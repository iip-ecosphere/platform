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74F43EF"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2749F">
                              <w:rPr>
                                <w:rFonts w:ascii="Microsoft Sans Serif" w:hAnsi="Microsoft Sans Serif" w:cs="Microsoft Sans Serif"/>
                                <w:b/>
                                <w:noProof/>
                                <w:sz w:val="32"/>
                                <w:szCs w:val="32"/>
                                <w:highlight w:val="yellow"/>
                                <w:lang w:val="en-US"/>
                              </w:rPr>
                              <w:t>5/7/2025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74F43EF"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2749F">
                        <w:rPr>
                          <w:rFonts w:ascii="Microsoft Sans Serif" w:hAnsi="Microsoft Sans Serif" w:cs="Microsoft Sans Serif"/>
                          <w:b/>
                          <w:noProof/>
                          <w:sz w:val="32"/>
                          <w:szCs w:val="32"/>
                          <w:highlight w:val="yellow"/>
                          <w:lang w:val="en-US"/>
                        </w:rPr>
                        <w:t>5/7/2025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4116CE50"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5B8E6EF1"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74B985DA" w:rsidR="00C13123" w:rsidRPr="003D662E" w:rsidRDefault="00FB4408">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2C8326CA">
              <wp:simplePos x="0" y="0"/>
              <wp:positionH relativeFrom="column">
                <wp:posOffset>3056255</wp:posOffset>
              </wp:positionH>
              <wp:positionV relativeFrom="paragraph">
                <wp:posOffset>4200738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5C90605F">
            <wp:simplePos x="0" y="0"/>
            <wp:positionH relativeFrom="margin">
              <wp:posOffset>1881505</wp:posOffset>
            </wp:positionH>
            <wp:positionV relativeFrom="paragraph">
              <wp:posOffset>4105910</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07C"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5493809"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BMBF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20836039"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62749F">
              <w:rPr>
                <w:noProof/>
                <w:webHidden/>
              </w:rPr>
              <w:t>7</w:t>
            </w:r>
            <w:r w:rsidR="0019709A">
              <w:rPr>
                <w:noProof/>
                <w:webHidden/>
              </w:rPr>
              <w:fldChar w:fldCharType="end"/>
            </w:r>
          </w:hyperlink>
        </w:p>
        <w:p w14:paraId="2B01EF95" w14:textId="3D710E7B" w:rsidR="0019709A" w:rsidRDefault="0055048C">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62749F">
              <w:rPr>
                <w:noProof/>
                <w:webHidden/>
              </w:rPr>
              <w:t>7</w:t>
            </w:r>
            <w:r w:rsidR="0019709A">
              <w:rPr>
                <w:noProof/>
                <w:webHidden/>
              </w:rPr>
              <w:fldChar w:fldCharType="end"/>
            </w:r>
          </w:hyperlink>
        </w:p>
        <w:p w14:paraId="0450EA58" w14:textId="424AC0B6" w:rsidR="0019709A" w:rsidRDefault="0055048C">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62749F">
              <w:rPr>
                <w:noProof/>
                <w:webHidden/>
              </w:rPr>
              <w:t>8</w:t>
            </w:r>
            <w:r w:rsidR="0019709A">
              <w:rPr>
                <w:noProof/>
                <w:webHidden/>
              </w:rPr>
              <w:fldChar w:fldCharType="end"/>
            </w:r>
          </w:hyperlink>
        </w:p>
        <w:p w14:paraId="2F3AE2D3" w14:textId="6BA6F677" w:rsidR="0019709A" w:rsidRDefault="0055048C">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62749F">
              <w:rPr>
                <w:noProof/>
                <w:webHidden/>
              </w:rPr>
              <w:t>8</w:t>
            </w:r>
            <w:r w:rsidR="0019709A">
              <w:rPr>
                <w:noProof/>
                <w:webHidden/>
              </w:rPr>
              <w:fldChar w:fldCharType="end"/>
            </w:r>
          </w:hyperlink>
        </w:p>
        <w:p w14:paraId="011C7C9E" w14:textId="590664B6" w:rsidR="0019709A" w:rsidRDefault="0055048C">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62749F">
              <w:rPr>
                <w:noProof/>
                <w:webHidden/>
              </w:rPr>
              <w:t>11</w:t>
            </w:r>
            <w:r w:rsidR="0019709A">
              <w:rPr>
                <w:noProof/>
                <w:webHidden/>
              </w:rPr>
              <w:fldChar w:fldCharType="end"/>
            </w:r>
          </w:hyperlink>
        </w:p>
        <w:p w14:paraId="3CE56335" w14:textId="2B985D3D" w:rsidR="0019709A" w:rsidRDefault="0055048C">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62749F">
              <w:rPr>
                <w:noProof/>
                <w:webHidden/>
              </w:rPr>
              <w:t>15</w:t>
            </w:r>
            <w:r w:rsidR="0019709A">
              <w:rPr>
                <w:noProof/>
                <w:webHidden/>
              </w:rPr>
              <w:fldChar w:fldCharType="end"/>
            </w:r>
          </w:hyperlink>
        </w:p>
        <w:p w14:paraId="471BCFBB" w14:textId="50921677" w:rsidR="0019709A" w:rsidRDefault="0055048C">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62749F">
              <w:rPr>
                <w:noProof/>
                <w:webHidden/>
              </w:rPr>
              <w:t>15</w:t>
            </w:r>
            <w:r w:rsidR="0019709A">
              <w:rPr>
                <w:noProof/>
                <w:webHidden/>
              </w:rPr>
              <w:fldChar w:fldCharType="end"/>
            </w:r>
          </w:hyperlink>
        </w:p>
        <w:p w14:paraId="10FD1852" w14:textId="09292856" w:rsidR="0019709A" w:rsidRDefault="0055048C">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62749F">
              <w:rPr>
                <w:noProof/>
                <w:webHidden/>
              </w:rPr>
              <w:t>19</w:t>
            </w:r>
            <w:r w:rsidR="0019709A">
              <w:rPr>
                <w:noProof/>
                <w:webHidden/>
              </w:rPr>
              <w:fldChar w:fldCharType="end"/>
            </w:r>
          </w:hyperlink>
        </w:p>
        <w:p w14:paraId="589ABE08" w14:textId="2CDDBB84" w:rsidR="0019709A" w:rsidRDefault="0055048C">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62749F">
              <w:rPr>
                <w:noProof/>
                <w:webHidden/>
              </w:rPr>
              <w:t>20</w:t>
            </w:r>
            <w:r w:rsidR="0019709A">
              <w:rPr>
                <w:noProof/>
                <w:webHidden/>
              </w:rPr>
              <w:fldChar w:fldCharType="end"/>
            </w:r>
          </w:hyperlink>
        </w:p>
        <w:p w14:paraId="4379143E" w14:textId="3D5AECB7" w:rsidR="0019709A" w:rsidRDefault="0055048C">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62749F">
              <w:rPr>
                <w:noProof/>
                <w:webHidden/>
              </w:rPr>
              <w:t>21</w:t>
            </w:r>
            <w:r w:rsidR="0019709A">
              <w:rPr>
                <w:noProof/>
                <w:webHidden/>
              </w:rPr>
              <w:fldChar w:fldCharType="end"/>
            </w:r>
          </w:hyperlink>
        </w:p>
        <w:p w14:paraId="170A787A" w14:textId="53A6D67F" w:rsidR="0019709A" w:rsidRDefault="0055048C">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62749F">
              <w:rPr>
                <w:noProof/>
                <w:webHidden/>
              </w:rPr>
              <w:t>22</w:t>
            </w:r>
            <w:r w:rsidR="0019709A">
              <w:rPr>
                <w:noProof/>
                <w:webHidden/>
              </w:rPr>
              <w:fldChar w:fldCharType="end"/>
            </w:r>
          </w:hyperlink>
        </w:p>
        <w:p w14:paraId="07BC8DA8" w14:textId="3448D595" w:rsidR="0019709A" w:rsidRDefault="0055048C">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62749F">
              <w:rPr>
                <w:noProof/>
                <w:webHidden/>
              </w:rPr>
              <w:t>25</w:t>
            </w:r>
            <w:r w:rsidR="0019709A">
              <w:rPr>
                <w:noProof/>
                <w:webHidden/>
              </w:rPr>
              <w:fldChar w:fldCharType="end"/>
            </w:r>
          </w:hyperlink>
        </w:p>
        <w:p w14:paraId="67931562" w14:textId="69743BAA" w:rsidR="0019709A" w:rsidRDefault="0055048C">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62749F">
              <w:rPr>
                <w:noProof/>
                <w:webHidden/>
              </w:rPr>
              <w:t>25</w:t>
            </w:r>
            <w:r w:rsidR="0019709A">
              <w:rPr>
                <w:noProof/>
                <w:webHidden/>
              </w:rPr>
              <w:fldChar w:fldCharType="end"/>
            </w:r>
          </w:hyperlink>
        </w:p>
        <w:p w14:paraId="10A84904" w14:textId="4DC244BF" w:rsidR="0019709A" w:rsidRDefault="0055048C">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62749F">
              <w:rPr>
                <w:noProof/>
                <w:webHidden/>
              </w:rPr>
              <w:t>27</w:t>
            </w:r>
            <w:r w:rsidR="0019709A">
              <w:rPr>
                <w:noProof/>
                <w:webHidden/>
              </w:rPr>
              <w:fldChar w:fldCharType="end"/>
            </w:r>
          </w:hyperlink>
        </w:p>
        <w:p w14:paraId="2305CDF6" w14:textId="58FFC2E9" w:rsidR="0019709A" w:rsidRDefault="0055048C">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62749F">
              <w:rPr>
                <w:noProof/>
                <w:webHidden/>
              </w:rPr>
              <w:t>27</w:t>
            </w:r>
            <w:r w:rsidR="0019709A">
              <w:rPr>
                <w:noProof/>
                <w:webHidden/>
              </w:rPr>
              <w:fldChar w:fldCharType="end"/>
            </w:r>
          </w:hyperlink>
        </w:p>
        <w:p w14:paraId="30BB0FFD" w14:textId="05B194AB" w:rsidR="0019709A" w:rsidRDefault="0055048C">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62749F">
              <w:rPr>
                <w:noProof/>
                <w:webHidden/>
              </w:rPr>
              <w:t>32</w:t>
            </w:r>
            <w:r w:rsidR="0019709A">
              <w:rPr>
                <w:noProof/>
                <w:webHidden/>
              </w:rPr>
              <w:fldChar w:fldCharType="end"/>
            </w:r>
          </w:hyperlink>
        </w:p>
        <w:p w14:paraId="13612A8A" w14:textId="271E99BD" w:rsidR="0019709A" w:rsidRDefault="0055048C">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62749F">
              <w:rPr>
                <w:noProof/>
                <w:webHidden/>
              </w:rPr>
              <w:t>32</w:t>
            </w:r>
            <w:r w:rsidR="0019709A">
              <w:rPr>
                <w:noProof/>
                <w:webHidden/>
              </w:rPr>
              <w:fldChar w:fldCharType="end"/>
            </w:r>
          </w:hyperlink>
        </w:p>
        <w:p w14:paraId="11A9AA81" w14:textId="080E7A67" w:rsidR="0019709A" w:rsidRDefault="0055048C">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62749F">
              <w:rPr>
                <w:noProof/>
                <w:webHidden/>
              </w:rPr>
              <w:t>33</w:t>
            </w:r>
            <w:r w:rsidR="0019709A">
              <w:rPr>
                <w:noProof/>
                <w:webHidden/>
              </w:rPr>
              <w:fldChar w:fldCharType="end"/>
            </w:r>
          </w:hyperlink>
        </w:p>
        <w:p w14:paraId="34FEDD72" w14:textId="2C6A3547" w:rsidR="0019709A" w:rsidRDefault="0055048C">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62749F">
              <w:rPr>
                <w:noProof/>
                <w:webHidden/>
              </w:rPr>
              <w:t>34</w:t>
            </w:r>
            <w:r w:rsidR="0019709A">
              <w:rPr>
                <w:noProof/>
                <w:webHidden/>
              </w:rPr>
              <w:fldChar w:fldCharType="end"/>
            </w:r>
          </w:hyperlink>
        </w:p>
        <w:p w14:paraId="30823C4D" w14:textId="3F2E07A6" w:rsidR="0019709A" w:rsidRDefault="0055048C">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62749F">
              <w:rPr>
                <w:noProof/>
                <w:webHidden/>
              </w:rPr>
              <w:t>34</w:t>
            </w:r>
            <w:r w:rsidR="0019709A">
              <w:rPr>
                <w:noProof/>
                <w:webHidden/>
              </w:rPr>
              <w:fldChar w:fldCharType="end"/>
            </w:r>
          </w:hyperlink>
        </w:p>
        <w:p w14:paraId="0F50204E" w14:textId="618BEFBF" w:rsidR="0019709A" w:rsidRDefault="0055048C">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62749F">
              <w:rPr>
                <w:noProof/>
                <w:webHidden/>
              </w:rPr>
              <w:t>34</w:t>
            </w:r>
            <w:r w:rsidR="0019709A">
              <w:rPr>
                <w:noProof/>
                <w:webHidden/>
              </w:rPr>
              <w:fldChar w:fldCharType="end"/>
            </w:r>
          </w:hyperlink>
        </w:p>
        <w:p w14:paraId="0FF40B02" w14:textId="5BF79601" w:rsidR="0019709A" w:rsidRDefault="0055048C">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62749F">
              <w:rPr>
                <w:noProof/>
                <w:webHidden/>
              </w:rPr>
              <w:t>35</w:t>
            </w:r>
            <w:r w:rsidR="0019709A">
              <w:rPr>
                <w:noProof/>
                <w:webHidden/>
              </w:rPr>
              <w:fldChar w:fldCharType="end"/>
            </w:r>
          </w:hyperlink>
        </w:p>
        <w:p w14:paraId="205707D2" w14:textId="46CDB89B" w:rsidR="0019709A" w:rsidRDefault="0055048C">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62749F">
              <w:rPr>
                <w:noProof/>
                <w:webHidden/>
              </w:rPr>
              <w:t>35</w:t>
            </w:r>
            <w:r w:rsidR="0019709A">
              <w:rPr>
                <w:noProof/>
                <w:webHidden/>
              </w:rPr>
              <w:fldChar w:fldCharType="end"/>
            </w:r>
          </w:hyperlink>
        </w:p>
        <w:p w14:paraId="45D3D0B1" w14:textId="10E2723B" w:rsidR="0019709A" w:rsidRDefault="0055048C">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62749F">
              <w:rPr>
                <w:noProof/>
                <w:webHidden/>
              </w:rPr>
              <w:t>36</w:t>
            </w:r>
            <w:r w:rsidR="0019709A">
              <w:rPr>
                <w:noProof/>
                <w:webHidden/>
              </w:rPr>
              <w:fldChar w:fldCharType="end"/>
            </w:r>
          </w:hyperlink>
        </w:p>
        <w:p w14:paraId="69F9E220" w14:textId="25B31AF1" w:rsidR="0019709A" w:rsidRDefault="0055048C">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62749F">
              <w:rPr>
                <w:noProof/>
                <w:webHidden/>
              </w:rPr>
              <w:t>37</w:t>
            </w:r>
            <w:r w:rsidR="0019709A">
              <w:rPr>
                <w:noProof/>
                <w:webHidden/>
              </w:rPr>
              <w:fldChar w:fldCharType="end"/>
            </w:r>
          </w:hyperlink>
        </w:p>
        <w:p w14:paraId="3264DEEF" w14:textId="7A0D96BF" w:rsidR="0019709A" w:rsidRDefault="0055048C">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62749F">
              <w:rPr>
                <w:noProof/>
                <w:webHidden/>
              </w:rPr>
              <w:t>37</w:t>
            </w:r>
            <w:r w:rsidR="0019709A">
              <w:rPr>
                <w:noProof/>
                <w:webHidden/>
              </w:rPr>
              <w:fldChar w:fldCharType="end"/>
            </w:r>
          </w:hyperlink>
        </w:p>
        <w:p w14:paraId="62C95395" w14:textId="6DDD54AC" w:rsidR="0019709A" w:rsidRDefault="0055048C">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62749F">
              <w:rPr>
                <w:noProof/>
                <w:webHidden/>
              </w:rPr>
              <w:t>48</w:t>
            </w:r>
            <w:r w:rsidR="0019709A">
              <w:rPr>
                <w:noProof/>
                <w:webHidden/>
              </w:rPr>
              <w:fldChar w:fldCharType="end"/>
            </w:r>
          </w:hyperlink>
        </w:p>
        <w:p w14:paraId="60987662" w14:textId="0B61423F" w:rsidR="0019709A" w:rsidRDefault="0055048C">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62749F">
              <w:rPr>
                <w:noProof/>
                <w:webHidden/>
              </w:rPr>
              <w:t>59</w:t>
            </w:r>
            <w:r w:rsidR="0019709A">
              <w:rPr>
                <w:noProof/>
                <w:webHidden/>
              </w:rPr>
              <w:fldChar w:fldCharType="end"/>
            </w:r>
          </w:hyperlink>
        </w:p>
        <w:p w14:paraId="54028616" w14:textId="35ABD1EF" w:rsidR="0019709A" w:rsidRDefault="0055048C">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62749F">
              <w:rPr>
                <w:noProof/>
                <w:webHidden/>
              </w:rPr>
              <w:t>59</w:t>
            </w:r>
            <w:r w:rsidR="0019709A">
              <w:rPr>
                <w:noProof/>
                <w:webHidden/>
              </w:rPr>
              <w:fldChar w:fldCharType="end"/>
            </w:r>
          </w:hyperlink>
        </w:p>
        <w:p w14:paraId="7FDED6D3" w14:textId="1F7B1AFF" w:rsidR="0019709A" w:rsidRDefault="0055048C">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62749F">
              <w:rPr>
                <w:noProof/>
                <w:webHidden/>
              </w:rPr>
              <w:t>61</w:t>
            </w:r>
            <w:r w:rsidR="0019709A">
              <w:rPr>
                <w:noProof/>
                <w:webHidden/>
              </w:rPr>
              <w:fldChar w:fldCharType="end"/>
            </w:r>
          </w:hyperlink>
        </w:p>
        <w:p w14:paraId="22E45EE1" w14:textId="0B8A31AF" w:rsidR="0019709A" w:rsidRDefault="0055048C">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62749F">
              <w:rPr>
                <w:noProof/>
                <w:webHidden/>
              </w:rPr>
              <w:t>69</w:t>
            </w:r>
            <w:r w:rsidR="0019709A">
              <w:rPr>
                <w:noProof/>
                <w:webHidden/>
              </w:rPr>
              <w:fldChar w:fldCharType="end"/>
            </w:r>
          </w:hyperlink>
        </w:p>
        <w:p w14:paraId="2E18ABE4" w14:textId="655EA743" w:rsidR="0019709A" w:rsidRDefault="0055048C">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62749F">
              <w:rPr>
                <w:noProof/>
                <w:webHidden/>
              </w:rPr>
              <w:t>75</w:t>
            </w:r>
            <w:r w:rsidR="0019709A">
              <w:rPr>
                <w:noProof/>
                <w:webHidden/>
              </w:rPr>
              <w:fldChar w:fldCharType="end"/>
            </w:r>
          </w:hyperlink>
        </w:p>
        <w:p w14:paraId="03870E9E" w14:textId="6C42AD93" w:rsidR="0019709A" w:rsidRDefault="0055048C">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62749F">
              <w:rPr>
                <w:noProof/>
                <w:webHidden/>
              </w:rPr>
              <w:t>76</w:t>
            </w:r>
            <w:r w:rsidR="0019709A">
              <w:rPr>
                <w:noProof/>
                <w:webHidden/>
              </w:rPr>
              <w:fldChar w:fldCharType="end"/>
            </w:r>
          </w:hyperlink>
        </w:p>
        <w:p w14:paraId="6F486D22" w14:textId="765F3309" w:rsidR="0019709A" w:rsidRDefault="0055048C">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62749F">
              <w:rPr>
                <w:noProof/>
                <w:webHidden/>
              </w:rPr>
              <w:t>82</w:t>
            </w:r>
            <w:r w:rsidR="0019709A">
              <w:rPr>
                <w:noProof/>
                <w:webHidden/>
              </w:rPr>
              <w:fldChar w:fldCharType="end"/>
            </w:r>
          </w:hyperlink>
        </w:p>
        <w:p w14:paraId="488F91DC" w14:textId="56C63591" w:rsidR="0019709A" w:rsidRDefault="0055048C">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62749F">
              <w:rPr>
                <w:noProof/>
                <w:webHidden/>
              </w:rPr>
              <w:t>86</w:t>
            </w:r>
            <w:r w:rsidR="0019709A">
              <w:rPr>
                <w:noProof/>
                <w:webHidden/>
              </w:rPr>
              <w:fldChar w:fldCharType="end"/>
            </w:r>
          </w:hyperlink>
        </w:p>
        <w:p w14:paraId="46DB7CF6" w14:textId="1DDB72ED" w:rsidR="0019709A" w:rsidRDefault="0055048C">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62749F">
              <w:rPr>
                <w:noProof/>
                <w:webHidden/>
              </w:rPr>
              <w:t>88</w:t>
            </w:r>
            <w:r w:rsidR="0019709A">
              <w:rPr>
                <w:noProof/>
                <w:webHidden/>
              </w:rPr>
              <w:fldChar w:fldCharType="end"/>
            </w:r>
          </w:hyperlink>
        </w:p>
        <w:p w14:paraId="6D55D39D" w14:textId="2655B56E" w:rsidR="0019709A" w:rsidRDefault="0055048C">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62749F">
              <w:rPr>
                <w:noProof/>
                <w:webHidden/>
              </w:rPr>
              <w:t>88</w:t>
            </w:r>
            <w:r w:rsidR="0019709A">
              <w:rPr>
                <w:noProof/>
                <w:webHidden/>
              </w:rPr>
              <w:fldChar w:fldCharType="end"/>
            </w:r>
          </w:hyperlink>
        </w:p>
        <w:p w14:paraId="10A41D9B" w14:textId="3735CC7C" w:rsidR="0019709A" w:rsidRDefault="0055048C">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62749F">
              <w:rPr>
                <w:noProof/>
                <w:webHidden/>
              </w:rPr>
              <w:t>90</w:t>
            </w:r>
            <w:r w:rsidR="0019709A">
              <w:rPr>
                <w:noProof/>
                <w:webHidden/>
              </w:rPr>
              <w:fldChar w:fldCharType="end"/>
            </w:r>
          </w:hyperlink>
        </w:p>
        <w:p w14:paraId="0310889F" w14:textId="65C6CCA0" w:rsidR="0019709A" w:rsidRDefault="0055048C">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62749F">
              <w:rPr>
                <w:noProof/>
                <w:webHidden/>
              </w:rPr>
              <w:t>90</w:t>
            </w:r>
            <w:r w:rsidR="0019709A">
              <w:rPr>
                <w:noProof/>
                <w:webHidden/>
              </w:rPr>
              <w:fldChar w:fldCharType="end"/>
            </w:r>
          </w:hyperlink>
        </w:p>
        <w:p w14:paraId="2C55EFEA" w14:textId="530C2C14" w:rsidR="0019709A" w:rsidRDefault="0055048C">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62749F">
              <w:rPr>
                <w:noProof/>
                <w:webHidden/>
              </w:rPr>
              <w:t>91</w:t>
            </w:r>
            <w:r w:rsidR="0019709A">
              <w:rPr>
                <w:noProof/>
                <w:webHidden/>
              </w:rPr>
              <w:fldChar w:fldCharType="end"/>
            </w:r>
          </w:hyperlink>
        </w:p>
        <w:p w14:paraId="77E1A7AB" w14:textId="51BC7FD4" w:rsidR="0019709A" w:rsidRDefault="0055048C">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62749F">
              <w:rPr>
                <w:noProof/>
                <w:webHidden/>
              </w:rPr>
              <w:t>91</w:t>
            </w:r>
            <w:r w:rsidR="0019709A">
              <w:rPr>
                <w:noProof/>
                <w:webHidden/>
              </w:rPr>
              <w:fldChar w:fldCharType="end"/>
            </w:r>
          </w:hyperlink>
        </w:p>
        <w:p w14:paraId="26EA3CCA" w14:textId="34A4BD2F" w:rsidR="0019709A" w:rsidRDefault="0055048C">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62749F">
              <w:rPr>
                <w:noProof/>
                <w:webHidden/>
              </w:rPr>
              <w:t>92</w:t>
            </w:r>
            <w:r w:rsidR="0019709A">
              <w:rPr>
                <w:noProof/>
                <w:webHidden/>
              </w:rPr>
              <w:fldChar w:fldCharType="end"/>
            </w:r>
          </w:hyperlink>
        </w:p>
        <w:p w14:paraId="032AD9FE" w14:textId="5C6E03D3" w:rsidR="0019709A" w:rsidRDefault="0055048C">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62749F">
              <w:rPr>
                <w:noProof/>
                <w:webHidden/>
              </w:rPr>
              <w:t>94</w:t>
            </w:r>
            <w:r w:rsidR="0019709A">
              <w:rPr>
                <w:noProof/>
                <w:webHidden/>
              </w:rPr>
              <w:fldChar w:fldCharType="end"/>
            </w:r>
          </w:hyperlink>
        </w:p>
        <w:p w14:paraId="1DF99920" w14:textId="20071466" w:rsidR="0019709A" w:rsidRDefault="0055048C">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62749F">
              <w:rPr>
                <w:noProof/>
                <w:webHidden/>
              </w:rPr>
              <w:t>94</w:t>
            </w:r>
            <w:r w:rsidR="0019709A">
              <w:rPr>
                <w:noProof/>
                <w:webHidden/>
              </w:rPr>
              <w:fldChar w:fldCharType="end"/>
            </w:r>
          </w:hyperlink>
        </w:p>
        <w:p w14:paraId="0B742EC8" w14:textId="696AB788" w:rsidR="0019709A" w:rsidRDefault="0055048C">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62749F">
              <w:rPr>
                <w:noProof/>
                <w:webHidden/>
              </w:rPr>
              <w:t>97</w:t>
            </w:r>
            <w:r w:rsidR="0019709A">
              <w:rPr>
                <w:noProof/>
                <w:webHidden/>
              </w:rPr>
              <w:fldChar w:fldCharType="end"/>
            </w:r>
          </w:hyperlink>
        </w:p>
        <w:p w14:paraId="03336416" w14:textId="7C6D7971" w:rsidR="0019709A" w:rsidRDefault="0055048C">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62749F">
              <w:rPr>
                <w:noProof/>
                <w:webHidden/>
              </w:rPr>
              <w:t>104</w:t>
            </w:r>
            <w:r w:rsidR="0019709A">
              <w:rPr>
                <w:noProof/>
                <w:webHidden/>
              </w:rPr>
              <w:fldChar w:fldCharType="end"/>
            </w:r>
          </w:hyperlink>
        </w:p>
        <w:p w14:paraId="659340A9" w14:textId="322F3DFC" w:rsidR="0019709A" w:rsidRDefault="0055048C">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62749F">
              <w:rPr>
                <w:noProof/>
                <w:webHidden/>
              </w:rPr>
              <w:t>107</w:t>
            </w:r>
            <w:r w:rsidR="0019709A">
              <w:rPr>
                <w:noProof/>
                <w:webHidden/>
              </w:rPr>
              <w:fldChar w:fldCharType="end"/>
            </w:r>
          </w:hyperlink>
        </w:p>
        <w:p w14:paraId="5D2474BA" w14:textId="4788512F" w:rsidR="0019709A" w:rsidRDefault="0055048C">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62749F">
              <w:rPr>
                <w:noProof/>
                <w:webHidden/>
              </w:rPr>
              <w:t>110</w:t>
            </w:r>
            <w:r w:rsidR="0019709A">
              <w:rPr>
                <w:noProof/>
                <w:webHidden/>
              </w:rPr>
              <w:fldChar w:fldCharType="end"/>
            </w:r>
          </w:hyperlink>
        </w:p>
        <w:p w14:paraId="5A9EF28A" w14:textId="2155B859" w:rsidR="0019709A" w:rsidRDefault="0055048C">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62749F">
              <w:rPr>
                <w:noProof/>
                <w:webHidden/>
              </w:rPr>
              <w:t>114</w:t>
            </w:r>
            <w:r w:rsidR="0019709A">
              <w:rPr>
                <w:noProof/>
                <w:webHidden/>
              </w:rPr>
              <w:fldChar w:fldCharType="end"/>
            </w:r>
          </w:hyperlink>
        </w:p>
        <w:p w14:paraId="1ECB7259" w14:textId="0F2DA797" w:rsidR="0019709A" w:rsidRDefault="0055048C">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62749F">
              <w:rPr>
                <w:noProof/>
                <w:webHidden/>
              </w:rPr>
              <w:t>120</w:t>
            </w:r>
            <w:r w:rsidR="0019709A">
              <w:rPr>
                <w:noProof/>
                <w:webHidden/>
              </w:rPr>
              <w:fldChar w:fldCharType="end"/>
            </w:r>
          </w:hyperlink>
        </w:p>
        <w:p w14:paraId="7DEE8E7B" w14:textId="6C4DFFC6" w:rsidR="0019709A" w:rsidRDefault="0055048C">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62749F">
              <w:rPr>
                <w:noProof/>
                <w:webHidden/>
              </w:rPr>
              <w:t>125</w:t>
            </w:r>
            <w:r w:rsidR="0019709A">
              <w:rPr>
                <w:noProof/>
                <w:webHidden/>
              </w:rPr>
              <w:fldChar w:fldCharType="end"/>
            </w:r>
          </w:hyperlink>
        </w:p>
        <w:p w14:paraId="43DCEFD5" w14:textId="2D7B2A08" w:rsidR="0019709A" w:rsidRDefault="0055048C">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62749F">
              <w:rPr>
                <w:noProof/>
                <w:webHidden/>
              </w:rPr>
              <w:t>126</w:t>
            </w:r>
            <w:r w:rsidR="0019709A">
              <w:rPr>
                <w:noProof/>
                <w:webHidden/>
              </w:rPr>
              <w:fldChar w:fldCharType="end"/>
            </w:r>
          </w:hyperlink>
        </w:p>
        <w:p w14:paraId="0DE98EA1" w14:textId="7E406CE0" w:rsidR="0019709A" w:rsidRDefault="0055048C">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62749F">
              <w:rPr>
                <w:noProof/>
                <w:webHidden/>
              </w:rPr>
              <w:t>127</w:t>
            </w:r>
            <w:r w:rsidR="0019709A">
              <w:rPr>
                <w:noProof/>
                <w:webHidden/>
              </w:rPr>
              <w:fldChar w:fldCharType="end"/>
            </w:r>
          </w:hyperlink>
        </w:p>
        <w:p w14:paraId="54117E92" w14:textId="27DEE435" w:rsidR="0019709A" w:rsidRDefault="0055048C">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62749F">
              <w:rPr>
                <w:noProof/>
                <w:webHidden/>
              </w:rPr>
              <w:t>127</w:t>
            </w:r>
            <w:r w:rsidR="0019709A">
              <w:rPr>
                <w:noProof/>
                <w:webHidden/>
              </w:rPr>
              <w:fldChar w:fldCharType="end"/>
            </w:r>
          </w:hyperlink>
        </w:p>
        <w:p w14:paraId="3E3176D7" w14:textId="7EB95D09" w:rsidR="0019709A" w:rsidRDefault="0055048C">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62749F">
              <w:rPr>
                <w:noProof/>
                <w:webHidden/>
              </w:rPr>
              <w:t>128</w:t>
            </w:r>
            <w:r w:rsidR="0019709A">
              <w:rPr>
                <w:noProof/>
                <w:webHidden/>
              </w:rPr>
              <w:fldChar w:fldCharType="end"/>
            </w:r>
          </w:hyperlink>
        </w:p>
        <w:p w14:paraId="0AA8DABE" w14:textId="4CAA2E89" w:rsidR="0019709A" w:rsidRDefault="0055048C">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62749F">
              <w:rPr>
                <w:noProof/>
                <w:webHidden/>
              </w:rPr>
              <w:t>129</w:t>
            </w:r>
            <w:r w:rsidR="0019709A">
              <w:rPr>
                <w:noProof/>
                <w:webHidden/>
              </w:rPr>
              <w:fldChar w:fldCharType="end"/>
            </w:r>
          </w:hyperlink>
        </w:p>
        <w:p w14:paraId="0ADC6D30" w14:textId="10C03E8C" w:rsidR="0019709A" w:rsidRDefault="0055048C">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62749F">
              <w:rPr>
                <w:noProof/>
                <w:webHidden/>
              </w:rPr>
              <w:t>132</w:t>
            </w:r>
            <w:r w:rsidR="0019709A">
              <w:rPr>
                <w:noProof/>
                <w:webHidden/>
              </w:rPr>
              <w:fldChar w:fldCharType="end"/>
            </w:r>
          </w:hyperlink>
        </w:p>
        <w:p w14:paraId="45558CD3" w14:textId="4E75E6AE" w:rsidR="0019709A" w:rsidRDefault="0055048C">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62749F">
              <w:rPr>
                <w:noProof/>
                <w:webHidden/>
              </w:rPr>
              <w:t>134</w:t>
            </w:r>
            <w:r w:rsidR="0019709A">
              <w:rPr>
                <w:noProof/>
                <w:webHidden/>
              </w:rPr>
              <w:fldChar w:fldCharType="end"/>
            </w:r>
          </w:hyperlink>
        </w:p>
        <w:p w14:paraId="7E0851F1" w14:textId="7DD79DDE" w:rsidR="0019709A" w:rsidRDefault="0055048C">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62749F">
              <w:rPr>
                <w:noProof/>
                <w:webHidden/>
              </w:rPr>
              <w:t>134</w:t>
            </w:r>
            <w:r w:rsidR="0019709A">
              <w:rPr>
                <w:noProof/>
                <w:webHidden/>
              </w:rPr>
              <w:fldChar w:fldCharType="end"/>
            </w:r>
          </w:hyperlink>
        </w:p>
        <w:p w14:paraId="203C7BD8" w14:textId="777E6A6D" w:rsidR="0019709A" w:rsidRDefault="0055048C">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62749F">
              <w:rPr>
                <w:noProof/>
                <w:webHidden/>
              </w:rPr>
              <w:t>136</w:t>
            </w:r>
            <w:r w:rsidR="0019709A">
              <w:rPr>
                <w:noProof/>
                <w:webHidden/>
              </w:rPr>
              <w:fldChar w:fldCharType="end"/>
            </w:r>
          </w:hyperlink>
        </w:p>
        <w:p w14:paraId="4B67D985" w14:textId="0C5940C5" w:rsidR="0019709A" w:rsidRDefault="0055048C">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62749F">
              <w:rPr>
                <w:noProof/>
                <w:webHidden/>
              </w:rPr>
              <w:t>136</w:t>
            </w:r>
            <w:r w:rsidR="0019709A">
              <w:rPr>
                <w:noProof/>
                <w:webHidden/>
              </w:rPr>
              <w:fldChar w:fldCharType="end"/>
            </w:r>
          </w:hyperlink>
        </w:p>
        <w:p w14:paraId="6A10AB2A" w14:textId="1795657C" w:rsidR="0019709A" w:rsidRDefault="0055048C">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62749F">
              <w:rPr>
                <w:noProof/>
                <w:webHidden/>
              </w:rPr>
              <w:t>142</w:t>
            </w:r>
            <w:r w:rsidR="0019709A">
              <w:rPr>
                <w:noProof/>
                <w:webHidden/>
              </w:rPr>
              <w:fldChar w:fldCharType="end"/>
            </w:r>
          </w:hyperlink>
        </w:p>
        <w:p w14:paraId="1C836106" w14:textId="47921E41" w:rsidR="0019709A" w:rsidRDefault="0055048C">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62749F">
              <w:rPr>
                <w:noProof/>
                <w:webHidden/>
              </w:rPr>
              <w:t>145</w:t>
            </w:r>
            <w:r w:rsidR="0019709A">
              <w:rPr>
                <w:noProof/>
                <w:webHidden/>
              </w:rPr>
              <w:fldChar w:fldCharType="end"/>
            </w:r>
          </w:hyperlink>
        </w:p>
        <w:p w14:paraId="772DD2D5" w14:textId="3F9148D7" w:rsidR="0019709A" w:rsidRDefault="0055048C">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62749F">
              <w:rPr>
                <w:noProof/>
                <w:webHidden/>
              </w:rPr>
              <w:t>149</w:t>
            </w:r>
            <w:r w:rsidR="0019709A">
              <w:rPr>
                <w:noProof/>
                <w:webHidden/>
              </w:rPr>
              <w:fldChar w:fldCharType="end"/>
            </w:r>
          </w:hyperlink>
        </w:p>
        <w:p w14:paraId="33FE234D" w14:textId="0E302C03" w:rsidR="0019709A" w:rsidRDefault="0055048C">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62749F">
              <w:rPr>
                <w:noProof/>
                <w:webHidden/>
              </w:rPr>
              <w:t>152</w:t>
            </w:r>
            <w:r w:rsidR="0019709A">
              <w:rPr>
                <w:noProof/>
                <w:webHidden/>
              </w:rPr>
              <w:fldChar w:fldCharType="end"/>
            </w:r>
          </w:hyperlink>
        </w:p>
        <w:p w14:paraId="379D066F" w14:textId="6BD5FB18" w:rsidR="0019709A" w:rsidRDefault="0055048C">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62749F">
              <w:rPr>
                <w:noProof/>
                <w:webHidden/>
              </w:rPr>
              <w:t>154</w:t>
            </w:r>
            <w:r w:rsidR="0019709A">
              <w:rPr>
                <w:noProof/>
                <w:webHidden/>
              </w:rPr>
              <w:fldChar w:fldCharType="end"/>
            </w:r>
          </w:hyperlink>
        </w:p>
        <w:p w14:paraId="1E0C926A" w14:textId="4F0A7212" w:rsidR="0019709A" w:rsidRDefault="0055048C">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62749F">
              <w:rPr>
                <w:noProof/>
                <w:webHidden/>
              </w:rPr>
              <w:t>158</w:t>
            </w:r>
            <w:r w:rsidR="0019709A">
              <w:rPr>
                <w:noProof/>
                <w:webHidden/>
              </w:rPr>
              <w:fldChar w:fldCharType="end"/>
            </w:r>
          </w:hyperlink>
        </w:p>
        <w:p w14:paraId="6359A7ED" w14:textId="159E2E1B" w:rsidR="0019709A" w:rsidRDefault="0055048C">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62749F">
              <w:rPr>
                <w:noProof/>
                <w:webHidden/>
              </w:rPr>
              <w:t>159</w:t>
            </w:r>
            <w:r w:rsidR="0019709A">
              <w:rPr>
                <w:noProof/>
                <w:webHidden/>
              </w:rPr>
              <w:fldChar w:fldCharType="end"/>
            </w:r>
          </w:hyperlink>
        </w:p>
        <w:p w14:paraId="018C0A84" w14:textId="022A869D" w:rsidR="0019709A" w:rsidRDefault="0055048C">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62749F">
              <w:rPr>
                <w:noProof/>
                <w:webHidden/>
              </w:rPr>
              <w:t>163</w:t>
            </w:r>
            <w:r w:rsidR="0019709A">
              <w:rPr>
                <w:noProof/>
                <w:webHidden/>
              </w:rPr>
              <w:fldChar w:fldCharType="end"/>
            </w:r>
          </w:hyperlink>
        </w:p>
        <w:p w14:paraId="747C0E24" w14:textId="6BA6AAB5" w:rsidR="0019709A" w:rsidRDefault="0055048C">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62749F">
              <w:rPr>
                <w:noProof/>
                <w:webHidden/>
              </w:rPr>
              <w:t>163</w:t>
            </w:r>
            <w:r w:rsidR="0019709A">
              <w:rPr>
                <w:noProof/>
                <w:webHidden/>
              </w:rPr>
              <w:fldChar w:fldCharType="end"/>
            </w:r>
          </w:hyperlink>
        </w:p>
        <w:p w14:paraId="56377104" w14:textId="53CDB069" w:rsidR="0019709A" w:rsidRDefault="0055048C">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62749F">
              <w:rPr>
                <w:noProof/>
                <w:webHidden/>
              </w:rPr>
              <w:t>166</w:t>
            </w:r>
            <w:r w:rsidR="0019709A">
              <w:rPr>
                <w:noProof/>
                <w:webHidden/>
              </w:rPr>
              <w:fldChar w:fldCharType="end"/>
            </w:r>
          </w:hyperlink>
        </w:p>
        <w:p w14:paraId="27F78816" w14:textId="2997EC6E" w:rsidR="0019709A" w:rsidRDefault="0055048C">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62749F">
              <w:rPr>
                <w:noProof/>
                <w:webHidden/>
              </w:rPr>
              <w:t>167</w:t>
            </w:r>
            <w:r w:rsidR="0019709A">
              <w:rPr>
                <w:noProof/>
                <w:webHidden/>
              </w:rPr>
              <w:fldChar w:fldCharType="end"/>
            </w:r>
          </w:hyperlink>
        </w:p>
        <w:p w14:paraId="5E2C8177" w14:textId="300AAFCA" w:rsidR="0019709A" w:rsidRDefault="0055048C">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62749F">
              <w:rPr>
                <w:noProof/>
                <w:webHidden/>
              </w:rPr>
              <w:t>173</w:t>
            </w:r>
            <w:r w:rsidR="0019709A">
              <w:rPr>
                <w:noProof/>
                <w:webHidden/>
              </w:rPr>
              <w:fldChar w:fldCharType="end"/>
            </w:r>
          </w:hyperlink>
        </w:p>
        <w:p w14:paraId="6C6FAB63" w14:textId="0D2983CC" w:rsidR="0019709A" w:rsidRDefault="0055048C">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62749F">
              <w:rPr>
                <w:noProof/>
                <w:webHidden/>
              </w:rPr>
              <w:t>177</w:t>
            </w:r>
            <w:r w:rsidR="0019709A">
              <w:rPr>
                <w:noProof/>
                <w:webHidden/>
              </w:rPr>
              <w:fldChar w:fldCharType="end"/>
            </w:r>
          </w:hyperlink>
        </w:p>
        <w:p w14:paraId="130EEA28" w14:textId="1D7C82C5" w:rsidR="0019709A" w:rsidRDefault="0055048C">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62749F">
              <w:rPr>
                <w:noProof/>
                <w:webHidden/>
              </w:rPr>
              <w:t>177</w:t>
            </w:r>
            <w:r w:rsidR="0019709A">
              <w:rPr>
                <w:noProof/>
                <w:webHidden/>
              </w:rPr>
              <w:fldChar w:fldCharType="end"/>
            </w:r>
          </w:hyperlink>
        </w:p>
        <w:p w14:paraId="3E39B74E" w14:textId="532C09E7" w:rsidR="0019709A" w:rsidRDefault="0055048C">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62749F">
              <w:rPr>
                <w:noProof/>
                <w:webHidden/>
              </w:rPr>
              <w:t>180</w:t>
            </w:r>
            <w:r w:rsidR="0019709A">
              <w:rPr>
                <w:noProof/>
                <w:webHidden/>
              </w:rPr>
              <w:fldChar w:fldCharType="end"/>
            </w:r>
          </w:hyperlink>
        </w:p>
        <w:p w14:paraId="4739FCB5" w14:textId="0F35E58C" w:rsidR="0019709A" w:rsidRDefault="0055048C">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62749F">
              <w:rPr>
                <w:noProof/>
                <w:webHidden/>
              </w:rPr>
              <w:t>183</w:t>
            </w:r>
            <w:r w:rsidR="0019709A">
              <w:rPr>
                <w:noProof/>
                <w:webHidden/>
              </w:rPr>
              <w:fldChar w:fldCharType="end"/>
            </w:r>
          </w:hyperlink>
        </w:p>
        <w:p w14:paraId="16A08FA3" w14:textId="0D942C05" w:rsidR="0019709A" w:rsidRDefault="0055048C">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62749F">
              <w:rPr>
                <w:noProof/>
                <w:webHidden/>
              </w:rPr>
              <w:t>183</w:t>
            </w:r>
            <w:r w:rsidR="0019709A">
              <w:rPr>
                <w:noProof/>
                <w:webHidden/>
              </w:rPr>
              <w:fldChar w:fldCharType="end"/>
            </w:r>
          </w:hyperlink>
        </w:p>
        <w:p w14:paraId="28B31890" w14:textId="507A9AEF" w:rsidR="0019709A" w:rsidRDefault="0055048C">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62749F">
              <w:rPr>
                <w:noProof/>
                <w:webHidden/>
              </w:rPr>
              <w:t>183</w:t>
            </w:r>
            <w:r w:rsidR="0019709A">
              <w:rPr>
                <w:noProof/>
                <w:webHidden/>
              </w:rPr>
              <w:fldChar w:fldCharType="end"/>
            </w:r>
          </w:hyperlink>
        </w:p>
        <w:p w14:paraId="79C21690" w14:textId="5018EB04" w:rsidR="0019709A" w:rsidRDefault="0055048C">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62749F">
              <w:rPr>
                <w:noProof/>
                <w:webHidden/>
              </w:rPr>
              <w:t>184</w:t>
            </w:r>
            <w:r w:rsidR="0019709A">
              <w:rPr>
                <w:noProof/>
                <w:webHidden/>
              </w:rPr>
              <w:fldChar w:fldCharType="end"/>
            </w:r>
          </w:hyperlink>
        </w:p>
        <w:p w14:paraId="25E892BE" w14:textId="0A3F2E64" w:rsidR="0019709A" w:rsidRDefault="0055048C">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62749F">
              <w:rPr>
                <w:noProof/>
                <w:webHidden/>
              </w:rPr>
              <w:t>184</w:t>
            </w:r>
            <w:r w:rsidR="0019709A">
              <w:rPr>
                <w:noProof/>
                <w:webHidden/>
              </w:rPr>
              <w:fldChar w:fldCharType="end"/>
            </w:r>
          </w:hyperlink>
        </w:p>
        <w:p w14:paraId="66524363" w14:textId="11BCED69" w:rsidR="0019709A" w:rsidRDefault="0055048C">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62749F">
              <w:rPr>
                <w:noProof/>
                <w:webHidden/>
              </w:rPr>
              <w:t>185</w:t>
            </w:r>
            <w:r w:rsidR="0019709A">
              <w:rPr>
                <w:noProof/>
                <w:webHidden/>
              </w:rPr>
              <w:fldChar w:fldCharType="end"/>
            </w:r>
          </w:hyperlink>
        </w:p>
        <w:p w14:paraId="7CF007ED" w14:textId="678455F8" w:rsidR="0019709A" w:rsidRDefault="0055048C">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62749F">
              <w:rPr>
                <w:noProof/>
                <w:webHidden/>
              </w:rPr>
              <w:t>187</w:t>
            </w:r>
            <w:r w:rsidR="0019709A">
              <w:rPr>
                <w:noProof/>
                <w:webHidden/>
              </w:rPr>
              <w:fldChar w:fldCharType="end"/>
            </w:r>
          </w:hyperlink>
        </w:p>
        <w:p w14:paraId="1F6CFC92" w14:textId="4DE87153" w:rsidR="0019709A" w:rsidRDefault="0055048C">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62749F">
              <w:rPr>
                <w:noProof/>
                <w:webHidden/>
              </w:rPr>
              <w:t>187</w:t>
            </w:r>
            <w:r w:rsidR="0019709A">
              <w:rPr>
                <w:noProof/>
                <w:webHidden/>
              </w:rPr>
              <w:fldChar w:fldCharType="end"/>
            </w:r>
          </w:hyperlink>
        </w:p>
        <w:p w14:paraId="33222F0D" w14:textId="485FF461" w:rsidR="0019709A" w:rsidRDefault="0055048C">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62749F">
              <w:rPr>
                <w:noProof/>
                <w:webHidden/>
              </w:rPr>
              <w:t>188</w:t>
            </w:r>
            <w:r w:rsidR="0019709A">
              <w:rPr>
                <w:noProof/>
                <w:webHidden/>
              </w:rPr>
              <w:fldChar w:fldCharType="end"/>
            </w:r>
          </w:hyperlink>
        </w:p>
        <w:p w14:paraId="4173E089" w14:textId="3AF5DE86" w:rsidR="0019709A" w:rsidRDefault="0055048C">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62749F">
              <w:rPr>
                <w:noProof/>
                <w:webHidden/>
              </w:rPr>
              <w:t>189</w:t>
            </w:r>
            <w:r w:rsidR="0019709A">
              <w:rPr>
                <w:noProof/>
                <w:webHidden/>
              </w:rPr>
              <w:fldChar w:fldCharType="end"/>
            </w:r>
          </w:hyperlink>
        </w:p>
        <w:p w14:paraId="1579C74E" w14:textId="4C25BAEF" w:rsidR="0019709A" w:rsidRDefault="0055048C">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62749F">
              <w:rPr>
                <w:noProof/>
                <w:webHidden/>
              </w:rPr>
              <w:t>190</w:t>
            </w:r>
            <w:r w:rsidR="0019709A">
              <w:rPr>
                <w:noProof/>
                <w:webHidden/>
              </w:rPr>
              <w:fldChar w:fldCharType="end"/>
            </w:r>
          </w:hyperlink>
        </w:p>
        <w:p w14:paraId="7BDFC583" w14:textId="21B2F865" w:rsidR="0019709A" w:rsidRDefault="0055048C">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62749F">
              <w:rPr>
                <w:noProof/>
                <w:webHidden/>
              </w:rPr>
              <w:t>193</w:t>
            </w:r>
            <w:r w:rsidR="0019709A">
              <w:rPr>
                <w:noProof/>
                <w:webHidden/>
              </w:rPr>
              <w:fldChar w:fldCharType="end"/>
            </w:r>
          </w:hyperlink>
        </w:p>
        <w:p w14:paraId="52A92C0C" w14:textId="35C16B96" w:rsidR="0019709A" w:rsidRDefault="0055048C">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62749F">
              <w:rPr>
                <w:noProof/>
                <w:webHidden/>
              </w:rPr>
              <w:t>193</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148037118"/>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0E2AA24E"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75790D" w:rsidRPr="0075790D">
        <w:rPr>
          <w:highlight w:val="yellow"/>
          <w:lang w:val="en-US"/>
        </w:rPr>
        <w:t>May</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75790D" w:rsidRPr="0075790D">
        <w:rPr>
          <w:highlight w:val="yellow"/>
          <w:lang w:val="en-US"/>
        </w:rPr>
        <w:t>7</w:t>
      </w:r>
      <w:r w:rsidR="000E676E" w:rsidRPr="0075790D">
        <w:rPr>
          <w:highlight w:val="yellow"/>
          <w:lang w:val="en-US"/>
        </w:rPr>
        <w:t>.</w:t>
      </w:r>
      <w:r w:rsidR="0075790D" w:rsidRPr="0075790D">
        <w:rPr>
          <w:highlight w:val="yellow"/>
          <w:lang w:val="en-US"/>
        </w:rPr>
        <w:t>1</w:t>
      </w:r>
      <w:r w:rsidR="000E676E" w:rsidRPr="0075790D">
        <w:rPr>
          <w:highlight w:val="yellow"/>
          <w:lang w:val="en-US"/>
        </w:rPr>
        <w:t>)</w:t>
      </w:r>
      <w:r w:rsidR="000E676E" w:rsidRPr="003D662E">
        <w:rPr>
          <w:lang w:val="en-US"/>
        </w:rPr>
        <w:t xml:space="preserve"> and supersedes older versions of this handbook/the platform.</w:t>
      </w:r>
    </w:p>
    <w:p w14:paraId="2DBAB6BE" w14:textId="57735988"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several upgrades (Java 17/21, Python 3.13 with virtual environments, Angular 19), the preparation for AAS metamodel version 3 (BaSyx2) as well as a series of new connectors (MODBUS/TCP, REST, INFLUX,</w:t>
      </w:r>
      <w:r w:rsidR="004A2602">
        <w:rPr>
          <w:highlight w:val="yellow"/>
          <w:lang w:val="en-US"/>
        </w:rPr>
        <w:t xml:space="preserve"> serial,</w:t>
      </w:r>
      <w:bookmarkStart w:id="4" w:name="_GoBack"/>
      <w:bookmarkEnd w:id="4"/>
      <w:r w:rsidR="0075790D">
        <w:rPr>
          <w:highlight w:val="yellow"/>
          <w:lang w:val="en-US"/>
        </w:rPr>
        <w:t xml:space="preserve"> File)</w:t>
      </w:r>
      <w:r w:rsidR="00F32F9B" w:rsidRPr="00EF68DB">
        <w:rPr>
          <w:highlight w:val="yellow"/>
          <w:lang w:val="en-US"/>
        </w:rPr>
        <w:t>.</w:t>
      </w:r>
    </w:p>
    <w:p w14:paraId="50084AA4" w14:textId="5ED74FFC" w:rsidR="006A10BB" w:rsidRPr="003D662E" w:rsidRDefault="00CA2F6B" w:rsidP="001E3A1A">
      <w:pPr>
        <w:pStyle w:val="Heading2"/>
        <w:rPr>
          <w:lang w:val="en-US"/>
        </w:rPr>
      </w:pPr>
      <w:bookmarkStart w:id="5" w:name="_Ref45549160"/>
      <w:bookmarkStart w:id="6" w:name="_Toc148037120"/>
      <w:r w:rsidRPr="003D662E">
        <w:rPr>
          <w:lang w:val="en-US"/>
        </w:rPr>
        <w:t>Interaction with other initiatives</w:t>
      </w:r>
      <w:bookmarkEnd w:id="5"/>
      <w:bookmarkEnd w:id="6"/>
    </w:p>
    <w:p w14:paraId="1DD248EB" w14:textId="0C5D5E50" w:rsidR="00994A35" w:rsidRPr="003D662E" w:rsidRDefault="00994A35" w:rsidP="009E6C43">
      <w:pPr>
        <w:jc w:val="both"/>
        <w:rPr>
          <w:lang w:val="en-US"/>
        </w:rPr>
      </w:pPr>
      <w:r w:rsidRPr="003D662E">
        <w:rPr>
          <w:lang w:val="en-US"/>
        </w:rPr>
        <w:t xml:space="preserve">Work on the </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5"/>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6"/>
      </w:r>
      <w:r w:rsidR="00D372A6" w:rsidRPr="003D662E">
        <w:rPr>
          <w:lang w:val="en-US"/>
        </w:rPr>
        <w:t>, FabOs</w:t>
      </w:r>
      <w:r w:rsidR="00212667" w:rsidRPr="003D662E">
        <w:rPr>
          <w:rStyle w:val="FootnoteReference"/>
          <w:lang w:val="en-US"/>
        </w:rPr>
        <w:footnoteReference w:id="7"/>
      </w:r>
      <w:r w:rsidR="00D372A6" w:rsidRPr="003D662E">
        <w:rPr>
          <w:lang w:val="en-US"/>
        </w:rPr>
        <w:t>, Service-Meister</w:t>
      </w:r>
      <w:r w:rsidR="00212667" w:rsidRPr="003D662E">
        <w:rPr>
          <w:rStyle w:val="FootnoteReference"/>
          <w:lang w:val="en-US"/>
        </w:rPr>
        <w:footnoteReference w:id="8"/>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9"/>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7" w:name="_Toc76978818"/>
      <w:bookmarkStart w:id="8" w:name="_Toc76979350"/>
      <w:bookmarkStart w:id="9" w:name="_Toc76979402"/>
      <w:bookmarkStart w:id="10" w:name="_Toc76979453"/>
      <w:bookmarkStart w:id="11" w:name="_Toc76979505"/>
      <w:bookmarkStart w:id="12" w:name="_Toc76978819"/>
      <w:bookmarkStart w:id="13" w:name="_Toc76979351"/>
      <w:bookmarkStart w:id="14" w:name="_Toc76979403"/>
      <w:bookmarkStart w:id="15" w:name="_Toc76979454"/>
      <w:bookmarkStart w:id="16" w:name="_Toc76979506"/>
      <w:bookmarkStart w:id="17" w:name="_Toc148037121"/>
      <w:bookmarkEnd w:id="7"/>
      <w:bookmarkEnd w:id="8"/>
      <w:bookmarkEnd w:id="9"/>
      <w:bookmarkEnd w:id="10"/>
      <w:bookmarkEnd w:id="11"/>
      <w:bookmarkEnd w:id="12"/>
      <w:bookmarkEnd w:id="13"/>
      <w:bookmarkEnd w:id="14"/>
      <w:bookmarkEnd w:id="15"/>
      <w:bookmarkEnd w:id="16"/>
      <w:r w:rsidRPr="003D662E">
        <w:rPr>
          <w:lang w:val="en-US"/>
        </w:rPr>
        <w:t>Structure of the document</w:t>
      </w:r>
      <w:bookmarkEnd w:id="17"/>
    </w:p>
    <w:p w14:paraId="25B6736F" w14:textId="5DA79118"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62749F">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t>
      </w:r>
      <w:r w:rsidRPr="003D662E">
        <w:rPr>
          <w:lang w:val="en-US"/>
        </w:rPr>
        <w:lastRenderedPageBreak/>
        <w:t xml:space="preserve">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2A1E009A"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62749F">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62749F">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68583B1E"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2749F">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62749F">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2749F">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1E6EB4E1"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2749F">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5327CCB0"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2749F">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62749F">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FF33BD0"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2749F">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2749F">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62749F">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127DB335"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62749F">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62749F">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62749F">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1307710B"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2749F">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62749F">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2749F">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 xml:space="preserve">Please consider that at its heart, the platform is a distributed system and requires certain programs running on the nodes that shall perform application </w:t>
      </w:r>
      <w:r w:rsidR="00A22528" w:rsidRPr="00FA0F55">
        <w:rPr>
          <w:lang w:val="en-US"/>
        </w:rPr>
        <w:lastRenderedPageBreak/>
        <w:t>tasks. Depending on your installation, different user permissions also for installing programming language libraries may have to be considered.</w:t>
      </w:r>
      <w:r w:rsidR="003A112E" w:rsidRPr="00FA0F55">
        <w:rPr>
          <w:lang w:val="en-US"/>
        </w:rPr>
        <w:t xml:space="preserve"> </w:t>
      </w:r>
    </w:p>
    <w:p w14:paraId="28D8BB51" w14:textId="5F6FAE8E"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62749F">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62749F">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62749F">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5064D0F3"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62749F">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2749F">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2749F">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2749F">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2749F">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2749F">
        <w:rPr>
          <w:lang w:val="en-US"/>
        </w:rPr>
        <w:t>6.10</w:t>
      </w:r>
      <w:r w:rsidR="005064DD" w:rsidRPr="00FA0F55">
        <w:rPr>
          <w:lang w:val="en-US"/>
        </w:rPr>
        <w:fldChar w:fldCharType="end"/>
      </w:r>
      <w:r w:rsidR="005064DD" w:rsidRPr="00FA0F55">
        <w:rPr>
          <w:lang w:val="en-US"/>
        </w:rPr>
        <w:t>.</w:t>
      </w:r>
    </w:p>
    <w:p w14:paraId="1B97DD61" w14:textId="3208459A"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2749F">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2749F">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2749F">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0"/>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8" w:name="_Ref57108673"/>
      <w:bookmarkStart w:id="19" w:name="_Ref78294766"/>
      <w:bookmarkStart w:id="20" w:name="_Toc148037122"/>
      <w:r w:rsidRPr="003D662E">
        <w:rPr>
          <w:lang w:val="en-US"/>
        </w:rPr>
        <w:lastRenderedPageBreak/>
        <w:t>Tooling</w:t>
      </w:r>
      <w:bookmarkEnd w:id="18"/>
      <w:r w:rsidR="00C3313B" w:rsidRPr="003D662E">
        <w:rPr>
          <w:lang w:val="en-US"/>
        </w:rPr>
        <w:t xml:space="preserve"> and Basic Technical Decisions</w:t>
      </w:r>
      <w:bookmarkEnd w:id="19"/>
      <w:bookmarkEnd w:id="20"/>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1"/>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9F441E4"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2"/>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3"/>
      </w:r>
      <w:r w:rsidRPr="003D662E">
        <w:rPr>
          <w:lang w:val="en-US"/>
        </w:rPr>
        <w:t xml:space="preserve"> and checkstyle</w:t>
      </w:r>
      <w:r w:rsidR="00AF30D7" w:rsidRPr="003D662E">
        <w:rPr>
          <w:rStyle w:val="FootnoteReference"/>
          <w:lang w:val="en-US"/>
        </w:rPr>
        <w:footnoteReference w:id="14"/>
      </w:r>
      <w:r w:rsidR="00800264" w:rsidRPr="003D662E">
        <w:rPr>
          <w:lang w:val="en-US"/>
        </w:rPr>
        <w:t xml:space="preserve"> </w:t>
      </w:r>
      <w:r w:rsidRPr="003D662E">
        <w:rPr>
          <w:lang w:val="en-US"/>
        </w:rPr>
        <w:t>integration</w:t>
      </w:r>
      <w:r w:rsidR="006B3A74" w:rsidRPr="003D662E">
        <w:rPr>
          <w:lang w:val="en-US"/>
        </w:rPr>
        <w:t>s</w:t>
      </w:r>
      <w:bookmarkStart w:id="21" w:name="_Ref171725308"/>
      <w:r w:rsidR="00B07554">
        <w:rPr>
          <w:rStyle w:val="FootnoteReference"/>
          <w:lang w:val="en-US"/>
        </w:rPr>
        <w:footnoteReference w:id="15"/>
      </w:r>
      <w:bookmarkEnd w:id="21"/>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0CFB07D1"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62749F">
        <w:rPr>
          <w:vertAlign w:val="superscript"/>
          <w:lang w:val="en-US"/>
        </w:rPr>
        <w:t>15</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6"/>
      </w:r>
      <w:r w:rsidRPr="003D662E">
        <w:rPr>
          <w:lang w:val="en-US"/>
        </w:rPr>
        <w:t>, for machine-readable complex data in AAS on JSON</w:t>
      </w:r>
      <w:r w:rsidRPr="003D662E">
        <w:rPr>
          <w:rStyle w:val="FootnoteReference"/>
          <w:lang w:val="en-US"/>
        </w:rPr>
        <w:footnoteReference w:id="17"/>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18"/>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3F8C0311"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2" w:name="_Ref57897714"/>
      <w:r w:rsidR="00AF30D7" w:rsidRPr="003D662E">
        <w:rPr>
          <w:rStyle w:val="FootnoteReference"/>
          <w:lang w:val="en-US"/>
        </w:rPr>
        <w:footnoteReference w:id="19"/>
      </w:r>
      <w:bookmarkEnd w:id="22"/>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0"/>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1"/>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3" w:name="_Ref57109414"/>
      <w:bookmarkStart w:id="24" w:name="_Toc148037123"/>
      <w:r w:rsidRPr="003D662E">
        <w:rPr>
          <w:lang w:val="en-US"/>
        </w:rPr>
        <w:lastRenderedPageBreak/>
        <w:t>Architecture</w:t>
      </w:r>
      <w:bookmarkEnd w:id="23"/>
      <w:bookmarkEnd w:id="24"/>
    </w:p>
    <w:p w14:paraId="4083AA05" w14:textId="3878F96E"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62749F">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40528F23"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62749F">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62749F">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62749F">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62749F">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62749F">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62749F">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62749F">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62749F">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5" w:name="_Ref57112208"/>
      <w:bookmarkStart w:id="26" w:name="_Toc148037124"/>
      <w:r w:rsidRPr="003D662E">
        <w:rPr>
          <w:lang w:val="en-US"/>
        </w:rPr>
        <w:t>Overview</w:t>
      </w:r>
      <w:bookmarkEnd w:id="25"/>
      <w:bookmarkEnd w:id="26"/>
    </w:p>
    <w:p w14:paraId="1A4794D7" w14:textId="05332DD6"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62749F" w:rsidRPr="003D662E">
        <w:rPr>
          <w:lang w:val="en-US"/>
        </w:rPr>
        <w:t xml:space="preserve">Figure </w:t>
      </w:r>
      <w:r w:rsidR="0062749F">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CA1365F" w:rsidR="003F6305" w:rsidRPr="003D662E" w:rsidRDefault="003F6305" w:rsidP="003F6305">
      <w:pPr>
        <w:pStyle w:val="Caption"/>
        <w:jc w:val="center"/>
        <w:rPr>
          <w:lang w:val="en-US"/>
        </w:rPr>
      </w:pPr>
      <w:bookmarkStart w:id="27"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w:t>
      </w:r>
      <w:r w:rsidRPr="003D662E">
        <w:fldChar w:fldCharType="end"/>
      </w:r>
      <w:bookmarkEnd w:id="27"/>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2019E59A"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62749F" w:rsidRPr="003D662E">
        <w:rPr>
          <w:lang w:val="en-US"/>
        </w:rPr>
        <w:t xml:space="preserve">Figure </w:t>
      </w:r>
      <w:r w:rsidR="0062749F">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2"/>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3"/>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72886E3A"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62749F" w:rsidRPr="003D662E">
        <w:rPr>
          <w:lang w:val="en-US"/>
        </w:rPr>
        <w:t xml:space="preserve">Figure </w:t>
      </w:r>
      <w:r w:rsidR="0062749F">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3CBB1260"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4"/>
      </w:r>
      <w:r w:rsidR="00A3348A" w:rsidRPr="003D662E">
        <w:rPr>
          <w:lang w:val="en-US"/>
        </w:rPr>
        <w:t xml:space="preserve">, </w:t>
      </w:r>
      <w:r w:rsidR="009B1783" w:rsidRPr="003D662E">
        <w:rPr>
          <w:lang w:val="en-US"/>
        </w:rPr>
        <w:t>AMQP</w:t>
      </w:r>
      <w:r w:rsidR="009B1783" w:rsidRPr="003D662E">
        <w:rPr>
          <w:rStyle w:val="FootnoteReference"/>
          <w:lang w:val="en-US"/>
        </w:rPr>
        <w:footnoteReference w:id="25"/>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6"/>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27"/>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28"/>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9"/>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0"/>
      </w:r>
      <w:r w:rsidR="00DD05F2" w:rsidRPr="003D662E">
        <w:rPr>
          <w:lang w:val="en-GB"/>
        </w:rPr>
        <w:t>.</w:t>
      </w:r>
    </w:p>
    <w:p w14:paraId="59F712A9" w14:textId="35132953"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62749F" w:rsidRPr="003D662E">
        <w:rPr>
          <w:lang w:val="en-US"/>
        </w:rPr>
        <w:t xml:space="preserve">Figure </w:t>
      </w:r>
      <w:r w:rsidR="0062749F">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455FF128" w:rsidR="00905EBE" w:rsidRPr="003D662E" w:rsidRDefault="00905EBE" w:rsidP="0020787C">
      <w:pPr>
        <w:pStyle w:val="Caption"/>
        <w:jc w:val="center"/>
        <w:rPr>
          <w:lang w:val="en-US"/>
        </w:rPr>
      </w:pPr>
      <w:bookmarkStart w:id="28"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w:t>
      </w:r>
      <w:r w:rsidRPr="003D662E">
        <w:fldChar w:fldCharType="end"/>
      </w:r>
      <w:bookmarkEnd w:id="28"/>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9" w:name="_Ref77062311"/>
      <w:bookmarkStart w:id="30" w:name="_Toc148037125"/>
      <w:r w:rsidRPr="003D662E">
        <w:rPr>
          <w:lang w:val="en-US"/>
        </w:rPr>
        <w:t>Relation to Reference Architectures</w:t>
      </w:r>
      <w:bookmarkEnd w:id="29"/>
      <w:bookmarkEnd w:id="30"/>
    </w:p>
    <w:p w14:paraId="71C95F3E" w14:textId="6DE8F086"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62749F" w:rsidRPr="003D662E">
        <w:rPr>
          <w:lang w:val="en-US"/>
        </w:rPr>
        <w:t xml:space="preserve">Table </w:t>
      </w:r>
      <w:r w:rsidR="0062749F">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1"/>
      </w:r>
      <w:r w:rsidR="00966866" w:rsidRPr="003D662E">
        <w:rPr>
          <w:lang w:val="en-US"/>
        </w:rPr>
        <w:t>.</w:t>
      </w:r>
    </w:p>
    <w:p w14:paraId="5557AFC1" w14:textId="038A893C" w:rsidR="00966866" w:rsidRPr="003D662E" w:rsidRDefault="00966866" w:rsidP="00966866">
      <w:pPr>
        <w:pStyle w:val="Caption"/>
        <w:jc w:val="center"/>
        <w:rPr>
          <w:lang w:val="en-US"/>
        </w:rPr>
      </w:pPr>
      <w:bookmarkStart w:id="31"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1</w:t>
      </w:r>
      <w:r w:rsidRPr="003D662E">
        <w:fldChar w:fldCharType="end"/>
      </w:r>
      <w:bookmarkEnd w:id="31"/>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E62ABC"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62ABC"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62ABC"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E62ABC"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E62ABC"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E62ABC"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E62ABC"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E62ABC"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E62ABC"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E62ABC"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E62ABC"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2" w:name="_Ref102805312"/>
      <w:bookmarkStart w:id="33" w:name="_Toc148037126"/>
      <w:bookmarkStart w:id="34" w:name="_Ref77062309"/>
      <w:r w:rsidRPr="003D662E">
        <w:rPr>
          <w:lang w:val="en-US"/>
        </w:rPr>
        <w:t>Stream (Data) Processing</w:t>
      </w:r>
      <w:bookmarkEnd w:id="32"/>
      <w:bookmarkEnd w:id="33"/>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2486A754" w:rsidR="008A25B6" w:rsidRPr="003D662E" w:rsidRDefault="008A25B6" w:rsidP="008A25B6">
      <w:pPr>
        <w:pStyle w:val="Caption"/>
        <w:jc w:val="center"/>
        <w:rPr>
          <w:lang w:val="en-US"/>
        </w:rPr>
      </w:pPr>
      <w:bookmarkStart w:id="35"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w:t>
      </w:r>
      <w:r w:rsidRPr="003D662E">
        <w:fldChar w:fldCharType="end"/>
      </w:r>
      <w:bookmarkEnd w:id="35"/>
      <w:r w:rsidRPr="003D662E">
        <w:rPr>
          <w:lang w:val="en-US"/>
        </w:rPr>
        <w:t>: Viewing IIoT and Industry 4.0 as data streams.</w:t>
      </w:r>
    </w:p>
    <w:p w14:paraId="50B99BD9" w14:textId="540033F8"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29757B34"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53A407B9"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6" w:name="_Ref102805354"/>
      <w:bookmarkStart w:id="37" w:name="_Toc148037127"/>
      <w:r w:rsidRPr="003D662E">
        <w:rPr>
          <w:lang w:val="en-US"/>
        </w:rPr>
        <w:t>Asset Administration Shells</w:t>
      </w:r>
      <w:bookmarkEnd w:id="34"/>
      <w:bookmarkEnd w:id="36"/>
      <w:bookmarkEnd w:id="37"/>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1B70550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62749F" w:rsidRPr="003D662E">
        <w:rPr>
          <w:lang w:val="en-US"/>
        </w:rPr>
        <w:t xml:space="preserve">Figure </w:t>
      </w:r>
      <w:r w:rsidR="0062749F">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62749F">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5FF91A72" w:rsidR="0042514E" w:rsidRPr="003D662E" w:rsidRDefault="0042514E" w:rsidP="0042514E">
      <w:pPr>
        <w:pStyle w:val="Caption"/>
        <w:jc w:val="center"/>
        <w:rPr>
          <w:lang w:val="en-US"/>
        </w:rPr>
      </w:pPr>
      <w:bookmarkStart w:id="38"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w:t>
      </w:r>
      <w:r w:rsidRPr="003D662E">
        <w:fldChar w:fldCharType="end"/>
      </w:r>
      <w:bookmarkEnd w:id="38"/>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4B47065E"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62749F" w:rsidRPr="003D662E">
        <w:rPr>
          <w:lang w:val="en-US"/>
        </w:rPr>
        <w:t xml:space="preserve">Figure </w:t>
      </w:r>
      <w:r w:rsidR="0062749F">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9" w:name="_Ref79999263"/>
      <w:bookmarkStart w:id="40" w:name="_Toc148037128"/>
      <w:bookmarkStart w:id="41" w:name="_Ref77062308"/>
      <w:r w:rsidRPr="003D662E">
        <w:rPr>
          <w:lang w:val="en-US"/>
        </w:rPr>
        <w:t>Component Interaction Overview</w:t>
      </w:r>
      <w:bookmarkEnd w:id="39"/>
      <w:bookmarkEnd w:id="40"/>
    </w:p>
    <w:p w14:paraId="193F2013" w14:textId="56DB30D1"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62749F">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62749F">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62749F">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2483D6B8"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2749F">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2C2E16DF"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681F5045" w:rsidR="00884F64" w:rsidRPr="003D662E" w:rsidRDefault="009B5648" w:rsidP="00160732">
      <w:pPr>
        <w:pStyle w:val="Caption"/>
        <w:jc w:val="center"/>
        <w:rPr>
          <w:lang w:val="en-US"/>
        </w:rPr>
      </w:pPr>
      <w:bookmarkStart w:id="42"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w:t>
      </w:r>
      <w:r w:rsidRPr="003D662E">
        <w:fldChar w:fldCharType="end"/>
      </w:r>
      <w:bookmarkEnd w:id="42"/>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20F72649"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62749F" w:rsidRPr="003D662E">
        <w:rPr>
          <w:lang w:val="en-US"/>
        </w:rPr>
        <w:t xml:space="preserve">Figure </w:t>
      </w:r>
      <w:r w:rsidR="0062749F">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50AEB2E8"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62749F" w:rsidRPr="003D662E">
        <w:rPr>
          <w:lang w:val="en-US"/>
        </w:rPr>
        <w:t xml:space="preserve">Figure </w:t>
      </w:r>
      <w:r w:rsidR="0062749F">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A62D266"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3" w:name="_Ref79999285"/>
      <w:bookmarkStart w:id="44" w:name="_Toc148037129"/>
      <w:r w:rsidRPr="003D662E">
        <w:rPr>
          <w:lang w:val="en-US"/>
        </w:rPr>
        <w:t>Virtual Character of the Platform</w:t>
      </w:r>
      <w:bookmarkEnd w:id="41"/>
      <w:bookmarkEnd w:id="43"/>
      <w:bookmarkEnd w:id="44"/>
    </w:p>
    <w:p w14:paraId="09C92C82" w14:textId="2C8D196F"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62749F">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5"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5"/>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6" w:name="_Toc69885088"/>
      <w:bookmarkStart w:id="47" w:name="_Ref69806308"/>
      <w:bookmarkStart w:id="48" w:name="_Toc148037130"/>
      <w:bookmarkEnd w:id="46"/>
      <w:r w:rsidRPr="003D662E">
        <w:rPr>
          <w:lang w:val="en-US"/>
        </w:rPr>
        <w:t>Overall Requirements</w:t>
      </w:r>
      <w:bookmarkEnd w:id="47"/>
      <w:bookmarkEnd w:id="48"/>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05BBEB15" w:rsidR="00704A44" w:rsidRPr="003D662E" w:rsidRDefault="00704A44" w:rsidP="00704A44">
      <w:pPr>
        <w:pStyle w:val="Caption"/>
        <w:jc w:val="center"/>
        <w:rPr>
          <w:lang w:val="en-US"/>
        </w:rPr>
      </w:pPr>
      <w:bookmarkStart w:id="49" w:name="_Ref57199193"/>
      <w:bookmarkStart w:id="50"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w:t>
      </w:r>
      <w:r w:rsidRPr="003D662E">
        <w:fldChar w:fldCharType="end"/>
      </w:r>
      <w:bookmarkEnd w:id="49"/>
      <w:r w:rsidRPr="003D662E">
        <w:rPr>
          <w:lang w:val="en-US"/>
        </w:rPr>
        <w:t>: General platform requirements in [</w:t>
      </w:r>
      <w:r w:rsidR="006B4B9E" w:rsidRPr="003D662E">
        <w:rPr>
          <w:lang w:val="en-US"/>
        </w:rPr>
        <w:t>13</w:t>
      </w:r>
      <w:r w:rsidRPr="003D662E">
        <w:rPr>
          <w:lang w:val="en-US"/>
        </w:rPr>
        <w:t>]</w:t>
      </w:r>
      <w:bookmarkEnd w:id="50"/>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E62ABC"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E62ABC"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E62ABC"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E62ABC"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E62ABC"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E62ABC"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E62ABC"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E62ABC"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E62ABC"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E62ABC"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3F0B16C6"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6F8ECF46"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62749F" w:rsidRPr="0062749F">
        <w:rPr>
          <w:iCs/>
          <w:lang w:val="en-US"/>
        </w:rPr>
        <w:t xml:space="preserve">Table </w:t>
      </w:r>
      <w:r w:rsidR="0062749F" w:rsidRPr="0062749F">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10F13B51" w:rsidR="00D67CF9" w:rsidRPr="003D662E" w:rsidRDefault="00D67CF9" w:rsidP="00966C4A">
      <w:pPr>
        <w:pStyle w:val="Caption"/>
        <w:jc w:val="center"/>
        <w:rPr>
          <w:lang w:val="en-US"/>
        </w:rPr>
      </w:pPr>
      <w:bookmarkStart w:id="51" w:name="_Ref64276457"/>
      <w:bookmarkStart w:id="52"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62749F">
        <w:rPr>
          <w:noProof/>
          <w:lang w:val="en-US"/>
        </w:rPr>
        <w:t>3</w:t>
      </w:r>
      <w:r w:rsidRPr="003D662E">
        <w:rPr>
          <w:lang w:val="en-US"/>
        </w:rPr>
        <w:fldChar w:fldCharType="end"/>
      </w:r>
      <w:bookmarkEnd w:id="51"/>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2"/>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E62ABC"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E62ABC"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E62ABC"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E62ABC"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E62ABC"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E62ABC"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E62ABC"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E62ABC"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3" w:name="_Ref58848700"/>
      <w:bookmarkStart w:id="54" w:name="_Toc148037131"/>
      <w:r w:rsidRPr="003D662E">
        <w:rPr>
          <w:lang w:val="en-US"/>
        </w:rPr>
        <w:t>Support Layer</w:t>
      </w:r>
      <w:bookmarkEnd w:id="53"/>
      <w:bookmarkEnd w:id="54"/>
    </w:p>
    <w:p w14:paraId="046FDCAB" w14:textId="3B58E960"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2749F">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2749F">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2749F">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2749F">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2749F">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2749F">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62749F">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5" w:name="_Ref77076328"/>
      <w:bookmarkStart w:id="56" w:name="_Toc148037132"/>
      <w:r w:rsidRPr="003D662E">
        <w:rPr>
          <w:lang w:val="en-US"/>
        </w:rPr>
        <w:t>Asset Administration Shell Abstraction</w:t>
      </w:r>
      <w:bookmarkEnd w:id="55"/>
      <w:bookmarkEnd w:id="56"/>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2"/>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059832DA" w:rsidR="00017DA6" w:rsidRPr="003D662E" w:rsidRDefault="001B2E16" w:rsidP="006461D2">
      <w:pPr>
        <w:pStyle w:val="Caption"/>
        <w:jc w:val="center"/>
        <w:rPr>
          <w:noProof/>
          <w:lang w:val="en-US"/>
        </w:rPr>
      </w:pPr>
      <w:bookmarkStart w:id="57"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w:t>
      </w:r>
      <w:r w:rsidRPr="003D662E">
        <w:fldChar w:fldCharType="end"/>
      </w:r>
      <w:bookmarkEnd w:id="57"/>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2E84FAF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8" w:name="_Hlk77073290"/>
      <w:r w:rsidRPr="003D662E">
        <w:rPr>
          <w:lang w:val="en-US"/>
        </w:rPr>
        <w:t>BaSyx</w:t>
      </w:r>
      <w:r w:rsidR="0096247D">
        <w:rPr>
          <w:lang w:val="en-US"/>
        </w:rPr>
        <w:t>1</w:t>
      </w:r>
      <w:r w:rsidRPr="003D662E">
        <w:rPr>
          <w:lang w:val="en-US"/>
        </w:rPr>
        <w:t xml:space="preserve"> as </w:t>
      </w:r>
      <w:bookmarkEnd w:id="58"/>
      <w:r w:rsidRPr="003D662E">
        <w:rPr>
          <w:lang w:val="en-US"/>
        </w:rPr>
        <w:t>the default AAS implementation of the platform</w:t>
      </w:r>
      <w:r w:rsidR="0096247D">
        <w:rPr>
          <w:lang w:val="en-US"/>
        </w:rPr>
        <w:t xml:space="preserve"> and integrade in the same fashin BaSyx2 (AAS metamodel/API v3), currently as optional plugin</w:t>
      </w:r>
      <w:r w:rsidRPr="003D662E">
        <w:rPr>
          <w:lang w:val="en-US"/>
        </w:rPr>
        <w:t>.</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2B6494CB"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w:t>
      </w:r>
      <w:r w:rsidR="0096247D">
        <w:rPr>
          <w:lang w:val="en-US"/>
        </w:rPr>
        <w:t xml:space="preserve">(akin the </w:t>
      </w:r>
      <w:r w:rsidR="0096247D" w:rsidRPr="003D662E">
        <w:rPr>
          <w:rFonts w:ascii="Consolas" w:hAnsi="Consolas"/>
          <w:lang w:val="en-US"/>
        </w:rPr>
        <w:t>aas.basyx</w:t>
      </w:r>
      <w:r w:rsidR="0096247D">
        <w:rPr>
          <w:rFonts w:ascii="Consolas" w:hAnsi="Consolas"/>
          <w:lang w:val="en-US"/>
        </w:rPr>
        <w:t>2</w:t>
      </w:r>
      <w:r w:rsidR="0096247D">
        <w:rPr>
          <w:lang w:val="en-US"/>
        </w:rPr>
        <w:t>)</w:t>
      </w:r>
      <w:r w:rsidR="0096247D" w:rsidRPr="003D662E">
        <w:rPr>
          <w:lang w:val="en-US"/>
        </w:rPr>
        <w:t xml:space="preserve"> </w:t>
      </w:r>
      <w:r w:rsidRPr="003D662E">
        <w:rPr>
          <w:lang w:val="en-US"/>
        </w:rPr>
        <w:t xml:space="preserve">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3"/>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lastRenderedPageBreak/>
        <w:t xml:space="preserve">in textual form in particular </w:t>
      </w:r>
      <w:r w:rsidRPr="003D662E">
        <w:rPr>
          <w:lang w:val="en-US"/>
        </w:rPr>
        <w:t xml:space="preserve">for testing/debugging. Further, we provide, as usual, an empty basic 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1DBCB131"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4"/>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1812D026"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5"/>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62749F" w:rsidRPr="003D662E">
        <w:rPr>
          <w:lang w:val="en-US"/>
        </w:rPr>
        <w:t xml:space="preserve">Figure </w:t>
      </w:r>
      <w:r w:rsidR="0062749F">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34962DB8"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62749F" w:rsidRPr="003D662E">
        <w:rPr>
          <w:lang w:val="en-US"/>
        </w:rPr>
        <w:t xml:space="preserve">Figure </w:t>
      </w:r>
      <w:r w:rsidR="0062749F">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30AB0E2B"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62749F">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9" w:name="_Ref77076330"/>
      <w:bookmarkStart w:id="60" w:name="_Toc148037133"/>
      <w:r w:rsidRPr="003D662E">
        <w:rPr>
          <w:lang w:val="en-US"/>
        </w:rPr>
        <w:t xml:space="preserve">Network </w:t>
      </w:r>
      <w:r w:rsidR="001B1A66" w:rsidRPr="003D662E">
        <w:rPr>
          <w:lang w:val="en-US"/>
        </w:rPr>
        <w:t xml:space="preserve">Management </w:t>
      </w:r>
      <w:r w:rsidRPr="003D662E">
        <w:rPr>
          <w:lang w:val="en-US"/>
        </w:rPr>
        <w:t>Support</w:t>
      </w:r>
      <w:bookmarkEnd w:id="59"/>
      <w:bookmarkEnd w:id="60"/>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3CC1F023"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62749F">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6"/>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1" w:name="_Ref77076332"/>
      <w:bookmarkStart w:id="62" w:name="_Toc148037134"/>
      <w:r w:rsidRPr="003D662E">
        <w:rPr>
          <w:lang w:val="en-US"/>
        </w:rPr>
        <w:t>Lifecycle Support</w:t>
      </w:r>
      <w:bookmarkEnd w:id="61"/>
      <w:bookmarkEnd w:id="62"/>
    </w:p>
    <w:p w14:paraId="1D270EA2" w14:textId="2B9D9146"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62749F" w:rsidRPr="003D662E">
        <w:rPr>
          <w:lang w:val="en-US"/>
        </w:rPr>
        <w:t xml:space="preserve">Figure </w:t>
      </w:r>
      <w:r w:rsidR="0062749F">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29A1AF5D"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62749F">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3" w:name="_Ref98244584"/>
      <w:bookmarkStart w:id="64" w:name="_Toc148037135"/>
      <w:r w:rsidRPr="003D662E">
        <w:rPr>
          <w:lang w:val="en-US"/>
        </w:rPr>
        <w:t>System-level Monitoring Support</w:t>
      </w:r>
      <w:bookmarkEnd w:id="63"/>
      <w:bookmarkEnd w:id="64"/>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37"/>
      </w:r>
      <w:r w:rsidR="00F6358D" w:rsidRPr="003D662E">
        <w:rPr>
          <w:lang w:val="en-US"/>
        </w:rPr>
        <w:t>.</w:t>
      </w:r>
      <w:r w:rsidR="00317C5D" w:rsidRPr="003D662E">
        <w:rPr>
          <w:lang w:val="en-US"/>
        </w:rPr>
        <w:t xml:space="preserve"> One alternative could be OSHI</w:t>
      </w:r>
      <w:bookmarkStart w:id="65" w:name="_Ref103532965"/>
      <w:r w:rsidR="00317C5D" w:rsidRPr="003D662E">
        <w:rPr>
          <w:rStyle w:val="FootnoteReference"/>
          <w:lang w:val="en-US"/>
        </w:rPr>
        <w:footnoteReference w:id="38"/>
      </w:r>
      <w:bookmarkEnd w:id="65"/>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6" w:name="_Ref108000037"/>
      <w:bookmarkStart w:id="67" w:name="_Ref109305545"/>
      <w:bookmarkStart w:id="68" w:name="_Ref111718008"/>
      <w:bookmarkStart w:id="69" w:name="_Toc148037136"/>
      <w:r w:rsidRPr="003D662E">
        <w:rPr>
          <w:lang w:val="en-US"/>
        </w:rPr>
        <w:t>Identity Support</w:t>
      </w:r>
      <w:bookmarkEnd w:id="66"/>
      <w:bookmarkEnd w:id="67"/>
      <w:bookmarkEnd w:id="68"/>
      <w:bookmarkEnd w:id="69"/>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39"/>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70" w:name="_Ref108000040"/>
      <w:bookmarkStart w:id="71" w:name="_Toc148037137"/>
      <w:bookmarkStart w:id="72" w:name="_Ref88577887"/>
      <w:r w:rsidRPr="003D662E">
        <w:rPr>
          <w:lang w:val="en-US"/>
        </w:rPr>
        <w:t>Resource</w:t>
      </w:r>
      <w:r w:rsidR="00C55642" w:rsidRPr="003D662E">
        <w:rPr>
          <w:lang w:val="en-US"/>
        </w:rPr>
        <w:t xml:space="preserve"> Support</w:t>
      </w:r>
      <w:bookmarkEnd w:id="70"/>
      <w:bookmarkEnd w:id="71"/>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3" w:name="_Ref144459349"/>
      <w:bookmarkStart w:id="74" w:name="_Toc148037138"/>
      <w:bookmarkStart w:id="75" w:name="_Ref109305762"/>
      <w:r>
        <w:rPr>
          <w:lang w:val="en-US"/>
        </w:rPr>
        <w:t xml:space="preserve">Installed Dependencies </w:t>
      </w:r>
      <w:r w:rsidRPr="003D662E">
        <w:rPr>
          <w:lang w:val="en-US"/>
        </w:rPr>
        <w:t>Support</w:t>
      </w:r>
      <w:bookmarkEnd w:id="73"/>
      <w:bookmarkEnd w:id="74"/>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6" w:name="_Toc148037139"/>
      <w:r w:rsidRPr="003D662E">
        <w:rPr>
          <w:lang w:val="en-US"/>
        </w:rPr>
        <w:t>Semantic Id Resolution Support</w:t>
      </w:r>
      <w:bookmarkEnd w:id="75"/>
      <w:bookmarkEnd w:id="76"/>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0"/>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6F3C3131"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62749F">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4838F3D8"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62749F">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7" w:name="_Ref116400571"/>
      <w:bookmarkStart w:id="78" w:name="_Toc148037140"/>
      <w:r w:rsidRPr="003D662E">
        <w:rPr>
          <w:lang w:val="en-US"/>
        </w:rPr>
        <w:t>Task Tracking Support</w:t>
      </w:r>
      <w:bookmarkEnd w:id="77"/>
      <w:bookmarkEnd w:id="78"/>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9" w:name="_Toc148037141"/>
      <w:r w:rsidRPr="003D662E">
        <w:rPr>
          <w:lang w:val="en-US"/>
        </w:rPr>
        <w:t>AAS Creation and Usage Pattern</w:t>
      </w:r>
      <w:bookmarkEnd w:id="72"/>
      <w:bookmarkEnd w:id="79"/>
    </w:p>
    <w:p w14:paraId="68148760" w14:textId="578D4260"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62749F" w:rsidRPr="003D662E">
        <w:rPr>
          <w:lang w:val="en-US"/>
        </w:rPr>
        <w:t xml:space="preserve">Figure </w:t>
      </w:r>
      <w:r w:rsidR="0062749F">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FA1F25B" w:rsidR="00D0043A" w:rsidRPr="003D662E" w:rsidRDefault="00D0043A" w:rsidP="00D0043A">
      <w:pPr>
        <w:pStyle w:val="Caption"/>
        <w:jc w:val="center"/>
        <w:rPr>
          <w:lang w:val="en-US"/>
        </w:rPr>
      </w:pPr>
      <w:bookmarkStart w:id="80"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w:t>
      </w:r>
      <w:r w:rsidRPr="003D662E">
        <w:fldChar w:fldCharType="end"/>
      </w:r>
      <w:bookmarkEnd w:id="80"/>
      <w:r w:rsidRPr="003D662E">
        <w:rPr>
          <w:lang w:val="en-US"/>
        </w:rPr>
        <w:t>: AAS creation and usage pattern involving support layer classes and mechanisms.</w:t>
      </w:r>
    </w:p>
    <w:p w14:paraId="5ADD7473" w14:textId="5CF31C30"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62749F" w:rsidRPr="003D662E">
        <w:rPr>
          <w:lang w:val="en-US"/>
        </w:rPr>
        <w:t xml:space="preserve">Figure </w:t>
      </w:r>
      <w:r w:rsidR="0062749F">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28238CB2"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62749F" w:rsidRPr="003D662E">
        <w:rPr>
          <w:lang w:val="en-US"/>
        </w:rPr>
        <w:t xml:space="preserve">Figure </w:t>
      </w:r>
      <w:r w:rsidR="0062749F">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148037142"/>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2CADE7F9"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2749F">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2749F">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148037143"/>
      <w:r w:rsidRPr="003D662E">
        <w:rPr>
          <w:lang w:val="en-US"/>
        </w:rPr>
        <w:t>Transport Component</w:t>
      </w:r>
      <w:bookmarkEnd w:id="89"/>
      <w:bookmarkEnd w:id="90"/>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3E8922F5"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1"/>
      </w:r>
      <w:r w:rsidR="007F2061" w:rsidRPr="003D662E">
        <w:rPr>
          <w:lang w:val="en-US"/>
        </w:rPr>
        <w:t>) on Raspberry Pi 3</w:t>
      </w:r>
      <w:r w:rsidR="007F2061" w:rsidRPr="003D662E">
        <w:rPr>
          <w:rStyle w:val="FootnoteReference"/>
          <w:lang w:val="en-US"/>
        </w:rPr>
        <w:footnoteReference w:id="42"/>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62749F">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620ADF88"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3"/>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62749F">
        <w:rPr>
          <w:vertAlign w:val="superscript"/>
          <w:lang w:val="en-US"/>
        </w:rPr>
        <w:t>138</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62749F">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1" w:name="_Ref57280427"/>
      <w:r w:rsidRPr="003D662E">
        <w:rPr>
          <w:lang w:val="en-US"/>
        </w:rPr>
        <w:t xml:space="preserve">Related </w:t>
      </w:r>
      <w:r w:rsidR="00C0744C" w:rsidRPr="003D662E">
        <w:rPr>
          <w:lang w:val="en-US"/>
        </w:rPr>
        <w:t>A</w:t>
      </w:r>
      <w:r w:rsidRPr="003D662E">
        <w:rPr>
          <w:lang w:val="en-US"/>
        </w:rPr>
        <w:t>pproaches</w:t>
      </w:r>
      <w:bookmarkEnd w:id="91"/>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08729433" w:rsidR="00E05195" w:rsidRPr="003D662E" w:rsidRDefault="00E05195" w:rsidP="00E05195">
      <w:pPr>
        <w:pStyle w:val="Caption"/>
        <w:jc w:val="center"/>
        <w:rPr>
          <w:lang w:val="en-US"/>
        </w:rPr>
      </w:pPr>
      <w:bookmarkStart w:id="92"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4</w:t>
      </w:r>
      <w:r w:rsidRPr="003D662E">
        <w:fldChar w:fldCharType="end"/>
      </w:r>
      <w:bookmarkEnd w:id="92"/>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2DC4126C"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2BD9EDF9"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41A826A1"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4"/>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62749F">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D5D4258" w:rsidR="00BA5977" w:rsidRPr="003D662E" w:rsidRDefault="00BA5977" w:rsidP="00BA5977">
      <w:pPr>
        <w:pStyle w:val="Caption"/>
        <w:jc w:val="center"/>
        <w:rPr>
          <w:lang w:val="en-US"/>
        </w:rPr>
      </w:pPr>
      <w:bookmarkStart w:id="93"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5</w:t>
      </w:r>
      <w:r w:rsidRPr="003D662E">
        <w:fldChar w:fldCharType="end"/>
      </w:r>
      <w:bookmarkEnd w:id="93"/>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E62ABC"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E62ABC"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3E8B5EA3"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5"/>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7E5703E9" w:rsidR="007D6D20" w:rsidRPr="003D662E" w:rsidRDefault="00447AF4" w:rsidP="00447AF4">
      <w:pPr>
        <w:pStyle w:val="Caption"/>
        <w:jc w:val="center"/>
        <w:rPr>
          <w:lang w:val="en-US"/>
        </w:rPr>
      </w:pPr>
      <w:bookmarkStart w:id="94"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8</w:t>
      </w:r>
      <w:r w:rsidRPr="003D662E">
        <w:fldChar w:fldCharType="end"/>
      </w:r>
      <w:bookmarkEnd w:id="94"/>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6"/>
      </w:r>
      <w:r w:rsidRPr="003D662E">
        <w:rPr>
          <w:lang w:val="en-US"/>
        </w:rPr>
        <w:t>). In later stages of the project, we may take Apache Streampipes or an edge-enabled version of Apache Flink into account.</w:t>
      </w:r>
    </w:p>
    <w:p w14:paraId="66682937" w14:textId="45DC67F0"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47"/>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48"/>
      </w:r>
      <w:r w:rsidRPr="003D662E">
        <w:rPr>
          <w:lang w:val="en-US"/>
        </w:rPr>
        <w:t xml:space="preserve"> on MQTT, others already integrate various protocols such as Eclipse Hono</w:t>
      </w:r>
      <w:r w:rsidRPr="003D662E">
        <w:rPr>
          <w:rStyle w:val="FootnoteReference"/>
          <w:lang w:val="en-US"/>
        </w:rPr>
        <w:footnoteReference w:id="49"/>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0"/>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D161959"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1"/>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2"/>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22DC8E13"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62749F" w:rsidRPr="003D662E">
        <w:rPr>
          <w:lang w:val="en-US"/>
        </w:rPr>
        <w:t xml:space="preserve">Table </w:t>
      </w:r>
      <w:r w:rsidR="0062749F">
        <w:rPr>
          <w:noProof/>
          <w:lang w:val="en-US"/>
        </w:rPr>
        <w:t>23</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62749F">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62749F">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5" w:name="_Ref57918572"/>
      <w:bookmarkStart w:id="96" w:name="_Ref79998842"/>
      <w:r w:rsidRPr="003D662E">
        <w:rPr>
          <w:lang w:val="en-US"/>
        </w:rPr>
        <w:t>Validation</w:t>
      </w:r>
      <w:bookmarkEnd w:id="95"/>
      <w:r w:rsidR="00A128DF" w:rsidRPr="003D662E">
        <w:rPr>
          <w:lang w:val="en-US"/>
        </w:rPr>
        <w:t xml:space="preserve"> and Evaluation</w:t>
      </w:r>
      <w:bookmarkEnd w:id="96"/>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92375D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62749F">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62749F" w:rsidRPr="003D662E">
        <w:rPr>
          <w:lang w:val="en-US"/>
        </w:rPr>
        <w:t xml:space="preserve">Figure </w:t>
      </w:r>
      <w:r w:rsidR="0062749F">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62749F">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A4C5761" w:rsidR="007D792A" w:rsidRPr="003D662E" w:rsidRDefault="0090144B" w:rsidP="0090144B">
      <w:pPr>
        <w:pStyle w:val="Caption"/>
        <w:jc w:val="center"/>
        <w:rPr>
          <w:lang w:val="en-US"/>
        </w:rPr>
      </w:pPr>
      <w:bookmarkStart w:id="97"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9</w:t>
      </w:r>
      <w:r w:rsidRPr="003D662E">
        <w:fldChar w:fldCharType="end"/>
      </w:r>
      <w:bookmarkEnd w:id="97"/>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58B9FFB6"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62749F" w:rsidRPr="003D662E">
        <w:rPr>
          <w:lang w:val="en-US"/>
        </w:rPr>
        <w:t xml:space="preserve">Figure </w:t>
      </w:r>
      <w:r w:rsidR="0062749F">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F14AE09"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62749F" w:rsidRPr="003D662E">
        <w:rPr>
          <w:lang w:val="en-US"/>
        </w:rPr>
        <w:t xml:space="preserve">Figure </w:t>
      </w:r>
      <w:r w:rsidR="0062749F">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4794BF99" w:rsidR="00BA4FD4" w:rsidRPr="003D662E" w:rsidRDefault="00BA4FD4" w:rsidP="00BA4FD4">
      <w:pPr>
        <w:pStyle w:val="Caption"/>
        <w:jc w:val="center"/>
        <w:rPr>
          <w:lang w:val="en-US"/>
        </w:rPr>
      </w:pPr>
      <w:bookmarkStart w:id="98"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10</w:t>
      </w:r>
      <w:r w:rsidRPr="003D662E">
        <w:fldChar w:fldCharType="end"/>
      </w:r>
      <w:bookmarkEnd w:id="98"/>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13FA620E"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62749F" w:rsidRPr="003D662E">
        <w:rPr>
          <w:lang w:val="en-US"/>
        </w:rPr>
        <w:t xml:space="preserve">Figure </w:t>
      </w:r>
      <w:r w:rsidR="0062749F">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3"/>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4"/>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5162A51E"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BC346F0" w:rsidR="006F0B3A" w:rsidRPr="003D662E" w:rsidRDefault="006F0B3A" w:rsidP="006F0B3A">
      <w:pPr>
        <w:pStyle w:val="Caption"/>
        <w:jc w:val="center"/>
        <w:rPr>
          <w:lang w:val="en-US"/>
        </w:rPr>
      </w:pPr>
      <w:bookmarkStart w:id="99"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11</w:t>
      </w:r>
      <w:r w:rsidRPr="003D662E">
        <w:fldChar w:fldCharType="end"/>
      </w:r>
      <w:bookmarkEnd w:id="99"/>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A0A88F2"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62749F" w:rsidRPr="003D662E">
        <w:rPr>
          <w:lang w:val="en-US"/>
        </w:rPr>
        <w:t xml:space="preserve">Table </w:t>
      </w:r>
      <w:r w:rsidR="0062749F">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7773691D" w:rsidR="0008448A" w:rsidRPr="003D662E" w:rsidRDefault="0008448A" w:rsidP="00847483">
      <w:pPr>
        <w:pStyle w:val="Caption"/>
        <w:jc w:val="center"/>
        <w:rPr>
          <w:lang w:val="en-US"/>
        </w:rPr>
      </w:pPr>
      <w:bookmarkStart w:id="100" w:name="_Ref65841694"/>
      <w:bookmarkStart w:id="101"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6</w:t>
      </w:r>
      <w:r w:rsidRPr="003D662E">
        <w:fldChar w:fldCharType="end"/>
      </w:r>
      <w:bookmarkEnd w:id="100"/>
      <w:r w:rsidRPr="003D662E">
        <w:rPr>
          <w:lang w:val="en-US"/>
        </w:rPr>
        <w:t>: Total number of translated messages per second in best source/sink transmission situation.</w:t>
      </w:r>
      <w:bookmarkEnd w:id="101"/>
    </w:p>
    <w:tbl>
      <w:tblPr>
        <w:tblStyle w:val="GridTable1Light-Accent1"/>
        <w:tblW w:w="0" w:type="auto"/>
        <w:tblLook w:val="04A0" w:firstRow="1" w:lastRow="0" w:firstColumn="1" w:lastColumn="0" w:noHBand="0" w:noVBand="1"/>
      </w:tblPr>
      <w:tblGrid>
        <w:gridCol w:w="6516"/>
        <w:gridCol w:w="2546"/>
      </w:tblGrid>
      <w:tr w:rsidR="00132F6D" w:rsidRPr="00E62ABC"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5"/>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2" w:name="_Ref57287366"/>
      <w:bookmarkStart w:id="103" w:name="_Ref71221719"/>
      <w:bookmarkStart w:id="104" w:name="_Toc148037144"/>
      <w:r w:rsidRPr="003D662E">
        <w:rPr>
          <w:lang w:val="en-US"/>
        </w:rPr>
        <w:t>Connectors Component</w:t>
      </w:r>
      <w:bookmarkEnd w:id="102"/>
      <w:bookmarkEnd w:id="103"/>
      <w:bookmarkEnd w:id="104"/>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5DAA61FC"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62749F">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35B0E843"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6"/>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57"/>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58"/>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59"/>
      </w:r>
      <w:r w:rsidR="006724F7" w:rsidRPr="003D662E">
        <w:rPr>
          <w:lang w:val="en-US"/>
        </w:rPr>
        <w:t>, Eclipse Kapua</w:t>
      </w:r>
      <w:r w:rsidR="006724F7" w:rsidRPr="003D662E">
        <w:rPr>
          <w:rStyle w:val="FootnoteReference"/>
          <w:lang w:val="en-US"/>
        </w:rPr>
        <w:footnoteReference w:id="60"/>
      </w:r>
      <w:r w:rsidR="006724F7" w:rsidRPr="003D662E">
        <w:rPr>
          <w:lang w:val="en-US"/>
        </w:rPr>
        <w:t xml:space="preserve"> with a cloud focus based on MQTT transport or Eclipse Ponte</w:t>
      </w:r>
      <w:r w:rsidR="006724F7" w:rsidRPr="003D662E">
        <w:rPr>
          <w:rStyle w:val="FootnoteReference"/>
          <w:lang w:val="en-US"/>
        </w:rPr>
        <w:footnoteReference w:id="61"/>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2749F">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5A5776A7" w:rsidR="00B03C78" w:rsidRPr="003D662E" w:rsidRDefault="00B03C78" w:rsidP="00B03C78">
      <w:pPr>
        <w:pStyle w:val="Caption"/>
        <w:jc w:val="center"/>
        <w:rPr>
          <w:lang w:val="en-US"/>
        </w:rPr>
      </w:pPr>
      <w:bookmarkStart w:id="105"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12</w:t>
      </w:r>
      <w:r w:rsidRPr="003D662E">
        <w:fldChar w:fldCharType="end"/>
      </w:r>
      <w:bookmarkEnd w:id="105"/>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429DA953"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62749F" w:rsidRPr="003D662E">
        <w:rPr>
          <w:lang w:val="en-US"/>
        </w:rPr>
        <w:t xml:space="preserve">Figure </w:t>
      </w:r>
      <w:r w:rsidR="0062749F">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62749F" w:rsidRPr="003D662E">
        <w:rPr>
          <w:lang w:val="en-US"/>
        </w:rPr>
        <w:t xml:space="preserve">Figure </w:t>
      </w:r>
      <w:r w:rsidR="0062749F">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62749F" w:rsidRPr="003D662E">
        <w:rPr>
          <w:lang w:val="en-US"/>
        </w:rPr>
        <w:t xml:space="preserve">Figure </w:t>
      </w:r>
      <w:r w:rsidR="0062749F">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62353497" w:rsidR="008E3499" w:rsidRDefault="008E766E" w:rsidP="008E766E">
      <w:pPr>
        <w:pStyle w:val="Caption"/>
        <w:jc w:val="center"/>
        <w:rPr>
          <w:lang w:val="en-US"/>
        </w:rPr>
      </w:pPr>
      <w:bookmarkStart w:id="106"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13</w:t>
      </w:r>
      <w:r w:rsidRPr="003D662E">
        <w:fldChar w:fldCharType="end"/>
      </w:r>
      <w:bookmarkEnd w:id="106"/>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48B2CF4A" w:rsidR="00CE6398" w:rsidRPr="003D662E" w:rsidRDefault="00C760BC" w:rsidP="00E94E0D">
      <w:pPr>
        <w:pStyle w:val="Caption"/>
        <w:jc w:val="center"/>
        <w:rPr>
          <w:lang w:val="en-US"/>
        </w:rPr>
      </w:pPr>
      <w:bookmarkStart w:id="107"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14</w:t>
      </w:r>
      <w:r w:rsidRPr="003D662E">
        <w:fldChar w:fldCharType="end"/>
      </w:r>
      <w:bookmarkEnd w:id="107"/>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2"/>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0A1F185"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62749F" w:rsidRPr="003D662E">
        <w:rPr>
          <w:lang w:val="en-US"/>
        </w:rPr>
        <w:t xml:space="preserve">Figure </w:t>
      </w:r>
      <w:r w:rsidR="0062749F">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0444723A"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62749F" w:rsidRPr="003D662E">
        <w:rPr>
          <w:lang w:val="en-US"/>
        </w:rPr>
        <w:t xml:space="preserve">Figure </w:t>
      </w:r>
      <w:r w:rsidR="0062749F">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3"/>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357EC31E"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15</w:t>
      </w:r>
      <w:r w:rsidRPr="003D662E">
        <w:fldChar w:fldCharType="end"/>
      </w:r>
      <w:bookmarkEnd w:id="108"/>
      <w:r w:rsidRPr="003D662E">
        <w:rPr>
          <w:lang w:val="en-US"/>
        </w:rPr>
        <w:t>: Model Access and Protocol Adapter in the Connectors Component.</w:t>
      </w:r>
    </w:p>
    <w:p w14:paraId="021286C2" w14:textId="18126B2E"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D96455A"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62749F">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4"/>
      </w:r>
      <w:r w:rsidRPr="00004157">
        <w:rPr>
          <w:lang w:val="en-US"/>
        </w:rPr>
        <w:t xml:space="preserve">), </w:t>
      </w:r>
    </w:p>
    <w:p w14:paraId="0C58B0B9" w14:textId="77777777" w:rsidR="00705460" w:rsidRDefault="009772A1" w:rsidP="00004157">
      <w:pPr>
        <w:pStyle w:val="ListParagraph"/>
        <w:numPr>
          <w:ilvl w:val="0"/>
          <w:numId w:val="73"/>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004157">
      <w:pPr>
        <w:pStyle w:val="ListParagraph"/>
        <w:numPr>
          <w:ilvl w:val="0"/>
          <w:numId w:val="73"/>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004157">
      <w:pPr>
        <w:pStyle w:val="ListParagraph"/>
        <w:numPr>
          <w:ilvl w:val="0"/>
          <w:numId w:val="73"/>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004157">
      <w:pPr>
        <w:pStyle w:val="ListParagraph"/>
        <w:numPr>
          <w:ilvl w:val="0"/>
          <w:numId w:val="73"/>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004157">
      <w:pPr>
        <w:pStyle w:val="ListParagraph"/>
        <w:numPr>
          <w:ilvl w:val="0"/>
          <w:numId w:val="73"/>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EF4B84">
      <w:pPr>
        <w:pStyle w:val="ListParagraph"/>
        <w:numPr>
          <w:ilvl w:val="0"/>
          <w:numId w:val="73"/>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004157">
      <w:pPr>
        <w:pStyle w:val="ListParagraph"/>
        <w:numPr>
          <w:ilvl w:val="0"/>
          <w:numId w:val="73"/>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004157">
      <w:pPr>
        <w:pStyle w:val="ListParagraph"/>
        <w:numPr>
          <w:ilvl w:val="0"/>
          <w:numId w:val="73"/>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5BF1F0A6"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0A279216"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11C529EB"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62749F" w:rsidRPr="003D662E">
        <w:rPr>
          <w:lang w:val="en-US"/>
        </w:rPr>
        <w:t xml:space="preserve">Figure </w:t>
      </w:r>
      <w:r w:rsidR="0062749F">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260AB182"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62749F" w:rsidRPr="003D662E">
        <w:rPr>
          <w:lang w:val="en-US"/>
        </w:rPr>
        <w:t xml:space="preserve">Figure </w:t>
      </w:r>
      <w:r w:rsidR="0062749F">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62749F">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0" w:name="_Ref63932450"/>
      <w:r w:rsidRPr="003D662E">
        <w:rPr>
          <w:lang w:val="en-US"/>
        </w:rPr>
        <w:t>Validation</w:t>
      </w:r>
      <w:bookmarkEnd w:id="110"/>
    </w:p>
    <w:p w14:paraId="19BE5D91" w14:textId="12C94B82"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62749F">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FE9261E"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2749F">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1" w:name="_Ref57198482"/>
      <w:bookmarkStart w:id="112" w:name="_Toc148037145"/>
      <w:r w:rsidRPr="003D662E">
        <w:rPr>
          <w:lang w:val="en-US"/>
        </w:rPr>
        <w:t>Services Layer</w:t>
      </w:r>
      <w:bookmarkEnd w:id="111"/>
      <w:bookmarkEnd w:id="112"/>
    </w:p>
    <w:p w14:paraId="1D1E2323" w14:textId="78E5BD65"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62749F">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BFF31B8"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3.5.2</w:t>
      </w:r>
      <w:r w:rsidRPr="003D662E">
        <w:rPr>
          <w:lang w:val="en-US"/>
        </w:rPr>
        <w:fldChar w:fldCharType="end"/>
      </w:r>
      <w:r w:rsidRPr="003D662E">
        <w:rPr>
          <w:lang w:val="en-US"/>
        </w:rPr>
        <w:t>, we discuss the Service Execution Environment for Java and Python.</w:t>
      </w:r>
    </w:p>
    <w:p w14:paraId="543C2C04" w14:textId="763E5039"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62749F">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3" w:name="_Ref78195124"/>
      <w:bookmarkStart w:id="114" w:name="_Toc148037146"/>
      <w:r w:rsidRPr="003D662E">
        <w:rPr>
          <w:lang w:val="en-US"/>
        </w:rPr>
        <w:t>Terminology and Background</w:t>
      </w:r>
      <w:bookmarkEnd w:id="113"/>
      <w:bookmarkEnd w:id="114"/>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2B95B8BD"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79706990"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2749F">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2749F">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44F17FFA"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62749F">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5"/>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5" w:name="_Ref76729822"/>
      <w:bookmarkStart w:id="116" w:name="_Ref76743606"/>
      <w:bookmarkStart w:id="117" w:name="_Toc148037147"/>
      <w:bookmarkStart w:id="118" w:name="_Ref76731136"/>
      <w:r w:rsidRPr="003D662E">
        <w:rPr>
          <w:lang w:val="en-US"/>
        </w:rPr>
        <w:t>Service Environment</w:t>
      </w:r>
      <w:bookmarkEnd w:id="115"/>
      <w:r w:rsidRPr="003D662E">
        <w:rPr>
          <w:lang w:val="en-US"/>
        </w:rPr>
        <w:t>s</w:t>
      </w:r>
      <w:bookmarkEnd w:id="116"/>
      <w:bookmarkEnd w:id="117"/>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05967044" w:rsidR="008A4B2E" w:rsidRPr="003D662E" w:rsidRDefault="008A4B2E" w:rsidP="008A4B2E">
      <w:pPr>
        <w:pStyle w:val="Caption"/>
        <w:jc w:val="center"/>
        <w:rPr>
          <w:lang w:val="en-US"/>
        </w:rPr>
      </w:pPr>
      <w:bookmarkStart w:id="119"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16</w:t>
      </w:r>
      <w:r w:rsidRPr="003D662E">
        <w:fldChar w:fldCharType="end"/>
      </w:r>
      <w:bookmarkEnd w:id="119"/>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0" w:name="_Ref101351661"/>
      <w:r w:rsidRPr="003D662E">
        <w:rPr>
          <w:lang w:val="en-US"/>
        </w:rPr>
        <w:t>The Java Service Environment</w:t>
      </w:r>
      <w:bookmarkEnd w:id="120"/>
    </w:p>
    <w:p w14:paraId="199C9B6A" w14:textId="68642824"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A8864FE"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0F0DD55C"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1" w:name="_Hlk89265794"/>
      <w:r w:rsidR="00957F15" w:rsidRPr="003D662E">
        <w:rPr>
          <w:rFonts w:ascii="Consolas" w:hAnsi="Consolas"/>
          <w:lang w:val="en-US"/>
        </w:rPr>
        <w:t>AbstractProcessService</w:t>
      </w:r>
      <w:r w:rsidR="00957F15" w:rsidRPr="003D662E">
        <w:rPr>
          <w:lang w:val="en-US"/>
        </w:rPr>
        <w:t xml:space="preserve"> provides </w:t>
      </w:r>
      <w:bookmarkEnd w:id="121"/>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2749F">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2749F">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6ED6FEC8"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6"/>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C1F8E83"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7"/>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4B16172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62749F">
        <w:rPr>
          <w:vertAlign w:val="superscript"/>
          <w:lang w:val="en-US"/>
        </w:rPr>
        <w:t>38</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2" w:name="_Ref145617617"/>
      <w:r w:rsidRPr="003D662E">
        <w:rPr>
          <w:lang w:val="en-US"/>
        </w:rPr>
        <w:t>The Python Service Environment</w:t>
      </w:r>
      <w:bookmarkEnd w:id="122"/>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7F670D42"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4776539"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62749F">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68"/>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69"/>
      </w:r>
      <w:r>
        <w:rPr>
          <w:lang w:val="en-US"/>
        </w:rPr>
        <w:t xml:space="preserve"> for local communication between Java and Python. Anoter alternative that could be integrated similarly is some form of RPC</w:t>
      </w:r>
      <w:r w:rsidR="00FA78D0">
        <w:rPr>
          <w:rStyle w:val="FootnoteReference"/>
          <w:lang w:val="en-US"/>
        </w:rPr>
        <w:footnoteReference w:id="70"/>
      </w:r>
      <w:r>
        <w:rPr>
          <w:lang w:val="en-US"/>
        </w:rPr>
        <w:t xml:space="preserve"> (Remote Procedure Call), e.g., gRPC</w:t>
      </w:r>
      <w:r w:rsidR="00FA78D0">
        <w:rPr>
          <w:rStyle w:val="FootnoteReference"/>
          <w:lang w:val="en-US"/>
        </w:rPr>
        <w:footnoteReference w:id="71"/>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3E652C2F"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62749F">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4FFC747"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4F2DCCD2" w:rsidR="00AD1C46" w:rsidRPr="003D662E" w:rsidRDefault="00AD1C46" w:rsidP="00AD1C46">
      <w:pPr>
        <w:pStyle w:val="Caption"/>
        <w:jc w:val="center"/>
        <w:rPr>
          <w:lang w:val="en-US"/>
        </w:rPr>
      </w:pPr>
      <w:bookmarkStart w:id="12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17</w:t>
      </w:r>
      <w:r w:rsidRPr="003D662E">
        <w:fldChar w:fldCharType="end"/>
      </w:r>
      <w:bookmarkEnd w:id="12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0D35C6C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62749F">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4" w:name="_Ref78190504"/>
      <w:bookmarkStart w:id="125" w:name="_Toc148037148"/>
      <w:r w:rsidRPr="003D662E">
        <w:rPr>
          <w:lang w:val="en-US"/>
        </w:rPr>
        <w:t>Service Control and Management</w:t>
      </w:r>
      <w:bookmarkEnd w:id="118"/>
      <w:bookmarkEnd w:id="124"/>
      <w:bookmarkEnd w:id="12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3D5116C"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62749F" w:rsidRPr="003D662E">
        <w:rPr>
          <w:lang w:val="en-US"/>
        </w:rPr>
        <w:t xml:space="preserve">Figure </w:t>
      </w:r>
      <w:r w:rsidR="0062749F">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62749F" w:rsidRPr="003D662E">
        <w:rPr>
          <w:lang w:val="en-US"/>
        </w:rPr>
        <w:t xml:space="preserve">Figure </w:t>
      </w:r>
      <w:r w:rsidR="0062749F">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62749F" w:rsidRPr="003D662E">
        <w:rPr>
          <w:lang w:val="en-US"/>
        </w:rPr>
        <w:t xml:space="preserve">Figure </w:t>
      </w:r>
      <w:r w:rsidR="0062749F">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0B09512"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62749F" w:rsidRPr="003D662E">
        <w:rPr>
          <w:lang w:val="en-US"/>
        </w:rPr>
        <w:t xml:space="preserve">Figure </w:t>
      </w:r>
      <w:r w:rsidR="0062749F">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6"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0BB1761A" w:rsidR="006729E1" w:rsidRPr="003D662E" w:rsidRDefault="002302D6" w:rsidP="00A21DC9">
      <w:pPr>
        <w:pStyle w:val="Caption"/>
        <w:jc w:val="center"/>
        <w:rPr>
          <w:lang w:val="en-US"/>
        </w:rPr>
      </w:pPr>
      <w:bookmarkStart w:id="127"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18</w:t>
      </w:r>
      <w:r w:rsidRPr="003D662E">
        <w:fldChar w:fldCharType="end"/>
      </w:r>
      <w:bookmarkEnd w:id="126"/>
      <w:bookmarkEnd w:id="127"/>
      <w:r w:rsidRPr="003D662E">
        <w:rPr>
          <w:lang w:val="en-US"/>
        </w:rPr>
        <w:t>: Service interfaces</w:t>
      </w:r>
      <w:r w:rsidR="00BB00BA" w:rsidRPr="003D662E">
        <w:rPr>
          <w:lang w:val="en-US"/>
        </w:rPr>
        <w:t xml:space="preserve"> and management</w:t>
      </w:r>
    </w:p>
    <w:p w14:paraId="3F46033A" w14:textId="71BD761E"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62749F">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565DBB74" w:rsidR="00DC690F" w:rsidRPr="003D662E" w:rsidRDefault="00DC690F" w:rsidP="00DC690F">
      <w:pPr>
        <w:pStyle w:val="Caption"/>
        <w:jc w:val="center"/>
        <w:rPr>
          <w:lang w:val="en-GB"/>
        </w:rPr>
      </w:pPr>
      <w:bookmarkStart w:id="128"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19</w:t>
      </w:r>
      <w:r w:rsidRPr="003D662E">
        <w:fldChar w:fldCharType="end"/>
      </w:r>
      <w:bookmarkEnd w:id="128"/>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0D5441DA"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62749F" w:rsidRPr="003D662E">
        <w:rPr>
          <w:lang w:val="en-GB"/>
        </w:rPr>
        <w:t xml:space="preserve">Figure </w:t>
      </w:r>
      <w:r w:rsidR="0062749F">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1EBB508A" w:rsidR="007623AF" w:rsidRPr="003D662E" w:rsidRDefault="007623AF" w:rsidP="007623AF">
      <w:pPr>
        <w:pStyle w:val="Caption"/>
        <w:jc w:val="center"/>
        <w:rPr>
          <w:lang w:val="en-GB"/>
        </w:rPr>
      </w:pPr>
      <w:bookmarkStart w:id="129"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20</w:t>
      </w:r>
      <w:r w:rsidRPr="003D662E">
        <w:fldChar w:fldCharType="end"/>
      </w:r>
      <w:bookmarkEnd w:id="129"/>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19</w:t>
      </w:r>
      <w:r w:rsidRPr="003D662E">
        <w:rPr>
          <w:lang w:val="en-US"/>
        </w:rPr>
        <w:fldChar w:fldCharType="end"/>
      </w:r>
      <w:r w:rsidRPr="003D662E">
        <w:rPr>
          <w:lang w:val="en-US"/>
        </w:rPr>
        <w:t>)</w:t>
      </w:r>
      <w:r w:rsidRPr="003D662E">
        <w:rPr>
          <w:lang w:val="en-GB"/>
        </w:rPr>
        <w:t>.</w:t>
      </w:r>
    </w:p>
    <w:p w14:paraId="59F71E21" w14:textId="3167AE09"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62749F" w:rsidRPr="003D662E">
        <w:rPr>
          <w:lang w:val="en-GB"/>
        </w:rPr>
        <w:t xml:space="preserve">Figure </w:t>
      </w:r>
      <w:r w:rsidR="0062749F">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2"/>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3"/>
      </w:r>
      <w:r w:rsidR="005736E5" w:rsidRPr="003D662E">
        <w:rPr>
          <w:lang w:val="en-US"/>
        </w:rPr>
        <w:t xml:space="preserve"> of Java libraries in their intended sequence to avoid conflicts.</w:t>
      </w:r>
      <w:r w:rsidR="00957C0F" w:rsidRPr="003D662E">
        <w:rPr>
          <w:lang w:val="en-US"/>
        </w:rPr>
        <w:t xml:space="preserve"> </w:t>
      </w:r>
    </w:p>
    <w:p w14:paraId="3B36193F" w14:textId="7990D60F" w:rsidR="005F7F86" w:rsidRPr="003D662E" w:rsidRDefault="005F7F86" w:rsidP="005F7F86">
      <w:pPr>
        <w:jc w:val="both"/>
        <w:rPr>
          <w:rFonts w:cstheme="minorHAnsi"/>
          <w:lang w:val="en-US"/>
        </w:rPr>
      </w:pPr>
      <w:r w:rsidRPr="003D662E">
        <w:rPr>
          <w:lang w:val="en-US"/>
        </w:rPr>
        <w:t xml:space="preserve">The </w:t>
      </w:r>
      <w:bookmarkStart w:id="130" w:name="_Hlk77583024"/>
      <w:r w:rsidRPr="003D662E">
        <w:rPr>
          <w:rFonts w:ascii="Consolas" w:hAnsi="Consolas"/>
          <w:lang w:val="en-US"/>
        </w:rPr>
        <w:t>ServicesAasClient</w:t>
      </w:r>
      <w:r w:rsidRPr="003D662E">
        <w:rPr>
          <w:lang w:val="en-US"/>
        </w:rPr>
        <w:t xml:space="preserve"> </w:t>
      </w:r>
      <w:bookmarkEnd w:id="13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238CC1C"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62749F">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62749F">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35D58045"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62749F">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62749F">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2C61A753"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62749F">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3D944CEE"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62749F">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41892BC"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2749F" w:rsidRPr="003D662E">
        <w:rPr>
          <w:lang w:val="en-US"/>
        </w:rPr>
        <w:t xml:space="preserve">Figure </w:t>
      </w:r>
      <w:r w:rsidR="0062749F">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2749F">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368C024"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62749F">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1BB9C089"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62749F">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62749F">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4"/>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1" w:name="_Ref57282138"/>
      <w:bookmarkStart w:id="132" w:name="_Ref78453699"/>
      <w:bookmarkStart w:id="133" w:name="_Toc148037149"/>
      <w:r w:rsidRPr="003D662E">
        <w:rPr>
          <w:lang w:val="en-US"/>
        </w:rPr>
        <w:t xml:space="preserve">Resources </w:t>
      </w:r>
      <w:r w:rsidR="00C017CF" w:rsidRPr="003D662E">
        <w:rPr>
          <w:lang w:val="en-US"/>
        </w:rPr>
        <w:t>and Monitoring Layer</w:t>
      </w:r>
      <w:bookmarkEnd w:id="131"/>
      <w:bookmarkEnd w:id="132"/>
      <w:bookmarkEnd w:id="133"/>
    </w:p>
    <w:p w14:paraId="252C034E" w14:textId="265CB7FF"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2749F">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2749F">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2749F">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4" w:name="_Ref69826081"/>
      <w:bookmarkStart w:id="135" w:name="_Toc148037150"/>
      <w:r w:rsidRPr="003D662E">
        <w:rPr>
          <w:lang w:val="en-US"/>
        </w:rPr>
        <w:t>ECS runtime</w:t>
      </w:r>
      <w:bookmarkEnd w:id="134"/>
      <w:bookmarkEnd w:id="135"/>
    </w:p>
    <w:p w14:paraId="0BFE18EA" w14:textId="2BC1BB31"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62749F">
        <w:rPr>
          <w:lang w:val="en-US"/>
        </w:rPr>
        <w:t>3.6.2</w:t>
      </w:r>
      <w:r w:rsidR="00DE00B5" w:rsidRPr="003D662E">
        <w:rPr>
          <w:lang w:val="en-US"/>
        </w:rPr>
        <w:fldChar w:fldCharType="end"/>
      </w:r>
      <w:r w:rsidR="00DE00B5" w:rsidRPr="003D662E">
        <w:rPr>
          <w:lang w:val="en-US"/>
        </w:rPr>
        <w:t>.</w:t>
      </w:r>
    </w:p>
    <w:p w14:paraId="4AA389EA" w14:textId="77777777" w:rsidR="0062749F" w:rsidRPr="003D662E" w:rsidRDefault="0074190C" w:rsidP="0062749F">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7EEEA86D" w14:textId="77777777" w:rsidR="0062749F" w:rsidRPr="003D662E" w:rsidRDefault="0062749F" w:rsidP="0062749F">
      <w:pPr>
        <w:jc w:val="both"/>
        <w:rPr>
          <w:noProof/>
          <w:lang w:val="en-US"/>
        </w:rPr>
      </w:pPr>
    </w:p>
    <w:p w14:paraId="24C0564F" w14:textId="77777777" w:rsidR="0062749F" w:rsidRPr="003D662E" w:rsidRDefault="0062749F" w:rsidP="0062749F">
      <w:pPr>
        <w:jc w:val="both"/>
        <w:rPr>
          <w:lang w:val="en-US"/>
        </w:rPr>
      </w:pPr>
    </w:p>
    <w:p w14:paraId="775C2419" w14:textId="4BB6A45E" w:rsidR="004B1501" w:rsidRPr="00044AD0" w:rsidRDefault="0062749F"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90FF12A"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6"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109B3B8B"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21</w:t>
      </w:r>
      <w:r w:rsidRPr="003D662E">
        <w:fldChar w:fldCharType="end"/>
      </w:r>
      <w:bookmarkEnd w:id="136"/>
      <w:r w:rsidRPr="003D662E">
        <w:rPr>
          <w:lang w:val="en-US"/>
        </w:rPr>
        <w:t>: ECS runtime for Service Deployment (comments partially cropped)</w:t>
      </w:r>
    </w:p>
    <w:p w14:paraId="5FE66A48" w14:textId="0317E9C7"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5"/>
      </w:r>
      <w:r w:rsidR="00671238" w:rsidRPr="003D662E">
        <w:rPr>
          <w:lang w:val="en-US"/>
        </w:rPr>
        <w:t>,</w:t>
      </w:r>
      <w:r w:rsidRPr="003D662E">
        <w:rPr>
          <w:lang w:val="en-US"/>
        </w:rPr>
        <w:t xml:space="preserve"> the IBM Edge Application Manager</w:t>
      </w:r>
      <w:r w:rsidRPr="003D662E">
        <w:rPr>
          <w:rStyle w:val="FootnoteReference"/>
          <w:lang w:val="en-US"/>
        </w:rPr>
        <w:footnoteReference w:id="76"/>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7"/>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A004261" w14:textId="77777777" w:rsidR="0062749F" w:rsidRPr="003D662E" w:rsidRDefault="005B7EF7" w:rsidP="0062749F">
      <w:pPr>
        <w:pStyle w:val="Caption"/>
        <w:jc w:val="center"/>
        <w:rPr>
          <w:lang w:val="en-US"/>
        </w:rPr>
      </w:pPr>
      <w:bookmarkStart w:id="137"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22</w:t>
      </w:r>
      <w:r w:rsidRPr="003D662E">
        <w:fldChar w:fldCharType="end"/>
      </w:r>
      <w:bookmarkEnd w:id="137"/>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06FF525E" w14:textId="77777777" w:rsidR="0062749F" w:rsidRPr="003D662E" w:rsidRDefault="0062749F" w:rsidP="0062749F">
      <w:pPr>
        <w:jc w:val="both"/>
        <w:rPr>
          <w:noProof/>
          <w:lang w:val="en-US"/>
        </w:rPr>
      </w:pPr>
    </w:p>
    <w:p w14:paraId="0C078C6F" w14:textId="77777777" w:rsidR="0062749F" w:rsidRPr="003D662E" w:rsidRDefault="0062749F" w:rsidP="0062749F">
      <w:pPr>
        <w:jc w:val="both"/>
        <w:rPr>
          <w:lang w:val="en-US"/>
        </w:rPr>
      </w:pPr>
    </w:p>
    <w:p w14:paraId="3D7CB324" w14:textId="77777777" w:rsidR="0062749F" w:rsidRPr="003D662E" w:rsidRDefault="0062749F" w:rsidP="0062749F">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139</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73F12FA9" w14:textId="77777777" w:rsidR="0062749F" w:rsidRPr="003D662E" w:rsidRDefault="0062749F" w:rsidP="0062749F">
      <w:pPr>
        <w:jc w:val="both"/>
        <w:rPr>
          <w:lang w:val="en-US"/>
        </w:rPr>
      </w:pPr>
    </w:p>
    <w:p w14:paraId="06BE6075" w14:textId="77777777" w:rsidR="0062749F" w:rsidRPr="003D662E" w:rsidRDefault="0062749F" w:rsidP="0062749F">
      <w:pPr>
        <w:jc w:val="both"/>
        <w:rPr>
          <w:lang w:val="en-US"/>
        </w:rPr>
      </w:pPr>
    </w:p>
    <w:p w14:paraId="6539402A" w14:textId="6DDAE54F" w:rsidR="005B7EF7" w:rsidRPr="003D662E" w:rsidRDefault="0062749F"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8" w:name="_Ref69896993"/>
      <w:bookmarkStart w:id="139"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5C149103" w:rsidR="005B7EF7" w:rsidRPr="003D662E" w:rsidRDefault="005B7EF7" w:rsidP="005B7EF7">
      <w:pPr>
        <w:pStyle w:val="Caption"/>
        <w:jc w:val="center"/>
        <w:rPr>
          <w:lang w:val="en-US"/>
        </w:rPr>
      </w:pPr>
      <w:bookmarkStart w:id="140"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23</w:t>
      </w:r>
      <w:r w:rsidRPr="003D662E">
        <w:fldChar w:fldCharType="end"/>
      </w:r>
      <w:bookmarkEnd w:id="138"/>
      <w:bookmarkEnd w:id="139"/>
      <w:bookmarkEnd w:id="140"/>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78"/>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79"/>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2073691"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1D79C129"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62749F" w:rsidRPr="003D662E">
        <w:rPr>
          <w:lang w:val="en-US"/>
        </w:rPr>
        <w:t xml:space="preserve">Figure </w:t>
      </w:r>
      <w:r w:rsidR="0062749F">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6DE85D5"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2749F">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2749F">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395E10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71A138D"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0"/>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62749F">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62749F">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66B85CFA"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62749F">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1" w:name="_Ref69826083"/>
      <w:bookmarkStart w:id="142" w:name="_Toc148037151"/>
      <w:r w:rsidRPr="003D662E">
        <w:rPr>
          <w:lang w:val="en-US"/>
        </w:rPr>
        <w:t>Device</w:t>
      </w:r>
      <w:r w:rsidR="003C165D" w:rsidRPr="003D662E">
        <w:rPr>
          <w:lang w:val="en-US"/>
        </w:rPr>
        <w:t>/Resource</w:t>
      </w:r>
      <w:r w:rsidRPr="003D662E">
        <w:rPr>
          <w:lang w:val="en-US"/>
        </w:rPr>
        <w:t xml:space="preserve"> Management</w:t>
      </w:r>
      <w:bookmarkEnd w:id="141"/>
      <w:bookmarkEnd w:id="142"/>
    </w:p>
    <w:p w14:paraId="03F6AED9" w14:textId="173B19D6"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62749F">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62749F">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70C87F81"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62749F">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62749F">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3" w:name="_Ref69892341"/>
      <w:r w:rsidR="008E088C" w:rsidRPr="003D662E">
        <w:rPr>
          <w:rStyle w:val="FootnoteReference"/>
          <w:lang w:val="en-US"/>
        </w:rPr>
        <w:footnoteReference w:id="81"/>
      </w:r>
      <w:bookmarkEnd w:id="14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1262268D"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62749F">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4" w:name="_Ref69892369"/>
      <w:r w:rsidR="006603D6" w:rsidRPr="003D662E">
        <w:rPr>
          <w:rStyle w:val="FootnoteReference"/>
          <w:lang w:val="en-US"/>
        </w:rPr>
        <w:footnoteReference w:id="82"/>
      </w:r>
      <w:bookmarkEnd w:id="14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3"/>
      </w:r>
      <w:r w:rsidR="002B29BC" w:rsidRPr="003D662E">
        <w:rPr>
          <w:lang w:val="en-US"/>
        </w:rPr>
        <w:t xml:space="preserve"> and ThingsBoard</w:t>
      </w:r>
      <w:r w:rsidR="00A67094" w:rsidRPr="003D662E">
        <w:rPr>
          <w:rStyle w:val="FootnoteReference"/>
          <w:lang w:val="en-US"/>
        </w:rPr>
        <w:footnoteReference w:id="84"/>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5"/>
      </w:r>
      <w:r w:rsidR="002B29BC" w:rsidRPr="003D662E">
        <w:rPr>
          <w:lang w:val="en-US"/>
        </w:rPr>
        <w:t xml:space="preserve"> and OpenStack Object Store Swift</w:t>
      </w:r>
      <w:r w:rsidR="00E44BA9" w:rsidRPr="003D662E">
        <w:rPr>
          <w:rStyle w:val="FootnoteReference"/>
          <w:lang w:val="en-US"/>
        </w:rPr>
        <w:footnoteReference w:id="86"/>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27A71D7F"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62749F">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71842B4A" w:rsidR="00772CB5" w:rsidRPr="003D662E" w:rsidRDefault="00783B0C" w:rsidP="00783B0C">
      <w:pPr>
        <w:pStyle w:val="Caption"/>
        <w:jc w:val="center"/>
        <w:rPr>
          <w:lang w:val="en-US"/>
        </w:rPr>
      </w:pPr>
      <w:bookmarkStart w:id="14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24</w:t>
      </w:r>
      <w:r w:rsidRPr="003D662E">
        <w:fldChar w:fldCharType="end"/>
      </w:r>
      <w:bookmarkEnd w:id="14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0370B492"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6" w:name="_Ref69826085"/>
      <w:bookmarkStart w:id="147" w:name="_Toc148037152"/>
      <w:r w:rsidRPr="003D662E">
        <w:rPr>
          <w:lang w:val="en-US"/>
        </w:rPr>
        <w:lastRenderedPageBreak/>
        <w:t>Monitoring</w:t>
      </w:r>
      <w:bookmarkEnd w:id="146"/>
      <w:bookmarkEnd w:id="147"/>
    </w:p>
    <w:p w14:paraId="5849E7F4" w14:textId="4CADB5C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62749F">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6A19A3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2749F">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2749F">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67777DE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62749F">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62749F">
        <w:rPr>
          <w:vertAlign w:val="superscript"/>
          <w:lang w:val="en-US"/>
        </w:rPr>
        <w:t>81</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FA834AA"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62749F">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62749F" w:rsidRPr="0062749F">
        <w:rPr>
          <w:rStyle w:val="FootnoteReference"/>
          <w:lang w:val="en-US"/>
        </w:rPr>
        <w:t>82</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7D3001C0"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62749F">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1E18E3D8"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62749F" w:rsidRPr="003D662E">
        <w:rPr>
          <w:lang w:val="en-US"/>
        </w:rPr>
        <w:t xml:space="preserve">Figure </w:t>
      </w:r>
      <w:r w:rsidR="0062749F">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7"/>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3560C6A6"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88"/>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62749F" w:rsidRPr="003D662E">
        <w:rPr>
          <w:lang w:val="en-US"/>
        </w:rPr>
        <w:t xml:space="preserve">Table </w:t>
      </w:r>
      <w:r w:rsidR="0062749F">
        <w:rPr>
          <w:noProof/>
          <w:lang w:val="en-US"/>
        </w:rPr>
        <w:t>23</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62749F">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D020AF8" w:rsidR="009B1F98" w:rsidRPr="003D662E" w:rsidRDefault="00EC6F39" w:rsidP="00EC6F39">
      <w:pPr>
        <w:pStyle w:val="Caption"/>
        <w:jc w:val="center"/>
        <w:rPr>
          <w:lang w:val="en-US"/>
        </w:rPr>
      </w:pPr>
      <w:bookmarkStart w:id="148"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25</w:t>
      </w:r>
      <w:r w:rsidRPr="003D662E">
        <w:fldChar w:fldCharType="end"/>
      </w:r>
      <w:bookmarkEnd w:id="148"/>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9" w:name="_Ref77694539"/>
      <w:bookmarkStart w:id="150" w:name="_Toc148037153"/>
      <w:r w:rsidRPr="003D662E">
        <w:rPr>
          <w:lang w:val="en-US"/>
        </w:rPr>
        <w:t>Storage, S</w:t>
      </w:r>
      <w:r w:rsidR="00C017CF" w:rsidRPr="003D662E">
        <w:rPr>
          <w:lang w:val="en-US"/>
        </w:rPr>
        <w:t>ecurity and Data Protection Layer</w:t>
      </w:r>
      <w:bookmarkEnd w:id="149"/>
      <w:bookmarkEnd w:id="150"/>
    </w:p>
    <w:p w14:paraId="5E654149" w14:textId="1B4D71FC"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62749F">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62749F">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1" w:name="_Ref100871151"/>
      <w:bookmarkStart w:id="152" w:name="_Toc148037154"/>
      <w:r w:rsidRPr="003D662E">
        <w:rPr>
          <w:lang w:val="en-US"/>
        </w:rPr>
        <w:t>KODEX platform service</w:t>
      </w:r>
      <w:bookmarkEnd w:id="151"/>
      <w:bookmarkEnd w:id="152"/>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89"/>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671956E6"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62749F">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148037155"/>
      <w:r w:rsidRPr="003D662E">
        <w:rPr>
          <w:lang w:val="en-US"/>
        </w:rPr>
        <w:t>Reusable Intelligent Services Layer</w:t>
      </w:r>
      <w:bookmarkEnd w:id="153"/>
    </w:p>
    <w:p w14:paraId="707EB75F" w14:textId="1D3189B0"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62749F">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62749F">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62749F">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22A6ED68"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62749F">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148037156"/>
      <w:r w:rsidRPr="003D662E">
        <w:rPr>
          <w:lang w:val="en-US"/>
        </w:rPr>
        <w:t>Data Processing Function Library</w:t>
      </w:r>
      <w:bookmarkEnd w:id="157"/>
      <w:bookmarkEnd w:id="158"/>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0"/>
      </w:r>
      <w:r w:rsidRPr="003D662E">
        <w:rPr>
          <w:lang w:val="en-US"/>
        </w:rPr>
        <w:t xml:space="preserve"> and, as optional fallback, the Python library pyzbar</w:t>
      </w:r>
      <w:r w:rsidRPr="003D662E">
        <w:rPr>
          <w:rStyle w:val="FootnoteReference"/>
          <w:lang w:val="en-US"/>
        </w:rPr>
        <w:footnoteReference w:id="91"/>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148037157"/>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6CA2615B"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62749F"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62749F">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Toc148037158"/>
      <w:bookmarkStart w:id="163" w:name="_Ref100840643"/>
      <w:r w:rsidRPr="003D662E">
        <w:rPr>
          <w:lang w:val="en-US"/>
        </w:rPr>
        <w:t>Flower-based Federated Learning</w:t>
      </w:r>
      <w:bookmarkEnd w:id="161"/>
      <w:bookmarkEnd w:id="162"/>
    </w:p>
    <w:p w14:paraId="4CA37036" w14:textId="751CF9E9"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62749F">
        <w:rPr>
          <w:lang w:val="en-US"/>
        </w:rPr>
        <w:t>3.5.3</w:t>
      </w:r>
      <w:r w:rsidR="00CE1547" w:rsidRPr="003D662E">
        <w:rPr>
          <w:lang w:val="en-US"/>
        </w:rPr>
        <w:fldChar w:fldCharType="end"/>
      </w:r>
      <w:r w:rsidR="00CE1547" w:rsidRPr="003D662E">
        <w:rPr>
          <w:lang w:val="en-US"/>
        </w:rPr>
        <w:t>.</w:t>
      </w:r>
    </w:p>
    <w:p w14:paraId="77068BB8" w14:textId="33314442"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2"/>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62749F">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148037159"/>
      <w:bookmarkEnd w:id="163"/>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67A5D70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06D2CA5B"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62749F" w:rsidRPr="003D662E">
        <w:rPr>
          <w:lang w:val="en-US"/>
        </w:rPr>
        <w:t xml:space="preserve">Figure </w:t>
      </w:r>
      <w:r w:rsidR="0062749F">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62749F">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62749F" w:rsidRPr="003D662E">
        <w:rPr>
          <w:lang w:val="en-US"/>
        </w:rPr>
        <w:t xml:space="preserve">Figure </w:t>
      </w:r>
      <w:r w:rsidR="0062749F">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0C6F9913"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62749F">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9">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34D02E18"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27</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7BB1BD2D"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2749F">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2749F">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2749F">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3"/>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xml:space="preserve">,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w:t>
      </w:r>
      <w:r w:rsidR="001A4D88" w:rsidRPr="001C7257">
        <w:rPr>
          <w:lang w:val="en-US"/>
        </w:rPr>
        <w:lastRenderedPageBreak/>
        <w:t>as Maven artifact, used in user-defined applications. It is important to mention that such libraries intentionally ship without the generated types, which are then generated as part of the respective IoT build process.</w:t>
      </w:r>
    </w:p>
    <w:p w14:paraId="2FC0014A" w14:textId="3B89A786"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62749F">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148037160"/>
      <w:r w:rsidRPr="003D662E">
        <w:rPr>
          <w:lang w:val="en-US"/>
        </w:rPr>
        <w:t>Application Layer</w:t>
      </w:r>
      <w:bookmarkEnd w:id="168"/>
    </w:p>
    <w:p w14:paraId="00093C9C" w14:textId="5186DBFB"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62749F" w:rsidRPr="003D662E">
        <w:rPr>
          <w:lang w:val="en-US"/>
        </w:rPr>
        <w:t xml:space="preserve">Figure </w:t>
      </w:r>
      <w:r w:rsidR="0062749F">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5EBBE58E"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62749F">
        <w:rPr>
          <w:noProof/>
          <w:lang w:val="en-US"/>
        </w:rPr>
        <w:t>28</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Toc148037161"/>
      <w:bookmarkStart w:id="172" w:name="_Ref57109531"/>
      <w:bookmarkStart w:id="173" w:name="_Ref46314763"/>
      <w:r w:rsidRPr="003D662E">
        <w:rPr>
          <w:lang w:val="en-US"/>
        </w:rPr>
        <w:t>Platform</w:t>
      </w:r>
      <w:r w:rsidR="00230892" w:rsidRPr="003D662E">
        <w:rPr>
          <w:lang w:val="en-US"/>
        </w:rPr>
        <w:t xml:space="preserve"> </w:t>
      </w:r>
      <w:r w:rsidR="00CB3E33" w:rsidRPr="003D662E">
        <w:rPr>
          <w:lang w:val="en-US"/>
        </w:rPr>
        <w:t>Server(s)</w:t>
      </w:r>
      <w:bookmarkEnd w:id="170"/>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29DFCCAC" w:rsidR="00A323CB" w:rsidRPr="003D662E" w:rsidRDefault="00FD14BF" w:rsidP="0050697B">
      <w:pPr>
        <w:jc w:val="both"/>
        <w:rPr>
          <w:lang w:val="en-US"/>
        </w:rPr>
      </w:pPr>
      <w:r w:rsidRPr="003D662E">
        <w:rPr>
          <w:lang w:val="en-US"/>
        </w:rPr>
        <w:lastRenderedPageBreak/>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529EDCD9"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62749F" w:rsidRPr="003D662E">
        <w:rPr>
          <w:lang w:val="en-US"/>
        </w:rPr>
        <w:t xml:space="preserve">Figure </w:t>
      </w:r>
      <w:r w:rsidR="0062749F">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62749F" w:rsidRPr="003D662E">
        <w:rPr>
          <w:lang w:val="en-US"/>
        </w:rPr>
        <w:t xml:space="preserve">Figure </w:t>
      </w:r>
      <w:r w:rsidR="0062749F">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498D7F44"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29</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49D50134"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30</w:t>
      </w:r>
      <w:r w:rsidRPr="003D662E">
        <w:fldChar w:fldCharType="end"/>
      </w:r>
      <w:bookmarkEnd w:id="176"/>
      <w:r w:rsidRPr="003D662E">
        <w:rPr>
          <w:lang w:val="en-US"/>
        </w:rPr>
        <w:t>: Interaction with the preliminary interactive platform command line interface.</w:t>
      </w:r>
    </w:p>
    <w:p w14:paraId="2D9F4B21" w14:textId="00F34337"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62749F">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5F2222C4"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4"/>
      </w:r>
      <w:r w:rsidR="006E6C51" w:rsidRPr="003D662E">
        <w:rPr>
          <w:lang w:val="en-US"/>
        </w:rPr>
        <w:t xml:space="preserve"> that can be explored with the AASX Package Explorer</w:t>
      </w:r>
      <w:r w:rsidR="006E6C51" w:rsidRPr="003D662E">
        <w:rPr>
          <w:rStyle w:val="FootnoteReference"/>
          <w:lang w:val="en-US"/>
        </w:rPr>
        <w:footnoteReference w:id="95"/>
      </w:r>
      <w:r w:rsidR="006E6C51" w:rsidRPr="003D662E">
        <w:rPr>
          <w:lang w:val="en-US"/>
        </w:rPr>
        <w:t>.</w:t>
      </w:r>
    </w:p>
    <w:p w14:paraId="793DF34C" w14:textId="02D156FA"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62749F">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148037162"/>
      <w:r>
        <w:rPr>
          <w:lang w:val="en-US"/>
        </w:rPr>
        <w:t xml:space="preserve">Platform </w:t>
      </w:r>
      <w:r w:rsidR="00ED66AA" w:rsidRPr="003D662E">
        <w:rPr>
          <w:lang w:val="en-US"/>
        </w:rPr>
        <w:t>Management User Interface</w:t>
      </w:r>
      <w:bookmarkEnd w:id="177"/>
      <w:bookmarkEnd w:id="178"/>
    </w:p>
    <w:p w14:paraId="0CB1BC39" w14:textId="5D8464F8"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62749F">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5397FAEA"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62749F" w:rsidRPr="003D662E">
        <w:rPr>
          <w:lang w:val="en-US"/>
        </w:rPr>
        <w:t xml:space="preserve">Figure </w:t>
      </w:r>
      <w:r w:rsidR="0062749F">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1773A407"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31</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7002DF20"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62749F" w:rsidRPr="003D662E">
        <w:rPr>
          <w:lang w:val="en-US"/>
        </w:rPr>
        <w:t xml:space="preserve">Figure </w:t>
      </w:r>
      <w:r w:rsidR="0062749F">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62749F" w:rsidRPr="003D662E">
        <w:rPr>
          <w:lang w:val="en-US"/>
        </w:rPr>
        <w:t xml:space="preserve">Figure </w:t>
      </w:r>
      <w:r w:rsidR="0062749F">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62749F" w:rsidRPr="003D662E">
        <w:rPr>
          <w:lang w:val="en-US"/>
        </w:rPr>
        <w:t xml:space="preserve">Figure </w:t>
      </w:r>
      <w:r w:rsidR="0062749F">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38550"/>
                    </a:xfrm>
                    <a:prstGeom prst="rect">
                      <a:avLst/>
                    </a:prstGeom>
                  </pic:spPr>
                </pic:pic>
              </a:graphicData>
            </a:graphic>
          </wp:inline>
        </w:drawing>
      </w:r>
    </w:p>
    <w:p w14:paraId="5AFF3B49" w14:textId="633F3F53"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32</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01C70ADA"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33</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8FD8809"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34</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00D185C2"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62749F" w:rsidRPr="003D662E">
        <w:rPr>
          <w:lang w:val="en-US"/>
        </w:rPr>
        <w:t xml:space="preserve">Figure </w:t>
      </w:r>
      <w:r w:rsidR="0062749F">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6"/>
      </w:r>
      <w:r w:rsidR="007F6C8E">
        <w:rPr>
          <w:lang w:val="en-US"/>
        </w:rPr>
        <w:t xml:space="preserve"> or a JFrog Artifactory</w:t>
      </w:r>
      <w:r w:rsidR="007F6C8E">
        <w:rPr>
          <w:rStyle w:val="FootnoteReference"/>
          <w:lang w:val="en-US"/>
        </w:rPr>
        <w:footnoteReference w:id="97"/>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4A2F19B6"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62749F" w:rsidRPr="003D662E">
        <w:rPr>
          <w:lang w:val="en-US"/>
        </w:rPr>
        <w:t xml:space="preserve">Figure </w:t>
      </w:r>
      <w:r w:rsidR="0062749F">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62749F" w:rsidRPr="003D662E">
        <w:rPr>
          <w:lang w:val="en-US"/>
        </w:rPr>
        <w:t xml:space="preserve">Figure </w:t>
      </w:r>
      <w:r w:rsidR="0062749F">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62749F" w:rsidRPr="003D662E">
        <w:rPr>
          <w:lang w:val="en-US"/>
        </w:rPr>
        <w:t xml:space="preserve">Figure </w:t>
      </w:r>
      <w:r w:rsidR="0062749F">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05280"/>
                    </a:xfrm>
                    <a:prstGeom prst="rect">
                      <a:avLst/>
                    </a:prstGeom>
                  </pic:spPr>
                </pic:pic>
              </a:graphicData>
            </a:graphic>
          </wp:inline>
        </w:drawing>
      </w:r>
    </w:p>
    <w:p w14:paraId="00643C07" w14:textId="3802DC0C"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35</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6770"/>
                    </a:xfrm>
                    <a:prstGeom prst="rect">
                      <a:avLst/>
                    </a:prstGeom>
                  </pic:spPr>
                </pic:pic>
              </a:graphicData>
            </a:graphic>
          </wp:inline>
        </w:drawing>
      </w:r>
    </w:p>
    <w:p w14:paraId="16CA328C" w14:textId="7AE4996A"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36</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3BA0B025"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37</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98"/>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869D134"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99"/>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62749F">
        <w:rPr>
          <w:lang w:val="en-US"/>
        </w:rPr>
        <w:t>7.6</w:t>
      </w:r>
      <w:r>
        <w:rPr>
          <w:lang w:val="en-US"/>
        </w:rPr>
        <w:fldChar w:fldCharType="end"/>
      </w:r>
      <w:r>
        <w:rPr>
          <w:lang w:val="en-US"/>
        </w:rPr>
        <w:t>). If CORS is not explicitly enabled, usually a browser plugin is required.</w:t>
      </w:r>
    </w:p>
    <w:p w14:paraId="3FC9207B" w14:textId="23BB0A04"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62749F" w:rsidRPr="003D662E">
        <w:rPr>
          <w:lang w:val="en-US"/>
        </w:rPr>
        <w:t xml:space="preserve">Figure </w:t>
      </w:r>
      <w:r w:rsidR="0062749F">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006DC21A"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38</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71AD96DD"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62749F" w:rsidRPr="003D662E">
        <w:rPr>
          <w:lang w:val="en-US"/>
        </w:rPr>
        <w:t xml:space="preserve">Figure </w:t>
      </w:r>
      <w:r w:rsidR="0062749F">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148037163"/>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22A2E418"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62749F">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0"/>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704C589C"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62749F">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Toc148037164"/>
      <w:bookmarkStart w:id="191"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9"/>
      <w:bookmarkEnd w:id="190"/>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5C606870"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62749F">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62749F">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2A616C93"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1"/>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51335B">
      <w:pPr>
        <w:pStyle w:val="ListParagraph"/>
        <w:numPr>
          <w:ilvl w:val="0"/>
          <w:numId w:val="15"/>
        </w:numPr>
        <w:ind w:left="851" w:hanging="425"/>
        <w:jc w:val="both"/>
        <w:rPr>
          <w:lang w:val="en-US"/>
        </w:rPr>
      </w:pPr>
      <w:bookmarkStart w:id="195"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51335B">
      <w:pPr>
        <w:pStyle w:val="ListParagraph"/>
        <w:numPr>
          <w:ilvl w:val="0"/>
          <w:numId w:val="15"/>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32F70D66" w:rsidR="00901995" w:rsidRPr="003D662E" w:rsidRDefault="00901995" w:rsidP="0051335B">
      <w:pPr>
        <w:pStyle w:val="ListParagraph"/>
        <w:numPr>
          <w:ilvl w:val="0"/>
          <w:numId w:val="15"/>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2749F">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2749F">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62749F">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lastRenderedPageBreak/>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7D86D909"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62749F" w:rsidRPr="003D662E">
        <w:rPr>
          <w:lang w:val="en-US"/>
        </w:rPr>
        <w:t xml:space="preserve">Figure </w:t>
      </w:r>
      <w:r w:rsidR="0062749F">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62749F">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13CED339"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62749F">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t>
      </w:r>
      <w:r w:rsidR="001C3069" w:rsidRPr="003D662E">
        <w:rPr>
          <w:lang w:val="en-US"/>
        </w:rPr>
        <w:lastRenderedPageBreak/>
        <w:t>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4A3B9C6B"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6F31DE1E"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493260"/>
                    </a:xfrm>
                    <a:prstGeom prst="rect">
                      <a:avLst/>
                    </a:prstGeom>
                  </pic:spPr>
                </pic:pic>
              </a:graphicData>
            </a:graphic>
          </wp:inline>
        </w:drawing>
      </w:r>
    </w:p>
    <w:p w14:paraId="2E836A0F" w14:textId="742B7D0E"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77043D98"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62749F">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62749F">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lastRenderedPageBreak/>
        <w:t>Platform Configuration</w:t>
      </w:r>
      <w:bookmarkEnd w:id="191"/>
      <w:bookmarkEnd w:id="202"/>
      <w:bookmarkEnd w:id="203"/>
      <w:bookmarkEnd w:id="204"/>
      <w:bookmarkEnd w:id="205"/>
      <w:bookmarkEnd w:id="206"/>
      <w:bookmarkEnd w:id="207"/>
    </w:p>
    <w:p w14:paraId="4F10AE1E" w14:textId="12817279"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62749F">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62749F">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62749F">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62749F">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2749F">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2749F">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2749F">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62749F">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62749F">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62749F">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62749F">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30341191"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62749F">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6400015B"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62749F" w:rsidRPr="003D662E">
        <w:rPr>
          <w:lang w:val="en-US"/>
        </w:rPr>
        <w:t xml:space="preserve">Figure </w:t>
      </w:r>
      <w:r w:rsidR="0062749F">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2"/>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4557D380"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4E2D9F5"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2749F">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2749F">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712A46C1"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62749F">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49441921"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56C3CC1E"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3"/>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52733D41"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8A1DC49"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33E4F39A"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44</w:t>
      </w:r>
      <w:r w:rsidRPr="003D662E">
        <w:fldChar w:fldCharType="end"/>
      </w:r>
      <w:bookmarkEnd w:id="211"/>
      <w:r w:rsidRPr="003D662E">
        <w:rPr>
          <w:lang w:val="en-US"/>
        </w:rPr>
        <w:t>: Final part of the simple platform configuration.</w:t>
      </w:r>
    </w:p>
    <w:p w14:paraId="0B2CC62F" w14:textId="45EBDC66"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62749F" w:rsidRPr="003D662E">
        <w:rPr>
          <w:lang w:val="en-US"/>
        </w:rPr>
        <w:t xml:space="preserve">Figure </w:t>
      </w:r>
      <w:r w:rsidR="0062749F">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49B30C9D"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62749F">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65EF6582"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1235473F"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45</w:t>
      </w:r>
      <w:r w:rsidRPr="003D662E">
        <w:fldChar w:fldCharType="end"/>
      </w:r>
      <w:bookmarkEnd w:id="215"/>
      <w:r w:rsidRPr="003D662E">
        <w:rPr>
          <w:lang w:val="en-US"/>
        </w:rPr>
        <w:t>: IVML model pattern for simple alternatives without detailing properties.</w:t>
      </w:r>
    </w:p>
    <w:p w14:paraId="019AF21D" w14:textId="4A0D5511"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62749F" w:rsidRPr="003D662E">
        <w:rPr>
          <w:lang w:val="en-US"/>
        </w:rPr>
        <w:t xml:space="preserve">Figure </w:t>
      </w:r>
      <w:r w:rsidR="0062749F">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4F4AC168"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61E53311"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62749F" w:rsidRPr="003D662E">
        <w:rPr>
          <w:lang w:val="en-US"/>
        </w:rPr>
        <w:t xml:space="preserve">Figure </w:t>
      </w:r>
      <w:r w:rsidR="0062749F">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55A4DC9"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47</w:t>
      </w:r>
      <w:r w:rsidRPr="003D662E">
        <w:fldChar w:fldCharType="end"/>
      </w:r>
      <w:bookmarkEnd w:id="217"/>
      <w:r w:rsidRPr="003D662E">
        <w:rPr>
          <w:lang w:val="en-US"/>
        </w:rPr>
        <w:t>: Model structure for openness and extensibility.</w:t>
      </w:r>
    </w:p>
    <w:p w14:paraId="7D2DAD81" w14:textId="468257AF"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62749F" w:rsidRPr="003D662E">
        <w:rPr>
          <w:lang w:val="en-US"/>
        </w:rPr>
        <w:t xml:space="preserve">Figure </w:t>
      </w:r>
      <w:r w:rsidR="0062749F">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4"/>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5240D243"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48</w:t>
      </w:r>
      <w:r w:rsidRPr="003D662E">
        <w:fldChar w:fldCharType="end"/>
      </w:r>
      <w:bookmarkEnd w:id="218"/>
      <w:r w:rsidRPr="003D662E">
        <w:rPr>
          <w:lang w:val="en-US"/>
        </w:rPr>
        <w:t>: Meta-model concepts for defining services and alternatives.</w:t>
      </w:r>
    </w:p>
    <w:p w14:paraId="4DB511D9" w14:textId="4C7147FC"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2749F" w:rsidRPr="003D662E">
        <w:rPr>
          <w:lang w:val="en-US"/>
        </w:rPr>
        <w:t xml:space="preserve">Figure </w:t>
      </w:r>
      <w:r w:rsidR="0062749F">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1D8D54F8"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2749F" w:rsidRPr="003D662E">
        <w:rPr>
          <w:lang w:val="en-US"/>
        </w:rPr>
        <w:t xml:space="preserve">Figure </w:t>
      </w:r>
      <w:r w:rsidR="0062749F">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248598BC"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62749F" w:rsidRPr="003D662E">
        <w:rPr>
          <w:lang w:val="en-GB"/>
        </w:rPr>
        <w:t xml:space="preserve">Figure </w:t>
      </w:r>
      <w:r w:rsidR="0062749F">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62749F">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62749F">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62707BA7"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D9BE4E3"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62749F" w:rsidRPr="003D662E">
        <w:rPr>
          <w:lang w:val="en-US"/>
        </w:rPr>
        <w:t xml:space="preserve">Figure </w:t>
      </w:r>
      <w:r w:rsidR="0062749F">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685C82E4"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62749F" w:rsidRPr="003D662E">
        <w:rPr>
          <w:lang w:val="en-US"/>
        </w:rPr>
        <w:t xml:space="preserve">Figure </w:t>
      </w:r>
      <w:r w:rsidR="0062749F">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3DD8CF2"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62749F" w:rsidRPr="003D662E">
        <w:rPr>
          <w:lang w:val="en-US"/>
        </w:rPr>
        <w:t xml:space="preserve">Figure </w:t>
      </w:r>
      <w:r w:rsidR="0062749F">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62749F" w:rsidRPr="003D662E">
        <w:rPr>
          <w:lang w:val="en-US"/>
        </w:rPr>
        <w:t xml:space="preserve">Figure </w:t>
      </w:r>
      <w:r w:rsidR="0062749F">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24B913C"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62749F">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62749F">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15431427"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50</w:t>
      </w:r>
      <w:r w:rsidRPr="003D662E">
        <w:fldChar w:fldCharType="end"/>
      </w:r>
      <w:bookmarkEnd w:id="220"/>
      <w:r w:rsidRPr="003D662E">
        <w:rPr>
          <w:lang w:val="en-US"/>
        </w:rPr>
        <w:t>: Instance view on a platform application.</w:t>
      </w:r>
    </w:p>
    <w:p w14:paraId="3F2919A1" w14:textId="0B3E860C"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62749F" w:rsidRPr="003D662E">
        <w:rPr>
          <w:lang w:val="en-US"/>
        </w:rPr>
        <w:t xml:space="preserve">Figure </w:t>
      </w:r>
      <w:r w:rsidR="0062749F">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ED5262A"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4E3DC573"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62749F" w:rsidRPr="003D662E">
        <w:rPr>
          <w:lang w:val="en-US"/>
        </w:rPr>
        <w:t xml:space="preserve">Figure </w:t>
      </w:r>
      <w:r w:rsidR="0062749F">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62749F">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29F5F28A"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62749F" w:rsidRPr="003D662E">
        <w:rPr>
          <w:lang w:val="en-US"/>
        </w:rPr>
        <w:t xml:space="preserve">Figure </w:t>
      </w:r>
      <w:r w:rsidR="0062749F">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798E7208"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5"/>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6"/>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7"/>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680372AE"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62749F" w:rsidRPr="003D662E">
        <w:rPr>
          <w:lang w:val="en-US"/>
        </w:rPr>
        <w:t xml:space="preserve">Figure </w:t>
      </w:r>
      <w:r w:rsidR="0062749F">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26CDEC15"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1CF7B946"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62749F" w:rsidRPr="003D662E">
        <w:rPr>
          <w:lang w:val="en-US"/>
        </w:rPr>
        <w:t xml:space="preserve">Table </w:t>
      </w:r>
      <w:r w:rsidR="0062749F">
        <w:rPr>
          <w:noProof/>
          <w:lang w:val="en-US"/>
        </w:rPr>
        <w:t>7</w:t>
      </w:r>
      <w:r w:rsidRPr="00D7567C">
        <w:rPr>
          <w:lang w:val="en-US"/>
        </w:rPr>
        <w:fldChar w:fldCharType="end"/>
      </w:r>
      <w:r w:rsidRPr="00D7567C">
        <w:rPr>
          <w:lang w:val="en-US"/>
        </w:rPr>
        <w:t>.</w:t>
      </w:r>
    </w:p>
    <w:p w14:paraId="7B2C4BD4" w14:textId="559F19A8"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E62ABC"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E62ABC"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E62ABC"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08"/>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7044855A"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15A91028"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62749F" w:rsidRPr="003D662E">
        <w:rPr>
          <w:lang w:val="en-US"/>
        </w:rPr>
        <w:t xml:space="preserve">Figure </w:t>
      </w:r>
      <w:r w:rsidR="0062749F">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349E706D"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E62ABC"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E62ABC"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E62ABC"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E62ABC"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75790D"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1C8992A2"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r w:rsidR="008C59EC">
              <w:rPr>
                <w:rFonts w:cstheme="minorHAnsi"/>
                <w:lang w:val="en-US"/>
              </w:rPr>
              <w:t xml:space="preserve"> This setting is alternative to </w:t>
            </w:r>
            <w:r w:rsidR="008C59EC" w:rsidRPr="008C59EC">
              <w:rPr>
                <w:rFonts w:ascii="Consolas" w:hAnsi="Consolas" w:cstheme="minorHAnsi"/>
                <w:lang w:val="en-US"/>
              </w:rPr>
              <w:t>v</w:t>
            </w:r>
            <w:r w:rsidR="00954032">
              <w:rPr>
                <w:rFonts w:ascii="Consolas" w:hAnsi="Consolas" w:cstheme="minorHAnsi"/>
                <w:lang w:val="en-US"/>
              </w:rPr>
              <w:t>e</w:t>
            </w:r>
            <w:r w:rsidR="008C59EC" w:rsidRPr="008C59EC">
              <w:rPr>
                <w:rFonts w:ascii="Consolas" w:hAnsi="Consolas" w:cstheme="minorHAnsi"/>
                <w:lang w:val="en-US"/>
              </w:rPr>
              <w:t>nv</w:t>
            </w:r>
            <w:r w:rsidR="00954032">
              <w:rPr>
                <w:rFonts w:ascii="Consolas" w:hAnsi="Consolas" w:cstheme="minorHAnsi"/>
                <w:lang w:val="en-US"/>
              </w:rPr>
              <w:t>Name</w:t>
            </w:r>
            <w:r w:rsidR="008C59EC">
              <w:rPr>
                <w:rFonts w:cstheme="minorHAnsi"/>
                <w:lang w:val="en-US"/>
              </w:rPr>
              <w:t>.</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C59EC" w:rsidRPr="0075790D" w14:paraId="6D8A198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06BBBE6" w14:textId="6919D73A" w:rsidR="008C59EC" w:rsidRPr="008C59EC" w:rsidRDefault="008C59EC" w:rsidP="005B23E6">
            <w:pPr>
              <w:rPr>
                <w:rFonts w:cstheme="minorHAnsi"/>
                <w:b w:val="0"/>
                <w:lang w:val="en-US"/>
              </w:rPr>
            </w:pPr>
            <w:r w:rsidRPr="008C59EC">
              <w:rPr>
                <w:rFonts w:cstheme="minorHAnsi"/>
                <w:b w:val="0"/>
                <w:lang w:val="en-US"/>
              </w:rPr>
              <w:t>v</w:t>
            </w:r>
            <w:r>
              <w:rPr>
                <w:rFonts w:cstheme="minorHAnsi"/>
                <w:b w:val="0"/>
                <w:lang w:val="en-US"/>
              </w:rPr>
              <w:t>e</w:t>
            </w:r>
            <w:r w:rsidRPr="008C59EC">
              <w:rPr>
                <w:rFonts w:cstheme="minorHAnsi"/>
                <w:b w:val="0"/>
                <w:lang w:val="en-US"/>
              </w:rPr>
              <w:t>nv</w:t>
            </w:r>
            <w:r>
              <w:rPr>
                <w:rFonts w:cstheme="minorHAnsi"/>
                <w:b w:val="0"/>
                <w:lang w:val="en-US"/>
              </w:rPr>
              <w:t>Name</w:t>
            </w:r>
          </w:p>
        </w:tc>
        <w:tc>
          <w:tcPr>
            <w:tcW w:w="1744" w:type="dxa"/>
          </w:tcPr>
          <w:p w14:paraId="20145F6B" w14:textId="5A7F8674"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489D3ED2" w14:textId="31272780" w:rsidR="008C59EC" w:rsidRDefault="008C59E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name of the virtual environment the service shall run </w:t>
            </w:r>
            <w:r>
              <w:rPr>
                <w:rFonts w:cstheme="minorHAnsi"/>
                <w:lang w:val="en-US"/>
              </w:rPr>
              <w:lastRenderedPageBreak/>
              <w:t xml:space="preserve">within. This setting takes precendence over </w:t>
            </w:r>
            <w:r w:rsidRPr="008C59EC">
              <w:rPr>
                <w:rFonts w:ascii="Consolas" w:hAnsi="Consolas" w:cstheme="minorHAnsi"/>
                <w:lang w:val="en-US"/>
              </w:rPr>
              <w:t>condaEnv</w:t>
            </w:r>
            <w:r>
              <w:rPr>
                <w:rFonts w:cstheme="minorHAnsi"/>
                <w:lang w:val="en-US"/>
              </w:rPr>
              <w:t>.</w:t>
            </w:r>
          </w:p>
        </w:tc>
        <w:tc>
          <w:tcPr>
            <w:tcW w:w="1218" w:type="dxa"/>
          </w:tcPr>
          <w:p w14:paraId="537FEBE9" w14:textId="77777777" w:rsidR="008C59EC" w:rsidRPr="003D662E" w:rsidRDefault="008C59E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E62ABC"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E62ABC"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1E8BEE1E"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62749F">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lastRenderedPageBreak/>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043A67D7"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62749F">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E62ABC"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E62ABC"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E62ABC"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E62ABC"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E62ABC"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E62ABC"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E62ABC"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E62ABC"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E62ABC"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Python package in which the Python class of the server is located. By default, used the default name “services”. May be used for </w:t>
            </w:r>
            <w:r>
              <w:rPr>
                <w:rFonts w:cstheme="minorHAnsi"/>
                <w:lang w:val="en-US"/>
              </w:rPr>
              <w:lastRenderedPageBreak/>
              <w:t>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lastRenderedPageBreak/>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6C53B9C9"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62749F">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31FB84BE"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E62ABC"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lastRenderedPageBreak/>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123333CE"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62749F" w:rsidRPr="003D662E">
        <w:rPr>
          <w:lang w:val="en-US"/>
        </w:rPr>
        <w:t xml:space="preserve">Table </w:t>
      </w:r>
      <w:r w:rsidR="0062749F">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92588FB"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E62ABC"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E62ABC"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lastRenderedPageBreak/>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78DA1E79"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62749F" w:rsidRPr="003D662E">
        <w:rPr>
          <w:lang w:val="en-US"/>
        </w:rPr>
        <w:t xml:space="preserve">Table </w:t>
      </w:r>
      <w:r w:rsidR="0062749F">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5762458E"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E62ABC"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E62ABC"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E62ABC"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w:t>
      </w:r>
      <w:r w:rsidR="00254CF3" w:rsidRPr="009507D9">
        <w:rPr>
          <w:lang w:val="en-US"/>
        </w:rPr>
        <w:lastRenderedPageBreak/>
        <w:t xml:space="preserve">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346B1D25"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62749F" w:rsidRPr="003D662E">
        <w:rPr>
          <w:lang w:val="en-US"/>
        </w:rPr>
        <w:t xml:space="preserve">Figure </w:t>
      </w:r>
      <w:r w:rsidR="0062749F">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25FD4AF0"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35D815F5" w:rsidR="0031136E" w:rsidRDefault="0031136E" w:rsidP="0031136E">
      <w:pPr>
        <w:pStyle w:val="Caption"/>
        <w:jc w:val="center"/>
        <w:rPr>
          <w:lang w:val="en-US"/>
        </w:rPr>
      </w:pPr>
      <w:bookmarkStart w:id="248" w:name="_Ref193538086"/>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13</w:t>
      </w:r>
      <w:r w:rsidRPr="003D662E">
        <w:fldChar w:fldCharType="end"/>
      </w:r>
      <w:bookmarkEnd w:id="248"/>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26"/>
        <w:gridCol w:w="4017"/>
        <w:gridCol w:w="1081"/>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E62ABC"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E62ABC"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E62ABC"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E62ABC"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E62ABC"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02980005" w:rsidR="000253DF" w:rsidRPr="003D662E" w:rsidRDefault="00F21EC2"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E62ABC"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A022D86" w:rsidR="000253DF" w:rsidRPr="003D662E" w:rsidRDefault="00F21EC2"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46A09CEA" w:rsidR="000253DF" w:rsidRPr="003D662E" w:rsidRDefault="00F21EC2"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E62ABC"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53442" w:rsidRPr="00E62ABC" w14:paraId="4B09E97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EA2304" w14:textId="24A7921E" w:rsidR="00153442" w:rsidRPr="00153442" w:rsidRDefault="00153442" w:rsidP="000253DF">
            <w:pPr>
              <w:rPr>
                <w:rFonts w:cstheme="minorHAnsi"/>
                <w:b w:val="0"/>
                <w:lang w:val="en-US"/>
              </w:rPr>
            </w:pPr>
            <w:r w:rsidRPr="00153442">
              <w:rPr>
                <w:rFonts w:cstheme="minorHAnsi"/>
                <w:b w:val="0"/>
                <w:lang w:val="en-US"/>
              </w:rPr>
              <w:t>dataTimeDiffProvider</w:t>
            </w:r>
          </w:p>
        </w:tc>
        <w:tc>
          <w:tcPr>
            <w:tcW w:w="1879" w:type="dxa"/>
          </w:tcPr>
          <w:p w14:paraId="144E1F5B" w14:textId="6ACE78C9" w:rsidR="00153442"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415A3CD" w14:textId="3552AC7D" w:rsidR="00153442" w:rsidRDefault="00153442"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plugins to adjust data ingestion time differences based on last data points data.</w:t>
            </w:r>
          </w:p>
        </w:tc>
        <w:tc>
          <w:tcPr>
            <w:tcW w:w="1096" w:type="dxa"/>
          </w:tcPr>
          <w:p w14:paraId="1D39BCBA" w14:textId="77777777" w:rsidR="00153442" w:rsidRPr="003D662E" w:rsidRDefault="00153442"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E62ABC"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lastRenderedPageBreak/>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6D444288" w:rsidR="00766BAA" w:rsidRDefault="00766BAA" w:rsidP="00766BAA">
      <w:pPr>
        <w:pStyle w:val="Caption"/>
        <w:jc w:val="center"/>
        <w:rPr>
          <w:lang w:val="en-US"/>
        </w:rPr>
      </w:pPr>
      <w:bookmarkStart w:id="249" w:name="_Ref19353785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14</w:t>
      </w:r>
      <w:r w:rsidRPr="003D662E">
        <w:fldChar w:fldCharType="end"/>
      </w:r>
      <w:bookmarkEnd w:id="249"/>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176AB0F6"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62749F">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E62ABC"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E62ABC"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E62ABC"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6108CBF2"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2749F">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E62ABC"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E62ABC"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E62ABC"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E62ABC"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174C34BD"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2749F">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lastRenderedPageBreak/>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7BCE30D8"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2749F">
        <w:rPr>
          <w:noProof/>
          <w:lang w:val="en-GB"/>
        </w:rPr>
        <w:t>18</w:t>
      </w:r>
      <w:r>
        <w:fldChar w:fldCharType="end"/>
      </w:r>
      <w:r w:rsidRPr="00677132">
        <w:rPr>
          <w:lang w:val="en-GB"/>
        </w:rPr>
        <w:t xml:space="preserve">: </w:t>
      </w:r>
      <w:r>
        <w:rPr>
          <w:lang w:val="en-US"/>
        </w:rPr>
        <w:t xml:space="preserve">Fields of the </w:t>
      </w:r>
      <w:r w:rsidR="004113EF">
        <w:rPr>
          <w:lang w:val="en-US"/>
        </w:rPr>
        <w:t>influx</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E62ABC"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E62ABC"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E62ABC"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637E0F12" w:rsidR="00766BAA" w:rsidRDefault="004402D5" w:rsidP="004113EF">
      <w:pPr>
        <w:jc w:val="both"/>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21A99A7A" w14:textId="4B176672"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2749F">
        <w:rPr>
          <w:noProof/>
          <w:lang w:val="en-GB"/>
        </w:rPr>
        <w:t>19</w:t>
      </w:r>
      <w:r>
        <w:fldChar w:fldCharType="end"/>
      </w:r>
      <w:r w:rsidRPr="00677132">
        <w:rPr>
          <w:lang w:val="en-GB"/>
        </w:rPr>
        <w:t xml:space="preserve">: </w:t>
      </w:r>
      <w:r>
        <w:rPr>
          <w:lang w:val="en-US"/>
        </w:rPr>
        <w:t xml:space="preserve">Fields of the REST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4113EF" w:rsidRPr="003D662E" w14:paraId="7C6BEB55" w14:textId="77777777" w:rsidTr="00F07E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02980314"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CBAD80E"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46FF56FF"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CB9512C"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94827ED" w14:textId="77777777" w:rsidTr="00F07E43">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3020BA" w14:textId="6B535930" w:rsidR="004113EF" w:rsidRPr="00C83E1E" w:rsidRDefault="004113EF" w:rsidP="00F07E43">
            <w:pPr>
              <w:rPr>
                <w:rFonts w:cstheme="minorHAnsi"/>
                <w:b w:val="0"/>
                <w:lang w:val="en-US"/>
              </w:rPr>
            </w:pPr>
            <w:r>
              <w:rPr>
                <w:rFonts w:cstheme="minorHAnsi"/>
                <w:b w:val="0"/>
                <w:lang w:val="en-US"/>
              </w:rPr>
              <w:t>endpointPrefix</w:t>
            </w:r>
          </w:p>
        </w:tc>
        <w:tc>
          <w:tcPr>
            <w:tcW w:w="1879" w:type="dxa"/>
          </w:tcPr>
          <w:p w14:paraId="78645B5B" w14:textId="08204542"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RestConnector</w:t>
            </w:r>
          </w:p>
        </w:tc>
        <w:tc>
          <w:tcPr>
            <w:tcW w:w="4197" w:type="dxa"/>
          </w:tcPr>
          <w:p w14:paraId="3D119F74" w14:textId="37A13FA8"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Prefix path to be prepended before each field path.</w:t>
            </w:r>
          </w:p>
        </w:tc>
        <w:tc>
          <w:tcPr>
            <w:tcW w:w="1096" w:type="dxa"/>
          </w:tcPr>
          <w:p w14:paraId="681F0678" w14:textId="5F510A49"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0FF6CEED" w14:textId="30A4C17C" w:rsidR="004113EF" w:rsidRPr="004402D5" w:rsidRDefault="004113EF" w:rsidP="004113EF">
      <w:pPr>
        <w:jc w:val="both"/>
        <w:rPr>
          <w:lang w:val="en-GB"/>
        </w:rPr>
      </w:pPr>
      <w:r>
        <w:rPr>
          <w:lang w:val="en-GB"/>
        </w:rPr>
        <w:t xml:space="preserve">Configured datatypes used with the </w:t>
      </w:r>
      <w:r>
        <w:rPr>
          <w:rFonts w:ascii="Consolas" w:hAnsi="Consolas"/>
          <w:lang w:val="en-GB"/>
        </w:rPr>
        <w:t>Rest</w:t>
      </w:r>
      <w:r w:rsidRPr="005F2F53">
        <w:rPr>
          <w:rFonts w:ascii="Consolas" w:hAnsi="Consolas"/>
          <w:lang w:val="en-GB"/>
        </w:rPr>
        <w:t>Connector</w:t>
      </w:r>
      <w:r>
        <w:rPr>
          <w:lang w:val="en-GB"/>
        </w:rPr>
        <w:t xml:space="preserve"> may consist of the specialized </w:t>
      </w:r>
      <w:r>
        <w:rPr>
          <w:rFonts w:ascii="Consolas" w:hAnsi="Consolas"/>
          <w:lang w:val="en-GB"/>
        </w:rPr>
        <w:t>Rest</w:t>
      </w:r>
      <w:r w:rsidRPr="005F2F53">
        <w:rPr>
          <w:rFonts w:ascii="Consolas" w:hAnsi="Consolas"/>
          <w:lang w:val="en-GB"/>
        </w:rPr>
        <w:t>Field</w:t>
      </w:r>
      <w:r>
        <w:rPr>
          <w:lang w:val="en-GB"/>
        </w:rPr>
        <w:t xml:space="preserve">, which specifies dedicated REST endpoints for fields (if not the field name shall be used instead) or whether a field is considered a single value or a batch/set. </w:t>
      </w:r>
    </w:p>
    <w:p w14:paraId="69F4F4BF" w14:textId="60238BC9" w:rsidR="004113EF" w:rsidRDefault="004113EF" w:rsidP="004113EF">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62749F">
        <w:rPr>
          <w:noProof/>
          <w:lang w:val="en-GB"/>
        </w:rPr>
        <w:t>20</w:t>
      </w:r>
      <w:r>
        <w:fldChar w:fldCharType="end"/>
      </w:r>
      <w:r w:rsidRPr="00677132">
        <w:rPr>
          <w:lang w:val="en-GB"/>
        </w:rPr>
        <w:t xml:space="preserve">: </w:t>
      </w:r>
      <w:r>
        <w:rPr>
          <w:lang w:val="en-US"/>
        </w:rPr>
        <w:t xml:space="preserve">Fields of the </w:t>
      </w:r>
      <w:r w:rsidR="006139BC">
        <w:rPr>
          <w:lang w:val="en-US"/>
        </w:rPr>
        <w:t>file</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38"/>
        <w:gridCol w:w="1850"/>
        <w:gridCol w:w="3992"/>
        <w:gridCol w:w="1082"/>
      </w:tblGrid>
      <w:tr w:rsidR="004113EF" w:rsidRPr="003D662E" w14:paraId="798F96DE" w14:textId="77777777" w:rsidTr="00433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tcBorders>
              <w:bottom w:val="none" w:sz="0" w:space="0" w:color="auto"/>
            </w:tcBorders>
            <w:shd w:val="clear" w:color="auto" w:fill="086171"/>
          </w:tcPr>
          <w:p w14:paraId="755E3726" w14:textId="77777777" w:rsidR="004113EF" w:rsidRPr="003D662E" w:rsidRDefault="004113EF" w:rsidP="00F07E43">
            <w:pPr>
              <w:rPr>
                <w:b w:val="0"/>
                <w:bCs w:val="0"/>
                <w:color w:val="FFFFFF" w:themeColor="background1"/>
                <w:lang w:val="en-US"/>
              </w:rPr>
            </w:pPr>
            <w:r>
              <w:rPr>
                <w:color w:val="FFFFFF" w:themeColor="background1"/>
                <w:lang w:val="en-US"/>
              </w:rPr>
              <w:t>Field</w:t>
            </w:r>
          </w:p>
        </w:tc>
        <w:tc>
          <w:tcPr>
            <w:tcW w:w="1850" w:type="dxa"/>
            <w:tcBorders>
              <w:bottom w:val="none" w:sz="0" w:space="0" w:color="auto"/>
            </w:tcBorders>
            <w:shd w:val="clear" w:color="auto" w:fill="086171"/>
          </w:tcPr>
          <w:p w14:paraId="3A769EFF" w14:textId="77777777" w:rsidR="004113EF"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992" w:type="dxa"/>
            <w:tcBorders>
              <w:bottom w:val="none" w:sz="0" w:space="0" w:color="auto"/>
            </w:tcBorders>
            <w:shd w:val="clear" w:color="auto" w:fill="086171"/>
          </w:tcPr>
          <w:p w14:paraId="73BE6F94"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2" w:type="dxa"/>
            <w:tcBorders>
              <w:bottom w:val="none" w:sz="0" w:space="0" w:color="auto"/>
            </w:tcBorders>
            <w:shd w:val="clear" w:color="auto" w:fill="086171"/>
          </w:tcPr>
          <w:p w14:paraId="6BCB83E3" w14:textId="77777777" w:rsidR="004113EF" w:rsidRPr="003D662E" w:rsidRDefault="004113EF" w:rsidP="00F07E4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4113EF" w:rsidRPr="004402D5" w14:paraId="073713E0"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149BC926" w14:textId="3F1AF375" w:rsidR="004113EF" w:rsidRPr="00C83E1E" w:rsidRDefault="006139BC" w:rsidP="00F07E43">
            <w:pPr>
              <w:rPr>
                <w:rFonts w:cstheme="minorHAnsi"/>
                <w:b w:val="0"/>
                <w:lang w:val="en-US"/>
              </w:rPr>
            </w:pPr>
            <w:r>
              <w:rPr>
                <w:rFonts w:cstheme="minorHAnsi"/>
                <w:b w:val="0"/>
                <w:lang w:val="en-US"/>
              </w:rPr>
              <w:t>readFiles</w:t>
            </w:r>
          </w:p>
        </w:tc>
        <w:tc>
          <w:tcPr>
            <w:tcW w:w="1850" w:type="dxa"/>
          </w:tcPr>
          <w:p w14:paraId="37806C14" w14:textId="46A03F65"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4BF1AB9"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p>
        </w:tc>
        <w:tc>
          <w:tcPr>
            <w:tcW w:w="1082" w:type="dxa"/>
          </w:tcPr>
          <w:p w14:paraId="427114C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4113EF" w:rsidRPr="009E34AF" w14:paraId="2337E6DB"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67023C55" w14:textId="2EE70344" w:rsidR="004113EF" w:rsidRPr="00C83E1E" w:rsidRDefault="006139BC" w:rsidP="00F07E43">
            <w:pPr>
              <w:rPr>
                <w:rFonts w:cstheme="minorHAnsi"/>
                <w:b w:val="0"/>
                <w:lang w:val="en-US"/>
              </w:rPr>
            </w:pPr>
            <w:r>
              <w:rPr>
                <w:rFonts w:cstheme="minorHAnsi"/>
                <w:b w:val="0"/>
                <w:lang w:val="en-US"/>
              </w:rPr>
              <w:t>writeFiles</w:t>
            </w:r>
          </w:p>
        </w:tc>
        <w:tc>
          <w:tcPr>
            <w:tcW w:w="1850" w:type="dxa"/>
          </w:tcPr>
          <w:p w14:paraId="5BD17F6A" w14:textId="62C4BE0E"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0F11ECFD"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82" w:type="dxa"/>
          </w:tcPr>
          <w:p w14:paraId="3DBD5378" w14:textId="77777777"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4113EF" w:rsidRPr="00E62ABC" w14:paraId="64F8E6B6" w14:textId="77777777" w:rsidTr="00433645">
        <w:tc>
          <w:tcPr>
            <w:cnfStyle w:val="001000000000" w:firstRow="0" w:lastRow="0" w:firstColumn="1" w:lastColumn="0" w:oddVBand="0" w:evenVBand="0" w:oddHBand="0" w:evenHBand="0" w:firstRowFirstColumn="0" w:firstRowLastColumn="0" w:lastRowFirstColumn="0" w:lastRowLastColumn="0"/>
            <w:tcW w:w="2138" w:type="dxa"/>
            <w:shd w:val="clear" w:color="auto" w:fill="9CC5D1"/>
          </w:tcPr>
          <w:p w14:paraId="32A0253E" w14:textId="154A3EE1" w:rsidR="004113EF" w:rsidRPr="00C83E1E" w:rsidRDefault="006139BC" w:rsidP="00F07E43">
            <w:pPr>
              <w:rPr>
                <w:rFonts w:cstheme="minorHAnsi"/>
                <w:b w:val="0"/>
                <w:lang w:val="en-US"/>
              </w:rPr>
            </w:pPr>
            <w:r>
              <w:rPr>
                <w:rFonts w:cstheme="minorHAnsi"/>
                <w:b w:val="0"/>
                <w:lang w:val="en-US"/>
              </w:rPr>
              <w:t>dataTime</w:t>
            </w:r>
            <w:r w:rsidR="0065597E">
              <w:rPr>
                <w:rFonts w:cstheme="minorHAnsi"/>
                <w:b w:val="0"/>
                <w:lang w:val="en-US"/>
              </w:rPr>
              <w:t>D</w:t>
            </w:r>
            <w:r>
              <w:rPr>
                <w:rFonts w:cstheme="minorHAnsi"/>
                <w:b w:val="0"/>
                <w:lang w:val="en-US"/>
              </w:rPr>
              <w:t>iff</w:t>
            </w:r>
          </w:p>
        </w:tc>
        <w:tc>
          <w:tcPr>
            <w:tcW w:w="1850" w:type="dxa"/>
          </w:tcPr>
          <w:p w14:paraId="44C19284" w14:textId="3C41AF54" w:rsidR="004113EF" w:rsidRDefault="006139BC"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File</w:t>
            </w:r>
            <w:r w:rsidR="004113EF">
              <w:rPr>
                <w:rFonts w:cstheme="minorHAnsi"/>
                <w:lang w:val="en-US"/>
              </w:rPr>
              <w:t>Connector</w:t>
            </w:r>
          </w:p>
        </w:tc>
        <w:tc>
          <w:tcPr>
            <w:tcW w:w="3992" w:type="dxa"/>
          </w:tcPr>
          <w:p w14:paraId="511EA75F" w14:textId="77777777" w:rsidR="004113EF"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82" w:type="dxa"/>
          </w:tcPr>
          <w:p w14:paraId="2007C40D" w14:textId="5EE29A00" w:rsidR="004113EF" w:rsidRPr="003D662E" w:rsidRDefault="004113EF" w:rsidP="00F07E4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032FFFD" w14:textId="351744EC" w:rsidR="006139BC" w:rsidRDefault="006139BC" w:rsidP="00F21EC2">
      <w:pPr>
        <w:jc w:val="both"/>
        <w:rPr>
          <w:lang w:val="en-GB"/>
        </w:rPr>
      </w:pPr>
      <w:r>
        <w:rPr>
          <w:lang w:val="en-GB"/>
        </w:rPr>
        <w:t xml:space="preserve">The </w:t>
      </w:r>
      <w:r w:rsidRPr="006139BC">
        <w:rPr>
          <w:rFonts w:ascii="Consolas" w:hAnsi="Consolas"/>
          <w:lang w:val="en-GB"/>
        </w:rPr>
        <w:t>FileConnector</w:t>
      </w:r>
      <w:r>
        <w:rPr>
          <w:lang w:val="en-GB"/>
        </w:rPr>
        <w:t xml:space="preserve"> is a </w:t>
      </w:r>
      <w:r w:rsidRPr="006139BC">
        <w:rPr>
          <w:rFonts w:ascii="Consolas" w:hAnsi="Consolas"/>
          <w:lang w:val="en-GB"/>
        </w:rPr>
        <w:t>ChannelConnector</w:t>
      </w:r>
      <w:r>
        <w:rPr>
          <w:lang w:val="en-GB"/>
        </w:rPr>
        <w:t xml:space="preserve"> and, thus, allows for serializers and parsers/formatters to be set up (see </w:t>
      </w:r>
      <w:r>
        <w:rPr>
          <w:lang w:val="en-GB"/>
        </w:rPr>
        <w:fldChar w:fldCharType="begin"/>
      </w:r>
      <w:r>
        <w:rPr>
          <w:lang w:val="en-GB"/>
        </w:rPr>
        <w:instrText xml:space="preserve"> REF _Ref193537850 \h </w:instrText>
      </w:r>
      <w:r w:rsidR="00F21EC2">
        <w:rPr>
          <w:lang w:val="en-GB"/>
        </w:rPr>
        <w:instrText xml:space="preserve"> \* MERGEFORMAT </w:instrText>
      </w:r>
      <w:r>
        <w:rPr>
          <w:lang w:val="en-GB"/>
        </w:rPr>
      </w:r>
      <w:r>
        <w:rPr>
          <w:lang w:val="en-GB"/>
        </w:rPr>
        <w:fldChar w:fldCharType="separate"/>
      </w:r>
      <w:r w:rsidR="0062749F" w:rsidRPr="003D662E">
        <w:rPr>
          <w:lang w:val="en-US"/>
        </w:rPr>
        <w:t xml:space="preserve">Table </w:t>
      </w:r>
      <w:r w:rsidR="0062749F">
        <w:rPr>
          <w:noProof/>
          <w:lang w:val="en-US"/>
        </w:rPr>
        <w:t>14</w:t>
      </w:r>
      <w:r>
        <w:rPr>
          <w:lang w:val="en-GB"/>
        </w:rPr>
        <w:fldChar w:fldCharType="end"/>
      </w:r>
      <w:r>
        <w:rPr>
          <w:lang w:val="en-GB"/>
        </w:rPr>
        <w:t>), i.e., to turn the file connector into, e.g., a JSON, a TSV or a CSV connector. The</w:t>
      </w:r>
      <w:r w:rsidR="00AD2D8B">
        <w:rPr>
          <w:lang w:val="en-GB"/>
        </w:rPr>
        <w:t xml:space="preserve"> field</w:t>
      </w:r>
      <w:r>
        <w:rPr>
          <w:lang w:val="en-GB"/>
        </w:rPr>
        <w:t xml:space="preserve"> </w:t>
      </w:r>
      <w:r w:rsidRPr="006139BC">
        <w:rPr>
          <w:rFonts w:ascii="Consolas" w:hAnsi="Consolas"/>
          <w:lang w:val="en-GB"/>
        </w:rPr>
        <w:t>readFiles</w:t>
      </w:r>
      <w:r>
        <w:rPr>
          <w:lang w:val="en-GB"/>
        </w:rPr>
        <w:t xml:space="preserve"> may contain </w:t>
      </w:r>
      <w:r w:rsidR="00B95676">
        <w:rPr>
          <w:lang w:val="en-GB"/>
        </w:rPr>
        <w:t xml:space="preserve">a single file name, a folder nome or </w:t>
      </w:r>
      <w:r>
        <w:rPr>
          <w:lang w:val="en-GB"/>
        </w:rPr>
        <w:t xml:space="preserve">multiple file names </w:t>
      </w:r>
      <w:r w:rsidR="00B95676">
        <w:rPr>
          <w:lang w:val="en-GB"/>
        </w:rPr>
        <w:t>(</w:t>
      </w:r>
      <w:r w:rsidR="00B26673">
        <w:rPr>
          <w:lang w:val="en-GB"/>
        </w:rPr>
        <w:t xml:space="preserve">generically </w:t>
      </w:r>
      <w:r w:rsidR="00B95676">
        <w:rPr>
          <w:lang w:val="en-GB"/>
        </w:rPr>
        <w:t xml:space="preserve">as </w:t>
      </w:r>
      <w:r>
        <w:rPr>
          <w:lang w:val="en-GB"/>
        </w:rPr>
        <w:t>Java regular expressions</w:t>
      </w:r>
      <w:r w:rsidR="00B95676">
        <w:rPr>
          <w:lang w:val="en-GB"/>
        </w:rPr>
        <w:t>)</w:t>
      </w:r>
      <w:r>
        <w:rPr>
          <w:lang w:val="en-GB"/>
        </w:rPr>
        <w:t xml:space="preserve"> determining the files to be read. Files are read from the file system or as app resources. If multiple files are configured, their names are sorted lexicographically to determine the reading sequence.</w:t>
      </w:r>
      <w:r w:rsidR="00AD2D8B">
        <w:rPr>
          <w:lang w:val="en-GB"/>
        </w:rPr>
        <w:t xml:space="preserve"> The field </w:t>
      </w:r>
      <w:r w:rsidR="00AD2D8B" w:rsidRPr="00F21EC2">
        <w:rPr>
          <w:rFonts w:ascii="Consolas" w:hAnsi="Consolas"/>
          <w:lang w:val="en-GB"/>
        </w:rPr>
        <w:t>writeFiles</w:t>
      </w:r>
      <w:r w:rsidR="00AD2D8B">
        <w:rPr>
          <w:lang w:val="en-GB"/>
        </w:rPr>
        <w:t xml:space="preserve"> may contain a </w:t>
      </w:r>
      <w:r w:rsidR="00F21EC2">
        <w:rPr>
          <w:lang w:val="en-GB"/>
        </w:rPr>
        <w:t xml:space="preserve">file or </w:t>
      </w:r>
      <w:r w:rsidR="00AD2D8B">
        <w:rPr>
          <w:lang w:val="en-GB"/>
        </w:rPr>
        <w:t>folder</w:t>
      </w:r>
      <w:r w:rsidR="00F21EC2">
        <w:rPr>
          <w:lang w:val="en-GB"/>
        </w:rPr>
        <w:t xml:space="preserve"> in the file system to write incoming data to (if not specified, incoming data will be ignored). Data points read from the </w:t>
      </w:r>
      <w:r w:rsidR="00F21EC2" w:rsidRPr="006139BC">
        <w:rPr>
          <w:rFonts w:ascii="Consolas" w:hAnsi="Consolas"/>
          <w:lang w:val="en-GB"/>
        </w:rPr>
        <w:t>readFiles</w:t>
      </w:r>
      <w:r w:rsidR="00F21EC2">
        <w:rPr>
          <w:lang w:val="en-GB"/>
        </w:rPr>
        <w:t xml:space="preserve"> may be ingested with a fixed sampling frequency (see </w:t>
      </w:r>
      <w:r w:rsidR="00F21EC2">
        <w:rPr>
          <w:lang w:val="en-GB"/>
        </w:rPr>
        <w:fldChar w:fldCharType="begin"/>
      </w:r>
      <w:r w:rsidR="00F21EC2">
        <w:rPr>
          <w:lang w:val="en-GB"/>
        </w:rPr>
        <w:instrText xml:space="preserve"> REF _Ref193538086 \h  \* MERGEFORMAT </w:instrText>
      </w:r>
      <w:r w:rsidR="00F21EC2">
        <w:rPr>
          <w:lang w:val="en-GB"/>
        </w:rPr>
      </w:r>
      <w:r w:rsidR="00F21EC2">
        <w:rPr>
          <w:lang w:val="en-GB"/>
        </w:rPr>
        <w:fldChar w:fldCharType="separate"/>
      </w:r>
      <w:r w:rsidR="0062749F" w:rsidRPr="003D662E">
        <w:rPr>
          <w:lang w:val="en-US"/>
        </w:rPr>
        <w:t xml:space="preserve">Table </w:t>
      </w:r>
      <w:r w:rsidR="0062749F">
        <w:rPr>
          <w:noProof/>
          <w:lang w:val="en-US"/>
        </w:rPr>
        <w:t>13</w:t>
      </w:r>
      <w:r w:rsidR="00F21EC2">
        <w:rPr>
          <w:lang w:val="en-GB"/>
        </w:rPr>
        <w:fldChar w:fldCharType="end"/>
      </w:r>
      <w:r w:rsidR="00F21EC2">
        <w:rPr>
          <w:lang w:val="en-GB"/>
        </w:rPr>
        <w:t>) in polling mode or a simulated time in non-polling mode, either as fixed time between subsequent data points (</w:t>
      </w:r>
      <w:r w:rsidR="00F21EC2" w:rsidRPr="00F21EC2">
        <w:rPr>
          <w:rFonts w:ascii="Consolas" w:hAnsi="Consolas"/>
          <w:lang w:val="en-GB"/>
        </w:rPr>
        <w:t>dataTimediff</w:t>
      </w:r>
      <w:r w:rsidR="00F21EC2">
        <w:rPr>
          <w:lang w:val="en-GB"/>
        </w:rPr>
        <w:t>) or through a</w:t>
      </w:r>
      <w:r w:rsidR="00670809">
        <w:rPr>
          <w:lang w:val="en-GB"/>
        </w:rPr>
        <w:t xml:space="preserve">n </w:t>
      </w:r>
      <w:r w:rsidR="00670809" w:rsidRPr="00433645">
        <w:rPr>
          <w:rFonts w:ascii="Consolas" w:hAnsi="Consolas"/>
          <w:lang w:val="en-GB"/>
        </w:rPr>
        <w:t>ConnectorInputHandler</w:t>
      </w:r>
      <w:r w:rsidR="00670809">
        <w:rPr>
          <w:lang w:val="en-GB"/>
        </w:rPr>
        <w:t xml:space="preserve"> </w:t>
      </w:r>
      <w:r w:rsidR="00153442">
        <w:rPr>
          <w:lang w:val="en-GB"/>
        </w:rPr>
        <w:t xml:space="preserve">or a </w:t>
      </w:r>
      <w:r w:rsidR="00153442" w:rsidRPr="00153442">
        <w:rPr>
          <w:rFonts w:ascii="Consolas" w:hAnsi="Consolas"/>
          <w:lang w:val="en-GB"/>
        </w:rPr>
        <w:t>DataTimeDiffProvider</w:t>
      </w:r>
      <w:r w:rsidR="00153442">
        <w:rPr>
          <w:lang w:val="en-GB"/>
        </w:rPr>
        <w:t xml:space="preserve"> </w:t>
      </w:r>
      <w:r w:rsidR="00670809">
        <w:rPr>
          <w:lang w:val="en-GB"/>
        </w:rPr>
        <w:t>in generated connector integrations</w:t>
      </w:r>
      <w:r w:rsidR="00F21EC2">
        <w:rPr>
          <w:lang w:val="en-GB"/>
        </w:rPr>
        <w:t xml:space="preserve"> based on the last intested data point.</w:t>
      </w:r>
    </w:p>
    <w:p w14:paraId="16C18393" w14:textId="6263C2C5" w:rsidR="00D91A72" w:rsidRDefault="00D91A72" w:rsidP="00D91A72">
      <w:pPr>
        <w:pStyle w:val="Heading3"/>
        <w:rPr>
          <w:lang w:val="en-US"/>
        </w:rPr>
      </w:pPr>
      <w:r>
        <w:rPr>
          <w:lang w:val="en-US"/>
        </w:rPr>
        <w:lastRenderedPageBreak/>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6D1D38E8"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62749F" w:rsidRPr="003D662E">
        <w:rPr>
          <w:lang w:val="en-US"/>
        </w:rPr>
        <w:t xml:space="preserve">Figure </w:t>
      </w:r>
      <w:r w:rsidR="0062749F">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62749F" w:rsidRPr="003D662E">
        <w:rPr>
          <w:lang w:val="en-US"/>
        </w:rPr>
        <w:t xml:space="preserve">Figure </w:t>
      </w:r>
      <w:r w:rsidR="0062749F">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0EBF6603"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62749F" w:rsidRPr="003D662E">
        <w:rPr>
          <w:lang w:val="en-US"/>
        </w:rPr>
        <w:t xml:space="preserve">Table </w:t>
      </w:r>
      <w:r w:rsidR="0062749F">
        <w:rPr>
          <w:noProof/>
          <w:lang w:val="en-US"/>
        </w:rPr>
        <w:t>21</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62749F" w:rsidRPr="003D662E">
        <w:rPr>
          <w:lang w:val="en-US"/>
        </w:rPr>
        <w:t xml:space="preserve">Figure </w:t>
      </w:r>
      <w:r w:rsidR="0062749F">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4E307D3D" w:rsidR="00AC33A3" w:rsidRDefault="00AC33A3" w:rsidP="00AC33A3">
      <w:pPr>
        <w:pStyle w:val="Caption"/>
        <w:jc w:val="center"/>
        <w:rPr>
          <w:lang w:val="en-US"/>
        </w:rPr>
      </w:pPr>
      <w:bookmarkStart w:id="250"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21</w:t>
      </w:r>
      <w:r w:rsidRPr="003D662E">
        <w:fldChar w:fldCharType="end"/>
      </w:r>
      <w:bookmarkEnd w:id="250"/>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E62ABC"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E62ABC"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602244D6"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62749F">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E62ABC"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lastRenderedPageBreak/>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E62ABC"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E62ABC"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E62ABC"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51"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51"/>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10E9FA0E"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28052C9" w:rsidR="00DD2F24" w:rsidRPr="003D662E" w:rsidRDefault="006E2A97" w:rsidP="0051335B">
      <w:pPr>
        <w:pStyle w:val="ListParagraph"/>
        <w:numPr>
          <w:ilvl w:val="0"/>
          <w:numId w:val="36"/>
        </w:numPr>
        <w:jc w:val="both"/>
        <w:rPr>
          <w:lang w:val="en-US"/>
        </w:rPr>
      </w:pPr>
      <w:r w:rsidRPr="003D662E">
        <w:rPr>
          <w:rFonts w:ascii="Consolas" w:hAnsi="Consolas"/>
          <w:lang w:val="en-US"/>
        </w:rPr>
        <w:lastRenderedPageBreak/>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251294A1"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62749F" w:rsidRPr="003D662E">
        <w:rPr>
          <w:lang w:val="en-US"/>
        </w:rPr>
        <w:t xml:space="preserve">Figure </w:t>
      </w:r>
      <w:r w:rsidR="0062749F">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E6E0884"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09"/>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62749F">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502A11FA"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2"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62749F" w:rsidRPr="003D662E">
        <w:rPr>
          <w:lang w:val="en-US"/>
        </w:rPr>
        <w:t xml:space="preserve">Figure </w:t>
      </w:r>
      <w:r w:rsidR="0062749F">
        <w:rPr>
          <w:noProof/>
          <w:lang w:val="en-US"/>
        </w:rPr>
        <w:t>56</w:t>
      </w:r>
      <w:r w:rsidR="001C10C3" w:rsidRPr="003D662E">
        <w:rPr>
          <w:lang w:val="en-US"/>
        </w:rPr>
        <w:fldChar w:fldCharType="end"/>
      </w:r>
      <w:bookmarkEnd w:id="252"/>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23620BF3" w:rsidR="00E5519D" w:rsidRPr="003D662E" w:rsidRDefault="00507BCA" w:rsidP="00507BCA">
      <w:pPr>
        <w:pStyle w:val="Caption"/>
        <w:jc w:val="center"/>
        <w:rPr>
          <w:lang w:val="en-US"/>
        </w:rPr>
      </w:pPr>
      <w:bookmarkStart w:id="253"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56</w:t>
      </w:r>
      <w:r w:rsidRPr="003D662E">
        <w:fldChar w:fldCharType="end"/>
      </w:r>
      <w:bookmarkEnd w:id="253"/>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4"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5" w:name="_Ref120789406"/>
      <w:bookmarkStart w:id="256" w:name="_Toc148037180"/>
      <w:bookmarkStart w:id="257" w:name="_Ref101353228"/>
      <w:r w:rsidRPr="003D662E">
        <w:rPr>
          <w:lang w:val="en-US"/>
        </w:rPr>
        <w:t>Container Instantiation</w:t>
      </w:r>
      <w:bookmarkEnd w:id="255"/>
      <w:bookmarkEnd w:id="256"/>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7784709"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62749F" w:rsidRPr="003D662E">
        <w:rPr>
          <w:lang w:val="en-GB"/>
        </w:rPr>
        <w:t xml:space="preserve">Figure </w:t>
      </w:r>
      <w:r w:rsidR="0062749F">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1106D3E" w:rsidR="00080E6F" w:rsidRPr="003D662E" w:rsidRDefault="00080E6F" w:rsidP="00EB40C0">
      <w:pPr>
        <w:pStyle w:val="Caption"/>
        <w:jc w:val="center"/>
        <w:rPr>
          <w:lang w:val="en-GB"/>
        </w:rPr>
      </w:pPr>
      <w:bookmarkStart w:id="258"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57</w:t>
      </w:r>
      <w:r w:rsidRPr="003D662E">
        <w:fldChar w:fldCharType="end"/>
      </w:r>
      <w:bookmarkEnd w:id="258"/>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6785479"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0"/>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62749F" w:rsidRPr="007D4360">
        <w:rPr>
          <w:lang w:val="en-GB"/>
        </w:rPr>
        <w:t xml:space="preserve">Figure </w:t>
      </w:r>
      <w:r w:rsidR="0062749F">
        <w:rPr>
          <w:noProof/>
          <w:lang w:val="en-GB"/>
        </w:rPr>
        <w:t>58</w:t>
      </w:r>
      <w:r w:rsidR="0062749F"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DBE3ABE" w:rsidR="00531E30" w:rsidRPr="007D4360" w:rsidRDefault="00531E30" w:rsidP="00531E30">
      <w:pPr>
        <w:pStyle w:val="Caption"/>
        <w:jc w:val="center"/>
        <w:rPr>
          <w:lang w:val="en-GB"/>
        </w:rPr>
      </w:pPr>
      <w:bookmarkStart w:id="259"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62749F">
        <w:rPr>
          <w:noProof/>
          <w:lang w:val="en-GB"/>
        </w:rPr>
        <w:t>58</w:t>
      </w:r>
      <w:r w:rsidRPr="007D4360">
        <w:fldChar w:fldCharType="end"/>
      </w:r>
      <w:r w:rsidRPr="007D4360">
        <w:rPr>
          <w:lang w:val="en-GB"/>
        </w:rPr>
        <w:t>: Container base image creation</w:t>
      </w:r>
      <w:bookmarkEnd w:id="259"/>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4BB012E"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62749F">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62749F">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60" w:name="_Ref120789357"/>
      <w:bookmarkStart w:id="261" w:name="_Toc148037181"/>
      <w:r w:rsidRPr="003D662E">
        <w:rPr>
          <w:lang w:val="en-US"/>
        </w:rPr>
        <w:lastRenderedPageBreak/>
        <w:t>Example</w:t>
      </w:r>
      <w:r w:rsidR="00F41335" w:rsidRPr="003D662E">
        <w:rPr>
          <w:lang w:val="en-US"/>
        </w:rPr>
        <w:t xml:space="preserve"> Application</w:t>
      </w:r>
      <w:r w:rsidRPr="003D662E">
        <w:rPr>
          <w:lang w:val="en-US"/>
        </w:rPr>
        <w:t>s</w:t>
      </w:r>
      <w:bookmarkEnd w:id="257"/>
      <w:bookmarkEnd w:id="260"/>
      <w:bookmarkEnd w:id="261"/>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1"/>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DB12F47"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62749F">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74EBE454" w:rsidR="00A834B6" w:rsidRDefault="00A834B6" w:rsidP="00A834B6">
      <w:pPr>
        <w:pStyle w:val="Caption"/>
        <w:jc w:val="center"/>
        <w:rPr>
          <w:lang w:val="en-GB"/>
        </w:rPr>
      </w:pPr>
      <w:bookmarkStart w:id="262"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59</w:t>
      </w:r>
      <w:r w:rsidRPr="003D662E">
        <w:fldChar w:fldCharType="end"/>
      </w:r>
      <w:bookmarkEnd w:id="262"/>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FA0BF1D"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62749F" w:rsidRPr="003D662E">
        <w:rPr>
          <w:lang w:val="en-GB"/>
        </w:rPr>
        <w:t xml:space="preserve">Figure </w:t>
      </w:r>
      <w:r w:rsidR="0062749F">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37A41107"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62749F" w:rsidRPr="007F5501">
        <w:rPr>
          <w:lang w:val="en-GB"/>
        </w:rPr>
        <w:t xml:space="preserve">Figure </w:t>
      </w:r>
      <w:r w:rsidR="0062749F">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645F76AD" w:rsidR="00DB6AFB" w:rsidRPr="007F5501" w:rsidRDefault="00DB6AFB" w:rsidP="00DB6AFB">
      <w:pPr>
        <w:pStyle w:val="Caption"/>
        <w:jc w:val="center"/>
        <w:rPr>
          <w:lang w:val="en-GB"/>
        </w:rPr>
      </w:pPr>
      <w:bookmarkStart w:id="263"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62749F">
        <w:rPr>
          <w:noProof/>
          <w:lang w:val="en-GB"/>
        </w:rPr>
        <w:t>60</w:t>
      </w:r>
      <w:r>
        <w:fldChar w:fldCharType="end"/>
      </w:r>
      <w:bookmarkEnd w:id="263"/>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2"/>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E62ABC">
      <w:pPr>
        <w:pStyle w:val="ListParagraph"/>
        <w:numPr>
          <w:ilvl w:val="0"/>
          <w:numId w:val="41"/>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 xml:space="preserve">Regression test example for the </w:t>
      </w:r>
      <w:r>
        <w:rPr>
          <w:lang w:val="en-US"/>
        </w:rPr>
        <w:t>REST</w:t>
      </w:r>
      <w:r>
        <w:rPr>
          <w:lang w:val="en-US"/>
        </w:rPr>
        <w:t xml:space="preserve"> connector. Contains a simple application, but just for completeness of the configuration model. The application is not used, rather than the connector is directly tested.</w:t>
      </w:r>
    </w:p>
    <w:p w14:paraId="57D50C11" w14:textId="0F053695" w:rsidR="00E62ABC" w:rsidRDefault="00E62ABC" w:rsidP="00E62ABC">
      <w:pPr>
        <w:pStyle w:val="ListParagraph"/>
        <w:numPr>
          <w:ilvl w:val="0"/>
          <w:numId w:val="41"/>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64" w:name="_Ref101369004"/>
      <w:bookmarkStart w:id="265" w:name="_Toc148037182"/>
      <w:r w:rsidRPr="003D662E">
        <w:rPr>
          <w:lang w:val="en-US"/>
        </w:rPr>
        <w:t xml:space="preserve">Creating an </w:t>
      </w:r>
      <w:r w:rsidR="003736EF" w:rsidRPr="003D662E">
        <w:rPr>
          <w:lang w:val="en-US"/>
        </w:rPr>
        <w:t>A</w:t>
      </w:r>
      <w:r w:rsidRPr="003D662E">
        <w:rPr>
          <w:lang w:val="en-US"/>
        </w:rPr>
        <w:t>pplication</w:t>
      </w:r>
      <w:bookmarkEnd w:id="254"/>
      <w:bookmarkEnd w:id="264"/>
      <w:bookmarkEnd w:id="265"/>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6E2283AB"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62749F" w:rsidRPr="003D662E">
        <w:rPr>
          <w:lang w:val="en-US"/>
        </w:rPr>
        <w:t xml:space="preserve">Figure </w:t>
      </w:r>
      <w:r w:rsidR="0062749F">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62749F">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3"/>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64DF3AD4"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62749F">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511926B7"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62749F">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BDFCE94" w:rsidR="00507BCA" w:rsidRPr="003D662E" w:rsidRDefault="00507BCA" w:rsidP="00507BCA">
      <w:pPr>
        <w:pStyle w:val="Caption"/>
        <w:jc w:val="center"/>
        <w:rPr>
          <w:lang w:val="en-US"/>
        </w:rPr>
      </w:pPr>
      <w:bookmarkStart w:id="266"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61</w:t>
      </w:r>
      <w:r w:rsidRPr="003D662E">
        <w:fldChar w:fldCharType="end"/>
      </w:r>
      <w:bookmarkEnd w:id="266"/>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7" w:name="_Ref110940416"/>
      <w:bookmarkStart w:id="268" w:name="_Toc148037183"/>
      <w:r w:rsidRPr="003D662E">
        <w:rPr>
          <w:lang w:val="en-US"/>
        </w:rPr>
        <w:t>Project Structures</w:t>
      </w:r>
      <w:bookmarkEnd w:id="267"/>
      <w:bookmarkEnd w:id="268"/>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3AD5396E"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EF9DCFB"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4"/>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5"/>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9E973CE" w:rsidR="0006191D" w:rsidRPr="003D662E" w:rsidRDefault="0006191D" w:rsidP="0006191D">
      <w:pPr>
        <w:pStyle w:val="Caption"/>
        <w:jc w:val="center"/>
        <w:rPr>
          <w:lang w:val="en-US"/>
        </w:rPr>
      </w:pPr>
      <w:bookmarkStart w:id="270"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63</w:t>
      </w:r>
      <w:r w:rsidRPr="003D662E">
        <w:fldChar w:fldCharType="end"/>
      </w:r>
      <w:bookmarkEnd w:id="270"/>
      <w:r w:rsidRPr="003D662E">
        <w:rPr>
          <w:lang w:val="en-US"/>
        </w:rPr>
        <w:t>: Detailed structure of the generated application interfaces.</w:t>
      </w:r>
    </w:p>
    <w:p w14:paraId="535B70B8" w14:textId="3F78E045"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1B65C745" w:rsidR="0006191D" w:rsidRPr="003D662E" w:rsidRDefault="0006191D" w:rsidP="0006191D">
      <w:pPr>
        <w:pStyle w:val="Caption"/>
        <w:jc w:val="center"/>
        <w:rPr>
          <w:lang w:val="en-US"/>
        </w:rPr>
      </w:pPr>
      <w:bookmarkStart w:id="271"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64</w:t>
      </w:r>
      <w:r w:rsidRPr="003D662E">
        <w:fldChar w:fldCharType="end"/>
      </w:r>
      <w:bookmarkEnd w:id="271"/>
      <w:r w:rsidRPr="003D662E">
        <w:rPr>
          <w:lang w:val="en-US"/>
        </w:rPr>
        <w:t>: Detailed structure of the generated service integrations.</w:t>
      </w:r>
    </w:p>
    <w:p w14:paraId="29132970" w14:textId="7D54ECB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6"/>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62749F">
        <w:rPr>
          <w:lang w:val="en-US"/>
        </w:rPr>
        <w:t>3.5.2.1</w:t>
      </w:r>
      <w:r w:rsidRPr="003D662E">
        <w:rPr>
          <w:lang w:val="en-US"/>
        </w:rPr>
        <w:fldChar w:fldCharType="end"/>
      </w:r>
      <w:r w:rsidRPr="003D662E">
        <w:rPr>
          <w:lang w:val="en-US"/>
        </w:rPr>
        <w:t>.</w:t>
      </w:r>
    </w:p>
    <w:p w14:paraId="752A4F66" w14:textId="4781E80C"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62749F" w:rsidRPr="003D662E">
        <w:rPr>
          <w:lang w:val="en-US"/>
        </w:rPr>
        <w:t xml:space="preserve">Figure </w:t>
      </w:r>
      <w:r w:rsidR="0062749F">
        <w:rPr>
          <w:noProof/>
          <w:lang w:val="en-US"/>
        </w:rPr>
        <w:t>65</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72" w:name="_Hlk113956115"/>
      <w:r w:rsidR="00876260" w:rsidRPr="003D662E">
        <w:rPr>
          <w:rFonts w:ascii="Consolas" w:hAnsi="Consolas"/>
          <w:lang w:val="en-US"/>
        </w:rPr>
        <w:t>src/test/resources</w:t>
      </w:r>
      <w:bookmarkEnd w:id="272"/>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47E8D17E" w:rsidR="00312A84" w:rsidRPr="003D662E" w:rsidRDefault="00312A84" w:rsidP="00312A84">
      <w:pPr>
        <w:pStyle w:val="Caption"/>
        <w:jc w:val="center"/>
        <w:rPr>
          <w:lang w:val="en-US"/>
        </w:rPr>
      </w:pPr>
      <w:bookmarkStart w:id="273"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65</w:t>
      </w:r>
      <w:r w:rsidRPr="003D662E">
        <w:fldChar w:fldCharType="end"/>
      </w:r>
      <w:bookmarkEnd w:id="273"/>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74" w:name="_Ref111448857"/>
      <w:bookmarkStart w:id="275" w:name="_Toc148037184"/>
      <w:r w:rsidRPr="003D662E">
        <w:rPr>
          <w:lang w:val="en-US"/>
        </w:rPr>
        <w:t xml:space="preserve">Default Build </w:t>
      </w:r>
      <w:r w:rsidR="00FD00DF" w:rsidRPr="003D662E">
        <w:rPr>
          <w:lang w:val="en-US"/>
        </w:rPr>
        <w:t>Sequences</w:t>
      </w:r>
      <w:bookmarkEnd w:id="274"/>
      <w:bookmarkEnd w:id="275"/>
    </w:p>
    <w:p w14:paraId="72487AAF" w14:textId="450B9A27"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62749F">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62749F">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65E91D30"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62749F">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00AE06F7"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62749F">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2749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2749F">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5745979F"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62749F">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6" w:name="_Ref111448859"/>
      <w:bookmarkStart w:id="277"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6"/>
      <w:bookmarkEnd w:id="277"/>
    </w:p>
    <w:p w14:paraId="35B8A070" w14:textId="4A90DAD7"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62749F">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62749F">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62749F">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4EEE5F23"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62749F">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7"/>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75823469"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62749F">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688FC263"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62749F">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0BDA1828"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62749F">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18"/>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8" w:name="_Toc76979386"/>
      <w:bookmarkStart w:id="279" w:name="_Toc76979438"/>
      <w:bookmarkStart w:id="280" w:name="_Toc76979489"/>
      <w:bookmarkStart w:id="281" w:name="_Toc76979541"/>
      <w:bookmarkStart w:id="282" w:name="_Toc76979387"/>
      <w:bookmarkStart w:id="283" w:name="_Toc76979439"/>
      <w:bookmarkStart w:id="284" w:name="_Toc76979490"/>
      <w:bookmarkStart w:id="285" w:name="_Toc76979542"/>
      <w:bookmarkStart w:id="286" w:name="_Ref57897831"/>
      <w:bookmarkStart w:id="287" w:name="_Toc148037186"/>
      <w:bookmarkEnd w:id="278"/>
      <w:bookmarkEnd w:id="279"/>
      <w:bookmarkEnd w:id="280"/>
      <w:bookmarkEnd w:id="281"/>
      <w:bookmarkEnd w:id="282"/>
      <w:bookmarkEnd w:id="283"/>
      <w:bookmarkEnd w:id="284"/>
      <w:bookmarkEnd w:id="285"/>
      <w:r w:rsidRPr="003D662E">
        <w:rPr>
          <w:lang w:val="en-US"/>
        </w:rPr>
        <w:lastRenderedPageBreak/>
        <w:t>Implementation</w:t>
      </w:r>
      <w:bookmarkEnd w:id="172"/>
      <w:bookmarkEnd w:id="286"/>
      <w:bookmarkEnd w:id="287"/>
    </w:p>
    <w:p w14:paraId="6DEDE8DC" w14:textId="5320BBF7"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62749F">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62749F">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62749F">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62749F">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62749F">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2749F">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2749F">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9175475"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62749F">
        <w:rPr>
          <w:vertAlign w:val="superscript"/>
          <w:lang w:val="en-US"/>
        </w:rPr>
        <w:t>19</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19"/>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8" w:name="_Ref58848073"/>
      <w:bookmarkStart w:id="289" w:name="_Toc148037187"/>
      <w:bookmarkStart w:id="290" w:name="_Ref57897646"/>
      <w:r w:rsidRPr="003D662E">
        <w:rPr>
          <w:lang w:val="en-US"/>
        </w:rPr>
        <w:t xml:space="preserve">Implementation </w:t>
      </w:r>
      <w:r w:rsidR="003321C9">
        <w:rPr>
          <w:lang w:val="en-US"/>
        </w:rPr>
        <w:t>D</w:t>
      </w:r>
      <w:r w:rsidRPr="003D662E">
        <w:rPr>
          <w:lang w:val="en-US"/>
        </w:rPr>
        <w:t>ecisions</w:t>
      </w:r>
      <w:bookmarkEnd w:id="288"/>
      <w:bookmarkEnd w:id="289"/>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91" w:name="_Ref77754022"/>
      <w:r w:rsidR="008E6CAC" w:rsidRPr="003D662E">
        <w:rPr>
          <w:rStyle w:val="FootnoteReference"/>
          <w:lang w:val="en-US"/>
        </w:rPr>
        <w:footnoteReference w:id="120"/>
      </w:r>
      <w:bookmarkEnd w:id="291"/>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10FE39D"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62749F">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147F72FA"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2749F">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2749F">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6B5CC285"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2749F">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1"/>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2749F">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5C9C5D88"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6183" cy="3474054"/>
                    </a:xfrm>
                    <a:prstGeom prst="rect">
                      <a:avLst/>
                    </a:prstGeom>
                  </pic:spPr>
                </pic:pic>
              </a:graphicData>
            </a:graphic>
          </wp:inline>
        </w:drawing>
      </w:r>
    </w:p>
    <w:p w14:paraId="6C946988" w14:textId="456BB8FB" w:rsidR="00B902EC" w:rsidRPr="003D662E" w:rsidRDefault="00B902EC" w:rsidP="00B902EC">
      <w:pPr>
        <w:pStyle w:val="Caption"/>
        <w:jc w:val="center"/>
        <w:rPr>
          <w:lang w:val="en-US"/>
        </w:rPr>
      </w:pPr>
      <w:bookmarkStart w:id="292"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66</w:t>
      </w:r>
      <w:r w:rsidRPr="003D662E">
        <w:fldChar w:fldCharType="end"/>
      </w:r>
      <w:bookmarkEnd w:id="292"/>
      <w:r w:rsidRPr="003D662E">
        <w:rPr>
          <w:lang w:val="en-US"/>
        </w:rPr>
        <w:t>: Structure of the component template “basicMaven” in the GitHub repository.</w:t>
      </w:r>
    </w:p>
    <w:p w14:paraId="587B3CDD" w14:textId="34E408FE"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2"/>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w:t>
      </w:r>
      <w:r w:rsidRPr="003D662E">
        <w:rPr>
          <w:lang w:val="en-US"/>
        </w:rPr>
        <w:lastRenderedPageBreak/>
        <w:t xml:space="preserve">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93" w:name="_Ref147911517"/>
      <w:bookmarkStart w:id="294" w:name="_Toc148037188"/>
      <w:r>
        <w:rPr>
          <w:lang w:val="en-US"/>
        </w:rPr>
        <w:t>Mapping of Projects to Platform Layers</w:t>
      </w:r>
      <w:bookmarkEnd w:id="293"/>
      <w:bookmarkEnd w:id="294"/>
    </w:p>
    <w:p w14:paraId="033DEDED" w14:textId="177ED34C"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62749F" w:rsidRPr="00B902EC">
        <w:rPr>
          <w:lang w:val="en-GB"/>
        </w:rPr>
        <w:t xml:space="preserve">Figure </w:t>
      </w:r>
      <w:r w:rsidR="0062749F">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082E7128" w:rsidR="00706EB7" w:rsidRPr="003D662E" w:rsidRDefault="00B902EC" w:rsidP="00B902EC">
      <w:pPr>
        <w:pStyle w:val="Caption"/>
        <w:jc w:val="center"/>
        <w:rPr>
          <w:lang w:val="en-US"/>
        </w:rPr>
      </w:pPr>
      <w:bookmarkStart w:id="295"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62749F">
        <w:rPr>
          <w:noProof/>
          <w:lang w:val="en-GB"/>
        </w:rPr>
        <w:t>67</w:t>
      </w:r>
      <w:r>
        <w:fldChar w:fldCharType="end"/>
      </w:r>
      <w:bookmarkEnd w:id="295"/>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6" w:name="_Ref77928370"/>
      <w:bookmarkStart w:id="297"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90"/>
      <w:bookmarkEnd w:id="296"/>
      <w:bookmarkEnd w:id="297"/>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3"/>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4"/>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5"/>
      </w:r>
      <w:r w:rsidR="00B53272" w:rsidRPr="003D662E">
        <w:rPr>
          <w:lang w:val="en-US"/>
        </w:rPr>
        <w:t>.</w:t>
      </w:r>
      <w:r w:rsidR="00070070" w:rsidRPr="003D662E">
        <w:rPr>
          <w:lang w:val="en-US"/>
        </w:rPr>
        <w:t xml:space="preserve"> </w:t>
      </w:r>
    </w:p>
    <w:p w14:paraId="10671679" w14:textId="1F62B445"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62749F" w:rsidRPr="003D662E">
        <w:rPr>
          <w:lang w:val="en-US"/>
        </w:rPr>
        <w:t xml:space="preserve">Table </w:t>
      </w:r>
      <w:r w:rsidR="0062749F">
        <w:rPr>
          <w:noProof/>
          <w:lang w:val="en-US"/>
        </w:rPr>
        <w:t>22</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62749F" w:rsidRPr="003D662E">
        <w:rPr>
          <w:lang w:val="en-US"/>
        </w:rPr>
        <w:t xml:space="preserve">Table </w:t>
      </w:r>
      <w:r w:rsidR="0062749F">
        <w:rPr>
          <w:noProof/>
          <w:lang w:val="en-US"/>
        </w:rPr>
        <w:t>22</w:t>
      </w:r>
      <w:r w:rsidR="004F329A" w:rsidRPr="003D662E">
        <w:rPr>
          <w:lang w:val="en-US"/>
        </w:rPr>
        <w:fldChar w:fldCharType="end"/>
      </w:r>
      <w:r w:rsidR="004F329A" w:rsidRPr="003D662E">
        <w:rPr>
          <w:lang w:val="en-US"/>
        </w:rPr>
        <w:t xml:space="preserve"> may specify multiple instances. </w:t>
      </w:r>
    </w:p>
    <w:p w14:paraId="7CCC92E4" w14:textId="68747D06" w:rsidR="00AD72B6" w:rsidRPr="003D662E" w:rsidRDefault="00AD72B6" w:rsidP="001D1274">
      <w:pPr>
        <w:pStyle w:val="Caption"/>
        <w:jc w:val="center"/>
        <w:rPr>
          <w:lang w:val="en-US"/>
        </w:rPr>
      </w:pPr>
      <w:bookmarkStart w:id="298" w:name="_Ref77589941"/>
      <w:bookmarkStart w:id="299"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22</w:t>
      </w:r>
      <w:r w:rsidRPr="003D662E">
        <w:fldChar w:fldCharType="end"/>
      </w:r>
      <w:bookmarkEnd w:id="298"/>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E62ABC"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E62ABC"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E62ABC"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E62ABC"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E62ABC"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E62ABC"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2D9ED953"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62749F">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1918EB80"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62749F" w:rsidRPr="003D662E">
        <w:rPr>
          <w:lang w:val="en-US"/>
        </w:rPr>
        <w:t xml:space="preserve">Table </w:t>
      </w:r>
      <w:r w:rsidR="0062749F">
        <w:rPr>
          <w:noProof/>
          <w:lang w:val="en-US"/>
        </w:rPr>
        <w:t>26</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1F25B50A"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62749F">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63634CAF"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62749F">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3ABAABA" w:rsidR="00005524" w:rsidRPr="003D662E" w:rsidRDefault="00005524" w:rsidP="0051335B">
      <w:pPr>
        <w:pStyle w:val="ListParagraph"/>
        <w:numPr>
          <w:ilvl w:val="0"/>
          <w:numId w:val="17"/>
        </w:numPr>
        <w:jc w:val="both"/>
        <w:rPr>
          <w:lang w:val="en-US"/>
        </w:rPr>
      </w:pPr>
      <w:r w:rsidRPr="003D662E">
        <w:rPr>
          <w:lang w:val="en-US"/>
        </w:rPr>
        <w:lastRenderedPageBreak/>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62749F">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6"/>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7"/>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AB92505"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62749F">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2DBBED93" w:rsidR="00CA3EFE" w:rsidRPr="003D662E" w:rsidRDefault="00D043C6" w:rsidP="00CA3EFE">
      <w:pPr>
        <w:jc w:val="both"/>
        <w:rPr>
          <w:lang w:val="en-US"/>
        </w:rPr>
      </w:pPr>
      <w:r w:rsidRPr="003D662E">
        <w:rPr>
          <w:lang w:val="en-US"/>
        </w:rPr>
        <w:lastRenderedPageBreak/>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23</w:t>
      </w:r>
      <w:r w:rsidRPr="003D662E">
        <w:rPr>
          <w:lang w:val="en-US"/>
        </w:rPr>
        <w:fldChar w:fldCharType="end"/>
      </w:r>
      <w:r w:rsidR="0018745A" w:rsidRPr="003D662E">
        <w:rPr>
          <w:rStyle w:val="FootnoteReference"/>
          <w:lang w:val="en-US"/>
        </w:rPr>
        <w:footnoteReference w:id="128"/>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69529E7D" w:rsidR="00D043C6" w:rsidRPr="003D662E" w:rsidRDefault="00D043C6" w:rsidP="00D043C6">
      <w:pPr>
        <w:pStyle w:val="Caption"/>
        <w:jc w:val="center"/>
        <w:rPr>
          <w:lang w:val="en-US"/>
        </w:rPr>
      </w:pPr>
      <w:bookmarkStart w:id="300"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23</w:t>
      </w:r>
      <w:r w:rsidRPr="003D662E">
        <w:fldChar w:fldCharType="end"/>
      </w:r>
      <w:bookmarkEnd w:id="300"/>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E62ABC"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E62ABC"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E62ABC"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E62ABC"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E62ABC"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E62ABC"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E62ABC"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13F5143C"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29"/>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26</w:t>
      </w:r>
      <w:r w:rsidRPr="003D662E">
        <w:rPr>
          <w:lang w:val="en-US"/>
        </w:rPr>
        <w:fldChar w:fldCharType="end"/>
      </w:r>
      <w:r w:rsidRPr="003D662E">
        <w:rPr>
          <w:lang w:val="en-US"/>
        </w:rPr>
        <w:t>.</w:t>
      </w:r>
    </w:p>
    <w:p w14:paraId="47BF0CA2" w14:textId="33B75673"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24</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lastRenderedPageBreak/>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69010EAB"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62749F" w:rsidRPr="003D662E">
              <w:rPr>
                <w:lang w:val="en-US"/>
              </w:rPr>
              <w:t xml:space="preserve">Table </w:t>
            </w:r>
            <w:r w:rsidR="0062749F">
              <w:rPr>
                <w:noProof/>
                <w:lang w:val="en-US"/>
              </w:rPr>
              <w:t>25</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24E6B3B2" w:rsidR="005D391F" w:rsidRPr="003D662E" w:rsidRDefault="005D391F" w:rsidP="005D391F">
      <w:pPr>
        <w:pStyle w:val="Caption"/>
        <w:jc w:val="center"/>
        <w:rPr>
          <w:lang w:val="en-US"/>
        </w:rPr>
      </w:pPr>
      <w:bookmarkStart w:id="301"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25</w:t>
      </w:r>
      <w:r w:rsidRPr="003D662E">
        <w:fldChar w:fldCharType="end"/>
      </w:r>
      <w:bookmarkEnd w:id="301"/>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E62ABC"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DAF2F14"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62749F" w:rsidRPr="003D662E">
        <w:rPr>
          <w:lang w:val="en-US"/>
        </w:rPr>
        <w:t xml:space="preserve">Table </w:t>
      </w:r>
      <w:r w:rsidR="0062749F">
        <w:rPr>
          <w:noProof/>
          <w:lang w:val="en-US"/>
        </w:rPr>
        <w:t>26</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62749F" w:rsidRPr="003D662E">
        <w:rPr>
          <w:lang w:val="en-US"/>
        </w:rPr>
        <w:t xml:space="preserve">Table </w:t>
      </w:r>
      <w:r w:rsidR="0062749F">
        <w:rPr>
          <w:noProof/>
          <w:lang w:val="en-US"/>
        </w:rPr>
        <w:t>27</w:t>
      </w:r>
      <w:r w:rsidR="003364C8">
        <w:rPr>
          <w:lang w:val="en-US"/>
        </w:rPr>
        <w:fldChar w:fldCharType="end"/>
      </w:r>
      <w:r w:rsidRPr="003D662E">
        <w:rPr>
          <w:lang w:val="en-US"/>
        </w:rPr>
        <w:t>:</w:t>
      </w:r>
    </w:p>
    <w:p w14:paraId="1E528277" w14:textId="52961FA1" w:rsidR="000F79E2" w:rsidRPr="003D662E" w:rsidRDefault="000F79E2" w:rsidP="000F79E2">
      <w:pPr>
        <w:pStyle w:val="Caption"/>
        <w:jc w:val="center"/>
        <w:rPr>
          <w:lang w:val="en-US"/>
        </w:rPr>
      </w:pPr>
      <w:bookmarkStart w:id="302"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26</w:t>
      </w:r>
      <w:r w:rsidRPr="003D662E">
        <w:fldChar w:fldCharType="end"/>
      </w:r>
      <w:bookmarkEnd w:id="302"/>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E62ABC"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lastRenderedPageBreak/>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177C00C4"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22</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E62ABC"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E62ABC"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5D9C24E1" w:rsidR="00A54722" w:rsidRPr="003D662E" w:rsidRDefault="00A54722" w:rsidP="00A54722">
      <w:pPr>
        <w:pStyle w:val="Caption"/>
        <w:jc w:val="center"/>
        <w:rPr>
          <w:lang w:val="en-US"/>
        </w:rPr>
      </w:pPr>
      <w:bookmarkStart w:id="303"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27</w:t>
      </w:r>
      <w:r w:rsidRPr="003D662E">
        <w:fldChar w:fldCharType="end"/>
      </w:r>
      <w:bookmarkEnd w:id="303"/>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E62ABC"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4" w:name="_Ref133572230"/>
      <w:bookmarkStart w:id="305" w:name="_Toc148037190"/>
      <w:r w:rsidRPr="003D662E">
        <w:rPr>
          <w:lang w:val="en-US"/>
        </w:rPr>
        <w:t xml:space="preserve">Compiling the </w:t>
      </w:r>
      <w:r w:rsidR="003321C9">
        <w:rPr>
          <w:lang w:val="en-US"/>
        </w:rPr>
        <w:t>P</w:t>
      </w:r>
      <w:r w:rsidRPr="003D662E">
        <w:rPr>
          <w:lang w:val="en-US"/>
        </w:rPr>
        <w:t>latform</w:t>
      </w:r>
      <w:bookmarkEnd w:id="304"/>
      <w:bookmarkEnd w:id="305"/>
    </w:p>
    <w:p w14:paraId="73251AF5" w14:textId="3CD7711A"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 xml:space="preserve">Usually the binaries of the individual components are either available via Maven central (releases) or SSE Maven repository (snapshot, </w:t>
      </w:r>
      <w:r w:rsidR="00E76F27" w:rsidRPr="003D662E">
        <w:rPr>
          <w:lang w:val="en-US"/>
        </w:rPr>
        <w:lastRenderedPageBreak/>
        <w:t>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62749F" w:rsidRPr="003D662E">
        <w:rPr>
          <w:lang w:val="en-US"/>
        </w:rPr>
        <w:t xml:space="preserve">Figure </w:t>
      </w:r>
      <w:r w:rsidR="0062749F">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565100E3" w:rsidR="00365E2C" w:rsidRPr="003D662E" w:rsidRDefault="00365E2C" w:rsidP="00365E2C">
      <w:pPr>
        <w:pStyle w:val="Caption"/>
        <w:jc w:val="center"/>
        <w:rPr>
          <w:lang w:val="en-US"/>
        </w:rPr>
      </w:pPr>
      <w:bookmarkStart w:id="306"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68</w:t>
      </w:r>
      <w:r w:rsidRPr="003D662E">
        <w:fldChar w:fldCharType="end"/>
      </w:r>
      <w:bookmarkEnd w:id="306"/>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1ECC2098"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62749F" w:rsidRPr="003D662E">
        <w:rPr>
          <w:lang w:val="en-US"/>
        </w:rPr>
        <w:t xml:space="preserve">Figure </w:t>
      </w:r>
      <w:r w:rsidR="0062749F">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62749F" w:rsidRPr="003D662E">
        <w:rPr>
          <w:lang w:val="en-US"/>
        </w:rPr>
        <w:t xml:space="preserve">Figure </w:t>
      </w:r>
      <w:r w:rsidR="0062749F">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7E340303"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62749F">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lastRenderedPageBreak/>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2EC2FC24" w:rsidR="00B7745A" w:rsidRPr="003D662E" w:rsidRDefault="0044351F" w:rsidP="0044351F">
      <w:pPr>
        <w:pStyle w:val="Caption"/>
        <w:jc w:val="center"/>
        <w:rPr>
          <w:lang w:val="en-US"/>
        </w:rPr>
      </w:pPr>
      <w:bookmarkStart w:id="307"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69</w:t>
      </w:r>
      <w:r w:rsidRPr="003D662E">
        <w:fldChar w:fldCharType="end"/>
      </w:r>
      <w:bookmarkEnd w:id="307"/>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27AA15F7"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8" w:name="_Ref57897652"/>
      <w:bookmarkStart w:id="309"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8"/>
      <w:bookmarkEnd w:id="309"/>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0"/>
      </w:r>
      <w:r w:rsidR="0020475E" w:rsidRPr="000C51B3">
        <w:rPr>
          <w:lang w:val="en-US"/>
        </w:rPr>
        <w:t>.</w:t>
      </w:r>
    </w:p>
    <w:p w14:paraId="0CECFBAE" w14:textId="1E90FA98" w:rsidR="00C352DA" w:rsidRPr="003D662E" w:rsidRDefault="00C352DA" w:rsidP="00C352DA">
      <w:pPr>
        <w:pStyle w:val="Heading2"/>
        <w:rPr>
          <w:lang w:val="en-US"/>
        </w:rPr>
      </w:pPr>
      <w:bookmarkStart w:id="310" w:name="_Ref129187332"/>
      <w:bookmarkStart w:id="311" w:name="_Ref133225681"/>
      <w:bookmarkStart w:id="312" w:name="_Ref133572284"/>
      <w:bookmarkStart w:id="313"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10"/>
      <w:bookmarkEnd w:id="311"/>
      <w:bookmarkEnd w:id="312"/>
      <w:bookmarkEnd w:id="313"/>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F5F4F28"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62749F">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2900772F"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62749F" w:rsidRPr="003D662E">
        <w:rPr>
          <w:lang w:val="en-US"/>
        </w:rPr>
        <w:t xml:space="preserve">Table </w:t>
      </w:r>
      <w:r w:rsidR="0062749F">
        <w:rPr>
          <w:noProof/>
          <w:lang w:val="en-US"/>
        </w:rPr>
        <w:t>28</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734F3CC1" w:rsidR="00C352DA" w:rsidRPr="003D662E" w:rsidRDefault="00C352DA" w:rsidP="00C352DA">
      <w:pPr>
        <w:pStyle w:val="Caption"/>
        <w:jc w:val="center"/>
        <w:rPr>
          <w:lang w:val="en-US"/>
        </w:rPr>
      </w:pPr>
      <w:bookmarkStart w:id="314" w:name="_Ref122336399"/>
      <w:bookmarkStart w:id="315"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2749F">
        <w:rPr>
          <w:noProof/>
          <w:lang w:val="en-US"/>
        </w:rPr>
        <w:t>28</w:t>
      </w:r>
      <w:r w:rsidRPr="003D662E">
        <w:fldChar w:fldCharType="end"/>
      </w:r>
      <w:bookmarkEnd w:id="314"/>
      <w:r w:rsidRPr="003D662E">
        <w:rPr>
          <w:lang w:val="en-US"/>
        </w:rPr>
        <w:t>: Summary of configuration variables for a distributed server installation.</w:t>
      </w:r>
      <w:bookmarkEnd w:id="315"/>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E62ABC"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E62ABC"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1"/>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62F948E"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62749F">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2"/>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6" w:name="_Ref133572362"/>
      <w:bookmarkStart w:id="317" w:name="_Ref137117178"/>
      <w:bookmarkStart w:id="318"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6"/>
      <w:bookmarkEnd w:id="317"/>
      <w:bookmarkEnd w:id="318"/>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3"/>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3ABA4A66" w:rsidR="004A024E" w:rsidRPr="003D662E" w:rsidRDefault="004A024E" w:rsidP="004A024E">
      <w:pPr>
        <w:pStyle w:val="Caption"/>
        <w:jc w:val="center"/>
        <w:rPr>
          <w:lang w:val="en-GB"/>
        </w:rPr>
      </w:pPr>
      <w:bookmarkStart w:id="319"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70</w:t>
      </w:r>
      <w:r w:rsidRPr="003D662E">
        <w:fldChar w:fldCharType="end"/>
      </w:r>
      <w:r w:rsidRPr="003D662E">
        <w:rPr>
          <w:lang w:val="en-GB"/>
        </w:rPr>
        <w:t>: The steps</w:t>
      </w:r>
      <w:bookmarkEnd w:id="319"/>
      <w:r w:rsidRPr="003D662E">
        <w:rPr>
          <w:lang w:val="en-GB"/>
        </w:rPr>
        <w:t xml:space="preserve"> executed automatically by PETE</w:t>
      </w:r>
    </w:p>
    <w:p w14:paraId="1F3FF0CE" w14:textId="3D64937C"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70</w:t>
      </w:r>
      <w:r w:rsidR="0062749F"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4"/>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20" w:name="_Ref76979553"/>
      <w:bookmarkStart w:id="321" w:name="_Ref76979589"/>
      <w:bookmarkStart w:id="322" w:name="_Toc148037194"/>
      <w:bookmarkStart w:id="323" w:name="_Ref57109836"/>
      <w:bookmarkEnd w:id="173"/>
      <w:r w:rsidRPr="003D662E">
        <w:rPr>
          <w:lang w:val="en-US"/>
        </w:rPr>
        <w:lastRenderedPageBreak/>
        <w:t>How to apply, extend or contribute</w:t>
      </w:r>
      <w:bookmarkEnd w:id="320"/>
      <w:bookmarkEnd w:id="321"/>
      <w:bookmarkEnd w:id="322"/>
    </w:p>
    <w:p w14:paraId="49553C4D" w14:textId="783480DE"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62749F">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4" w:name="_Ref103068499"/>
      <w:bookmarkStart w:id="325"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4"/>
      <w:bookmarkEnd w:id="325"/>
    </w:p>
    <w:p w14:paraId="06537573" w14:textId="7A994A49"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62749F">
        <w:rPr>
          <w:lang w:val="en-US"/>
        </w:rPr>
        <w:t>6.8</w:t>
      </w:r>
      <w:r w:rsidRPr="003D662E">
        <w:rPr>
          <w:lang w:val="en-US"/>
        </w:rPr>
        <w:fldChar w:fldCharType="end"/>
      </w:r>
      <w:r w:rsidRPr="003D662E">
        <w:rPr>
          <w:lang w:val="en-US"/>
        </w:rPr>
        <w:t>.</w:t>
      </w:r>
    </w:p>
    <w:p w14:paraId="4868A0E5" w14:textId="25C26628" w:rsidR="00756501" w:rsidRPr="003D662E" w:rsidRDefault="00756501" w:rsidP="0051335B">
      <w:pPr>
        <w:pStyle w:val="ListParagraph"/>
        <w:numPr>
          <w:ilvl w:val="0"/>
          <w:numId w:val="22"/>
        </w:numPr>
        <w:jc w:val="both"/>
        <w:rPr>
          <w:lang w:val="en-US"/>
        </w:rPr>
      </w:pPr>
      <w:bookmarkStart w:id="326"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2749F">
        <w:rPr>
          <w:lang w:val="en-US"/>
        </w:rPr>
        <w:t>6</w:t>
      </w:r>
      <w:r w:rsidRPr="003D662E">
        <w:rPr>
          <w:lang w:val="en-US"/>
        </w:rPr>
        <w:fldChar w:fldCharType="end"/>
      </w:r>
      <w:r w:rsidRPr="003D662E">
        <w:rPr>
          <w:lang w:val="en-US"/>
        </w:rPr>
        <w:t xml:space="preserve">). </w:t>
      </w:r>
      <w:bookmarkEnd w:id="326"/>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2855A342"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62749F">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62749F">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502DD85F"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62749F">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6BEB788A"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62749F">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7" w:name="_Toc148037196"/>
      <w:r w:rsidRPr="003D662E">
        <w:rPr>
          <w:lang w:val="en-US"/>
        </w:rPr>
        <w:t>Defining an AAS for a device</w:t>
      </w:r>
      <w:bookmarkEnd w:id="327"/>
    </w:p>
    <w:p w14:paraId="25EA23F1" w14:textId="102D73CE"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62749F">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8" w:name="_Toc148037197"/>
      <w:r w:rsidRPr="003D662E">
        <w:rPr>
          <w:lang w:val="en-US"/>
        </w:rPr>
        <w:t>Implementing a monitoring</w:t>
      </w:r>
      <w:r w:rsidR="009C45F3" w:rsidRPr="003D662E">
        <w:rPr>
          <w:lang w:val="en-US"/>
        </w:rPr>
        <w:t>/alert data</w:t>
      </w:r>
      <w:r w:rsidRPr="003D662E">
        <w:rPr>
          <w:lang w:val="en-US"/>
        </w:rPr>
        <w:t xml:space="preserve"> service</w:t>
      </w:r>
      <w:bookmarkEnd w:id="328"/>
    </w:p>
    <w:p w14:paraId="03FD64F4" w14:textId="00F57AD1"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62749F">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9"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9"/>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02371829"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2749F">
        <w:rPr>
          <w:lang w:val="en-US"/>
        </w:rPr>
        <w:t>6</w:t>
      </w:r>
      <w:r w:rsidRPr="003D662E">
        <w:rPr>
          <w:lang w:val="en-US"/>
        </w:rPr>
        <w:fldChar w:fldCharType="end"/>
      </w:r>
      <w:r w:rsidRPr="003D662E">
        <w:rPr>
          <w:lang w:val="en-US"/>
        </w:rPr>
        <w:t>).</w:t>
      </w:r>
    </w:p>
    <w:p w14:paraId="2C8B4062" w14:textId="0CAD38D5"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30" w:name="_Toc148037199"/>
      <w:bookmarkStart w:id="331" w:name="_Ref77754105"/>
      <w:r w:rsidRPr="003D662E">
        <w:rPr>
          <w:lang w:val="en-US"/>
        </w:rPr>
        <w:lastRenderedPageBreak/>
        <w:t>Defining a new type in the configuration</w:t>
      </w:r>
      <w:r w:rsidR="00DD7246" w:rsidRPr="003D662E">
        <w:rPr>
          <w:lang w:val="en-US"/>
        </w:rPr>
        <w:t xml:space="preserve"> model</w:t>
      </w:r>
      <w:bookmarkEnd w:id="330"/>
    </w:p>
    <w:p w14:paraId="59067D34" w14:textId="2D313B73"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5"/>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62749F" w:rsidRPr="003D662E">
        <w:rPr>
          <w:lang w:val="en-US"/>
        </w:rPr>
        <w:t xml:space="preserve">Figure </w:t>
      </w:r>
      <w:r w:rsidR="0062749F">
        <w:rPr>
          <w:noProof/>
          <w:lang w:val="en-US"/>
        </w:rPr>
        <w:t>46</w:t>
      </w:r>
      <w:r w:rsidR="000B65A9" w:rsidRPr="003D662E">
        <w:rPr>
          <w:lang w:val="en-US"/>
        </w:rPr>
        <w:fldChar w:fldCharType="end"/>
      </w:r>
      <w:r w:rsidR="000B65A9" w:rsidRPr="003D662E">
        <w:rPr>
          <w:lang w:val="en-US"/>
        </w:rPr>
        <w:t xml:space="preserve">). </w:t>
      </w:r>
    </w:p>
    <w:p w14:paraId="505032D0" w14:textId="62043F16"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62749F" w:rsidRPr="003D662E">
        <w:rPr>
          <w:lang w:val="en-GB"/>
        </w:rPr>
        <w:t xml:space="preserve">Figure </w:t>
      </w:r>
      <w:r w:rsidR="0062749F">
        <w:rPr>
          <w:noProof/>
          <w:lang w:val="en-GB"/>
        </w:rPr>
        <w:t>71</w:t>
      </w:r>
      <w:r w:rsidR="001D73A7" w:rsidRPr="003D662E">
        <w:rPr>
          <w:lang w:val="en-US"/>
        </w:rPr>
        <w:fldChar w:fldCharType="end"/>
      </w:r>
      <w:r w:rsidRPr="003D662E">
        <w:rPr>
          <w:lang w:val="en-US"/>
        </w:rPr>
        <w:t>:</w:t>
      </w:r>
    </w:p>
    <w:p w14:paraId="692F6384" w14:textId="181C9ADA"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62749F" w:rsidRPr="003D662E">
        <w:rPr>
          <w:lang w:val="en-GB"/>
        </w:rPr>
        <w:t xml:space="preserve">Figure </w:t>
      </w:r>
      <w:r w:rsidR="0062749F">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48548B9B"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0B0E3703"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71</w:t>
      </w:r>
      <w:r w:rsidRPr="003D662E">
        <w:rPr>
          <w:lang w:val="en-US"/>
        </w:rPr>
        <w:fldChar w:fldCharType="end"/>
      </w:r>
      <w:r w:rsidRPr="003D662E">
        <w:rPr>
          <w:lang w:val="en-US"/>
        </w:rPr>
        <w:t xml:space="preserve">). </w:t>
      </w:r>
    </w:p>
    <w:p w14:paraId="79D29042" w14:textId="77C20497"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20D51AED" w:rsidR="00E472AE" w:rsidRPr="003D662E" w:rsidRDefault="001D73A7" w:rsidP="001D73A7">
      <w:pPr>
        <w:pStyle w:val="Caption"/>
        <w:jc w:val="center"/>
        <w:rPr>
          <w:rFonts w:cstheme="minorHAnsi"/>
          <w:lang w:val="en-US"/>
        </w:rPr>
      </w:pPr>
      <w:bookmarkStart w:id="332"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71</w:t>
      </w:r>
      <w:r w:rsidRPr="003D662E">
        <w:fldChar w:fldCharType="end"/>
      </w:r>
      <w:bookmarkEnd w:id="332"/>
      <w:r w:rsidRPr="003D662E">
        <w:rPr>
          <w:lang w:val="en-GB"/>
        </w:rPr>
        <w:t>: Adding IEC 61131-3 date time to the primitive types of the configuration model</w:t>
      </w:r>
    </w:p>
    <w:p w14:paraId="17B88796" w14:textId="791D49CB"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33" w:name="_Toc148037200"/>
      <w:r w:rsidRPr="003D662E">
        <w:rPr>
          <w:lang w:val="en-US"/>
        </w:rPr>
        <w:lastRenderedPageBreak/>
        <w:t>Using a different transport protocol</w:t>
      </w:r>
      <w:bookmarkEnd w:id="333"/>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1A54C519"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62749F">
        <w:rPr>
          <w:lang w:val="en-US"/>
        </w:rPr>
        <w:t>7.5</w:t>
      </w:r>
      <w:r w:rsidRPr="003D662E">
        <w:rPr>
          <w:lang w:val="en-US"/>
        </w:rPr>
        <w:fldChar w:fldCharType="end"/>
      </w:r>
      <w:r w:rsidRPr="003D662E">
        <w:rPr>
          <w:lang w:val="en-US"/>
        </w:rPr>
        <w:t>.</w:t>
      </w:r>
    </w:p>
    <w:p w14:paraId="35E34955" w14:textId="4C1BCBA7"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62749F" w:rsidRPr="003D662E">
        <w:rPr>
          <w:lang w:val="en-GB"/>
        </w:rPr>
        <w:t xml:space="preserve">Figure </w:t>
      </w:r>
      <w:r w:rsidR="0062749F">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4341EC78"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6A3A438" w:rsidR="008A50C3" w:rsidRPr="003D662E" w:rsidRDefault="008A50C3" w:rsidP="008A50C3">
      <w:pPr>
        <w:pStyle w:val="Caption"/>
        <w:jc w:val="center"/>
        <w:rPr>
          <w:lang w:val="en-GB"/>
        </w:rPr>
      </w:pPr>
      <w:bookmarkStart w:id="334"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72</w:t>
      </w:r>
      <w:r w:rsidRPr="003D662E">
        <w:fldChar w:fldCharType="end"/>
      </w:r>
      <w:bookmarkEnd w:id="334"/>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5" w:name="_Toc148037201"/>
      <w:r w:rsidRPr="003D662E">
        <w:rPr>
          <w:lang w:val="en-US"/>
        </w:rPr>
        <w:t>Observe or debug the data processing</w:t>
      </w:r>
      <w:bookmarkEnd w:id="335"/>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195A0510"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62749F">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0301C1ED"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62749F" w:rsidRPr="003D662E">
        <w:rPr>
          <w:lang w:val="en-GB"/>
        </w:rPr>
        <w:t xml:space="preserve">Figure </w:t>
      </w:r>
      <w:r w:rsidR="0062749F">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318F908F" w:rsidR="00EE3A67" w:rsidRPr="003D662E" w:rsidRDefault="00EE3A67" w:rsidP="00EE3A67">
      <w:pPr>
        <w:pStyle w:val="Caption"/>
        <w:jc w:val="center"/>
        <w:rPr>
          <w:lang w:val="en-GB"/>
        </w:rPr>
      </w:pPr>
      <w:bookmarkStart w:id="336"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2749F">
        <w:rPr>
          <w:noProof/>
          <w:lang w:val="en-GB"/>
        </w:rPr>
        <w:t>73</w:t>
      </w:r>
      <w:r w:rsidRPr="003D662E">
        <w:fldChar w:fldCharType="end"/>
      </w:r>
      <w:bookmarkEnd w:id="336"/>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4D3DBF97"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62749F">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7" w:name="_Toc148037202"/>
      <w:r w:rsidRPr="003D662E">
        <w:rPr>
          <w:lang w:val="en-US"/>
        </w:rPr>
        <w:t>Frequently Asked Questions (FAQ)</w:t>
      </w:r>
      <w:bookmarkEnd w:id="331"/>
      <w:bookmarkEnd w:id="337"/>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8" w:name="_Ref76979717"/>
      <w:bookmarkStart w:id="339" w:name="_Toc148037203"/>
      <w:r w:rsidRPr="003D662E">
        <w:rPr>
          <w:lang w:val="en-US"/>
        </w:rPr>
        <w:lastRenderedPageBreak/>
        <w:t>Summary &amp; Conclusions</w:t>
      </w:r>
      <w:bookmarkEnd w:id="323"/>
      <w:bookmarkEnd w:id="338"/>
      <w:bookmarkEnd w:id="339"/>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40" w:name="_Ref76979728"/>
      <w:bookmarkStart w:id="341" w:name="_Toc148037204"/>
      <w:r w:rsidRPr="003D662E">
        <w:rPr>
          <w:lang w:val="en-US"/>
        </w:rPr>
        <w:lastRenderedPageBreak/>
        <w:t>References</w:t>
      </w:r>
      <w:bookmarkEnd w:id="340"/>
      <w:bookmarkEnd w:id="341"/>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3"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4"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5"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6"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7"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8"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9"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90"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91"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42" w:name="_Hlk72428649"/>
      <w:r w:rsidRPr="003D662E">
        <w:t>M. Staciwa, Experimentelles Container-Deployment auf Industrie 4.0 Geräte, Projektarbeit, Uni Hildesheim, 2020</w:t>
      </w:r>
      <w:bookmarkEnd w:id="342"/>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2"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3"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4"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5"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6"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7"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8"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9"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43" w:name="_Ref146532729"/>
      <w:bookmarkStart w:id="344" w:name="_Toc148037205"/>
      <w:r>
        <w:rPr>
          <w:lang w:val="en-US"/>
        </w:rPr>
        <w:lastRenderedPageBreak/>
        <w:t>Appendix</w:t>
      </w:r>
      <w:bookmarkEnd w:id="343"/>
      <w:bookmarkEnd w:id="344"/>
    </w:p>
    <w:p w14:paraId="55E86BC6" w14:textId="77777777" w:rsidR="00EF60A9" w:rsidRPr="003D662E" w:rsidRDefault="00EF60A9" w:rsidP="00EB6326">
      <w:pPr>
        <w:pStyle w:val="Heading2"/>
        <w:rPr>
          <w:lang w:val="en-US"/>
        </w:rPr>
      </w:pPr>
      <w:bookmarkStart w:id="345" w:name="_Ref69806407"/>
      <w:bookmarkStart w:id="346" w:name="_Toc148037206"/>
      <w:r w:rsidRPr="003D662E">
        <w:rPr>
          <w:lang w:val="en-US"/>
        </w:rPr>
        <w:t>IIP-Ecosphere Profile</w:t>
      </w:r>
      <w:bookmarkEnd w:id="345"/>
      <w:bookmarkEnd w:id="346"/>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77E4F1B3" w:rsidR="00EF60A9" w:rsidRPr="003D662E" w:rsidRDefault="00EF60A9" w:rsidP="00EF60A9">
      <w:pPr>
        <w:pStyle w:val="Caption"/>
        <w:jc w:val="center"/>
        <w:rPr>
          <w:lang w:val="en-US"/>
        </w:rPr>
      </w:pPr>
      <w:bookmarkStart w:id="347"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74</w:t>
      </w:r>
      <w:r w:rsidRPr="003D662E">
        <w:fldChar w:fldCharType="end"/>
      </w:r>
      <w:bookmarkEnd w:id="347"/>
      <w:r w:rsidRPr="003D662E">
        <w:rPr>
          <w:lang w:val="en-US"/>
        </w:rPr>
        <w:t>: AAS stereotypes in the IIP-Ecosphere profile (comments cropped).</w:t>
      </w:r>
    </w:p>
    <w:p w14:paraId="2A2CAC77" w14:textId="110C36E1"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6"/>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7"/>
      </w:r>
      <w:r w:rsidRPr="003D662E">
        <w:rPr>
          <w:lang w:val="en-US"/>
        </w:rPr>
        <w:t>, e.g., for soft-realtime (streaming) connections. Such endpoints that are currently not part of the AAS standard</w:t>
      </w:r>
      <w:bookmarkStart w:id="348" w:name="_Ref57325504"/>
      <w:r w:rsidRPr="003D662E">
        <w:rPr>
          <w:rStyle w:val="FootnoteReference"/>
          <w:lang w:val="en-US"/>
        </w:rPr>
        <w:footnoteReference w:id="138"/>
      </w:r>
      <w:bookmarkEnd w:id="348"/>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9" w:name="_Hlk77927786"/>
      <w:r w:rsidRPr="003D662E">
        <w:rPr>
          <w:rFonts w:ascii="Consolas" w:eastAsia="Times New Roman" w:hAnsi="Consolas" w:cstheme="minorHAnsi"/>
          <w:lang w:val="en-US" w:eastAsia="de-DE"/>
        </w:rPr>
        <w:t>«</w:t>
      </w:r>
      <w:bookmarkEnd w:id="349"/>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27DBAAC7"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37194C0" w:rsidR="00EF60A9" w:rsidRPr="003D662E" w:rsidRDefault="00EF60A9" w:rsidP="00EF60A9">
      <w:pPr>
        <w:pStyle w:val="Caption"/>
        <w:jc w:val="center"/>
        <w:rPr>
          <w:lang w:val="en-US"/>
        </w:rPr>
      </w:pPr>
      <w:bookmarkStart w:id="350"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75</w:t>
      </w:r>
      <w:r w:rsidRPr="003D662E">
        <w:fldChar w:fldCharType="end"/>
      </w:r>
      <w:bookmarkEnd w:id="350"/>
      <w:r w:rsidRPr="003D662E">
        <w:rPr>
          <w:lang w:val="en-US"/>
        </w:rPr>
        <w:t>: Service and connector stereotypes in the IIP-Ecosphere profile (comments cropped).</w:t>
      </w:r>
    </w:p>
    <w:p w14:paraId="36B57F3F" w14:textId="31374A7B"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13753FDB" w:rsidR="00EF60A9" w:rsidRPr="003D662E" w:rsidRDefault="00EF60A9" w:rsidP="00EF60A9">
      <w:pPr>
        <w:pStyle w:val="Caption"/>
        <w:jc w:val="center"/>
        <w:rPr>
          <w:lang w:val="en-US"/>
        </w:rPr>
      </w:pPr>
      <w:bookmarkStart w:id="351"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76</w:t>
      </w:r>
      <w:r w:rsidRPr="003D662E">
        <w:fldChar w:fldCharType="end"/>
      </w:r>
      <w:bookmarkEnd w:id="351"/>
      <w:r w:rsidRPr="003D662E">
        <w:rPr>
          <w:lang w:val="en-US"/>
        </w:rPr>
        <w:t>: Container and distribution stereotypes in the IIP-Ecosphere profile (comments cropped).</w:t>
      </w:r>
    </w:p>
    <w:p w14:paraId="2BC05657" w14:textId="165FB124"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52" w:name="_Ref77169602"/>
      <w:r w:rsidRPr="003D662E">
        <w:rPr>
          <w:rStyle w:val="FootnoteReference"/>
          <w:b/>
          <w:lang w:val="en-US"/>
        </w:rPr>
        <w:footnoteReference w:id="139"/>
      </w:r>
      <w:bookmarkEnd w:id="352"/>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0"/>
      </w:r>
      <w:r w:rsidRPr="003D662E">
        <w:rPr>
          <w:lang w:val="en-US"/>
        </w:rPr>
        <w:t>, delegation of control to another element via an association, read-only attributes (without corresponding setter)</w:t>
      </w:r>
      <w:r w:rsidRPr="003D662E">
        <w:rPr>
          <w:rStyle w:val="FootnoteReference"/>
          <w:lang w:val="en-US"/>
        </w:rPr>
        <w:footnoteReference w:id="141"/>
      </w:r>
      <w:r w:rsidRPr="003D662E">
        <w:rPr>
          <w:lang w:val="en-US"/>
        </w:rPr>
        <w:t>, builder pattern</w:t>
      </w:r>
      <w:r w:rsidRPr="003D662E">
        <w:rPr>
          <w:rStyle w:val="FootnoteReference"/>
          <w:lang w:val="en-US"/>
        </w:rPr>
        <w:footnoteReference w:id="142"/>
      </w:r>
      <w:r w:rsidRPr="003D662E">
        <w:rPr>
          <w:lang w:val="en-US"/>
        </w:rPr>
        <w:t xml:space="preserve"> (or classes that shall use this pattern to realize read-only attributes) or visitor pattern</w:t>
      </w:r>
      <w:r w:rsidRPr="003D662E">
        <w:rPr>
          <w:rStyle w:val="FootnoteReference"/>
          <w:lang w:val="en-US"/>
        </w:rPr>
        <w:footnoteReference w:id="143"/>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4"/>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5"/>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2">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27D93B96" w:rsidR="00EF60A9" w:rsidRPr="003D662E" w:rsidRDefault="00EF60A9" w:rsidP="00EF60A9">
      <w:pPr>
        <w:pStyle w:val="Caption"/>
        <w:jc w:val="center"/>
        <w:rPr>
          <w:lang w:val="en-US"/>
        </w:rPr>
      </w:pPr>
      <w:bookmarkStart w:id="353"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77</w:t>
      </w:r>
      <w:r w:rsidRPr="003D662E">
        <w:fldChar w:fldCharType="end"/>
      </w:r>
      <w:bookmarkEnd w:id="353"/>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3E3C8C9E" w:rsidR="00EF60A9" w:rsidRPr="003D662E" w:rsidRDefault="00EF60A9" w:rsidP="00EF60A9">
      <w:pPr>
        <w:pStyle w:val="Caption"/>
        <w:jc w:val="center"/>
        <w:rPr>
          <w:lang w:val="en-US"/>
        </w:rPr>
      </w:pPr>
      <w:bookmarkStart w:id="354"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78</w:t>
      </w:r>
      <w:r w:rsidRPr="003D662E">
        <w:fldChar w:fldCharType="end"/>
      </w:r>
      <w:bookmarkEnd w:id="354"/>
      <w:r w:rsidRPr="003D662E">
        <w:rPr>
          <w:lang w:val="en-US"/>
        </w:rPr>
        <w:t>: Factory and plugin/registration patterns in the IIP-Ecosphere profile (comments cropped).</w:t>
      </w:r>
    </w:p>
    <w:p w14:paraId="7265E378" w14:textId="4E26F918"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0C79BC5E" w:rsidR="00EF60A9" w:rsidRPr="003D662E" w:rsidRDefault="00EF60A9" w:rsidP="00EF60A9">
      <w:pPr>
        <w:pStyle w:val="Caption"/>
        <w:jc w:val="center"/>
        <w:rPr>
          <w:lang w:val="en-US"/>
        </w:rPr>
      </w:pPr>
      <w:bookmarkStart w:id="355"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79</w:t>
      </w:r>
      <w:r w:rsidRPr="003D662E">
        <w:fldChar w:fldCharType="end"/>
      </w:r>
      <w:bookmarkEnd w:id="355"/>
      <w:r w:rsidRPr="003D662E">
        <w:rPr>
          <w:lang w:val="en-US"/>
        </w:rPr>
        <w:t>: Licenses and programming languages in the IIP-Ecosphere profile (comments cropped).</w:t>
      </w:r>
    </w:p>
    <w:p w14:paraId="48F4A25E" w14:textId="09CF855D"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1E7A7B5B" w:rsidR="00EF60A9" w:rsidRPr="003D662E" w:rsidRDefault="00EF60A9" w:rsidP="00EF60A9">
      <w:pPr>
        <w:pStyle w:val="Caption"/>
        <w:jc w:val="center"/>
        <w:rPr>
          <w:lang w:val="en-US"/>
        </w:rPr>
      </w:pPr>
      <w:bookmarkStart w:id="356"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80</w:t>
      </w:r>
      <w:r w:rsidRPr="003D662E">
        <w:fldChar w:fldCharType="end"/>
      </w:r>
      <w:bookmarkEnd w:id="356"/>
      <w:r w:rsidRPr="003D662E">
        <w:rPr>
          <w:lang w:val="en-US"/>
        </w:rPr>
        <w:t>: Maturity status for comments, packages or models.</w:t>
      </w:r>
    </w:p>
    <w:p w14:paraId="44A7E90A" w14:textId="2BD568FF"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62749F">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2EB94808"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6BDFF8A2" w:rsidR="00EF60A9" w:rsidRPr="003D662E" w:rsidRDefault="00EF60A9" w:rsidP="00EF60A9">
      <w:pPr>
        <w:pStyle w:val="Caption"/>
        <w:jc w:val="center"/>
        <w:rPr>
          <w:lang w:val="en-US"/>
        </w:rPr>
      </w:pPr>
      <w:bookmarkStart w:id="357"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62749F">
        <w:rPr>
          <w:noProof/>
          <w:lang w:val="en-US"/>
        </w:rPr>
        <w:t>81</w:t>
      </w:r>
      <w:r w:rsidRPr="003D662E">
        <w:rPr>
          <w:lang w:val="en-US"/>
        </w:rPr>
        <w:fldChar w:fldCharType="end"/>
      </w:r>
      <w:bookmarkEnd w:id="357"/>
      <w:r w:rsidRPr="003D662E">
        <w:rPr>
          <w:lang w:val="en-US"/>
        </w:rPr>
        <w:t>: Configuration modeling and variability management stereotypes (comments cropped).</w:t>
      </w:r>
    </w:p>
    <w:p w14:paraId="05C8D080" w14:textId="4C0B1D9D"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192C893B" w:rsidR="00EF60A9" w:rsidRPr="003D662E" w:rsidRDefault="00EF60A9" w:rsidP="00EF60A9">
      <w:pPr>
        <w:pStyle w:val="Caption"/>
        <w:jc w:val="center"/>
        <w:rPr>
          <w:lang w:val="en-US"/>
        </w:rPr>
      </w:pPr>
      <w:bookmarkStart w:id="358"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82</w:t>
      </w:r>
      <w:r w:rsidRPr="003D662E">
        <w:fldChar w:fldCharType="end"/>
      </w:r>
      <w:bookmarkEnd w:id="358"/>
      <w:r w:rsidRPr="003D662E">
        <w:rPr>
          <w:lang w:val="en-US"/>
        </w:rPr>
        <w:t>: Stereotype for generated code (comments cropped).</w:t>
      </w:r>
    </w:p>
    <w:p w14:paraId="68F44CFB" w14:textId="40384D84"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17BE480" w:rsidR="00EF60A9" w:rsidRPr="003D662E" w:rsidRDefault="00EF60A9" w:rsidP="00EF60A9">
      <w:pPr>
        <w:pStyle w:val="Caption"/>
        <w:jc w:val="center"/>
        <w:rPr>
          <w:lang w:val="en-US"/>
        </w:rPr>
      </w:pPr>
      <w:bookmarkStart w:id="359"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83</w:t>
      </w:r>
      <w:r w:rsidRPr="003D662E">
        <w:fldChar w:fldCharType="end"/>
      </w:r>
      <w:bookmarkEnd w:id="359"/>
      <w:r w:rsidRPr="003D662E">
        <w:rPr>
          <w:lang w:val="en-US"/>
        </w:rPr>
        <w:t>: Marking model elements as support for self-adaptation.</w:t>
      </w:r>
    </w:p>
    <w:p w14:paraId="340B79B1" w14:textId="4BD92B15"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62749F" w:rsidRPr="003D662E">
        <w:rPr>
          <w:lang w:val="en-US"/>
        </w:rPr>
        <w:t xml:space="preserve">Figure </w:t>
      </w:r>
      <w:r w:rsidR="0062749F">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1FB3E3B" w:rsidR="00EF60A9" w:rsidRPr="003D662E" w:rsidRDefault="00EF60A9" w:rsidP="00EF60A9">
      <w:pPr>
        <w:pStyle w:val="Caption"/>
        <w:jc w:val="center"/>
        <w:rPr>
          <w:lang w:val="en-US"/>
        </w:rPr>
      </w:pPr>
      <w:bookmarkStart w:id="360"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2749F">
        <w:rPr>
          <w:noProof/>
          <w:lang w:val="en-US"/>
        </w:rPr>
        <w:t>84</w:t>
      </w:r>
      <w:r w:rsidRPr="003D662E">
        <w:rPr>
          <w:noProof/>
        </w:rPr>
        <w:fldChar w:fldCharType="end"/>
      </w:r>
      <w:bookmarkEnd w:id="360"/>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9"/>
      <w:headerReference w:type="default" r:id="rId110"/>
      <w:footerReference w:type="even" r:id="rId111"/>
      <w:footerReference w:type="default" r:id="rId112"/>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B4A2E" w14:textId="77777777" w:rsidR="0055048C" w:rsidRDefault="0055048C" w:rsidP="005C07D6">
      <w:pPr>
        <w:spacing w:after="0" w:line="240" w:lineRule="auto"/>
      </w:pPr>
      <w:r>
        <w:separator/>
      </w:r>
    </w:p>
  </w:endnote>
  <w:endnote w:type="continuationSeparator" w:id="0">
    <w:p w14:paraId="15564174" w14:textId="77777777" w:rsidR="0055048C" w:rsidRDefault="0055048C"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F67FA" w14:textId="77777777" w:rsidR="0055048C" w:rsidRDefault="0055048C" w:rsidP="005C07D6">
      <w:pPr>
        <w:spacing w:after="0" w:line="240" w:lineRule="auto"/>
      </w:pPr>
      <w:r>
        <w:separator/>
      </w:r>
    </w:p>
  </w:footnote>
  <w:footnote w:type="continuationSeparator" w:id="0">
    <w:p w14:paraId="152FFF44" w14:textId="77777777" w:rsidR="0055048C" w:rsidRDefault="0055048C"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3" w:history="1">
        <w:r w:rsidRPr="009D50BD">
          <w:rPr>
            <w:rStyle w:val="Hyperlink"/>
            <w:lang w:val="en-US"/>
          </w:rPr>
          <w:t>http://dapro-projekt.de/</w:t>
        </w:r>
      </w:hyperlink>
      <w:r w:rsidRPr="009D50BD">
        <w:rPr>
          <w:lang w:val="en-US"/>
        </w:rPr>
        <w:t xml:space="preserve"> </w:t>
      </w:r>
    </w:p>
  </w:footnote>
  <w:footnote w:id="6">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4" w:history="1">
        <w:r w:rsidRPr="009D50BD">
          <w:rPr>
            <w:rStyle w:val="Hyperlink"/>
            <w:lang w:val="en-US"/>
          </w:rPr>
          <w:t>https://www.basys40.de/</w:t>
        </w:r>
      </w:hyperlink>
      <w:r w:rsidRPr="009D50BD">
        <w:rPr>
          <w:lang w:val="en-US"/>
        </w:rPr>
        <w:t xml:space="preserve"> </w:t>
      </w:r>
    </w:p>
  </w:footnote>
  <w:footnote w:id="7">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5" w:history="1">
        <w:r w:rsidRPr="009D50BD">
          <w:rPr>
            <w:rStyle w:val="Hyperlink"/>
            <w:lang w:val="en-US"/>
          </w:rPr>
          <w:t>https://www.fab-os.org/</w:t>
        </w:r>
      </w:hyperlink>
      <w:r w:rsidRPr="009D50BD">
        <w:rPr>
          <w:lang w:val="en-US"/>
        </w:rPr>
        <w:t xml:space="preserve"> </w:t>
      </w:r>
    </w:p>
  </w:footnote>
  <w:footnote w:id="8">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6" w:history="1">
        <w:r w:rsidRPr="00290596">
          <w:rPr>
            <w:rStyle w:val="Hyperlink"/>
            <w:lang w:val="en-US"/>
          </w:rPr>
          <w:t>https://www.servicemeister.org/</w:t>
        </w:r>
      </w:hyperlink>
      <w:r w:rsidRPr="00290596">
        <w:rPr>
          <w:lang w:val="en-US"/>
        </w:rPr>
        <w:t xml:space="preserve"> </w:t>
      </w:r>
    </w:p>
  </w:footnote>
  <w:footnote w:id="9">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7" w:history="1">
        <w:r w:rsidRPr="00290596">
          <w:rPr>
            <w:rStyle w:val="Hyperlink"/>
            <w:lang w:val="en-US"/>
          </w:rPr>
          <w:t>https://www.data-infrastructure.eu/</w:t>
        </w:r>
      </w:hyperlink>
      <w:r w:rsidRPr="00290596">
        <w:rPr>
          <w:lang w:val="en-US"/>
        </w:rPr>
        <w:t xml:space="preserve"> </w:t>
      </w:r>
    </w:p>
  </w:footnote>
  <w:footnote w:id="10">
    <w:p w14:paraId="30197809" w14:textId="241AE614" w:rsidR="007135A5" w:rsidRDefault="007135A5">
      <w:pPr>
        <w:pStyle w:val="FootnoteText"/>
      </w:pPr>
      <w:r>
        <w:rPr>
          <w:rStyle w:val="FootnoteReference"/>
        </w:rPr>
        <w:footnoteRef/>
      </w:r>
      <w:r>
        <w:t xml:space="preserve"> </w:t>
      </w:r>
    </w:p>
  </w:footnote>
  <w:footnote w:id="11">
    <w:p w14:paraId="4F148D75" w14:textId="5C70AC83" w:rsidR="007135A5" w:rsidRDefault="007135A5" w:rsidP="000D69AB">
      <w:pPr>
        <w:pStyle w:val="FootnoteText"/>
      </w:pPr>
      <w:r>
        <w:rPr>
          <w:rStyle w:val="FootnoteReference"/>
        </w:rPr>
        <w:footnoteRef/>
      </w:r>
      <w:r>
        <w:t xml:space="preserve"> </w:t>
      </w:r>
      <w:hyperlink r:id="rId8" w:history="1">
        <w:r w:rsidRPr="00445AB0">
          <w:rPr>
            <w:rStyle w:val="Hyperlink"/>
          </w:rPr>
          <w:t>https://www.eclipse.org/papyrus/</w:t>
        </w:r>
      </w:hyperlink>
      <w:r>
        <w:t xml:space="preserve"> version 4.8</w:t>
      </w:r>
    </w:p>
  </w:footnote>
  <w:footnote w:id="12">
    <w:p w14:paraId="68D74DEB" w14:textId="614DE1D8" w:rsidR="007135A5" w:rsidRPr="00496A2A" w:rsidRDefault="007135A5">
      <w:pPr>
        <w:pStyle w:val="FootnoteText"/>
      </w:pPr>
      <w:r>
        <w:rPr>
          <w:rStyle w:val="FootnoteReference"/>
        </w:rPr>
        <w:footnoteRef/>
      </w:r>
      <w:r w:rsidRPr="00496A2A">
        <w:t xml:space="preserve"> </w:t>
      </w:r>
      <w:hyperlink r:id="rId9" w:history="1">
        <w:r w:rsidRPr="00496A2A">
          <w:rPr>
            <w:rStyle w:val="Hyperlink"/>
          </w:rPr>
          <w:t>https://maven.apache.org/</w:t>
        </w:r>
      </w:hyperlink>
    </w:p>
  </w:footnote>
  <w:footnote w:id="13">
    <w:p w14:paraId="693CAC3E" w14:textId="73287137" w:rsidR="007135A5" w:rsidRPr="00496A2A" w:rsidRDefault="007135A5">
      <w:pPr>
        <w:pStyle w:val="FootnoteText"/>
      </w:pPr>
      <w:r>
        <w:rPr>
          <w:rStyle w:val="FootnoteReference"/>
        </w:rPr>
        <w:footnoteRef/>
      </w:r>
      <w:r w:rsidRPr="00496A2A">
        <w:t xml:space="preserve"> </w:t>
      </w:r>
      <w:hyperlink r:id="rId10" w:history="1">
        <w:r w:rsidRPr="00496A2A">
          <w:rPr>
            <w:rStyle w:val="Hyperlink"/>
          </w:rPr>
          <w:t>https://git-scm.com/</w:t>
        </w:r>
      </w:hyperlink>
      <w:r w:rsidRPr="00496A2A">
        <w:t xml:space="preserve"> </w:t>
      </w:r>
    </w:p>
  </w:footnote>
  <w:footnote w:id="14">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1" w:history="1">
        <w:r w:rsidRPr="00706FB9">
          <w:rPr>
            <w:rStyle w:val="Hyperlink"/>
            <w:lang w:val="en-GB"/>
          </w:rPr>
          <w:t>https://checkstyle.sourceforge.io/</w:t>
        </w:r>
      </w:hyperlink>
    </w:p>
  </w:footnote>
  <w:footnote w:id="15">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2" w:history="1">
        <w:r w:rsidRPr="009E0408">
          <w:rPr>
            <w:rStyle w:val="Hyperlink"/>
            <w:lang w:val="en-US"/>
          </w:rPr>
          <w:t>https://github.com/iip-ecosphere/platform/</w:t>
        </w:r>
      </w:hyperlink>
      <w:r>
        <w:rPr>
          <w:rStyle w:val="Hyperlink"/>
          <w:lang w:val="en-US"/>
        </w:rPr>
        <w:t>platform/documentation/PREREQUISITES.MD</w:t>
      </w:r>
    </w:p>
  </w:footnote>
  <w:footnote w:id="16">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3" w:history="1">
        <w:r w:rsidRPr="00C57C0C">
          <w:rPr>
            <w:rStyle w:val="Hyperlink"/>
            <w:lang w:val="en-GB"/>
          </w:rPr>
          <w:t>https://en.wikipedia.org/wiki/YAML</w:t>
        </w:r>
      </w:hyperlink>
      <w:r w:rsidRPr="00C57C0C">
        <w:rPr>
          <w:lang w:val="en-GB"/>
        </w:rPr>
        <w:t xml:space="preserve"> </w:t>
      </w:r>
    </w:p>
  </w:footnote>
  <w:footnote w:id="17">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14" w:history="1">
        <w:r w:rsidRPr="00441192">
          <w:rPr>
            <w:rStyle w:val="Hyperlink"/>
            <w:lang w:val="en-GB"/>
          </w:rPr>
          <w:t>https://www.json.org/json-en.html</w:t>
        </w:r>
      </w:hyperlink>
      <w:r w:rsidRPr="00441192">
        <w:rPr>
          <w:lang w:val="en-GB"/>
        </w:rPr>
        <w:t xml:space="preserve"> </w:t>
      </w:r>
    </w:p>
  </w:footnote>
  <w:footnote w:id="18">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19">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15" w:history="1">
        <w:r w:rsidRPr="009E0408">
          <w:rPr>
            <w:rStyle w:val="Hyperlink"/>
            <w:lang w:val="en-US"/>
          </w:rPr>
          <w:t>https://github.com/iip-ecosphere/platform/</w:t>
        </w:r>
      </w:hyperlink>
      <w:r w:rsidRPr="009E0408">
        <w:rPr>
          <w:lang w:val="en-US"/>
        </w:rPr>
        <w:t xml:space="preserve"> </w:t>
      </w:r>
    </w:p>
  </w:footnote>
  <w:footnote w:id="20">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16" w:history="1">
        <w:r w:rsidRPr="00931795">
          <w:rPr>
            <w:rStyle w:val="Hyperlink"/>
            <w:lang w:val="en-US"/>
          </w:rPr>
          <w:t>https://projects.sse.uni-hildesheim.de/qm/maven/</w:t>
        </w:r>
      </w:hyperlink>
      <w:r w:rsidRPr="00931795">
        <w:rPr>
          <w:lang w:val="en-US"/>
        </w:rPr>
        <w:t xml:space="preserve"> </w:t>
      </w:r>
    </w:p>
  </w:footnote>
  <w:footnote w:id="21">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17" w:history="1">
        <w:r w:rsidRPr="00931795">
          <w:rPr>
            <w:rStyle w:val="Hyperlink"/>
            <w:lang w:val="en-US"/>
          </w:rPr>
          <w:t>https://repo1.maven.org/maven2/de/iip-ecosphere/platform/</w:t>
        </w:r>
      </w:hyperlink>
      <w:r w:rsidRPr="00931795">
        <w:rPr>
          <w:lang w:val="en-US"/>
        </w:rPr>
        <w:t xml:space="preserve">, </w:t>
      </w:r>
      <w:hyperlink r:id="rId18" w:history="1">
        <w:r w:rsidRPr="00931795">
          <w:rPr>
            <w:rStyle w:val="Hyperlink"/>
            <w:lang w:val="en-US"/>
          </w:rPr>
          <w:t>https://search.maven.org/artifact/de.iip-ecosphere.platform/transport</w:t>
        </w:r>
      </w:hyperlink>
      <w:r w:rsidRPr="00931795">
        <w:rPr>
          <w:lang w:val="en-US"/>
        </w:rPr>
        <w:t xml:space="preserve">  </w:t>
      </w:r>
    </w:p>
  </w:footnote>
  <w:footnote w:id="22">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3">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19" w:history="1">
        <w:r w:rsidRPr="00931795">
          <w:rPr>
            <w:rStyle w:val="Hyperlink"/>
            <w:lang w:val="en-US"/>
          </w:rPr>
          <w:t>https://www.eclipse.org/basyx/</w:t>
        </w:r>
      </w:hyperlink>
      <w:r w:rsidRPr="00931795">
        <w:rPr>
          <w:lang w:val="en-US"/>
        </w:rPr>
        <w:t xml:space="preserve"> </w:t>
      </w:r>
    </w:p>
  </w:footnote>
  <w:footnote w:id="24">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0" w:history="1">
        <w:r w:rsidRPr="00D01CD3">
          <w:rPr>
            <w:rStyle w:val="Hyperlink"/>
            <w:lang w:val="en-US"/>
          </w:rPr>
          <w:t>https://mqtt.org/</w:t>
        </w:r>
      </w:hyperlink>
      <w:r>
        <w:rPr>
          <w:lang w:val="en-US"/>
        </w:rPr>
        <w:t xml:space="preserve"> </w:t>
      </w:r>
    </w:p>
  </w:footnote>
  <w:footnote w:id="25">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1" w:history="1">
        <w:r w:rsidRPr="00D01CD3">
          <w:rPr>
            <w:rStyle w:val="Hyperlink"/>
            <w:lang w:val="en-US"/>
          </w:rPr>
          <w:t>https://www.amqp.org/</w:t>
        </w:r>
      </w:hyperlink>
      <w:r>
        <w:rPr>
          <w:lang w:val="en-US"/>
        </w:rPr>
        <w:t xml:space="preserve"> </w:t>
      </w:r>
    </w:p>
  </w:footnote>
  <w:footnote w:id="26">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2"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7">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3" w:history="1">
        <w:r w:rsidRPr="00D01CD3">
          <w:rPr>
            <w:rStyle w:val="Hyperlink"/>
            <w:lang w:val="en-US"/>
          </w:rPr>
          <w:t>https://www.internationaldataspaces.org/</w:t>
        </w:r>
      </w:hyperlink>
      <w:r>
        <w:rPr>
          <w:lang w:val="en-US"/>
        </w:rPr>
        <w:t xml:space="preserve"> </w:t>
      </w:r>
    </w:p>
  </w:footnote>
  <w:footnote w:id="28">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9">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0">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24" w:history="1">
        <w:r w:rsidRPr="00825603">
          <w:rPr>
            <w:rStyle w:val="Hyperlink"/>
            <w:lang w:val="en-GB"/>
          </w:rPr>
          <w:t>https://github.com/kiprotect/eps</w:t>
        </w:r>
      </w:hyperlink>
      <w:r>
        <w:rPr>
          <w:lang w:val="en-GB"/>
        </w:rPr>
        <w:t xml:space="preserve"> </w:t>
      </w:r>
    </w:p>
  </w:footnote>
  <w:footnote w:id="31">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2">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25" w:history="1">
        <w:r w:rsidRPr="009C3FDF">
          <w:rPr>
            <w:rStyle w:val="Hyperlink"/>
            <w:lang w:val="en-US"/>
          </w:rPr>
          <w:t>https://lni40.de/lni40-content/uploads/2020/11/AAS-testbed.pdf</w:t>
        </w:r>
      </w:hyperlink>
      <w:r>
        <w:rPr>
          <w:lang w:val="en-US"/>
        </w:rPr>
        <w:t xml:space="preserve"> </w:t>
      </w:r>
    </w:p>
  </w:footnote>
  <w:footnote w:id="33">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4">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26" w:history="1">
        <w:r w:rsidRPr="009C3FDF">
          <w:rPr>
            <w:rStyle w:val="Hyperlink"/>
            <w:lang w:val="en-US"/>
          </w:rPr>
          <w:t>https://docs.oracle.com/javase/8/docs/api/java/util/ServiceLoader.html</w:t>
        </w:r>
      </w:hyperlink>
      <w:r>
        <w:rPr>
          <w:lang w:val="en-US"/>
        </w:rPr>
        <w:t xml:space="preserve"> </w:t>
      </w:r>
    </w:p>
  </w:footnote>
  <w:footnote w:id="35">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27" w:history="1">
        <w:r w:rsidRPr="009C3FDF">
          <w:rPr>
            <w:rStyle w:val="Hyperlink"/>
            <w:lang w:val="en-US"/>
          </w:rPr>
          <w:t>https://en.wikipedia.org/wiki/Adapter_pattern</w:t>
        </w:r>
      </w:hyperlink>
      <w:r>
        <w:rPr>
          <w:lang w:val="en-US"/>
        </w:rPr>
        <w:t xml:space="preserve"> </w:t>
      </w:r>
    </w:p>
  </w:footnote>
  <w:footnote w:id="36">
    <w:p w14:paraId="012C830D" w14:textId="47F5E8A9"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62749F">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37">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28" w:history="1">
        <w:r w:rsidRPr="00A2263A">
          <w:rPr>
            <w:rStyle w:val="Hyperlink"/>
            <w:lang w:val="en-GB"/>
          </w:rPr>
          <w:t>https://github.com/profesorfalken/jSensors</w:t>
        </w:r>
      </w:hyperlink>
      <w:r>
        <w:rPr>
          <w:lang w:val="en-GB"/>
        </w:rPr>
        <w:t xml:space="preserve"> </w:t>
      </w:r>
    </w:p>
  </w:footnote>
  <w:footnote w:id="38">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29" w:history="1">
        <w:r w:rsidRPr="00317C5D">
          <w:rPr>
            <w:rStyle w:val="Hyperlink"/>
            <w:lang w:val="en-US"/>
          </w:rPr>
          <w:t>https://github.com/oshi/oshi</w:t>
        </w:r>
      </w:hyperlink>
      <w:r w:rsidRPr="00317C5D">
        <w:rPr>
          <w:lang w:val="en-US"/>
        </w:rPr>
        <w:t xml:space="preserve"> </w:t>
      </w:r>
    </w:p>
  </w:footnote>
  <w:footnote w:id="39">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0">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0"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1">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2">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3">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4">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5">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1" w:history="1">
        <w:r w:rsidRPr="007F6180">
          <w:rPr>
            <w:rStyle w:val="Hyperlink"/>
            <w:lang w:val="en-US"/>
          </w:rPr>
          <w:t>https://spring.io/projects/spring-cloud-stream</w:t>
        </w:r>
      </w:hyperlink>
      <w:r>
        <w:rPr>
          <w:lang w:val="en-US"/>
        </w:rPr>
        <w:t xml:space="preserve"> </w:t>
      </w:r>
    </w:p>
  </w:footnote>
  <w:footnote w:id="46">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2" w:history="1">
        <w:r w:rsidRPr="00513568">
          <w:rPr>
            <w:rStyle w:val="Hyperlink"/>
            <w:lang w:val="en-US"/>
          </w:rPr>
          <w:t>https://www.heise.de/news/Java-Framework-Native-Spring-Anwendungen-laufen-ohne-die-JVM-5078681.html</w:t>
        </w:r>
      </w:hyperlink>
      <w:r>
        <w:rPr>
          <w:lang w:val="en-US"/>
        </w:rPr>
        <w:t xml:space="preserve"> </w:t>
      </w:r>
    </w:p>
  </w:footnote>
  <w:footnote w:id="47">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3" w:history="1">
        <w:r w:rsidRPr="00252BC9">
          <w:rPr>
            <w:rStyle w:val="Hyperlink"/>
            <w:lang w:val="en-US"/>
          </w:rPr>
          <w:t>https://iot.eclipse.org/</w:t>
        </w:r>
      </w:hyperlink>
      <w:r w:rsidRPr="00252BC9">
        <w:rPr>
          <w:lang w:val="en-US"/>
        </w:rPr>
        <w:t xml:space="preserve"> </w:t>
      </w:r>
    </w:p>
  </w:footnote>
  <w:footnote w:id="48">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4" w:history="1">
        <w:r w:rsidRPr="007F6180">
          <w:rPr>
            <w:rStyle w:val="Hyperlink"/>
            <w:lang w:val="en-US"/>
          </w:rPr>
          <w:t>https://projects.eclipse.org/projects/iot.paho</w:t>
        </w:r>
      </w:hyperlink>
      <w:r>
        <w:rPr>
          <w:lang w:val="en-US"/>
        </w:rPr>
        <w:t xml:space="preserve"> </w:t>
      </w:r>
    </w:p>
  </w:footnote>
  <w:footnote w:id="49">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5" w:history="1">
        <w:r w:rsidRPr="007F6180">
          <w:rPr>
            <w:rStyle w:val="Hyperlink"/>
            <w:lang w:val="en-US"/>
          </w:rPr>
          <w:t>https://projects.eclipse.org/projects/iot.hono</w:t>
        </w:r>
      </w:hyperlink>
      <w:r>
        <w:rPr>
          <w:lang w:val="en-US"/>
        </w:rPr>
        <w:t xml:space="preserve"> </w:t>
      </w:r>
    </w:p>
  </w:footnote>
  <w:footnote w:id="50">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36" w:history="1">
        <w:r w:rsidRPr="007F6180">
          <w:rPr>
            <w:rStyle w:val="Hyperlink"/>
            <w:lang w:val="en-US"/>
          </w:rPr>
          <w:t>https://projects.eclipse.org/projects/iot.milo</w:t>
        </w:r>
      </w:hyperlink>
      <w:r>
        <w:rPr>
          <w:lang w:val="en-US"/>
        </w:rPr>
        <w:t xml:space="preserve"> </w:t>
      </w:r>
    </w:p>
  </w:footnote>
  <w:footnote w:id="51">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2">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37" w:history="1">
        <w:r w:rsidRPr="007F6180">
          <w:rPr>
            <w:rStyle w:val="Hyperlink"/>
            <w:lang w:val="en-US"/>
          </w:rPr>
          <w:t>https://developers.google.com/protocol-buffers</w:t>
        </w:r>
      </w:hyperlink>
      <w:r>
        <w:rPr>
          <w:lang w:val="en-US"/>
        </w:rPr>
        <w:t xml:space="preserve"> </w:t>
      </w:r>
    </w:p>
  </w:footnote>
  <w:footnote w:id="53">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38" w:history="1">
        <w:r w:rsidRPr="00F55CEA">
          <w:rPr>
            <w:rStyle w:val="Hyperlink"/>
            <w:lang w:val="en-US"/>
          </w:rPr>
          <w:t>https://netty.io/</w:t>
        </w:r>
      </w:hyperlink>
      <w:r>
        <w:rPr>
          <w:lang w:val="en-US"/>
        </w:rPr>
        <w:t xml:space="preserve"> </w:t>
      </w:r>
    </w:p>
  </w:footnote>
  <w:footnote w:id="54">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5">
    <w:p w14:paraId="4CB14E37" w14:textId="63F798F1"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62749F" w:rsidRPr="003D662E">
        <w:rPr>
          <w:lang w:val="en-US"/>
        </w:rPr>
        <w:t xml:space="preserve">Table </w:t>
      </w:r>
      <w:r w:rsidR="0062749F">
        <w:rPr>
          <w:noProof/>
          <w:lang w:val="en-US"/>
        </w:rPr>
        <w:t>6</w:t>
      </w:r>
      <w:r>
        <w:rPr>
          <w:lang w:val="en-US"/>
        </w:rPr>
        <w:fldChar w:fldCharType="end"/>
      </w:r>
      <w:r>
        <w:rPr>
          <w:lang w:val="en-US"/>
        </w:rPr>
        <w:t>, this leads to 13.5 GBytes up to 66 GBytes per hour.</w:t>
      </w:r>
    </w:p>
  </w:footnote>
  <w:footnote w:id="56">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39" w:history="1">
        <w:r w:rsidRPr="007F6180">
          <w:rPr>
            <w:rStyle w:val="Hyperlink"/>
            <w:lang w:val="en-US"/>
          </w:rPr>
          <w:t>https://projects.eclipse.org/projects/iot.californium</w:t>
        </w:r>
      </w:hyperlink>
      <w:r>
        <w:rPr>
          <w:lang w:val="en-US"/>
        </w:rPr>
        <w:t xml:space="preserve"> </w:t>
      </w:r>
    </w:p>
  </w:footnote>
  <w:footnote w:id="57">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0" w:history="1">
        <w:r w:rsidRPr="007F6180">
          <w:rPr>
            <w:rStyle w:val="Hyperlink"/>
            <w:lang w:val="en-US"/>
          </w:rPr>
          <w:t>https://projects.eclipse.org/projects/iot.leshan</w:t>
        </w:r>
      </w:hyperlink>
      <w:r>
        <w:rPr>
          <w:lang w:val="en-US"/>
        </w:rPr>
        <w:t xml:space="preserve"> </w:t>
      </w:r>
    </w:p>
  </w:footnote>
  <w:footnote w:id="58">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1" w:history="1">
        <w:r w:rsidRPr="007F6180">
          <w:rPr>
            <w:rStyle w:val="Hyperlink"/>
            <w:lang w:val="en-US"/>
          </w:rPr>
          <w:t>https://projects.eclipse.org/projects/iot.tahu</w:t>
        </w:r>
      </w:hyperlink>
      <w:r>
        <w:rPr>
          <w:lang w:val="en-US"/>
        </w:rPr>
        <w:t xml:space="preserve"> </w:t>
      </w:r>
    </w:p>
  </w:footnote>
  <w:footnote w:id="59">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2" w:history="1">
        <w:r w:rsidRPr="005513A8">
          <w:rPr>
            <w:rStyle w:val="Hyperlink"/>
            <w:lang w:val="en-US"/>
          </w:rPr>
          <w:t>https://projects.eclipse.org/projects/iot.agail</w:t>
        </w:r>
      </w:hyperlink>
      <w:r>
        <w:rPr>
          <w:lang w:val="en-US"/>
        </w:rPr>
        <w:t xml:space="preserve"> </w:t>
      </w:r>
    </w:p>
  </w:footnote>
  <w:footnote w:id="60">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3" w:history="1">
        <w:r w:rsidRPr="005513A8">
          <w:rPr>
            <w:rStyle w:val="Hyperlink"/>
            <w:lang w:val="en-US"/>
          </w:rPr>
          <w:t>https://www.eclipse.org/kapua/</w:t>
        </w:r>
      </w:hyperlink>
      <w:r>
        <w:rPr>
          <w:lang w:val="en-US"/>
        </w:rPr>
        <w:t xml:space="preserve"> </w:t>
      </w:r>
    </w:p>
  </w:footnote>
  <w:footnote w:id="61">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44" w:history="1">
        <w:r w:rsidRPr="005513A8">
          <w:rPr>
            <w:rStyle w:val="Hyperlink"/>
            <w:lang w:val="en-US"/>
          </w:rPr>
          <w:t>https://projects.eclipse.org/projects/iot.ponte</w:t>
        </w:r>
      </w:hyperlink>
      <w:r>
        <w:rPr>
          <w:lang w:val="en-US"/>
        </w:rPr>
        <w:t xml:space="preserve"> </w:t>
      </w:r>
    </w:p>
  </w:footnote>
  <w:footnote w:id="62">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3">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4">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5">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45" w:history="1">
        <w:r w:rsidRPr="00F6456D">
          <w:rPr>
            <w:rStyle w:val="Hyperlink"/>
            <w:lang w:val="en-US"/>
          </w:rPr>
          <w:t>https://micrometer.io/</w:t>
        </w:r>
      </w:hyperlink>
      <w:r>
        <w:rPr>
          <w:lang w:val="en-US"/>
        </w:rPr>
        <w:t xml:space="preserve"> </w:t>
      </w:r>
    </w:p>
  </w:footnote>
  <w:footnote w:id="66">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7">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46" w:history="1">
        <w:r w:rsidRPr="00850F75">
          <w:rPr>
            <w:rStyle w:val="Hyperlink"/>
            <w:lang w:val="en-US"/>
          </w:rPr>
          <w:t>https://micrometer.io/docs/concepts</w:t>
        </w:r>
      </w:hyperlink>
      <w:r>
        <w:rPr>
          <w:lang w:val="en-US"/>
        </w:rPr>
        <w:t xml:space="preserve"> </w:t>
      </w:r>
    </w:p>
  </w:footnote>
  <w:footnote w:id="68">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47" w:history="1">
        <w:r w:rsidRPr="00345B3B">
          <w:rPr>
            <w:rStyle w:val="Hyperlink"/>
            <w:lang w:val="en-GB"/>
          </w:rPr>
          <w:t>https://de.wikipedia.org/wiki/Representational_State_Transfer</w:t>
        </w:r>
      </w:hyperlink>
      <w:r>
        <w:rPr>
          <w:lang w:val="en-GB"/>
        </w:rPr>
        <w:t xml:space="preserve"> </w:t>
      </w:r>
    </w:p>
  </w:footnote>
  <w:footnote w:id="69">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48" w:history="1">
        <w:r w:rsidRPr="00345B3B">
          <w:rPr>
            <w:rStyle w:val="Hyperlink"/>
            <w:lang w:val="en-GB"/>
          </w:rPr>
          <w:t>https://de.wikipedia.org/wiki/WebSocket</w:t>
        </w:r>
      </w:hyperlink>
      <w:r>
        <w:rPr>
          <w:lang w:val="en-GB"/>
        </w:rPr>
        <w:t xml:space="preserve"> </w:t>
      </w:r>
    </w:p>
  </w:footnote>
  <w:footnote w:id="70">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49" w:history="1">
        <w:r w:rsidRPr="00345B3B">
          <w:rPr>
            <w:rStyle w:val="Hyperlink"/>
            <w:lang w:val="en-GB"/>
          </w:rPr>
          <w:t>https://de.wikipedia.org/wiki/Remote_Procedure_Call</w:t>
        </w:r>
      </w:hyperlink>
      <w:r>
        <w:rPr>
          <w:lang w:val="en-GB"/>
        </w:rPr>
        <w:t xml:space="preserve"> </w:t>
      </w:r>
    </w:p>
  </w:footnote>
  <w:footnote w:id="71">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0" w:history="1">
        <w:r w:rsidRPr="00345B3B">
          <w:rPr>
            <w:rStyle w:val="Hyperlink"/>
            <w:lang w:val="en-GB"/>
          </w:rPr>
          <w:t>https://grpc.io/</w:t>
        </w:r>
      </w:hyperlink>
      <w:r>
        <w:rPr>
          <w:lang w:val="en-GB"/>
        </w:rPr>
        <w:t xml:space="preserve"> </w:t>
      </w:r>
    </w:p>
  </w:footnote>
  <w:footnote w:id="72">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3">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4">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1"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2"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5">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3" w:history="1">
        <w:r w:rsidRPr="00A856FE">
          <w:rPr>
            <w:rStyle w:val="Hyperlink"/>
            <w:lang w:val="en-US"/>
          </w:rPr>
          <w:t>https://www.lfedge.org/projects/openhorizon/</w:t>
        </w:r>
      </w:hyperlink>
      <w:r>
        <w:rPr>
          <w:lang w:val="en-US"/>
        </w:rPr>
        <w:t xml:space="preserve"> </w:t>
      </w:r>
    </w:p>
  </w:footnote>
  <w:footnote w:id="76">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4" w:history="1">
        <w:r w:rsidRPr="006F7B67">
          <w:rPr>
            <w:rStyle w:val="Hyperlink"/>
            <w:lang w:val="en-US"/>
          </w:rPr>
          <w:t>https://www.ibm.com/docs/en/edge-computing/4.1</w:t>
        </w:r>
      </w:hyperlink>
      <w:r>
        <w:rPr>
          <w:lang w:val="en-US"/>
        </w:rPr>
        <w:t xml:space="preserve"> </w:t>
      </w:r>
    </w:p>
  </w:footnote>
  <w:footnote w:id="77">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5" w:history="1">
        <w:r w:rsidRPr="00A856FE">
          <w:rPr>
            <w:rStyle w:val="Hyperlink"/>
            <w:lang w:val="en-US"/>
          </w:rPr>
          <w:t>https://kubernetes.io/de/</w:t>
        </w:r>
      </w:hyperlink>
      <w:r>
        <w:rPr>
          <w:lang w:val="en-US"/>
        </w:rPr>
        <w:t xml:space="preserve"> </w:t>
      </w:r>
    </w:p>
  </w:footnote>
  <w:footnote w:id="78">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56" w:history="1">
        <w:r w:rsidRPr="00A856FE">
          <w:rPr>
            <w:rStyle w:val="Hyperlink"/>
            <w:lang w:val="en-US"/>
          </w:rPr>
          <w:t>https://www.docker.com/</w:t>
        </w:r>
      </w:hyperlink>
      <w:r>
        <w:rPr>
          <w:lang w:val="en-US"/>
        </w:rPr>
        <w:t xml:space="preserve"> </w:t>
      </w:r>
    </w:p>
  </w:footnote>
  <w:footnote w:id="79">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57"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58" w:history="1">
        <w:r w:rsidRPr="00FD0FED">
          <w:rPr>
            <w:rStyle w:val="Hyperlink"/>
            <w:lang w:val="en-US"/>
          </w:rPr>
          <w:t>https://github.com/SSEHUB/EASyProducer</w:t>
        </w:r>
      </w:hyperlink>
      <w:r w:rsidRPr="00FD0FED">
        <w:rPr>
          <w:lang w:val="en-US"/>
        </w:rPr>
        <w:t>.</w:t>
      </w:r>
    </w:p>
  </w:footnote>
  <w:footnote w:id="80">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59" w:history="1">
        <w:r w:rsidRPr="005E7262">
          <w:rPr>
            <w:rStyle w:val="Hyperlink"/>
            <w:lang w:val="en-GB"/>
          </w:rPr>
          <w:t>http://tdongsi.github.io/blog/2017/04/23/docker-out-of-docker/</w:t>
        </w:r>
      </w:hyperlink>
      <w:r>
        <w:rPr>
          <w:lang w:val="en-GB"/>
        </w:rPr>
        <w:t xml:space="preserve"> </w:t>
      </w:r>
    </w:p>
  </w:footnote>
  <w:footnote w:id="81">
    <w:p w14:paraId="23BB3035" w14:textId="75107440"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2749F">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2">
    <w:p w14:paraId="795F113A" w14:textId="6743AEC9"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2749F">
        <w:rPr>
          <w:lang w:val="en-US"/>
        </w:rPr>
        <w:t>3.3</w:t>
      </w:r>
      <w:r>
        <w:rPr>
          <w:lang w:val="en-US"/>
        </w:rPr>
        <w:fldChar w:fldCharType="end"/>
      </w:r>
      <w:r>
        <w:rPr>
          <w:lang w:val="en-US"/>
        </w:rPr>
        <w:t xml:space="preserve">. </w:t>
      </w:r>
    </w:p>
  </w:footnote>
  <w:footnote w:id="83">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0" w:history="1">
        <w:r w:rsidRPr="00E07EDA">
          <w:rPr>
            <w:rStyle w:val="Hyperlink"/>
            <w:lang w:val="en-US"/>
          </w:rPr>
          <w:t>https://github.com/devicehive</w:t>
        </w:r>
      </w:hyperlink>
    </w:p>
  </w:footnote>
  <w:footnote w:id="84">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1" w:history="1">
        <w:r w:rsidRPr="00E07EDA">
          <w:rPr>
            <w:rStyle w:val="Hyperlink"/>
            <w:lang w:val="en-US"/>
          </w:rPr>
          <w:t>https://github.com/thingsboard/thingsboard</w:t>
        </w:r>
      </w:hyperlink>
      <w:r>
        <w:rPr>
          <w:lang w:val="en-US"/>
        </w:rPr>
        <w:t xml:space="preserve"> </w:t>
      </w:r>
    </w:p>
  </w:footnote>
  <w:footnote w:id="85">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2" w:history="1">
        <w:r w:rsidRPr="00E07EDA">
          <w:rPr>
            <w:rStyle w:val="Hyperlink"/>
            <w:lang w:val="en-US"/>
          </w:rPr>
          <w:t>https://github.com/minio/minio</w:t>
        </w:r>
      </w:hyperlink>
      <w:r>
        <w:rPr>
          <w:lang w:val="en-US"/>
        </w:rPr>
        <w:t xml:space="preserve"> </w:t>
      </w:r>
    </w:p>
  </w:footnote>
  <w:footnote w:id="86">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3" w:history="1">
        <w:r w:rsidRPr="00E07EDA">
          <w:rPr>
            <w:rStyle w:val="Hyperlink"/>
            <w:lang w:val="en-US"/>
          </w:rPr>
          <w:t>https://github.com/openstack/swift</w:t>
        </w:r>
      </w:hyperlink>
      <w:r>
        <w:rPr>
          <w:lang w:val="en-US"/>
        </w:rPr>
        <w:t xml:space="preserve"> </w:t>
      </w:r>
    </w:p>
  </w:footnote>
  <w:footnote w:id="87">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64" w:history="1">
        <w:r w:rsidRPr="00E60191">
          <w:rPr>
            <w:rStyle w:val="Hyperlink"/>
            <w:lang w:val="en-US"/>
          </w:rPr>
          <w:t>https://github.com/pambrose/prometheus-proxy</w:t>
        </w:r>
      </w:hyperlink>
      <w:r>
        <w:rPr>
          <w:lang w:val="en-US"/>
        </w:rPr>
        <w:t xml:space="preserve"> </w:t>
      </w:r>
    </w:p>
  </w:footnote>
  <w:footnote w:id="88">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65" w:history="1">
        <w:r w:rsidRPr="00E60191">
          <w:rPr>
            <w:rStyle w:val="Hyperlink"/>
            <w:lang w:val="en-US"/>
          </w:rPr>
          <w:t>https://github.com/matjaz99/alertmonitor</w:t>
        </w:r>
      </w:hyperlink>
      <w:r>
        <w:rPr>
          <w:lang w:val="en-US"/>
        </w:rPr>
        <w:t xml:space="preserve"> </w:t>
      </w:r>
    </w:p>
  </w:footnote>
  <w:footnote w:id="89">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66" w:history="1">
        <w:r w:rsidRPr="00F83E6D">
          <w:rPr>
            <w:rStyle w:val="Hyperlink"/>
            <w:lang w:val="en-US"/>
          </w:rPr>
          <w:t>https://heykodex.com/</w:t>
        </w:r>
      </w:hyperlink>
      <w:r>
        <w:rPr>
          <w:lang w:val="en-US"/>
        </w:rPr>
        <w:t xml:space="preserve">, </w:t>
      </w:r>
      <w:hyperlink r:id="rId67" w:history="1">
        <w:r w:rsidRPr="00F83E6D">
          <w:rPr>
            <w:rStyle w:val="Hyperlink"/>
            <w:lang w:val="en-US"/>
          </w:rPr>
          <w:t>https://github.com/kiprotect/kodex</w:t>
        </w:r>
      </w:hyperlink>
    </w:p>
  </w:footnote>
  <w:footnote w:id="90">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68" w:history="1">
        <w:r w:rsidRPr="00C51C52">
          <w:rPr>
            <w:rStyle w:val="Hyperlink"/>
            <w:lang w:val="en-GB"/>
          </w:rPr>
          <w:t>https://zxing.org/w/decode.jspx</w:t>
        </w:r>
      </w:hyperlink>
      <w:r>
        <w:rPr>
          <w:lang w:val="en-GB"/>
        </w:rPr>
        <w:t xml:space="preserve"> </w:t>
      </w:r>
    </w:p>
  </w:footnote>
  <w:footnote w:id="91">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69" w:history="1">
        <w:r w:rsidRPr="00C51C52">
          <w:rPr>
            <w:rStyle w:val="Hyperlink"/>
            <w:lang w:val="en-GB"/>
          </w:rPr>
          <w:t>https://pypi.org/project/pyzbar/</w:t>
        </w:r>
      </w:hyperlink>
      <w:r>
        <w:rPr>
          <w:lang w:val="en-GB"/>
        </w:rPr>
        <w:t xml:space="preserve"> </w:t>
      </w:r>
    </w:p>
  </w:footnote>
  <w:footnote w:id="92">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0" w:history="1">
        <w:r w:rsidRPr="002553DC">
          <w:rPr>
            <w:rStyle w:val="Hyperlink"/>
            <w:lang w:val="en-GB"/>
          </w:rPr>
          <w:t>https://flower.dev/</w:t>
        </w:r>
      </w:hyperlink>
      <w:r>
        <w:rPr>
          <w:lang w:val="en-GB"/>
        </w:rPr>
        <w:t xml:space="preserve"> </w:t>
      </w:r>
    </w:p>
  </w:footnote>
  <w:footnote w:id="93">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1" w:history="1">
        <w:r w:rsidRPr="009165E9">
          <w:rPr>
            <w:rStyle w:val="Hyperlink"/>
            <w:lang w:val="en-GB"/>
          </w:rPr>
          <w:t>https://mip-technology.de/</w:t>
        </w:r>
      </w:hyperlink>
      <w:r>
        <w:rPr>
          <w:lang w:val="en-GB"/>
        </w:rPr>
        <w:t xml:space="preserve"> </w:t>
      </w:r>
    </w:p>
  </w:footnote>
  <w:footnote w:id="94">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5">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2"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6">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3" w:history="1">
        <w:r w:rsidRPr="007A16C9">
          <w:rPr>
            <w:rStyle w:val="Hyperlink"/>
            <w:lang w:val="en-US"/>
          </w:rPr>
          <w:t>https://help.sonatype.com/repomanager3/product-information/download</w:t>
        </w:r>
      </w:hyperlink>
      <w:r>
        <w:rPr>
          <w:lang w:val="en-US"/>
        </w:rPr>
        <w:t xml:space="preserve"> </w:t>
      </w:r>
    </w:p>
  </w:footnote>
  <w:footnote w:id="97">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74" w:history="1">
        <w:r w:rsidRPr="007A16C9">
          <w:rPr>
            <w:rStyle w:val="Hyperlink"/>
            <w:lang w:val="en-US"/>
          </w:rPr>
          <w:t>https://jfrog.com/artifactory</w:t>
        </w:r>
      </w:hyperlink>
      <w:r>
        <w:rPr>
          <w:lang w:val="en-US"/>
        </w:rPr>
        <w:t xml:space="preserve"> </w:t>
      </w:r>
    </w:p>
  </w:footnote>
  <w:footnote w:id="98">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75" w:history="1">
        <w:r w:rsidRPr="00002168">
          <w:rPr>
            <w:rStyle w:val="Hyperlink"/>
            <w:lang w:val="en-US"/>
          </w:rPr>
          <w:t>https://mokkapps.de/blog/how-to-build-an-angular-app-once-and-deploy-it-to-multiple-environments/</w:t>
        </w:r>
      </w:hyperlink>
      <w:r w:rsidRPr="00002168">
        <w:rPr>
          <w:lang w:val="en-US"/>
        </w:rPr>
        <w:t xml:space="preserve"> </w:t>
      </w:r>
    </w:p>
  </w:footnote>
  <w:footnote w:id="99">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0">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1">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76" w:history="1">
        <w:r w:rsidRPr="00510721">
          <w:rPr>
            <w:rStyle w:val="Hyperlink"/>
            <w:lang w:val="en-GB"/>
          </w:rPr>
          <w:t>https://github.com/kiprotect/hyper</w:t>
        </w:r>
      </w:hyperlink>
    </w:p>
  </w:footnote>
  <w:footnote w:id="102">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3">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4">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5">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6">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77" w:history="1">
        <w:r w:rsidRPr="00184684">
          <w:rPr>
            <w:rStyle w:val="Hyperlink"/>
            <w:lang w:val="en-GB"/>
          </w:rPr>
          <w:t>https://reference.opcfoundation.org/TMC/v200/docs/8.1</w:t>
        </w:r>
      </w:hyperlink>
      <w:r>
        <w:rPr>
          <w:lang w:val="en-GB"/>
        </w:rPr>
        <w:t xml:space="preserve"> </w:t>
      </w:r>
    </w:p>
  </w:footnote>
  <w:footnote w:id="107">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08">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09">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0">
    <w:p w14:paraId="4ACAE021" w14:textId="38811C1A"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62749F">
        <w:rPr>
          <w:lang w:val="en-GB"/>
        </w:rPr>
        <w:t>7.7</w:t>
      </w:r>
      <w:r>
        <w:rPr>
          <w:lang w:val="en-GB"/>
        </w:rPr>
        <w:fldChar w:fldCharType="end"/>
      </w:r>
      <w:r>
        <w:rPr>
          <w:lang w:val="en-GB"/>
        </w:rPr>
        <w:t>.</w:t>
      </w:r>
    </w:p>
  </w:footnote>
  <w:footnote w:id="111">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78" w:history="1">
        <w:r w:rsidRPr="00C80F0B">
          <w:rPr>
            <w:rStyle w:val="Hyperlink"/>
            <w:lang w:val="en-US"/>
          </w:rPr>
          <w:t>https://github.com/iip-ecosphere/platform/tree/main/platform/examples</w:t>
        </w:r>
      </w:hyperlink>
      <w:r>
        <w:rPr>
          <w:lang w:val="en-US"/>
        </w:rPr>
        <w:t xml:space="preserve"> </w:t>
      </w:r>
    </w:p>
  </w:footnote>
  <w:footnote w:id="112">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3">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79" w:history="1">
        <w:r w:rsidRPr="00C80F0B">
          <w:rPr>
            <w:rStyle w:val="Hyperlink"/>
            <w:lang w:val="en-US"/>
          </w:rPr>
          <w:t>https://github.com/iip-ecosphere/platform/tree/main/platform/tools</w:t>
        </w:r>
      </w:hyperlink>
      <w:r>
        <w:rPr>
          <w:lang w:val="en-US"/>
        </w:rPr>
        <w:t xml:space="preserve"> </w:t>
      </w:r>
    </w:p>
  </w:footnote>
  <w:footnote w:id="114">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5">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9" w:name="_Hlk148945810"/>
      <w:r w:rsidRPr="00F57D99">
        <w:rPr>
          <w:rFonts w:ascii="Consolas" w:hAnsi="Consolas"/>
          <w:lang w:val="en-GB"/>
        </w:rPr>
        <w:t>src/main/easy</w:t>
      </w:r>
      <w:bookmarkEnd w:id="269"/>
      <w:r>
        <w:rPr>
          <w:lang w:val="en-GB"/>
        </w:rPr>
        <w:t>.</w:t>
      </w:r>
    </w:p>
  </w:footnote>
  <w:footnote w:id="116">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7">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18">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19">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0" w:history="1">
        <w:r w:rsidRPr="00F55CEA">
          <w:rPr>
            <w:rStyle w:val="Hyperlink"/>
            <w:lang w:val="en-US"/>
          </w:rPr>
          <w:t>https://de.wikipedia.org/wiki/Markdown</w:t>
        </w:r>
      </w:hyperlink>
      <w:r>
        <w:rPr>
          <w:lang w:val="en-US"/>
        </w:rPr>
        <w:t xml:space="preserve"> </w:t>
      </w:r>
    </w:p>
  </w:footnote>
  <w:footnote w:id="120">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1" w:history="1">
        <w:r w:rsidRPr="00815D20">
          <w:rPr>
            <w:rStyle w:val="Hyperlink"/>
            <w:lang w:val="en-US"/>
          </w:rPr>
          <w:t>https://github.com/iip-ecosphere/platform/blob/main/platform/documentation/README.md</w:t>
        </w:r>
      </w:hyperlink>
      <w:r>
        <w:rPr>
          <w:lang w:val="en-US"/>
        </w:rPr>
        <w:t xml:space="preserve"> </w:t>
      </w:r>
    </w:p>
  </w:footnote>
  <w:footnote w:id="121">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2">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2" w:history="1">
        <w:r w:rsidRPr="00B02795">
          <w:rPr>
            <w:rStyle w:val="Hyperlink"/>
            <w:lang w:val="en-US"/>
          </w:rPr>
          <w:t>https://github.com/iip-ecosphere/platform/tree/main/platform/tools</w:t>
        </w:r>
      </w:hyperlink>
      <w:r>
        <w:rPr>
          <w:lang w:val="en-US"/>
        </w:rPr>
        <w:t xml:space="preserve"> </w:t>
      </w:r>
    </w:p>
  </w:footnote>
  <w:footnote w:id="123">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3" w:history="1">
        <w:r w:rsidRPr="00A332BC">
          <w:rPr>
            <w:rStyle w:val="Hyperlink"/>
            <w:lang w:val="en-US"/>
          </w:rPr>
          <w:t>https://github.com/iip-ecosphere/platform/</w:t>
        </w:r>
      </w:hyperlink>
    </w:p>
  </w:footnote>
  <w:footnote w:id="124">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84" w:history="1">
        <w:r w:rsidRPr="00A332BC">
          <w:rPr>
            <w:rStyle w:val="Hyperlink"/>
            <w:lang w:val="en-US"/>
          </w:rPr>
          <w:t>https://repo1.maven.org/maven2/de/iip-ecosphere/platform/</w:t>
        </w:r>
      </w:hyperlink>
      <w:r>
        <w:rPr>
          <w:lang w:val="en-US"/>
        </w:rPr>
        <w:t xml:space="preserve"> </w:t>
      </w:r>
    </w:p>
  </w:footnote>
  <w:footnote w:id="125">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85" w:history="1">
        <w:r w:rsidRPr="00A332BC">
          <w:rPr>
            <w:rStyle w:val="Hyperlink"/>
            <w:lang w:val="en-US"/>
          </w:rPr>
          <w:t>https://projects.sse.uni-hildesheim.de/qm/maven/de/iip-ecosphere/platform/</w:t>
        </w:r>
      </w:hyperlink>
      <w:r>
        <w:rPr>
          <w:lang w:val="en-US"/>
        </w:rPr>
        <w:t xml:space="preserve"> </w:t>
      </w:r>
    </w:p>
  </w:footnote>
  <w:footnote w:id="126">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7">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28">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29">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0">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86"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87" w:history="1">
        <w:r w:rsidRPr="000F4128">
          <w:rPr>
            <w:rStyle w:val="Hyperlink"/>
            <w:lang w:val="en-GB"/>
          </w:rPr>
          <w:t>https://github.com/iip-ecosphere/platform/tree/main/platform/tools/Install</w:t>
        </w:r>
      </w:hyperlink>
      <w:r>
        <w:rPr>
          <w:lang w:val="en-GB"/>
        </w:rPr>
        <w:t xml:space="preserve"> </w:t>
      </w:r>
    </w:p>
  </w:footnote>
  <w:footnote w:id="131">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2">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88" w:history="1">
        <w:r w:rsidRPr="00556EE8">
          <w:rPr>
            <w:rStyle w:val="Hyperlink"/>
            <w:lang w:val="en-GB"/>
          </w:rPr>
          <w:t>https://github.com/iip-ecosphere/platform/blob/main/platform/documentation/INSTALL.md</w:t>
        </w:r>
      </w:hyperlink>
      <w:r>
        <w:rPr>
          <w:lang w:val="en-GB"/>
        </w:rPr>
        <w:t xml:space="preserve"> </w:t>
      </w:r>
    </w:p>
  </w:footnote>
  <w:footnote w:id="133">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89" w:history="1">
        <w:r w:rsidRPr="000B1CCB">
          <w:rPr>
            <w:rStyle w:val="Hyperlink"/>
            <w:lang w:val="en-GB"/>
          </w:rPr>
          <w:t>https://jupyter.org/</w:t>
        </w:r>
      </w:hyperlink>
      <w:r>
        <w:rPr>
          <w:lang w:val="en-GB"/>
        </w:rPr>
        <w:t xml:space="preserve"> </w:t>
      </w:r>
    </w:p>
  </w:footnote>
  <w:footnote w:id="134">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0" w:history="1">
        <w:r w:rsidRPr="00556EE8">
          <w:rPr>
            <w:rStyle w:val="Hyperlink"/>
            <w:lang w:val="en-GB"/>
          </w:rPr>
          <w:t>https://github.com/iip-ecosphere/platform/blob/main/platform/tests/test.environment/README.md</w:t>
        </w:r>
      </w:hyperlink>
      <w:r>
        <w:rPr>
          <w:lang w:val="en-GB"/>
        </w:rPr>
        <w:t xml:space="preserve"> </w:t>
      </w:r>
    </w:p>
  </w:footnote>
  <w:footnote w:id="135">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6">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7">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38">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39">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0">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1" w:history="1">
        <w:r w:rsidRPr="009C3FDF">
          <w:rPr>
            <w:rStyle w:val="Hyperlink"/>
            <w:lang w:val="en-US"/>
          </w:rPr>
          <w:t>https://en.wikipedia.org/wiki/Multitier_architecture</w:t>
        </w:r>
      </w:hyperlink>
      <w:r>
        <w:rPr>
          <w:lang w:val="en-US"/>
        </w:rPr>
        <w:t xml:space="preserve"> </w:t>
      </w:r>
    </w:p>
  </w:footnote>
  <w:footnote w:id="141">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2">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2" w:history="1">
        <w:r w:rsidRPr="009C3FDF">
          <w:rPr>
            <w:rStyle w:val="Hyperlink"/>
            <w:lang w:val="en-US"/>
          </w:rPr>
          <w:t>https://en.wikipedia.org/wiki/Builder_pattern</w:t>
        </w:r>
      </w:hyperlink>
      <w:r>
        <w:rPr>
          <w:lang w:val="en-US"/>
        </w:rPr>
        <w:t xml:space="preserve"> </w:t>
      </w:r>
    </w:p>
  </w:footnote>
  <w:footnote w:id="143">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3" w:history="1">
        <w:r w:rsidRPr="00FD5D39">
          <w:rPr>
            <w:rStyle w:val="Hyperlink"/>
            <w:lang w:val="en-US"/>
          </w:rPr>
          <w:t>https://en.wikipedia.org/wiki/Visitor_pattern</w:t>
        </w:r>
      </w:hyperlink>
      <w:r>
        <w:rPr>
          <w:lang w:val="en-US"/>
        </w:rPr>
        <w:t xml:space="preserve"> </w:t>
      </w:r>
    </w:p>
  </w:footnote>
  <w:footnote w:id="144">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4" w:history="1">
        <w:r w:rsidRPr="009C3FDF">
          <w:rPr>
            <w:rStyle w:val="Hyperlink"/>
            <w:lang w:val="en-US"/>
          </w:rPr>
          <w:t>https://en.wikipedia.org/wiki/Factory_method_pattern</w:t>
        </w:r>
      </w:hyperlink>
      <w:r>
        <w:rPr>
          <w:lang w:val="en-US"/>
        </w:rPr>
        <w:t xml:space="preserve"> </w:t>
      </w:r>
    </w:p>
  </w:footnote>
  <w:footnote w:id="145">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95"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ACC"/>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602"/>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507"/>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DC6"/>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hyperlink" Target="http://projects.sse.uni-hildesheim.de/easy/docs-git/docRelease/ivml_spec.pdf" TargetMode="External"/><Relationship Id="rId89" Type="http://schemas.openxmlformats.org/officeDocument/2006/relationships/hyperlink" Target="https://www.omg.org/spec/UML/About-UML/" TargetMode="External"/><Relationship Id="rId112" Type="http://schemas.openxmlformats.org/officeDocument/2006/relationships/footer" Target="footer2.xml"/><Relationship Id="rId16" Type="http://schemas.openxmlformats.org/officeDocument/2006/relationships/image" Target="media/image9.emf"/><Relationship Id="rId107" Type="http://schemas.openxmlformats.org/officeDocument/2006/relationships/image" Target="media/image83.png"/><Relationship Id="rId11" Type="http://schemas.openxmlformats.org/officeDocument/2006/relationships/image" Target="media/image4.tif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PI40/Redaktion/DE/Downloads/Publikation/verwaltungsschale-im-detail-pr%C3%A4sentation.html" TargetMode="External"/><Relationship Id="rId95" Type="http://schemas.openxmlformats.org/officeDocument/2006/relationships/hyperlink" Target="https://industrialdigitaltwin.org/wp-content/uploads/2023/04/IDTA-02011-1-0_Submodel_HierarchicalStructuresEnablingBoM.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emf"/><Relationship Id="rId85" Type="http://schemas.openxmlformats.org/officeDocument/2006/relationships/hyperlink" Target="http://projects.sse.uni-hildesheim.de/easy/docs-git/docRelease/vil_spec.pdf" TargetMode="Externa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plattform-i40.de/PI40/Redaktion/EN/Downloads/Publikation/rami40-an-introduction.html" TargetMode="External"/><Relationship Id="rId96" Type="http://schemas.openxmlformats.org/officeDocument/2006/relationships/hyperlink" Target="https://industrialdigitaltwin.org/en/wp-content/uploads/sites/2/2023/03/IDTA-02008-1-1_Submodel_TimeSeriesData.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82.png"/><Relationship Id="rId114"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hyperlink" Target="https://internationaldataspaces.org/ids-ram-3-0/" TargetMode="External"/><Relationship Id="rId94" Type="http://schemas.openxmlformats.org/officeDocument/2006/relationships/hyperlink" Target="https://industrialdigitaltwin.org/wp-content/uploads/2023/03/IDTA-02004-1-2_Submodel_Handover-Documentation.pdf" TargetMode="External"/><Relationship Id="rId99" Type="http://schemas.openxmlformats.org/officeDocument/2006/relationships/hyperlink" Target="https://doi.org/10.1016/j.infsof.2024.107650" TargetMode="Externa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2/10/IDTA-02002-1-0_Submodel_ContactInformation.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www.plattform-i40.de/IP/Redaktion/DE/Downloads/Publikation/Submodel_Templates-Asset_Administration_Shell-digital_nameplate.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wmf"/><Relationship Id="rId87" Type="http://schemas.openxmlformats.org/officeDocument/2006/relationships/hyperlink" Target="https://www.iiconsortium.org/pdf/IIRA-v1.9.pdf" TargetMode="External"/><Relationship Id="rId110" Type="http://schemas.openxmlformats.org/officeDocument/2006/relationships/header" Target="header2.xml"/><Relationship Id="rId115"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2/10/IDTA-02003-1-2_Submodel_TechnicalData.pdf" TargetMode="External"/><Relationship Id="rId98" Type="http://schemas.openxmlformats.org/officeDocument/2006/relationships/hyperlink" Target="https://industrialdigitaltwin.org/wp-content/uploads/2023/08/IDTA-02007-1-0_Submodel_Software-Nameplate.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8" Type="http://schemas.openxmlformats.org/officeDocument/2006/relationships/hyperlink" Target="https://www.plattform-i40.de/PI40/Redaktion/EN/Downloads/Publikation/LNI4.0-Testbed-Edge-Configuration_UsageViewEN.pdf?__blob=publicationFile&amp;v=5" TargetMode="External"/><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docs.oracle.com/javase/8/docs/api/java/util/ServiceLoader.html" TargetMode="External"/><Relationship Id="rId21" Type="http://schemas.openxmlformats.org/officeDocument/2006/relationships/hyperlink" Target="https://www.amqp.org/" TargetMode="External"/><Relationship Id="rId42" Type="http://schemas.openxmlformats.org/officeDocument/2006/relationships/hyperlink" Target="https://projects.eclipse.org/projects/iot.agail" TargetMode="External"/><Relationship Id="rId47" Type="http://schemas.openxmlformats.org/officeDocument/2006/relationships/hyperlink" Target="https://de.wikipedia.org/wiki/Representational_State_Transfer" TargetMode="External"/><Relationship Id="rId63" Type="http://schemas.openxmlformats.org/officeDocument/2006/relationships/hyperlink" Target="https://github.com/openstack/swift" TargetMode="External"/><Relationship Id="rId68" Type="http://schemas.openxmlformats.org/officeDocument/2006/relationships/hyperlink" Target="https://zxing.org/w/decode.jspx" TargetMode="External"/><Relationship Id="rId84" Type="http://schemas.openxmlformats.org/officeDocument/2006/relationships/hyperlink" Target="https://repo1.maven.org/maven2/de/iip-ecosphere/platform/" TargetMode="External"/><Relationship Id="rId89" Type="http://schemas.openxmlformats.org/officeDocument/2006/relationships/hyperlink" Target="https://jupyter.org/" TargetMode="External"/><Relationship Id="rId16" Type="http://schemas.openxmlformats.org/officeDocument/2006/relationships/hyperlink" Target="https://projects.sse.uni-hildesheim.de/qm/maven/" TargetMode="External"/><Relationship Id="rId11" Type="http://schemas.openxmlformats.org/officeDocument/2006/relationships/hyperlink" Target="https://checkstyle.sourceforge.io/" TargetMode="External"/><Relationship Id="rId32" Type="http://schemas.openxmlformats.org/officeDocument/2006/relationships/hyperlink" Target="https://www.heise.de/news/Java-Framework-Native-Spring-Anwendungen-laufen-ohne-die-JVM-5078681.html" TargetMode="External"/><Relationship Id="rId37" Type="http://schemas.openxmlformats.org/officeDocument/2006/relationships/hyperlink" Target="https://developers.google.com/protocol-buffers" TargetMode="External"/><Relationship Id="rId53" Type="http://schemas.openxmlformats.org/officeDocument/2006/relationships/hyperlink" Target="https://www.lfedge.org/projects/openhorizon/" TargetMode="External"/><Relationship Id="rId58" Type="http://schemas.openxmlformats.org/officeDocument/2006/relationships/hyperlink" Target="https://github.com/SSEHUB/EASyProducer" TargetMode="External"/><Relationship Id="rId74" Type="http://schemas.openxmlformats.org/officeDocument/2006/relationships/hyperlink" Target="https://jfrog.com/artifactory" TargetMode="External"/><Relationship Id="rId79" Type="http://schemas.openxmlformats.org/officeDocument/2006/relationships/hyperlink" Target="https://github.com/iip-ecosphere/platform/tree/main/platform/tools" TargetMode="External"/><Relationship Id="rId5" Type="http://schemas.openxmlformats.org/officeDocument/2006/relationships/hyperlink" Target="https://www.fab-os.org/" TargetMode="External"/><Relationship Id="rId90" Type="http://schemas.openxmlformats.org/officeDocument/2006/relationships/hyperlink" Target="https://github.com/iip-ecosphere/platform/blob/main/platform/tests/test.environment/README.md" TargetMode="External"/><Relationship Id="rId95" Type="http://schemas.openxmlformats.org/officeDocument/2006/relationships/hyperlink" Target="https://docs.oracle.com/javase/9/docs/api/java/util/ServiceLoader.html" TargetMode="External"/><Relationship Id="rId22" Type="http://schemas.openxmlformats.org/officeDocument/2006/relationships/hyperlink" Target="https://opcfoundation.org/news/press-releases/opc-foundation-announces-opc-ua-pubsub-release-important-extension-opc-ua-communication-platform/" TargetMode="External"/><Relationship Id="rId27" Type="http://schemas.openxmlformats.org/officeDocument/2006/relationships/hyperlink" Target="https://en.wikipedia.org/wiki/Adapter_pattern" TargetMode="External"/><Relationship Id="rId43" Type="http://schemas.openxmlformats.org/officeDocument/2006/relationships/hyperlink" Target="https://www.eclipse.org/kapua/" TargetMode="External"/><Relationship Id="rId48" Type="http://schemas.openxmlformats.org/officeDocument/2006/relationships/hyperlink" Target="https://de.wikipedia.org/wiki/WebSocket" TargetMode="External"/><Relationship Id="rId64" Type="http://schemas.openxmlformats.org/officeDocument/2006/relationships/hyperlink" Target="https://github.com/pambrose/prometheus-proxy" TargetMode="External"/><Relationship Id="rId69" Type="http://schemas.openxmlformats.org/officeDocument/2006/relationships/hyperlink" Target="https://pypi.org/project/pyzbar/" TargetMode="External"/><Relationship Id="rId8" Type="http://schemas.openxmlformats.org/officeDocument/2006/relationships/hyperlink" Target="https://www.eclipse.org/papyrus/" TargetMode="External"/><Relationship Id="rId51" Type="http://schemas.openxmlformats.org/officeDocument/2006/relationships/hyperlink" Target="https://www.phoenixcontact.com/online/portal/de?uri=pxc-oc-itemdetail:pid=1069208&amp;library=dede&amp;tab=1" TargetMode="External"/><Relationship Id="rId72" Type="http://schemas.openxmlformats.org/officeDocument/2006/relationships/hyperlink" Target="https://www.plattform-i40.de/IP/Redaktion/DE/Newsletter/2019/Ausgabe21/2019-21-Praxisbeispiel2.html" TargetMode="External"/><Relationship Id="rId80" Type="http://schemas.openxmlformats.org/officeDocument/2006/relationships/hyperlink" Target="https://de.wikipedia.org/wiki/Markdown" TargetMode="External"/><Relationship Id="rId85" Type="http://schemas.openxmlformats.org/officeDocument/2006/relationships/hyperlink" Target="https://projects.sse.uni-hildesheim.de/qm/maven/de/iip-ecosphere/platform/" TargetMode="External"/><Relationship Id="rId93" Type="http://schemas.openxmlformats.org/officeDocument/2006/relationships/hyperlink" Target="https://en.wikipedia.org/wiki/Visitor_pattern" TargetMode="External"/><Relationship Id="rId3" Type="http://schemas.openxmlformats.org/officeDocument/2006/relationships/hyperlink" Target="http://dapro-projekt.de/" TargetMode="External"/><Relationship Id="rId12" Type="http://schemas.openxmlformats.org/officeDocument/2006/relationships/hyperlink" Target="https://github.com/iip-ecosphere/platform/" TargetMode="External"/><Relationship Id="rId17" Type="http://schemas.openxmlformats.org/officeDocument/2006/relationships/hyperlink" Target="https://repo1.maven.org/maven2/de/iip-ecosphere/platform/" TargetMode="External"/><Relationship Id="rId25" Type="http://schemas.openxmlformats.org/officeDocument/2006/relationships/hyperlink" Target="https://lni40.de/lni40-content/uploads/2020/11/AAS-testbed.pdf" TargetMode="External"/><Relationship Id="rId33" Type="http://schemas.openxmlformats.org/officeDocument/2006/relationships/hyperlink" Target="https://iot.eclipse.org/" TargetMode="External"/><Relationship Id="rId38" Type="http://schemas.openxmlformats.org/officeDocument/2006/relationships/hyperlink" Target="https://netty.io/" TargetMode="External"/><Relationship Id="rId46" Type="http://schemas.openxmlformats.org/officeDocument/2006/relationships/hyperlink" Target="https://micrometer.io/docs/concepts" TargetMode="External"/><Relationship Id="rId59" Type="http://schemas.openxmlformats.org/officeDocument/2006/relationships/hyperlink" Target="http://tdongsi.github.io/blog/2017/04/23/docker-out-of-docker/" TargetMode="External"/><Relationship Id="rId67" Type="http://schemas.openxmlformats.org/officeDocument/2006/relationships/hyperlink" Target="https://github.com/kiprotect/kodex" TargetMode="External"/><Relationship Id="rId20" Type="http://schemas.openxmlformats.org/officeDocument/2006/relationships/hyperlink" Target="https://mqtt.org/" TargetMode="External"/><Relationship Id="rId41" Type="http://schemas.openxmlformats.org/officeDocument/2006/relationships/hyperlink" Target="https://projects.eclipse.org/projects/iot.tahu" TargetMode="External"/><Relationship Id="rId54" Type="http://schemas.openxmlformats.org/officeDocument/2006/relationships/hyperlink" Target="https://www.ibm.com/docs/en/edge-computing/4.1" TargetMode="External"/><Relationship Id="rId62" Type="http://schemas.openxmlformats.org/officeDocument/2006/relationships/hyperlink" Target="https://github.com/minio/minio" TargetMode="External"/><Relationship Id="rId70" Type="http://schemas.openxmlformats.org/officeDocument/2006/relationships/hyperlink" Target="https://flower.dev/" TargetMode="External"/><Relationship Id="rId75" Type="http://schemas.openxmlformats.org/officeDocument/2006/relationships/hyperlink" Target="https://mokkapps.de/blog/how-to-build-an-angular-app-once-and-deploy-it-to-multiple-environments/" TargetMode="External"/><Relationship Id="rId83" Type="http://schemas.openxmlformats.org/officeDocument/2006/relationships/hyperlink" Target="https://github.com/iip-ecosphere/platform/" TargetMode="External"/><Relationship Id="rId88" Type="http://schemas.openxmlformats.org/officeDocument/2006/relationships/hyperlink" Target="https://github.com/iip-ecosphere/platform/blob/main/platform/documentation/INSTALL.md" TargetMode="External"/><Relationship Id="rId91"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servicemeister.org/" TargetMode="External"/><Relationship Id="rId15" Type="http://schemas.openxmlformats.org/officeDocument/2006/relationships/hyperlink" Target="https://github.com/iip-ecosphere/platform/" TargetMode="External"/><Relationship Id="rId23" Type="http://schemas.openxmlformats.org/officeDocument/2006/relationships/hyperlink" Target="https://www.internationaldataspaces.org/" TargetMode="External"/><Relationship Id="rId28" Type="http://schemas.openxmlformats.org/officeDocument/2006/relationships/hyperlink" Target="https://github.com/profesorfalken/jSensors" TargetMode="External"/><Relationship Id="rId36" Type="http://schemas.openxmlformats.org/officeDocument/2006/relationships/hyperlink" Target="https://projects.eclipse.org/projects/iot.milo" TargetMode="External"/><Relationship Id="rId49" Type="http://schemas.openxmlformats.org/officeDocument/2006/relationships/hyperlink" Target="https://de.wikipedia.org/wiki/Remote_Procedure_Call" TargetMode="External"/><Relationship Id="rId57" Type="http://schemas.openxmlformats.org/officeDocument/2006/relationships/hyperlink" Target="https://github.com/digitalspider/jlxd" TargetMode="External"/><Relationship Id="rId10" Type="http://schemas.openxmlformats.org/officeDocument/2006/relationships/hyperlink" Target="https://git-scm.com/" TargetMode="External"/><Relationship Id="rId31" Type="http://schemas.openxmlformats.org/officeDocument/2006/relationships/hyperlink" Target="https://spring.io/projects/spring-cloud-stream" TargetMode="External"/><Relationship Id="rId44" Type="http://schemas.openxmlformats.org/officeDocument/2006/relationships/hyperlink" Target="https://projects.eclipse.org/projects/iot.ponte" TargetMode="External"/><Relationship Id="rId52" Type="http://schemas.openxmlformats.org/officeDocument/2006/relationships/hyperlink" Target="https://sse.uni-hildesheim.de/aktuelles/detailansicht/weltweiter-marktfuehrer-unterstuetzt-universitaet-hildesheim-im-bereich-industrie-40/" TargetMode="External"/><Relationship Id="rId60" Type="http://schemas.openxmlformats.org/officeDocument/2006/relationships/hyperlink" Target="https://github.com/devicehive" TargetMode="External"/><Relationship Id="rId65" Type="http://schemas.openxmlformats.org/officeDocument/2006/relationships/hyperlink" Target="https://github.com/matjaz99/alertmonitor" TargetMode="External"/><Relationship Id="rId73" Type="http://schemas.openxmlformats.org/officeDocument/2006/relationships/hyperlink" Target="https://help.sonatype.com/repomanager3/product-information/download" TargetMode="External"/><Relationship Id="rId78" Type="http://schemas.openxmlformats.org/officeDocument/2006/relationships/hyperlink" Target="https://github.com/iip-ecosphere/platform/tree/main/platform/examples" TargetMode="External"/><Relationship Id="rId81" Type="http://schemas.openxmlformats.org/officeDocument/2006/relationships/hyperlink" Target="https://github.com/iip-ecosphere/platform/blob/main/platform/documentation/README.md" TargetMode="External"/><Relationship Id="rId86" Type="http://schemas.openxmlformats.org/officeDocument/2006/relationships/hyperlink" Target="https://github.com/iip-ecosphere/platform/blob/main/platform/documentation/INSTALL.md" TargetMode="External"/><Relationship Id="rId94" Type="http://schemas.openxmlformats.org/officeDocument/2006/relationships/hyperlink" Target="https://en.wikipedia.org/wiki/Factory_method_pattern" TargetMode="External"/><Relationship Id="rId4" Type="http://schemas.openxmlformats.org/officeDocument/2006/relationships/hyperlink" Target="https://www.basys40.de/" TargetMode="External"/><Relationship Id="rId9" Type="http://schemas.openxmlformats.org/officeDocument/2006/relationships/hyperlink" Target="https://maven.apache.org/" TargetMode="External"/><Relationship Id="rId13" Type="http://schemas.openxmlformats.org/officeDocument/2006/relationships/hyperlink" Target="https://en.wikipedia.org/wiki/YAML" TargetMode="External"/><Relationship Id="rId18" Type="http://schemas.openxmlformats.org/officeDocument/2006/relationships/hyperlink" Target="https://search.maven.org/artifact/de.iip-ecosphere.platform/transport" TargetMode="External"/><Relationship Id="rId39" Type="http://schemas.openxmlformats.org/officeDocument/2006/relationships/hyperlink" Target="https://projects.eclipse.org/projects/iot.californium" TargetMode="External"/><Relationship Id="rId34" Type="http://schemas.openxmlformats.org/officeDocument/2006/relationships/hyperlink" Target="https://projects.eclipse.org/projects/iot.paho" TargetMode="External"/><Relationship Id="rId50" Type="http://schemas.openxmlformats.org/officeDocument/2006/relationships/hyperlink" Target="https://grpc.io/" TargetMode="External"/><Relationship Id="rId55" Type="http://schemas.openxmlformats.org/officeDocument/2006/relationships/hyperlink" Target="https://kubernetes.io/de/" TargetMode="External"/><Relationship Id="rId76" Type="http://schemas.openxmlformats.org/officeDocument/2006/relationships/hyperlink" Target="https://github.com/kiprotect/hyper" TargetMode="External"/><Relationship Id="rId7" Type="http://schemas.openxmlformats.org/officeDocument/2006/relationships/hyperlink" Target="https://www.data-infrastructure.eu/" TargetMode="External"/><Relationship Id="rId71" Type="http://schemas.openxmlformats.org/officeDocument/2006/relationships/hyperlink" Target="https://mip-technology.de/" TargetMode="External"/><Relationship Id="rId92" Type="http://schemas.openxmlformats.org/officeDocument/2006/relationships/hyperlink" Target="https://en.wikipedia.org/wiki/Builder_pattern" TargetMode="External"/><Relationship Id="rId2" Type="http://schemas.openxmlformats.org/officeDocument/2006/relationships/hyperlink" Target="https://data-infrastructure.eu" TargetMode="External"/><Relationship Id="rId29" Type="http://schemas.openxmlformats.org/officeDocument/2006/relationships/hyperlink" Target="https://github.com/oshi/oshi" TargetMode="External"/><Relationship Id="rId24" Type="http://schemas.openxmlformats.org/officeDocument/2006/relationships/hyperlink" Target="https://github.com/kiprotect/eps" TargetMode="External"/><Relationship Id="rId40" Type="http://schemas.openxmlformats.org/officeDocument/2006/relationships/hyperlink" Target="https://projects.eclipse.org/projects/iot.leshan" TargetMode="External"/><Relationship Id="rId45" Type="http://schemas.openxmlformats.org/officeDocument/2006/relationships/hyperlink" Target="https://micrometer.io/" TargetMode="External"/><Relationship Id="rId66" Type="http://schemas.openxmlformats.org/officeDocument/2006/relationships/hyperlink" Target="https://heykodex.com/" TargetMode="External"/><Relationship Id="rId87" Type="http://schemas.openxmlformats.org/officeDocument/2006/relationships/hyperlink" Target="https://github.com/iip-ecosphere/platform/tree/main/platform/tools/Install" TargetMode="External"/><Relationship Id="rId61" Type="http://schemas.openxmlformats.org/officeDocument/2006/relationships/hyperlink" Target="https://github.com/thingsboard/thingsboard" TargetMode="External"/><Relationship Id="rId82" Type="http://schemas.openxmlformats.org/officeDocument/2006/relationships/hyperlink" Target="https://github.com/iip-ecosphere/platform/tree/main/platform/tools" TargetMode="External"/><Relationship Id="rId19" Type="http://schemas.openxmlformats.org/officeDocument/2006/relationships/hyperlink" Target="https://www.eclipse.org/basyx/" TargetMode="External"/><Relationship Id="rId14" Type="http://schemas.openxmlformats.org/officeDocument/2006/relationships/hyperlink" Target="https://www.json.org/json-en.html" TargetMode="External"/><Relationship Id="rId30" Type="http://schemas.openxmlformats.org/officeDocument/2006/relationships/hyperlink" Target="https://eclass.eu/" TargetMode="External"/><Relationship Id="rId35" Type="http://schemas.openxmlformats.org/officeDocument/2006/relationships/hyperlink" Target="https://projects.eclipse.org/projects/iot.hono" TargetMode="External"/><Relationship Id="rId56" Type="http://schemas.openxmlformats.org/officeDocument/2006/relationships/hyperlink" Target="https://www.docker.com/" TargetMode="External"/><Relationship Id="rId77" Type="http://schemas.openxmlformats.org/officeDocument/2006/relationships/hyperlink" Target="https://reference.opcfoundation.org/TMC/v200/docs/8.1"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45FAA-CDCD-480A-A7A2-76C507786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85933</Words>
  <Characters>489824</Characters>
  <Application>Microsoft Office Word</Application>
  <DocSecurity>0</DocSecurity>
  <Lines>4081</Lines>
  <Paragraphs>1149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807</cp:revision>
  <cp:lastPrinted>2025-05-07T13:37:00Z</cp:lastPrinted>
  <dcterms:created xsi:type="dcterms:W3CDTF">2023-03-06T10:45:00Z</dcterms:created>
  <dcterms:modified xsi:type="dcterms:W3CDTF">2025-05-07T13:37:00Z</dcterms:modified>
</cp:coreProperties>
</file>