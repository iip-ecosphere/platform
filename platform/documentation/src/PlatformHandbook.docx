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574022C1"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A63222">
                              <w:rPr>
                                <w:rFonts w:ascii="Microsoft Sans Serif" w:hAnsi="Microsoft Sans Serif" w:cs="Microsoft Sans Serif"/>
                                <w:b/>
                                <w:noProof/>
                                <w:sz w:val="32"/>
                                <w:szCs w:val="32"/>
                                <w:highlight w:val="yellow"/>
                                <w:lang w:val="en-US"/>
                              </w:rPr>
                              <w:t>7/15/2025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574022C1"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A63222">
                        <w:rPr>
                          <w:rFonts w:ascii="Microsoft Sans Serif" w:hAnsi="Microsoft Sans Serif" w:cs="Microsoft Sans Serif"/>
                          <w:b/>
                          <w:noProof/>
                          <w:sz w:val="32"/>
                          <w:szCs w:val="32"/>
                          <w:highlight w:val="yellow"/>
                          <w:lang w:val="en-US"/>
                        </w:rPr>
                        <w:t>7/15/2025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4116CE50"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6D47C5C5"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w:t>
      </w:r>
      <w:r w:rsidR="0074343B">
        <w:rPr>
          <w:lang w:val="en-US"/>
        </w:rPr>
        <w:t xml:space="preserve"> (BMBF), the Federal Ministry for Research, Technology and Space (BM-FTR, previously BMBF)</w:t>
      </w:r>
      <w:r w:rsidRPr="003D662E">
        <w:rPr>
          <w:lang w:val="en-US"/>
        </w:rPr>
        <w:t xml:space="preserve">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74B985DA" w:rsidR="00C13123" w:rsidRPr="003D662E" w:rsidRDefault="00FB4408">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2C8326CA">
              <wp:simplePos x="0" y="0"/>
              <wp:positionH relativeFrom="column">
                <wp:posOffset>3056255</wp:posOffset>
              </wp:positionH>
              <wp:positionV relativeFrom="paragraph">
                <wp:posOffset>4200738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5C90605F">
            <wp:simplePos x="0" y="0"/>
            <wp:positionH relativeFrom="margin">
              <wp:posOffset>1881505</wp:posOffset>
            </wp:positionH>
            <wp:positionV relativeFrom="paragraph">
              <wp:posOffset>4105910</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07C"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630F465"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526D58">
        <w:rPr>
          <w:highlight w:val="yellow"/>
          <w:lang w:val="en-US"/>
        </w:rPr>
        <w:t>7</w:t>
      </w:r>
      <w:r w:rsidRPr="00526D58">
        <w:rPr>
          <w:highlight w:val="yellow"/>
          <w:lang w:val="en-US"/>
        </w:rPr>
        <w:t>.</w:t>
      </w:r>
      <w:r w:rsidR="002850D8">
        <w:rPr>
          <w:highlight w:val="yellow"/>
          <w:lang w:val="en-US"/>
        </w:rPr>
        <w:t>1</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w:t>
      </w:r>
      <w:r w:rsidR="00F02A7A">
        <w:rPr>
          <w:lang w:val="en-US"/>
        </w:rPr>
        <w:t xml:space="preserve">and REST </w:t>
      </w:r>
      <w:r w:rsidR="00C8759F">
        <w:rPr>
          <w:lang w:val="en-US"/>
        </w:rPr>
        <w:t>connector</w:t>
      </w:r>
      <w:r w:rsidR="00F02A7A">
        <w:rPr>
          <w:lang w:val="en-US"/>
        </w:rPr>
        <w:t>s</w:t>
      </w:r>
      <w:r w:rsidR="00631A67">
        <w:rPr>
          <w:lang w:val="en-US"/>
        </w:rPr>
        <w:t>, Jobst Hillebrandt for his work on the ADS connector</w:t>
      </w:r>
      <w:r w:rsidR="00C8759F">
        <w:rPr>
          <w:lang w:val="en-US"/>
        </w:rPr>
        <w:t xml:space="preserve"> as well as Thomas Lepper and Aleks Arzer from PZH/IFW of the Leibniz University Hannover for their testing support and input.</w:t>
      </w:r>
    </w:p>
    <w:p w14:paraId="38FF43E2" w14:textId="15493809"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r w:rsidR="0080196C">
        <w:rPr>
          <w:lang w:val="en-US"/>
        </w:rPr>
        <w:t xml:space="preserve"> and by the BMBF </w:t>
      </w:r>
      <w:r w:rsidR="0080196C" w:rsidRPr="0080196C">
        <w:rPr>
          <w:lang w:val="en-US"/>
        </w:rPr>
        <w:t>DatiPilot Innovationcommunity ReGaP</w:t>
      </w:r>
      <w:r w:rsidR="0080196C">
        <w:rPr>
          <w:lang w:val="en-US"/>
        </w:rPr>
        <w:t>,</w:t>
      </w:r>
      <w:r w:rsidR="0080196C" w:rsidRPr="0080196C">
        <w:rPr>
          <w:lang w:val="en-US"/>
        </w:rPr>
        <w:t xml:space="preserve"> sub-project ReGaP-PgE</w:t>
      </w:r>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22447271"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A63222">
              <w:rPr>
                <w:noProof/>
                <w:webHidden/>
              </w:rPr>
              <w:t>7</w:t>
            </w:r>
            <w:r w:rsidR="0019709A">
              <w:rPr>
                <w:noProof/>
                <w:webHidden/>
              </w:rPr>
              <w:fldChar w:fldCharType="end"/>
            </w:r>
          </w:hyperlink>
        </w:p>
        <w:p w14:paraId="2B01EF95" w14:textId="6A99482F" w:rsidR="0019709A" w:rsidRDefault="007245E8">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A63222">
              <w:rPr>
                <w:noProof/>
                <w:webHidden/>
              </w:rPr>
              <w:t>7</w:t>
            </w:r>
            <w:r w:rsidR="0019709A">
              <w:rPr>
                <w:noProof/>
                <w:webHidden/>
              </w:rPr>
              <w:fldChar w:fldCharType="end"/>
            </w:r>
          </w:hyperlink>
        </w:p>
        <w:p w14:paraId="0450EA58" w14:textId="7EFEC269" w:rsidR="0019709A" w:rsidRDefault="007245E8">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A63222">
              <w:rPr>
                <w:noProof/>
                <w:webHidden/>
              </w:rPr>
              <w:t>8</w:t>
            </w:r>
            <w:r w:rsidR="0019709A">
              <w:rPr>
                <w:noProof/>
                <w:webHidden/>
              </w:rPr>
              <w:fldChar w:fldCharType="end"/>
            </w:r>
          </w:hyperlink>
        </w:p>
        <w:p w14:paraId="2F3AE2D3" w14:textId="414B4ABC" w:rsidR="0019709A" w:rsidRDefault="007245E8">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A63222">
              <w:rPr>
                <w:noProof/>
                <w:webHidden/>
              </w:rPr>
              <w:t>8</w:t>
            </w:r>
            <w:r w:rsidR="0019709A">
              <w:rPr>
                <w:noProof/>
                <w:webHidden/>
              </w:rPr>
              <w:fldChar w:fldCharType="end"/>
            </w:r>
          </w:hyperlink>
        </w:p>
        <w:p w14:paraId="011C7C9E" w14:textId="1FD2F5EF" w:rsidR="0019709A" w:rsidRDefault="007245E8">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A63222">
              <w:rPr>
                <w:noProof/>
                <w:webHidden/>
              </w:rPr>
              <w:t>11</w:t>
            </w:r>
            <w:r w:rsidR="0019709A">
              <w:rPr>
                <w:noProof/>
                <w:webHidden/>
              </w:rPr>
              <w:fldChar w:fldCharType="end"/>
            </w:r>
          </w:hyperlink>
        </w:p>
        <w:p w14:paraId="3CE56335" w14:textId="35861BA4" w:rsidR="0019709A" w:rsidRDefault="007245E8">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A63222">
              <w:rPr>
                <w:noProof/>
                <w:webHidden/>
              </w:rPr>
              <w:t>15</w:t>
            </w:r>
            <w:r w:rsidR="0019709A">
              <w:rPr>
                <w:noProof/>
                <w:webHidden/>
              </w:rPr>
              <w:fldChar w:fldCharType="end"/>
            </w:r>
          </w:hyperlink>
        </w:p>
        <w:p w14:paraId="471BCFBB" w14:textId="2EF056A7" w:rsidR="0019709A" w:rsidRDefault="007245E8">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A63222">
              <w:rPr>
                <w:noProof/>
                <w:webHidden/>
              </w:rPr>
              <w:t>15</w:t>
            </w:r>
            <w:r w:rsidR="0019709A">
              <w:rPr>
                <w:noProof/>
                <w:webHidden/>
              </w:rPr>
              <w:fldChar w:fldCharType="end"/>
            </w:r>
          </w:hyperlink>
        </w:p>
        <w:p w14:paraId="10FD1852" w14:textId="0B0F3601" w:rsidR="0019709A" w:rsidRDefault="007245E8">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A63222">
              <w:rPr>
                <w:noProof/>
                <w:webHidden/>
              </w:rPr>
              <w:t>19</w:t>
            </w:r>
            <w:r w:rsidR="0019709A">
              <w:rPr>
                <w:noProof/>
                <w:webHidden/>
              </w:rPr>
              <w:fldChar w:fldCharType="end"/>
            </w:r>
          </w:hyperlink>
        </w:p>
        <w:p w14:paraId="589ABE08" w14:textId="0E1EDF47" w:rsidR="0019709A" w:rsidRDefault="007245E8">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A63222">
              <w:rPr>
                <w:noProof/>
                <w:webHidden/>
              </w:rPr>
              <w:t>20</w:t>
            </w:r>
            <w:r w:rsidR="0019709A">
              <w:rPr>
                <w:noProof/>
                <w:webHidden/>
              </w:rPr>
              <w:fldChar w:fldCharType="end"/>
            </w:r>
          </w:hyperlink>
        </w:p>
        <w:p w14:paraId="4379143E" w14:textId="2A6A659A" w:rsidR="0019709A" w:rsidRDefault="007245E8">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A63222">
              <w:rPr>
                <w:noProof/>
                <w:webHidden/>
              </w:rPr>
              <w:t>21</w:t>
            </w:r>
            <w:r w:rsidR="0019709A">
              <w:rPr>
                <w:noProof/>
                <w:webHidden/>
              </w:rPr>
              <w:fldChar w:fldCharType="end"/>
            </w:r>
          </w:hyperlink>
        </w:p>
        <w:p w14:paraId="170A787A" w14:textId="019195EB" w:rsidR="0019709A" w:rsidRDefault="007245E8">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A63222">
              <w:rPr>
                <w:noProof/>
                <w:webHidden/>
              </w:rPr>
              <w:t>22</w:t>
            </w:r>
            <w:r w:rsidR="0019709A">
              <w:rPr>
                <w:noProof/>
                <w:webHidden/>
              </w:rPr>
              <w:fldChar w:fldCharType="end"/>
            </w:r>
          </w:hyperlink>
        </w:p>
        <w:p w14:paraId="07BC8DA8" w14:textId="7B9A3EBE" w:rsidR="0019709A" w:rsidRDefault="007245E8">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A63222">
              <w:rPr>
                <w:noProof/>
                <w:webHidden/>
              </w:rPr>
              <w:t>25</w:t>
            </w:r>
            <w:r w:rsidR="0019709A">
              <w:rPr>
                <w:noProof/>
                <w:webHidden/>
              </w:rPr>
              <w:fldChar w:fldCharType="end"/>
            </w:r>
          </w:hyperlink>
        </w:p>
        <w:p w14:paraId="67931562" w14:textId="4B6DEEE3" w:rsidR="0019709A" w:rsidRDefault="007245E8">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A63222">
              <w:rPr>
                <w:noProof/>
                <w:webHidden/>
              </w:rPr>
              <w:t>25</w:t>
            </w:r>
            <w:r w:rsidR="0019709A">
              <w:rPr>
                <w:noProof/>
                <w:webHidden/>
              </w:rPr>
              <w:fldChar w:fldCharType="end"/>
            </w:r>
          </w:hyperlink>
        </w:p>
        <w:p w14:paraId="10A84904" w14:textId="666C0B3C" w:rsidR="0019709A" w:rsidRDefault="007245E8">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A63222">
              <w:rPr>
                <w:noProof/>
                <w:webHidden/>
              </w:rPr>
              <w:t>27</w:t>
            </w:r>
            <w:r w:rsidR="0019709A">
              <w:rPr>
                <w:noProof/>
                <w:webHidden/>
              </w:rPr>
              <w:fldChar w:fldCharType="end"/>
            </w:r>
          </w:hyperlink>
        </w:p>
        <w:p w14:paraId="2305CDF6" w14:textId="1844AB19" w:rsidR="0019709A" w:rsidRDefault="007245E8">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A63222">
              <w:rPr>
                <w:noProof/>
                <w:webHidden/>
              </w:rPr>
              <w:t>27</w:t>
            </w:r>
            <w:r w:rsidR="0019709A">
              <w:rPr>
                <w:noProof/>
                <w:webHidden/>
              </w:rPr>
              <w:fldChar w:fldCharType="end"/>
            </w:r>
          </w:hyperlink>
        </w:p>
        <w:p w14:paraId="30BB0FFD" w14:textId="39D162D9" w:rsidR="0019709A" w:rsidRDefault="007245E8">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A63222">
              <w:rPr>
                <w:noProof/>
                <w:webHidden/>
              </w:rPr>
              <w:t>32</w:t>
            </w:r>
            <w:r w:rsidR="0019709A">
              <w:rPr>
                <w:noProof/>
                <w:webHidden/>
              </w:rPr>
              <w:fldChar w:fldCharType="end"/>
            </w:r>
          </w:hyperlink>
        </w:p>
        <w:p w14:paraId="13612A8A" w14:textId="5101FCE3" w:rsidR="0019709A" w:rsidRDefault="007245E8">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A63222">
              <w:rPr>
                <w:noProof/>
                <w:webHidden/>
              </w:rPr>
              <w:t>32</w:t>
            </w:r>
            <w:r w:rsidR="0019709A">
              <w:rPr>
                <w:noProof/>
                <w:webHidden/>
              </w:rPr>
              <w:fldChar w:fldCharType="end"/>
            </w:r>
          </w:hyperlink>
        </w:p>
        <w:p w14:paraId="11A9AA81" w14:textId="0594252D" w:rsidR="0019709A" w:rsidRDefault="007245E8">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A63222">
              <w:rPr>
                <w:noProof/>
                <w:webHidden/>
              </w:rPr>
              <w:t>33</w:t>
            </w:r>
            <w:r w:rsidR="0019709A">
              <w:rPr>
                <w:noProof/>
                <w:webHidden/>
              </w:rPr>
              <w:fldChar w:fldCharType="end"/>
            </w:r>
          </w:hyperlink>
        </w:p>
        <w:p w14:paraId="34FEDD72" w14:textId="2F626D4D" w:rsidR="0019709A" w:rsidRDefault="007245E8">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A63222">
              <w:rPr>
                <w:noProof/>
                <w:webHidden/>
              </w:rPr>
              <w:t>34</w:t>
            </w:r>
            <w:r w:rsidR="0019709A">
              <w:rPr>
                <w:noProof/>
                <w:webHidden/>
              </w:rPr>
              <w:fldChar w:fldCharType="end"/>
            </w:r>
          </w:hyperlink>
        </w:p>
        <w:p w14:paraId="30823C4D" w14:textId="405E4D0F" w:rsidR="0019709A" w:rsidRDefault="007245E8">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A63222">
              <w:rPr>
                <w:noProof/>
                <w:webHidden/>
              </w:rPr>
              <w:t>34</w:t>
            </w:r>
            <w:r w:rsidR="0019709A">
              <w:rPr>
                <w:noProof/>
                <w:webHidden/>
              </w:rPr>
              <w:fldChar w:fldCharType="end"/>
            </w:r>
          </w:hyperlink>
        </w:p>
        <w:p w14:paraId="0F50204E" w14:textId="47B7C35E" w:rsidR="0019709A" w:rsidRDefault="007245E8">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A63222">
              <w:rPr>
                <w:noProof/>
                <w:webHidden/>
              </w:rPr>
              <w:t>35</w:t>
            </w:r>
            <w:r w:rsidR="0019709A">
              <w:rPr>
                <w:noProof/>
                <w:webHidden/>
              </w:rPr>
              <w:fldChar w:fldCharType="end"/>
            </w:r>
          </w:hyperlink>
        </w:p>
        <w:p w14:paraId="0FF40B02" w14:textId="6A6FACAF" w:rsidR="0019709A" w:rsidRDefault="007245E8">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A63222">
              <w:rPr>
                <w:noProof/>
                <w:webHidden/>
              </w:rPr>
              <w:t>35</w:t>
            </w:r>
            <w:r w:rsidR="0019709A">
              <w:rPr>
                <w:noProof/>
                <w:webHidden/>
              </w:rPr>
              <w:fldChar w:fldCharType="end"/>
            </w:r>
          </w:hyperlink>
        </w:p>
        <w:p w14:paraId="205707D2" w14:textId="2012016B" w:rsidR="0019709A" w:rsidRDefault="007245E8">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A63222">
              <w:rPr>
                <w:noProof/>
                <w:webHidden/>
              </w:rPr>
              <w:t>36</w:t>
            </w:r>
            <w:r w:rsidR="0019709A">
              <w:rPr>
                <w:noProof/>
                <w:webHidden/>
              </w:rPr>
              <w:fldChar w:fldCharType="end"/>
            </w:r>
          </w:hyperlink>
        </w:p>
        <w:p w14:paraId="45D3D0B1" w14:textId="73E453E0" w:rsidR="0019709A" w:rsidRDefault="007245E8">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A63222">
              <w:rPr>
                <w:noProof/>
                <w:webHidden/>
              </w:rPr>
              <w:t>36</w:t>
            </w:r>
            <w:r w:rsidR="0019709A">
              <w:rPr>
                <w:noProof/>
                <w:webHidden/>
              </w:rPr>
              <w:fldChar w:fldCharType="end"/>
            </w:r>
          </w:hyperlink>
        </w:p>
        <w:p w14:paraId="69F9E220" w14:textId="6022E2E4" w:rsidR="0019709A" w:rsidRDefault="007245E8">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A63222">
              <w:rPr>
                <w:noProof/>
                <w:webHidden/>
              </w:rPr>
              <w:t>37</w:t>
            </w:r>
            <w:r w:rsidR="0019709A">
              <w:rPr>
                <w:noProof/>
                <w:webHidden/>
              </w:rPr>
              <w:fldChar w:fldCharType="end"/>
            </w:r>
          </w:hyperlink>
        </w:p>
        <w:p w14:paraId="3264DEEF" w14:textId="53A54E89" w:rsidR="0019709A" w:rsidRDefault="007245E8">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A63222">
              <w:rPr>
                <w:noProof/>
                <w:webHidden/>
              </w:rPr>
              <w:t>37</w:t>
            </w:r>
            <w:r w:rsidR="0019709A">
              <w:rPr>
                <w:noProof/>
                <w:webHidden/>
              </w:rPr>
              <w:fldChar w:fldCharType="end"/>
            </w:r>
          </w:hyperlink>
        </w:p>
        <w:p w14:paraId="62C95395" w14:textId="582F5D9F" w:rsidR="0019709A" w:rsidRDefault="007245E8">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A63222">
              <w:rPr>
                <w:noProof/>
                <w:webHidden/>
              </w:rPr>
              <w:t>48</w:t>
            </w:r>
            <w:r w:rsidR="0019709A">
              <w:rPr>
                <w:noProof/>
                <w:webHidden/>
              </w:rPr>
              <w:fldChar w:fldCharType="end"/>
            </w:r>
          </w:hyperlink>
        </w:p>
        <w:p w14:paraId="60987662" w14:textId="03004C79" w:rsidR="0019709A" w:rsidRDefault="007245E8">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A63222">
              <w:rPr>
                <w:noProof/>
                <w:webHidden/>
              </w:rPr>
              <w:t>59</w:t>
            </w:r>
            <w:r w:rsidR="0019709A">
              <w:rPr>
                <w:noProof/>
                <w:webHidden/>
              </w:rPr>
              <w:fldChar w:fldCharType="end"/>
            </w:r>
          </w:hyperlink>
        </w:p>
        <w:p w14:paraId="54028616" w14:textId="4EE4F0E8" w:rsidR="0019709A" w:rsidRDefault="007245E8">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A63222">
              <w:rPr>
                <w:noProof/>
                <w:webHidden/>
              </w:rPr>
              <w:t>59</w:t>
            </w:r>
            <w:r w:rsidR="0019709A">
              <w:rPr>
                <w:noProof/>
                <w:webHidden/>
              </w:rPr>
              <w:fldChar w:fldCharType="end"/>
            </w:r>
          </w:hyperlink>
        </w:p>
        <w:p w14:paraId="7FDED6D3" w14:textId="129D1A21" w:rsidR="0019709A" w:rsidRDefault="007245E8">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A63222">
              <w:rPr>
                <w:noProof/>
                <w:webHidden/>
              </w:rPr>
              <w:t>61</w:t>
            </w:r>
            <w:r w:rsidR="0019709A">
              <w:rPr>
                <w:noProof/>
                <w:webHidden/>
              </w:rPr>
              <w:fldChar w:fldCharType="end"/>
            </w:r>
          </w:hyperlink>
        </w:p>
        <w:p w14:paraId="22E45EE1" w14:textId="0E408587" w:rsidR="0019709A" w:rsidRDefault="007245E8">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A63222">
              <w:rPr>
                <w:noProof/>
                <w:webHidden/>
              </w:rPr>
              <w:t>69</w:t>
            </w:r>
            <w:r w:rsidR="0019709A">
              <w:rPr>
                <w:noProof/>
                <w:webHidden/>
              </w:rPr>
              <w:fldChar w:fldCharType="end"/>
            </w:r>
          </w:hyperlink>
        </w:p>
        <w:p w14:paraId="2E18ABE4" w14:textId="673EE33F" w:rsidR="0019709A" w:rsidRDefault="007245E8">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A63222">
              <w:rPr>
                <w:noProof/>
                <w:webHidden/>
              </w:rPr>
              <w:t>75</w:t>
            </w:r>
            <w:r w:rsidR="0019709A">
              <w:rPr>
                <w:noProof/>
                <w:webHidden/>
              </w:rPr>
              <w:fldChar w:fldCharType="end"/>
            </w:r>
          </w:hyperlink>
        </w:p>
        <w:p w14:paraId="03870E9E" w14:textId="1D5FC0CB" w:rsidR="0019709A" w:rsidRDefault="007245E8">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A63222">
              <w:rPr>
                <w:noProof/>
                <w:webHidden/>
              </w:rPr>
              <w:t>76</w:t>
            </w:r>
            <w:r w:rsidR="0019709A">
              <w:rPr>
                <w:noProof/>
                <w:webHidden/>
              </w:rPr>
              <w:fldChar w:fldCharType="end"/>
            </w:r>
          </w:hyperlink>
        </w:p>
        <w:p w14:paraId="6F486D22" w14:textId="65FEA90F" w:rsidR="0019709A" w:rsidRDefault="007245E8">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A63222">
              <w:rPr>
                <w:noProof/>
                <w:webHidden/>
              </w:rPr>
              <w:t>82</w:t>
            </w:r>
            <w:r w:rsidR="0019709A">
              <w:rPr>
                <w:noProof/>
                <w:webHidden/>
              </w:rPr>
              <w:fldChar w:fldCharType="end"/>
            </w:r>
          </w:hyperlink>
        </w:p>
        <w:p w14:paraId="488F91DC" w14:textId="6109749D" w:rsidR="0019709A" w:rsidRDefault="007245E8">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A63222">
              <w:rPr>
                <w:noProof/>
                <w:webHidden/>
              </w:rPr>
              <w:t>86</w:t>
            </w:r>
            <w:r w:rsidR="0019709A">
              <w:rPr>
                <w:noProof/>
                <w:webHidden/>
              </w:rPr>
              <w:fldChar w:fldCharType="end"/>
            </w:r>
          </w:hyperlink>
        </w:p>
        <w:p w14:paraId="46DB7CF6" w14:textId="19B19DA1" w:rsidR="0019709A" w:rsidRDefault="007245E8">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A63222">
              <w:rPr>
                <w:noProof/>
                <w:webHidden/>
              </w:rPr>
              <w:t>88</w:t>
            </w:r>
            <w:r w:rsidR="0019709A">
              <w:rPr>
                <w:noProof/>
                <w:webHidden/>
              </w:rPr>
              <w:fldChar w:fldCharType="end"/>
            </w:r>
          </w:hyperlink>
        </w:p>
        <w:p w14:paraId="6D55D39D" w14:textId="60F0EE00" w:rsidR="0019709A" w:rsidRDefault="007245E8">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A63222">
              <w:rPr>
                <w:noProof/>
                <w:webHidden/>
              </w:rPr>
              <w:t>88</w:t>
            </w:r>
            <w:r w:rsidR="0019709A">
              <w:rPr>
                <w:noProof/>
                <w:webHidden/>
              </w:rPr>
              <w:fldChar w:fldCharType="end"/>
            </w:r>
          </w:hyperlink>
        </w:p>
        <w:p w14:paraId="10A41D9B" w14:textId="6AF682D6" w:rsidR="0019709A" w:rsidRDefault="007245E8">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A63222">
              <w:rPr>
                <w:noProof/>
                <w:webHidden/>
              </w:rPr>
              <w:t>90</w:t>
            </w:r>
            <w:r w:rsidR="0019709A">
              <w:rPr>
                <w:noProof/>
                <w:webHidden/>
              </w:rPr>
              <w:fldChar w:fldCharType="end"/>
            </w:r>
          </w:hyperlink>
        </w:p>
        <w:p w14:paraId="0310889F" w14:textId="21D31DB7" w:rsidR="0019709A" w:rsidRDefault="007245E8">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A63222">
              <w:rPr>
                <w:noProof/>
                <w:webHidden/>
              </w:rPr>
              <w:t>90</w:t>
            </w:r>
            <w:r w:rsidR="0019709A">
              <w:rPr>
                <w:noProof/>
                <w:webHidden/>
              </w:rPr>
              <w:fldChar w:fldCharType="end"/>
            </w:r>
          </w:hyperlink>
        </w:p>
        <w:p w14:paraId="2C55EFEA" w14:textId="7F804305" w:rsidR="0019709A" w:rsidRDefault="007245E8">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A63222">
              <w:rPr>
                <w:noProof/>
                <w:webHidden/>
              </w:rPr>
              <w:t>91</w:t>
            </w:r>
            <w:r w:rsidR="0019709A">
              <w:rPr>
                <w:noProof/>
                <w:webHidden/>
              </w:rPr>
              <w:fldChar w:fldCharType="end"/>
            </w:r>
          </w:hyperlink>
        </w:p>
        <w:p w14:paraId="77E1A7AB" w14:textId="441C881D" w:rsidR="0019709A" w:rsidRDefault="007245E8">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A63222">
              <w:rPr>
                <w:noProof/>
                <w:webHidden/>
              </w:rPr>
              <w:t>91</w:t>
            </w:r>
            <w:r w:rsidR="0019709A">
              <w:rPr>
                <w:noProof/>
                <w:webHidden/>
              </w:rPr>
              <w:fldChar w:fldCharType="end"/>
            </w:r>
          </w:hyperlink>
        </w:p>
        <w:p w14:paraId="26EA3CCA" w14:textId="7E3F4171" w:rsidR="0019709A" w:rsidRDefault="007245E8">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A63222">
              <w:rPr>
                <w:noProof/>
                <w:webHidden/>
              </w:rPr>
              <w:t>92</w:t>
            </w:r>
            <w:r w:rsidR="0019709A">
              <w:rPr>
                <w:noProof/>
                <w:webHidden/>
              </w:rPr>
              <w:fldChar w:fldCharType="end"/>
            </w:r>
          </w:hyperlink>
        </w:p>
        <w:p w14:paraId="032AD9FE" w14:textId="3A001560" w:rsidR="0019709A" w:rsidRDefault="007245E8">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A63222">
              <w:rPr>
                <w:noProof/>
                <w:webHidden/>
              </w:rPr>
              <w:t>94</w:t>
            </w:r>
            <w:r w:rsidR="0019709A">
              <w:rPr>
                <w:noProof/>
                <w:webHidden/>
              </w:rPr>
              <w:fldChar w:fldCharType="end"/>
            </w:r>
          </w:hyperlink>
        </w:p>
        <w:p w14:paraId="1DF99920" w14:textId="42FF6D3B" w:rsidR="0019709A" w:rsidRDefault="007245E8">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A63222">
              <w:rPr>
                <w:noProof/>
                <w:webHidden/>
              </w:rPr>
              <w:t>94</w:t>
            </w:r>
            <w:r w:rsidR="0019709A">
              <w:rPr>
                <w:noProof/>
                <w:webHidden/>
              </w:rPr>
              <w:fldChar w:fldCharType="end"/>
            </w:r>
          </w:hyperlink>
        </w:p>
        <w:p w14:paraId="0B742EC8" w14:textId="2B7ACEA5" w:rsidR="0019709A" w:rsidRDefault="007245E8">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A63222">
              <w:rPr>
                <w:noProof/>
                <w:webHidden/>
              </w:rPr>
              <w:t>97</w:t>
            </w:r>
            <w:r w:rsidR="0019709A">
              <w:rPr>
                <w:noProof/>
                <w:webHidden/>
              </w:rPr>
              <w:fldChar w:fldCharType="end"/>
            </w:r>
          </w:hyperlink>
        </w:p>
        <w:p w14:paraId="03336416" w14:textId="0AD752D3" w:rsidR="0019709A" w:rsidRDefault="007245E8">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A63222">
              <w:rPr>
                <w:noProof/>
                <w:webHidden/>
              </w:rPr>
              <w:t>104</w:t>
            </w:r>
            <w:r w:rsidR="0019709A">
              <w:rPr>
                <w:noProof/>
                <w:webHidden/>
              </w:rPr>
              <w:fldChar w:fldCharType="end"/>
            </w:r>
          </w:hyperlink>
        </w:p>
        <w:p w14:paraId="659340A9" w14:textId="364D1708" w:rsidR="0019709A" w:rsidRDefault="007245E8">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A63222">
              <w:rPr>
                <w:noProof/>
                <w:webHidden/>
              </w:rPr>
              <w:t>107</w:t>
            </w:r>
            <w:r w:rsidR="0019709A">
              <w:rPr>
                <w:noProof/>
                <w:webHidden/>
              </w:rPr>
              <w:fldChar w:fldCharType="end"/>
            </w:r>
          </w:hyperlink>
        </w:p>
        <w:p w14:paraId="5D2474BA" w14:textId="3B31C027" w:rsidR="0019709A" w:rsidRDefault="007245E8">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A63222">
              <w:rPr>
                <w:noProof/>
                <w:webHidden/>
              </w:rPr>
              <w:t>110</w:t>
            </w:r>
            <w:r w:rsidR="0019709A">
              <w:rPr>
                <w:noProof/>
                <w:webHidden/>
              </w:rPr>
              <w:fldChar w:fldCharType="end"/>
            </w:r>
          </w:hyperlink>
        </w:p>
        <w:p w14:paraId="5A9EF28A" w14:textId="2A199F29" w:rsidR="0019709A" w:rsidRDefault="007245E8">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A63222">
              <w:rPr>
                <w:noProof/>
                <w:webHidden/>
              </w:rPr>
              <w:t>114</w:t>
            </w:r>
            <w:r w:rsidR="0019709A">
              <w:rPr>
                <w:noProof/>
                <w:webHidden/>
              </w:rPr>
              <w:fldChar w:fldCharType="end"/>
            </w:r>
          </w:hyperlink>
        </w:p>
        <w:p w14:paraId="1ECB7259" w14:textId="5BAEA1B1" w:rsidR="0019709A" w:rsidRDefault="007245E8">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A63222">
              <w:rPr>
                <w:noProof/>
                <w:webHidden/>
              </w:rPr>
              <w:t>120</w:t>
            </w:r>
            <w:r w:rsidR="0019709A">
              <w:rPr>
                <w:noProof/>
                <w:webHidden/>
              </w:rPr>
              <w:fldChar w:fldCharType="end"/>
            </w:r>
          </w:hyperlink>
        </w:p>
        <w:p w14:paraId="7DEE8E7B" w14:textId="5BE699BA" w:rsidR="0019709A" w:rsidRDefault="007245E8">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A63222">
              <w:rPr>
                <w:noProof/>
                <w:webHidden/>
              </w:rPr>
              <w:t>125</w:t>
            </w:r>
            <w:r w:rsidR="0019709A">
              <w:rPr>
                <w:noProof/>
                <w:webHidden/>
              </w:rPr>
              <w:fldChar w:fldCharType="end"/>
            </w:r>
          </w:hyperlink>
        </w:p>
        <w:p w14:paraId="43DCEFD5" w14:textId="14B6C8EB" w:rsidR="0019709A" w:rsidRDefault="007245E8">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A63222">
              <w:rPr>
                <w:noProof/>
                <w:webHidden/>
              </w:rPr>
              <w:t>126</w:t>
            </w:r>
            <w:r w:rsidR="0019709A">
              <w:rPr>
                <w:noProof/>
                <w:webHidden/>
              </w:rPr>
              <w:fldChar w:fldCharType="end"/>
            </w:r>
          </w:hyperlink>
        </w:p>
        <w:p w14:paraId="0DE98EA1" w14:textId="0930F5D4" w:rsidR="0019709A" w:rsidRDefault="007245E8">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A63222">
              <w:rPr>
                <w:noProof/>
                <w:webHidden/>
              </w:rPr>
              <w:t>127</w:t>
            </w:r>
            <w:r w:rsidR="0019709A">
              <w:rPr>
                <w:noProof/>
                <w:webHidden/>
              </w:rPr>
              <w:fldChar w:fldCharType="end"/>
            </w:r>
          </w:hyperlink>
        </w:p>
        <w:p w14:paraId="54117E92" w14:textId="3E8204C0" w:rsidR="0019709A" w:rsidRDefault="007245E8">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A63222">
              <w:rPr>
                <w:noProof/>
                <w:webHidden/>
              </w:rPr>
              <w:t>127</w:t>
            </w:r>
            <w:r w:rsidR="0019709A">
              <w:rPr>
                <w:noProof/>
                <w:webHidden/>
              </w:rPr>
              <w:fldChar w:fldCharType="end"/>
            </w:r>
          </w:hyperlink>
        </w:p>
        <w:p w14:paraId="3E3176D7" w14:textId="35D98307" w:rsidR="0019709A" w:rsidRDefault="007245E8">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A63222">
              <w:rPr>
                <w:noProof/>
                <w:webHidden/>
              </w:rPr>
              <w:t>128</w:t>
            </w:r>
            <w:r w:rsidR="0019709A">
              <w:rPr>
                <w:noProof/>
                <w:webHidden/>
              </w:rPr>
              <w:fldChar w:fldCharType="end"/>
            </w:r>
          </w:hyperlink>
        </w:p>
        <w:p w14:paraId="0AA8DABE" w14:textId="15C018D5" w:rsidR="0019709A" w:rsidRDefault="007245E8">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A63222">
              <w:rPr>
                <w:noProof/>
                <w:webHidden/>
              </w:rPr>
              <w:t>129</w:t>
            </w:r>
            <w:r w:rsidR="0019709A">
              <w:rPr>
                <w:noProof/>
                <w:webHidden/>
              </w:rPr>
              <w:fldChar w:fldCharType="end"/>
            </w:r>
          </w:hyperlink>
        </w:p>
        <w:p w14:paraId="0ADC6D30" w14:textId="6B333542" w:rsidR="0019709A" w:rsidRDefault="007245E8">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A63222">
              <w:rPr>
                <w:noProof/>
                <w:webHidden/>
              </w:rPr>
              <w:t>132</w:t>
            </w:r>
            <w:r w:rsidR="0019709A">
              <w:rPr>
                <w:noProof/>
                <w:webHidden/>
              </w:rPr>
              <w:fldChar w:fldCharType="end"/>
            </w:r>
          </w:hyperlink>
        </w:p>
        <w:p w14:paraId="45558CD3" w14:textId="597E8AE4" w:rsidR="0019709A" w:rsidRDefault="007245E8">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A63222">
              <w:rPr>
                <w:noProof/>
                <w:webHidden/>
              </w:rPr>
              <w:t>134</w:t>
            </w:r>
            <w:r w:rsidR="0019709A">
              <w:rPr>
                <w:noProof/>
                <w:webHidden/>
              </w:rPr>
              <w:fldChar w:fldCharType="end"/>
            </w:r>
          </w:hyperlink>
        </w:p>
        <w:p w14:paraId="7E0851F1" w14:textId="1F8777D5" w:rsidR="0019709A" w:rsidRDefault="007245E8">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A63222">
              <w:rPr>
                <w:noProof/>
                <w:webHidden/>
              </w:rPr>
              <w:t>134</w:t>
            </w:r>
            <w:r w:rsidR="0019709A">
              <w:rPr>
                <w:noProof/>
                <w:webHidden/>
              </w:rPr>
              <w:fldChar w:fldCharType="end"/>
            </w:r>
          </w:hyperlink>
        </w:p>
        <w:p w14:paraId="203C7BD8" w14:textId="2BA06399" w:rsidR="0019709A" w:rsidRDefault="007245E8">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A63222">
              <w:rPr>
                <w:noProof/>
                <w:webHidden/>
              </w:rPr>
              <w:t>136</w:t>
            </w:r>
            <w:r w:rsidR="0019709A">
              <w:rPr>
                <w:noProof/>
                <w:webHidden/>
              </w:rPr>
              <w:fldChar w:fldCharType="end"/>
            </w:r>
          </w:hyperlink>
        </w:p>
        <w:p w14:paraId="4B67D985" w14:textId="49751767" w:rsidR="0019709A" w:rsidRDefault="007245E8">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A63222">
              <w:rPr>
                <w:noProof/>
                <w:webHidden/>
              </w:rPr>
              <w:t>136</w:t>
            </w:r>
            <w:r w:rsidR="0019709A">
              <w:rPr>
                <w:noProof/>
                <w:webHidden/>
              </w:rPr>
              <w:fldChar w:fldCharType="end"/>
            </w:r>
          </w:hyperlink>
        </w:p>
        <w:p w14:paraId="6A10AB2A" w14:textId="70ACD7AB" w:rsidR="0019709A" w:rsidRDefault="007245E8">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A63222">
              <w:rPr>
                <w:noProof/>
                <w:webHidden/>
              </w:rPr>
              <w:t>142</w:t>
            </w:r>
            <w:r w:rsidR="0019709A">
              <w:rPr>
                <w:noProof/>
                <w:webHidden/>
              </w:rPr>
              <w:fldChar w:fldCharType="end"/>
            </w:r>
          </w:hyperlink>
        </w:p>
        <w:p w14:paraId="1C836106" w14:textId="2FA48D13" w:rsidR="0019709A" w:rsidRDefault="007245E8">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A63222">
              <w:rPr>
                <w:noProof/>
                <w:webHidden/>
              </w:rPr>
              <w:t>145</w:t>
            </w:r>
            <w:r w:rsidR="0019709A">
              <w:rPr>
                <w:noProof/>
                <w:webHidden/>
              </w:rPr>
              <w:fldChar w:fldCharType="end"/>
            </w:r>
          </w:hyperlink>
        </w:p>
        <w:p w14:paraId="772DD2D5" w14:textId="5AD9D21A" w:rsidR="0019709A" w:rsidRDefault="007245E8">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A63222">
              <w:rPr>
                <w:noProof/>
                <w:webHidden/>
              </w:rPr>
              <w:t>149</w:t>
            </w:r>
            <w:r w:rsidR="0019709A">
              <w:rPr>
                <w:noProof/>
                <w:webHidden/>
              </w:rPr>
              <w:fldChar w:fldCharType="end"/>
            </w:r>
          </w:hyperlink>
        </w:p>
        <w:p w14:paraId="33FE234D" w14:textId="3F6BE922" w:rsidR="0019709A" w:rsidRDefault="007245E8">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A63222">
              <w:rPr>
                <w:noProof/>
                <w:webHidden/>
              </w:rPr>
              <w:t>152</w:t>
            </w:r>
            <w:r w:rsidR="0019709A">
              <w:rPr>
                <w:noProof/>
                <w:webHidden/>
              </w:rPr>
              <w:fldChar w:fldCharType="end"/>
            </w:r>
          </w:hyperlink>
        </w:p>
        <w:p w14:paraId="379D066F" w14:textId="65F99EDA" w:rsidR="0019709A" w:rsidRDefault="007245E8">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A63222">
              <w:rPr>
                <w:noProof/>
                <w:webHidden/>
              </w:rPr>
              <w:t>154</w:t>
            </w:r>
            <w:r w:rsidR="0019709A">
              <w:rPr>
                <w:noProof/>
                <w:webHidden/>
              </w:rPr>
              <w:fldChar w:fldCharType="end"/>
            </w:r>
          </w:hyperlink>
        </w:p>
        <w:p w14:paraId="1E0C926A" w14:textId="7E288E30" w:rsidR="0019709A" w:rsidRDefault="007245E8">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A63222">
              <w:rPr>
                <w:noProof/>
                <w:webHidden/>
              </w:rPr>
              <w:t>158</w:t>
            </w:r>
            <w:r w:rsidR="0019709A">
              <w:rPr>
                <w:noProof/>
                <w:webHidden/>
              </w:rPr>
              <w:fldChar w:fldCharType="end"/>
            </w:r>
          </w:hyperlink>
        </w:p>
        <w:p w14:paraId="6359A7ED" w14:textId="637F9887" w:rsidR="0019709A" w:rsidRDefault="007245E8">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A63222">
              <w:rPr>
                <w:noProof/>
                <w:webHidden/>
              </w:rPr>
              <w:t>159</w:t>
            </w:r>
            <w:r w:rsidR="0019709A">
              <w:rPr>
                <w:noProof/>
                <w:webHidden/>
              </w:rPr>
              <w:fldChar w:fldCharType="end"/>
            </w:r>
          </w:hyperlink>
        </w:p>
        <w:p w14:paraId="018C0A84" w14:textId="1BE730E0" w:rsidR="0019709A" w:rsidRDefault="007245E8">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A63222">
              <w:rPr>
                <w:noProof/>
                <w:webHidden/>
              </w:rPr>
              <w:t>163</w:t>
            </w:r>
            <w:r w:rsidR="0019709A">
              <w:rPr>
                <w:noProof/>
                <w:webHidden/>
              </w:rPr>
              <w:fldChar w:fldCharType="end"/>
            </w:r>
          </w:hyperlink>
        </w:p>
        <w:p w14:paraId="747C0E24" w14:textId="43BD7631" w:rsidR="0019709A" w:rsidRDefault="007245E8">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A63222">
              <w:rPr>
                <w:noProof/>
                <w:webHidden/>
              </w:rPr>
              <w:t>163</w:t>
            </w:r>
            <w:r w:rsidR="0019709A">
              <w:rPr>
                <w:noProof/>
                <w:webHidden/>
              </w:rPr>
              <w:fldChar w:fldCharType="end"/>
            </w:r>
          </w:hyperlink>
        </w:p>
        <w:p w14:paraId="56377104" w14:textId="07FA76C6" w:rsidR="0019709A" w:rsidRDefault="007245E8">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A63222">
              <w:rPr>
                <w:noProof/>
                <w:webHidden/>
              </w:rPr>
              <w:t>166</w:t>
            </w:r>
            <w:r w:rsidR="0019709A">
              <w:rPr>
                <w:noProof/>
                <w:webHidden/>
              </w:rPr>
              <w:fldChar w:fldCharType="end"/>
            </w:r>
          </w:hyperlink>
        </w:p>
        <w:p w14:paraId="27F78816" w14:textId="7C53B9F2" w:rsidR="0019709A" w:rsidRDefault="007245E8">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A63222">
              <w:rPr>
                <w:noProof/>
                <w:webHidden/>
              </w:rPr>
              <w:t>167</w:t>
            </w:r>
            <w:r w:rsidR="0019709A">
              <w:rPr>
                <w:noProof/>
                <w:webHidden/>
              </w:rPr>
              <w:fldChar w:fldCharType="end"/>
            </w:r>
          </w:hyperlink>
        </w:p>
        <w:p w14:paraId="5E2C8177" w14:textId="421531FD" w:rsidR="0019709A" w:rsidRDefault="007245E8">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A63222">
              <w:rPr>
                <w:noProof/>
                <w:webHidden/>
              </w:rPr>
              <w:t>173</w:t>
            </w:r>
            <w:r w:rsidR="0019709A">
              <w:rPr>
                <w:noProof/>
                <w:webHidden/>
              </w:rPr>
              <w:fldChar w:fldCharType="end"/>
            </w:r>
          </w:hyperlink>
        </w:p>
        <w:p w14:paraId="6C6FAB63" w14:textId="1B7411E6" w:rsidR="0019709A" w:rsidRDefault="007245E8">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A63222">
              <w:rPr>
                <w:noProof/>
                <w:webHidden/>
              </w:rPr>
              <w:t>177</w:t>
            </w:r>
            <w:r w:rsidR="0019709A">
              <w:rPr>
                <w:noProof/>
                <w:webHidden/>
              </w:rPr>
              <w:fldChar w:fldCharType="end"/>
            </w:r>
          </w:hyperlink>
        </w:p>
        <w:p w14:paraId="130EEA28" w14:textId="6D37AEEC" w:rsidR="0019709A" w:rsidRDefault="007245E8">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A63222">
              <w:rPr>
                <w:noProof/>
                <w:webHidden/>
              </w:rPr>
              <w:t>177</w:t>
            </w:r>
            <w:r w:rsidR="0019709A">
              <w:rPr>
                <w:noProof/>
                <w:webHidden/>
              </w:rPr>
              <w:fldChar w:fldCharType="end"/>
            </w:r>
          </w:hyperlink>
        </w:p>
        <w:p w14:paraId="3E39B74E" w14:textId="5822CB7B" w:rsidR="0019709A" w:rsidRDefault="007245E8">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A63222">
              <w:rPr>
                <w:noProof/>
                <w:webHidden/>
              </w:rPr>
              <w:t>180</w:t>
            </w:r>
            <w:r w:rsidR="0019709A">
              <w:rPr>
                <w:noProof/>
                <w:webHidden/>
              </w:rPr>
              <w:fldChar w:fldCharType="end"/>
            </w:r>
          </w:hyperlink>
        </w:p>
        <w:p w14:paraId="4739FCB5" w14:textId="75C56A2A" w:rsidR="0019709A" w:rsidRDefault="007245E8">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A63222">
              <w:rPr>
                <w:noProof/>
                <w:webHidden/>
              </w:rPr>
              <w:t>183</w:t>
            </w:r>
            <w:r w:rsidR="0019709A">
              <w:rPr>
                <w:noProof/>
                <w:webHidden/>
              </w:rPr>
              <w:fldChar w:fldCharType="end"/>
            </w:r>
          </w:hyperlink>
        </w:p>
        <w:p w14:paraId="16A08FA3" w14:textId="184BFEA9" w:rsidR="0019709A" w:rsidRDefault="007245E8">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A63222">
              <w:rPr>
                <w:noProof/>
                <w:webHidden/>
              </w:rPr>
              <w:t>183</w:t>
            </w:r>
            <w:r w:rsidR="0019709A">
              <w:rPr>
                <w:noProof/>
                <w:webHidden/>
              </w:rPr>
              <w:fldChar w:fldCharType="end"/>
            </w:r>
          </w:hyperlink>
        </w:p>
        <w:p w14:paraId="28B31890" w14:textId="4C0784B6" w:rsidR="0019709A" w:rsidRDefault="007245E8">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A63222">
              <w:rPr>
                <w:noProof/>
                <w:webHidden/>
              </w:rPr>
              <w:t>183</w:t>
            </w:r>
            <w:r w:rsidR="0019709A">
              <w:rPr>
                <w:noProof/>
                <w:webHidden/>
              </w:rPr>
              <w:fldChar w:fldCharType="end"/>
            </w:r>
          </w:hyperlink>
        </w:p>
        <w:p w14:paraId="79C21690" w14:textId="2799D11A" w:rsidR="0019709A" w:rsidRDefault="007245E8">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A63222">
              <w:rPr>
                <w:noProof/>
                <w:webHidden/>
              </w:rPr>
              <w:t>184</w:t>
            </w:r>
            <w:r w:rsidR="0019709A">
              <w:rPr>
                <w:noProof/>
                <w:webHidden/>
              </w:rPr>
              <w:fldChar w:fldCharType="end"/>
            </w:r>
          </w:hyperlink>
        </w:p>
        <w:p w14:paraId="25E892BE" w14:textId="7DD39527" w:rsidR="0019709A" w:rsidRDefault="007245E8">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A63222">
              <w:rPr>
                <w:noProof/>
                <w:webHidden/>
              </w:rPr>
              <w:t>184</w:t>
            </w:r>
            <w:r w:rsidR="0019709A">
              <w:rPr>
                <w:noProof/>
                <w:webHidden/>
              </w:rPr>
              <w:fldChar w:fldCharType="end"/>
            </w:r>
          </w:hyperlink>
        </w:p>
        <w:p w14:paraId="66524363" w14:textId="66167AD9" w:rsidR="0019709A" w:rsidRDefault="007245E8">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A63222">
              <w:rPr>
                <w:noProof/>
                <w:webHidden/>
              </w:rPr>
              <w:t>185</w:t>
            </w:r>
            <w:r w:rsidR="0019709A">
              <w:rPr>
                <w:noProof/>
                <w:webHidden/>
              </w:rPr>
              <w:fldChar w:fldCharType="end"/>
            </w:r>
          </w:hyperlink>
        </w:p>
        <w:p w14:paraId="7CF007ED" w14:textId="0004FD5B" w:rsidR="0019709A" w:rsidRDefault="007245E8">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A63222">
              <w:rPr>
                <w:noProof/>
                <w:webHidden/>
              </w:rPr>
              <w:t>187</w:t>
            </w:r>
            <w:r w:rsidR="0019709A">
              <w:rPr>
                <w:noProof/>
                <w:webHidden/>
              </w:rPr>
              <w:fldChar w:fldCharType="end"/>
            </w:r>
          </w:hyperlink>
        </w:p>
        <w:p w14:paraId="1F6CFC92" w14:textId="4EE5C213" w:rsidR="0019709A" w:rsidRDefault="007245E8">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A63222">
              <w:rPr>
                <w:noProof/>
                <w:webHidden/>
              </w:rPr>
              <w:t>188</w:t>
            </w:r>
            <w:r w:rsidR="0019709A">
              <w:rPr>
                <w:noProof/>
                <w:webHidden/>
              </w:rPr>
              <w:fldChar w:fldCharType="end"/>
            </w:r>
          </w:hyperlink>
        </w:p>
        <w:p w14:paraId="33222F0D" w14:textId="18691E59" w:rsidR="0019709A" w:rsidRDefault="007245E8">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A63222">
              <w:rPr>
                <w:noProof/>
                <w:webHidden/>
              </w:rPr>
              <w:t>189</w:t>
            </w:r>
            <w:r w:rsidR="0019709A">
              <w:rPr>
                <w:noProof/>
                <w:webHidden/>
              </w:rPr>
              <w:fldChar w:fldCharType="end"/>
            </w:r>
          </w:hyperlink>
        </w:p>
        <w:p w14:paraId="4173E089" w14:textId="7B5D4A92" w:rsidR="0019709A" w:rsidRDefault="007245E8">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A63222">
              <w:rPr>
                <w:noProof/>
                <w:webHidden/>
              </w:rPr>
              <w:t>190</w:t>
            </w:r>
            <w:r w:rsidR="0019709A">
              <w:rPr>
                <w:noProof/>
                <w:webHidden/>
              </w:rPr>
              <w:fldChar w:fldCharType="end"/>
            </w:r>
          </w:hyperlink>
        </w:p>
        <w:p w14:paraId="1579C74E" w14:textId="15FD73CA" w:rsidR="0019709A" w:rsidRDefault="007245E8">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A63222">
              <w:rPr>
                <w:noProof/>
                <w:webHidden/>
              </w:rPr>
              <w:t>191</w:t>
            </w:r>
            <w:r w:rsidR="0019709A">
              <w:rPr>
                <w:noProof/>
                <w:webHidden/>
              </w:rPr>
              <w:fldChar w:fldCharType="end"/>
            </w:r>
          </w:hyperlink>
        </w:p>
        <w:p w14:paraId="7BDFC583" w14:textId="0CF2A4E5" w:rsidR="0019709A" w:rsidRDefault="007245E8">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A63222">
              <w:rPr>
                <w:noProof/>
                <w:webHidden/>
              </w:rPr>
              <w:t>194</w:t>
            </w:r>
            <w:r w:rsidR="0019709A">
              <w:rPr>
                <w:noProof/>
                <w:webHidden/>
              </w:rPr>
              <w:fldChar w:fldCharType="end"/>
            </w:r>
          </w:hyperlink>
        </w:p>
        <w:p w14:paraId="52A92C0C" w14:textId="1F780926" w:rsidR="0019709A" w:rsidRDefault="007245E8">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A63222">
              <w:rPr>
                <w:noProof/>
                <w:webHidden/>
              </w:rPr>
              <w:t>194</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1" w:name="_Ref57033231"/>
      <w:bookmarkStart w:id="2" w:name="_Toc148037118"/>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7A84C6CE"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0E2AA24E"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w:t>
      </w:r>
      <w:r w:rsidR="00B62BA3" w:rsidRPr="003D662E">
        <w:rPr>
          <w:lang w:val="en-US"/>
        </w:rPr>
        <w:lastRenderedPageBreak/>
        <w:t xml:space="preserve">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75790D" w:rsidRPr="0075790D">
        <w:rPr>
          <w:highlight w:val="yellow"/>
          <w:lang w:val="en-US"/>
        </w:rPr>
        <w:t>May</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75790D" w:rsidRPr="0075790D">
        <w:rPr>
          <w:highlight w:val="yellow"/>
          <w:lang w:val="en-US"/>
        </w:rPr>
        <w:t>7</w:t>
      </w:r>
      <w:r w:rsidR="000E676E" w:rsidRPr="0075790D">
        <w:rPr>
          <w:highlight w:val="yellow"/>
          <w:lang w:val="en-US"/>
        </w:rPr>
        <w:t>.</w:t>
      </w:r>
      <w:r w:rsidR="0075790D" w:rsidRPr="0075790D">
        <w:rPr>
          <w:highlight w:val="yellow"/>
          <w:lang w:val="en-US"/>
        </w:rPr>
        <w:t>1</w:t>
      </w:r>
      <w:r w:rsidR="000E676E" w:rsidRPr="0075790D">
        <w:rPr>
          <w:highlight w:val="yellow"/>
          <w:lang w:val="en-US"/>
        </w:rPr>
        <w:t>)</w:t>
      </w:r>
      <w:r w:rsidR="000E676E" w:rsidRPr="003D662E">
        <w:rPr>
          <w:lang w:val="en-US"/>
        </w:rPr>
        <w:t xml:space="preserve"> and supersedes older versions of this handbook/the platform.</w:t>
      </w:r>
    </w:p>
    <w:p w14:paraId="2DBAB6BE" w14:textId="57735988"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several upgrades (Java 17/21, Python 3.13 with virtual environments, Angular 19), the preparation for AAS metamodel version 3 (BaSyx2) as well as a series of new connectors (MODBUS/TCP, REST, INFLUX,</w:t>
      </w:r>
      <w:r w:rsidR="004A2602">
        <w:rPr>
          <w:highlight w:val="yellow"/>
          <w:lang w:val="en-US"/>
        </w:rPr>
        <w:t xml:space="preserve"> serial,</w:t>
      </w:r>
      <w:r w:rsidR="0075790D">
        <w:rPr>
          <w:highlight w:val="yellow"/>
          <w:lang w:val="en-US"/>
        </w:rPr>
        <w:t xml:space="preserve"> File)</w:t>
      </w:r>
      <w:r w:rsidR="00F32F9B" w:rsidRPr="00EF68DB">
        <w:rPr>
          <w:highlight w:val="yellow"/>
          <w:lang w:val="en-US"/>
        </w:rPr>
        <w:t>.</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0C5D5E50" w:rsidR="00994A35" w:rsidRPr="003D662E" w:rsidRDefault="00994A35" w:rsidP="009E6C43">
      <w:pPr>
        <w:jc w:val="both"/>
        <w:rPr>
          <w:lang w:val="en-US"/>
        </w:rPr>
      </w:pPr>
      <w:r w:rsidRPr="003D662E">
        <w:rPr>
          <w:lang w:val="en-US"/>
        </w:rPr>
        <w:t xml:space="preserve">Work on the </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7245E8">
      <w:pPr>
        <w:pStyle w:val="ListParagraph"/>
        <w:numPr>
          <w:ilvl w:val="0"/>
          <w:numId w:val="5"/>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4.0/IIoT/CPPS platforms using the same analysis topics as [35], but comparing more than 40 scientific approaches with 21 industrial platforms.</w:t>
      </w:r>
    </w:p>
    <w:p w14:paraId="5610784A" w14:textId="3BD94080" w:rsidR="00994A35" w:rsidRPr="003D662E" w:rsidRDefault="00994A35" w:rsidP="007245E8">
      <w:pPr>
        <w:pStyle w:val="ListParagraph"/>
        <w:numPr>
          <w:ilvl w:val="0"/>
          <w:numId w:val="5"/>
        </w:numPr>
        <w:jc w:val="both"/>
        <w:rPr>
          <w:lang w:val="en-US"/>
        </w:rPr>
      </w:pPr>
      <w:r w:rsidRPr="003D662E">
        <w:rPr>
          <w:lang w:val="en-US"/>
        </w:rPr>
        <w:t>Interactions with other funded projects: DaPro</w:t>
      </w:r>
      <w:r w:rsidR="00212667" w:rsidRPr="003D662E">
        <w:rPr>
          <w:rStyle w:val="FootnoteReference"/>
          <w:lang w:val="en-US"/>
        </w:rPr>
        <w:footnoteReference w:id="5"/>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6"/>
      </w:r>
      <w:r w:rsidR="00D372A6" w:rsidRPr="003D662E">
        <w:rPr>
          <w:lang w:val="en-US"/>
        </w:rPr>
        <w:t>, FabOs</w:t>
      </w:r>
      <w:r w:rsidR="00212667" w:rsidRPr="003D662E">
        <w:rPr>
          <w:rStyle w:val="FootnoteReference"/>
          <w:lang w:val="en-US"/>
        </w:rPr>
        <w:footnoteReference w:id="7"/>
      </w:r>
      <w:r w:rsidR="00D372A6" w:rsidRPr="003D662E">
        <w:rPr>
          <w:lang w:val="en-US"/>
        </w:rPr>
        <w:t>, Service-Meister</w:t>
      </w:r>
      <w:r w:rsidR="00212667" w:rsidRPr="003D662E">
        <w:rPr>
          <w:rStyle w:val="FootnoteReference"/>
          <w:lang w:val="en-US"/>
        </w:rPr>
        <w:footnoteReference w:id="8"/>
      </w:r>
      <w:r w:rsidR="00D372A6" w:rsidRPr="003D662E">
        <w:rPr>
          <w:lang w:val="en-US"/>
        </w:rPr>
        <w:t>.</w:t>
      </w:r>
    </w:p>
    <w:p w14:paraId="40726E1D" w14:textId="5DB58375" w:rsidR="00D372A6" w:rsidRDefault="00D372A6" w:rsidP="007245E8">
      <w:pPr>
        <w:pStyle w:val="ListParagraph"/>
        <w:numPr>
          <w:ilvl w:val="0"/>
          <w:numId w:val="5"/>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7245E8">
      <w:pPr>
        <w:pStyle w:val="ListParagraph"/>
        <w:numPr>
          <w:ilvl w:val="0"/>
          <w:numId w:val="5"/>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7245E8">
      <w:pPr>
        <w:pStyle w:val="ListParagraph"/>
        <w:numPr>
          <w:ilvl w:val="0"/>
          <w:numId w:val="5"/>
        </w:numPr>
        <w:jc w:val="both"/>
        <w:rPr>
          <w:lang w:val="en-GB"/>
        </w:rPr>
      </w:pPr>
      <w:r w:rsidRPr="00B87C8F">
        <w:rPr>
          <w:lang w:val="en-US"/>
        </w:rPr>
        <w:t>Gaia-X</w:t>
      </w:r>
      <w:r w:rsidRPr="003D662E">
        <w:rPr>
          <w:rStyle w:val="FootnoteReference"/>
          <w:b/>
          <w:lang w:val="en-US"/>
        </w:rPr>
        <w:footnoteReference w:id="9"/>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141DAF99"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A63222">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t>
      </w:r>
      <w:r w:rsidRPr="003D662E">
        <w:rPr>
          <w:lang w:val="en-US"/>
        </w:rPr>
        <w:lastRenderedPageBreak/>
        <w:t xml:space="preserve">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16CDE2D8"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A63222">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A63222">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6DFB8B12"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A63222">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A63222">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A63222">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0814E709"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A63222">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2A4A8A50"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A63222">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A63222">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1D049B62"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A63222">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A63222">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A63222">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6E5F0404" w:rsidR="00D53151" w:rsidRPr="00FA0F55" w:rsidRDefault="00D53151" w:rsidP="007245E8">
      <w:pPr>
        <w:pStyle w:val="ListParagraph"/>
        <w:numPr>
          <w:ilvl w:val="0"/>
          <w:numId w:val="52"/>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A63222">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A63222">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A63222">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21C6C86C" w:rsidR="00955E10" w:rsidRPr="00FA0F55" w:rsidRDefault="00E22100" w:rsidP="007245E8">
      <w:pPr>
        <w:pStyle w:val="ListParagraph"/>
        <w:numPr>
          <w:ilvl w:val="0"/>
          <w:numId w:val="52"/>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A63222">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A63222">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A63222">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 xml:space="preserve">Please consider that at its heart, the platform is a distributed system and requires certain programs running on the nodes that shall perform application </w:t>
      </w:r>
      <w:r w:rsidR="00A22528" w:rsidRPr="00FA0F55">
        <w:rPr>
          <w:lang w:val="en-US"/>
        </w:rPr>
        <w:lastRenderedPageBreak/>
        <w:t>tasks. Depending on your installation, different user permissions also for installing programming language libraries may have to be considered.</w:t>
      </w:r>
      <w:r w:rsidR="003A112E" w:rsidRPr="00FA0F55">
        <w:rPr>
          <w:lang w:val="en-US"/>
        </w:rPr>
        <w:t xml:space="preserve"> </w:t>
      </w:r>
    </w:p>
    <w:p w14:paraId="28D8BB51" w14:textId="269CAD57" w:rsidR="00CC2FE1" w:rsidRPr="00FA0F55" w:rsidRDefault="00CC2FE1" w:rsidP="007245E8">
      <w:pPr>
        <w:pStyle w:val="ListParagraph"/>
        <w:numPr>
          <w:ilvl w:val="0"/>
          <w:numId w:val="52"/>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A63222">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A63222">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A63222">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2C59FC9F" w:rsidR="00E22100" w:rsidRPr="00FA0F55" w:rsidRDefault="00955E10" w:rsidP="007245E8">
      <w:pPr>
        <w:pStyle w:val="ListParagraph"/>
        <w:numPr>
          <w:ilvl w:val="0"/>
          <w:numId w:val="52"/>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A63222">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63222">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63222">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63222">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63222">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63222">
        <w:rPr>
          <w:lang w:val="en-US"/>
        </w:rPr>
        <w:t>6.10</w:t>
      </w:r>
      <w:r w:rsidR="005064DD" w:rsidRPr="00FA0F55">
        <w:rPr>
          <w:lang w:val="en-US"/>
        </w:rPr>
        <w:fldChar w:fldCharType="end"/>
      </w:r>
      <w:r w:rsidR="005064DD" w:rsidRPr="00FA0F55">
        <w:rPr>
          <w:lang w:val="en-US"/>
        </w:rPr>
        <w:t>.</w:t>
      </w:r>
    </w:p>
    <w:p w14:paraId="1B97DD61" w14:textId="33B61283" w:rsidR="00E22100" w:rsidRPr="00FA0F55" w:rsidRDefault="00E22100" w:rsidP="007245E8">
      <w:pPr>
        <w:pStyle w:val="ListParagraph"/>
        <w:numPr>
          <w:ilvl w:val="0"/>
          <w:numId w:val="52"/>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A63222">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A63222">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A63222">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0"/>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1"/>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09F032B2"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A63222">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A63222">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255AFDD" w:rsidR="00ED7BE1" w:rsidRPr="003D662E" w:rsidRDefault="003D60A6" w:rsidP="007245E8">
      <w:pPr>
        <w:pStyle w:val="ListParagraph"/>
        <w:numPr>
          <w:ilvl w:val="0"/>
          <w:numId w:val="3"/>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2"/>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3"/>
      </w:r>
      <w:r w:rsidRPr="003D662E">
        <w:rPr>
          <w:lang w:val="en-US"/>
        </w:rPr>
        <w:t xml:space="preserve"> and checkstyle</w:t>
      </w:r>
      <w:r w:rsidR="00AF30D7" w:rsidRPr="003D662E">
        <w:rPr>
          <w:rStyle w:val="FootnoteReference"/>
          <w:lang w:val="en-US"/>
        </w:rPr>
        <w:footnoteReference w:id="14"/>
      </w:r>
      <w:r w:rsidR="00800264" w:rsidRPr="003D662E">
        <w:rPr>
          <w:lang w:val="en-US"/>
        </w:rPr>
        <w:t xml:space="preserve"> </w:t>
      </w:r>
      <w:r w:rsidRPr="003D662E">
        <w:rPr>
          <w:lang w:val="en-US"/>
        </w:rPr>
        <w:t>integration</w:t>
      </w:r>
      <w:r w:rsidR="006B3A74" w:rsidRPr="003D662E">
        <w:rPr>
          <w:lang w:val="en-US"/>
        </w:rPr>
        <w:t>s</w:t>
      </w:r>
      <w:bookmarkStart w:id="20" w:name="_Ref171725308"/>
      <w:r w:rsidR="00B07554">
        <w:rPr>
          <w:rStyle w:val="FootnoteReference"/>
          <w:lang w:val="en-US"/>
        </w:rPr>
        <w:footnoteReference w:id="15"/>
      </w:r>
      <w:bookmarkEnd w:id="20"/>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 Maven repositories</w:t>
      </w:r>
      <w:r w:rsidR="007A479B" w:rsidRPr="003D662E">
        <w:rPr>
          <w:lang w:val="en-US"/>
        </w:rPr>
        <w:t xml:space="preserve">.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 xml:space="preserve">With version 0.7.1, we upgraded oktoflow to Java 17 (except for some </w:t>
      </w:r>
      <w:r w:rsidR="00AD3E35">
        <w:rPr>
          <w:lang w:val="en-US"/>
        </w:rPr>
        <w:lastRenderedPageBreak/>
        <w:t xml:space="preserve">components like RTSA still requiring an installed </w:t>
      </w:r>
      <w:r w:rsidR="004431FF">
        <w:rPr>
          <w:lang w:val="en-US"/>
        </w:rPr>
        <w:t xml:space="preserve">dependency to </w:t>
      </w:r>
      <w:r w:rsidR="00AD3E35">
        <w:rPr>
          <w:lang w:val="en-US"/>
        </w:rPr>
        <w:t>JDK 8 at runtime</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42B98663" w:rsidR="004863F0" w:rsidRPr="003D662E" w:rsidRDefault="0094043C" w:rsidP="007245E8">
      <w:pPr>
        <w:pStyle w:val="ListParagraph"/>
        <w:numPr>
          <w:ilvl w:val="0"/>
          <w:numId w:val="3"/>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A63222">
        <w:rPr>
          <w:vertAlign w:val="superscript"/>
          <w:lang w:val="en-US"/>
        </w:rPr>
        <w:t>15</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7245E8">
      <w:pPr>
        <w:pStyle w:val="ListParagraph"/>
        <w:numPr>
          <w:ilvl w:val="0"/>
          <w:numId w:val="3"/>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7245E8">
      <w:pPr>
        <w:pStyle w:val="ListParagraph"/>
        <w:numPr>
          <w:ilvl w:val="0"/>
          <w:numId w:val="3"/>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6"/>
      </w:r>
      <w:r w:rsidRPr="003D662E">
        <w:rPr>
          <w:lang w:val="en-US"/>
        </w:rPr>
        <w:t>, for machine-readable complex data in AAS on JSON</w:t>
      </w:r>
      <w:r w:rsidRPr="003D662E">
        <w:rPr>
          <w:rStyle w:val="FootnoteReference"/>
          <w:lang w:val="en-US"/>
        </w:rPr>
        <w:footnoteReference w:id="17"/>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18"/>
      </w:r>
      <w:r w:rsidR="009E0408" w:rsidRPr="003D662E">
        <w:rPr>
          <w:lang w:val="en-US"/>
        </w:rPr>
        <w:t>.</w:t>
      </w:r>
    </w:p>
    <w:p w14:paraId="5250BAE8" w14:textId="164347DD" w:rsidR="008C7BAD" w:rsidRPr="003D662E" w:rsidRDefault="008C7BAD" w:rsidP="007245E8">
      <w:pPr>
        <w:pStyle w:val="ListParagraph"/>
        <w:numPr>
          <w:ilvl w:val="0"/>
          <w:numId w:val="3"/>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7245E8">
      <w:pPr>
        <w:pStyle w:val="ListParagraph"/>
        <w:numPr>
          <w:ilvl w:val="0"/>
          <w:numId w:val="3"/>
        </w:numPr>
        <w:jc w:val="both"/>
        <w:rPr>
          <w:lang w:val="en-US"/>
        </w:rPr>
      </w:pPr>
      <w:r w:rsidRPr="003D662E">
        <w:rPr>
          <w:lang w:val="en-US"/>
        </w:rPr>
        <w:lastRenderedPageBreak/>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7245E8">
      <w:pPr>
        <w:pStyle w:val="ListParagraph"/>
        <w:numPr>
          <w:ilvl w:val="0"/>
          <w:numId w:val="3"/>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64458B18"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A63222">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7245E8">
      <w:pPr>
        <w:pStyle w:val="ListParagraph"/>
        <w:numPr>
          <w:ilvl w:val="0"/>
          <w:numId w:val="4"/>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7245E8">
      <w:pPr>
        <w:pStyle w:val="ListParagraph"/>
        <w:numPr>
          <w:ilvl w:val="0"/>
          <w:numId w:val="4"/>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7245E8">
      <w:pPr>
        <w:pStyle w:val="ListParagraph"/>
        <w:numPr>
          <w:ilvl w:val="0"/>
          <w:numId w:val="4"/>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7245E8">
      <w:pPr>
        <w:pStyle w:val="ListParagraph"/>
        <w:numPr>
          <w:ilvl w:val="0"/>
          <w:numId w:val="4"/>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19"/>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0"/>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1"/>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lastRenderedPageBreak/>
        <w:br w:type="page"/>
      </w:r>
    </w:p>
    <w:p w14:paraId="3F9590BD" w14:textId="7937F274" w:rsidR="00BA5BEE" w:rsidRPr="003D662E" w:rsidRDefault="00CA2F6B" w:rsidP="00CA2F6B">
      <w:pPr>
        <w:pStyle w:val="Heading1"/>
        <w:rPr>
          <w:lang w:val="en-US"/>
        </w:rPr>
      </w:pPr>
      <w:bookmarkStart w:id="22" w:name="_Ref57109414"/>
      <w:bookmarkStart w:id="23" w:name="_Toc148037123"/>
      <w:r w:rsidRPr="003D662E">
        <w:rPr>
          <w:lang w:val="en-US"/>
        </w:rPr>
        <w:lastRenderedPageBreak/>
        <w:t>Architecture</w:t>
      </w:r>
      <w:bookmarkEnd w:id="22"/>
      <w:bookmarkEnd w:id="23"/>
    </w:p>
    <w:p w14:paraId="4083AA05" w14:textId="2BB0650D"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A63222">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35F71853"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A63222">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A63222">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A63222">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A63222">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A63222">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A63222">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A63222">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A63222">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148037124"/>
      <w:r w:rsidRPr="003D662E">
        <w:rPr>
          <w:lang w:val="en-US"/>
        </w:rPr>
        <w:t>Overview</w:t>
      </w:r>
      <w:bookmarkEnd w:id="24"/>
      <w:bookmarkEnd w:id="25"/>
    </w:p>
    <w:p w14:paraId="1A4794D7" w14:textId="36152B18"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A63222" w:rsidRPr="003D662E">
        <w:rPr>
          <w:lang w:val="en-US"/>
        </w:rPr>
        <w:t xml:space="preserve">Figure </w:t>
      </w:r>
      <w:r w:rsidR="00A63222">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6CE45D35"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1F2A7C87"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A63222" w:rsidRPr="003D662E">
        <w:rPr>
          <w:lang w:val="en-US"/>
        </w:rPr>
        <w:t xml:space="preserve">Figure </w:t>
      </w:r>
      <w:r w:rsidR="00A63222">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7245E8">
      <w:pPr>
        <w:pStyle w:val="ListParagraph"/>
        <w:numPr>
          <w:ilvl w:val="0"/>
          <w:numId w:val="6"/>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2"/>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3"/>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7245E8">
      <w:pPr>
        <w:pStyle w:val="ListParagraph"/>
        <w:numPr>
          <w:ilvl w:val="0"/>
          <w:numId w:val="6"/>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4F9C8DAB" w:rsidR="00C12D85" w:rsidRPr="003D662E" w:rsidRDefault="00C12D85" w:rsidP="007245E8">
      <w:pPr>
        <w:pStyle w:val="ListParagraph"/>
        <w:numPr>
          <w:ilvl w:val="0"/>
          <w:numId w:val="6"/>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A63222" w:rsidRPr="003D662E">
        <w:rPr>
          <w:lang w:val="en-US"/>
        </w:rPr>
        <w:t xml:space="preserve">Figure </w:t>
      </w:r>
      <w:r w:rsidR="00A63222">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18226F1E" w:rsidR="00ED6BF5" w:rsidRPr="003D662E" w:rsidRDefault="00ED6BF5" w:rsidP="007245E8">
      <w:pPr>
        <w:pStyle w:val="ListParagraph"/>
        <w:numPr>
          <w:ilvl w:val="0"/>
          <w:numId w:val="7"/>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7245E8">
      <w:pPr>
        <w:pStyle w:val="ListParagraph"/>
        <w:numPr>
          <w:ilvl w:val="0"/>
          <w:numId w:val="7"/>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4"/>
      </w:r>
      <w:r w:rsidR="00A3348A" w:rsidRPr="003D662E">
        <w:rPr>
          <w:lang w:val="en-US"/>
        </w:rPr>
        <w:t xml:space="preserve">, </w:t>
      </w:r>
      <w:r w:rsidR="009B1783" w:rsidRPr="003D662E">
        <w:rPr>
          <w:lang w:val="en-US"/>
        </w:rPr>
        <w:t>AMQP</w:t>
      </w:r>
      <w:r w:rsidR="009B1783" w:rsidRPr="003D662E">
        <w:rPr>
          <w:rStyle w:val="FootnoteReference"/>
          <w:lang w:val="en-US"/>
        </w:rPr>
        <w:footnoteReference w:id="25"/>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6"/>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27"/>
      </w:r>
      <w:r w:rsidR="00FF08B7" w:rsidRPr="003D662E">
        <w:rPr>
          <w:lang w:val="en-US"/>
        </w:rPr>
        <w:t xml:space="preserve"> for secure access to data.</w:t>
      </w:r>
    </w:p>
    <w:p w14:paraId="700E821B" w14:textId="6DCF4C9B" w:rsidR="001C0EBB" w:rsidRPr="003D662E" w:rsidRDefault="001C0EBB" w:rsidP="007245E8">
      <w:pPr>
        <w:pStyle w:val="ListParagraph"/>
        <w:numPr>
          <w:ilvl w:val="0"/>
          <w:numId w:val="7"/>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7245E8">
      <w:pPr>
        <w:pStyle w:val="ListParagraph"/>
        <w:numPr>
          <w:ilvl w:val="0"/>
          <w:numId w:val="7"/>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28"/>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7245E8">
      <w:pPr>
        <w:pStyle w:val="ListParagraph"/>
        <w:numPr>
          <w:ilvl w:val="0"/>
          <w:numId w:val="7"/>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7245E8">
      <w:pPr>
        <w:pStyle w:val="ListParagraph"/>
        <w:numPr>
          <w:ilvl w:val="0"/>
          <w:numId w:val="7"/>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7245E8">
      <w:pPr>
        <w:pStyle w:val="ListParagraph"/>
        <w:numPr>
          <w:ilvl w:val="0"/>
          <w:numId w:val="7"/>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7245E8">
      <w:pPr>
        <w:pStyle w:val="ListParagraph"/>
        <w:numPr>
          <w:ilvl w:val="0"/>
          <w:numId w:val="7"/>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7245E8">
      <w:pPr>
        <w:pStyle w:val="ListParagraph"/>
        <w:numPr>
          <w:ilvl w:val="0"/>
          <w:numId w:val="7"/>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29"/>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0"/>
      </w:r>
      <w:r w:rsidR="00DD05F2" w:rsidRPr="003D662E">
        <w:rPr>
          <w:lang w:val="en-GB"/>
        </w:rPr>
        <w:t>.</w:t>
      </w:r>
    </w:p>
    <w:p w14:paraId="59F712A9" w14:textId="424AD5C2"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A63222" w:rsidRPr="003D662E">
        <w:rPr>
          <w:lang w:val="en-US"/>
        </w:rPr>
        <w:t xml:space="preserve">Figure </w:t>
      </w:r>
      <w:r w:rsidR="00A63222">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2DA275DA" w:rsidR="00905EBE" w:rsidRPr="003D662E" w:rsidRDefault="00905EBE" w:rsidP="0020787C">
      <w:pPr>
        <w:pStyle w:val="Caption"/>
        <w:jc w:val="center"/>
        <w:rPr>
          <w:lang w:val="en-US"/>
        </w:rPr>
      </w:pPr>
      <w:bookmarkStart w:id="27"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2</w:t>
      </w:r>
      <w:r w:rsidRPr="003D662E">
        <w:fldChar w:fldCharType="end"/>
      </w:r>
      <w:bookmarkEnd w:id="27"/>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8" w:name="_Ref77062311"/>
      <w:bookmarkStart w:id="29" w:name="_Toc148037125"/>
      <w:r w:rsidRPr="003D662E">
        <w:rPr>
          <w:lang w:val="en-US"/>
        </w:rPr>
        <w:t>Relation to Reference Architectures</w:t>
      </w:r>
      <w:bookmarkEnd w:id="28"/>
      <w:bookmarkEnd w:id="29"/>
    </w:p>
    <w:p w14:paraId="71C95F3E" w14:textId="14DBB98D"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A63222" w:rsidRPr="003D662E">
        <w:rPr>
          <w:lang w:val="en-US"/>
        </w:rPr>
        <w:t xml:space="preserve">Table </w:t>
      </w:r>
      <w:r w:rsidR="00A63222">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1"/>
      </w:r>
      <w:r w:rsidR="00966866" w:rsidRPr="003D662E">
        <w:rPr>
          <w:lang w:val="en-US"/>
        </w:rPr>
        <w:t>.</w:t>
      </w:r>
    </w:p>
    <w:p w14:paraId="5557AFC1" w14:textId="6E08351C"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63222">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74343B"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74343B"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74343B"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74343B"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74343B"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74343B"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74343B"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74343B"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74343B"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74343B"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74343B"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Toc148037126"/>
      <w:bookmarkStart w:id="33" w:name="_Ref77062309"/>
      <w:r w:rsidRPr="003D662E">
        <w:rPr>
          <w:lang w:val="en-US"/>
        </w:rPr>
        <w:t>Stream (Data) Processing</w:t>
      </w:r>
      <w:bookmarkEnd w:id="31"/>
      <w:bookmarkEnd w:id="32"/>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100AEE02"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3</w:t>
      </w:r>
      <w:r w:rsidRPr="003D662E">
        <w:fldChar w:fldCharType="end"/>
      </w:r>
      <w:bookmarkEnd w:id="34"/>
      <w:r w:rsidRPr="003D662E">
        <w:rPr>
          <w:lang w:val="en-US"/>
        </w:rPr>
        <w:t>: Viewing IIoT and Industry 4.0 as data streams.</w:t>
      </w:r>
    </w:p>
    <w:p w14:paraId="50B99BD9" w14:textId="575FD833"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03A9788A"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19206E4F"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5" w:name="_Ref102805354"/>
      <w:bookmarkStart w:id="36" w:name="_Toc148037127"/>
      <w:r w:rsidRPr="003D662E">
        <w:rPr>
          <w:lang w:val="en-US"/>
        </w:rPr>
        <w:t>Asset Administration Shells</w:t>
      </w:r>
      <w:bookmarkEnd w:id="33"/>
      <w:bookmarkEnd w:id="35"/>
      <w:bookmarkEnd w:id="36"/>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6C25769E"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A63222" w:rsidRPr="003D662E">
        <w:rPr>
          <w:lang w:val="en-US"/>
        </w:rPr>
        <w:t xml:space="preserve">Figure </w:t>
      </w:r>
      <w:r w:rsidR="00A63222">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A63222">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5AE371FA"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254CBFD6"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A63222" w:rsidRPr="003D662E">
        <w:rPr>
          <w:lang w:val="en-US"/>
        </w:rPr>
        <w:t xml:space="preserve">Figure </w:t>
      </w:r>
      <w:r w:rsidR="00A63222">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Toc148037128"/>
      <w:bookmarkStart w:id="40" w:name="_Ref77062308"/>
      <w:r w:rsidRPr="003D662E">
        <w:rPr>
          <w:lang w:val="en-US"/>
        </w:rPr>
        <w:t>Component Interaction Overview</w:t>
      </w:r>
      <w:bookmarkEnd w:id="38"/>
      <w:bookmarkEnd w:id="39"/>
    </w:p>
    <w:p w14:paraId="193F2013" w14:textId="7EF30ADB"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A63222">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A63222">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A63222">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6EC38D97"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A63222">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0A3BF6B8" w:rsidR="008A5E1A" w:rsidRPr="003D662E" w:rsidRDefault="008A5E1A" w:rsidP="007245E8">
      <w:pPr>
        <w:pStyle w:val="ListParagraph"/>
        <w:numPr>
          <w:ilvl w:val="0"/>
          <w:numId w:val="23"/>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7245E8">
      <w:pPr>
        <w:pStyle w:val="ListParagraph"/>
        <w:numPr>
          <w:ilvl w:val="0"/>
          <w:numId w:val="23"/>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07F956FE"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5</w:t>
      </w:r>
      <w:r w:rsidRPr="003D662E">
        <w:fldChar w:fldCharType="end"/>
      </w:r>
      <w:bookmarkEnd w:id="41"/>
      <w:r w:rsidRPr="003D662E">
        <w:rPr>
          <w:lang w:val="en-US"/>
        </w:rPr>
        <w:t>: High-level component interaction for basic platform interactions.</w:t>
      </w:r>
    </w:p>
    <w:p w14:paraId="706046DA" w14:textId="467BE364" w:rsidR="00FD243A" w:rsidRPr="003D662E" w:rsidRDefault="00847C30" w:rsidP="007245E8">
      <w:pPr>
        <w:pStyle w:val="ListParagraph"/>
        <w:numPr>
          <w:ilvl w:val="0"/>
          <w:numId w:val="23"/>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7245E8">
      <w:pPr>
        <w:pStyle w:val="ListParagraph"/>
        <w:numPr>
          <w:ilvl w:val="0"/>
          <w:numId w:val="23"/>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7245E8">
      <w:pPr>
        <w:pStyle w:val="ListParagraph"/>
        <w:numPr>
          <w:ilvl w:val="0"/>
          <w:numId w:val="23"/>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0A5EE44A" w:rsidR="00DE3142" w:rsidRPr="003D662E" w:rsidRDefault="0056700E" w:rsidP="007245E8">
      <w:pPr>
        <w:pStyle w:val="ListParagraph"/>
        <w:numPr>
          <w:ilvl w:val="0"/>
          <w:numId w:val="23"/>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A63222" w:rsidRPr="003D662E">
        <w:rPr>
          <w:lang w:val="en-US"/>
        </w:rPr>
        <w:t xml:space="preserve">Figure </w:t>
      </w:r>
      <w:r w:rsidR="00A63222">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2089FFBE" w:rsidR="0053512E" w:rsidRPr="003D662E" w:rsidRDefault="0053512E" w:rsidP="007245E8">
      <w:pPr>
        <w:pStyle w:val="ListParagraph"/>
        <w:numPr>
          <w:ilvl w:val="0"/>
          <w:numId w:val="23"/>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A63222" w:rsidRPr="003D662E">
        <w:rPr>
          <w:lang w:val="en-US"/>
        </w:rPr>
        <w:t xml:space="preserve">Figure </w:t>
      </w:r>
      <w:r w:rsidR="00A63222">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7245E8">
      <w:pPr>
        <w:pStyle w:val="ListParagraph"/>
        <w:numPr>
          <w:ilvl w:val="0"/>
          <w:numId w:val="23"/>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7245E8">
      <w:pPr>
        <w:pStyle w:val="ListParagraph"/>
        <w:numPr>
          <w:ilvl w:val="0"/>
          <w:numId w:val="23"/>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7245E8">
      <w:pPr>
        <w:pStyle w:val="ListParagraph"/>
        <w:numPr>
          <w:ilvl w:val="0"/>
          <w:numId w:val="23"/>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7245E8">
      <w:pPr>
        <w:pStyle w:val="ListParagraph"/>
        <w:numPr>
          <w:ilvl w:val="0"/>
          <w:numId w:val="23"/>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21AC9F3F"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2" w:name="_Ref79999285"/>
      <w:bookmarkStart w:id="43" w:name="_Toc148037129"/>
      <w:r w:rsidRPr="003D662E">
        <w:rPr>
          <w:lang w:val="en-US"/>
        </w:rPr>
        <w:t>Virtual Character of the Platform</w:t>
      </w:r>
      <w:bookmarkEnd w:id="40"/>
      <w:bookmarkEnd w:id="42"/>
      <w:bookmarkEnd w:id="43"/>
    </w:p>
    <w:p w14:paraId="09C92C82" w14:textId="40861425"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A63222">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7245E8">
      <w:pPr>
        <w:pStyle w:val="ListParagraph"/>
        <w:numPr>
          <w:ilvl w:val="0"/>
          <w:numId w:val="12"/>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7245E8">
      <w:pPr>
        <w:pStyle w:val="ListParagraph"/>
        <w:numPr>
          <w:ilvl w:val="0"/>
          <w:numId w:val="12"/>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7245E8">
      <w:pPr>
        <w:pStyle w:val="ListParagraph"/>
        <w:numPr>
          <w:ilvl w:val="0"/>
          <w:numId w:val="12"/>
        </w:numPr>
        <w:jc w:val="both"/>
        <w:rPr>
          <w:lang w:val="en-US"/>
        </w:rPr>
      </w:pPr>
      <w:bookmarkStart w:id="44"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148037130"/>
      <w:bookmarkEnd w:id="45"/>
      <w:r w:rsidRPr="003D662E">
        <w:rPr>
          <w:lang w:val="en-US"/>
        </w:rPr>
        <w:t>Overall Requirements</w:t>
      </w:r>
      <w:bookmarkEnd w:id="46"/>
      <w:bookmarkEnd w:id="47"/>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5F88F4A9" w:rsidR="00704A44" w:rsidRPr="003D662E" w:rsidRDefault="00704A44" w:rsidP="00704A44">
      <w:pPr>
        <w:pStyle w:val="Caption"/>
        <w:jc w:val="center"/>
        <w:rPr>
          <w:lang w:val="en-US"/>
        </w:rPr>
      </w:pPr>
      <w:bookmarkStart w:id="48" w:name="_Ref57199193"/>
      <w:bookmarkStart w:id="49"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A63222">
        <w:rPr>
          <w:noProof/>
          <w:lang w:val="en-US"/>
        </w:rPr>
        <w:t>2</w:t>
      </w:r>
      <w:r w:rsidRPr="003D662E">
        <w:fldChar w:fldCharType="end"/>
      </w:r>
      <w:bookmarkEnd w:id="48"/>
      <w:r w:rsidRPr="003D662E">
        <w:rPr>
          <w:lang w:val="en-US"/>
        </w:rPr>
        <w:t>: General platform requirements in [</w:t>
      </w:r>
      <w:r w:rsidR="006B4B9E" w:rsidRPr="003D662E">
        <w:rPr>
          <w:lang w:val="en-US"/>
        </w:rPr>
        <w:t>13</w:t>
      </w:r>
      <w:r w:rsidRPr="003D662E">
        <w:rPr>
          <w:lang w:val="en-US"/>
        </w:rPr>
        <w:t>]</w:t>
      </w:r>
      <w:bookmarkEnd w:id="4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74343B"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74343B"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74343B"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74343B"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74343B"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74343B"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74343B"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74343B"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74343B"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74343B"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4B28C4FA"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Table </w:t>
      </w:r>
      <w:r w:rsidR="00A63222">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2851FB3B"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A63222" w:rsidRPr="00A63222">
        <w:rPr>
          <w:iCs/>
          <w:lang w:val="en-US"/>
        </w:rPr>
        <w:t xml:space="preserve">Table </w:t>
      </w:r>
      <w:r w:rsidR="00A63222" w:rsidRPr="00A63222">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75F0A45F"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A63222">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74343B"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74343B"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74343B"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74343B"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74343B"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74343B"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74343B"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74343B"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148037131"/>
      <w:r w:rsidRPr="003D662E">
        <w:rPr>
          <w:lang w:val="en-US"/>
        </w:rPr>
        <w:t>Support Layer</w:t>
      </w:r>
      <w:bookmarkEnd w:id="52"/>
      <w:bookmarkEnd w:id="53"/>
    </w:p>
    <w:p w14:paraId="046FDCAB" w14:textId="72CD7FF1"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A63222">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A63222">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A63222">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A63222">
        <w:rPr>
          <w:lang w:val="en-US"/>
        </w:rPr>
        <w:t>3.3.5</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A63222">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A63222">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A63222">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4" w:name="_Ref77076328"/>
      <w:bookmarkStart w:id="55" w:name="_Toc148037132"/>
      <w:r w:rsidRPr="003D662E">
        <w:rPr>
          <w:lang w:val="en-US"/>
        </w:rPr>
        <w:t>Asset Administration Shell Abstraction</w:t>
      </w:r>
      <w:bookmarkEnd w:id="54"/>
      <w:bookmarkEnd w:id="55"/>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2"/>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0C3151AB" w:rsidR="00017DA6" w:rsidRPr="003D662E" w:rsidRDefault="001B2E16" w:rsidP="006461D2">
      <w:pPr>
        <w:pStyle w:val="Caption"/>
        <w:jc w:val="center"/>
        <w:rPr>
          <w:noProof/>
          <w:lang w:val="en-US"/>
        </w:rPr>
      </w:pPr>
      <w:bookmarkStart w:id="56"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6</w:t>
      </w:r>
      <w:r w:rsidRPr="003D662E">
        <w:fldChar w:fldCharType="end"/>
      </w:r>
      <w:bookmarkEnd w:id="56"/>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1DBA09AA"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7" w:name="_Hlk77073290"/>
      <w:r w:rsidRPr="003D662E">
        <w:rPr>
          <w:lang w:val="en-US"/>
        </w:rPr>
        <w:t>BaSyx</w:t>
      </w:r>
      <w:r w:rsidR="0096247D">
        <w:rPr>
          <w:lang w:val="en-US"/>
        </w:rPr>
        <w:t>1</w:t>
      </w:r>
      <w:r w:rsidRPr="003D662E">
        <w:rPr>
          <w:lang w:val="en-US"/>
        </w:rPr>
        <w:t xml:space="preserve"> as </w:t>
      </w:r>
      <w:bookmarkEnd w:id="57"/>
      <w:r w:rsidRPr="003D662E">
        <w:rPr>
          <w:lang w:val="en-US"/>
        </w:rPr>
        <w:t>the default AAS implementation of the platform</w:t>
      </w:r>
      <w:r w:rsidR="0096247D">
        <w:rPr>
          <w:lang w:val="en-US"/>
        </w:rPr>
        <w:t xml:space="preserve"> and integrade in the same fashin BaSyx2 (AAS metamodel/API v3), currently as optional plugin</w:t>
      </w:r>
      <w:r w:rsidRPr="003D662E">
        <w:rPr>
          <w:lang w:val="en-US"/>
        </w:rPr>
        <w:t>.</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0D23CDC3"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w:t>
      </w:r>
      <w:r w:rsidR="0096247D">
        <w:rPr>
          <w:lang w:val="en-US"/>
        </w:rPr>
        <w:t xml:space="preserve">(akin the </w:t>
      </w:r>
      <w:r w:rsidR="0096247D" w:rsidRPr="003D662E">
        <w:rPr>
          <w:rFonts w:ascii="Consolas" w:hAnsi="Consolas"/>
          <w:lang w:val="en-US"/>
        </w:rPr>
        <w:t>aas.basyx</w:t>
      </w:r>
      <w:r w:rsidR="0096247D">
        <w:rPr>
          <w:rFonts w:ascii="Consolas" w:hAnsi="Consolas"/>
          <w:lang w:val="en-US"/>
        </w:rPr>
        <w:t>2</w:t>
      </w:r>
      <w:r w:rsidR="0096247D">
        <w:rPr>
          <w:lang w:val="en-US"/>
        </w:rPr>
        <w:t>)</w:t>
      </w:r>
      <w:r w:rsidR="0096247D" w:rsidRPr="003D662E">
        <w:rPr>
          <w:lang w:val="en-US"/>
        </w:rPr>
        <w:t xml:space="preserve"> </w:t>
      </w:r>
      <w:r w:rsidRPr="003D662E">
        <w:rPr>
          <w:lang w:val="en-US"/>
        </w:rPr>
        <w:t xml:space="preserve">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A63222">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3"/>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lastRenderedPageBreak/>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7245E8">
      <w:pPr>
        <w:pStyle w:val="ListParagraph"/>
        <w:numPr>
          <w:ilvl w:val="0"/>
          <w:numId w:val="54"/>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7245E8">
      <w:pPr>
        <w:pStyle w:val="ListParagraph"/>
        <w:numPr>
          <w:ilvl w:val="0"/>
          <w:numId w:val="54"/>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7245E8">
      <w:pPr>
        <w:pStyle w:val="ListParagraph"/>
        <w:numPr>
          <w:ilvl w:val="0"/>
          <w:numId w:val="54"/>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7B516055"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4"/>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276BA941"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5"/>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A63222" w:rsidRPr="003D662E">
        <w:rPr>
          <w:lang w:val="en-US"/>
        </w:rPr>
        <w:t xml:space="preserve">Figure </w:t>
      </w:r>
      <w:r w:rsidR="00A63222">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1E23C026"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A63222" w:rsidRPr="003D662E">
        <w:rPr>
          <w:lang w:val="en-US"/>
        </w:rPr>
        <w:t xml:space="preserve">Figure </w:t>
      </w:r>
      <w:r w:rsidR="00A63222">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7E5BE15F"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A63222">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8" w:name="_Ref77076330"/>
      <w:bookmarkStart w:id="59" w:name="_Toc148037133"/>
      <w:r w:rsidRPr="003D662E">
        <w:rPr>
          <w:lang w:val="en-US"/>
        </w:rPr>
        <w:t xml:space="preserve">Network </w:t>
      </w:r>
      <w:r w:rsidR="001B1A66" w:rsidRPr="003D662E">
        <w:rPr>
          <w:lang w:val="en-US"/>
        </w:rPr>
        <w:t xml:space="preserve">Management </w:t>
      </w:r>
      <w:r w:rsidRPr="003D662E">
        <w:rPr>
          <w:lang w:val="en-US"/>
        </w:rPr>
        <w:t>Support</w:t>
      </w:r>
      <w:bookmarkEnd w:id="58"/>
      <w:bookmarkEnd w:id="59"/>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689A7A35"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A63222">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6"/>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0" w:name="_Ref77076332"/>
      <w:bookmarkStart w:id="61" w:name="_Toc148037134"/>
      <w:r w:rsidRPr="003D662E">
        <w:rPr>
          <w:lang w:val="en-US"/>
        </w:rPr>
        <w:t>Lifecycle Support</w:t>
      </w:r>
      <w:bookmarkEnd w:id="60"/>
      <w:bookmarkEnd w:id="61"/>
    </w:p>
    <w:p w14:paraId="1D270EA2" w14:textId="01CF68BB"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A63222" w:rsidRPr="003D662E">
        <w:rPr>
          <w:lang w:val="en-US"/>
        </w:rPr>
        <w:t xml:space="preserve">Figure </w:t>
      </w:r>
      <w:r w:rsidR="00A63222">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r>
        <w:rPr>
          <w:lang w:val="en-US"/>
        </w:rPr>
        <w:t>Plugin</w:t>
      </w:r>
      <w:r w:rsidRPr="003D662E">
        <w:rPr>
          <w:lang w:val="en-US"/>
        </w:rPr>
        <w:t xml:space="preserve"> Support</w:t>
      </w:r>
    </w:p>
    <w:p w14:paraId="3D330D91" w14:textId="77777777" w:rsidR="006D21FB" w:rsidRDefault="00713E60" w:rsidP="006461D2">
      <w:pPr>
        <w:jc w:val="both"/>
        <w:rPr>
          <w:lang w:val="en-US"/>
        </w:rPr>
      </w:pPr>
      <w:r>
        <w:rPr>
          <w:lang w:val="en-US"/>
        </w:rPr>
        <w:t>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w:t>
      </w:r>
      <w:r w:rsidR="006D21FB">
        <w:rPr>
          <w:lang w:val="en-US"/>
        </w:rPr>
        <w:t>, which allows various forms of plugins</w:t>
      </w:r>
      <w:r>
        <w:rPr>
          <w:lang w:val="en-US"/>
        </w:rPr>
        <w:t>:</w:t>
      </w:r>
    </w:p>
    <w:p w14:paraId="0881DC33" w14:textId="581C1E2D" w:rsidR="006D21FB" w:rsidRDefault="006D21FB" w:rsidP="007245E8">
      <w:pPr>
        <w:pStyle w:val="ListParagraph"/>
        <w:numPr>
          <w:ilvl w:val="0"/>
          <w:numId w:val="57"/>
        </w:numPr>
        <w:jc w:val="both"/>
        <w:rPr>
          <w:lang w:val="en-US"/>
        </w:rPr>
      </w:pPr>
      <w:r>
        <w:rPr>
          <w:lang w:val="en-US"/>
        </w:rPr>
        <w:t>Separate, priority-based class loader for isolating potentially conflicting dependencies.</w:t>
      </w:r>
    </w:p>
    <w:p w14:paraId="49BE78A4" w14:textId="5A2BA9D0" w:rsidR="006D21FB" w:rsidRDefault="006D21FB" w:rsidP="007245E8">
      <w:pPr>
        <w:pStyle w:val="ListParagraph"/>
        <w:numPr>
          <w:ilvl w:val="0"/>
          <w:numId w:val="57"/>
        </w:numPr>
        <w:jc w:val="both"/>
        <w:rPr>
          <w:lang w:val="en-US"/>
        </w:rPr>
      </w:pPr>
      <w:r>
        <w:rPr>
          <w:lang w:val="en-US"/>
        </w:rPr>
        <w:t>Limited class loading while running the plugin as an own JVM, e.g., in case of server instances with heavily conflicting dependencies.</w:t>
      </w:r>
    </w:p>
    <w:p w14:paraId="581E8394" w14:textId="4F5D33A1" w:rsidR="006D21FB" w:rsidRPr="006D21FB" w:rsidRDefault="006D21FB" w:rsidP="007245E8">
      <w:pPr>
        <w:pStyle w:val="ListParagraph"/>
        <w:numPr>
          <w:ilvl w:val="0"/>
          <w:numId w:val="57"/>
        </w:numPr>
        <w:jc w:val="both"/>
        <w:rPr>
          <w:lang w:val="en-US"/>
        </w:rPr>
      </w:pPr>
      <w:r>
        <w:rPr>
          <w:lang w:val="en-US"/>
        </w:rPr>
        <w:t>Proxy plugins using the same classloader to enable a unified plugin architecture, e.g., if similar alternative components are loaded through (and require) the priority classloader while others use plugins internally or are free of conflicts.</w:t>
      </w:r>
    </w:p>
    <w:p w14:paraId="614E9D21" w14:textId="24D6AF29" w:rsidR="00713E60" w:rsidRDefault="00517F7B" w:rsidP="006461D2">
      <w:pPr>
        <w:jc w:val="both"/>
        <w:rPr>
          <w:lang w:val="en-US"/>
        </w:rPr>
      </w:pPr>
      <w:r>
        <w:rPr>
          <w:lang w:val="en-US"/>
        </w:rPr>
        <w:t>In more details, t</w:t>
      </w:r>
      <w:bookmarkStart w:id="62" w:name="_GoBack"/>
      <w:bookmarkEnd w:id="62"/>
      <w:r w:rsidR="00713E60">
        <w:rPr>
          <w:lang w:val="en-US"/>
        </w:rPr>
        <w:t xml:space="preserve">he </w:t>
      </w:r>
      <w:r w:rsidR="00713E60" w:rsidRPr="00713E60">
        <w:rPr>
          <w:rFonts w:ascii="Consolas" w:hAnsi="Consolas"/>
          <w:lang w:val="en-US"/>
        </w:rPr>
        <w:t>PluginSetupDescriptor</w:t>
      </w:r>
      <w:r w:rsidR="00713E60">
        <w:rPr>
          <w:lang w:val="en-US"/>
        </w:rPr>
        <w:t xml:space="preserve">, which introduces the </w:t>
      </w:r>
      <w:r w:rsidR="004519DF">
        <w:rPr>
          <w:lang w:val="en-US"/>
        </w:rPr>
        <w:t xml:space="preserve">classloader of the </w:t>
      </w:r>
      <w:r w:rsidR="00713E60">
        <w:rPr>
          <w:lang w:val="en-US"/>
        </w:rPr>
        <w:t xml:space="preserve">plugin and the </w:t>
      </w:r>
      <w:r w:rsidR="00713E60" w:rsidRPr="00713E60">
        <w:rPr>
          <w:rFonts w:ascii="Consolas" w:hAnsi="Consolas"/>
          <w:lang w:val="en-US"/>
        </w:rPr>
        <w:t>PluginDescriptor</w:t>
      </w:r>
      <w:r w:rsidR="00713E60">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A63222">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9FAD5C9" w:rsidR="007F7764" w:rsidRPr="003D662E"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r w:rsidR="006D21FB">
        <w:rPr>
          <w:lang w:val="en-US"/>
        </w:rPr>
        <w:t xml:space="preserve"> Another plugin is the MQTT broker Apache QPID, which is frequently used in testing. For this plugin, only core classes are loaded while the full broker is created as a standalone JVM.</w:t>
      </w:r>
    </w:p>
    <w:p w14:paraId="1F1290AC" w14:textId="03996CB3" w:rsidR="00D808BA" w:rsidRPr="003D662E" w:rsidRDefault="00D808BA" w:rsidP="00D808BA">
      <w:pPr>
        <w:pStyle w:val="Heading3"/>
        <w:rPr>
          <w:lang w:val="en-US"/>
        </w:rPr>
      </w:pPr>
      <w:bookmarkStart w:id="63" w:name="_Ref98244584"/>
      <w:bookmarkStart w:id="64" w:name="_Toc148037135"/>
      <w:r w:rsidRPr="003D662E">
        <w:rPr>
          <w:lang w:val="en-US"/>
        </w:rPr>
        <w:t>System-level Monitoring Support</w:t>
      </w:r>
      <w:bookmarkEnd w:id="63"/>
      <w:bookmarkEnd w:id="64"/>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w:t>
      </w:r>
      <w:r w:rsidR="00F6358D" w:rsidRPr="003D662E">
        <w:rPr>
          <w:lang w:val="en-US"/>
        </w:rPr>
        <w:lastRenderedPageBreak/>
        <w:t xml:space="preserve">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37"/>
      </w:r>
      <w:r w:rsidR="00F6358D" w:rsidRPr="003D662E">
        <w:rPr>
          <w:lang w:val="en-US"/>
        </w:rPr>
        <w:t>.</w:t>
      </w:r>
      <w:r w:rsidR="00317C5D" w:rsidRPr="003D662E">
        <w:rPr>
          <w:lang w:val="en-US"/>
        </w:rPr>
        <w:t xml:space="preserve"> One alternative could be OSHI</w:t>
      </w:r>
      <w:bookmarkStart w:id="65" w:name="_Ref103532965"/>
      <w:r w:rsidR="00317C5D" w:rsidRPr="003D662E">
        <w:rPr>
          <w:rStyle w:val="FootnoteReference"/>
          <w:lang w:val="en-US"/>
        </w:rPr>
        <w:footnoteReference w:id="38"/>
      </w:r>
      <w:bookmarkEnd w:id="65"/>
      <w:r w:rsidR="00317C5D" w:rsidRPr="003D662E">
        <w:rPr>
          <w:lang w:val="en-US"/>
        </w:rPr>
        <w:t>.</w:t>
      </w:r>
    </w:p>
    <w:p w14:paraId="46E958FB" w14:textId="52F12D3C" w:rsidR="00623B45" w:rsidRPr="003D662E" w:rsidRDefault="00623B45" w:rsidP="006461D2">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6" w:name="_Ref108000037"/>
      <w:bookmarkStart w:id="67" w:name="_Ref109305545"/>
      <w:bookmarkStart w:id="68" w:name="_Ref111718008"/>
      <w:bookmarkStart w:id="69" w:name="_Toc148037136"/>
      <w:r w:rsidRPr="003D662E">
        <w:rPr>
          <w:lang w:val="en-US"/>
        </w:rPr>
        <w:t>Identity Support</w:t>
      </w:r>
      <w:bookmarkEnd w:id="66"/>
      <w:bookmarkEnd w:id="67"/>
      <w:bookmarkEnd w:id="68"/>
      <w:bookmarkEnd w:id="69"/>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39"/>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70" w:name="_Ref108000040"/>
      <w:bookmarkStart w:id="71" w:name="_Toc148037137"/>
      <w:bookmarkStart w:id="72" w:name="_Ref88577887"/>
      <w:r w:rsidRPr="003D662E">
        <w:rPr>
          <w:lang w:val="en-US"/>
        </w:rPr>
        <w:t>Resource</w:t>
      </w:r>
      <w:r w:rsidR="00C55642" w:rsidRPr="003D662E">
        <w:rPr>
          <w:lang w:val="en-US"/>
        </w:rPr>
        <w:t xml:space="preserve"> Support</w:t>
      </w:r>
      <w:bookmarkEnd w:id="70"/>
      <w:bookmarkEnd w:id="71"/>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w:t>
      </w:r>
      <w:r w:rsidRPr="003D662E">
        <w:rPr>
          <w:lang w:val="en-US"/>
        </w:rPr>
        <w:lastRenderedPageBreak/>
        <w:t xml:space="preserve">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3" w:name="_Ref144459349"/>
      <w:bookmarkStart w:id="74" w:name="_Toc148037138"/>
      <w:bookmarkStart w:id="75" w:name="_Ref109305762"/>
      <w:r>
        <w:rPr>
          <w:lang w:val="en-US"/>
        </w:rPr>
        <w:t xml:space="preserve">Installed Dependencies </w:t>
      </w:r>
      <w:r w:rsidRPr="003D662E">
        <w:rPr>
          <w:lang w:val="en-US"/>
        </w:rPr>
        <w:t>Support</w:t>
      </w:r>
      <w:bookmarkEnd w:id="73"/>
      <w:bookmarkEnd w:id="74"/>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6" w:name="_Toc148037139"/>
      <w:r w:rsidRPr="003D662E">
        <w:rPr>
          <w:lang w:val="en-US"/>
        </w:rPr>
        <w:t>Semantic Id Resolution Support</w:t>
      </w:r>
      <w:bookmarkEnd w:id="75"/>
      <w:bookmarkEnd w:id="76"/>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0"/>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7AD593D0"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A63222">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54A13D05"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A63222">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lastRenderedPageBreak/>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7" w:name="_Ref116400571"/>
      <w:bookmarkStart w:id="78" w:name="_Toc148037140"/>
      <w:r w:rsidRPr="003D662E">
        <w:rPr>
          <w:lang w:val="en-US"/>
        </w:rPr>
        <w:t>Task Tracking Support</w:t>
      </w:r>
      <w:bookmarkEnd w:id="77"/>
      <w:bookmarkEnd w:id="78"/>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9" w:name="_Toc148037141"/>
      <w:r w:rsidRPr="003D662E">
        <w:rPr>
          <w:lang w:val="en-US"/>
        </w:rPr>
        <w:t>AAS Creation and Usage Pattern</w:t>
      </w:r>
      <w:bookmarkEnd w:id="72"/>
      <w:bookmarkEnd w:id="79"/>
    </w:p>
    <w:p w14:paraId="68148760" w14:textId="48BC9AD9"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A63222" w:rsidRPr="003D662E">
        <w:rPr>
          <w:lang w:val="en-US"/>
        </w:rPr>
        <w:t xml:space="preserve">Figure </w:t>
      </w:r>
      <w:r w:rsidR="00A63222">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0BFD4FE7" w:rsidR="00D0043A" w:rsidRPr="003D662E" w:rsidRDefault="00D0043A" w:rsidP="00D0043A">
      <w:pPr>
        <w:pStyle w:val="Caption"/>
        <w:jc w:val="center"/>
        <w:rPr>
          <w:lang w:val="en-US"/>
        </w:rPr>
      </w:pPr>
      <w:bookmarkStart w:id="80"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7</w:t>
      </w:r>
      <w:r w:rsidRPr="003D662E">
        <w:fldChar w:fldCharType="end"/>
      </w:r>
      <w:bookmarkEnd w:id="80"/>
      <w:r w:rsidRPr="003D662E">
        <w:rPr>
          <w:lang w:val="en-US"/>
        </w:rPr>
        <w:t>: AAS creation and usage pattern involving support layer classes and mechanisms.</w:t>
      </w:r>
    </w:p>
    <w:p w14:paraId="5ADD7473" w14:textId="57C0B206"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A63222" w:rsidRPr="003D662E">
        <w:rPr>
          <w:lang w:val="en-US"/>
        </w:rPr>
        <w:t xml:space="preserve">Figure </w:t>
      </w:r>
      <w:r w:rsidR="00A63222">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lastRenderedPageBreak/>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79ED256E"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A63222" w:rsidRPr="003D662E">
        <w:rPr>
          <w:lang w:val="en-US"/>
        </w:rPr>
        <w:t xml:space="preserve">Figure </w:t>
      </w:r>
      <w:r w:rsidR="00A63222">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1" w:name="_Toc76746173"/>
      <w:bookmarkStart w:id="82" w:name="_Toc76978831"/>
      <w:bookmarkStart w:id="83" w:name="_Toc76979363"/>
      <w:bookmarkStart w:id="84" w:name="_Toc76979415"/>
      <w:bookmarkStart w:id="85" w:name="_Toc76979466"/>
      <w:bookmarkStart w:id="86" w:name="_Toc76979518"/>
      <w:bookmarkStart w:id="87" w:name="_Ref85015310"/>
      <w:bookmarkStart w:id="88" w:name="_Toc148037142"/>
      <w:bookmarkEnd w:id="81"/>
      <w:bookmarkEnd w:id="82"/>
      <w:bookmarkEnd w:id="83"/>
      <w:bookmarkEnd w:id="84"/>
      <w:bookmarkEnd w:id="85"/>
      <w:bookmarkEnd w:id="86"/>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7"/>
      <w:bookmarkEnd w:id="88"/>
    </w:p>
    <w:p w14:paraId="239E1F92" w14:textId="751D06D2"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A63222">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A63222">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9" w:name="_Ref57287354"/>
      <w:bookmarkStart w:id="90" w:name="_Toc148037143"/>
      <w:r w:rsidRPr="003D662E">
        <w:rPr>
          <w:lang w:val="en-US"/>
        </w:rPr>
        <w:t>Transport Component</w:t>
      </w:r>
      <w:bookmarkEnd w:id="89"/>
      <w:bookmarkEnd w:id="90"/>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6E634C1F"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1"/>
      </w:r>
      <w:r w:rsidR="007F2061" w:rsidRPr="003D662E">
        <w:rPr>
          <w:lang w:val="en-US"/>
        </w:rPr>
        <w:t>) on Raspberry Pi 3</w:t>
      </w:r>
      <w:r w:rsidR="007F2061" w:rsidRPr="003D662E">
        <w:rPr>
          <w:rStyle w:val="FootnoteReference"/>
          <w:lang w:val="en-US"/>
        </w:rPr>
        <w:footnoteReference w:id="42"/>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A63222">
        <w:rPr>
          <w:rFonts w:cstheme="minorHAnsi"/>
          <w:lang w:val="en-US"/>
        </w:rPr>
        <w:t>3.3</w:t>
      </w:r>
      <w:r w:rsidR="00453D0C" w:rsidRPr="003D662E">
        <w:rPr>
          <w:rFonts w:cstheme="minorHAnsi"/>
          <w:lang w:val="en-US"/>
        </w:rPr>
        <w:fldChar w:fldCharType="end"/>
      </w:r>
      <w:r w:rsidR="00453D0C" w:rsidRPr="003D662E">
        <w:rPr>
          <w:lang w:val="en-US"/>
        </w:rPr>
        <w:t xml:space="preserve">, operation calls can </w:t>
      </w:r>
      <w:r w:rsidR="00453D0C" w:rsidRPr="003D662E">
        <w:rPr>
          <w:lang w:val="en-US"/>
        </w:rPr>
        <w:lastRenderedPageBreak/>
        <w:t xml:space="preserve">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7BD2A2A8"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43"/>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A63222">
        <w:rPr>
          <w:vertAlign w:val="superscript"/>
          <w:lang w:val="en-US"/>
        </w:rPr>
        <w:t>139</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A63222">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1" w:name="_Ref57280427"/>
      <w:r w:rsidRPr="003D662E">
        <w:rPr>
          <w:lang w:val="en-US"/>
        </w:rPr>
        <w:t xml:space="preserve">Related </w:t>
      </w:r>
      <w:r w:rsidR="00C0744C" w:rsidRPr="003D662E">
        <w:rPr>
          <w:lang w:val="en-US"/>
        </w:rPr>
        <w:t>A</w:t>
      </w:r>
      <w:r w:rsidRPr="003D662E">
        <w:rPr>
          <w:lang w:val="en-US"/>
        </w:rPr>
        <w:t>pproaches</w:t>
      </w:r>
      <w:bookmarkEnd w:id="91"/>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32A9F0E4" w:rsidR="00E05195" w:rsidRPr="003D662E" w:rsidRDefault="00E05195" w:rsidP="00E05195">
      <w:pPr>
        <w:pStyle w:val="Caption"/>
        <w:jc w:val="center"/>
        <w:rPr>
          <w:lang w:val="en-US"/>
        </w:rPr>
      </w:pPr>
      <w:bookmarkStart w:id="92"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63222">
        <w:rPr>
          <w:noProof/>
          <w:lang w:val="en-US"/>
        </w:rPr>
        <w:t>4</w:t>
      </w:r>
      <w:r w:rsidRPr="003D662E">
        <w:fldChar w:fldCharType="end"/>
      </w:r>
      <w:bookmarkEnd w:id="92"/>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1E549D87" w:rsidR="00702AEE" w:rsidRPr="003D662E" w:rsidRDefault="00702AEE" w:rsidP="00702AEE">
      <w:pPr>
        <w:jc w:val="both"/>
        <w:rPr>
          <w:lang w:val="en-US"/>
        </w:rPr>
      </w:pPr>
      <w:r w:rsidRPr="003D662E">
        <w:rPr>
          <w:lang w:val="en-US"/>
        </w:rPr>
        <w:lastRenderedPageBreak/>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Table </w:t>
      </w:r>
      <w:r w:rsidR="00A63222">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40FA2E92"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Table </w:t>
      </w:r>
      <w:r w:rsidR="00A63222">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31877A6E"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Table </w:t>
      </w:r>
      <w:r w:rsidR="00A63222">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4"/>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A63222">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17BB43D2" w:rsidR="00BA5977" w:rsidRPr="003D662E" w:rsidRDefault="00BA5977" w:rsidP="00BA5977">
      <w:pPr>
        <w:pStyle w:val="Caption"/>
        <w:jc w:val="center"/>
        <w:rPr>
          <w:lang w:val="en-US"/>
        </w:rPr>
      </w:pPr>
      <w:bookmarkStart w:id="93"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63222">
        <w:rPr>
          <w:noProof/>
          <w:lang w:val="en-US"/>
        </w:rPr>
        <w:t>5</w:t>
      </w:r>
      <w:r w:rsidRPr="003D662E">
        <w:fldChar w:fldCharType="end"/>
      </w:r>
      <w:bookmarkEnd w:id="93"/>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74343B"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lastRenderedPageBreak/>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74343B"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59DD5FD6" w:rsidR="00BD3D0A" w:rsidRPr="003D662E" w:rsidRDefault="00BD3D0A" w:rsidP="00BD3D0A">
      <w:pPr>
        <w:jc w:val="both"/>
        <w:rPr>
          <w:lang w:val="en-US"/>
        </w:rPr>
      </w:pPr>
      <w:r w:rsidRPr="003D662E">
        <w:rPr>
          <w:lang w:val="en-US"/>
        </w:rPr>
        <w:lastRenderedPageBreak/>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Table </w:t>
      </w:r>
      <w:r w:rsidR="00A63222">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5"/>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527A4AE3" w:rsidR="007D6D20" w:rsidRPr="003D662E" w:rsidRDefault="00447AF4" w:rsidP="00447AF4">
      <w:pPr>
        <w:pStyle w:val="Caption"/>
        <w:jc w:val="center"/>
        <w:rPr>
          <w:lang w:val="en-US"/>
        </w:rPr>
      </w:pPr>
      <w:bookmarkStart w:id="94"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8</w:t>
      </w:r>
      <w:r w:rsidRPr="003D662E">
        <w:fldChar w:fldCharType="end"/>
      </w:r>
      <w:bookmarkEnd w:id="94"/>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6"/>
      </w:r>
      <w:r w:rsidRPr="003D662E">
        <w:rPr>
          <w:lang w:val="en-US"/>
        </w:rPr>
        <w:t>). In later stages of the project, we may take Apache Streampipes or an edge-enabled version of Apache Flink into account.</w:t>
      </w:r>
    </w:p>
    <w:p w14:paraId="66682937" w14:textId="32D5A9B2"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47"/>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48"/>
      </w:r>
      <w:r w:rsidRPr="003D662E">
        <w:rPr>
          <w:lang w:val="en-US"/>
        </w:rPr>
        <w:t xml:space="preserve"> on MQTT, others already integrate various protocols such as Eclipse Hono</w:t>
      </w:r>
      <w:r w:rsidRPr="003D662E">
        <w:rPr>
          <w:rStyle w:val="FootnoteReference"/>
          <w:lang w:val="en-US"/>
        </w:rPr>
        <w:footnoteReference w:id="49"/>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A63222">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0"/>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173E035A"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7245E8">
      <w:pPr>
        <w:pStyle w:val="ListParagraph"/>
        <w:numPr>
          <w:ilvl w:val="0"/>
          <w:numId w:val="8"/>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7245E8">
      <w:pPr>
        <w:pStyle w:val="ListParagraph"/>
        <w:numPr>
          <w:ilvl w:val="0"/>
          <w:numId w:val="9"/>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1"/>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2"/>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7245E8">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7245E8">
      <w:pPr>
        <w:pStyle w:val="ListParagraph"/>
        <w:numPr>
          <w:ilvl w:val="0"/>
          <w:numId w:val="9"/>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7245E8">
      <w:pPr>
        <w:pStyle w:val="ListParagraph"/>
        <w:numPr>
          <w:ilvl w:val="0"/>
          <w:numId w:val="9"/>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16001C98" w:rsidR="00776043" w:rsidRPr="003D662E" w:rsidRDefault="00493C96" w:rsidP="007245E8">
      <w:pPr>
        <w:pStyle w:val="ListParagraph"/>
        <w:numPr>
          <w:ilvl w:val="0"/>
          <w:numId w:val="9"/>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A63222" w:rsidRPr="003D662E">
        <w:rPr>
          <w:lang w:val="en-US"/>
        </w:rPr>
        <w:t xml:space="preserve">Table </w:t>
      </w:r>
      <w:r w:rsidR="00A63222">
        <w:rPr>
          <w:noProof/>
          <w:lang w:val="en-US"/>
        </w:rPr>
        <w:t>23</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A63222">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A63222">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w:t>
      </w:r>
      <w:r w:rsidR="00776043" w:rsidRPr="003D662E">
        <w:rPr>
          <w:lang w:val="en-US"/>
        </w:rPr>
        <w:lastRenderedPageBreak/>
        <w:t xml:space="preserve">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5" w:name="_Ref57918572"/>
      <w:bookmarkStart w:id="96" w:name="_Ref79998842"/>
      <w:r w:rsidRPr="003D662E">
        <w:rPr>
          <w:lang w:val="en-US"/>
        </w:rPr>
        <w:t>Validation</w:t>
      </w:r>
      <w:bookmarkEnd w:id="95"/>
      <w:r w:rsidR="00A128DF" w:rsidRPr="003D662E">
        <w:rPr>
          <w:lang w:val="en-US"/>
        </w:rPr>
        <w:t xml:space="preserve"> and Evaluation</w:t>
      </w:r>
      <w:bookmarkEnd w:id="96"/>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688C4581"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A63222">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A63222" w:rsidRPr="003D662E">
        <w:rPr>
          <w:lang w:val="en-US"/>
        </w:rPr>
        <w:t xml:space="preserve">Figure </w:t>
      </w:r>
      <w:r w:rsidR="00A63222">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A63222">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40827221" w:rsidR="007D792A" w:rsidRPr="003D662E" w:rsidRDefault="0090144B" w:rsidP="0090144B">
      <w:pPr>
        <w:pStyle w:val="Caption"/>
        <w:jc w:val="center"/>
        <w:rPr>
          <w:lang w:val="en-US"/>
        </w:rPr>
      </w:pPr>
      <w:bookmarkStart w:id="97"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9</w:t>
      </w:r>
      <w:r w:rsidRPr="003D662E">
        <w:fldChar w:fldCharType="end"/>
      </w:r>
      <w:bookmarkEnd w:id="97"/>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06F9117D"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A63222" w:rsidRPr="003D662E">
        <w:rPr>
          <w:lang w:val="en-US"/>
        </w:rPr>
        <w:t xml:space="preserve">Figure </w:t>
      </w:r>
      <w:r w:rsidR="00A63222">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57FDF871"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A63222" w:rsidRPr="003D662E">
        <w:rPr>
          <w:lang w:val="en-US"/>
        </w:rPr>
        <w:t xml:space="preserve">Figure </w:t>
      </w:r>
      <w:r w:rsidR="00A63222">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59F770E1" w:rsidR="00BA4FD4" w:rsidRPr="003D662E" w:rsidRDefault="00BA4FD4" w:rsidP="00BA4FD4">
      <w:pPr>
        <w:pStyle w:val="Caption"/>
        <w:jc w:val="center"/>
        <w:rPr>
          <w:lang w:val="en-US"/>
        </w:rPr>
      </w:pPr>
      <w:bookmarkStart w:id="98"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10</w:t>
      </w:r>
      <w:r w:rsidRPr="003D662E">
        <w:fldChar w:fldCharType="end"/>
      </w:r>
      <w:bookmarkEnd w:id="98"/>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06C6362D"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A63222" w:rsidRPr="003D662E">
        <w:rPr>
          <w:lang w:val="en-US"/>
        </w:rPr>
        <w:t xml:space="preserve">Figure </w:t>
      </w:r>
      <w:r w:rsidR="00A63222">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3"/>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4"/>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6FF9CD0D"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3FA2A981" w:rsidR="006F0B3A" w:rsidRPr="003D662E" w:rsidRDefault="006F0B3A" w:rsidP="006F0B3A">
      <w:pPr>
        <w:pStyle w:val="Caption"/>
        <w:jc w:val="center"/>
        <w:rPr>
          <w:lang w:val="en-US"/>
        </w:rPr>
      </w:pPr>
      <w:bookmarkStart w:id="99"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11</w:t>
      </w:r>
      <w:r w:rsidRPr="003D662E">
        <w:fldChar w:fldCharType="end"/>
      </w:r>
      <w:bookmarkEnd w:id="99"/>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716D8D88"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A63222" w:rsidRPr="003D662E">
        <w:rPr>
          <w:lang w:val="en-US"/>
        </w:rPr>
        <w:t xml:space="preserve">Table </w:t>
      </w:r>
      <w:r w:rsidR="00A63222">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2D8B26E5" w:rsidR="0008448A" w:rsidRPr="003D662E" w:rsidRDefault="0008448A" w:rsidP="00847483">
      <w:pPr>
        <w:pStyle w:val="Caption"/>
        <w:jc w:val="center"/>
        <w:rPr>
          <w:lang w:val="en-US"/>
        </w:rPr>
      </w:pPr>
      <w:bookmarkStart w:id="100" w:name="_Ref65841694"/>
      <w:bookmarkStart w:id="101"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63222">
        <w:rPr>
          <w:noProof/>
          <w:lang w:val="en-US"/>
        </w:rPr>
        <w:t>6</w:t>
      </w:r>
      <w:r w:rsidRPr="003D662E">
        <w:fldChar w:fldCharType="end"/>
      </w:r>
      <w:bookmarkEnd w:id="100"/>
      <w:r w:rsidRPr="003D662E">
        <w:rPr>
          <w:lang w:val="en-US"/>
        </w:rPr>
        <w:t>: Total number of translated messages per second in best source/sink transmission situation.</w:t>
      </w:r>
      <w:bookmarkEnd w:id="101"/>
    </w:p>
    <w:tbl>
      <w:tblPr>
        <w:tblStyle w:val="GridTable1Light-Accent1"/>
        <w:tblW w:w="0" w:type="auto"/>
        <w:tblLook w:val="04A0" w:firstRow="1" w:lastRow="0" w:firstColumn="1" w:lastColumn="0" w:noHBand="0" w:noVBand="1"/>
      </w:tblPr>
      <w:tblGrid>
        <w:gridCol w:w="6516"/>
        <w:gridCol w:w="2546"/>
      </w:tblGrid>
      <w:tr w:rsidR="00132F6D" w:rsidRPr="0074343B"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5"/>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2" w:name="_Ref57287366"/>
      <w:bookmarkStart w:id="103" w:name="_Ref71221719"/>
      <w:bookmarkStart w:id="104" w:name="_Toc148037144"/>
      <w:r w:rsidRPr="003D662E">
        <w:rPr>
          <w:lang w:val="en-US"/>
        </w:rPr>
        <w:t>Connectors Component</w:t>
      </w:r>
      <w:bookmarkEnd w:id="102"/>
      <w:bookmarkEnd w:id="103"/>
      <w:bookmarkEnd w:id="104"/>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0974764A"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A63222">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245E8">
      <w:pPr>
        <w:pStyle w:val="ListParagraph"/>
        <w:numPr>
          <w:ilvl w:val="0"/>
          <w:numId w:val="55"/>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7245E8">
      <w:pPr>
        <w:pStyle w:val="ListParagraph"/>
        <w:numPr>
          <w:ilvl w:val="0"/>
          <w:numId w:val="55"/>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6A9D565C"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6"/>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57"/>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58"/>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59"/>
      </w:r>
      <w:r w:rsidR="006724F7" w:rsidRPr="003D662E">
        <w:rPr>
          <w:lang w:val="en-US"/>
        </w:rPr>
        <w:t>, Eclipse Kapua</w:t>
      </w:r>
      <w:r w:rsidR="006724F7" w:rsidRPr="003D662E">
        <w:rPr>
          <w:rStyle w:val="FootnoteReference"/>
          <w:lang w:val="en-US"/>
        </w:rPr>
        <w:footnoteReference w:id="60"/>
      </w:r>
      <w:r w:rsidR="006724F7" w:rsidRPr="003D662E">
        <w:rPr>
          <w:lang w:val="en-US"/>
        </w:rPr>
        <w:t xml:space="preserve"> with a cloud focus based on MQTT transport or Eclipse Ponte</w:t>
      </w:r>
      <w:r w:rsidR="006724F7" w:rsidRPr="003D662E">
        <w:rPr>
          <w:rStyle w:val="FootnoteReference"/>
          <w:lang w:val="en-US"/>
        </w:rPr>
        <w:footnoteReference w:id="61"/>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A63222">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08407145" w:rsidR="00B03C78" w:rsidRPr="003D662E" w:rsidRDefault="00B03C78" w:rsidP="00B03C78">
      <w:pPr>
        <w:pStyle w:val="Caption"/>
        <w:jc w:val="center"/>
        <w:rPr>
          <w:lang w:val="en-US"/>
        </w:rPr>
      </w:pPr>
      <w:bookmarkStart w:id="105"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12</w:t>
      </w:r>
      <w:r w:rsidRPr="003D662E">
        <w:fldChar w:fldCharType="end"/>
      </w:r>
      <w:bookmarkEnd w:id="105"/>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19D73157"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A63222" w:rsidRPr="003D662E">
        <w:rPr>
          <w:lang w:val="en-US"/>
        </w:rPr>
        <w:t xml:space="preserve">Figure </w:t>
      </w:r>
      <w:r w:rsidR="00A63222">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A63222" w:rsidRPr="003D662E">
        <w:rPr>
          <w:lang w:val="en-US"/>
        </w:rPr>
        <w:t xml:space="preserve">Figure </w:t>
      </w:r>
      <w:r w:rsidR="00A63222">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A63222" w:rsidRPr="003D662E">
        <w:rPr>
          <w:lang w:val="en-US"/>
        </w:rPr>
        <w:t xml:space="preserve">Figure </w:t>
      </w:r>
      <w:r w:rsidR="00A63222">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3620EF7D" w:rsidR="008E3499" w:rsidRDefault="008E766E" w:rsidP="008E766E">
      <w:pPr>
        <w:pStyle w:val="Caption"/>
        <w:jc w:val="center"/>
        <w:rPr>
          <w:lang w:val="en-US"/>
        </w:rPr>
      </w:pPr>
      <w:bookmarkStart w:id="106"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13</w:t>
      </w:r>
      <w:r w:rsidRPr="003D662E">
        <w:fldChar w:fldCharType="end"/>
      </w:r>
      <w:bookmarkEnd w:id="106"/>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5D7BD5CA" w:rsidR="00CE6398" w:rsidRPr="003D662E" w:rsidRDefault="00C760BC" w:rsidP="00E94E0D">
      <w:pPr>
        <w:pStyle w:val="Caption"/>
        <w:jc w:val="center"/>
        <w:rPr>
          <w:lang w:val="en-US"/>
        </w:rPr>
      </w:pPr>
      <w:bookmarkStart w:id="107"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14</w:t>
      </w:r>
      <w:r w:rsidRPr="003D662E">
        <w:fldChar w:fldCharType="end"/>
      </w:r>
      <w:bookmarkEnd w:id="107"/>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2"/>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188E245B"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A63222" w:rsidRPr="003D662E">
        <w:rPr>
          <w:lang w:val="en-US"/>
        </w:rPr>
        <w:t xml:space="preserve">Figure </w:t>
      </w:r>
      <w:r w:rsidR="00A63222">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7C243181"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A63222" w:rsidRPr="003D662E">
        <w:rPr>
          <w:lang w:val="en-US"/>
        </w:rPr>
        <w:t xml:space="preserve">Figure </w:t>
      </w:r>
      <w:r w:rsidR="00A63222">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77777777" w:rsidR="00FE6FD2" w:rsidRDefault="007823B9"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7245E8">
      <w:pPr>
        <w:pStyle w:val="ListParagraph"/>
        <w:numPr>
          <w:ilvl w:val="0"/>
          <w:numId w:val="10"/>
        </w:numPr>
        <w:jc w:val="both"/>
        <w:rPr>
          <w:lang w:val="en-US"/>
        </w:rPr>
      </w:pPr>
      <w:r w:rsidRPr="003D662E">
        <w:rPr>
          <w:lang w:val="en-US"/>
        </w:rPr>
        <w:lastRenderedPageBreak/>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63"/>
      </w:r>
      <w:r w:rsidR="00545B30">
        <w:rPr>
          <w:lang w:val="en-US"/>
        </w:rPr>
        <w:t>.</w:t>
      </w:r>
    </w:p>
    <w:p w14:paraId="6BF44158" w14:textId="112F7820" w:rsidR="008C76E8" w:rsidRPr="003D662E" w:rsidRDefault="00A342B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7245E8">
      <w:pPr>
        <w:pStyle w:val="ListParagraph"/>
        <w:numPr>
          <w:ilvl w:val="0"/>
          <w:numId w:val="10"/>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331050DE" w:rsidR="00551CBF" w:rsidRPr="003D662E" w:rsidRDefault="00551CBF" w:rsidP="00997F04">
      <w:pPr>
        <w:pStyle w:val="Caption"/>
        <w:jc w:val="center"/>
        <w:rPr>
          <w:lang w:val="en-US"/>
        </w:rPr>
      </w:pPr>
      <w:bookmarkStart w:id="108"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15</w:t>
      </w:r>
      <w:r w:rsidRPr="003D662E">
        <w:fldChar w:fldCharType="end"/>
      </w:r>
      <w:bookmarkEnd w:id="108"/>
      <w:r w:rsidRPr="003D662E">
        <w:rPr>
          <w:lang w:val="en-US"/>
        </w:rPr>
        <w:t>: Model Access and Protocol Adapter in the Connectors Component.</w:t>
      </w:r>
    </w:p>
    <w:p w14:paraId="021286C2" w14:textId="23228664" w:rsidR="009772A1" w:rsidRPr="003D662E" w:rsidRDefault="009772A1" w:rsidP="007245E8">
      <w:pPr>
        <w:pStyle w:val="ListParagraph"/>
        <w:numPr>
          <w:ilvl w:val="0"/>
          <w:numId w:val="10"/>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A63222">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1F0C44B0" w:rsidR="007B1034" w:rsidRPr="003D662E" w:rsidRDefault="007B103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A63222">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7245E8">
      <w:pPr>
        <w:pStyle w:val="ListParagraph"/>
        <w:numPr>
          <w:ilvl w:val="0"/>
          <w:numId w:val="56"/>
        </w:numPr>
        <w:jc w:val="both"/>
        <w:rPr>
          <w:lang w:val="en-US"/>
        </w:rPr>
      </w:pPr>
      <w:r w:rsidRPr="00004157">
        <w:rPr>
          <w:lang w:val="en-US"/>
        </w:rPr>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64"/>
      </w:r>
      <w:r w:rsidRPr="00004157">
        <w:rPr>
          <w:lang w:val="en-US"/>
        </w:rPr>
        <w:t xml:space="preserve">), </w:t>
      </w:r>
    </w:p>
    <w:p w14:paraId="0C58B0B9" w14:textId="77777777" w:rsidR="00705460" w:rsidRDefault="009772A1" w:rsidP="007245E8">
      <w:pPr>
        <w:pStyle w:val="ListParagraph"/>
        <w:numPr>
          <w:ilvl w:val="0"/>
          <w:numId w:val="56"/>
        </w:numPr>
        <w:jc w:val="both"/>
        <w:rPr>
          <w:lang w:val="en-US"/>
        </w:rPr>
      </w:pPr>
      <w:r w:rsidRPr="00705460">
        <w:rPr>
          <w:rFonts w:ascii="Consolas" w:hAnsi="Consolas"/>
          <w:b/>
          <w:lang w:val="en-US"/>
        </w:rPr>
        <w:t>OpcUaConnector</w:t>
      </w:r>
      <w:r w:rsidRPr="00004157">
        <w:rPr>
          <w:lang w:val="en-US"/>
        </w:rPr>
        <w:t xml:space="preserve"> for OPC UA 1.04 (based on Eclipse Milo) </w:t>
      </w:r>
    </w:p>
    <w:p w14:paraId="69D54F39" w14:textId="02EF1163" w:rsidR="00004157" w:rsidRDefault="00705460" w:rsidP="007245E8">
      <w:pPr>
        <w:pStyle w:val="ListParagraph"/>
        <w:numPr>
          <w:ilvl w:val="0"/>
          <w:numId w:val="56"/>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7245E8">
      <w:pPr>
        <w:pStyle w:val="ListParagraph"/>
        <w:numPr>
          <w:ilvl w:val="0"/>
          <w:numId w:val="56"/>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7245E8">
      <w:pPr>
        <w:pStyle w:val="ListParagraph"/>
        <w:numPr>
          <w:ilvl w:val="0"/>
          <w:numId w:val="56"/>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 to be attached, which may, in case of generated app integrations, be based on the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 of the Connectors component.</w:t>
      </w:r>
    </w:p>
    <w:p w14:paraId="6DCF6F24" w14:textId="016D9E3F" w:rsidR="009E34AF" w:rsidRDefault="009E34AF" w:rsidP="007245E8">
      <w:pPr>
        <w:pStyle w:val="ListParagraph"/>
        <w:numPr>
          <w:ilvl w:val="0"/>
          <w:numId w:val="56"/>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7777777" w:rsidR="00EF4B84" w:rsidRDefault="00EF4B84" w:rsidP="007245E8">
      <w:pPr>
        <w:pStyle w:val="ListParagraph"/>
        <w:numPr>
          <w:ilvl w:val="0"/>
          <w:numId w:val="56"/>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7245E8">
      <w:pPr>
        <w:pStyle w:val="ListParagraph"/>
        <w:numPr>
          <w:ilvl w:val="0"/>
          <w:numId w:val="56"/>
        </w:numPr>
        <w:jc w:val="both"/>
        <w:rPr>
          <w:lang w:val="en-US"/>
        </w:rPr>
      </w:pPr>
      <w:r w:rsidRPr="00920FEE">
        <w:rPr>
          <w:b/>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09"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BE4D009" w:rsidR="00EF4B84" w:rsidRDefault="00EF4B84" w:rsidP="007245E8">
      <w:pPr>
        <w:pStyle w:val="ListParagraph"/>
        <w:numPr>
          <w:ilvl w:val="0"/>
          <w:numId w:val="56"/>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t>
      </w:r>
      <w:r>
        <w:rPr>
          <w:lang w:val="en-US"/>
        </w:rPr>
        <w:lastRenderedPageBreak/>
        <w:t>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w:t>
      </w:r>
      <w:r w:rsidR="00153442">
        <w:rPr>
          <w:lang w:val="en-US"/>
        </w:rPr>
        <w:t xml:space="preserve">or a </w:t>
      </w:r>
      <w:r w:rsidR="00153442" w:rsidRPr="00153442">
        <w:rPr>
          <w:rFonts w:ascii="Consolas" w:hAnsi="Consolas"/>
          <w:lang w:val="en-US"/>
        </w:rPr>
        <w:t>DataTimeDiffProvider</w:t>
      </w:r>
      <w:r w:rsidR="00153442">
        <w:rPr>
          <w:lang w:val="en-US"/>
        </w:rPr>
        <w:t xml:space="preserve"> </w:t>
      </w:r>
      <w:r w:rsidR="00EE286E">
        <w:rPr>
          <w:lang w:val="en-US"/>
        </w:rPr>
        <w:t>plugin b) triggering using arbitrary connector trigger queries.</w:t>
      </w:r>
    </w:p>
    <w:bookmarkEnd w:id="109"/>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3EC4DEB9"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58FBDE6A"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w:t>
      </w:r>
      <w:r w:rsidR="00F07976" w:rsidRPr="003D662E">
        <w:rPr>
          <w:lang w:val="en-US"/>
        </w:rPr>
        <w:lastRenderedPageBreak/>
        <w:t xml:space="preserve">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79FB083C"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A63222" w:rsidRPr="003D662E">
        <w:rPr>
          <w:lang w:val="en-US"/>
        </w:rPr>
        <w:t xml:space="preserve">Figure </w:t>
      </w:r>
      <w:r w:rsidR="00A63222">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3D2D6510"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A63222" w:rsidRPr="003D662E">
        <w:rPr>
          <w:lang w:val="en-US"/>
        </w:rPr>
        <w:t xml:space="preserve">Figure </w:t>
      </w:r>
      <w:r w:rsidR="00A63222">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A63222">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10" w:name="_Ref63932450"/>
      <w:r w:rsidRPr="003D662E">
        <w:rPr>
          <w:lang w:val="en-US"/>
        </w:rPr>
        <w:t>Validation</w:t>
      </w:r>
      <w:bookmarkEnd w:id="110"/>
    </w:p>
    <w:p w14:paraId="19BE5D91" w14:textId="1833DFE1"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A63222">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0F4A61F6"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w:t>
      </w:r>
      <w:r w:rsidRPr="003D662E">
        <w:rPr>
          <w:lang w:val="en-US"/>
        </w:rPr>
        <w:lastRenderedPageBreak/>
        <w:t xml:space="preserve">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A63222">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1" w:name="_Ref57198482"/>
      <w:bookmarkStart w:id="112" w:name="_Toc148037145"/>
      <w:r w:rsidRPr="003D662E">
        <w:rPr>
          <w:lang w:val="en-US"/>
        </w:rPr>
        <w:t>Services Layer</w:t>
      </w:r>
      <w:bookmarkEnd w:id="111"/>
      <w:bookmarkEnd w:id="112"/>
    </w:p>
    <w:p w14:paraId="1D1E2323" w14:textId="2385D2A4"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A63222">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5FF48419"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A63222">
        <w:rPr>
          <w:lang w:val="en-US"/>
        </w:rPr>
        <w:t>3.5.2</w:t>
      </w:r>
      <w:r w:rsidRPr="003D662E">
        <w:rPr>
          <w:lang w:val="en-US"/>
        </w:rPr>
        <w:fldChar w:fldCharType="end"/>
      </w:r>
      <w:r w:rsidRPr="003D662E">
        <w:rPr>
          <w:lang w:val="en-US"/>
        </w:rPr>
        <w:t>, we discuss the Service Execution Environment for Java and Python.</w:t>
      </w:r>
    </w:p>
    <w:p w14:paraId="543C2C04" w14:textId="43029FB2"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A63222">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3" w:name="_Ref78195124"/>
      <w:bookmarkStart w:id="114" w:name="_Toc148037146"/>
      <w:r w:rsidRPr="003D662E">
        <w:rPr>
          <w:lang w:val="en-US"/>
        </w:rPr>
        <w:t>Terminology and Background</w:t>
      </w:r>
      <w:bookmarkEnd w:id="113"/>
      <w:bookmarkEnd w:id="114"/>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01FA40C0"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A63222">
        <w:rPr>
          <w:lang w:val="en-US"/>
        </w:rPr>
        <w:t>6</w:t>
      </w:r>
      <w:r w:rsidRPr="003D662E">
        <w:rPr>
          <w:lang w:val="en-US"/>
        </w:rPr>
        <w:fldChar w:fldCharType="end"/>
      </w:r>
      <w:r w:rsidRPr="003D662E">
        <w:rPr>
          <w:lang w:val="en-US"/>
        </w:rPr>
        <w:t xml:space="preserve">).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w:t>
      </w:r>
      <w:r w:rsidRPr="003D662E">
        <w:rPr>
          <w:lang w:val="en-US"/>
        </w:rPr>
        <w:lastRenderedPageBreak/>
        <w:t>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1DCC38F2"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A63222">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A63222">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33C3BB0D" w:rsidR="0099423B" w:rsidRPr="003D662E" w:rsidRDefault="003B38B6" w:rsidP="002C7CCB">
      <w:pPr>
        <w:jc w:val="both"/>
        <w:rPr>
          <w:lang w:val="en-US"/>
        </w:rPr>
      </w:pPr>
      <w:r w:rsidRPr="003D662E">
        <w:rPr>
          <w:lang w:val="en-US"/>
        </w:rPr>
        <w:lastRenderedPageBreak/>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A63222">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5"/>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5" w:name="_Ref76729822"/>
      <w:bookmarkStart w:id="116" w:name="_Ref76743606"/>
      <w:bookmarkStart w:id="117" w:name="_Toc148037147"/>
      <w:bookmarkStart w:id="118" w:name="_Ref76731136"/>
      <w:r w:rsidRPr="003D662E">
        <w:rPr>
          <w:lang w:val="en-US"/>
        </w:rPr>
        <w:t>Service Environment</w:t>
      </w:r>
      <w:bookmarkEnd w:id="115"/>
      <w:r w:rsidRPr="003D662E">
        <w:rPr>
          <w:lang w:val="en-US"/>
        </w:rPr>
        <w:t>s</w:t>
      </w:r>
      <w:bookmarkEnd w:id="116"/>
      <w:bookmarkEnd w:id="117"/>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7A2DAA04" w:rsidR="008A4B2E" w:rsidRPr="003D662E" w:rsidRDefault="008A4B2E" w:rsidP="008A4B2E">
      <w:pPr>
        <w:pStyle w:val="Caption"/>
        <w:jc w:val="center"/>
        <w:rPr>
          <w:lang w:val="en-US"/>
        </w:rPr>
      </w:pPr>
      <w:bookmarkStart w:id="119"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16</w:t>
      </w:r>
      <w:r w:rsidRPr="003D662E">
        <w:fldChar w:fldCharType="end"/>
      </w:r>
      <w:bookmarkEnd w:id="119"/>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20" w:name="_Ref101351661"/>
      <w:r w:rsidRPr="003D662E">
        <w:rPr>
          <w:lang w:val="en-US"/>
        </w:rPr>
        <w:t>The Java Service Environment</w:t>
      </w:r>
      <w:bookmarkEnd w:id="120"/>
    </w:p>
    <w:p w14:paraId="199C9B6A" w14:textId="562D2533"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A63222">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1590947C"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A63222">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6B116571"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1" w:name="_Hlk89265794"/>
      <w:r w:rsidR="00957F15" w:rsidRPr="003D662E">
        <w:rPr>
          <w:rFonts w:ascii="Consolas" w:hAnsi="Consolas"/>
          <w:lang w:val="en-US"/>
        </w:rPr>
        <w:t>AbstractProcessService</w:t>
      </w:r>
      <w:r w:rsidR="00957F15" w:rsidRPr="003D662E">
        <w:rPr>
          <w:lang w:val="en-US"/>
        </w:rPr>
        <w:t xml:space="preserve"> provides </w:t>
      </w:r>
      <w:bookmarkEnd w:id="121"/>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A63222">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A63222">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514CE517"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6"/>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160BF0D6"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67"/>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511A6083"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A63222">
        <w:rPr>
          <w:vertAlign w:val="superscript"/>
          <w:lang w:val="en-US"/>
        </w:rPr>
        <w:t>38</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2" w:name="_Ref145617617"/>
      <w:r w:rsidRPr="003D662E">
        <w:rPr>
          <w:lang w:val="en-US"/>
        </w:rPr>
        <w:t>The Python Service Environment</w:t>
      </w:r>
      <w:bookmarkEnd w:id="122"/>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7245E8">
      <w:pPr>
        <w:pStyle w:val="ListParagraph"/>
        <w:numPr>
          <w:ilvl w:val="0"/>
          <w:numId w:val="16"/>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7245E8">
      <w:pPr>
        <w:pStyle w:val="ListParagraph"/>
        <w:numPr>
          <w:ilvl w:val="0"/>
          <w:numId w:val="16"/>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64BABC06"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7245E8">
      <w:pPr>
        <w:pStyle w:val="ListParagraph"/>
        <w:numPr>
          <w:ilvl w:val="0"/>
          <w:numId w:val="24"/>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3362D18E" w:rsidR="0063090F" w:rsidRPr="003D662E" w:rsidRDefault="0063090F" w:rsidP="007245E8">
      <w:pPr>
        <w:pStyle w:val="ListParagraph"/>
        <w:numPr>
          <w:ilvl w:val="0"/>
          <w:numId w:val="24"/>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A63222">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7245E8">
      <w:pPr>
        <w:pStyle w:val="ListParagraph"/>
        <w:numPr>
          <w:ilvl w:val="0"/>
          <w:numId w:val="24"/>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7245E8">
      <w:pPr>
        <w:pStyle w:val="ListParagraph"/>
        <w:numPr>
          <w:ilvl w:val="0"/>
          <w:numId w:val="24"/>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68"/>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69"/>
      </w:r>
      <w:r>
        <w:rPr>
          <w:lang w:val="en-US"/>
        </w:rPr>
        <w:t xml:space="preserve"> for local communication between Java and Python. Anoter alternative that could be integrated similarly is some form of RPC</w:t>
      </w:r>
      <w:r w:rsidR="00FA78D0">
        <w:rPr>
          <w:rStyle w:val="FootnoteReference"/>
          <w:lang w:val="en-US"/>
        </w:rPr>
        <w:footnoteReference w:id="70"/>
      </w:r>
      <w:r>
        <w:rPr>
          <w:lang w:val="en-US"/>
        </w:rPr>
        <w:t xml:space="preserve"> (Remote Procedure Call), e.g., gRPC</w:t>
      </w:r>
      <w:r w:rsidR="00FA78D0">
        <w:rPr>
          <w:rStyle w:val="FootnoteReference"/>
          <w:lang w:val="en-US"/>
        </w:rPr>
        <w:footnoteReference w:id="71"/>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4215CB3D" w:rsidR="009E1394" w:rsidRPr="00B34440" w:rsidRDefault="00882486" w:rsidP="007245E8">
      <w:pPr>
        <w:pStyle w:val="ListParagraph"/>
        <w:numPr>
          <w:ilvl w:val="0"/>
          <w:numId w:val="50"/>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A63222">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7245E8">
      <w:pPr>
        <w:pStyle w:val="ListParagraph"/>
        <w:numPr>
          <w:ilvl w:val="0"/>
          <w:numId w:val="50"/>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22639593"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A63222">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3D9DF595" w:rsidR="00AD1C46" w:rsidRPr="003D662E" w:rsidRDefault="00AD1C46" w:rsidP="00AD1C46">
      <w:pPr>
        <w:pStyle w:val="Caption"/>
        <w:jc w:val="center"/>
        <w:rPr>
          <w:lang w:val="en-US"/>
        </w:rPr>
      </w:pPr>
      <w:bookmarkStart w:id="123"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17</w:t>
      </w:r>
      <w:r w:rsidRPr="003D662E">
        <w:fldChar w:fldCharType="end"/>
      </w:r>
      <w:bookmarkEnd w:id="123"/>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5081C26D"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A63222">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4" w:name="_Ref78190504"/>
      <w:bookmarkStart w:id="125" w:name="_Toc148037148"/>
      <w:r w:rsidRPr="003D662E">
        <w:rPr>
          <w:lang w:val="en-US"/>
        </w:rPr>
        <w:t>Service Control and Management</w:t>
      </w:r>
      <w:bookmarkEnd w:id="118"/>
      <w:bookmarkEnd w:id="124"/>
      <w:bookmarkEnd w:id="125"/>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0025BD70"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A63222" w:rsidRPr="003D662E">
        <w:rPr>
          <w:lang w:val="en-US"/>
        </w:rPr>
        <w:t xml:space="preserve">Figure </w:t>
      </w:r>
      <w:r w:rsidR="00A63222">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A63222" w:rsidRPr="003D662E">
        <w:rPr>
          <w:lang w:val="en-US"/>
        </w:rPr>
        <w:t xml:space="preserve">Figure </w:t>
      </w:r>
      <w:r w:rsidR="00A63222">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A63222" w:rsidRPr="003D662E">
        <w:rPr>
          <w:lang w:val="en-US"/>
        </w:rPr>
        <w:t xml:space="preserve">Figure </w:t>
      </w:r>
      <w:r w:rsidR="00A63222">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46BBAC18"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A63222" w:rsidRPr="003D662E">
        <w:rPr>
          <w:lang w:val="en-US"/>
        </w:rPr>
        <w:t xml:space="preserve">Figure </w:t>
      </w:r>
      <w:r w:rsidR="00A63222">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6"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7D58EAE9" w:rsidR="006729E1" w:rsidRPr="003D662E" w:rsidRDefault="002302D6" w:rsidP="00A21DC9">
      <w:pPr>
        <w:pStyle w:val="Caption"/>
        <w:jc w:val="center"/>
        <w:rPr>
          <w:lang w:val="en-US"/>
        </w:rPr>
      </w:pPr>
      <w:bookmarkStart w:id="127"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18</w:t>
      </w:r>
      <w:r w:rsidRPr="003D662E">
        <w:fldChar w:fldCharType="end"/>
      </w:r>
      <w:bookmarkEnd w:id="126"/>
      <w:bookmarkEnd w:id="127"/>
      <w:r w:rsidRPr="003D662E">
        <w:rPr>
          <w:lang w:val="en-US"/>
        </w:rPr>
        <w:t>: Service interfaces</w:t>
      </w:r>
      <w:r w:rsidR="00BB00BA" w:rsidRPr="003D662E">
        <w:rPr>
          <w:lang w:val="en-US"/>
        </w:rPr>
        <w:t xml:space="preserve"> and management</w:t>
      </w:r>
    </w:p>
    <w:p w14:paraId="3F46033A" w14:textId="4AF62166"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A63222" w:rsidRPr="003D662E">
        <w:rPr>
          <w:lang w:val="en-GB"/>
        </w:rPr>
        <w:t xml:space="preserve">Figure </w:t>
      </w:r>
      <w:r w:rsidR="00A63222">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A63222">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37D715F1" w:rsidR="00DC690F" w:rsidRPr="003D662E" w:rsidRDefault="00DC690F" w:rsidP="00DC690F">
      <w:pPr>
        <w:pStyle w:val="Caption"/>
        <w:jc w:val="center"/>
        <w:rPr>
          <w:lang w:val="en-GB"/>
        </w:rPr>
      </w:pPr>
      <w:bookmarkStart w:id="128"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63222">
        <w:rPr>
          <w:noProof/>
          <w:lang w:val="en-GB"/>
        </w:rPr>
        <w:t>19</w:t>
      </w:r>
      <w:r w:rsidRPr="003D662E">
        <w:fldChar w:fldCharType="end"/>
      </w:r>
      <w:bookmarkEnd w:id="128"/>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12BA4F3A"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A63222" w:rsidRPr="003D662E">
        <w:rPr>
          <w:lang w:val="en-GB"/>
        </w:rPr>
        <w:t xml:space="preserve">Figure </w:t>
      </w:r>
      <w:r w:rsidR="00A63222">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A63222" w:rsidRPr="003D662E">
        <w:rPr>
          <w:lang w:val="en-GB"/>
        </w:rPr>
        <w:t xml:space="preserve">Figure </w:t>
      </w:r>
      <w:r w:rsidR="00A63222">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0F04EF17" w:rsidR="007623AF" w:rsidRPr="003D662E" w:rsidRDefault="007623AF" w:rsidP="007623AF">
      <w:pPr>
        <w:pStyle w:val="Caption"/>
        <w:jc w:val="center"/>
        <w:rPr>
          <w:lang w:val="en-GB"/>
        </w:rPr>
      </w:pPr>
      <w:bookmarkStart w:id="129"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63222">
        <w:rPr>
          <w:noProof/>
          <w:lang w:val="en-GB"/>
        </w:rPr>
        <w:t>20</w:t>
      </w:r>
      <w:r w:rsidRPr="003D662E">
        <w:fldChar w:fldCharType="end"/>
      </w:r>
      <w:bookmarkEnd w:id="129"/>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A63222" w:rsidRPr="003D662E">
        <w:rPr>
          <w:lang w:val="en-GB"/>
        </w:rPr>
        <w:t xml:space="preserve">Figure </w:t>
      </w:r>
      <w:r w:rsidR="00A63222">
        <w:rPr>
          <w:noProof/>
          <w:lang w:val="en-GB"/>
        </w:rPr>
        <w:t>19</w:t>
      </w:r>
      <w:r w:rsidRPr="003D662E">
        <w:rPr>
          <w:lang w:val="en-US"/>
        </w:rPr>
        <w:fldChar w:fldCharType="end"/>
      </w:r>
      <w:r w:rsidRPr="003D662E">
        <w:rPr>
          <w:lang w:val="en-US"/>
        </w:rPr>
        <w:t>)</w:t>
      </w:r>
      <w:r w:rsidRPr="003D662E">
        <w:rPr>
          <w:lang w:val="en-GB"/>
        </w:rPr>
        <w:t>.</w:t>
      </w:r>
    </w:p>
    <w:p w14:paraId="59F71E21" w14:textId="4904B284"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A63222" w:rsidRPr="003D662E">
        <w:rPr>
          <w:lang w:val="en-GB"/>
        </w:rPr>
        <w:t xml:space="preserve">Figure </w:t>
      </w:r>
      <w:r w:rsidR="00A63222">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A63222" w:rsidRPr="003D662E">
        <w:rPr>
          <w:lang w:val="en-GB"/>
        </w:rPr>
        <w:t xml:space="preserve">Figure </w:t>
      </w:r>
      <w:r w:rsidR="00A63222">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2"/>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3"/>
      </w:r>
      <w:r w:rsidR="005736E5" w:rsidRPr="003D662E">
        <w:rPr>
          <w:lang w:val="en-US"/>
        </w:rPr>
        <w:t xml:space="preserve"> of Java libraries in their intended sequence to avoid conflicts.</w:t>
      </w:r>
      <w:r w:rsidR="00957C0F" w:rsidRPr="003D662E">
        <w:rPr>
          <w:lang w:val="en-US"/>
        </w:rPr>
        <w:t xml:space="preserve"> </w:t>
      </w:r>
    </w:p>
    <w:p w14:paraId="3B36193F" w14:textId="1853B35C" w:rsidR="005F7F86" w:rsidRPr="003D662E" w:rsidRDefault="005F7F86" w:rsidP="005F7F86">
      <w:pPr>
        <w:jc w:val="both"/>
        <w:rPr>
          <w:rFonts w:cstheme="minorHAnsi"/>
          <w:lang w:val="en-US"/>
        </w:rPr>
      </w:pPr>
      <w:r w:rsidRPr="003D662E">
        <w:rPr>
          <w:lang w:val="en-US"/>
        </w:rPr>
        <w:t xml:space="preserve">The </w:t>
      </w:r>
      <w:bookmarkStart w:id="130" w:name="_Hlk77583024"/>
      <w:r w:rsidRPr="003D662E">
        <w:rPr>
          <w:rFonts w:ascii="Consolas" w:hAnsi="Consolas"/>
          <w:lang w:val="en-US"/>
        </w:rPr>
        <w:t>ServicesAasClient</w:t>
      </w:r>
      <w:r w:rsidRPr="003D662E">
        <w:rPr>
          <w:lang w:val="en-US"/>
        </w:rPr>
        <w:t xml:space="preserve"> </w:t>
      </w:r>
      <w:bookmarkEnd w:id="130"/>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34DD9763"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A63222">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A63222">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0AFF4E33"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A63222">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A63222">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615E56CA"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A63222">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A63222">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27DCCC59"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A63222">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0A360622"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A63222" w:rsidRPr="003D662E">
        <w:rPr>
          <w:lang w:val="en-US"/>
        </w:rPr>
        <w:t xml:space="preserve">Figure </w:t>
      </w:r>
      <w:r w:rsidR="00A63222">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A63222">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737EC421"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A63222">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6B4488F3"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A63222">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A63222">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4"/>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1" w:name="_Ref57282138"/>
      <w:bookmarkStart w:id="132" w:name="_Ref78453699"/>
      <w:bookmarkStart w:id="133" w:name="_Toc148037149"/>
      <w:r w:rsidRPr="003D662E">
        <w:rPr>
          <w:lang w:val="en-US"/>
        </w:rPr>
        <w:t xml:space="preserve">Resources </w:t>
      </w:r>
      <w:r w:rsidR="00C017CF" w:rsidRPr="003D662E">
        <w:rPr>
          <w:lang w:val="en-US"/>
        </w:rPr>
        <w:t>and Monitoring Layer</w:t>
      </w:r>
      <w:bookmarkEnd w:id="131"/>
      <w:bookmarkEnd w:id="132"/>
      <w:bookmarkEnd w:id="133"/>
    </w:p>
    <w:p w14:paraId="252C034E" w14:textId="0CF03C4E"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A63222">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A63222">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A63222">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4" w:name="_Ref69826081"/>
      <w:bookmarkStart w:id="135" w:name="_Toc148037150"/>
      <w:r w:rsidRPr="003D662E">
        <w:rPr>
          <w:lang w:val="en-US"/>
        </w:rPr>
        <w:t>ECS runtime</w:t>
      </w:r>
      <w:bookmarkEnd w:id="134"/>
      <w:bookmarkEnd w:id="135"/>
    </w:p>
    <w:p w14:paraId="0BFE18EA" w14:textId="5DEF4A57"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A63222">
        <w:rPr>
          <w:lang w:val="en-US"/>
        </w:rPr>
        <w:t>3.6.2</w:t>
      </w:r>
      <w:r w:rsidR="00DE00B5" w:rsidRPr="003D662E">
        <w:rPr>
          <w:lang w:val="en-US"/>
        </w:rPr>
        <w:fldChar w:fldCharType="end"/>
      </w:r>
      <w:r w:rsidR="00DE00B5" w:rsidRPr="003D662E">
        <w:rPr>
          <w:lang w:val="en-US"/>
        </w:rPr>
        <w:t>.</w:t>
      </w:r>
    </w:p>
    <w:p w14:paraId="5D757462" w14:textId="77777777" w:rsidR="00A63222" w:rsidRPr="003D662E" w:rsidRDefault="0074190C" w:rsidP="00A63222">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7DFEB84D" w14:textId="77777777" w:rsidR="00A63222" w:rsidRPr="003D662E" w:rsidRDefault="00A63222" w:rsidP="00A63222">
      <w:pPr>
        <w:jc w:val="both"/>
        <w:rPr>
          <w:noProof/>
          <w:lang w:val="en-US"/>
        </w:rPr>
      </w:pPr>
    </w:p>
    <w:p w14:paraId="2FF166F9" w14:textId="77777777" w:rsidR="00A63222" w:rsidRPr="003D662E" w:rsidRDefault="00A63222" w:rsidP="00A63222">
      <w:pPr>
        <w:jc w:val="both"/>
        <w:rPr>
          <w:lang w:val="en-US"/>
        </w:rPr>
      </w:pPr>
    </w:p>
    <w:p w14:paraId="775C2419" w14:textId="2287B842" w:rsidR="004B1501" w:rsidRPr="00044AD0" w:rsidRDefault="00A63222"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65217B6E"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A63222">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6"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0429DC70"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21</w:t>
      </w:r>
      <w:r w:rsidRPr="003D662E">
        <w:fldChar w:fldCharType="end"/>
      </w:r>
      <w:bookmarkEnd w:id="136"/>
      <w:r w:rsidRPr="003D662E">
        <w:rPr>
          <w:lang w:val="en-US"/>
        </w:rPr>
        <w:t>: ECS runtime for Service Deployment (comments partially cropped)</w:t>
      </w:r>
    </w:p>
    <w:p w14:paraId="5FE66A48" w14:textId="369D9AB6"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5"/>
      </w:r>
      <w:r w:rsidR="00671238" w:rsidRPr="003D662E">
        <w:rPr>
          <w:lang w:val="en-US"/>
        </w:rPr>
        <w:t>,</w:t>
      </w:r>
      <w:r w:rsidRPr="003D662E">
        <w:rPr>
          <w:lang w:val="en-US"/>
        </w:rPr>
        <w:t xml:space="preserve"> the IBM Edge Application Manager</w:t>
      </w:r>
      <w:r w:rsidRPr="003D662E">
        <w:rPr>
          <w:rStyle w:val="FootnoteReference"/>
          <w:lang w:val="en-US"/>
        </w:rPr>
        <w:footnoteReference w:id="76"/>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77"/>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A63222">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617D643C" w14:textId="77777777" w:rsidR="00A63222" w:rsidRPr="003D662E" w:rsidRDefault="005B7EF7" w:rsidP="00A63222">
      <w:pPr>
        <w:pStyle w:val="Caption"/>
        <w:jc w:val="center"/>
        <w:rPr>
          <w:lang w:val="en-US"/>
        </w:rPr>
      </w:pPr>
      <w:bookmarkStart w:id="137"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22</w:t>
      </w:r>
      <w:r w:rsidRPr="003D662E">
        <w:fldChar w:fldCharType="end"/>
      </w:r>
      <w:bookmarkEnd w:id="137"/>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227B40C5" w14:textId="77777777" w:rsidR="00A63222" w:rsidRPr="003D662E" w:rsidRDefault="00A63222" w:rsidP="00A63222">
      <w:pPr>
        <w:jc w:val="both"/>
        <w:rPr>
          <w:noProof/>
          <w:lang w:val="en-US"/>
        </w:rPr>
      </w:pPr>
    </w:p>
    <w:p w14:paraId="6D70796A" w14:textId="77777777" w:rsidR="00A63222" w:rsidRPr="003D662E" w:rsidRDefault="00A63222" w:rsidP="00A63222">
      <w:pPr>
        <w:jc w:val="both"/>
        <w:rPr>
          <w:lang w:val="en-US"/>
        </w:rPr>
      </w:pPr>
    </w:p>
    <w:p w14:paraId="70A14C5D" w14:textId="77777777" w:rsidR="00A63222" w:rsidRPr="003D662E" w:rsidRDefault="00A63222" w:rsidP="00A63222">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140</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76FB7AE7" w14:textId="77777777" w:rsidR="00A63222" w:rsidRPr="003D662E" w:rsidRDefault="00A63222" w:rsidP="00A63222">
      <w:pPr>
        <w:jc w:val="both"/>
        <w:rPr>
          <w:lang w:val="en-US"/>
        </w:rPr>
      </w:pPr>
    </w:p>
    <w:p w14:paraId="28A6D825" w14:textId="77777777" w:rsidR="00A63222" w:rsidRPr="003D662E" w:rsidRDefault="00A63222" w:rsidP="00A63222">
      <w:pPr>
        <w:jc w:val="both"/>
        <w:rPr>
          <w:lang w:val="en-US"/>
        </w:rPr>
      </w:pPr>
    </w:p>
    <w:p w14:paraId="6539402A" w14:textId="7F787C3F" w:rsidR="005B7EF7" w:rsidRPr="003D662E" w:rsidRDefault="00A63222"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8" w:name="_Ref69896993"/>
      <w:bookmarkStart w:id="139"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08A8904D" w:rsidR="005B7EF7" w:rsidRPr="003D662E" w:rsidRDefault="005B7EF7" w:rsidP="005B7EF7">
      <w:pPr>
        <w:pStyle w:val="Caption"/>
        <w:jc w:val="center"/>
        <w:rPr>
          <w:lang w:val="en-US"/>
        </w:rPr>
      </w:pPr>
      <w:bookmarkStart w:id="140"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23</w:t>
      </w:r>
      <w:r w:rsidRPr="003D662E">
        <w:fldChar w:fldCharType="end"/>
      </w:r>
      <w:bookmarkEnd w:id="138"/>
      <w:bookmarkEnd w:id="139"/>
      <w:bookmarkEnd w:id="140"/>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78"/>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79"/>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3941B65B"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A63222">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5D5E2F4C"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A63222" w:rsidRPr="003D662E">
        <w:rPr>
          <w:lang w:val="en-US"/>
        </w:rPr>
        <w:t xml:space="preserve">Figure </w:t>
      </w:r>
      <w:r w:rsidR="00A63222">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3DBCD77D"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A63222">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A63222">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7060136E"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A63222">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0BF18C70"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0"/>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A63222">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A63222">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7F36C949"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A63222">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1" w:name="_Ref69826083"/>
      <w:bookmarkStart w:id="142" w:name="_Toc148037151"/>
      <w:r w:rsidRPr="003D662E">
        <w:rPr>
          <w:lang w:val="en-US"/>
        </w:rPr>
        <w:t>Device</w:t>
      </w:r>
      <w:r w:rsidR="003C165D" w:rsidRPr="003D662E">
        <w:rPr>
          <w:lang w:val="en-US"/>
        </w:rPr>
        <w:t>/Resource</w:t>
      </w:r>
      <w:r w:rsidRPr="003D662E">
        <w:rPr>
          <w:lang w:val="en-US"/>
        </w:rPr>
        <w:t xml:space="preserve"> Management</w:t>
      </w:r>
      <w:bookmarkEnd w:id="141"/>
      <w:bookmarkEnd w:id="142"/>
    </w:p>
    <w:p w14:paraId="03F6AED9" w14:textId="37F63B3B"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A63222">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A63222">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69423707"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A63222">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A63222">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3" w:name="_Ref69892341"/>
      <w:r w:rsidR="008E088C" w:rsidRPr="003D662E">
        <w:rPr>
          <w:rStyle w:val="FootnoteReference"/>
          <w:lang w:val="en-US"/>
        </w:rPr>
        <w:footnoteReference w:id="81"/>
      </w:r>
      <w:bookmarkEnd w:id="143"/>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15EEB8B3"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A63222">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4" w:name="_Ref69892369"/>
      <w:r w:rsidR="006603D6" w:rsidRPr="003D662E">
        <w:rPr>
          <w:rStyle w:val="FootnoteReference"/>
          <w:lang w:val="en-US"/>
        </w:rPr>
        <w:footnoteReference w:id="82"/>
      </w:r>
      <w:bookmarkEnd w:id="144"/>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3"/>
      </w:r>
      <w:r w:rsidR="002B29BC" w:rsidRPr="003D662E">
        <w:rPr>
          <w:lang w:val="en-US"/>
        </w:rPr>
        <w:t xml:space="preserve"> and ThingsBoard</w:t>
      </w:r>
      <w:r w:rsidR="00A67094" w:rsidRPr="003D662E">
        <w:rPr>
          <w:rStyle w:val="FootnoteReference"/>
          <w:lang w:val="en-US"/>
        </w:rPr>
        <w:footnoteReference w:id="84"/>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5"/>
      </w:r>
      <w:r w:rsidR="002B29BC" w:rsidRPr="003D662E">
        <w:rPr>
          <w:lang w:val="en-US"/>
        </w:rPr>
        <w:t xml:space="preserve"> and OpenStack Object Store Swift</w:t>
      </w:r>
      <w:r w:rsidR="00E44BA9" w:rsidRPr="003D662E">
        <w:rPr>
          <w:rStyle w:val="FootnoteReference"/>
          <w:lang w:val="en-US"/>
        </w:rPr>
        <w:footnoteReference w:id="86"/>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7B3D3686"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A63222">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65164766" w:rsidR="00772CB5" w:rsidRPr="003D662E" w:rsidRDefault="00783B0C" w:rsidP="00783B0C">
      <w:pPr>
        <w:pStyle w:val="Caption"/>
        <w:jc w:val="center"/>
        <w:rPr>
          <w:lang w:val="en-US"/>
        </w:rPr>
      </w:pPr>
      <w:bookmarkStart w:id="145"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24</w:t>
      </w:r>
      <w:r w:rsidRPr="003D662E">
        <w:fldChar w:fldCharType="end"/>
      </w:r>
      <w:bookmarkEnd w:id="145"/>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76CBDEC5"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7245E8">
      <w:pPr>
        <w:pStyle w:val="ListParagraph"/>
        <w:numPr>
          <w:ilvl w:val="0"/>
          <w:numId w:val="25"/>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7245E8">
      <w:pPr>
        <w:pStyle w:val="ListParagraph"/>
        <w:numPr>
          <w:ilvl w:val="0"/>
          <w:numId w:val="25"/>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7245E8">
      <w:pPr>
        <w:pStyle w:val="ListParagraph"/>
        <w:numPr>
          <w:ilvl w:val="0"/>
          <w:numId w:val="25"/>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7245E8">
      <w:pPr>
        <w:pStyle w:val="ListParagraph"/>
        <w:numPr>
          <w:ilvl w:val="0"/>
          <w:numId w:val="25"/>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6" w:name="_Ref69826085"/>
      <w:bookmarkStart w:id="147" w:name="_Toc148037152"/>
      <w:r w:rsidRPr="003D662E">
        <w:rPr>
          <w:lang w:val="en-US"/>
        </w:rPr>
        <w:lastRenderedPageBreak/>
        <w:t>Monitoring</w:t>
      </w:r>
      <w:bookmarkEnd w:id="146"/>
      <w:bookmarkEnd w:id="147"/>
    </w:p>
    <w:p w14:paraId="5849E7F4" w14:textId="32D68763"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A63222">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750E5DF8"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A63222">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A63222">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0091CFB6"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A63222">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A63222">
        <w:rPr>
          <w:vertAlign w:val="superscript"/>
          <w:lang w:val="en-US"/>
        </w:rPr>
        <w:t>81</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035E4F23"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A63222">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A63222" w:rsidRPr="00A63222">
        <w:rPr>
          <w:rStyle w:val="FootnoteReference"/>
          <w:lang w:val="en-US"/>
        </w:rPr>
        <w:t>82</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513776B9"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A63222">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38B3BCA2"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A63222" w:rsidRPr="003D662E">
        <w:rPr>
          <w:lang w:val="en-US"/>
        </w:rPr>
        <w:t xml:space="preserve">Figure </w:t>
      </w:r>
      <w:r w:rsidR="00A63222">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87"/>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0BF083D3"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88"/>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A63222" w:rsidRPr="003D662E">
        <w:rPr>
          <w:lang w:val="en-US"/>
        </w:rPr>
        <w:t xml:space="preserve">Table </w:t>
      </w:r>
      <w:r w:rsidR="00A63222">
        <w:rPr>
          <w:noProof/>
          <w:lang w:val="en-US"/>
        </w:rPr>
        <w:t>23</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A63222">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5C1E73A7" w:rsidR="009B1F98" w:rsidRPr="003D662E" w:rsidRDefault="00EC6F39" w:rsidP="00EC6F39">
      <w:pPr>
        <w:pStyle w:val="Caption"/>
        <w:jc w:val="center"/>
        <w:rPr>
          <w:lang w:val="en-US"/>
        </w:rPr>
      </w:pPr>
      <w:bookmarkStart w:id="148"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25</w:t>
      </w:r>
      <w:r w:rsidRPr="003D662E">
        <w:fldChar w:fldCharType="end"/>
      </w:r>
      <w:bookmarkEnd w:id="148"/>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9" w:name="_Ref77694539"/>
      <w:bookmarkStart w:id="150" w:name="_Toc148037153"/>
      <w:r w:rsidRPr="003D662E">
        <w:rPr>
          <w:lang w:val="en-US"/>
        </w:rPr>
        <w:t>Storage, S</w:t>
      </w:r>
      <w:r w:rsidR="00C017CF" w:rsidRPr="003D662E">
        <w:rPr>
          <w:lang w:val="en-US"/>
        </w:rPr>
        <w:t>ecurity and Data Protection Layer</w:t>
      </w:r>
      <w:bookmarkEnd w:id="149"/>
      <w:bookmarkEnd w:id="150"/>
    </w:p>
    <w:p w14:paraId="5E654149" w14:textId="55A83CF8"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A63222">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A63222">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1" w:name="_Ref100871151"/>
      <w:bookmarkStart w:id="152" w:name="_Toc148037154"/>
      <w:r w:rsidRPr="003D662E">
        <w:rPr>
          <w:lang w:val="en-US"/>
        </w:rPr>
        <w:t>KODEX platform service</w:t>
      </w:r>
      <w:bookmarkEnd w:id="151"/>
      <w:bookmarkEnd w:id="152"/>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89"/>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7245E8">
      <w:pPr>
        <w:pStyle w:val="ListParagraph"/>
        <w:numPr>
          <w:ilvl w:val="0"/>
          <w:numId w:val="27"/>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7245E8">
      <w:pPr>
        <w:pStyle w:val="ListParagraph"/>
        <w:numPr>
          <w:ilvl w:val="0"/>
          <w:numId w:val="27"/>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7245E8">
      <w:pPr>
        <w:pStyle w:val="ListParagraph"/>
        <w:numPr>
          <w:ilvl w:val="0"/>
          <w:numId w:val="27"/>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7245E8">
      <w:pPr>
        <w:pStyle w:val="ListParagraph"/>
        <w:numPr>
          <w:ilvl w:val="0"/>
          <w:numId w:val="27"/>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r>
        <w:rPr>
          <w:lang w:val="en-US"/>
        </w:rPr>
        <w:t>Influx DB connector</w:t>
      </w:r>
    </w:p>
    <w:p w14:paraId="40152B9B" w14:textId="211CE1EA"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A63222">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3" w:name="_Toc148037155"/>
      <w:r w:rsidRPr="003D662E">
        <w:rPr>
          <w:lang w:val="en-US"/>
        </w:rPr>
        <w:t>Reusable Intelligent Services Layer</w:t>
      </w:r>
      <w:bookmarkEnd w:id="153"/>
    </w:p>
    <w:p w14:paraId="707EB75F" w14:textId="145DD718"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A63222">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A63222">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A63222">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4" w:name="_Ref100840642"/>
      <w:bookmarkStart w:id="155"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34D3E240" w:rsidR="00155919" w:rsidRPr="003D662E" w:rsidRDefault="00155919" w:rsidP="00155919">
      <w:pPr>
        <w:pStyle w:val="Caption"/>
        <w:jc w:val="center"/>
        <w:rPr>
          <w:lang w:val="en-US"/>
        </w:rPr>
      </w:pPr>
      <w:bookmarkStart w:id="156" w:name="_Ref107502371"/>
      <w:r w:rsidRPr="003D662E">
        <w:rPr>
          <w:lang w:val="en-US"/>
        </w:rPr>
        <w:t xml:space="preserve">Figure </w:t>
      </w:r>
      <w:bookmarkEnd w:id="156"/>
      <w:r w:rsidR="005856F4" w:rsidRPr="003D662E">
        <w:fldChar w:fldCharType="begin"/>
      </w:r>
      <w:r w:rsidR="005856F4" w:rsidRPr="003D662E">
        <w:rPr>
          <w:lang w:val="en-US"/>
        </w:rPr>
        <w:instrText xml:space="preserve"> SEQ Figure \* ARABIC </w:instrText>
      </w:r>
      <w:r w:rsidR="005856F4" w:rsidRPr="003D662E">
        <w:fldChar w:fldCharType="separate"/>
      </w:r>
      <w:r w:rsidR="00A63222">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7" w:name="_Ref133225402"/>
      <w:bookmarkStart w:id="158" w:name="_Toc148037156"/>
      <w:r w:rsidRPr="003D662E">
        <w:rPr>
          <w:lang w:val="en-US"/>
        </w:rPr>
        <w:t>Data Processing Function Library</w:t>
      </w:r>
      <w:bookmarkEnd w:id="157"/>
      <w:bookmarkEnd w:id="158"/>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7245E8">
      <w:pPr>
        <w:pStyle w:val="ListParagraph"/>
        <w:numPr>
          <w:ilvl w:val="0"/>
          <w:numId w:val="42"/>
        </w:numPr>
        <w:jc w:val="both"/>
        <w:rPr>
          <w:lang w:val="en-US"/>
        </w:rPr>
      </w:pPr>
      <w:r w:rsidRPr="003D662E">
        <w:rPr>
          <w:lang w:val="en-US"/>
        </w:rPr>
        <w:t>Image transcoding from/to base64 strings.</w:t>
      </w:r>
    </w:p>
    <w:p w14:paraId="27F95041" w14:textId="62B7708A" w:rsidR="00AC213D" w:rsidRPr="003D662E" w:rsidRDefault="00AC213D" w:rsidP="007245E8">
      <w:pPr>
        <w:pStyle w:val="ListParagraph"/>
        <w:numPr>
          <w:ilvl w:val="0"/>
          <w:numId w:val="42"/>
        </w:numPr>
        <w:jc w:val="both"/>
        <w:rPr>
          <w:lang w:val="en-US"/>
        </w:rPr>
      </w:pPr>
      <w:r w:rsidRPr="003D662E">
        <w:rPr>
          <w:lang w:val="en-US"/>
        </w:rPr>
        <w:t>Image processing such as grayscaling, rescaling or thresholding.</w:t>
      </w:r>
    </w:p>
    <w:p w14:paraId="32653A98" w14:textId="46D8809F" w:rsidR="00AC213D" w:rsidRDefault="00AC213D" w:rsidP="007245E8">
      <w:pPr>
        <w:pStyle w:val="ListParagraph"/>
        <w:numPr>
          <w:ilvl w:val="0"/>
          <w:numId w:val="42"/>
        </w:numPr>
        <w:jc w:val="both"/>
        <w:rPr>
          <w:lang w:val="en-US"/>
        </w:rPr>
      </w:pPr>
      <w:r w:rsidRPr="003D662E">
        <w:rPr>
          <w:lang w:val="en-US"/>
        </w:rPr>
        <w:lastRenderedPageBreak/>
        <w:t>Barcode/QR-code detection based on the Java library zxing</w:t>
      </w:r>
      <w:r w:rsidRPr="003D662E">
        <w:rPr>
          <w:rStyle w:val="FootnoteReference"/>
          <w:lang w:val="en-US"/>
        </w:rPr>
        <w:footnoteReference w:id="90"/>
      </w:r>
      <w:r w:rsidRPr="003D662E">
        <w:rPr>
          <w:lang w:val="en-US"/>
        </w:rPr>
        <w:t xml:space="preserve"> and, as optional fallback, the Python library pyzbar</w:t>
      </w:r>
      <w:r w:rsidRPr="003D662E">
        <w:rPr>
          <w:rStyle w:val="FootnoteReference"/>
          <w:lang w:val="en-US"/>
        </w:rPr>
        <w:footnoteReference w:id="91"/>
      </w:r>
      <w:r w:rsidRPr="003D662E">
        <w:rPr>
          <w:lang w:val="en-US"/>
        </w:rPr>
        <w:t>. For the Python fallback, respective packages must be installed.</w:t>
      </w:r>
    </w:p>
    <w:p w14:paraId="7ACB2E32" w14:textId="303A3CF7" w:rsidR="0093727F" w:rsidRPr="003D662E" w:rsidRDefault="00360F4B" w:rsidP="007245E8">
      <w:pPr>
        <w:pStyle w:val="ListParagraph"/>
        <w:numPr>
          <w:ilvl w:val="0"/>
          <w:numId w:val="42"/>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9" w:name="_Ref143411562"/>
      <w:bookmarkStart w:id="160" w:name="_Toc148037157"/>
      <w:r w:rsidRPr="003D662E">
        <w:rPr>
          <w:lang w:val="en-US"/>
        </w:rPr>
        <w:t>RapidMiner RTSA service</w:t>
      </w:r>
      <w:bookmarkEnd w:id="154"/>
      <w:bookmarkEnd w:id="155"/>
      <w:bookmarkEnd w:id="159"/>
      <w:bookmarkEnd w:id="160"/>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7E4AD5FF"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A63222"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A63222">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1" w:name="_Ref143411559"/>
      <w:bookmarkStart w:id="162" w:name="_Toc148037158"/>
      <w:bookmarkStart w:id="163" w:name="_Ref100840643"/>
      <w:r w:rsidRPr="003D662E">
        <w:rPr>
          <w:lang w:val="en-US"/>
        </w:rPr>
        <w:t>Flower-based Federated Learning</w:t>
      </w:r>
      <w:bookmarkEnd w:id="161"/>
      <w:bookmarkEnd w:id="162"/>
    </w:p>
    <w:p w14:paraId="4CA37036" w14:textId="74DFB53F"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A63222">
        <w:rPr>
          <w:lang w:val="en-US"/>
        </w:rPr>
        <w:t>3.5.3</w:t>
      </w:r>
      <w:r w:rsidR="00CE1547" w:rsidRPr="003D662E">
        <w:rPr>
          <w:lang w:val="en-US"/>
        </w:rPr>
        <w:fldChar w:fldCharType="end"/>
      </w:r>
      <w:r w:rsidR="00CE1547" w:rsidRPr="003D662E">
        <w:rPr>
          <w:lang w:val="en-US"/>
        </w:rPr>
        <w:t>.</w:t>
      </w:r>
    </w:p>
    <w:p w14:paraId="77068BB8" w14:textId="3C71C30E"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2"/>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A63222">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4" w:name="_Ref63848266"/>
      <w:bookmarkStart w:id="165" w:name="_Toc148037159"/>
      <w:bookmarkEnd w:id="163"/>
      <w:r w:rsidRPr="003D662E">
        <w:rPr>
          <w:lang w:val="en-US"/>
        </w:rPr>
        <w:t>Configuration Layer</w:t>
      </w:r>
      <w:bookmarkEnd w:id="164"/>
      <w:bookmarkEnd w:id="165"/>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1174B62C"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628B1316"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A63222" w:rsidRPr="003D662E">
        <w:rPr>
          <w:lang w:val="en-US"/>
        </w:rPr>
        <w:t xml:space="preserve">Figure </w:t>
      </w:r>
      <w:r w:rsidR="00A63222">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A63222">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A63222" w:rsidRPr="003D662E">
        <w:rPr>
          <w:lang w:val="en-US"/>
        </w:rPr>
        <w:t xml:space="preserve">Figure </w:t>
      </w:r>
      <w:r w:rsidR="00A63222">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0F39D39F"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A63222">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9">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349A0956" w:rsidR="00E51BFD" w:rsidRPr="003D662E" w:rsidRDefault="00E51BFD" w:rsidP="00E51BFD">
      <w:pPr>
        <w:pStyle w:val="Caption"/>
        <w:jc w:val="center"/>
        <w:rPr>
          <w:lang w:val="en-US"/>
        </w:rPr>
      </w:pPr>
      <w:bookmarkStart w:id="166"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27</w:t>
      </w:r>
      <w:r w:rsidRPr="003D662E">
        <w:fldChar w:fldCharType="end"/>
      </w:r>
      <w:bookmarkEnd w:id="166"/>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7" w:name="_Hlk101349620"/>
      <w:r w:rsidR="00EC67C5" w:rsidRPr="003D662E">
        <w:rPr>
          <w:lang w:val="en-US"/>
        </w:rPr>
        <w:t xml:space="preserve">allow </w:t>
      </w:r>
      <w:bookmarkEnd w:id="167"/>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40C7BE8A"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A63222">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A63222">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A63222">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3"/>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xml:space="preserve">,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w:t>
      </w:r>
      <w:r w:rsidR="001A4D88" w:rsidRPr="001C7257">
        <w:rPr>
          <w:lang w:val="en-US"/>
        </w:rPr>
        <w:lastRenderedPageBreak/>
        <w:t>as Maven artifact, used in user-defined applications. It is important to mention that such libraries intentionally ship without the generated types, which are then generated as part of the respective IoT build process.</w:t>
      </w:r>
    </w:p>
    <w:p w14:paraId="2FC0014A" w14:textId="07227405"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A63222">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8" w:name="_Toc148037160"/>
      <w:r w:rsidRPr="003D662E">
        <w:rPr>
          <w:lang w:val="en-US"/>
        </w:rPr>
        <w:t>Application Layer</w:t>
      </w:r>
      <w:bookmarkEnd w:id="168"/>
    </w:p>
    <w:p w14:paraId="00093C9C" w14:textId="3F0E7BCA"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A63222" w:rsidRPr="003D662E">
        <w:rPr>
          <w:lang w:val="en-US"/>
        </w:rPr>
        <w:t xml:space="preserve">Figure </w:t>
      </w:r>
      <w:r w:rsidR="00A63222">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2159A061" w:rsidR="00C017CF" w:rsidRPr="003D662E" w:rsidRDefault="009C5D54" w:rsidP="0017533B">
      <w:pPr>
        <w:pStyle w:val="Caption"/>
        <w:jc w:val="center"/>
        <w:rPr>
          <w:lang w:val="en-US"/>
        </w:rPr>
      </w:pPr>
      <w:bookmarkStart w:id="169"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A63222">
        <w:rPr>
          <w:noProof/>
          <w:lang w:val="en-US"/>
        </w:rPr>
        <w:t>28</w:t>
      </w:r>
      <w:r w:rsidR="00DE1F1D" w:rsidRPr="003D662E">
        <w:rPr>
          <w:noProof/>
        </w:rPr>
        <w:fldChar w:fldCharType="end"/>
      </w:r>
      <w:bookmarkEnd w:id="169"/>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70" w:name="_Ref77587007"/>
      <w:bookmarkStart w:id="171" w:name="_Toc148037161"/>
      <w:bookmarkStart w:id="172" w:name="_Ref57109531"/>
      <w:bookmarkStart w:id="173" w:name="_Ref46314763"/>
      <w:r w:rsidRPr="003D662E">
        <w:rPr>
          <w:lang w:val="en-US"/>
        </w:rPr>
        <w:t>Platform</w:t>
      </w:r>
      <w:r w:rsidR="00230892" w:rsidRPr="003D662E">
        <w:rPr>
          <w:lang w:val="en-US"/>
        </w:rPr>
        <w:t xml:space="preserve"> </w:t>
      </w:r>
      <w:r w:rsidR="00CB3E33" w:rsidRPr="003D662E">
        <w:rPr>
          <w:lang w:val="en-US"/>
        </w:rPr>
        <w:t>Server(s)</w:t>
      </w:r>
      <w:bookmarkEnd w:id="170"/>
      <w:bookmarkEnd w:id="171"/>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13401A31" w:rsidR="00A323CB" w:rsidRPr="003D662E" w:rsidRDefault="00FD14BF" w:rsidP="0050697B">
      <w:pPr>
        <w:jc w:val="both"/>
        <w:rPr>
          <w:lang w:val="en-US"/>
        </w:rPr>
      </w:pPr>
      <w:r w:rsidRPr="003D662E">
        <w:rPr>
          <w:lang w:val="en-US"/>
        </w:rPr>
        <w:lastRenderedPageBreak/>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7245E8">
      <w:pPr>
        <w:pStyle w:val="ListParagraph"/>
        <w:numPr>
          <w:ilvl w:val="0"/>
          <w:numId w:val="17"/>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7245E8">
      <w:pPr>
        <w:pStyle w:val="ListParagraph"/>
        <w:numPr>
          <w:ilvl w:val="0"/>
          <w:numId w:val="17"/>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255EEC85" w:rsidR="00C62380" w:rsidRPr="003D662E" w:rsidRDefault="00C62380" w:rsidP="007245E8">
      <w:pPr>
        <w:pStyle w:val="ListParagraph"/>
        <w:numPr>
          <w:ilvl w:val="0"/>
          <w:numId w:val="17"/>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A63222" w:rsidRPr="003D662E">
        <w:rPr>
          <w:lang w:val="en-US"/>
        </w:rPr>
        <w:t xml:space="preserve">Figure </w:t>
      </w:r>
      <w:r w:rsidR="00A63222">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A63222" w:rsidRPr="003D662E">
        <w:rPr>
          <w:lang w:val="en-US"/>
        </w:rPr>
        <w:t xml:space="preserve">Figure </w:t>
      </w:r>
      <w:r w:rsidR="00A63222">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4"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1049B198" w:rsidR="00B04B18" w:rsidRPr="003D662E" w:rsidRDefault="00611B9B" w:rsidP="00B04B18">
      <w:pPr>
        <w:pStyle w:val="Caption"/>
        <w:jc w:val="center"/>
        <w:rPr>
          <w:lang w:val="en-US"/>
        </w:rPr>
      </w:pPr>
      <w:bookmarkStart w:id="175"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29</w:t>
      </w:r>
      <w:r w:rsidRPr="003D662E">
        <w:fldChar w:fldCharType="end"/>
      </w:r>
      <w:bookmarkEnd w:id="174"/>
      <w:bookmarkEnd w:id="175"/>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30400A73" w:rsidR="00AA518C" w:rsidRPr="003D662E" w:rsidRDefault="00AA518C" w:rsidP="00AA518C">
      <w:pPr>
        <w:pStyle w:val="Caption"/>
        <w:jc w:val="center"/>
        <w:rPr>
          <w:lang w:val="en-US"/>
        </w:rPr>
      </w:pPr>
      <w:bookmarkStart w:id="176"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30</w:t>
      </w:r>
      <w:r w:rsidRPr="003D662E">
        <w:fldChar w:fldCharType="end"/>
      </w:r>
      <w:bookmarkEnd w:id="176"/>
      <w:r w:rsidRPr="003D662E">
        <w:rPr>
          <w:lang w:val="en-US"/>
        </w:rPr>
        <w:t>: Interaction with the preliminary interactive platform command line interface.</w:t>
      </w:r>
    </w:p>
    <w:p w14:paraId="2D9F4B21" w14:textId="512FDE11"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A63222">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7245E8">
      <w:pPr>
        <w:pStyle w:val="ListParagraph"/>
        <w:numPr>
          <w:ilvl w:val="0"/>
          <w:numId w:val="22"/>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7245E8">
      <w:pPr>
        <w:pStyle w:val="ListParagraph"/>
        <w:numPr>
          <w:ilvl w:val="0"/>
          <w:numId w:val="22"/>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72FC67D3"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A63222">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4"/>
      </w:r>
      <w:r w:rsidR="006E6C51" w:rsidRPr="003D662E">
        <w:rPr>
          <w:lang w:val="en-US"/>
        </w:rPr>
        <w:t xml:space="preserve"> that can be explored with the AASX Package Explorer</w:t>
      </w:r>
      <w:r w:rsidR="006E6C51" w:rsidRPr="003D662E">
        <w:rPr>
          <w:rStyle w:val="FootnoteReference"/>
          <w:lang w:val="en-US"/>
        </w:rPr>
        <w:footnoteReference w:id="95"/>
      </w:r>
      <w:r w:rsidR="006E6C51" w:rsidRPr="003D662E">
        <w:rPr>
          <w:lang w:val="en-US"/>
        </w:rPr>
        <w:t>.</w:t>
      </w:r>
    </w:p>
    <w:p w14:paraId="793DF34C" w14:textId="130368D3"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A63222">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7" w:name="_Ref101352799"/>
      <w:bookmarkStart w:id="178" w:name="_Toc148037162"/>
      <w:r>
        <w:rPr>
          <w:lang w:val="en-US"/>
        </w:rPr>
        <w:t xml:space="preserve">Platform </w:t>
      </w:r>
      <w:r w:rsidR="00ED66AA" w:rsidRPr="003D662E">
        <w:rPr>
          <w:lang w:val="en-US"/>
        </w:rPr>
        <w:t>Management User Interface</w:t>
      </w:r>
      <w:bookmarkEnd w:id="177"/>
      <w:bookmarkEnd w:id="178"/>
    </w:p>
    <w:p w14:paraId="0CB1BC39" w14:textId="1B3EADF6"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A63222">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2B423DF5"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A63222" w:rsidRPr="003D662E">
        <w:rPr>
          <w:lang w:val="en-US"/>
        </w:rPr>
        <w:t xml:space="preserve">Figure </w:t>
      </w:r>
      <w:r w:rsidR="00A63222">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3F999DD5" w:rsidR="00DE4ECC" w:rsidRDefault="00DE4ECC" w:rsidP="00DE4ECC">
      <w:pPr>
        <w:pStyle w:val="Caption"/>
        <w:jc w:val="center"/>
        <w:rPr>
          <w:lang w:val="en-US"/>
        </w:rPr>
      </w:pPr>
      <w:bookmarkStart w:id="179"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31</w:t>
      </w:r>
      <w:r w:rsidRPr="003D662E">
        <w:fldChar w:fldCharType="end"/>
      </w:r>
      <w:bookmarkEnd w:id="179"/>
      <w:r w:rsidRPr="003D662E">
        <w:rPr>
          <w:lang w:val="en-US"/>
        </w:rPr>
        <w:t xml:space="preserve">: </w:t>
      </w:r>
      <w:r>
        <w:rPr>
          <w:lang w:val="en-US"/>
        </w:rPr>
        <w:t>Management user interface, available resources</w:t>
      </w:r>
      <w:r w:rsidRPr="003D662E">
        <w:rPr>
          <w:lang w:val="en-US"/>
        </w:rPr>
        <w:t>.</w:t>
      </w:r>
    </w:p>
    <w:p w14:paraId="7F5B9B32" w14:textId="58E2196B"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A63222" w:rsidRPr="003D662E">
        <w:rPr>
          <w:lang w:val="en-US"/>
        </w:rPr>
        <w:t xml:space="preserve">Figure </w:t>
      </w:r>
      <w:r w:rsidR="00A63222">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A63222" w:rsidRPr="003D662E">
        <w:rPr>
          <w:lang w:val="en-US"/>
        </w:rPr>
        <w:t xml:space="preserve">Figure </w:t>
      </w:r>
      <w:r w:rsidR="00A63222">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A63222" w:rsidRPr="003D662E">
        <w:rPr>
          <w:lang w:val="en-US"/>
        </w:rPr>
        <w:t xml:space="preserve">Figure </w:t>
      </w:r>
      <w:r w:rsidR="00A63222">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638550"/>
                    </a:xfrm>
                    <a:prstGeom prst="rect">
                      <a:avLst/>
                    </a:prstGeom>
                  </pic:spPr>
                </pic:pic>
              </a:graphicData>
            </a:graphic>
          </wp:inline>
        </w:drawing>
      </w:r>
    </w:p>
    <w:p w14:paraId="5AFF3B49" w14:textId="12D0CBC1" w:rsidR="00DE4ECC" w:rsidRDefault="00DE4ECC" w:rsidP="00DE4ECC">
      <w:pPr>
        <w:pStyle w:val="Caption"/>
        <w:jc w:val="center"/>
        <w:rPr>
          <w:lang w:val="en-US"/>
        </w:rPr>
      </w:pPr>
      <w:bookmarkStart w:id="180"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32</w:t>
      </w:r>
      <w:r w:rsidRPr="003D662E">
        <w:fldChar w:fldCharType="end"/>
      </w:r>
      <w:bookmarkEnd w:id="180"/>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574BDF53" w:rsidR="006C4A16" w:rsidRDefault="00DE4ECC" w:rsidP="00DE4ECC">
      <w:pPr>
        <w:pStyle w:val="Caption"/>
        <w:jc w:val="center"/>
        <w:rPr>
          <w:lang w:val="en-US"/>
        </w:rPr>
      </w:pPr>
      <w:bookmarkStart w:id="181"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33</w:t>
      </w:r>
      <w:r w:rsidRPr="003D662E">
        <w:fldChar w:fldCharType="end"/>
      </w:r>
      <w:bookmarkEnd w:id="181"/>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6051587D" w:rsidR="00DE4ECC" w:rsidRDefault="00DE4ECC" w:rsidP="00DE4ECC">
      <w:pPr>
        <w:pStyle w:val="Caption"/>
        <w:jc w:val="center"/>
        <w:rPr>
          <w:lang w:val="en-US"/>
        </w:rPr>
      </w:pPr>
      <w:bookmarkStart w:id="182"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34</w:t>
      </w:r>
      <w:r w:rsidRPr="003D662E">
        <w:fldChar w:fldCharType="end"/>
      </w:r>
      <w:bookmarkEnd w:id="182"/>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38A6CE97"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A63222" w:rsidRPr="003D662E">
        <w:rPr>
          <w:lang w:val="en-US"/>
        </w:rPr>
        <w:t xml:space="preserve">Figure </w:t>
      </w:r>
      <w:r w:rsidR="00A63222">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6"/>
      </w:r>
      <w:r w:rsidR="007F6C8E">
        <w:rPr>
          <w:lang w:val="en-US"/>
        </w:rPr>
        <w:t xml:space="preserve"> or a JFrog Artifactory</w:t>
      </w:r>
      <w:r w:rsidR="007F6C8E">
        <w:rPr>
          <w:rStyle w:val="FootnoteReference"/>
          <w:lang w:val="en-US"/>
        </w:rPr>
        <w:footnoteReference w:id="97"/>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5456D9F1"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A63222" w:rsidRPr="003D662E">
        <w:rPr>
          <w:lang w:val="en-US"/>
        </w:rPr>
        <w:t xml:space="preserve">Figure </w:t>
      </w:r>
      <w:r w:rsidR="00A63222">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A63222" w:rsidRPr="003D662E">
        <w:rPr>
          <w:lang w:val="en-US"/>
        </w:rPr>
        <w:t xml:space="preserve">Figure </w:t>
      </w:r>
      <w:r w:rsidR="00A63222">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A63222" w:rsidRPr="003D662E">
        <w:rPr>
          <w:lang w:val="en-US"/>
        </w:rPr>
        <w:t xml:space="preserve">Figure </w:t>
      </w:r>
      <w:r w:rsidR="00A63222">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05280"/>
                    </a:xfrm>
                    <a:prstGeom prst="rect">
                      <a:avLst/>
                    </a:prstGeom>
                  </pic:spPr>
                </pic:pic>
              </a:graphicData>
            </a:graphic>
          </wp:inline>
        </w:drawing>
      </w:r>
    </w:p>
    <w:p w14:paraId="00643C07" w14:textId="2CC04EE5" w:rsidR="007D08D5" w:rsidRDefault="007D08D5" w:rsidP="007D08D5">
      <w:pPr>
        <w:pStyle w:val="Caption"/>
        <w:jc w:val="center"/>
        <w:rPr>
          <w:lang w:val="en-US"/>
        </w:rPr>
      </w:pPr>
      <w:bookmarkStart w:id="183"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35</w:t>
      </w:r>
      <w:r w:rsidRPr="003D662E">
        <w:fldChar w:fldCharType="end"/>
      </w:r>
      <w:bookmarkEnd w:id="183"/>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66770"/>
                    </a:xfrm>
                    <a:prstGeom prst="rect">
                      <a:avLst/>
                    </a:prstGeom>
                  </pic:spPr>
                </pic:pic>
              </a:graphicData>
            </a:graphic>
          </wp:inline>
        </w:drawing>
      </w:r>
    </w:p>
    <w:p w14:paraId="16CA328C" w14:textId="40236D39" w:rsidR="008417C2" w:rsidRDefault="008417C2" w:rsidP="008417C2">
      <w:pPr>
        <w:pStyle w:val="Caption"/>
        <w:jc w:val="center"/>
        <w:rPr>
          <w:lang w:val="en-US"/>
        </w:rPr>
      </w:pPr>
      <w:bookmarkStart w:id="184"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36</w:t>
      </w:r>
      <w:r w:rsidRPr="003D662E">
        <w:fldChar w:fldCharType="end"/>
      </w:r>
      <w:bookmarkEnd w:id="184"/>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059D859D" w:rsidR="00313AEF" w:rsidRPr="00313AEF" w:rsidRDefault="00313AEF" w:rsidP="00313AEF">
      <w:pPr>
        <w:pStyle w:val="Caption"/>
        <w:jc w:val="center"/>
        <w:rPr>
          <w:lang w:val="en-US"/>
        </w:rPr>
      </w:pPr>
      <w:bookmarkStart w:id="185"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37</w:t>
      </w:r>
      <w:r w:rsidRPr="003D662E">
        <w:fldChar w:fldCharType="end"/>
      </w:r>
      <w:bookmarkEnd w:id="185"/>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98"/>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0047EF3C"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99"/>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A63222">
        <w:rPr>
          <w:lang w:val="en-US"/>
        </w:rPr>
        <w:t>7.6</w:t>
      </w:r>
      <w:r>
        <w:rPr>
          <w:lang w:val="en-US"/>
        </w:rPr>
        <w:fldChar w:fldCharType="end"/>
      </w:r>
      <w:r>
        <w:rPr>
          <w:lang w:val="en-US"/>
        </w:rPr>
        <w:t>). If CORS is not explicitly enabled, usually a browser plugin is required.</w:t>
      </w:r>
    </w:p>
    <w:p w14:paraId="3FC9207B" w14:textId="40919B96"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A63222" w:rsidRPr="003D662E">
        <w:rPr>
          <w:lang w:val="en-US"/>
        </w:rPr>
        <w:t xml:space="preserve">Figure </w:t>
      </w:r>
      <w:r w:rsidR="00A63222">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1FF99E63" w:rsidR="009B57DE" w:rsidRPr="00313AEF" w:rsidRDefault="009B57DE" w:rsidP="009B57DE">
      <w:pPr>
        <w:pStyle w:val="Caption"/>
        <w:jc w:val="center"/>
        <w:rPr>
          <w:lang w:val="en-US"/>
        </w:rPr>
      </w:pPr>
      <w:bookmarkStart w:id="186"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38</w:t>
      </w:r>
      <w:r w:rsidRPr="003D662E">
        <w:fldChar w:fldCharType="end"/>
      </w:r>
      <w:bookmarkEnd w:id="186"/>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6100FFCB"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A63222" w:rsidRPr="003D662E">
        <w:rPr>
          <w:lang w:val="en-US"/>
        </w:rPr>
        <w:t xml:space="preserve">Figure </w:t>
      </w:r>
      <w:r w:rsidR="00A63222">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7" w:name="_Ref108603464"/>
      <w:bookmarkStart w:id="188" w:name="_Toc148037163"/>
      <w:r w:rsidRPr="003D662E">
        <w:rPr>
          <w:lang w:val="en-US"/>
        </w:rPr>
        <w:t>Test support</w:t>
      </w:r>
      <w:bookmarkEnd w:id="187"/>
      <w:bookmarkEnd w:id="188"/>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0F243D26"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A63222">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7245E8">
      <w:pPr>
        <w:pStyle w:val="ListParagraph"/>
        <w:numPr>
          <w:ilvl w:val="0"/>
          <w:numId w:val="37"/>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7245E8">
      <w:pPr>
        <w:pStyle w:val="ListParagraph"/>
        <w:numPr>
          <w:ilvl w:val="0"/>
          <w:numId w:val="37"/>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0"/>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7245E8">
      <w:pPr>
        <w:pStyle w:val="ListParagraph"/>
        <w:numPr>
          <w:ilvl w:val="0"/>
          <w:numId w:val="37"/>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7245E8">
      <w:pPr>
        <w:pStyle w:val="ListParagraph"/>
        <w:numPr>
          <w:ilvl w:val="0"/>
          <w:numId w:val="37"/>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7245E8">
      <w:pPr>
        <w:pStyle w:val="ListParagraph"/>
        <w:numPr>
          <w:ilvl w:val="0"/>
          <w:numId w:val="37"/>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527DBA9F" w:rsidR="009B2AA7" w:rsidRPr="003D662E" w:rsidRDefault="009B2AA7" w:rsidP="007245E8">
      <w:pPr>
        <w:pStyle w:val="ListParagraph"/>
        <w:numPr>
          <w:ilvl w:val="0"/>
          <w:numId w:val="37"/>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A63222">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9" w:name="_Ref69736036"/>
      <w:bookmarkStart w:id="190" w:name="_Toc148037164"/>
      <w:bookmarkStart w:id="191"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9"/>
      <w:bookmarkEnd w:id="190"/>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7245E8">
      <w:pPr>
        <w:pStyle w:val="ListParagraph"/>
        <w:numPr>
          <w:ilvl w:val="0"/>
          <w:numId w:val="13"/>
        </w:numPr>
        <w:ind w:left="851" w:hanging="425"/>
        <w:jc w:val="both"/>
        <w:rPr>
          <w:lang w:val="en-US"/>
        </w:rPr>
      </w:pPr>
      <w:bookmarkStart w:id="192"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2"/>
      <w:r w:rsidR="003A71E5" w:rsidRPr="003D662E">
        <w:rPr>
          <w:lang w:val="en-US"/>
        </w:rPr>
        <w:t xml:space="preserve"> </w:t>
      </w:r>
    </w:p>
    <w:p w14:paraId="2D274BF6" w14:textId="61A0D75E" w:rsidR="00071180" w:rsidRPr="003D662E" w:rsidRDefault="003A71E5" w:rsidP="007245E8">
      <w:pPr>
        <w:pStyle w:val="ListParagraph"/>
        <w:numPr>
          <w:ilvl w:val="0"/>
          <w:numId w:val="13"/>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A63222">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A63222">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7245E8">
      <w:pPr>
        <w:pStyle w:val="ListParagraph"/>
        <w:numPr>
          <w:ilvl w:val="0"/>
          <w:numId w:val="13"/>
        </w:numPr>
        <w:ind w:left="851" w:hanging="425"/>
        <w:jc w:val="both"/>
        <w:rPr>
          <w:lang w:val="en-US"/>
        </w:rPr>
      </w:pPr>
      <w:bookmarkStart w:id="193"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7245E8">
      <w:pPr>
        <w:pStyle w:val="ListParagraph"/>
        <w:numPr>
          <w:ilvl w:val="0"/>
          <w:numId w:val="13"/>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3"/>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42D27993" w:rsidR="002645EA" w:rsidRPr="003D662E" w:rsidRDefault="002645EA" w:rsidP="007245E8">
      <w:pPr>
        <w:pStyle w:val="ListParagraph"/>
        <w:numPr>
          <w:ilvl w:val="0"/>
          <w:numId w:val="13"/>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A63222">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7245E8">
      <w:pPr>
        <w:pStyle w:val="ListParagraph"/>
        <w:numPr>
          <w:ilvl w:val="0"/>
          <w:numId w:val="13"/>
        </w:numPr>
        <w:ind w:left="851" w:hanging="425"/>
        <w:jc w:val="both"/>
        <w:rPr>
          <w:lang w:val="en-US"/>
        </w:rPr>
      </w:pPr>
      <w:bookmarkStart w:id="194"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1"/>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7245E8">
      <w:pPr>
        <w:pStyle w:val="ListParagraph"/>
        <w:numPr>
          <w:ilvl w:val="0"/>
          <w:numId w:val="13"/>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4"/>
    </w:p>
    <w:p w14:paraId="5D28AC4A" w14:textId="1F214100" w:rsidR="002057AD" w:rsidRPr="003D662E" w:rsidRDefault="002057AD" w:rsidP="007245E8">
      <w:pPr>
        <w:pStyle w:val="ListParagraph"/>
        <w:numPr>
          <w:ilvl w:val="0"/>
          <w:numId w:val="13"/>
        </w:numPr>
        <w:ind w:left="851" w:hanging="425"/>
        <w:jc w:val="both"/>
        <w:rPr>
          <w:lang w:val="en-US"/>
        </w:rPr>
      </w:pPr>
      <w:bookmarkStart w:id="195"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5"/>
    </w:p>
    <w:p w14:paraId="4C80C72F" w14:textId="508DA347" w:rsidR="002057AD" w:rsidRPr="003D662E" w:rsidRDefault="002057AD" w:rsidP="007245E8">
      <w:pPr>
        <w:pStyle w:val="ListParagraph"/>
        <w:numPr>
          <w:ilvl w:val="0"/>
          <w:numId w:val="13"/>
        </w:numPr>
        <w:ind w:left="851" w:hanging="425"/>
        <w:jc w:val="both"/>
        <w:rPr>
          <w:lang w:val="en-US"/>
        </w:rPr>
      </w:pPr>
      <w:bookmarkStart w:id="196"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6"/>
    </w:p>
    <w:p w14:paraId="64BDC830" w14:textId="7CDD31A2" w:rsidR="001153AE" w:rsidRPr="003D662E" w:rsidRDefault="001153AE" w:rsidP="007245E8">
      <w:pPr>
        <w:pStyle w:val="ListParagraph"/>
        <w:numPr>
          <w:ilvl w:val="0"/>
          <w:numId w:val="13"/>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20905AAF" w:rsidR="00901995" w:rsidRPr="003D662E" w:rsidRDefault="00901995" w:rsidP="007245E8">
      <w:pPr>
        <w:pStyle w:val="ListParagraph"/>
        <w:numPr>
          <w:ilvl w:val="0"/>
          <w:numId w:val="13"/>
        </w:numPr>
        <w:ind w:left="851" w:hanging="425"/>
        <w:jc w:val="both"/>
        <w:rPr>
          <w:lang w:val="en-US"/>
        </w:rPr>
      </w:pPr>
      <w:bookmarkStart w:id="197"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A63222">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A63222">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A63222">
        <w:rPr>
          <w:lang w:val="en-US"/>
        </w:rPr>
        <w:t>7.1</w:t>
      </w:r>
      <w:r w:rsidR="00B94E88" w:rsidRPr="003D662E">
        <w:rPr>
          <w:lang w:val="en-US"/>
        </w:rPr>
        <w:fldChar w:fldCharType="end"/>
      </w:r>
      <w:r w:rsidR="00B94E88" w:rsidRPr="003D662E">
        <w:rPr>
          <w:lang w:val="en-US"/>
        </w:rPr>
        <w:t>).</w:t>
      </w:r>
      <w:bookmarkEnd w:id="197"/>
    </w:p>
    <w:p w14:paraId="2C4B9376" w14:textId="4C4EF8CE" w:rsidR="00854457" w:rsidRPr="003D662E" w:rsidRDefault="00854457" w:rsidP="007245E8">
      <w:pPr>
        <w:pStyle w:val="ListParagraph"/>
        <w:numPr>
          <w:ilvl w:val="0"/>
          <w:numId w:val="13"/>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FBE0B8" w:rsidR="006E0629" w:rsidRDefault="006E0629" w:rsidP="007245E8">
      <w:pPr>
        <w:pStyle w:val="ListParagraph"/>
        <w:numPr>
          <w:ilvl w:val="0"/>
          <w:numId w:val="13"/>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12E8AAE5" w14:textId="0C489086" w:rsidR="0057339F" w:rsidRDefault="0057339F" w:rsidP="007245E8">
      <w:pPr>
        <w:pStyle w:val="ListParagraph"/>
        <w:numPr>
          <w:ilvl w:val="0"/>
          <w:numId w:val="13"/>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0DA7C541" w:rsidR="002D1256" w:rsidRDefault="002D1256" w:rsidP="007245E8">
      <w:pPr>
        <w:pStyle w:val="ListParagraph"/>
        <w:numPr>
          <w:ilvl w:val="0"/>
          <w:numId w:val="13"/>
        </w:numPr>
        <w:ind w:left="851" w:hanging="425"/>
        <w:jc w:val="both"/>
        <w:rPr>
          <w:lang w:val="en-US"/>
        </w:rPr>
      </w:pPr>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p>
    <w:p w14:paraId="78471066" w14:textId="3791D607" w:rsidR="00214933" w:rsidRPr="003D662E" w:rsidRDefault="00214933" w:rsidP="007245E8">
      <w:pPr>
        <w:pStyle w:val="ListParagraph"/>
        <w:numPr>
          <w:ilvl w:val="0"/>
          <w:numId w:val="13"/>
        </w:numPr>
        <w:ind w:left="851" w:hanging="425"/>
        <w:jc w:val="both"/>
        <w:rPr>
          <w:lang w:val="en-US"/>
        </w:rPr>
      </w:pPr>
      <w:r>
        <w:rPr>
          <w:b/>
          <w:lang w:val="en-US"/>
        </w:rPr>
        <w:t>Spring dependencies</w:t>
      </w:r>
      <w:r w:rsidRPr="00214933">
        <w:rPr>
          <w:lang w:val="en-US"/>
        </w:rPr>
        <w:t xml:space="preserve"> are </w:t>
      </w:r>
      <w:r>
        <w:rPr>
          <w:lang w:val="en-US"/>
        </w:rPr>
        <w:t xml:space="preserve">considered optional so that implementation components can rely independently on individual spring versions (although this may require packaging such components as platform plugin, i.e., loading it into an own classloader). Thus, the main </w:t>
      </w:r>
      <w:r w:rsidRPr="00214933">
        <w:rPr>
          <w:rFonts w:ascii="Consolas" w:hAnsi="Consolas"/>
          <w:lang w:val="en-US"/>
        </w:rPr>
        <w:t>platformDependencies</w:t>
      </w:r>
      <w:r>
        <w:rPr>
          <w:lang w:val="en-US"/>
        </w:rPr>
        <w:t xml:space="preserve"> do not contain spring dependencies (anymore since version 0.7.1), while specific spring dependencies such as logging or byte code manipulation may be taken over into the platform dependencies with the version number required by the spring version used by the platform (in </w:t>
      </w:r>
      <w:r w:rsidRPr="00214933">
        <w:rPr>
          <w:rFonts w:ascii="Consolas" w:hAnsi="Consolas" w:cs="Times New Roman"/>
          <w:lang w:val="en-US"/>
        </w:rPr>
        <w:t>platformDependenciesSpring</w:t>
      </w:r>
      <w:r>
        <w:rPr>
          <w:lang w:val="en-US"/>
        </w:rPr>
        <w:t>).</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8" w:name="_Ref69735835"/>
      <w:bookmarkStart w:id="199" w:name="_Toc148037165"/>
      <w:r w:rsidRPr="003D662E">
        <w:rPr>
          <w:lang w:val="en-US"/>
        </w:rPr>
        <w:lastRenderedPageBreak/>
        <w:t>A</w:t>
      </w:r>
      <w:r w:rsidR="006320E7" w:rsidRPr="003D662E">
        <w:rPr>
          <w:lang w:val="en-US"/>
        </w:rPr>
        <w:t>sset Administration Shells</w:t>
      </w:r>
      <w:bookmarkEnd w:id="198"/>
      <w:bookmarkEnd w:id="199"/>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7245E8">
      <w:pPr>
        <w:pStyle w:val="ListParagraph"/>
        <w:numPr>
          <w:ilvl w:val="0"/>
          <w:numId w:val="54"/>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7245E8">
      <w:pPr>
        <w:pStyle w:val="ListParagraph"/>
        <w:numPr>
          <w:ilvl w:val="0"/>
          <w:numId w:val="54"/>
        </w:numPr>
        <w:jc w:val="both"/>
        <w:rPr>
          <w:lang w:val="en-GB"/>
        </w:rPr>
      </w:pPr>
      <w:r>
        <w:rPr>
          <w:lang w:val="en-GB"/>
        </w:rPr>
        <w:t xml:space="preserve">IDTA 02023-0-9 Product Carbon Footprint </w:t>
      </w:r>
      <w:r>
        <w:rPr>
          <w:lang w:val="en-US"/>
        </w:rPr>
        <w:t>[48]</w:t>
      </w:r>
    </w:p>
    <w:p w14:paraId="4ADDD9FB" w14:textId="75CEDAC3" w:rsidR="005E022A" w:rsidRDefault="005E022A" w:rsidP="007245E8">
      <w:pPr>
        <w:pStyle w:val="ListParagraph"/>
        <w:numPr>
          <w:ilvl w:val="0"/>
          <w:numId w:val="54"/>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55D84800"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A63222" w:rsidRPr="003D662E">
        <w:rPr>
          <w:lang w:val="en-US"/>
        </w:rPr>
        <w:t xml:space="preserve">Figure </w:t>
      </w:r>
      <w:r w:rsidR="00A63222">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A63222">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7245E8">
      <w:pPr>
        <w:pStyle w:val="ListParagraph"/>
        <w:numPr>
          <w:ilvl w:val="0"/>
          <w:numId w:val="32"/>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24E9510D" w:rsidR="003E3691" w:rsidRPr="003D662E" w:rsidRDefault="003D1F98" w:rsidP="007245E8">
      <w:pPr>
        <w:pStyle w:val="ListParagraph"/>
        <w:numPr>
          <w:ilvl w:val="0"/>
          <w:numId w:val="32"/>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A63222">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t>
      </w:r>
      <w:r w:rsidR="001C3069" w:rsidRPr="003D662E">
        <w:rPr>
          <w:lang w:val="en-US"/>
        </w:rPr>
        <w:lastRenderedPageBreak/>
        <w:t>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37D6C63B" w:rsidR="00DA338D" w:rsidRPr="003D662E" w:rsidRDefault="00DA338D" w:rsidP="0006519A">
      <w:pPr>
        <w:pStyle w:val="Caption"/>
        <w:ind w:left="766"/>
        <w:jc w:val="center"/>
        <w:rPr>
          <w:lang w:val="en-US"/>
        </w:rPr>
      </w:pPr>
      <w:bookmarkStart w:id="200"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39</w:t>
      </w:r>
      <w:r w:rsidRPr="003D662E">
        <w:rPr>
          <w:noProof/>
        </w:rPr>
        <w:fldChar w:fldCharType="end"/>
      </w:r>
      <w:bookmarkEnd w:id="200"/>
      <w:r w:rsidRPr="003D662E">
        <w:rPr>
          <w:lang w:val="en-US"/>
        </w:rPr>
        <w:t>: AAS structure of the platform</w:t>
      </w:r>
      <w:r w:rsidR="00E12D54" w:rsidRPr="003D662E">
        <w:rPr>
          <w:lang w:val="en-US"/>
        </w:rPr>
        <w:t xml:space="preserve"> (preliminary, incomplete)</w:t>
      </w:r>
    </w:p>
    <w:p w14:paraId="524E7C76" w14:textId="4DBB3361"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493260"/>
                    </a:xfrm>
                    <a:prstGeom prst="rect">
                      <a:avLst/>
                    </a:prstGeom>
                  </pic:spPr>
                </pic:pic>
              </a:graphicData>
            </a:graphic>
          </wp:inline>
        </w:drawing>
      </w:r>
    </w:p>
    <w:p w14:paraId="2E836A0F" w14:textId="07187555" w:rsidR="00444BD8" w:rsidRPr="003D662E" w:rsidRDefault="00444BD8" w:rsidP="00444BD8">
      <w:pPr>
        <w:pStyle w:val="Caption"/>
        <w:jc w:val="center"/>
        <w:rPr>
          <w:lang w:val="en-US"/>
        </w:rPr>
      </w:pPr>
      <w:bookmarkStart w:id="201"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40</w:t>
      </w:r>
      <w:r w:rsidRPr="003D662E">
        <w:fldChar w:fldCharType="end"/>
      </w:r>
      <w:bookmarkEnd w:id="201"/>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7245E8">
      <w:pPr>
        <w:pStyle w:val="ListParagraph"/>
        <w:numPr>
          <w:ilvl w:val="0"/>
          <w:numId w:val="21"/>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297B500A" w:rsidR="001F0C46" w:rsidRPr="003D662E" w:rsidRDefault="00D73B83" w:rsidP="007245E8">
      <w:pPr>
        <w:pStyle w:val="ListParagraph"/>
        <w:numPr>
          <w:ilvl w:val="0"/>
          <w:numId w:val="21"/>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A63222">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A63222">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7245E8">
      <w:pPr>
        <w:pStyle w:val="ListParagraph"/>
        <w:numPr>
          <w:ilvl w:val="0"/>
          <w:numId w:val="21"/>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7245E8">
      <w:pPr>
        <w:pStyle w:val="ListParagraph"/>
        <w:numPr>
          <w:ilvl w:val="0"/>
          <w:numId w:val="21"/>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7245E8">
      <w:pPr>
        <w:pStyle w:val="ListParagraph"/>
        <w:numPr>
          <w:ilvl w:val="0"/>
          <w:numId w:val="21"/>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7245E8">
      <w:pPr>
        <w:pStyle w:val="ListParagraph"/>
        <w:numPr>
          <w:ilvl w:val="0"/>
          <w:numId w:val="21"/>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2" w:name="_Ref69735914"/>
      <w:bookmarkStart w:id="203" w:name="_Ref77163195"/>
      <w:bookmarkStart w:id="204" w:name="_Ref77173224"/>
      <w:bookmarkStart w:id="205" w:name="_Ref77216166"/>
      <w:bookmarkStart w:id="206" w:name="_Ref77593418"/>
      <w:bookmarkStart w:id="207" w:name="_Toc148037166"/>
      <w:r w:rsidRPr="003D662E">
        <w:rPr>
          <w:lang w:val="en-US"/>
        </w:rPr>
        <w:lastRenderedPageBreak/>
        <w:t>Platform Configuration</w:t>
      </w:r>
      <w:bookmarkEnd w:id="191"/>
      <w:bookmarkEnd w:id="202"/>
      <w:bookmarkEnd w:id="203"/>
      <w:bookmarkEnd w:id="204"/>
      <w:bookmarkEnd w:id="205"/>
      <w:bookmarkEnd w:id="206"/>
      <w:bookmarkEnd w:id="207"/>
    </w:p>
    <w:p w14:paraId="4F10AE1E" w14:textId="77011A56"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A63222">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A63222">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A63222">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A63222">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A63222">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A63222">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A63222">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A63222">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A63222">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A63222">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A63222">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7245E8">
      <w:pPr>
        <w:pStyle w:val="ListParagraph"/>
        <w:numPr>
          <w:ilvl w:val="0"/>
          <w:numId w:val="14"/>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7245E8">
      <w:pPr>
        <w:pStyle w:val="ListParagraph"/>
        <w:numPr>
          <w:ilvl w:val="0"/>
          <w:numId w:val="14"/>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7245E8">
      <w:pPr>
        <w:pStyle w:val="ListParagraph"/>
        <w:numPr>
          <w:ilvl w:val="0"/>
          <w:numId w:val="14"/>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7245E8">
      <w:pPr>
        <w:pStyle w:val="ListParagraph"/>
        <w:numPr>
          <w:ilvl w:val="0"/>
          <w:numId w:val="14"/>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7243BCC7"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A63222">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1BFDF5DE"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A63222" w:rsidRPr="003D662E">
        <w:rPr>
          <w:lang w:val="en-US"/>
        </w:rPr>
        <w:t xml:space="preserve">Figure </w:t>
      </w:r>
      <w:r w:rsidR="00A63222">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2"/>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3CAEBA82" w:rsidR="007D5FC0" w:rsidRPr="003D662E" w:rsidRDefault="007D5FC0" w:rsidP="007D5FC0">
      <w:pPr>
        <w:pStyle w:val="Caption"/>
        <w:jc w:val="center"/>
        <w:rPr>
          <w:lang w:val="en-US"/>
        </w:rPr>
      </w:pPr>
      <w:bookmarkStart w:id="208"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41</w:t>
      </w:r>
      <w:r w:rsidRPr="003D662E">
        <w:fldChar w:fldCharType="end"/>
      </w:r>
      <w:bookmarkEnd w:id="208"/>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18876BD8"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A63222">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A63222">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4061D7CE"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A63222">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645141EC" w:rsidR="00857167" w:rsidRPr="003D662E" w:rsidRDefault="00857167" w:rsidP="00857167">
      <w:pPr>
        <w:pStyle w:val="Caption"/>
        <w:jc w:val="center"/>
        <w:rPr>
          <w:lang w:val="en-DE"/>
        </w:rPr>
      </w:pPr>
      <w:bookmarkStart w:id="209"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42</w:t>
      </w:r>
      <w:r w:rsidRPr="003D662E">
        <w:fldChar w:fldCharType="end"/>
      </w:r>
      <w:bookmarkEnd w:id="209"/>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005785A3"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3"/>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4304F778" w:rsidR="00611C3D" w:rsidRPr="003D662E" w:rsidRDefault="00611C3D" w:rsidP="00611C3D">
      <w:pPr>
        <w:pStyle w:val="Caption"/>
        <w:jc w:val="center"/>
        <w:rPr>
          <w:lang w:val="en-US"/>
        </w:rPr>
      </w:pPr>
      <w:bookmarkStart w:id="210"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43</w:t>
      </w:r>
      <w:r w:rsidRPr="003D662E">
        <w:fldChar w:fldCharType="end"/>
      </w:r>
      <w:bookmarkEnd w:id="210"/>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442A2055"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67F01E3E" w:rsidR="00C91CBB" w:rsidRPr="003D662E" w:rsidRDefault="00C91CBB" w:rsidP="00C91CBB">
      <w:pPr>
        <w:pStyle w:val="Caption"/>
        <w:jc w:val="center"/>
        <w:rPr>
          <w:lang w:val="en-US"/>
        </w:rPr>
      </w:pPr>
      <w:bookmarkStart w:id="211"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44</w:t>
      </w:r>
      <w:r w:rsidRPr="003D662E">
        <w:fldChar w:fldCharType="end"/>
      </w:r>
      <w:bookmarkEnd w:id="211"/>
      <w:r w:rsidRPr="003D662E">
        <w:rPr>
          <w:lang w:val="en-US"/>
        </w:rPr>
        <w:t>: Final part of the simple platform configuration.</w:t>
      </w:r>
    </w:p>
    <w:p w14:paraId="0B2CC62F" w14:textId="08FCC4E9"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A63222" w:rsidRPr="003D662E">
        <w:rPr>
          <w:lang w:val="en-US"/>
        </w:rPr>
        <w:t xml:space="preserve">Figure </w:t>
      </w:r>
      <w:r w:rsidR="00A63222">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5471E68F"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A63222">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2" w:name="_Ref88386145"/>
      <w:bookmarkStart w:id="213" w:name="_Ref116468894"/>
      <w:bookmarkStart w:id="214" w:name="_Toc148037167"/>
      <w:r w:rsidRPr="003D662E">
        <w:rPr>
          <w:lang w:val="en-US"/>
        </w:rPr>
        <w:t>Modeling</w:t>
      </w:r>
      <w:r w:rsidR="00112ED7" w:rsidRPr="003D662E">
        <w:rPr>
          <w:lang w:val="en-US"/>
        </w:rPr>
        <w:t xml:space="preserve"> </w:t>
      </w:r>
      <w:bookmarkEnd w:id="212"/>
      <w:r w:rsidR="00413890" w:rsidRPr="003D662E">
        <w:rPr>
          <w:lang w:val="en-US"/>
        </w:rPr>
        <w:t>Patterns</w:t>
      </w:r>
      <w:bookmarkEnd w:id="213"/>
      <w:bookmarkEnd w:id="214"/>
    </w:p>
    <w:p w14:paraId="36F9A3C4" w14:textId="22C8DB4F"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7EE3F69A" w:rsidR="00E5519D" w:rsidRPr="003D662E" w:rsidRDefault="00C072A1" w:rsidP="00C072A1">
      <w:pPr>
        <w:pStyle w:val="Caption"/>
        <w:jc w:val="center"/>
        <w:rPr>
          <w:lang w:val="en-US"/>
        </w:rPr>
      </w:pPr>
      <w:bookmarkStart w:id="215"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45</w:t>
      </w:r>
      <w:r w:rsidRPr="003D662E">
        <w:fldChar w:fldCharType="end"/>
      </w:r>
      <w:bookmarkEnd w:id="215"/>
      <w:r w:rsidRPr="003D662E">
        <w:rPr>
          <w:lang w:val="en-US"/>
        </w:rPr>
        <w:t>: IVML model pattern for simple alternatives without detailing properties.</w:t>
      </w:r>
    </w:p>
    <w:p w14:paraId="019AF21D" w14:textId="6783EA3C"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A63222" w:rsidRPr="003D662E">
        <w:rPr>
          <w:lang w:val="en-US"/>
        </w:rPr>
        <w:t xml:space="preserve">Figure </w:t>
      </w:r>
      <w:r w:rsidR="00A63222">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1B3E8AFA" w:rsidR="00C072A1" w:rsidRPr="003D662E" w:rsidRDefault="00C072A1" w:rsidP="006811B3">
      <w:pPr>
        <w:pStyle w:val="Caption"/>
        <w:jc w:val="center"/>
        <w:rPr>
          <w:lang w:val="en-US"/>
        </w:rPr>
      </w:pPr>
      <w:bookmarkStart w:id="216"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46</w:t>
      </w:r>
      <w:r w:rsidRPr="003D662E">
        <w:fldChar w:fldCharType="end"/>
      </w:r>
      <w:bookmarkEnd w:id="216"/>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38413B28"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A63222" w:rsidRPr="003D662E">
        <w:rPr>
          <w:lang w:val="en-US"/>
        </w:rPr>
        <w:t xml:space="preserve">Figure </w:t>
      </w:r>
      <w:r w:rsidR="00A63222">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3E143DB6" w:rsidR="00B37CE4" w:rsidRPr="003D662E" w:rsidRDefault="00B37CE4" w:rsidP="00B37CE4">
      <w:pPr>
        <w:pStyle w:val="Caption"/>
        <w:jc w:val="center"/>
        <w:rPr>
          <w:lang w:val="en-US"/>
        </w:rPr>
      </w:pPr>
      <w:bookmarkStart w:id="217"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47</w:t>
      </w:r>
      <w:r w:rsidRPr="003D662E">
        <w:fldChar w:fldCharType="end"/>
      </w:r>
      <w:bookmarkEnd w:id="217"/>
      <w:r w:rsidRPr="003D662E">
        <w:rPr>
          <w:lang w:val="en-US"/>
        </w:rPr>
        <w:t>: Model structure for openness and extensibility.</w:t>
      </w:r>
    </w:p>
    <w:p w14:paraId="7D2DAD81" w14:textId="6A604C5D"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A63222" w:rsidRPr="003D662E">
        <w:rPr>
          <w:lang w:val="en-US"/>
        </w:rPr>
        <w:t xml:space="preserve">Figure </w:t>
      </w:r>
      <w:r w:rsidR="00A63222">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4"/>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08503031" w:rsidR="00507BCA" w:rsidRPr="003D662E" w:rsidRDefault="00507BCA" w:rsidP="00507BCA">
      <w:pPr>
        <w:pStyle w:val="Caption"/>
        <w:jc w:val="center"/>
        <w:rPr>
          <w:lang w:val="en-US"/>
        </w:rPr>
      </w:pPr>
      <w:bookmarkStart w:id="218"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48</w:t>
      </w:r>
      <w:r w:rsidRPr="003D662E">
        <w:fldChar w:fldCharType="end"/>
      </w:r>
      <w:bookmarkEnd w:id="218"/>
      <w:r w:rsidRPr="003D662E">
        <w:rPr>
          <w:lang w:val="en-US"/>
        </w:rPr>
        <w:t>: Meta-model concepts for defining services and alternatives.</w:t>
      </w:r>
    </w:p>
    <w:p w14:paraId="4DB511D9" w14:textId="19BC2740"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A63222" w:rsidRPr="003D662E">
        <w:rPr>
          <w:lang w:val="en-US"/>
        </w:rPr>
        <w:t xml:space="preserve">Figure </w:t>
      </w:r>
      <w:r w:rsidR="00A63222">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13BB1681"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A63222" w:rsidRPr="003D662E">
        <w:rPr>
          <w:lang w:val="en-US"/>
        </w:rPr>
        <w:t xml:space="preserve">Figure </w:t>
      </w:r>
      <w:r w:rsidR="00A63222">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083C9827" w:rsidR="002D2F93" w:rsidRPr="003D662E" w:rsidRDefault="002D2F93" w:rsidP="007245E8">
      <w:pPr>
        <w:pStyle w:val="ListParagraph"/>
        <w:numPr>
          <w:ilvl w:val="0"/>
          <w:numId w:val="29"/>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A63222" w:rsidRPr="003D662E">
        <w:rPr>
          <w:lang w:val="en-GB"/>
        </w:rPr>
        <w:t xml:space="preserve">Figure </w:t>
      </w:r>
      <w:r w:rsidR="00A63222">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A63222">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A63222">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6F8D2A06" w:rsidR="001D3933" w:rsidRPr="003D662E" w:rsidRDefault="001D3933" w:rsidP="001D3933">
      <w:pPr>
        <w:pStyle w:val="Caption"/>
        <w:jc w:val="center"/>
        <w:rPr>
          <w:lang w:val="en-GB"/>
        </w:rPr>
      </w:pPr>
      <w:bookmarkStart w:id="219"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63222">
        <w:rPr>
          <w:noProof/>
          <w:lang w:val="en-GB"/>
        </w:rPr>
        <w:t>49</w:t>
      </w:r>
      <w:r w:rsidRPr="003D662E">
        <w:fldChar w:fldCharType="end"/>
      </w:r>
      <w:bookmarkEnd w:id="219"/>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04EA3D37"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A63222" w:rsidRPr="003D662E">
        <w:rPr>
          <w:lang w:val="en-US"/>
        </w:rPr>
        <w:t xml:space="preserve">Figure </w:t>
      </w:r>
      <w:r w:rsidR="00A63222">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0F0AD6AA" w:rsidR="00091FB9" w:rsidRPr="003D662E" w:rsidRDefault="002D2F93" w:rsidP="007245E8">
      <w:pPr>
        <w:pStyle w:val="ListParagraph"/>
        <w:numPr>
          <w:ilvl w:val="0"/>
          <w:numId w:val="29"/>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A63222" w:rsidRPr="003D662E">
        <w:rPr>
          <w:lang w:val="en-US"/>
        </w:rPr>
        <w:t xml:space="preserve">Figure </w:t>
      </w:r>
      <w:r w:rsidR="00A63222">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735C059C"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A63222" w:rsidRPr="003D662E">
        <w:rPr>
          <w:lang w:val="en-US"/>
        </w:rPr>
        <w:t xml:space="preserve">Figure </w:t>
      </w:r>
      <w:r w:rsidR="00A63222">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A63222" w:rsidRPr="003D662E">
        <w:rPr>
          <w:lang w:val="en-US"/>
        </w:rPr>
        <w:t xml:space="preserve">Figure </w:t>
      </w:r>
      <w:r w:rsidR="00A63222">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15741A01"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A63222">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A63222">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7D84EEC7" w:rsidR="005705D6" w:rsidRPr="003D662E" w:rsidRDefault="00991409" w:rsidP="00991409">
      <w:pPr>
        <w:pStyle w:val="Caption"/>
        <w:jc w:val="center"/>
        <w:rPr>
          <w:lang w:val="en-US"/>
        </w:rPr>
      </w:pPr>
      <w:bookmarkStart w:id="220"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50</w:t>
      </w:r>
      <w:r w:rsidRPr="003D662E">
        <w:fldChar w:fldCharType="end"/>
      </w:r>
      <w:bookmarkEnd w:id="220"/>
      <w:r w:rsidRPr="003D662E">
        <w:rPr>
          <w:lang w:val="en-US"/>
        </w:rPr>
        <w:t>: Instance view on a platform application.</w:t>
      </w:r>
    </w:p>
    <w:p w14:paraId="3F2919A1" w14:textId="42851977"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A63222" w:rsidRPr="003D662E">
        <w:rPr>
          <w:lang w:val="en-US"/>
        </w:rPr>
        <w:t xml:space="preserve">Figure </w:t>
      </w:r>
      <w:r w:rsidR="00A63222">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613C0795" w:rsidR="0007222B" w:rsidRPr="003D662E" w:rsidRDefault="0007222B" w:rsidP="0007222B">
      <w:pPr>
        <w:pStyle w:val="Caption"/>
        <w:jc w:val="center"/>
        <w:rPr>
          <w:lang w:val="en-US"/>
        </w:rPr>
      </w:pPr>
      <w:bookmarkStart w:id="221"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51</w:t>
      </w:r>
      <w:r w:rsidRPr="003D662E">
        <w:fldChar w:fldCharType="end"/>
      </w:r>
      <w:bookmarkEnd w:id="221"/>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2" w:name="_Ref116469092"/>
      <w:bookmarkStart w:id="223" w:name="_Toc148037168"/>
      <w:bookmarkStart w:id="224" w:name="_Ref88386200"/>
      <w:bookmarkStart w:id="225" w:name="_Ref102576465"/>
      <w:r w:rsidRPr="003D662E">
        <w:rPr>
          <w:lang w:val="en-US"/>
        </w:rPr>
        <w:t>Configuration Model Structure</w:t>
      </w:r>
      <w:bookmarkEnd w:id="222"/>
      <w:bookmarkEnd w:id="223"/>
    </w:p>
    <w:p w14:paraId="6D3B3F97" w14:textId="440A323B"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A63222" w:rsidRPr="003D662E">
        <w:rPr>
          <w:lang w:val="en-US"/>
        </w:rPr>
        <w:t xml:space="preserve">Figure </w:t>
      </w:r>
      <w:r w:rsidR="00A63222">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6" w:name="_Hlk116468215"/>
      <w:r w:rsidR="007571EA" w:rsidRPr="003D662E">
        <w:rPr>
          <w:rFonts w:ascii="Consolas" w:hAnsi="Consolas"/>
          <w:lang w:val="en-US"/>
        </w:rPr>
        <w:t>MetaConcepts</w:t>
      </w:r>
      <w:bookmarkEnd w:id="226"/>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A63222">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2375E721"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A63222" w:rsidRPr="003D662E">
        <w:rPr>
          <w:lang w:val="en-US"/>
        </w:rPr>
        <w:t xml:space="preserve">Figure </w:t>
      </w:r>
      <w:r w:rsidR="00A63222">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79494EE1"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7245E8">
      <w:pPr>
        <w:pStyle w:val="ListParagraph"/>
        <w:numPr>
          <w:ilvl w:val="0"/>
          <w:numId w:val="53"/>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5"/>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7245E8">
      <w:pPr>
        <w:pStyle w:val="ListParagraph"/>
        <w:numPr>
          <w:ilvl w:val="0"/>
          <w:numId w:val="53"/>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7245E8">
      <w:pPr>
        <w:pStyle w:val="ListParagraph"/>
        <w:numPr>
          <w:ilvl w:val="0"/>
          <w:numId w:val="53"/>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7" w:name="_Ref116976276"/>
      <w:bookmarkStart w:id="228" w:name="_Toc148037169"/>
      <w:bookmarkStart w:id="229" w:name="_Ref116469139"/>
      <w:r w:rsidRPr="003D662E">
        <w:rPr>
          <w:lang w:val="en-US"/>
        </w:rPr>
        <w:t>Support for Standardized Connectors/Protocols</w:t>
      </w:r>
      <w:bookmarkEnd w:id="227"/>
      <w:bookmarkEnd w:id="228"/>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6"/>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0" w:name="_Ref143412808"/>
      <w:bookmarkStart w:id="231" w:name="_Toc148037170"/>
      <w:bookmarkStart w:id="232" w:name="_Ref120789183"/>
      <w:r>
        <w:rPr>
          <w:lang w:val="en-US"/>
        </w:rPr>
        <w:t>Selected Configuration Elements</w:t>
      </w:r>
      <w:bookmarkEnd w:id="230"/>
      <w:bookmarkEnd w:id="231"/>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7"/>
      </w:r>
      <w:r w:rsidR="00031E18" w:rsidRPr="008E7CE1">
        <w:rPr>
          <w:lang w:val="en-US"/>
        </w:rPr>
        <w:t>.</w:t>
      </w:r>
    </w:p>
    <w:p w14:paraId="00DB4E78" w14:textId="59DA0CB3" w:rsidR="00DB7D99" w:rsidRDefault="00CE2AB5" w:rsidP="00DE277D">
      <w:pPr>
        <w:pStyle w:val="Heading3"/>
        <w:rPr>
          <w:lang w:val="en-US"/>
        </w:rPr>
      </w:pPr>
      <w:bookmarkStart w:id="233" w:name="_Toc148037171"/>
      <w:r>
        <w:rPr>
          <w:lang w:val="en-US"/>
        </w:rPr>
        <w:t>Primitive</w:t>
      </w:r>
      <w:r w:rsidR="005D497C">
        <w:rPr>
          <w:lang w:val="en-US"/>
        </w:rPr>
        <w:t xml:space="preserve"> </w:t>
      </w:r>
      <w:r>
        <w:rPr>
          <w:lang w:val="en-US"/>
        </w:rPr>
        <w:t>T</w:t>
      </w:r>
      <w:r w:rsidR="005D497C">
        <w:rPr>
          <w:lang w:val="en-US"/>
        </w:rPr>
        <w:t>ypes</w:t>
      </w:r>
      <w:bookmarkEnd w:id="233"/>
    </w:p>
    <w:p w14:paraId="2CAA0594" w14:textId="769EE965"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A63222" w:rsidRPr="003D662E">
        <w:rPr>
          <w:lang w:val="en-US"/>
        </w:rPr>
        <w:t xml:space="preserve">Figure </w:t>
      </w:r>
      <w:r w:rsidR="00A63222">
        <w:rPr>
          <w:noProof/>
          <w:lang w:val="en-US"/>
        </w:rPr>
        <w:t>53</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36BADAFD" w:rsidR="00C74FF1" w:rsidRPr="005D497C" w:rsidRDefault="00C74FF1" w:rsidP="0086277F">
      <w:pPr>
        <w:pStyle w:val="Caption"/>
        <w:jc w:val="center"/>
        <w:rPr>
          <w:lang w:val="en-US"/>
        </w:rPr>
      </w:pPr>
      <w:bookmarkStart w:id="234"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53</w:t>
      </w:r>
      <w:r w:rsidRPr="003D662E">
        <w:fldChar w:fldCharType="end"/>
      </w:r>
      <w:bookmarkEnd w:id="234"/>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5" w:name="_Toc148037172"/>
      <w:r>
        <w:rPr>
          <w:lang w:val="en-US"/>
        </w:rPr>
        <w:t>Record</w:t>
      </w:r>
      <w:r w:rsidR="00DE277D">
        <w:rPr>
          <w:lang w:val="en-US"/>
        </w:rPr>
        <w:t>Type</w:t>
      </w:r>
      <w:r w:rsidR="00C74FF1">
        <w:rPr>
          <w:lang w:val="en-US"/>
        </w:rPr>
        <w:t xml:space="preserve"> and Field</w:t>
      </w:r>
      <w:bookmarkEnd w:id="235"/>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7CBEA1CD"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A63222" w:rsidRPr="003D662E">
        <w:rPr>
          <w:lang w:val="en-US"/>
        </w:rPr>
        <w:t xml:space="preserve">Table </w:t>
      </w:r>
      <w:r w:rsidR="00A63222">
        <w:rPr>
          <w:noProof/>
          <w:lang w:val="en-US"/>
        </w:rPr>
        <w:t>7</w:t>
      </w:r>
      <w:r w:rsidRPr="00D7567C">
        <w:rPr>
          <w:lang w:val="en-US"/>
        </w:rPr>
        <w:fldChar w:fldCharType="end"/>
      </w:r>
      <w:r w:rsidRPr="00D7567C">
        <w:rPr>
          <w:lang w:val="en-US"/>
        </w:rPr>
        <w:t>.</w:t>
      </w:r>
    </w:p>
    <w:p w14:paraId="7B2C4BD4" w14:textId="3D8A719A" w:rsidR="0031136E" w:rsidRPr="003D662E" w:rsidRDefault="0031136E" w:rsidP="0031136E">
      <w:pPr>
        <w:pStyle w:val="Caption"/>
        <w:jc w:val="center"/>
        <w:rPr>
          <w:lang w:val="en-US"/>
        </w:rPr>
      </w:pPr>
      <w:bookmarkStart w:id="236"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63222">
        <w:rPr>
          <w:noProof/>
          <w:lang w:val="en-US"/>
        </w:rPr>
        <w:t>7</w:t>
      </w:r>
      <w:r w:rsidRPr="003D662E">
        <w:fldChar w:fldCharType="end"/>
      </w:r>
      <w:bookmarkEnd w:id="236"/>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180001"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180001"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180001"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08"/>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7" w:name="_Ref147497090"/>
      <w:bookmarkStart w:id="238" w:name="_Toc148037173"/>
      <w:r>
        <w:rPr>
          <w:lang w:val="en-US"/>
        </w:rPr>
        <w:t>Service</w:t>
      </w:r>
      <w:r w:rsidR="00E97A8F">
        <w:rPr>
          <w:lang w:val="en-US"/>
        </w:rPr>
        <w:t>s</w:t>
      </w:r>
      <w:bookmarkEnd w:id="237"/>
      <w:bookmarkEnd w:id="238"/>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211F266F" w:rsidR="00685581" w:rsidRPr="002D652C" w:rsidRDefault="00685581" w:rsidP="002D652C">
      <w:pPr>
        <w:pStyle w:val="Caption"/>
        <w:jc w:val="center"/>
        <w:rPr>
          <w:lang w:val="en-US"/>
        </w:rPr>
      </w:pPr>
      <w:bookmarkStart w:id="239"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54</w:t>
      </w:r>
      <w:r w:rsidRPr="003D662E">
        <w:fldChar w:fldCharType="end"/>
      </w:r>
      <w:bookmarkEnd w:id="239"/>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0C066509"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A63222" w:rsidRPr="003D662E">
        <w:rPr>
          <w:lang w:val="en-US"/>
        </w:rPr>
        <w:t xml:space="preserve">Figure </w:t>
      </w:r>
      <w:r w:rsidR="00A63222">
        <w:rPr>
          <w:noProof/>
          <w:lang w:val="en-US"/>
        </w:rPr>
        <w:t>54</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4B5EB77B"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63222">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180001"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80001"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80001"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180001"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80001"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6D21FB"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6D21FB"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6D21FB"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9B3073" w:rsidRPr="009B3073" w14:paraId="5A76895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8BC8357" w14:textId="287DCC0E" w:rsidR="009B3073" w:rsidRPr="009B3073" w:rsidRDefault="009B3073" w:rsidP="005B23E6">
            <w:pPr>
              <w:rPr>
                <w:rFonts w:cstheme="minorHAnsi"/>
                <w:b w:val="0"/>
                <w:lang w:val="en-US"/>
              </w:rPr>
            </w:pPr>
            <w:r w:rsidRPr="009B3073">
              <w:rPr>
                <w:rFonts w:cstheme="minorHAnsi"/>
                <w:b w:val="0"/>
                <w:lang w:val="en-US"/>
              </w:rPr>
              <w:t>plugins</w:t>
            </w:r>
          </w:p>
        </w:tc>
        <w:tc>
          <w:tcPr>
            <w:tcW w:w="1744" w:type="dxa"/>
          </w:tcPr>
          <w:p w14:paraId="63075BCD" w14:textId="3ACB3194" w:rsidR="009B3073" w:rsidRPr="00FD324B"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ServiceBase</w:t>
            </w:r>
          </w:p>
        </w:tc>
        <w:tc>
          <w:tcPr>
            <w:tcW w:w="3766" w:type="dxa"/>
          </w:tcPr>
          <w:p w14:paraId="2C59A4FC" w14:textId="67A44321" w:rsidR="009B3073" w:rsidRPr="005B23E6"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plugins used, e.g., to use the AAS factory from the specified plugin instead of the default factory.</w:t>
            </w:r>
          </w:p>
        </w:tc>
        <w:tc>
          <w:tcPr>
            <w:tcW w:w="1218" w:type="dxa"/>
          </w:tcPr>
          <w:p w14:paraId="061B2567" w14:textId="2D3EA4B4" w:rsidR="009B3073"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6D21FB"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6D21FB"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6D21FB"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6D21FB"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6D21FB"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6D21FB"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6D21FB"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6D21FB"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75790D"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1C8992A2"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r w:rsidR="008C59EC">
              <w:rPr>
                <w:rFonts w:cstheme="minorHAnsi"/>
                <w:lang w:val="en-US"/>
              </w:rPr>
              <w:t xml:space="preserve"> This setting is alternative to </w:t>
            </w:r>
            <w:r w:rsidR="008C59EC" w:rsidRPr="008C59EC">
              <w:rPr>
                <w:rFonts w:ascii="Consolas" w:hAnsi="Consolas" w:cstheme="minorHAnsi"/>
                <w:lang w:val="en-US"/>
              </w:rPr>
              <w:t>v</w:t>
            </w:r>
            <w:r w:rsidR="00954032">
              <w:rPr>
                <w:rFonts w:ascii="Consolas" w:hAnsi="Consolas" w:cstheme="minorHAnsi"/>
                <w:lang w:val="en-US"/>
              </w:rPr>
              <w:t>e</w:t>
            </w:r>
            <w:r w:rsidR="008C59EC" w:rsidRPr="008C59EC">
              <w:rPr>
                <w:rFonts w:ascii="Consolas" w:hAnsi="Consolas" w:cstheme="minorHAnsi"/>
                <w:lang w:val="en-US"/>
              </w:rPr>
              <w:t>nv</w:t>
            </w:r>
            <w:r w:rsidR="00954032">
              <w:rPr>
                <w:rFonts w:ascii="Consolas" w:hAnsi="Consolas" w:cstheme="minorHAnsi"/>
                <w:lang w:val="en-US"/>
              </w:rPr>
              <w:t>Name</w:t>
            </w:r>
            <w:r w:rsidR="008C59EC">
              <w:rPr>
                <w:rFonts w:cstheme="minorHAnsi"/>
                <w:lang w:val="en-US"/>
              </w:rPr>
              <w:t>.</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C59EC" w:rsidRPr="0075790D" w14:paraId="6D8A198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06BBBE6" w14:textId="6919D73A" w:rsidR="008C59EC" w:rsidRPr="008C59EC" w:rsidRDefault="008C59EC" w:rsidP="005B23E6">
            <w:pPr>
              <w:rPr>
                <w:rFonts w:cstheme="minorHAnsi"/>
                <w:b w:val="0"/>
                <w:lang w:val="en-US"/>
              </w:rPr>
            </w:pPr>
            <w:r w:rsidRPr="008C59EC">
              <w:rPr>
                <w:rFonts w:cstheme="minorHAnsi"/>
                <w:b w:val="0"/>
                <w:lang w:val="en-US"/>
              </w:rPr>
              <w:t>v</w:t>
            </w:r>
            <w:r>
              <w:rPr>
                <w:rFonts w:cstheme="minorHAnsi"/>
                <w:b w:val="0"/>
                <w:lang w:val="en-US"/>
              </w:rPr>
              <w:t>e</w:t>
            </w:r>
            <w:r w:rsidRPr="008C59EC">
              <w:rPr>
                <w:rFonts w:cstheme="minorHAnsi"/>
                <w:b w:val="0"/>
                <w:lang w:val="en-US"/>
              </w:rPr>
              <w:t>nv</w:t>
            </w:r>
            <w:r>
              <w:rPr>
                <w:rFonts w:cstheme="minorHAnsi"/>
                <w:b w:val="0"/>
                <w:lang w:val="en-US"/>
              </w:rPr>
              <w:t>Name</w:t>
            </w:r>
          </w:p>
        </w:tc>
        <w:tc>
          <w:tcPr>
            <w:tcW w:w="1744" w:type="dxa"/>
          </w:tcPr>
          <w:p w14:paraId="20145F6B" w14:textId="5A7F8674" w:rsidR="008C59EC" w:rsidRDefault="008C59E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489D3ED2" w14:textId="31272780" w:rsidR="008C59EC" w:rsidRDefault="008C59E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name of the virtual environment the service shall run </w:t>
            </w:r>
            <w:r>
              <w:rPr>
                <w:rFonts w:cstheme="minorHAnsi"/>
                <w:lang w:val="en-US"/>
              </w:rPr>
              <w:lastRenderedPageBreak/>
              <w:t xml:space="preserve">within. This setting takes precendence over </w:t>
            </w:r>
            <w:r w:rsidRPr="008C59EC">
              <w:rPr>
                <w:rFonts w:ascii="Consolas" w:hAnsi="Consolas" w:cstheme="minorHAnsi"/>
                <w:lang w:val="en-US"/>
              </w:rPr>
              <w:t>condaEnv</w:t>
            </w:r>
            <w:r>
              <w:rPr>
                <w:rFonts w:cstheme="minorHAnsi"/>
                <w:lang w:val="en-US"/>
              </w:rPr>
              <w:t>.</w:t>
            </w:r>
          </w:p>
        </w:tc>
        <w:tc>
          <w:tcPr>
            <w:tcW w:w="1218" w:type="dxa"/>
          </w:tcPr>
          <w:p w14:paraId="537FEBE9" w14:textId="77777777" w:rsidR="008C59EC" w:rsidRPr="003D662E" w:rsidRDefault="008C59E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6D21FB"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6D21FB"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6D21FB"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40" w:name="_Toc148037174"/>
      <w:r>
        <w:rPr>
          <w:lang w:val="en-US"/>
        </w:rPr>
        <w:t>Server</w:t>
      </w:r>
      <w:r w:rsidR="00320447">
        <w:rPr>
          <w:lang w:val="en-US"/>
        </w:rPr>
        <w:t>s</w:t>
      </w:r>
      <w:bookmarkEnd w:id="240"/>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40306020"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A63222">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lastRenderedPageBreak/>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11DF70EB"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A63222">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6D21FB"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6D21FB"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6D21FB"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6D21FB"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6D21FB"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6D21FB"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6D21FB"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6D21FB"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6D21FB"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Python package in which the Python class of the server is located. By default, used the default name “services”. May be used for </w:t>
            </w:r>
            <w:r>
              <w:rPr>
                <w:rFonts w:cstheme="minorHAnsi"/>
                <w:lang w:val="en-US"/>
              </w:rPr>
              <w:lastRenderedPageBreak/>
              <w:t>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lastRenderedPageBreak/>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41"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41"/>
    </w:p>
    <w:p w14:paraId="094340CF" w14:textId="27B23A05"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A63222">
        <w:rPr>
          <w:lang w:val="en-GB"/>
        </w:rPr>
        <w:t>3.3.6</w:t>
      </w:r>
      <w:r w:rsidR="00EF4010" w:rsidRPr="00D7567C">
        <w:rPr>
          <w:lang w:val="en-GB"/>
        </w:rPr>
        <w:fldChar w:fldCharType="end"/>
      </w:r>
      <w:r w:rsidR="00EF4010" w:rsidRPr="00D7567C">
        <w:rPr>
          <w:lang w:val="en-GB"/>
        </w:rPr>
        <w:t xml:space="preserve">) </w:t>
      </w:r>
      <w:r w:rsidRPr="00D7567C">
        <w:rPr>
          <w:lang w:val="en-GB"/>
        </w:rPr>
        <w:t xml:space="preserve">to be 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183CF180"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63222">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6D21FB"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42"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42"/>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lastRenderedPageBreak/>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7245E8">
      <w:pPr>
        <w:pStyle w:val="ListParagraph"/>
        <w:numPr>
          <w:ilvl w:val="0"/>
          <w:numId w:val="51"/>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7245E8">
      <w:pPr>
        <w:pStyle w:val="ListParagraph"/>
        <w:numPr>
          <w:ilvl w:val="0"/>
          <w:numId w:val="51"/>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01895DAB"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A63222" w:rsidRPr="003D662E">
        <w:rPr>
          <w:lang w:val="en-US"/>
        </w:rPr>
        <w:t xml:space="preserve">Table </w:t>
      </w:r>
      <w:r w:rsidR="00A63222">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15C9F51F" w:rsidR="00686963" w:rsidRPr="003D662E" w:rsidRDefault="00686963" w:rsidP="00686963">
      <w:pPr>
        <w:pStyle w:val="Caption"/>
        <w:jc w:val="center"/>
        <w:rPr>
          <w:lang w:val="en-US"/>
        </w:rPr>
      </w:pPr>
      <w:bookmarkStart w:id="243"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63222">
        <w:rPr>
          <w:noProof/>
          <w:lang w:val="en-US"/>
        </w:rPr>
        <w:t>11</w:t>
      </w:r>
      <w:r w:rsidRPr="003D662E">
        <w:fldChar w:fldCharType="end"/>
      </w:r>
      <w:bookmarkEnd w:id="243"/>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6D21FB"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6D21FB"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lastRenderedPageBreak/>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4" w:name="_Toc148037177"/>
      <w:r>
        <w:rPr>
          <w:lang w:val="en-US"/>
        </w:rPr>
        <w:t>Parameters</w:t>
      </w:r>
      <w:bookmarkEnd w:id="244"/>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1FEAD035"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A63222" w:rsidRPr="003D662E">
        <w:rPr>
          <w:lang w:val="en-US"/>
        </w:rPr>
        <w:t xml:space="preserve">Table </w:t>
      </w:r>
      <w:r w:rsidR="00A63222">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60A123D3" w:rsidR="00DB2A81" w:rsidRPr="003D662E" w:rsidRDefault="00DB2A81" w:rsidP="00DB2A81">
      <w:pPr>
        <w:pStyle w:val="Caption"/>
        <w:jc w:val="center"/>
        <w:rPr>
          <w:lang w:val="en-US"/>
        </w:rPr>
      </w:pPr>
      <w:bookmarkStart w:id="245"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63222">
        <w:rPr>
          <w:noProof/>
          <w:lang w:val="en-US"/>
        </w:rPr>
        <w:t>12</w:t>
      </w:r>
      <w:r w:rsidRPr="003D662E">
        <w:fldChar w:fldCharType="end"/>
      </w:r>
      <w:bookmarkEnd w:id="245"/>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6D21FB"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6D21FB"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6D21FB"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6" w:name="_Toc148037178"/>
      <w:r>
        <w:rPr>
          <w:lang w:val="en-US"/>
        </w:rPr>
        <w:t>Connector</w:t>
      </w:r>
      <w:r w:rsidR="00E97A8F">
        <w:rPr>
          <w:lang w:val="en-US"/>
        </w:rPr>
        <w:t>s</w:t>
      </w:r>
      <w:bookmarkEnd w:id="246"/>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w:t>
      </w:r>
      <w:r w:rsidR="00254CF3" w:rsidRPr="009507D9">
        <w:rPr>
          <w:lang w:val="en-US"/>
        </w:rPr>
        <w:lastRenderedPageBreak/>
        <w:t xml:space="preserve">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611C97DD"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A63222" w:rsidRPr="003D662E">
        <w:rPr>
          <w:lang w:val="en-US"/>
        </w:rPr>
        <w:t xml:space="preserve">Figure </w:t>
      </w:r>
      <w:r w:rsidR="00A63222">
        <w:rPr>
          <w:noProof/>
          <w:lang w:val="en-US"/>
        </w:rPr>
        <w:t>55</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1461720A" w:rsidR="00A47C71" w:rsidRPr="002D652C" w:rsidRDefault="00A47C71" w:rsidP="00A47C71">
      <w:pPr>
        <w:pStyle w:val="Caption"/>
        <w:jc w:val="center"/>
        <w:rPr>
          <w:lang w:val="en-US"/>
        </w:rPr>
      </w:pPr>
      <w:bookmarkStart w:id="247"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55</w:t>
      </w:r>
      <w:r w:rsidRPr="003D662E">
        <w:fldChar w:fldCharType="end"/>
      </w:r>
      <w:bookmarkEnd w:id="247"/>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5E0398DD" w:rsidR="0031136E" w:rsidRDefault="0031136E" w:rsidP="0031136E">
      <w:pPr>
        <w:pStyle w:val="Caption"/>
        <w:jc w:val="center"/>
        <w:rPr>
          <w:lang w:val="en-US"/>
        </w:rPr>
      </w:pPr>
      <w:bookmarkStart w:id="248" w:name="_Ref193538086"/>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A63222">
        <w:rPr>
          <w:noProof/>
          <w:lang w:val="en-US"/>
        </w:rPr>
        <w:t>13</w:t>
      </w:r>
      <w:r w:rsidRPr="003D662E">
        <w:fldChar w:fldCharType="end"/>
      </w:r>
      <w:bookmarkEnd w:id="248"/>
      <w:r w:rsidRPr="003D662E">
        <w:rPr>
          <w:lang w:val="en-US"/>
        </w:rPr>
        <w:t xml:space="preserve">: </w:t>
      </w:r>
      <w:r>
        <w:rPr>
          <w:lang w:val="en-US"/>
        </w:rPr>
        <w:t xml:space="preserve">Fields of the </w:t>
      </w:r>
      <w:r w:rsidR="00766BAA">
        <w:rPr>
          <w:lang w:val="en-US"/>
        </w:rPr>
        <w:t xml:space="preserve">basic </w:t>
      </w:r>
      <w:r w:rsidR="00E97A8F">
        <w:rPr>
          <w:lang w:val="en-US"/>
        </w:rPr>
        <w:t xml:space="preserve">connector </w:t>
      </w:r>
      <w:r>
        <w:rPr>
          <w:lang w:val="en-US"/>
        </w:rPr>
        <w:t>type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38"/>
        <w:gridCol w:w="1826"/>
        <w:gridCol w:w="4017"/>
        <w:gridCol w:w="1081"/>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6D21FB"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6D21FB"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6D21FB"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6D21FB"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6D21FB"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02980005" w:rsidR="000253DF" w:rsidRPr="003D662E" w:rsidRDefault="00F21EC2"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6D21FB"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A022D86" w:rsidR="000253DF" w:rsidRPr="003D662E" w:rsidRDefault="00F21EC2"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46A09CEA" w:rsidR="000253DF" w:rsidRPr="003D662E" w:rsidRDefault="00F21EC2"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6D21FB"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53442" w:rsidRPr="006D21FB" w14:paraId="4B09E97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EA2304" w14:textId="24A7921E" w:rsidR="00153442" w:rsidRPr="00153442" w:rsidRDefault="00153442" w:rsidP="000253DF">
            <w:pPr>
              <w:rPr>
                <w:rFonts w:cstheme="minorHAnsi"/>
                <w:b w:val="0"/>
                <w:lang w:val="en-US"/>
              </w:rPr>
            </w:pPr>
            <w:r w:rsidRPr="00153442">
              <w:rPr>
                <w:rFonts w:cstheme="minorHAnsi"/>
                <w:b w:val="0"/>
                <w:lang w:val="en-US"/>
              </w:rPr>
              <w:t>dataTimeDiffProvider</w:t>
            </w:r>
          </w:p>
        </w:tc>
        <w:tc>
          <w:tcPr>
            <w:tcW w:w="1879" w:type="dxa"/>
          </w:tcPr>
          <w:p w14:paraId="144E1F5B" w14:textId="6ACE78C9" w:rsidR="00153442" w:rsidRDefault="00153442"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415A3CD" w14:textId="3552AC7D" w:rsidR="00153442" w:rsidRDefault="00153442"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plugins to adjust data ingestion time differences based on last data points data.</w:t>
            </w:r>
          </w:p>
        </w:tc>
        <w:tc>
          <w:tcPr>
            <w:tcW w:w="1096" w:type="dxa"/>
          </w:tcPr>
          <w:p w14:paraId="1D39BCBA" w14:textId="77777777" w:rsidR="00153442" w:rsidRPr="003D662E" w:rsidRDefault="00153442"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6D21FB"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lastRenderedPageBreak/>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4ADE509D" w:rsidR="0031136E" w:rsidRDefault="0031136E" w:rsidP="00DE277D">
      <w:pPr>
        <w:rPr>
          <w:lang w:val="en-US"/>
        </w:rPr>
      </w:pPr>
    </w:p>
    <w:p w14:paraId="4DC768C8" w14:textId="305D00ED" w:rsidR="00766BAA" w:rsidRDefault="00766BAA" w:rsidP="00766BAA">
      <w:pPr>
        <w:pStyle w:val="Caption"/>
        <w:jc w:val="center"/>
        <w:rPr>
          <w:lang w:val="en-US"/>
        </w:rPr>
      </w:pPr>
      <w:bookmarkStart w:id="249" w:name="_Ref19353785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63222">
        <w:rPr>
          <w:noProof/>
          <w:lang w:val="en-US"/>
        </w:rPr>
        <w:t>14</w:t>
      </w:r>
      <w:r w:rsidRPr="003D662E">
        <w:fldChar w:fldCharType="end"/>
      </w:r>
      <w:bookmarkEnd w:id="249"/>
      <w:r w:rsidRPr="003D662E">
        <w:rPr>
          <w:lang w:val="en-US"/>
        </w:rPr>
        <w:t xml:space="preserve">: </w:t>
      </w:r>
      <w:r>
        <w:rPr>
          <w:lang w:val="en-US"/>
        </w:rPr>
        <w:t xml:space="preserve">Fields of the channel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06F9527A"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C6485D2"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76EC4EC"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2F85607C"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2AD34B37"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D15A56" w14:paraId="4B2954C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CB46FD" w14:textId="77777777" w:rsidR="00766BAA" w:rsidRDefault="00766BAA" w:rsidP="00B80572">
            <w:pPr>
              <w:rPr>
                <w:rFonts w:cstheme="minorHAnsi"/>
                <w:b w:val="0"/>
                <w:bCs w:val="0"/>
                <w:lang w:val="en-US"/>
              </w:rPr>
            </w:pPr>
            <w:r>
              <w:rPr>
                <w:rFonts w:cstheme="minorHAnsi"/>
                <w:b w:val="0"/>
                <w:bCs w:val="0"/>
                <w:lang w:val="en-US"/>
              </w:rPr>
              <w:t>machineFormatter</w:t>
            </w:r>
          </w:p>
        </w:tc>
        <w:tc>
          <w:tcPr>
            <w:tcW w:w="1879" w:type="dxa"/>
          </w:tcPr>
          <w:p w14:paraId="676F3DBC"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1A04FB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E1F8B21"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12C2ADD4"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BA6C77E" w14:textId="77777777" w:rsidR="00766BAA" w:rsidRDefault="00766BAA" w:rsidP="00B80572">
            <w:pPr>
              <w:rPr>
                <w:rFonts w:cstheme="minorHAnsi"/>
                <w:b w:val="0"/>
                <w:bCs w:val="0"/>
                <w:lang w:val="en-US"/>
              </w:rPr>
            </w:pPr>
            <w:r>
              <w:rPr>
                <w:rFonts w:cstheme="minorHAnsi"/>
                <w:b w:val="0"/>
                <w:bCs w:val="0"/>
                <w:lang w:val="en-US"/>
              </w:rPr>
              <w:t>machineParser</w:t>
            </w:r>
          </w:p>
        </w:tc>
        <w:tc>
          <w:tcPr>
            <w:tcW w:w="1879" w:type="dxa"/>
          </w:tcPr>
          <w:p w14:paraId="183FD4CA"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3D2FCB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303595D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3A27759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1936B7E" w14:textId="77777777" w:rsidR="00766BAA" w:rsidRDefault="00766BAA" w:rsidP="00B80572">
            <w:pPr>
              <w:rPr>
                <w:rFonts w:cstheme="minorHAnsi"/>
                <w:b w:val="0"/>
                <w:bCs w:val="0"/>
                <w:lang w:val="en-US"/>
              </w:rPr>
            </w:pPr>
            <w:r>
              <w:rPr>
                <w:rFonts w:cstheme="minorHAnsi"/>
                <w:b w:val="0"/>
                <w:bCs w:val="0"/>
                <w:lang w:val="en-US"/>
              </w:rPr>
              <w:t>inSerializerClass</w:t>
            </w:r>
          </w:p>
        </w:tc>
        <w:tc>
          <w:tcPr>
            <w:tcW w:w="1879" w:type="dxa"/>
          </w:tcPr>
          <w:p w14:paraId="1F8F939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21D16DD"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application data into external data. If given, supersedes </w:t>
            </w:r>
            <w:r w:rsidRPr="000551ED">
              <w:rPr>
                <w:rFonts w:ascii="Consolas" w:hAnsi="Consolas" w:cstheme="minorHAnsi"/>
                <w:lang w:val="en-US"/>
              </w:rPr>
              <w:t>machineFormatter</w:t>
            </w:r>
            <w:r>
              <w:rPr>
                <w:rFonts w:cstheme="minorHAnsi"/>
                <w:lang w:val="en-US"/>
              </w:rPr>
              <w:t>.</w:t>
            </w:r>
          </w:p>
        </w:tc>
        <w:tc>
          <w:tcPr>
            <w:tcW w:w="1096" w:type="dxa"/>
          </w:tcPr>
          <w:p w14:paraId="1102F96D"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348182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6D79F31" w14:textId="77777777" w:rsidR="00766BAA" w:rsidRDefault="00766BAA" w:rsidP="00B80572">
            <w:pPr>
              <w:rPr>
                <w:rFonts w:cstheme="minorHAnsi"/>
                <w:b w:val="0"/>
                <w:bCs w:val="0"/>
                <w:lang w:val="en-US"/>
              </w:rPr>
            </w:pPr>
            <w:r>
              <w:rPr>
                <w:rFonts w:cstheme="minorHAnsi"/>
                <w:b w:val="0"/>
                <w:bCs w:val="0"/>
                <w:lang w:val="en-US"/>
              </w:rPr>
              <w:t>outSerializerClass</w:t>
            </w:r>
          </w:p>
        </w:tc>
        <w:tc>
          <w:tcPr>
            <w:tcW w:w="1879" w:type="dxa"/>
          </w:tcPr>
          <w:p w14:paraId="6902D32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2C6B230F"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external data into application data.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252CD08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561FBFE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D3F6A6" w14:textId="77777777" w:rsidR="00766BAA" w:rsidRDefault="00766BAA" w:rsidP="00B80572">
            <w:pPr>
              <w:rPr>
                <w:rFonts w:cstheme="minorHAnsi"/>
                <w:b w:val="0"/>
                <w:bCs w:val="0"/>
                <w:lang w:val="en-US"/>
              </w:rPr>
            </w:pPr>
            <w:r>
              <w:rPr>
                <w:rFonts w:cstheme="minorHAnsi"/>
                <w:b w:val="0"/>
                <w:bCs w:val="0"/>
                <w:lang w:val="en-US"/>
              </w:rPr>
              <w:t>inChannel</w:t>
            </w:r>
          </w:p>
        </w:tc>
        <w:tc>
          <w:tcPr>
            <w:tcW w:w="1879" w:type="dxa"/>
          </w:tcPr>
          <w:p w14:paraId="41AA0DA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3DAA738"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664DEA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B72800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13203F" w14:textId="77777777" w:rsidR="00766BAA" w:rsidRDefault="00766BAA" w:rsidP="00B80572">
            <w:pPr>
              <w:rPr>
                <w:rFonts w:cstheme="minorHAnsi"/>
                <w:b w:val="0"/>
                <w:bCs w:val="0"/>
                <w:lang w:val="en-US"/>
              </w:rPr>
            </w:pPr>
            <w:r>
              <w:rPr>
                <w:rFonts w:cstheme="minorHAnsi"/>
                <w:b w:val="0"/>
                <w:bCs w:val="0"/>
                <w:lang w:val="en-US"/>
              </w:rPr>
              <w:t>outChannel</w:t>
            </w:r>
          </w:p>
        </w:tc>
        <w:tc>
          <w:tcPr>
            <w:tcW w:w="1879" w:type="dxa"/>
          </w:tcPr>
          <w:p w14:paraId="47C8E45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00ED5E3D"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D45023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18403C" w14:paraId="5E8279EC"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2A54FB1" w14:textId="77777777" w:rsidR="00766BAA" w:rsidRDefault="00766BAA" w:rsidP="00B80572">
            <w:pPr>
              <w:rPr>
                <w:rFonts w:cstheme="minorHAnsi"/>
                <w:b w:val="0"/>
                <w:bCs w:val="0"/>
                <w:lang w:val="en-US"/>
              </w:rPr>
            </w:pPr>
            <w:r>
              <w:rPr>
                <w:rFonts w:cstheme="minorHAnsi"/>
                <w:b w:val="0"/>
                <w:bCs w:val="0"/>
                <w:lang w:val="en-US"/>
              </w:rPr>
              <w:t>outChannels</w:t>
            </w:r>
          </w:p>
        </w:tc>
        <w:tc>
          <w:tcPr>
            <w:tcW w:w="1879" w:type="dxa"/>
          </w:tcPr>
          <w:p w14:paraId="1AEEE044"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591E5590"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multiple name/pattern for data read from the external source. If given, supersedes </w:t>
            </w:r>
            <w:r w:rsidRPr="004B4963">
              <w:rPr>
                <w:rFonts w:ascii="Consolas" w:hAnsi="Consolas" w:cstheme="minorHAnsi"/>
                <w:lang w:val="en-US"/>
              </w:rPr>
              <w:t>outChannel</w:t>
            </w:r>
            <w:r>
              <w:rPr>
                <w:rFonts w:cstheme="minorHAnsi"/>
                <w:lang w:val="en-US"/>
              </w:rPr>
              <w:t>.</w:t>
            </w:r>
          </w:p>
        </w:tc>
        <w:tc>
          <w:tcPr>
            <w:tcW w:w="1096" w:type="dxa"/>
          </w:tcPr>
          <w:p w14:paraId="7BC56361"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46522" w14:textId="7423F0FC" w:rsidR="00766BAA" w:rsidRDefault="00766BAA" w:rsidP="00DE277D">
      <w:pPr>
        <w:rPr>
          <w:lang w:val="en-GB"/>
        </w:rPr>
      </w:pPr>
    </w:p>
    <w:p w14:paraId="21E0F7CC" w14:textId="16FAFEEE" w:rsidR="00766BAA" w:rsidRDefault="00502266" w:rsidP="00502266">
      <w:pPr>
        <w:pStyle w:val="Caption"/>
        <w:jc w:val="center"/>
        <w:rPr>
          <w:lang w:val="en-GB"/>
        </w:rPr>
      </w:pPr>
      <w:r w:rsidRPr="00502266">
        <w:rPr>
          <w:lang w:val="en-GB"/>
        </w:rPr>
        <w:t xml:space="preserve">Table </w:t>
      </w:r>
      <w:r>
        <w:fldChar w:fldCharType="begin"/>
      </w:r>
      <w:r w:rsidRPr="00502266">
        <w:rPr>
          <w:lang w:val="en-GB"/>
        </w:rPr>
        <w:instrText xml:space="preserve"> SEQ Table \* ARABIC </w:instrText>
      </w:r>
      <w:r>
        <w:fldChar w:fldCharType="separate"/>
      </w:r>
      <w:r w:rsidR="00A63222">
        <w:rPr>
          <w:noProof/>
          <w:lang w:val="en-GB"/>
        </w:rPr>
        <w:t>15</w:t>
      </w:r>
      <w:r>
        <w:fldChar w:fldCharType="end"/>
      </w:r>
      <w:r w:rsidRPr="00502266">
        <w:rPr>
          <w:lang w:val="en-GB"/>
        </w:rPr>
        <w:t>:</w:t>
      </w:r>
      <w:r w:rsidRPr="00502266">
        <w:rPr>
          <w:lang w:val="en-US"/>
        </w:rPr>
        <w:t xml:space="preserve"> </w:t>
      </w:r>
      <w:r>
        <w:rPr>
          <w:lang w:val="en-US"/>
        </w:rPr>
        <w:t xml:space="preserve">Fields of the </w:t>
      </w:r>
      <w:r w:rsidR="00677132">
        <w:rPr>
          <w:lang w:val="en-US"/>
        </w:rPr>
        <w:t>AAS</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3C8DCB65"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CD114F4" w14:textId="77777777" w:rsidR="00766BAA" w:rsidRPr="003D662E" w:rsidRDefault="00766BAA" w:rsidP="00502266">
            <w:pPr>
              <w:jc w:val="cente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C1DAE41" w14:textId="77777777" w:rsidR="00766BAA"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59B2D6BE"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3CE51CC7"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6D21FB" w14:paraId="4F8BF422"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18EC7CC" w14:textId="77777777" w:rsidR="00766BAA" w:rsidRDefault="00766BAA" w:rsidP="00B80572">
            <w:pPr>
              <w:rPr>
                <w:rFonts w:cstheme="minorHAnsi"/>
                <w:b w:val="0"/>
                <w:bCs w:val="0"/>
                <w:lang w:val="en-US"/>
              </w:rPr>
            </w:pPr>
            <w:r>
              <w:rPr>
                <w:rFonts w:cstheme="minorHAnsi"/>
                <w:b w:val="0"/>
                <w:bCs w:val="0"/>
                <w:lang w:val="en-US"/>
              </w:rPr>
              <w:t>registryHost</w:t>
            </w:r>
          </w:p>
        </w:tc>
        <w:tc>
          <w:tcPr>
            <w:tcW w:w="1879" w:type="dxa"/>
          </w:tcPr>
          <w:p w14:paraId="4D93BC0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37A1D128"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hostname of the AAS registry.</w:t>
            </w:r>
          </w:p>
        </w:tc>
        <w:tc>
          <w:tcPr>
            <w:tcW w:w="1096" w:type="dxa"/>
          </w:tcPr>
          <w:p w14:paraId="55E1B9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6D21FB" w14:paraId="5A78C55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721A52D" w14:textId="77777777" w:rsidR="00766BAA" w:rsidRDefault="00766BAA" w:rsidP="00B80572">
            <w:pPr>
              <w:rPr>
                <w:rFonts w:cstheme="minorHAnsi"/>
                <w:b w:val="0"/>
                <w:bCs w:val="0"/>
                <w:lang w:val="en-US"/>
              </w:rPr>
            </w:pPr>
            <w:r>
              <w:rPr>
                <w:rFonts w:cstheme="minorHAnsi"/>
                <w:b w:val="0"/>
                <w:bCs w:val="0"/>
                <w:lang w:val="en-US"/>
              </w:rPr>
              <w:t>registryPort</w:t>
            </w:r>
          </w:p>
        </w:tc>
        <w:tc>
          <w:tcPr>
            <w:tcW w:w="1879" w:type="dxa"/>
          </w:tcPr>
          <w:p w14:paraId="70CA8D9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5A7607B"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port of the AAS registry.</w:t>
            </w:r>
          </w:p>
        </w:tc>
        <w:tc>
          <w:tcPr>
            <w:tcW w:w="1096" w:type="dxa"/>
          </w:tcPr>
          <w:p w14:paraId="212D1B30"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6D21FB" w14:paraId="5B5941D6"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38AB8B" w14:textId="77777777" w:rsidR="00766BAA" w:rsidRDefault="00766BAA" w:rsidP="00B80572">
            <w:pPr>
              <w:rPr>
                <w:rFonts w:cstheme="minorHAnsi"/>
                <w:b w:val="0"/>
                <w:bCs w:val="0"/>
                <w:lang w:val="en-US"/>
              </w:rPr>
            </w:pPr>
            <w:r>
              <w:rPr>
                <w:rFonts w:cstheme="minorHAnsi"/>
                <w:b w:val="0"/>
                <w:bCs w:val="0"/>
                <w:lang w:val="en-US"/>
              </w:rPr>
              <w:t>idShortSpec</w:t>
            </w:r>
          </w:p>
        </w:tc>
        <w:tc>
          <w:tcPr>
            <w:tcW w:w="1879" w:type="dxa"/>
          </w:tcPr>
          <w:p w14:paraId="2719F22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96A8E6B" w14:textId="77777777" w:rsidR="00766BAA" w:rsidRPr="00283827"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name or Java regular expression denoting the AAS submodel (paths) acting as external source/sink.</w:t>
            </w:r>
          </w:p>
        </w:tc>
        <w:tc>
          <w:tcPr>
            <w:tcW w:w="1096" w:type="dxa"/>
          </w:tcPr>
          <w:p w14:paraId="77E65BB6"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524152A5" w14:textId="066FD358" w:rsidR="00677132" w:rsidRDefault="00677132" w:rsidP="00DE277D">
      <w:pPr>
        <w:rPr>
          <w:lang w:val="en-GB"/>
        </w:rPr>
      </w:pPr>
    </w:p>
    <w:p w14:paraId="0B0B7EC2" w14:textId="5B1BC6D8"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A63222">
        <w:rPr>
          <w:noProof/>
          <w:lang w:val="en-GB"/>
        </w:rPr>
        <w:t>16</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421CCEE3"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F091363"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A39B12E"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324F0110"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1BE88401"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C83E1E" w14:paraId="746567D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C3BD631" w14:textId="143697C1" w:rsidR="00766BAA" w:rsidRPr="00C83E1E" w:rsidRDefault="00677132" w:rsidP="00B80572">
            <w:pPr>
              <w:rPr>
                <w:rFonts w:cstheme="minorHAnsi"/>
                <w:b w:val="0"/>
                <w:lang w:val="en-US"/>
              </w:rPr>
            </w:pPr>
            <w:r w:rsidRPr="00C83E1E">
              <w:rPr>
                <w:rFonts w:cstheme="minorHAnsi"/>
                <w:b w:val="0"/>
                <w:lang w:val="en-US"/>
              </w:rPr>
              <w:t>H</w:t>
            </w:r>
            <w:r w:rsidR="00766BAA" w:rsidRPr="00C83E1E">
              <w:rPr>
                <w:rFonts w:cstheme="minorHAnsi"/>
                <w:b w:val="0"/>
                <w:lang w:val="en-US"/>
              </w:rPr>
              <w:t>ost</w:t>
            </w:r>
          </w:p>
        </w:tc>
        <w:tc>
          <w:tcPr>
            <w:tcW w:w="1879" w:type="dxa"/>
          </w:tcPr>
          <w:p w14:paraId="3E94E30D"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0D74DF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Used as COM port.</w:t>
            </w:r>
          </w:p>
        </w:tc>
        <w:tc>
          <w:tcPr>
            <w:tcW w:w="1096" w:type="dxa"/>
          </w:tcPr>
          <w:p w14:paraId="0ED74B03"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6D21FB" w14:paraId="59A1B953"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4C7977" w14:textId="77777777" w:rsidR="00766BAA" w:rsidRPr="00C83E1E" w:rsidRDefault="00766BAA" w:rsidP="00B80572">
            <w:pPr>
              <w:rPr>
                <w:rFonts w:cstheme="minorHAnsi"/>
                <w:b w:val="0"/>
                <w:lang w:val="en-US"/>
              </w:rPr>
            </w:pPr>
            <w:r w:rsidRPr="00C83E1E">
              <w:rPr>
                <w:rFonts w:cstheme="minorHAnsi"/>
                <w:b w:val="0"/>
                <w:lang w:val="en-US"/>
              </w:rPr>
              <w:t>baudRate</w:t>
            </w:r>
          </w:p>
        </w:tc>
        <w:tc>
          <w:tcPr>
            <w:tcW w:w="1879" w:type="dxa"/>
          </w:tcPr>
          <w:p w14:paraId="1DDCC17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8F5E59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baud rate for serial communication.</w:t>
            </w:r>
          </w:p>
        </w:tc>
        <w:tc>
          <w:tcPr>
            <w:tcW w:w="1096" w:type="dxa"/>
          </w:tcPr>
          <w:p w14:paraId="4C75AE0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6D21FB" w14:paraId="31CEB16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4F983E" w14:textId="77777777" w:rsidR="00766BAA" w:rsidRPr="00C83E1E" w:rsidRDefault="00766BAA" w:rsidP="00B80572">
            <w:pPr>
              <w:rPr>
                <w:rFonts w:cstheme="minorHAnsi"/>
                <w:b w:val="0"/>
                <w:lang w:val="en-US"/>
              </w:rPr>
            </w:pPr>
            <w:r w:rsidRPr="00C83E1E">
              <w:rPr>
                <w:rFonts w:cstheme="minorHAnsi"/>
                <w:b w:val="0"/>
                <w:lang w:val="en-US"/>
              </w:rPr>
              <w:t>dataBits</w:t>
            </w:r>
          </w:p>
        </w:tc>
        <w:tc>
          <w:tcPr>
            <w:tcW w:w="1879" w:type="dxa"/>
          </w:tcPr>
          <w:p w14:paraId="04905C5E"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1342D7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data bits used in serial communication.</w:t>
            </w:r>
          </w:p>
        </w:tc>
        <w:tc>
          <w:tcPr>
            <w:tcW w:w="1096" w:type="dxa"/>
          </w:tcPr>
          <w:p w14:paraId="39C0BAE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6D21FB" w14:paraId="7A1B32C8"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179219F" w14:textId="77777777" w:rsidR="00766BAA" w:rsidRPr="00C83E1E" w:rsidRDefault="00766BAA" w:rsidP="00B80572">
            <w:pPr>
              <w:rPr>
                <w:rFonts w:cstheme="minorHAnsi"/>
                <w:b w:val="0"/>
                <w:lang w:val="en-US"/>
              </w:rPr>
            </w:pPr>
            <w:r w:rsidRPr="00C83E1E">
              <w:rPr>
                <w:rFonts w:cstheme="minorHAnsi"/>
                <w:b w:val="0"/>
                <w:lang w:val="en-US"/>
              </w:rPr>
              <w:t>stopBits</w:t>
            </w:r>
          </w:p>
        </w:tc>
        <w:tc>
          <w:tcPr>
            <w:tcW w:w="1879" w:type="dxa"/>
          </w:tcPr>
          <w:p w14:paraId="7F0BC31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1489D5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stop bits used in serial communication.</w:t>
            </w:r>
          </w:p>
        </w:tc>
        <w:tc>
          <w:tcPr>
            <w:tcW w:w="1096" w:type="dxa"/>
          </w:tcPr>
          <w:p w14:paraId="59C8741C"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6D21FB" w14:paraId="33753AE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81B72" w14:textId="77777777" w:rsidR="00766BAA" w:rsidRPr="00C83E1E" w:rsidRDefault="00766BAA" w:rsidP="00B80572">
            <w:pPr>
              <w:rPr>
                <w:rFonts w:cstheme="minorHAnsi"/>
                <w:b w:val="0"/>
                <w:lang w:val="en-US"/>
              </w:rPr>
            </w:pPr>
            <w:r w:rsidRPr="00C83E1E">
              <w:rPr>
                <w:rFonts w:cstheme="minorHAnsi"/>
                <w:b w:val="0"/>
                <w:lang w:val="en-US"/>
              </w:rPr>
              <w:t>parity</w:t>
            </w:r>
          </w:p>
        </w:tc>
        <w:tc>
          <w:tcPr>
            <w:tcW w:w="1879" w:type="dxa"/>
          </w:tcPr>
          <w:p w14:paraId="1AC19066"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ECD647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parity scheme (from NO, EVEN, ODD, MARK, SPACE).</w:t>
            </w:r>
          </w:p>
        </w:tc>
        <w:tc>
          <w:tcPr>
            <w:tcW w:w="1096" w:type="dxa"/>
          </w:tcPr>
          <w:p w14:paraId="7892D152"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3CD55" w14:textId="77777777" w:rsidR="00766BAA" w:rsidRPr="00766BAA" w:rsidRDefault="00766BAA" w:rsidP="00DE277D">
      <w:pPr>
        <w:rPr>
          <w:lang w:val="en-GB"/>
        </w:rPr>
      </w:pPr>
    </w:p>
    <w:p w14:paraId="2E5A1F8A" w14:textId="48D5C519"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A63222">
        <w:rPr>
          <w:noProof/>
          <w:lang w:val="en-GB"/>
        </w:rPr>
        <w:t>17</w:t>
      </w:r>
      <w:r>
        <w:fldChar w:fldCharType="end"/>
      </w:r>
      <w:r w:rsidRPr="00677132">
        <w:rPr>
          <w:lang w:val="en-GB"/>
        </w:rPr>
        <w:t xml:space="preserve">: </w:t>
      </w:r>
      <w:r>
        <w:rPr>
          <w:lang w:val="en-US"/>
        </w:rPr>
        <w:t xml:space="preserve">Fields of the MODBUS/TCP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54"/>
        <w:gridCol w:w="2123"/>
        <w:gridCol w:w="4004"/>
        <w:gridCol w:w="1081"/>
      </w:tblGrid>
      <w:tr w:rsidR="00677132" w:rsidRPr="003D662E" w14:paraId="423F12DB" w14:textId="77777777" w:rsidTr="002402A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54" w:type="dxa"/>
            <w:tcBorders>
              <w:bottom w:val="none" w:sz="0" w:space="0" w:color="auto"/>
            </w:tcBorders>
            <w:shd w:val="clear" w:color="auto" w:fill="086171"/>
          </w:tcPr>
          <w:p w14:paraId="5278CAF9"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2123" w:type="dxa"/>
            <w:tcBorders>
              <w:bottom w:val="none" w:sz="0" w:space="0" w:color="auto"/>
            </w:tcBorders>
            <w:shd w:val="clear" w:color="auto" w:fill="086171"/>
          </w:tcPr>
          <w:p w14:paraId="7F0F8420"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004" w:type="dxa"/>
            <w:tcBorders>
              <w:bottom w:val="none" w:sz="0" w:space="0" w:color="auto"/>
            </w:tcBorders>
            <w:shd w:val="clear" w:color="auto" w:fill="086171"/>
          </w:tcPr>
          <w:p w14:paraId="114CBF62"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1" w:type="dxa"/>
            <w:tcBorders>
              <w:bottom w:val="none" w:sz="0" w:space="0" w:color="auto"/>
            </w:tcBorders>
            <w:shd w:val="clear" w:color="auto" w:fill="086171"/>
          </w:tcPr>
          <w:p w14:paraId="4856BA8A"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C83E1E" w14:paraId="0B25086A"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08C3236B" w14:textId="32C6F72E" w:rsidR="00677132" w:rsidRPr="00C83E1E" w:rsidRDefault="002402A2" w:rsidP="00B80572">
            <w:pPr>
              <w:rPr>
                <w:rFonts w:cstheme="minorHAnsi"/>
                <w:b w:val="0"/>
                <w:lang w:val="en-US"/>
              </w:rPr>
            </w:pPr>
            <w:r>
              <w:rPr>
                <w:rFonts w:cstheme="minorHAnsi"/>
                <w:b w:val="0"/>
                <w:lang w:val="en-US"/>
              </w:rPr>
              <w:t>port</w:t>
            </w:r>
          </w:p>
        </w:tc>
        <w:tc>
          <w:tcPr>
            <w:tcW w:w="2123" w:type="dxa"/>
          </w:tcPr>
          <w:p w14:paraId="41327AC4" w14:textId="02112904"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489C8233" w14:textId="5439DD59"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TCP communication port.</w:t>
            </w:r>
          </w:p>
        </w:tc>
        <w:tc>
          <w:tcPr>
            <w:tcW w:w="1081" w:type="dxa"/>
          </w:tcPr>
          <w:p w14:paraId="373BC5EE" w14:textId="0591A0C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502</w:t>
            </w:r>
          </w:p>
        </w:tc>
      </w:tr>
      <w:tr w:rsidR="00677132" w:rsidRPr="009E34AF" w14:paraId="4CF6457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26C092E4" w14:textId="0B90AC26" w:rsidR="00677132" w:rsidRPr="00C83E1E" w:rsidRDefault="002402A2" w:rsidP="00B80572">
            <w:pPr>
              <w:rPr>
                <w:rFonts w:cstheme="minorHAnsi"/>
                <w:b w:val="0"/>
                <w:lang w:val="en-US"/>
              </w:rPr>
            </w:pPr>
            <w:r>
              <w:rPr>
                <w:rFonts w:cstheme="minorHAnsi"/>
                <w:b w:val="0"/>
                <w:lang w:val="en-US"/>
              </w:rPr>
              <w:t>unitId</w:t>
            </w:r>
          </w:p>
        </w:tc>
        <w:tc>
          <w:tcPr>
            <w:tcW w:w="2123" w:type="dxa"/>
          </w:tcPr>
          <w:p w14:paraId="44CFFA23" w14:textId="38E9658F"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79BBEB3A" w14:textId="314943D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MODBUS unit id</w:t>
            </w:r>
            <w:r w:rsidR="00677132">
              <w:rPr>
                <w:rFonts w:cstheme="minorHAnsi"/>
                <w:lang w:val="en-US"/>
              </w:rPr>
              <w:t>.</w:t>
            </w:r>
          </w:p>
        </w:tc>
        <w:tc>
          <w:tcPr>
            <w:tcW w:w="1081" w:type="dxa"/>
          </w:tcPr>
          <w:p w14:paraId="393BFA18" w14:textId="62BC3E3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9E34AF" w14:paraId="44AF944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37212" w14:textId="1AED4ACD" w:rsidR="00677132" w:rsidRPr="00C83E1E" w:rsidRDefault="002402A2" w:rsidP="00B80572">
            <w:pPr>
              <w:rPr>
                <w:rFonts w:cstheme="minorHAnsi"/>
                <w:b w:val="0"/>
                <w:lang w:val="en-US"/>
              </w:rPr>
            </w:pPr>
            <w:r>
              <w:rPr>
                <w:rFonts w:cstheme="minorHAnsi"/>
                <w:b w:val="0"/>
                <w:lang w:val="en-US"/>
              </w:rPr>
              <w:t>timeout</w:t>
            </w:r>
          </w:p>
        </w:tc>
        <w:tc>
          <w:tcPr>
            <w:tcW w:w="2123" w:type="dxa"/>
          </w:tcPr>
          <w:p w14:paraId="30CBEAD7" w14:textId="4442F76E"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19FD0CD4" w14:textId="27D9107B"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Connection timeout in ms</w:t>
            </w:r>
            <w:r w:rsidR="00677132">
              <w:rPr>
                <w:rFonts w:cstheme="minorHAnsi"/>
                <w:lang w:val="en-US"/>
              </w:rPr>
              <w:t>.</w:t>
            </w:r>
          </w:p>
        </w:tc>
        <w:tc>
          <w:tcPr>
            <w:tcW w:w="1081" w:type="dxa"/>
          </w:tcPr>
          <w:p w14:paraId="1BE1E8E0" w14:textId="4771E072"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677132" w:rsidRPr="009E34AF" w14:paraId="7509528F"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7EC11" w14:textId="7765844F" w:rsidR="00677132" w:rsidRPr="002402A2" w:rsidRDefault="002402A2" w:rsidP="00B80572">
            <w:pPr>
              <w:rPr>
                <w:rFonts w:cstheme="minorHAnsi"/>
                <w:b w:val="0"/>
                <w:lang w:val="en-US"/>
              </w:rPr>
            </w:pPr>
            <w:r w:rsidRPr="002402A2">
              <w:rPr>
                <w:rFonts w:cstheme="minorHAnsi"/>
                <w:b w:val="0"/>
                <w:lang w:val="en-US"/>
              </w:rPr>
              <w:lastRenderedPageBreak/>
              <w:t>bigByteOrder</w:t>
            </w:r>
          </w:p>
        </w:tc>
        <w:tc>
          <w:tcPr>
            <w:tcW w:w="2123" w:type="dxa"/>
          </w:tcPr>
          <w:p w14:paraId="5C880936" w14:textId="3201AFCC"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69D64FEE" w14:textId="6B3BAFC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Big or little endian byte order of the connected device (true=big, false=little)</w:t>
            </w:r>
            <w:r w:rsidR="00677132">
              <w:rPr>
                <w:rFonts w:cstheme="minorHAnsi"/>
                <w:lang w:val="en-US"/>
              </w:rPr>
              <w:t>.</w:t>
            </w:r>
          </w:p>
        </w:tc>
        <w:tc>
          <w:tcPr>
            <w:tcW w:w="1081" w:type="dxa"/>
          </w:tcPr>
          <w:p w14:paraId="5DC54C34" w14:textId="4F1B1B61"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bl>
    <w:p w14:paraId="616C1E77" w14:textId="02319542" w:rsidR="00677132" w:rsidRPr="00766BAA" w:rsidRDefault="002402A2" w:rsidP="00677132">
      <w:pPr>
        <w:rPr>
          <w:lang w:val="en-GB"/>
        </w:rPr>
      </w:pPr>
      <w:r>
        <w:rPr>
          <w:lang w:val="en-GB"/>
        </w:rPr>
        <w:t xml:space="preserve">Modbus fields in configured datatypes shall be of type </w:t>
      </w:r>
      <w:r w:rsidRPr="002402A2">
        <w:rPr>
          <w:rFonts w:ascii="Consolas" w:hAnsi="Consolas"/>
          <w:lang w:val="en-GB"/>
        </w:rPr>
        <w:t>ModbusField</w:t>
      </w:r>
      <w:r>
        <w:rPr>
          <w:lang w:val="en-GB"/>
        </w:rPr>
        <w:t xml:space="preserve"> providing the offset of the respective field into the register table of the connected device. Field types shall be as the defined types such as </w:t>
      </w:r>
      <w:r w:rsidRPr="002402A2">
        <w:rPr>
          <w:rFonts w:ascii="Consolas" w:hAnsi="Consolas"/>
          <w:lang w:val="en-GB"/>
        </w:rPr>
        <w:t>Modbus_int16</w:t>
      </w:r>
      <w:r>
        <w:rPr>
          <w:lang w:val="en-GB"/>
        </w:rPr>
        <w:t xml:space="preserve"> rather than the generic oktoflow types so that the types could be correctly mapped to byte lengths and values.</w:t>
      </w:r>
    </w:p>
    <w:p w14:paraId="0BD999A5" w14:textId="10BEB558"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A63222">
        <w:rPr>
          <w:noProof/>
          <w:lang w:val="en-GB"/>
        </w:rPr>
        <w:t>18</w:t>
      </w:r>
      <w:r>
        <w:fldChar w:fldCharType="end"/>
      </w:r>
      <w:r w:rsidRPr="00677132">
        <w:rPr>
          <w:lang w:val="en-GB"/>
        </w:rPr>
        <w:t xml:space="preserve">: </w:t>
      </w:r>
      <w:r>
        <w:rPr>
          <w:lang w:val="en-US"/>
        </w:rPr>
        <w:t xml:space="preserve">Fields of the </w:t>
      </w:r>
      <w:r w:rsidR="004113EF">
        <w:rPr>
          <w:lang w:val="en-US"/>
        </w:rPr>
        <w:t>influx</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677132" w:rsidRPr="003D662E" w14:paraId="43DE1FF6"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5E7FD53"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FEE1D57"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0CE85153"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78491E7"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4402D5" w14:paraId="794DBA9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B7D006D" w14:textId="43744F31" w:rsidR="00677132" w:rsidRPr="00C83E1E" w:rsidRDefault="004402D5" w:rsidP="00B80572">
            <w:pPr>
              <w:rPr>
                <w:rFonts w:cstheme="minorHAnsi"/>
                <w:b w:val="0"/>
                <w:lang w:val="en-US"/>
              </w:rPr>
            </w:pPr>
            <w:r>
              <w:rPr>
                <w:rFonts w:cstheme="minorHAnsi"/>
                <w:b w:val="0"/>
                <w:lang w:val="en-US"/>
              </w:rPr>
              <w:t>ssl</w:t>
            </w:r>
          </w:p>
        </w:tc>
        <w:tc>
          <w:tcPr>
            <w:tcW w:w="1879" w:type="dxa"/>
          </w:tcPr>
          <w:p w14:paraId="45862A31" w14:textId="0E22C61F"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470D7669" w14:textId="5BCCA384"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r w:rsidR="00677132">
              <w:rPr>
                <w:rFonts w:cstheme="minorHAnsi"/>
                <w:lang w:val="en-US"/>
              </w:rPr>
              <w:t>.</w:t>
            </w:r>
          </w:p>
        </w:tc>
        <w:tc>
          <w:tcPr>
            <w:tcW w:w="1096" w:type="dxa"/>
          </w:tcPr>
          <w:p w14:paraId="6A848776" w14:textId="2C6F8FD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677132" w:rsidRPr="009E34AF" w14:paraId="474A943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5FC354E" w14:textId="65B053F7" w:rsidR="00677132" w:rsidRPr="00C83E1E" w:rsidRDefault="004402D5" w:rsidP="00B80572">
            <w:pPr>
              <w:rPr>
                <w:rFonts w:cstheme="minorHAnsi"/>
                <w:b w:val="0"/>
                <w:lang w:val="en-US"/>
              </w:rPr>
            </w:pPr>
            <w:r>
              <w:rPr>
                <w:rFonts w:cstheme="minorHAnsi"/>
                <w:b w:val="0"/>
                <w:lang w:val="en-US"/>
              </w:rPr>
              <w:t>urlPath</w:t>
            </w:r>
          </w:p>
        </w:tc>
        <w:tc>
          <w:tcPr>
            <w:tcW w:w="1879" w:type="dxa"/>
          </w:tcPr>
          <w:p w14:paraId="2795D451" w14:textId="46FC184E"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39FEFF3E" w14:textId="723D171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96" w:type="dxa"/>
          </w:tcPr>
          <w:p w14:paraId="0692C2DF" w14:textId="0A04854A"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77132" w:rsidRPr="009E34AF" w14:paraId="6898070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324EC75" w14:textId="2CD00115" w:rsidR="00677132" w:rsidRPr="00C83E1E" w:rsidRDefault="004402D5" w:rsidP="00B80572">
            <w:pPr>
              <w:rPr>
                <w:rFonts w:cstheme="minorHAnsi"/>
                <w:b w:val="0"/>
                <w:lang w:val="en-US"/>
              </w:rPr>
            </w:pPr>
            <w:r>
              <w:rPr>
                <w:rFonts w:cstheme="minorHAnsi"/>
                <w:b w:val="0"/>
                <w:lang w:val="en-US"/>
              </w:rPr>
              <w:t>batchSize</w:t>
            </w:r>
          </w:p>
        </w:tc>
        <w:tc>
          <w:tcPr>
            <w:tcW w:w="1879" w:type="dxa"/>
          </w:tcPr>
          <w:p w14:paraId="0A8FFC41" w14:textId="7B7877A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0CD027C" w14:textId="60FECF9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96" w:type="dxa"/>
          </w:tcPr>
          <w:p w14:paraId="63E523B7" w14:textId="2A6EB7F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6D21FB" w14:paraId="13C3ABD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B53B3A6" w14:textId="2820C6A8" w:rsidR="00677132" w:rsidRPr="00C83E1E" w:rsidRDefault="004402D5" w:rsidP="00B80572">
            <w:pPr>
              <w:rPr>
                <w:rFonts w:cstheme="minorHAnsi"/>
                <w:b w:val="0"/>
                <w:lang w:val="en-US"/>
              </w:rPr>
            </w:pPr>
            <w:r>
              <w:rPr>
                <w:rFonts w:cstheme="minorHAnsi"/>
                <w:b w:val="0"/>
                <w:lang w:val="en-US"/>
              </w:rPr>
              <w:t>measurement</w:t>
            </w:r>
          </w:p>
        </w:tc>
        <w:tc>
          <w:tcPr>
            <w:tcW w:w="1879" w:type="dxa"/>
          </w:tcPr>
          <w:p w14:paraId="451FC20B" w14:textId="618DABA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6E63F88F" w14:textId="47CFE650"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 of the data tuple type.</w:t>
            </w:r>
          </w:p>
        </w:tc>
        <w:tc>
          <w:tcPr>
            <w:tcW w:w="1096" w:type="dxa"/>
          </w:tcPr>
          <w:p w14:paraId="0C437A9E"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77132" w:rsidRPr="006D21FB" w14:paraId="3F987D2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4A3D934" w14:textId="065993E7" w:rsidR="00677132" w:rsidRPr="00C83E1E" w:rsidRDefault="004402D5" w:rsidP="00B80572">
            <w:pPr>
              <w:rPr>
                <w:rFonts w:cstheme="minorHAnsi"/>
                <w:b w:val="0"/>
                <w:lang w:val="en-US"/>
              </w:rPr>
            </w:pPr>
            <w:r>
              <w:rPr>
                <w:rFonts w:cstheme="minorHAnsi"/>
                <w:b w:val="0"/>
                <w:lang w:val="en-US"/>
              </w:rPr>
              <w:t>bucket</w:t>
            </w:r>
          </w:p>
        </w:tc>
        <w:tc>
          <w:tcPr>
            <w:tcW w:w="1879" w:type="dxa"/>
          </w:tcPr>
          <w:p w14:paraId="2CD07D07" w14:textId="5CF30082"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55946EA" w14:textId="019E9745" w:rsidR="00677132"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The </w:t>
            </w:r>
            <w:r w:rsidR="004402D5">
              <w:rPr>
                <w:rFonts w:cstheme="minorHAnsi"/>
                <w:lang w:val="en-US"/>
              </w:rPr>
              <w:t>name of the data bucket</w:t>
            </w:r>
            <w:r>
              <w:rPr>
                <w:rFonts w:cstheme="minorHAnsi"/>
                <w:lang w:val="en-US"/>
              </w:rPr>
              <w:t>.</w:t>
            </w:r>
          </w:p>
        </w:tc>
        <w:tc>
          <w:tcPr>
            <w:tcW w:w="1096" w:type="dxa"/>
          </w:tcPr>
          <w:p w14:paraId="5D0262E3"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4402D5" w:rsidRPr="006D21FB" w14:paraId="61CE140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86058C7" w14:textId="49762BA9" w:rsidR="004402D5" w:rsidRDefault="004402D5" w:rsidP="00B80572">
            <w:pPr>
              <w:rPr>
                <w:rFonts w:cstheme="minorHAnsi"/>
                <w:b w:val="0"/>
                <w:lang w:val="en-US"/>
              </w:rPr>
            </w:pPr>
            <w:r>
              <w:rPr>
                <w:rFonts w:cstheme="minorHAnsi"/>
                <w:b w:val="0"/>
                <w:lang w:val="en-US"/>
              </w:rPr>
              <w:t>organization</w:t>
            </w:r>
          </w:p>
        </w:tc>
        <w:tc>
          <w:tcPr>
            <w:tcW w:w="1879" w:type="dxa"/>
          </w:tcPr>
          <w:p w14:paraId="033AA2F0" w14:textId="71675CEE"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7B898017" w14:textId="75405B62"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organization holding the database</w:t>
            </w:r>
          </w:p>
        </w:tc>
        <w:tc>
          <w:tcPr>
            <w:tcW w:w="1096" w:type="dxa"/>
          </w:tcPr>
          <w:p w14:paraId="6503E752" w14:textId="77777777" w:rsidR="004402D5"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CB950FB" w14:textId="637E0F12" w:rsidR="00766BAA" w:rsidRDefault="004402D5" w:rsidP="004113EF">
      <w:pPr>
        <w:jc w:val="both"/>
        <w:rPr>
          <w:lang w:val="en-GB"/>
        </w:rPr>
      </w:pPr>
      <w:r>
        <w:rPr>
          <w:lang w:val="en-GB"/>
        </w:rPr>
        <w:t xml:space="preserve">Configured datatypes used with the </w:t>
      </w:r>
      <w:r w:rsidRPr="005F2F53">
        <w:rPr>
          <w:rFonts w:ascii="Consolas" w:hAnsi="Consolas"/>
          <w:lang w:val="en-GB"/>
        </w:rPr>
        <w:t>InfluxConnector</w:t>
      </w:r>
      <w:r>
        <w:rPr>
          <w:lang w:val="en-GB"/>
        </w:rPr>
        <w:t xml:space="preserve"> may consist of the specialized </w:t>
      </w:r>
      <w:r w:rsidRPr="005F2F53">
        <w:rPr>
          <w:rFonts w:ascii="Consolas" w:hAnsi="Consolas"/>
          <w:lang w:val="en-GB"/>
        </w:rPr>
        <w:t>InfluxField</w:t>
      </w:r>
      <w:r>
        <w:rPr>
          <w:lang w:val="en-GB"/>
        </w:rPr>
        <w:t>, which specifies mapped names for fields (if specific implementation names shall be used) or whether a field is considered as a tag rather than a data field.</w:t>
      </w:r>
      <w:r w:rsidR="006A57F5">
        <w:rPr>
          <w:lang w:val="en-GB"/>
        </w:rPr>
        <w:t xml:space="preserve"> Usual Fields can be used and are interpreted as they are, i.e., the field name is then the given name.</w:t>
      </w:r>
    </w:p>
    <w:p w14:paraId="21A99A7A" w14:textId="0172B37D" w:rsidR="004113EF" w:rsidRDefault="004113EF" w:rsidP="004113EF">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A63222">
        <w:rPr>
          <w:noProof/>
          <w:lang w:val="en-GB"/>
        </w:rPr>
        <w:t>19</w:t>
      </w:r>
      <w:r>
        <w:fldChar w:fldCharType="end"/>
      </w:r>
      <w:r w:rsidRPr="00677132">
        <w:rPr>
          <w:lang w:val="en-GB"/>
        </w:rPr>
        <w:t xml:space="preserve">: </w:t>
      </w:r>
      <w:r>
        <w:rPr>
          <w:lang w:val="en-US"/>
        </w:rPr>
        <w:t xml:space="preserve">Fields of the REST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4113EF" w:rsidRPr="003D662E" w14:paraId="7C6BEB55" w14:textId="77777777" w:rsidTr="00F07E4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02980314" w14:textId="77777777" w:rsidR="004113EF" w:rsidRPr="003D662E" w:rsidRDefault="004113EF" w:rsidP="00F07E43">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CBAD80E" w14:textId="77777777" w:rsidR="004113EF"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46FF56FF"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CB9512C"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4113EF" w:rsidRPr="004402D5" w14:paraId="094827ED" w14:textId="77777777" w:rsidTr="00F07E43">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3020BA" w14:textId="6B535930" w:rsidR="004113EF" w:rsidRPr="00C83E1E" w:rsidRDefault="004113EF" w:rsidP="00F07E43">
            <w:pPr>
              <w:rPr>
                <w:rFonts w:cstheme="minorHAnsi"/>
                <w:b w:val="0"/>
                <w:lang w:val="en-US"/>
              </w:rPr>
            </w:pPr>
            <w:r>
              <w:rPr>
                <w:rFonts w:cstheme="minorHAnsi"/>
                <w:b w:val="0"/>
                <w:lang w:val="en-US"/>
              </w:rPr>
              <w:t>endpointPrefix</w:t>
            </w:r>
          </w:p>
        </w:tc>
        <w:tc>
          <w:tcPr>
            <w:tcW w:w="1879" w:type="dxa"/>
          </w:tcPr>
          <w:p w14:paraId="78645B5B" w14:textId="08204542"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RestConnector</w:t>
            </w:r>
          </w:p>
        </w:tc>
        <w:tc>
          <w:tcPr>
            <w:tcW w:w="4197" w:type="dxa"/>
          </w:tcPr>
          <w:p w14:paraId="3D119F74" w14:textId="37A13FA8"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Prefix path to be prepended before each field path.</w:t>
            </w:r>
          </w:p>
        </w:tc>
        <w:tc>
          <w:tcPr>
            <w:tcW w:w="1096" w:type="dxa"/>
          </w:tcPr>
          <w:p w14:paraId="681F0678" w14:textId="5F510A49"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0FF6CEED" w14:textId="30A4C17C" w:rsidR="004113EF" w:rsidRPr="004402D5" w:rsidRDefault="004113EF" w:rsidP="004113EF">
      <w:pPr>
        <w:jc w:val="both"/>
        <w:rPr>
          <w:lang w:val="en-GB"/>
        </w:rPr>
      </w:pPr>
      <w:r>
        <w:rPr>
          <w:lang w:val="en-GB"/>
        </w:rPr>
        <w:t xml:space="preserve">Configured datatypes used with the </w:t>
      </w:r>
      <w:r>
        <w:rPr>
          <w:rFonts w:ascii="Consolas" w:hAnsi="Consolas"/>
          <w:lang w:val="en-GB"/>
        </w:rPr>
        <w:t>Rest</w:t>
      </w:r>
      <w:r w:rsidRPr="005F2F53">
        <w:rPr>
          <w:rFonts w:ascii="Consolas" w:hAnsi="Consolas"/>
          <w:lang w:val="en-GB"/>
        </w:rPr>
        <w:t>Connector</w:t>
      </w:r>
      <w:r>
        <w:rPr>
          <w:lang w:val="en-GB"/>
        </w:rPr>
        <w:t xml:space="preserve"> may consist of the specialized </w:t>
      </w:r>
      <w:r>
        <w:rPr>
          <w:rFonts w:ascii="Consolas" w:hAnsi="Consolas"/>
          <w:lang w:val="en-GB"/>
        </w:rPr>
        <w:t>Rest</w:t>
      </w:r>
      <w:r w:rsidRPr="005F2F53">
        <w:rPr>
          <w:rFonts w:ascii="Consolas" w:hAnsi="Consolas"/>
          <w:lang w:val="en-GB"/>
        </w:rPr>
        <w:t>Field</w:t>
      </w:r>
      <w:r>
        <w:rPr>
          <w:lang w:val="en-GB"/>
        </w:rPr>
        <w:t xml:space="preserve">, which specifies dedicated REST endpoints for fields (if not the field name shall be used instead) or whether a field is considered a single value or a batch/set. </w:t>
      </w:r>
    </w:p>
    <w:p w14:paraId="69F4F4BF" w14:textId="02E7B263" w:rsidR="004113EF" w:rsidRDefault="004113EF" w:rsidP="004113EF">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A63222">
        <w:rPr>
          <w:noProof/>
          <w:lang w:val="en-GB"/>
        </w:rPr>
        <w:t>20</w:t>
      </w:r>
      <w:r>
        <w:fldChar w:fldCharType="end"/>
      </w:r>
      <w:r w:rsidRPr="00677132">
        <w:rPr>
          <w:lang w:val="en-GB"/>
        </w:rPr>
        <w:t xml:space="preserve">: </w:t>
      </w:r>
      <w:r>
        <w:rPr>
          <w:lang w:val="en-US"/>
        </w:rPr>
        <w:t xml:space="preserve">Fields of the </w:t>
      </w:r>
      <w:r w:rsidR="006139BC">
        <w:rPr>
          <w:lang w:val="en-US"/>
        </w:rPr>
        <w:t>file</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38"/>
        <w:gridCol w:w="1850"/>
        <w:gridCol w:w="3992"/>
        <w:gridCol w:w="1082"/>
      </w:tblGrid>
      <w:tr w:rsidR="004113EF" w:rsidRPr="003D662E" w14:paraId="798F96DE" w14:textId="77777777" w:rsidTr="0043364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38" w:type="dxa"/>
            <w:tcBorders>
              <w:bottom w:val="none" w:sz="0" w:space="0" w:color="auto"/>
            </w:tcBorders>
            <w:shd w:val="clear" w:color="auto" w:fill="086171"/>
          </w:tcPr>
          <w:p w14:paraId="755E3726" w14:textId="77777777" w:rsidR="004113EF" w:rsidRPr="003D662E" w:rsidRDefault="004113EF" w:rsidP="00F07E43">
            <w:pPr>
              <w:rPr>
                <w:b w:val="0"/>
                <w:bCs w:val="0"/>
                <w:color w:val="FFFFFF" w:themeColor="background1"/>
                <w:lang w:val="en-US"/>
              </w:rPr>
            </w:pPr>
            <w:r>
              <w:rPr>
                <w:color w:val="FFFFFF" w:themeColor="background1"/>
                <w:lang w:val="en-US"/>
              </w:rPr>
              <w:t>Field</w:t>
            </w:r>
          </w:p>
        </w:tc>
        <w:tc>
          <w:tcPr>
            <w:tcW w:w="1850" w:type="dxa"/>
            <w:tcBorders>
              <w:bottom w:val="none" w:sz="0" w:space="0" w:color="auto"/>
            </w:tcBorders>
            <w:shd w:val="clear" w:color="auto" w:fill="086171"/>
          </w:tcPr>
          <w:p w14:paraId="3A769EFF" w14:textId="77777777" w:rsidR="004113EF"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992" w:type="dxa"/>
            <w:tcBorders>
              <w:bottom w:val="none" w:sz="0" w:space="0" w:color="auto"/>
            </w:tcBorders>
            <w:shd w:val="clear" w:color="auto" w:fill="086171"/>
          </w:tcPr>
          <w:p w14:paraId="73BE6F94"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2" w:type="dxa"/>
            <w:tcBorders>
              <w:bottom w:val="none" w:sz="0" w:space="0" w:color="auto"/>
            </w:tcBorders>
            <w:shd w:val="clear" w:color="auto" w:fill="086171"/>
          </w:tcPr>
          <w:p w14:paraId="6BCB83E3"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4113EF" w:rsidRPr="004402D5" w14:paraId="073713E0"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149BC926" w14:textId="3F1AF375" w:rsidR="004113EF" w:rsidRPr="00C83E1E" w:rsidRDefault="006139BC" w:rsidP="00F07E43">
            <w:pPr>
              <w:rPr>
                <w:rFonts w:cstheme="minorHAnsi"/>
                <w:b w:val="0"/>
                <w:lang w:val="en-US"/>
              </w:rPr>
            </w:pPr>
            <w:r>
              <w:rPr>
                <w:rFonts w:cstheme="minorHAnsi"/>
                <w:b w:val="0"/>
                <w:lang w:val="en-US"/>
              </w:rPr>
              <w:t>readFiles</w:t>
            </w:r>
          </w:p>
        </w:tc>
        <w:tc>
          <w:tcPr>
            <w:tcW w:w="1850" w:type="dxa"/>
          </w:tcPr>
          <w:p w14:paraId="37806C14" w14:textId="46A03F65" w:rsidR="004113EF" w:rsidRDefault="006139BC"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54BF1AB9" w14:textId="77777777"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p>
        </w:tc>
        <w:tc>
          <w:tcPr>
            <w:tcW w:w="1082" w:type="dxa"/>
          </w:tcPr>
          <w:p w14:paraId="427114C8" w14:textId="77777777"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4113EF" w:rsidRPr="009E34AF" w14:paraId="2337E6DB"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67023C55" w14:textId="2EE70344" w:rsidR="004113EF" w:rsidRPr="00C83E1E" w:rsidRDefault="006139BC" w:rsidP="00F07E43">
            <w:pPr>
              <w:rPr>
                <w:rFonts w:cstheme="minorHAnsi"/>
                <w:b w:val="0"/>
                <w:lang w:val="en-US"/>
              </w:rPr>
            </w:pPr>
            <w:r>
              <w:rPr>
                <w:rFonts w:cstheme="minorHAnsi"/>
                <w:b w:val="0"/>
                <w:lang w:val="en-US"/>
              </w:rPr>
              <w:t>writeFiles</w:t>
            </w:r>
          </w:p>
        </w:tc>
        <w:tc>
          <w:tcPr>
            <w:tcW w:w="1850" w:type="dxa"/>
          </w:tcPr>
          <w:p w14:paraId="5BD17F6A" w14:textId="62C4BE0E" w:rsidR="004113EF" w:rsidRDefault="006139BC"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0F11ECFD" w14:textId="77777777"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82" w:type="dxa"/>
          </w:tcPr>
          <w:p w14:paraId="3DBD5378" w14:textId="77777777"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4113EF" w:rsidRPr="006D21FB" w14:paraId="64F8E6B6"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32A0253E" w14:textId="154A3EE1" w:rsidR="004113EF" w:rsidRPr="00C83E1E" w:rsidRDefault="006139BC" w:rsidP="00F07E43">
            <w:pPr>
              <w:rPr>
                <w:rFonts w:cstheme="minorHAnsi"/>
                <w:b w:val="0"/>
                <w:lang w:val="en-US"/>
              </w:rPr>
            </w:pPr>
            <w:r>
              <w:rPr>
                <w:rFonts w:cstheme="minorHAnsi"/>
                <w:b w:val="0"/>
                <w:lang w:val="en-US"/>
              </w:rPr>
              <w:t>dataTime</w:t>
            </w:r>
            <w:r w:rsidR="0065597E">
              <w:rPr>
                <w:rFonts w:cstheme="minorHAnsi"/>
                <w:b w:val="0"/>
                <w:lang w:val="en-US"/>
              </w:rPr>
              <w:t>D</w:t>
            </w:r>
            <w:r>
              <w:rPr>
                <w:rFonts w:cstheme="minorHAnsi"/>
                <w:b w:val="0"/>
                <w:lang w:val="en-US"/>
              </w:rPr>
              <w:t>iff</w:t>
            </w:r>
          </w:p>
        </w:tc>
        <w:tc>
          <w:tcPr>
            <w:tcW w:w="1850" w:type="dxa"/>
          </w:tcPr>
          <w:p w14:paraId="44C19284" w14:textId="3C41AF54" w:rsidR="004113EF" w:rsidRDefault="006139BC"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511EA75F" w14:textId="77777777"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82" w:type="dxa"/>
          </w:tcPr>
          <w:p w14:paraId="2007C40D" w14:textId="5EE29A00"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032FFFD" w14:textId="6E0454D7" w:rsidR="006139BC" w:rsidRDefault="006139BC" w:rsidP="00F21EC2">
      <w:pPr>
        <w:jc w:val="both"/>
        <w:rPr>
          <w:lang w:val="en-GB"/>
        </w:rPr>
      </w:pPr>
      <w:r>
        <w:rPr>
          <w:lang w:val="en-GB"/>
        </w:rPr>
        <w:t xml:space="preserve">The </w:t>
      </w:r>
      <w:r w:rsidRPr="006139BC">
        <w:rPr>
          <w:rFonts w:ascii="Consolas" w:hAnsi="Consolas"/>
          <w:lang w:val="en-GB"/>
        </w:rPr>
        <w:t>FileConnector</w:t>
      </w:r>
      <w:r>
        <w:rPr>
          <w:lang w:val="en-GB"/>
        </w:rPr>
        <w:t xml:space="preserve"> is a </w:t>
      </w:r>
      <w:r w:rsidRPr="006139BC">
        <w:rPr>
          <w:rFonts w:ascii="Consolas" w:hAnsi="Consolas"/>
          <w:lang w:val="en-GB"/>
        </w:rPr>
        <w:t>ChannelConnector</w:t>
      </w:r>
      <w:r>
        <w:rPr>
          <w:lang w:val="en-GB"/>
        </w:rPr>
        <w:t xml:space="preserve"> and, thus, allows for serializers and parsers/formatters to be set up (see </w:t>
      </w:r>
      <w:r>
        <w:rPr>
          <w:lang w:val="en-GB"/>
        </w:rPr>
        <w:fldChar w:fldCharType="begin"/>
      </w:r>
      <w:r>
        <w:rPr>
          <w:lang w:val="en-GB"/>
        </w:rPr>
        <w:instrText xml:space="preserve"> REF _Ref193537850 \h </w:instrText>
      </w:r>
      <w:r w:rsidR="00F21EC2">
        <w:rPr>
          <w:lang w:val="en-GB"/>
        </w:rPr>
        <w:instrText xml:space="preserve"> \* MERGEFORMAT </w:instrText>
      </w:r>
      <w:r>
        <w:rPr>
          <w:lang w:val="en-GB"/>
        </w:rPr>
      </w:r>
      <w:r>
        <w:rPr>
          <w:lang w:val="en-GB"/>
        </w:rPr>
        <w:fldChar w:fldCharType="separate"/>
      </w:r>
      <w:r w:rsidR="00A63222" w:rsidRPr="003D662E">
        <w:rPr>
          <w:lang w:val="en-US"/>
        </w:rPr>
        <w:t xml:space="preserve">Table </w:t>
      </w:r>
      <w:r w:rsidR="00A63222">
        <w:rPr>
          <w:noProof/>
          <w:lang w:val="en-US"/>
        </w:rPr>
        <w:t>14</w:t>
      </w:r>
      <w:r>
        <w:rPr>
          <w:lang w:val="en-GB"/>
        </w:rPr>
        <w:fldChar w:fldCharType="end"/>
      </w:r>
      <w:r>
        <w:rPr>
          <w:lang w:val="en-GB"/>
        </w:rPr>
        <w:t>), i.e., to turn the file connector into, e.g., a JSON, a TSV or a CSV connector. The</w:t>
      </w:r>
      <w:r w:rsidR="00AD2D8B">
        <w:rPr>
          <w:lang w:val="en-GB"/>
        </w:rPr>
        <w:t xml:space="preserve"> field</w:t>
      </w:r>
      <w:r>
        <w:rPr>
          <w:lang w:val="en-GB"/>
        </w:rPr>
        <w:t xml:space="preserve"> </w:t>
      </w:r>
      <w:r w:rsidRPr="006139BC">
        <w:rPr>
          <w:rFonts w:ascii="Consolas" w:hAnsi="Consolas"/>
          <w:lang w:val="en-GB"/>
        </w:rPr>
        <w:t>readFiles</w:t>
      </w:r>
      <w:r>
        <w:rPr>
          <w:lang w:val="en-GB"/>
        </w:rPr>
        <w:t xml:space="preserve"> may contain </w:t>
      </w:r>
      <w:r w:rsidR="00B95676">
        <w:rPr>
          <w:lang w:val="en-GB"/>
        </w:rPr>
        <w:t xml:space="preserve">a single file name, a folder nome or </w:t>
      </w:r>
      <w:r>
        <w:rPr>
          <w:lang w:val="en-GB"/>
        </w:rPr>
        <w:t xml:space="preserve">multiple file names </w:t>
      </w:r>
      <w:r w:rsidR="00B95676">
        <w:rPr>
          <w:lang w:val="en-GB"/>
        </w:rPr>
        <w:t>(</w:t>
      </w:r>
      <w:r w:rsidR="00B26673">
        <w:rPr>
          <w:lang w:val="en-GB"/>
        </w:rPr>
        <w:t xml:space="preserve">generically </w:t>
      </w:r>
      <w:r w:rsidR="00B95676">
        <w:rPr>
          <w:lang w:val="en-GB"/>
        </w:rPr>
        <w:t xml:space="preserve">as </w:t>
      </w:r>
      <w:r>
        <w:rPr>
          <w:lang w:val="en-GB"/>
        </w:rPr>
        <w:t>Java regular expressions</w:t>
      </w:r>
      <w:r w:rsidR="00B95676">
        <w:rPr>
          <w:lang w:val="en-GB"/>
        </w:rPr>
        <w:t>)</w:t>
      </w:r>
      <w:r>
        <w:rPr>
          <w:lang w:val="en-GB"/>
        </w:rPr>
        <w:t xml:space="preserve"> determining the files to be read. Files are read from the file system or as app resources. If multiple files are configured, their names are sorted lexicographically to determine the reading sequence.</w:t>
      </w:r>
      <w:r w:rsidR="00AD2D8B">
        <w:rPr>
          <w:lang w:val="en-GB"/>
        </w:rPr>
        <w:t xml:space="preserve"> The field </w:t>
      </w:r>
      <w:r w:rsidR="00AD2D8B" w:rsidRPr="00F21EC2">
        <w:rPr>
          <w:rFonts w:ascii="Consolas" w:hAnsi="Consolas"/>
          <w:lang w:val="en-GB"/>
        </w:rPr>
        <w:t>writeFiles</w:t>
      </w:r>
      <w:r w:rsidR="00AD2D8B">
        <w:rPr>
          <w:lang w:val="en-GB"/>
        </w:rPr>
        <w:t xml:space="preserve"> may contain a </w:t>
      </w:r>
      <w:r w:rsidR="00F21EC2">
        <w:rPr>
          <w:lang w:val="en-GB"/>
        </w:rPr>
        <w:t xml:space="preserve">file or </w:t>
      </w:r>
      <w:r w:rsidR="00AD2D8B">
        <w:rPr>
          <w:lang w:val="en-GB"/>
        </w:rPr>
        <w:t>folder</w:t>
      </w:r>
      <w:r w:rsidR="00F21EC2">
        <w:rPr>
          <w:lang w:val="en-GB"/>
        </w:rPr>
        <w:t xml:space="preserve"> in the file system to write incoming data to (if not specified, incoming data will be ignored). Data points read from the </w:t>
      </w:r>
      <w:r w:rsidR="00F21EC2" w:rsidRPr="006139BC">
        <w:rPr>
          <w:rFonts w:ascii="Consolas" w:hAnsi="Consolas"/>
          <w:lang w:val="en-GB"/>
        </w:rPr>
        <w:t>readFiles</w:t>
      </w:r>
      <w:r w:rsidR="00F21EC2">
        <w:rPr>
          <w:lang w:val="en-GB"/>
        </w:rPr>
        <w:t xml:space="preserve"> may be ingested with a fixed sampling frequency (see </w:t>
      </w:r>
      <w:r w:rsidR="00F21EC2">
        <w:rPr>
          <w:lang w:val="en-GB"/>
        </w:rPr>
        <w:fldChar w:fldCharType="begin"/>
      </w:r>
      <w:r w:rsidR="00F21EC2">
        <w:rPr>
          <w:lang w:val="en-GB"/>
        </w:rPr>
        <w:instrText xml:space="preserve"> REF _Ref193538086 \h  \* MERGEFORMAT </w:instrText>
      </w:r>
      <w:r w:rsidR="00F21EC2">
        <w:rPr>
          <w:lang w:val="en-GB"/>
        </w:rPr>
      </w:r>
      <w:r w:rsidR="00F21EC2">
        <w:rPr>
          <w:lang w:val="en-GB"/>
        </w:rPr>
        <w:fldChar w:fldCharType="separate"/>
      </w:r>
      <w:r w:rsidR="00A63222" w:rsidRPr="003D662E">
        <w:rPr>
          <w:lang w:val="en-US"/>
        </w:rPr>
        <w:t xml:space="preserve">Table </w:t>
      </w:r>
      <w:r w:rsidR="00A63222">
        <w:rPr>
          <w:noProof/>
          <w:lang w:val="en-US"/>
        </w:rPr>
        <w:t>13</w:t>
      </w:r>
      <w:r w:rsidR="00F21EC2">
        <w:rPr>
          <w:lang w:val="en-GB"/>
        </w:rPr>
        <w:fldChar w:fldCharType="end"/>
      </w:r>
      <w:r w:rsidR="00F21EC2">
        <w:rPr>
          <w:lang w:val="en-GB"/>
        </w:rPr>
        <w:t>) in polling mode or a simulated time in non-polling mode, either as fixed time between subsequent data points (</w:t>
      </w:r>
      <w:r w:rsidR="00F21EC2" w:rsidRPr="00F21EC2">
        <w:rPr>
          <w:rFonts w:ascii="Consolas" w:hAnsi="Consolas"/>
          <w:lang w:val="en-GB"/>
        </w:rPr>
        <w:t>dataTimediff</w:t>
      </w:r>
      <w:r w:rsidR="00F21EC2">
        <w:rPr>
          <w:lang w:val="en-GB"/>
        </w:rPr>
        <w:t>) or through a</w:t>
      </w:r>
      <w:r w:rsidR="00670809">
        <w:rPr>
          <w:lang w:val="en-GB"/>
        </w:rPr>
        <w:t xml:space="preserve">n </w:t>
      </w:r>
      <w:r w:rsidR="00670809" w:rsidRPr="00433645">
        <w:rPr>
          <w:rFonts w:ascii="Consolas" w:hAnsi="Consolas"/>
          <w:lang w:val="en-GB"/>
        </w:rPr>
        <w:t>ConnectorInputHandler</w:t>
      </w:r>
      <w:r w:rsidR="00670809">
        <w:rPr>
          <w:lang w:val="en-GB"/>
        </w:rPr>
        <w:t xml:space="preserve"> </w:t>
      </w:r>
      <w:r w:rsidR="00153442">
        <w:rPr>
          <w:lang w:val="en-GB"/>
        </w:rPr>
        <w:t xml:space="preserve">or a </w:t>
      </w:r>
      <w:r w:rsidR="00153442" w:rsidRPr="00153442">
        <w:rPr>
          <w:rFonts w:ascii="Consolas" w:hAnsi="Consolas"/>
          <w:lang w:val="en-GB"/>
        </w:rPr>
        <w:t>DataTimeDiffProvider</w:t>
      </w:r>
      <w:r w:rsidR="00153442">
        <w:rPr>
          <w:lang w:val="en-GB"/>
        </w:rPr>
        <w:t xml:space="preserve"> </w:t>
      </w:r>
      <w:r w:rsidR="00670809">
        <w:rPr>
          <w:lang w:val="en-GB"/>
        </w:rPr>
        <w:t>in generated connector integrations</w:t>
      </w:r>
      <w:r w:rsidR="00F21EC2">
        <w:rPr>
          <w:lang w:val="en-GB"/>
        </w:rPr>
        <w:t xml:space="preserve"> based on the last intested data point.</w:t>
      </w:r>
    </w:p>
    <w:p w14:paraId="047245CF" w14:textId="73ABE7E9" w:rsidR="00765CA5" w:rsidRDefault="00765CA5" w:rsidP="00F21EC2">
      <w:pPr>
        <w:jc w:val="both"/>
        <w:rPr>
          <w:lang w:val="en-GB"/>
        </w:rPr>
      </w:pPr>
      <w:r>
        <w:rPr>
          <w:lang w:val="en-GB"/>
        </w:rPr>
        <w:t xml:space="preserve">Pre-defined </w:t>
      </w:r>
      <w:r w:rsidRPr="003E0323">
        <w:rPr>
          <w:rFonts w:ascii="Consolas" w:hAnsi="Consolas"/>
          <w:lang w:val="en-GB"/>
        </w:rPr>
        <w:t>FileConnector</w:t>
      </w:r>
      <w:r>
        <w:rPr>
          <w:lang w:val="en-GB"/>
        </w:rPr>
        <w:t xml:space="preserve"> </w:t>
      </w:r>
      <w:r w:rsidR="003E0323">
        <w:rPr>
          <w:lang w:val="en-GB"/>
        </w:rPr>
        <w:t xml:space="preserve">IVML </w:t>
      </w:r>
      <w:r>
        <w:rPr>
          <w:lang w:val="en-GB"/>
        </w:rPr>
        <w:t xml:space="preserve">types are </w:t>
      </w:r>
      <w:r w:rsidRPr="00765CA5">
        <w:rPr>
          <w:rFonts w:ascii="Consolas" w:hAnsi="Consolas"/>
          <w:lang w:val="en-GB"/>
        </w:rPr>
        <w:t>JsonFileConnector</w:t>
      </w:r>
      <w:r>
        <w:rPr>
          <w:lang w:val="en-GB"/>
        </w:rPr>
        <w:t xml:space="preserve">, </w:t>
      </w:r>
      <w:r w:rsidRPr="00765CA5">
        <w:rPr>
          <w:rFonts w:ascii="Consolas" w:hAnsi="Consolas"/>
          <w:lang w:val="en-GB"/>
        </w:rPr>
        <w:t>CSVFileConnector</w:t>
      </w:r>
      <w:r>
        <w:rPr>
          <w:lang w:val="en-GB"/>
        </w:rPr>
        <w:t xml:space="preserve"> and </w:t>
      </w:r>
      <w:r w:rsidRPr="00765CA5">
        <w:rPr>
          <w:rFonts w:ascii="Consolas" w:hAnsi="Consolas"/>
          <w:lang w:val="en-GB"/>
        </w:rPr>
        <w:t>TSVFileConnector</w:t>
      </w:r>
      <w:r>
        <w:rPr>
          <w:lang w:val="en-GB"/>
        </w:rPr>
        <w:t>.</w:t>
      </w:r>
    </w:p>
    <w:p w14:paraId="16C18393" w14:textId="6263C2C5" w:rsidR="00D91A72" w:rsidRDefault="00D91A72" w:rsidP="00D91A72">
      <w:pPr>
        <w:pStyle w:val="Heading3"/>
        <w:rPr>
          <w:lang w:val="en-US"/>
        </w:rPr>
      </w:pPr>
      <w:r>
        <w:rPr>
          <w:lang w:val="en-US"/>
        </w:rPr>
        <w:lastRenderedPageBreak/>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2693389B"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A63222" w:rsidRPr="003D662E">
        <w:rPr>
          <w:lang w:val="en-US"/>
        </w:rPr>
        <w:t xml:space="preserve">Figure </w:t>
      </w:r>
      <w:r w:rsidR="00A63222">
        <w:rPr>
          <w:noProof/>
          <w:lang w:val="en-US"/>
        </w:rPr>
        <w:t>41</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A63222" w:rsidRPr="003D662E">
        <w:rPr>
          <w:lang w:val="en-US"/>
        </w:rPr>
        <w:t xml:space="preserve">Figure </w:t>
      </w:r>
      <w:r w:rsidR="00A63222">
        <w:rPr>
          <w:noProof/>
          <w:lang w:val="en-US"/>
        </w:rPr>
        <w:t>43</w:t>
      </w:r>
      <w:r>
        <w:rPr>
          <w:lang w:val="en-US"/>
        </w:rPr>
        <w:fldChar w:fldCharType="end"/>
      </w:r>
      <w:r>
        <w:rPr>
          <w:lang w:val="en-US"/>
        </w:rPr>
        <w:t xml:space="preserve"> for an example). An application specifies its constituting service meshes (usually one) as well as technical information.</w:t>
      </w:r>
    </w:p>
    <w:p w14:paraId="0B7392E8" w14:textId="3ED5199F"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A63222" w:rsidRPr="003D662E">
        <w:rPr>
          <w:lang w:val="en-US"/>
        </w:rPr>
        <w:t xml:space="preserve">Table </w:t>
      </w:r>
      <w:r w:rsidR="00A63222">
        <w:rPr>
          <w:noProof/>
          <w:lang w:val="en-US"/>
        </w:rPr>
        <w:t>21</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A63222" w:rsidRPr="003D662E">
        <w:rPr>
          <w:lang w:val="en-US"/>
        </w:rPr>
        <w:t xml:space="preserve">Figure </w:t>
      </w:r>
      <w:r w:rsidR="00A63222">
        <w:rPr>
          <w:noProof/>
          <w:lang w:val="en-US"/>
        </w:rPr>
        <w:t>48</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07FC5721" w:rsidR="00AC33A3" w:rsidRDefault="00AC33A3" w:rsidP="00AC33A3">
      <w:pPr>
        <w:pStyle w:val="Caption"/>
        <w:jc w:val="center"/>
        <w:rPr>
          <w:lang w:val="en-US"/>
        </w:rPr>
      </w:pPr>
      <w:bookmarkStart w:id="250"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63222">
        <w:rPr>
          <w:noProof/>
          <w:lang w:val="en-US"/>
        </w:rPr>
        <w:t>21</w:t>
      </w:r>
      <w:r w:rsidRPr="003D662E">
        <w:fldChar w:fldCharType="end"/>
      </w:r>
      <w:bookmarkEnd w:id="250"/>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6D21FB"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6D21FB"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6D21FB"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6D21FB"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6D21FB"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6D21FB"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6D21FB"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6D21FB"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3B1AE666"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A63222">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6D21FB"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6D21FB"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6D21FB"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lastRenderedPageBreak/>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6D21FB"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6D21FB"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6D21FB"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51" w:name="_Toc148037179"/>
      <w:r w:rsidRPr="003D662E">
        <w:rPr>
          <w:lang w:val="en-US"/>
        </w:rPr>
        <w:t xml:space="preserve">Platform </w:t>
      </w:r>
      <w:r w:rsidR="00600F88" w:rsidRPr="003D662E">
        <w:rPr>
          <w:lang w:val="en-US"/>
        </w:rPr>
        <w:t>I</w:t>
      </w:r>
      <w:r w:rsidRPr="003D662E">
        <w:rPr>
          <w:lang w:val="en-US"/>
        </w:rPr>
        <w:t xml:space="preserve">nstantiation </w:t>
      </w:r>
      <w:bookmarkEnd w:id="224"/>
      <w:r w:rsidR="00600F88" w:rsidRPr="003D662E">
        <w:rPr>
          <w:lang w:val="en-US"/>
        </w:rPr>
        <w:t>P</w:t>
      </w:r>
      <w:r w:rsidR="001974CC" w:rsidRPr="003D662E">
        <w:rPr>
          <w:lang w:val="en-US"/>
        </w:rPr>
        <w:t>rocess</w:t>
      </w:r>
      <w:bookmarkEnd w:id="225"/>
      <w:bookmarkEnd w:id="229"/>
      <w:bookmarkEnd w:id="232"/>
      <w:bookmarkEnd w:id="251"/>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14DDFA44"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56</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7245E8">
      <w:pPr>
        <w:pStyle w:val="ListParagraph"/>
        <w:numPr>
          <w:ilvl w:val="0"/>
          <w:numId w:val="28"/>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7245E8">
      <w:pPr>
        <w:pStyle w:val="ListParagraph"/>
        <w:numPr>
          <w:ilvl w:val="0"/>
          <w:numId w:val="28"/>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7245E8">
      <w:pPr>
        <w:pStyle w:val="ListParagraph"/>
        <w:numPr>
          <w:ilvl w:val="0"/>
          <w:numId w:val="28"/>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7245E8">
      <w:pPr>
        <w:pStyle w:val="ListParagraph"/>
        <w:numPr>
          <w:ilvl w:val="0"/>
          <w:numId w:val="28"/>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7245E8">
      <w:pPr>
        <w:pStyle w:val="ListParagraph"/>
        <w:numPr>
          <w:ilvl w:val="0"/>
          <w:numId w:val="28"/>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469FD939" w:rsidR="00DD2F24" w:rsidRPr="003D662E" w:rsidRDefault="006E2A97" w:rsidP="007245E8">
      <w:pPr>
        <w:pStyle w:val="ListParagraph"/>
        <w:numPr>
          <w:ilvl w:val="0"/>
          <w:numId w:val="28"/>
        </w:numPr>
        <w:jc w:val="both"/>
        <w:rPr>
          <w:lang w:val="en-US"/>
        </w:rPr>
      </w:pPr>
      <w:r w:rsidRPr="003D662E">
        <w:rPr>
          <w:rFonts w:ascii="Consolas" w:hAnsi="Consolas"/>
          <w:lang w:val="en-US"/>
        </w:rPr>
        <w:lastRenderedPageBreak/>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56</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39D2C45B"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A63222" w:rsidRPr="003D662E">
        <w:rPr>
          <w:lang w:val="en-US"/>
        </w:rPr>
        <w:t xml:space="preserve">Figure </w:t>
      </w:r>
      <w:r w:rsidR="00A63222">
        <w:rPr>
          <w:noProof/>
          <w:lang w:val="en-US"/>
        </w:rPr>
        <w:t>56</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1FB9957A"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09"/>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A63222">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605B410B"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52"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A63222" w:rsidRPr="003D662E">
        <w:rPr>
          <w:lang w:val="en-US"/>
        </w:rPr>
        <w:t xml:space="preserve">Figure </w:t>
      </w:r>
      <w:r w:rsidR="00A63222">
        <w:rPr>
          <w:noProof/>
          <w:lang w:val="en-US"/>
        </w:rPr>
        <w:t>56</w:t>
      </w:r>
      <w:r w:rsidR="001C10C3" w:rsidRPr="003D662E">
        <w:rPr>
          <w:lang w:val="en-US"/>
        </w:rPr>
        <w:fldChar w:fldCharType="end"/>
      </w:r>
      <w:bookmarkEnd w:id="252"/>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0EA59C87" w:rsidR="00E5519D" w:rsidRPr="003D662E" w:rsidRDefault="00507BCA" w:rsidP="00507BCA">
      <w:pPr>
        <w:pStyle w:val="Caption"/>
        <w:jc w:val="center"/>
        <w:rPr>
          <w:lang w:val="en-US"/>
        </w:rPr>
      </w:pPr>
      <w:bookmarkStart w:id="253"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56</w:t>
      </w:r>
      <w:r w:rsidRPr="003D662E">
        <w:fldChar w:fldCharType="end"/>
      </w:r>
      <w:bookmarkEnd w:id="253"/>
      <w:r w:rsidRPr="003D662E">
        <w:rPr>
          <w:lang w:val="en-US"/>
        </w:rPr>
        <w:t>: Overview of the platform instantiation process.</w:t>
      </w:r>
    </w:p>
    <w:p w14:paraId="5DBA7B46" w14:textId="7D72CCE1" w:rsidR="00F062A7" w:rsidRPr="003D662E" w:rsidRDefault="00782909" w:rsidP="00D9614F">
      <w:pPr>
        <w:jc w:val="both"/>
        <w:rPr>
          <w:lang w:val="en-US"/>
        </w:rPr>
      </w:pPr>
      <w:bookmarkStart w:id="254"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5" w:name="_Ref120789406"/>
      <w:bookmarkStart w:id="256" w:name="_Toc148037180"/>
      <w:bookmarkStart w:id="257" w:name="_Ref101353228"/>
      <w:r w:rsidRPr="003D662E">
        <w:rPr>
          <w:lang w:val="en-US"/>
        </w:rPr>
        <w:t>Container Instantiation</w:t>
      </w:r>
      <w:bookmarkEnd w:id="255"/>
      <w:bookmarkEnd w:id="256"/>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1B93A299"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A63222" w:rsidRPr="003D662E">
        <w:rPr>
          <w:lang w:val="en-GB"/>
        </w:rPr>
        <w:t xml:space="preserve">Figure </w:t>
      </w:r>
      <w:r w:rsidR="00A63222">
        <w:rPr>
          <w:noProof/>
          <w:lang w:val="en-GB"/>
        </w:rPr>
        <w:t>57</w:t>
      </w:r>
      <w:r w:rsidR="00EB40C0" w:rsidRPr="003D662E">
        <w:rPr>
          <w:lang w:val="en-US"/>
        </w:rPr>
        <w:fldChar w:fldCharType="end"/>
      </w:r>
      <w:r w:rsidRPr="003D662E">
        <w:rPr>
          <w:lang w:val="en-US"/>
        </w:rPr>
        <w:t>. These types are</w:t>
      </w:r>
    </w:p>
    <w:p w14:paraId="26536EE4" w14:textId="22E6EBA1" w:rsidR="00476E51" w:rsidRPr="003D662E" w:rsidRDefault="00476E51" w:rsidP="007245E8">
      <w:pPr>
        <w:pStyle w:val="ListParagraph"/>
        <w:numPr>
          <w:ilvl w:val="0"/>
          <w:numId w:val="46"/>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7245E8">
      <w:pPr>
        <w:pStyle w:val="ListParagraph"/>
        <w:numPr>
          <w:ilvl w:val="0"/>
          <w:numId w:val="46"/>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7245E8">
      <w:pPr>
        <w:pStyle w:val="ListParagraph"/>
        <w:numPr>
          <w:ilvl w:val="0"/>
          <w:numId w:val="46"/>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7245E8">
      <w:pPr>
        <w:pStyle w:val="ListParagraph"/>
        <w:numPr>
          <w:ilvl w:val="0"/>
          <w:numId w:val="46"/>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7245E8">
      <w:pPr>
        <w:pStyle w:val="ListParagraph"/>
        <w:numPr>
          <w:ilvl w:val="0"/>
          <w:numId w:val="46"/>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7245E8">
      <w:pPr>
        <w:pStyle w:val="ListParagraph"/>
        <w:numPr>
          <w:ilvl w:val="0"/>
          <w:numId w:val="46"/>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65B4DE8E" w:rsidR="00080E6F" w:rsidRPr="003D662E" w:rsidRDefault="00080E6F" w:rsidP="00EB40C0">
      <w:pPr>
        <w:pStyle w:val="Caption"/>
        <w:jc w:val="center"/>
        <w:rPr>
          <w:lang w:val="en-GB"/>
        </w:rPr>
      </w:pPr>
      <w:bookmarkStart w:id="258"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63222">
        <w:rPr>
          <w:noProof/>
          <w:lang w:val="en-GB"/>
        </w:rPr>
        <w:t>57</w:t>
      </w:r>
      <w:r w:rsidRPr="003D662E">
        <w:fldChar w:fldCharType="end"/>
      </w:r>
      <w:bookmarkEnd w:id="258"/>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24F95BC3"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0"/>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A63222" w:rsidRPr="007D4360">
        <w:rPr>
          <w:lang w:val="en-GB"/>
        </w:rPr>
        <w:t xml:space="preserve">Figure </w:t>
      </w:r>
      <w:r w:rsidR="00A63222">
        <w:rPr>
          <w:noProof/>
          <w:lang w:val="en-GB"/>
        </w:rPr>
        <w:t>58</w:t>
      </w:r>
      <w:r w:rsidR="00A63222"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0BCC8D38" w:rsidR="00531E30" w:rsidRPr="007D4360" w:rsidRDefault="00531E30" w:rsidP="00531E30">
      <w:pPr>
        <w:pStyle w:val="Caption"/>
        <w:jc w:val="center"/>
        <w:rPr>
          <w:lang w:val="en-GB"/>
        </w:rPr>
      </w:pPr>
      <w:bookmarkStart w:id="259"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A63222">
        <w:rPr>
          <w:noProof/>
          <w:lang w:val="en-GB"/>
        </w:rPr>
        <w:t>58</w:t>
      </w:r>
      <w:r w:rsidRPr="007D4360">
        <w:fldChar w:fldCharType="end"/>
      </w:r>
      <w:r w:rsidRPr="007D4360">
        <w:rPr>
          <w:lang w:val="en-GB"/>
        </w:rPr>
        <w:t>: Container base image creation</w:t>
      </w:r>
      <w:bookmarkEnd w:id="259"/>
    </w:p>
    <w:p w14:paraId="1A1CFA7E" w14:textId="4255E07B" w:rsidR="005477EB" w:rsidRPr="007D4360" w:rsidRDefault="005477EB" w:rsidP="007245E8">
      <w:pPr>
        <w:pStyle w:val="ListParagraph"/>
        <w:numPr>
          <w:ilvl w:val="0"/>
          <w:numId w:val="49"/>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7245E8">
      <w:pPr>
        <w:pStyle w:val="ListParagraph"/>
        <w:numPr>
          <w:ilvl w:val="0"/>
          <w:numId w:val="49"/>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7245E8">
      <w:pPr>
        <w:pStyle w:val="ListParagraph"/>
        <w:numPr>
          <w:ilvl w:val="0"/>
          <w:numId w:val="49"/>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7245E8">
      <w:pPr>
        <w:pStyle w:val="ListParagraph"/>
        <w:numPr>
          <w:ilvl w:val="1"/>
          <w:numId w:val="49"/>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7245E8">
      <w:pPr>
        <w:pStyle w:val="ListParagraph"/>
        <w:numPr>
          <w:ilvl w:val="1"/>
          <w:numId w:val="49"/>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6A519174"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A63222">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A63222">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60" w:name="_Ref120789357"/>
      <w:bookmarkStart w:id="261" w:name="_Toc148037181"/>
      <w:r w:rsidRPr="003D662E">
        <w:rPr>
          <w:lang w:val="en-US"/>
        </w:rPr>
        <w:lastRenderedPageBreak/>
        <w:t>Example</w:t>
      </w:r>
      <w:r w:rsidR="00F41335" w:rsidRPr="003D662E">
        <w:rPr>
          <w:lang w:val="en-US"/>
        </w:rPr>
        <w:t xml:space="preserve"> Application</w:t>
      </w:r>
      <w:r w:rsidRPr="003D662E">
        <w:rPr>
          <w:lang w:val="en-US"/>
        </w:rPr>
        <w:t>s</w:t>
      </w:r>
      <w:bookmarkEnd w:id="257"/>
      <w:bookmarkEnd w:id="260"/>
      <w:bookmarkEnd w:id="261"/>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1"/>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7245E8">
      <w:pPr>
        <w:pStyle w:val="ListParagraph"/>
        <w:numPr>
          <w:ilvl w:val="0"/>
          <w:numId w:val="33"/>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7245E8">
      <w:pPr>
        <w:pStyle w:val="ListParagraph"/>
        <w:numPr>
          <w:ilvl w:val="0"/>
          <w:numId w:val="33"/>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7245E8">
      <w:pPr>
        <w:pStyle w:val="ListParagraph"/>
        <w:numPr>
          <w:ilvl w:val="0"/>
          <w:numId w:val="33"/>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7245E8">
      <w:pPr>
        <w:pStyle w:val="ListParagraph"/>
        <w:numPr>
          <w:ilvl w:val="0"/>
          <w:numId w:val="33"/>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28DB8CCC" w:rsidR="00A834B6" w:rsidRDefault="00783E6B" w:rsidP="007245E8">
      <w:pPr>
        <w:pStyle w:val="ListParagraph"/>
        <w:numPr>
          <w:ilvl w:val="0"/>
          <w:numId w:val="33"/>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fldChar w:fldCharType="separate"/>
      </w:r>
      <w:r w:rsidR="00A63222">
        <w:rPr>
          <w:b/>
          <w:bCs/>
          <w:vertAlign w:val="superscript"/>
          <w:lang w:val="en-US"/>
        </w:rPr>
        <w:t>Error!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8"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651DF593" w:rsidR="00A834B6" w:rsidRDefault="00A834B6" w:rsidP="00A834B6">
      <w:pPr>
        <w:pStyle w:val="Caption"/>
        <w:jc w:val="center"/>
        <w:rPr>
          <w:lang w:val="en-GB"/>
        </w:rPr>
      </w:pPr>
      <w:bookmarkStart w:id="262"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63222">
        <w:rPr>
          <w:noProof/>
          <w:lang w:val="en-GB"/>
        </w:rPr>
        <w:t>59</w:t>
      </w:r>
      <w:r w:rsidRPr="003D662E">
        <w:fldChar w:fldCharType="end"/>
      </w:r>
      <w:bookmarkEnd w:id="262"/>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58059167" w:rsidR="009573A8" w:rsidRPr="003D662E" w:rsidRDefault="00505128" w:rsidP="007245E8">
      <w:pPr>
        <w:pStyle w:val="ListParagraph"/>
        <w:numPr>
          <w:ilvl w:val="0"/>
          <w:numId w:val="33"/>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A63222" w:rsidRPr="003D662E">
        <w:rPr>
          <w:lang w:val="en-GB"/>
        </w:rPr>
        <w:t xml:space="preserve">Figure </w:t>
      </w:r>
      <w:r w:rsidR="00A63222">
        <w:rPr>
          <w:noProof/>
          <w:lang w:val="en-GB"/>
        </w:rPr>
        <w:t>59</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5FDFD800" w:rsidR="00DB6AFB" w:rsidRDefault="00A834B6" w:rsidP="007245E8">
      <w:pPr>
        <w:pStyle w:val="ListParagraph"/>
        <w:numPr>
          <w:ilvl w:val="0"/>
          <w:numId w:val="33"/>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A63222" w:rsidRPr="007F5501">
        <w:rPr>
          <w:lang w:val="en-GB"/>
        </w:rPr>
        <w:t xml:space="preserve">Figure </w:t>
      </w:r>
      <w:r w:rsidR="00A63222">
        <w:rPr>
          <w:noProof/>
          <w:lang w:val="en-GB"/>
        </w:rPr>
        <w:t>60</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53DE3DB5" w:rsidR="00DB6AFB" w:rsidRPr="007F5501" w:rsidRDefault="00DB6AFB" w:rsidP="00DB6AFB">
      <w:pPr>
        <w:pStyle w:val="Caption"/>
        <w:jc w:val="center"/>
        <w:rPr>
          <w:lang w:val="en-GB"/>
        </w:rPr>
      </w:pPr>
      <w:bookmarkStart w:id="263"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A63222">
        <w:rPr>
          <w:noProof/>
          <w:lang w:val="en-GB"/>
        </w:rPr>
        <w:t>60</w:t>
      </w:r>
      <w:r>
        <w:fldChar w:fldCharType="end"/>
      </w:r>
      <w:bookmarkEnd w:id="263"/>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7245E8">
      <w:pPr>
        <w:pStyle w:val="ListParagraph"/>
        <w:numPr>
          <w:ilvl w:val="0"/>
          <w:numId w:val="33"/>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2"/>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7245E8">
      <w:pPr>
        <w:pStyle w:val="ListParagraph"/>
        <w:numPr>
          <w:ilvl w:val="0"/>
          <w:numId w:val="33"/>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7245E8">
      <w:pPr>
        <w:pStyle w:val="ListParagraph"/>
        <w:numPr>
          <w:ilvl w:val="0"/>
          <w:numId w:val="33"/>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modbusTcp</w:t>
      </w:r>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REST</w:t>
      </w:r>
      <w:r w:rsidRPr="003B7191">
        <w:rPr>
          <w:b/>
          <w:lang w:val="en-US"/>
        </w:rPr>
        <w:t>:</w:t>
      </w:r>
      <w:r w:rsidRPr="003B7191">
        <w:rPr>
          <w:lang w:val="en-US"/>
        </w:rPr>
        <w:t xml:space="preserve"> </w:t>
      </w:r>
      <w:r>
        <w:rPr>
          <w:lang w:val="en-US"/>
        </w:rPr>
        <w:t>Regression test example for the REST connector. Contains a simple application, but just for completeness of the configuration model. The application is not used, rather than the connector is directly tested.</w:t>
      </w:r>
    </w:p>
    <w:p w14:paraId="57D50C11" w14:textId="0F053695" w:rsidR="00E62ABC" w:rsidRDefault="00E62ABC" w:rsidP="007245E8">
      <w:pPr>
        <w:pStyle w:val="ListParagraph"/>
        <w:numPr>
          <w:ilvl w:val="0"/>
          <w:numId w:val="33"/>
        </w:numPr>
        <w:jc w:val="both"/>
        <w:rPr>
          <w:lang w:val="en-US"/>
        </w:rPr>
      </w:pPr>
      <w:r w:rsidRPr="003B7191">
        <w:rPr>
          <w:b/>
          <w:lang w:val="en-US"/>
        </w:rPr>
        <w:t>examples.</w:t>
      </w:r>
      <w:r>
        <w:rPr>
          <w:b/>
          <w:lang w:val="en-US"/>
        </w:rPr>
        <w:t>MDZH</w:t>
      </w:r>
      <w:r w:rsidRPr="003B7191">
        <w:rPr>
          <w:b/>
          <w:lang w:val="en-US"/>
        </w:rPr>
        <w:t>:</w:t>
      </w:r>
      <w:r w:rsidRPr="003B7191">
        <w:rPr>
          <w:lang w:val="en-US"/>
        </w:rPr>
        <w:t xml:space="preserve"> </w:t>
      </w:r>
      <w:r>
        <w:rPr>
          <w:lang w:val="en-US"/>
        </w:rPr>
        <w:t>Conceptual example for an energy demonstrator in the Mittelstands Digital Zentrum Hannover. Includes OPC UA, AAS, serial and INFLUX connector.</w:t>
      </w:r>
    </w:p>
    <w:p w14:paraId="4A2DBE7B" w14:textId="13469507" w:rsidR="00E5519D" w:rsidRPr="003D662E" w:rsidRDefault="00E5519D" w:rsidP="00E5519D">
      <w:pPr>
        <w:pStyle w:val="Heading2"/>
        <w:rPr>
          <w:lang w:val="en-US"/>
        </w:rPr>
      </w:pPr>
      <w:bookmarkStart w:id="264" w:name="_Ref101369004"/>
      <w:bookmarkStart w:id="265" w:name="_Toc148037182"/>
      <w:r w:rsidRPr="003D662E">
        <w:rPr>
          <w:lang w:val="en-US"/>
        </w:rPr>
        <w:t xml:space="preserve">Creating an </w:t>
      </w:r>
      <w:r w:rsidR="003736EF" w:rsidRPr="003D662E">
        <w:rPr>
          <w:lang w:val="en-US"/>
        </w:rPr>
        <w:t>A</w:t>
      </w:r>
      <w:r w:rsidRPr="003D662E">
        <w:rPr>
          <w:lang w:val="en-US"/>
        </w:rPr>
        <w:t>pplication</w:t>
      </w:r>
      <w:bookmarkEnd w:id="254"/>
      <w:bookmarkEnd w:id="264"/>
      <w:bookmarkEnd w:id="265"/>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t>
      </w:r>
      <w:r w:rsidR="00E46B57" w:rsidRPr="003D662E">
        <w:rPr>
          <w:lang w:val="en-US"/>
        </w:rPr>
        <w:lastRenderedPageBreak/>
        <w:t xml:space="preserve">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4F7CA903"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61</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A63222" w:rsidRPr="003D662E">
        <w:rPr>
          <w:lang w:val="en-US"/>
        </w:rPr>
        <w:t xml:space="preserve">Figure </w:t>
      </w:r>
      <w:r w:rsidR="00A63222">
        <w:rPr>
          <w:noProof/>
          <w:lang w:val="en-US"/>
        </w:rPr>
        <w:t>61</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fldChar w:fldCharType="separate"/>
      </w:r>
      <w:r w:rsidR="00A63222">
        <w:rPr>
          <w:b/>
          <w:bCs/>
          <w:vertAlign w:val="superscript"/>
          <w:lang w:val="en-US"/>
        </w:rPr>
        <w:t>Error!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7245E8">
      <w:pPr>
        <w:pStyle w:val="ListParagraph"/>
        <w:numPr>
          <w:ilvl w:val="0"/>
          <w:numId w:val="26"/>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3"/>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7245E8">
      <w:pPr>
        <w:pStyle w:val="ListParagraph"/>
        <w:numPr>
          <w:ilvl w:val="0"/>
          <w:numId w:val="26"/>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6F661AFA" w:rsidR="0024178C" w:rsidRPr="003D662E" w:rsidRDefault="00AD0037" w:rsidP="007245E8">
      <w:pPr>
        <w:pStyle w:val="ListParagraph"/>
        <w:numPr>
          <w:ilvl w:val="0"/>
          <w:numId w:val="26"/>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A63222">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7245E8">
      <w:pPr>
        <w:pStyle w:val="ListParagraph"/>
        <w:numPr>
          <w:ilvl w:val="0"/>
          <w:numId w:val="26"/>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2591CF25" w:rsidR="00FE1F18" w:rsidRPr="003D662E" w:rsidRDefault="00825873" w:rsidP="007245E8">
      <w:pPr>
        <w:pStyle w:val="ListParagraph"/>
        <w:numPr>
          <w:ilvl w:val="0"/>
          <w:numId w:val="26"/>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A63222">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A63222">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0301AEDA" w:rsidR="00507BCA" w:rsidRPr="003D662E" w:rsidRDefault="00507BCA" w:rsidP="00507BCA">
      <w:pPr>
        <w:pStyle w:val="Caption"/>
        <w:jc w:val="center"/>
        <w:rPr>
          <w:lang w:val="en-US"/>
        </w:rPr>
      </w:pPr>
      <w:bookmarkStart w:id="266"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61</w:t>
      </w:r>
      <w:r w:rsidRPr="003D662E">
        <w:fldChar w:fldCharType="end"/>
      </w:r>
      <w:bookmarkEnd w:id="266"/>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7" w:name="_Ref110940416"/>
      <w:bookmarkStart w:id="268" w:name="_Toc148037183"/>
      <w:r w:rsidRPr="003D662E">
        <w:rPr>
          <w:lang w:val="en-US"/>
        </w:rPr>
        <w:t>Project Structures</w:t>
      </w:r>
      <w:bookmarkEnd w:id="267"/>
      <w:bookmarkEnd w:id="268"/>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55AEE4C3"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61</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0C8493A1"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w:t>
      </w:r>
      <w:r w:rsidRPr="003D662E">
        <w:rPr>
          <w:lang w:val="en-US"/>
        </w:rPr>
        <w:lastRenderedPageBreak/>
        <w:t xml:space="preserve">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4"/>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5"/>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4392B86F" w:rsidR="0006191D" w:rsidRPr="003D662E" w:rsidRDefault="0006191D" w:rsidP="0006191D">
      <w:pPr>
        <w:pStyle w:val="Caption"/>
        <w:jc w:val="center"/>
        <w:rPr>
          <w:lang w:val="en-US"/>
        </w:rPr>
      </w:pPr>
      <w:bookmarkStart w:id="270"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63</w:t>
      </w:r>
      <w:r w:rsidRPr="003D662E">
        <w:fldChar w:fldCharType="end"/>
      </w:r>
      <w:bookmarkEnd w:id="270"/>
      <w:r w:rsidRPr="003D662E">
        <w:rPr>
          <w:lang w:val="en-US"/>
        </w:rPr>
        <w:t>: Detailed structure of the generated application interfaces.</w:t>
      </w:r>
    </w:p>
    <w:p w14:paraId="535B70B8" w14:textId="52AC07F0"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63</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662FA298" w:rsidR="0006191D" w:rsidRPr="003D662E" w:rsidRDefault="0006191D" w:rsidP="0006191D">
      <w:pPr>
        <w:pStyle w:val="Caption"/>
        <w:jc w:val="center"/>
        <w:rPr>
          <w:lang w:val="en-US"/>
        </w:rPr>
      </w:pPr>
      <w:bookmarkStart w:id="271"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64</w:t>
      </w:r>
      <w:r w:rsidRPr="003D662E">
        <w:fldChar w:fldCharType="end"/>
      </w:r>
      <w:bookmarkEnd w:id="271"/>
      <w:r w:rsidRPr="003D662E">
        <w:rPr>
          <w:lang w:val="en-US"/>
        </w:rPr>
        <w:t>: Detailed structure of the generated service integrations.</w:t>
      </w:r>
    </w:p>
    <w:p w14:paraId="29132970" w14:textId="057399CA"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6"/>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A63222">
        <w:rPr>
          <w:lang w:val="en-US"/>
        </w:rPr>
        <w:t>3.5.2.1</w:t>
      </w:r>
      <w:r w:rsidRPr="003D662E">
        <w:rPr>
          <w:lang w:val="en-US"/>
        </w:rPr>
        <w:fldChar w:fldCharType="end"/>
      </w:r>
      <w:r w:rsidRPr="003D662E">
        <w:rPr>
          <w:lang w:val="en-US"/>
        </w:rPr>
        <w:t>.</w:t>
      </w:r>
    </w:p>
    <w:p w14:paraId="752A4F66" w14:textId="56E59A10"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A63222" w:rsidRPr="003D662E">
        <w:rPr>
          <w:lang w:val="en-US"/>
        </w:rPr>
        <w:t xml:space="preserve">Figure </w:t>
      </w:r>
      <w:r w:rsidR="00A63222">
        <w:rPr>
          <w:noProof/>
          <w:lang w:val="en-US"/>
        </w:rPr>
        <w:t>65</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tests (in </w:t>
      </w:r>
      <w:r w:rsidR="00566A62" w:rsidRPr="00566A62">
        <w:rPr>
          <w:rFonts w:ascii="Consolas" w:hAnsi="Consolas"/>
          <w:lang w:val="en-US"/>
        </w:rPr>
        <w:t>iip.connectivity</w:t>
      </w:r>
      <w:r w:rsidR="00566A62">
        <w:rPr>
          <w:lang w:val="en-US"/>
        </w:rPr>
        <w:t xml:space="preserve">), simple programs that are intended to run a generated connector </w:t>
      </w:r>
      <w:r w:rsidR="00566A62">
        <w:rPr>
          <w:lang w:val="en-US"/>
        </w:rPr>
        <w:lastRenderedPageBreak/>
        <w:t xml:space="preserve">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7245E8">
      <w:pPr>
        <w:pStyle w:val="ListParagraph"/>
        <w:numPr>
          <w:ilvl w:val="0"/>
          <w:numId w:val="43"/>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7245E8">
      <w:pPr>
        <w:pStyle w:val="ListParagraph"/>
        <w:numPr>
          <w:ilvl w:val="0"/>
          <w:numId w:val="43"/>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7245E8">
      <w:pPr>
        <w:pStyle w:val="ListParagraph"/>
        <w:numPr>
          <w:ilvl w:val="0"/>
          <w:numId w:val="43"/>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7245E8">
      <w:pPr>
        <w:pStyle w:val="ListParagraph"/>
        <w:numPr>
          <w:ilvl w:val="0"/>
          <w:numId w:val="43"/>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7245E8">
      <w:pPr>
        <w:pStyle w:val="ListParagraph"/>
        <w:numPr>
          <w:ilvl w:val="0"/>
          <w:numId w:val="43"/>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7245E8">
      <w:pPr>
        <w:pStyle w:val="ListParagraph"/>
        <w:numPr>
          <w:ilvl w:val="0"/>
          <w:numId w:val="43"/>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7245E8">
      <w:pPr>
        <w:pStyle w:val="ListParagraph"/>
        <w:numPr>
          <w:ilvl w:val="0"/>
          <w:numId w:val="43"/>
        </w:numPr>
        <w:jc w:val="both"/>
        <w:rPr>
          <w:lang w:val="en-US"/>
        </w:rPr>
      </w:pPr>
      <w:r w:rsidRPr="003D662E">
        <w:rPr>
          <w:lang w:val="en-US"/>
        </w:rPr>
        <w:t xml:space="preserve">Test data specification </w:t>
      </w:r>
      <w:r w:rsidR="00876260" w:rsidRPr="003D662E">
        <w:rPr>
          <w:lang w:val="en-US"/>
        </w:rPr>
        <w:t xml:space="preserve">in </w:t>
      </w:r>
      <w:bookmarkStart w:id="272" w:name="_Hlk113956115"/>
      <w:r w:rsidR="00876260" w:rsidRPr="003D662E">
        <w:rPr>
          <w:rFonts w:ascii="Consolas" w:hAnsi="Consolas"/>
          <w:lang w:val="en-US"/>
        </w:rPr>
        <w:t>src/test/resources</w:t>
      </w:r>
      <w:bookmarkEnd w:id="272"/>
      <w:r w:rsidR="00876260" w:rsidRPr="003D662E">
        <w:rPr>
          <w:lang w:val="en-US"/>
        </w:rPr>
        <w:t xml:space="preserve"> </w:t>
      </w:r>
      <w:r w:rsidRPr="003D662E">
        <w:rPr>
          <w:lang w:val="en-US"/>
        </w:rPr>
        <w:t>(to be filled and renamed)</w:t>
      </w:r>
    </w:p>
    <w:p w14:paraId="3D6F7B99" w14:textId="5DE5DE55" w:rsidR="002B4EFC" w:rsidRPr="003D662E" w:rsidRDefault="002B4EFC" w:rsidP="007245E8">
      <w:pPr>
        <w:pStyle w:val="ListParagraph"/>
        <w:numPr>
          <w:ilvl w:val="0"/>
          <w:numId w:val="43"/>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22AAB44F" w:rsidR="00312A84" w:rsidRPr="003D662E" w:rsidRDefault="00312A84" w:rsidP="00312A84">
      <w:pPr>
        <w:pStyle w:val="Caption"/>
        <w:jc w:val="center"/>
        <w:rPr>
          <w:lang w:val="en-US"/>
        </w:rPr>
      </w:pPr>
      <w:bookmarkStart w:id="273"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65</w:t>
      </w:r>
      <w:r w:rsidRPr="003D662E">
        <w:fldChar w:fldCharType="end"/>
      </w:r>
      <w:bookmarkEnd w:id="273"/>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74" w:name="_Ref111448857"/>
      <w:bookmarkStart w:id="275" w:name="_Toc148037184"/>
      <w:r w:rsidRPr="003D662E">
        <w:rPr>
          <w:lang w:val="en-US"/>
        </w:rPr>
        <w:t xml:space="preserve">Default Build </w:t>
      </w:r>
      <w:r w:rsidR="00FD00DF" w:rsidRPr="003D662E">
        <w:rPr>
          <w:lang w:val="en-US"/>
        </w:rPr>
        <w:t>Sequences</w:t>
      </w:r>
      <w:bookmarkEnd w:id="274"/>
      <w:bookmarkEnd w:id="275"/>
    </w:p>
    <w:p w14:paraId="72487AAF" w14:textId="04FBF8E6"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A63222">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A63222">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73833B72" w:rsidR="004D4232" w:rsidRPr="003D662E" w:rsidRDefault="004D4232" w:rsidP="007245E8">
      <w:pPr>
        <w:pStyle w:val="ListParagraph"/>
        <w:numPr>
          <w:ilvl w:val="0"/>
          <w:numId w:val="40"/>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A63222">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7245E8">
      <w:pPr>
        <w:pStyle w:val="ListParagraph"/>
        <w:numPr>
          <w:ilvl w:val="0"/>
          <w:numId w:val="40"/>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7245E8">
      <w:pPr>
        <w:pStyle w:val="ListParagraph"/>
        <w:numPr>
          <w:ilvl w:val="0"/>
          <w:numId w:val="41"/>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3B1E80B9" w:rsidR="007D4CA2" w:rsidRPr="003D662E" w:rsidRDefault="007D4CA2" w:rsidP="007245E8">
      <w:pPr>
        <w:pStyle w:val="ListParagraph"/>
        <w:numPr>
          <w:ilvl w:val="0"/>
          <w:numId w:val="41"/>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A63222">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A63222">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A63222">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6ED11C5D"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A63222">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76" w:name="_Ref111448859"/>
      <w:bookmarkStart w:id="277"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76"/>
      <w:bookmarkEnd w:id="277"/>
    </w:p>
    <w:p w14:paraId="35B8A070" w14:textId="1AEDB33E"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A63222">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A63222">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A63222">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644A4563" w:rsidR="00BA6B3E" w:rsidRPr="003D662E" w:rsidRDefault="00BA6B3E" w:rsidP="007245E8">
      <w:pPr>
        <w:pStyle w:val="ListParagraph"/>
        <w:numPr>
          <w:ilvl w:val="0"/>
          <w:numId w:val="38"/>
        </w:numPr>
        <w:jc w:val="both"/>
        <w:rPr>
          <w:lang w:val="en-US"/>
        </w:rPr>
      </w:pPr>
      <w:r w:rsidRPr="003D662E">
        <w:rPr>
          <w:lang w:val="en-US"/>
        </w:rPr>
        <w:lastRenderedPageBreak/>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A63222">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7"/>
      </w:r>
      <w:r w:rsidR="00EF06CB" w:rsidRPr="00E9124C">
        <w:rPr>
          <w:lang w:val="en-US"/>
        </w:rPr>
        <w:t>.</w:t>
      </w:r>
    </w:p>
    <w:p w14:paraId="0C778614" w14:textId="67FD4256" w:rsidR="00796D22" w:rsidRPr="003D662E" w:rsidRDefault="00B920FD" w:rsidP="007245E8">
      <w:pPr>
        <w:pStyle w:val="ListParagraph"/>
        <w:numPr>
          <w:ilvl w:val="0"/>
          <w:numId w:val="38"/>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7245E8">
      <w:pPr>
        <w:pStyle w:val="ListParagraph"/>
        <w:numPr>
          <w:ilvl w:val="0"/>
          <w:numId w:val="38"/>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7245E8">
      <w:pPr>
        <w:pStyle w:val="ListParagraph"/>
        <w:numPr>
          <w:ilvl w:val="0"/>
          <w:numId w:val="38"/>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7245E8">
      <w:pPr>
        <w:pStyle w:val="ListParagraph"/>
        <w:numPr>
          <w:ilvl w:val="0"/>
          <w:numId w:val="38"/>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7245E8">
      <w:pPr>
        <w:pStyle w:val="ListParagraph"/>
        <w:numPr>
          <w:ilvl w:val="0"/>
          <w:numId w:val="38"/>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7245E8">
      <w:pPr>
        <w:pStyle w:val="ListParagraph"/>
        <w:numPr>
          <w:ilvl w:val="0"/>
          <w:numId w:val="38"/>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7245E8">
      <w:pPr>
        <w:pStyle w:val="ListParagraph"/>
        <w:numPr>
          <w:ilvl w:val="0"/>
          <w:numId w:val="38"/>
        </w:numPr>
        <w:jc w:val="both"/>
        <w:rPr>
          <w:lang w:val="en-US"/>
        </w:rPr>
      </w:pPr>
      <w:r w:rsidRPr="003D662E">
        <w:rPr>
          <w:b/>
          <w:lang w:val="en-US"/>
        </w:rPr>
        <w:lastRenderedPageBreak/>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7245E8">
      <w:pPr>
        <w:pStyle w:val="ListParagraph"/>
        <w:numPr>
          <w:ilvl w:val="0"/>
          <w:numId w:val="38"/>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7245E8">
      <w:pPr>
        <w:pStyle w:val="ListParagraph"/>
        <w:numPr>
          <w:ilvl w:val="0"/>
          <w:numId w:val="38"/>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1FDCC058" w:rsidR="00BF6191" w:rsidRPr="003D662E" w:rsidRDefault="00BF6191" w:rsidP="007245E8">
      <w:pPr>
        <w:pStyle w:val="ListParagraph"/>
        <w:numPr>
          <w:ilvl w:val="0"/>
          <w:numId w:val="38"/>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A63222">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0C8318F9" w:rsidR="004500A9" w:rsidRPr="003D662E" w:rsidRDefault="004500A9" w:rsidP="007245E8">
      <w:pPr>
        <w:pStyle w:val="ListParagraph"/>
        <w:numPr>
          <w:ilvl w:val="1"/>
          <w:numId w:val="38"/>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A63222">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7245E8">
      <w:pPr>
        <w:pStyle w:val="ListParagraph"/>
        <w:numPr>
          <w:ilvl w:val="1"/>
          <w:numId w:val="38"/>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lastRenderedPageBreak/>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6D5F46E4" w:rsidR="004C6BE0" w:rsidRPr="003D662E" w:rsidRDefault="00554AC8" w:rsidP="007245E8">
      <w:pPr>
        <w:pStyle w:val="ListParagraph"/>
        <w:numPr>
          <w:ilvl w:val="0"/>
          <w:numId w:val="39"/>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A63222">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18"/>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7245E8">
      <w:pPr>
        <w:pStyle w:val="ListParagraph"/>
        <w:numPr>
          <w:ilvl w:val="0"/>
          <w:numId w:val="39"/>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7245E8">
      <w:pPr>
        <w:pStyle w:val="ListParagraph"/>
        <w:numPr>
          <w:ilvl w:val="0"/>
          <w:numId w:val="39"/>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7245E8">
      <w:pPr>
        <w:pStyle w:val="ListParagraph"/>
        <w:numPr>
          <w:ilvl w:val="0"/>
          <w:numId w:val="39"/>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8" w:name="_Toc76979386"/>
      <w:bookmarkStart w:id="279" w:name="_Toc76979438"/>
      <w:bookmarkStart w:id="280" w:name="_Toc76979489"/>
      <w:bookmarkStart w:id="281" w:name="_Toc76979541"/>
      <w:bookmarkStart w:id="282" w:name="_Toc76979387"/>
      <w:bookmarkStart w:id="283" w:name="_Toc76979439"/>
      <w:bookmarkStart w:id="284" w:name="_Toc76979490"/>
      <w:bookmarkStart w:id="285" w:name="_Toc76979542"/>
      <w:bookmarkStart w:id="286" w:name="_Ref57897831"/>
      <w:bookmarkStart w:id="287" w:name="_Toc148037186"/>
      <w:bookmarkEnd w:id="278"/>
      <w:bookmarkEnd w:id="279"/>
      <w:bookmarkEnd w:id="280"/>
      <w:bookmarkEnd w:id="281"/>
      <w:bookmarkEnd w:id="282"/>
      <w:bookmarkEnd w:id="283"/>
      <w:bookmarkEnd w:id="284"/>
      <w:bookmarkEnd w:id="285"/>
      <w:r w:rsidRPr="003D662E">
        <w:rPr>
          <w:lang w:val="en-US"/>
        </w:rPr>
        <w:lastRenderedPageBreak/>
        <w:t>Implementation</w:t>
      </w:r>
      <w:bookmarkEnd w:id="172"/>
      <w:bookmarkEnd w:id="286"/>
      <w:bookmarkEnd w:id="287"/>
    </w:p>
    <w:p w14:paraId="6DEDE8DC" w14:textId="2B2DA863"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A63222">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A63222">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A63222">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A63222">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A63222">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A63222">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A63222">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01D36582"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A63222">
        <w:rPr>
          <w:vertAlign w:val="superscript"/>
          <w:lang w:val="en-US"/>
        </w:rPr>
        <w:t>19</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19"/>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8" w:name="_Ref58848073"/>
      <w:bookmarkStart w:id="289" w:name="_Toc148037187"/>
      <w:bookmarkStart w:id="290" w:name="_Ref57897646"/>
      <w:r w:rsidRPr="003D662E">
        <w:rPr>
          <w:lang w:val="en-US"/>
        </w:rPr>
        <w:t xml:space="preserve">Implementation </w:t>
      </w:r>
      <w:r w:rsidR="003321C9">
        <w:rPr>
          <w:lang w:val="en-US"/>
        </w:rPr>
        <w:t>D</w:t>
      </w:r>
      <w:r w:rsidRPr="003D662E">
        <w:rPr>
          <w:lang w:val="en-US"/>
        </w:rPr>
        <w:t>ecisions</w:t>
      </w:r>
      <w:bookmarkEnd w:id="288"/>
      <w:bookmarkEnd w:id="289"/>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91" w:name="_Ref77754022"/>
      <w:r w:rsidR="008E6CAC" w:rsidRPr="003D662E">
        <w:rPr>
          <w:rStyle w:val="FootnoteReference"/>
          <w:lang w:val="en-US"/>
        </w:rPr>
        <w:footnoteReference w:id="120"/>
      </w:r>
      <w:bookmarkEnd w:id="291"/>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15CDC9DF" w:rsidR="003031B6" w:rsidRPr="003D662E" w:rsidRDefault="00C709D3" w:rsidP="007245E8">
      <w:pPr>
        <w:pStyle w:val="ListParagraph"/>
        <w:numPr>
          <w:ilvl w:val="0"/>
          <w:numId w:val="11"/>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A63222">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1E223C03" w:rsidR="00F54E97" w:rsidRPr="003D662E" w:rsidRDefault="003031B6" w:rsidP="007245E8">
      <w:pPr>
        <w:pStyle w:val="ListParagraph"/>
        <w:numPr>
          <w:ilvl w:val="0"/>
          <w:numId w:val="11"/>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A63222">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A63222">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7245E8">
      <w:pPr>
        <w:pStyle w:val="ListParagraph"/>
        <w:numPr>
          <w:ilvl w:val="0"/>
          <w:numId w:val="11"/>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7245E8">
      <w:pPr>
        <w:pStyle w:val="ListParagraph"/>
        <w:numPr>
          <w:ilvl w:val="0"/>
          <w:numId w:val="11"/>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7245E8">
      <w:pPr>
        <w:pStyle w:val="ListParagraph"/>
        <w:numPr>
          <w:ilvl w:val="0"/>
          <w:numId w:val="11"/>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7245E8">
      <w:pPr>
        <w:pStyle w:val="ListParagraph"/>
        <w:numPr>
          <w:ilvl w:val="0"/>
          <w:numId w:val="11"/>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6C1314BE" w:rsidR="00B94E88" w:rsidRPr="003D662E" w:rsidRDefault="00B94E88" w:rsidP="007245E8">
      <w:pPr>
        <w:pStyle w:val="ListParagraph"/>
        <w:numPr>
          <w:ilvl w:val="0"/>
          <w:numId w:val="11"/>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A63222">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1"/>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A63222">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7D906F2D" w:rsidR="00B902EC" w:rsidRDefault="00706EB7" w:rsidP="007245E8">
      <w:pPr>
        <w:pStyle w:val="ListParagraph"/>
        <w:numPr>
          <w:ilvl w:val="0"/>
          <w:numId w:val="11"/>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A63222">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46183" cy="3474054"/>
                    </a:xfrm>
                    <a:prstGeom prst="rect">
                      <a:avLst/>
                    </a:prstGeom>
                  </pic:spPr>
                </pic:pic>
              </a:graphicData>
            </a:graphic>
          </wp:inline>
        </w:drawing>
      </w:r>
    </w:p>
    <w:p w14:paraId="6C946988" w14:textId="358EC781" w:rsidR="00B902EC" w:rsidRPr="003D662E" w:rsidRDefault="00B902EC" w:rsidP="00B902EC">
      <w:pPr>
        <w:pStyle w:val="Caption"/>
        <w:jc w:val="center"/>
        <w:rPr>
          <w:lang w:val="en-US"/>
        </w:rPr>
      </w:pPr>
      <w:bookmarkStart w:id="292"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66</w:t>
      </w:r>
      <w:r w:rsidRPr="003D662E">
        <w:fldChar w:fldCharType="end"/>
      </w:r>
      <w:bookmarkEnd w:id="292"/>
      <w:r w:rsidRPr="003D662E">
        <w:rPr>
          <w:lang w:val="en-US"/>
        </w:rPr>
        <w:t>: Structure of the component template “basicMaven” in the GitHub repository.</w:t>
      </w:r>
    </w:p>
    <w:p w14:paraId="587B3CDD" w14:textId="7702515C"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66</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2"/>
      </w:r>
      <w:r w:rsidR="009632E9" w:rsidRPr="003D662E">
        <w:rPr>
          <w:lang w:val="en-US"/>
        </w:rPr>
        <w:t xml:space="preserve">. </w:t>
      </w:r>
    </w:p>
    <w:p w14:paraId="2CAE7035" w14:textId="4655695A" w:rsidR="00706EB7" w:rsidRPr="003D662E" w:rsidRDefault="009632E9" w:rsidP="007245E8">
      <w:pPr>
        <w:pStyle w:val="ListParagraph"/>
        <w:numPr>
          <w:ilvl w:val="0"/>
          <w:numId w:val="35"/>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7245E8">
      <w:pPr>
        <w:pStyle w:val="ListParagraph"/>
        <w:numPr>
          <w:ilvl w:val="0"/>
          <w:numId w:val="35"/>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24FB8813" w:rsidR="0044520A" w:rsidRPr="003D662E" w:rsidRDefault="0044520A" w:rsidP="007245E8">
      <w:pPr>
        <w:pStyle w:val="ListParagraph"/>
        <w:numPr>
          <w:ilvl w:val="0"/>
          <w:numId w:val="35"/>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7245E8">
      <w:pPr>
        <w:pStyle w:val="ListParagraph"/>
        <w:numPr>
          <w:ilvl w:val="0"/>
          <w:numId w:val="35"/>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7245E8">
      <w:pPr>
        <w:pStyle w:val="ListParagraph"/>
        <w:numPr>
          <w:ilvl w:val="0"/>
          <w:numId w:val="35"/>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w:t>
      </w:r>
      <w:r w:rsidRPr="003D662E">
        <w:rPr>
          <w:lang w:val="en-US"/>
        </w:rPr>
        <w:lastRenderedPageBreak/>
        <w:t xml:space="preserve">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7245E8">
      <w:pPr>
        <w:pStyle w:val="ListParagraph"/>
        <w:numPr>
          <w:ilvl w:val="0"/>
          <w:numId w:val="35"/>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7245E8">
      <w:pPr>
        <w:pStyle w:val="ListParagraph"/>
        <w:numPr>
          <w:ilvl w:val="0"/>
          <w:numId w:val="35"/>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93" w:name="_Ref147911517"/>
      <w:bookmarkStart w:id="294" w:name="_Toc148037188"/>
      <w:r>
        <w:rPr>
          <w:lang w:val="en-US"/>
        </w:rPr>
        <w:t>Mapping of Projects to Platform Layers</w:t>
      </w:r>
      <w:bookmarkEnd w:id="293"/>
      <w:bookmarkEnd w:id="294"/>
    </w:p>
    <w:p w14:paraId="033DEDED" w14:textId="11311F5A"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A63222" w:rsidRPr="00B902EC">
        <w:rPr>
          <w:lang w:val="en-GB"/>
        </w:rPr>
        <w:t xml:space="preserve">Figure </w:t>
      </w:r>
      <w:r w:rsidR="00A63222">
        <w:rPr>
          <w:noProof/>
          <w:lang w:val="en-GB"/>
        </w:rPr>
        <w:t>67</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538982B5" w:rsidR="00706EB7" w:rsidRPr="003D662E" w:rsidRDefault="00B902EC" w:rsidP="00B902EC">
      <w:pPr>
        <w:pStyle w:val="Caption"/>
        <w:jc w:val="center"/>
        <w:rPr>
          <w:lang w:val="en-US"/>
        </w:rPr>
      </w:pPr>
      <w:bookmarkStart w:id="295"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A63222">
        <w:rPr>
          <w:noProof/>
          <w:lang w:val="en-GB"/>
        </w:rPr>
        <w:t>67</w:t>
      </w:r>
      <w:r>
        <w:fldChar w:fldCharType="end"/>
      </w:r>
      <w:bookmarkEnd w:id="295"/>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96" w:name="_Ref77928370"/>
      <w:bookmarkStart w:id="297"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90"/>
      <w:bookmarkEnd w:id="296"/>
      <w:bookmarkEnd w:id="297"/>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3"/>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4"/>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5"/>
      </w:r>
      <w:r w:rsidR="00B53272" w:rsidRPr="003D662E">
        <w:rPr>
          <w:lang w:val="en-US"/>
        </w:rPr>
        <w:t>.</w:t>
      </w:r>
      <w:r w:rsidR="00070070" w:rsidRPr="003D662E">
        <w:rPr>
          <w:lang w:val="en-US"/>
        </w:rPr>
        <w:t xml:space="preserve"> </w:t>
      </w:r>
    </w:p>
    <w:p w14:paraId="10671679" w14:textId="4324959D"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A63222">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A63222" w:rsidRPr="003D662E">
        <w:rPr>
          <w:lang w:val="en-US"/>
        </w:rPr>
        <w:t xml:space="preserve">Table </w:t>
      </w:r>
      <w:r w:rsidR="00A63222">
        <w:rPr>
          <w:noProof/>
          <w:lang w:val="en-US"/>
        </w:rPr>
        <w:t>22</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A63222" w:rsidRPr="003D662E">
        <w:rPr>
          <w:lang w:val="en-US"/>
        </w:rPr>
        <w:t xml:space="preserve">Table </w:t>
      </w:r>
      <w:r w:rsidR="00A63222">
        <w:rPr>
          <w:noProof/>
          <w:lang w:val="en-US"/>
        </w:rPr>
        <w:t>22</w:t>
      </w:r>
      <w:r w:rsidR="004F329A" w:rsidRPr="003D662E">
        <w:rPr>
          <w:lang w:val="en-US"/>
        </w:rPr>
        <w:fldChar w:fldCharType="end"/>
      </w:r>
      <w:r w:rsidR="004F329A" w:rsidRPr="003D662E">
        <w:rPr>
          <w:lang w:val="en-US"/>
        </w:rPr>
        <w:t xml:space="preserve"> may specify multiple instances. </w:t>
      </w:r>
    </w:p>
    <w:p w14:paraId="7CCC92E4" w14:textId="7E44762D" w:rsidR="00AD72B6" w:rsidRPr="003D662E" w:rsidRDefault="00AD72B6" w:rsidP="001D1274">
      <w:pPr>
        <w:pStyle w:val="Caption"/>
        <w:jc w:val="center"/>
        <w:rPr>
          <w:lang w:val="en-US"/>
        </w:rPr>
      </w:pPr>
      <w:bookmarkStart w:id="298" w:name="_Ref77589941"/>
      <w:bookmarkStart w:id="299"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63222">
        <w:rPr>
          <w:noProof/>
          <w:lang w:val="en-US"/>
        </w:rPr>
        <w:t>22</w:t>
      </w:r>
      <w:r w:rsidRPr="003D662E">
        <w:fldChar w:fldCharType="end"/>
      </w:r>
      <w:bookmarkEnd w:id="298"/>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6D21FB"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6D21FB"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6D21FB"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6D21FB"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6D21FB"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6D21FB"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7245E8">
      <w:pPr>
        <w:pStyle w:val="ListParagraph"/>
        <w:numPr>
          <w:ilvl w:val="0"/>
          <w:numId w:val="15"/>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43C96FC0" w:rsidR="003C68B2" w:rsidRPr="003D662E" w:rsidRDefault="003C68B2" w:rsidP="007245E8">
      <w:pPr>
        <w:pStyle w:val="ListParagraph"/>
        <w:numPr>
          <w:ilvl w:val="0"/>
          <w:numId w:val="15"/>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A63222">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7245E8">
      <w:pPr>
        <w:pStyle w:val="ListParagraph"/>
        <w:numPr>
          <w:ilvl w:val="0"/>
          <w:numId w:val="15"/>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7245E8">
      <w:pPr>
        <w:pStyle w:val="ListParagraph"/>
        <w:numPr>
          <w:ilvl w:val="0"/>
          <w:numId w:val="15"/>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7245E8">
      <w:pPr>
        <w:pStyle w:val="ListParagraph"/>
        <w:numPr>
          <w:ilvl w:val="0"/>
          <w:numId w:val="15"/>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7245E8">
      <w:pPr>
        <w:pStyle w:val="ListParagraph"/>
        <w:numPr>
          <w:ilvl w:val="0"/>
          <w:numId w:val="15"/>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7245E8">
      <w:pPr>
        <w:pStyle w:val="ListParagraph"/>
        <w:numPr>
          <w:ilvl w:val="0"/>
          <w:numId w:val="15"/>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2B632898" w:rsidR="00AD0819" w:rsidRPr="003D662E" w:rsidRDefault="00AD0819" w:rsidP="007245E8">
      <w:pPr>
        <w:pStyle w:val="ListParagraph"/>
        <w:numPr>
          <w:ilvl w:val="0"/>
          <w:numId w:val="15"/>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A63222" w:rsidRPr="003D662E">
        <w:rPr>
          <w:lang w:val="en-US"/>
        </w:rPr>
        <w:t xml:space="preserve">Table </w:t>
      </w:r>
      <w:r w:rsidR="00A63222">
        <w:rPr>
          <w:noProof/>
          <w:lang w:val="en-US"/>
        </w:rPr>
        <w:t>26</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5BF03126" w:rsidR="002149A0" w:rsidRPr="003D662E" w:rsidRDefault="002149A0" w:rsidP="007245E8">
      <w:pPr>
        <w:pStyle w:val="ListParagraph"/>
        <w:numPr>
          <w:ilvl w:val="0"/>
          <w:numId w:val="15"/>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A63222">
        <w:rPr>
          <w:lang w:val="en-US"/>
        </w:rPr>
        <w:t>3.3.5</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2FC96817" w:rsidR="00210BDE" w:rsidRPr="003D662E" w:rsidRDefault="00210BDE" w:rsidP="007245E8">
      <w:pPr>
        <w:pStyle w:val="ListParagraph"/>
        <w:numPr>
          <w:ilvl w:val="0"/>
          <w:numId w:val="15"/>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008221F1" w:rsidRPr="003D662E">
        <w:rPr>
          <w:rFonts w:ascii="Consolas" w:hAnsi="Consolas"/>
          <w:lang w:val="en-US"/>
        </w:rPr>
        <w:t>identityStore</w:t>
      </w:r>
      <w:r w:rsidR="008221F1">
        <w:rPr>
          <w:rFonts w:ascii="Consolas" w:hAnsi="Consolas"/>
          <w:lang w:val="en-US"/>
        </w:rPr>
        <w:t>-ipr</w:t>
      </w:r>
      <w:r w:rsidR="008221F1" w:rsidRPr="003D662E">
        <w:rPr>
          <w:rFonts w:ascii="Consolas" w:hAnsi="Consolas"/>
          <w:lang w:val="en-US"/>
        </w:rPr>
        <w:t>.yml</w:t>
      </w:r>
      <w:r w:rsidR="008221F1" w:rsidRPr="008221F1">
        <w:rPr>
          <w:rFonts w:cstheme="minorHAnsi"/>
          <w:lang w:val="en-US"/>
        </w:rPr>
        <w:t xml:space="preserve"> (quietly),</w:t>
      </w:r>
      <w:r w:rsidR="008221F1">
        <w:rPr>
          <w:lang w:val="en-US"/>
        </w:rPr>
        <w:t xml:space="preserve"> </w:t>
      </w:r>
      <w:r w:rsidRPr="003D662E">
        <w:rPr>
          <w:rFonts w:ascii="Consolas" w:hAnsi="Consolas"/>
          <w:lang w:val="en-US"/>
        </w:rPr>
        <w:t>identityStore.yml</w:t>
      </w:r>
      <w:r w:rsidR="00D34D17">
        <w:rPr>
          <w:rFonts w:ascii="Consolas" w:hAnsi="Consolas"/>
          <w:lang w:val="en-US"/>
        </w:rPr>
        <w:t xml:space="preserve"> or </w:t>
      </w:r>
      <w:r w:rsidR="00D34D17" w:rsidRPr="003D662E">
        <w:rPr>
          <w:rFonts w:ascii="Consolas" w:hAnsi="Consolas"/>
          <w:lang w:val="en-US"/>
        </w:rPr>
        <w:t>identityStore</w:t>
      </w:r>
      <w:r w:rsidR="00D34D17">
        <w:rPr>
          <w:rFonts w:ascii="Consolas" w:hAnsi="Consolas"/>
          <w:lang w:val="en-US"/>
        </w:rPr>
        <w:t>-test</w:t>
      </w:r>
      <w:r w:rsidR="00D34D17" w:rsidRPr="003D662E">
        <w:rPr>
          <w:rFonts w:ascii="Consolas" w:hAnsi="Consolas"/>
          <w:lang w:val="en-US"/>
        </w:rPr>
        <w:t>.yml</w:t>
      </w:r>
      <w:r w:rsidR="00D34D17" w:rsidRPr="00D34D17">
        <w:rPr>
          <w:rFonts w:cstheme="minorHAnsi"/>
          <w:lang w:val="en-US"/>
        </w:rPr>
        <w:t xml:space="preserve"> as fallback</w:t>
      </w:r>
      <w:r w:rsidR="00340E4C">
        <w:rPr>
          <w:rFonts w:cstheme="minorHAnsi"/>
          <w:lang w:val="en-US"/>
        </w:rPr>
        <w:t xml:space="preserve"> frin the classpath</w:t>
      </w:r>
      <w:r w:rsidR="00D34D17" w:rsidRPr="00D34D17">
        <w:rPr>
          <w:rFonts w:cstheme="minorHAnsi"/>
          <w:lang w:val="en-US"/>
        </w:rPr>
        <w:t xml:space="preserve">, during development also in </w:t>
      </w:r>
      <w:r w:rsidR="00D34D17">
        <w:rPr>
          <w:rFonts w:ascii="Consolas" w:hAnsi="Consolas"/>
          <w:lang w:val="en-US"/>
        </w:rPr>
        <w:t>src/main/resources</w:t>
      </w:r>
      <w:r w:rsidR="00D34D17" w:rsidRPr="00D34D17">
        <w:rPr>
          <w:rFonts w:cstheme="minorHAnsi"/>
          <w:lang w:val="en-US"/>
        </w:rPr>
        <w:t xml:space="preserve"> or in </w:t>
      </w:r>
      <w:r w:rsidR="00D34D17">
        <w:rPr>
          <w:rFonts w:ascii="Consolas" w:hAnsi="Consolas"/>
          <w:lang w:val="en-US"/>
        </w:rPr>
        <w:t>src/test/resources</w:t>
      </w:r>
      <w:r w:rsidRPr="003D662E">
        <w:rPr>
          <w:lang w:val="en-US"/>
        </w:rPr>
        <w:t>.</w:t>
      </w:r>
    </w:p>
    <w:p w14:paraId="4D6BD975" w14:textId="46CE4684" w:rsidR="00A74ED9" w:rsidRPr="003D662E" w:rsidRDefault="00A74ED9" w:rsidP="007245E8">
      <w:pPr>
        <w:pStyle w:val="ListParagraph"/>
        <w:numPr>
          <w:ilvl w:val="0"/>
          <w:numId w:val="15"/>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A63222">
        <w:rPr>
          <w:lang w:val="en-US"/>
        </w:rPr>
        <w:t>3.3.7</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68835C71" w:rsidR="00005524" w:rsidRPr="003D662E" w:rsidRDefault="00005524" w:rsidP="007245E8">
      <w:pPr>
        <w:pStyle w:val="ListParagraph"/>
        <w:numPr>
          <w:ilvl w:val="0"/>
          <w:numId w:val="15"/>
        </w:numPr>
        <w:jc w:val="both"/>
        <w:rPr>
          <w:lang w:val="en-US"/>
        </w:rPr>
      </w:pPr>
      <w:r w:rsidRPr="003D662E">
        <w:rPr>
          <w:lang w:val="en-US"/>
        </w:rPr>
        <w:lastRenderedPageBreak/>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A63222">
        <w:rPr>
          <w:lang w:val="en-US"/>
        </w:rPr>
        <w:t>3.3.8</w:t>
      </w:r>
      <w:r w:rsidRPr="003D662E">
        <w:rPr>
          <w:lang w:val="en-US"/>
        </w:rPr>
        <w:fldChar w:fldCharType="end"/>
      </w:r>
      <w:r w:rsidRPr="003D662E">
        <w:rPr>
          <w:lang w:val="en-US"/>
        </w:rPr>
        <w:t xml:space="preserve">) into the platform. Two pre-defined descriptors are based on local 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6"/>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7"/>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1462DF95"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A63222">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7759F794" w:rsidR="00CA3EFE" w:rsidRPr="003D662E" w:rsidRDefault="00D043C6" w:rsidP="00CA3EFE">
      <w:pPr>
        <w:jc w:val="both"/>
        <w:rPr>
          <w:lang w:val="en-US"/>
        </w:rPr>
      </w:pPr>
      <w:r w:rsidRPr="003D662E">
        <w:rPr>
          <w:lang w:val="en-US"/>
        </w:rPr>
        <w:lastRenderedPageBreak/>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Table </w:t>
      </w:r>
      <w:r w:rsidR="00A63222">
        <w:rPr>
          <w:noProof/>
          <w:lang w:val="en-US"/>
        </w:rPr>
        <w:t>23</w:t>
      </w:r>
      <w:r w:rsidRPr="003D662E">
        <w:rPr>
          <w:lang w:val="en-US"/>
        </w:rPr>
        <w:fldChar w:fldCharType="end"/>
      </w:r>
      <w:r w:rsidR="0018745A" w:rsidRPr="003D662E">
        <w:rPr>
          <w:rStyle w:val="FootnoteReference"/>
          <w:lang w:val="en-US"/>
        </w:rPr>
        <w:footnoteReference w:id="128"/>
      </w:r>
      <w:r w:rsidRPr="003D662E">
        <w:rPr>
          <w:lang w:val="en-US"/>
        </w:rPr>
        <w:t>. It is important that 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719D4045" w:rsidR="00D043C6" w:rsidRPr="003D662E" w:rsidRDefault="00D043C6" w:rsidP="00D043C6">
      <w:pPr>
        <w:pStyle w:val="Caption"/>
        <w:jc w:val="center"/>
        <w:rPr>
          <w:lang w:val="en-US"/>
        </w:rPr>
      </w:pPr>
      <w:bookmarkStart w:id="300"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63222">
        <w:rPr>
          <w:noProof/>
          <w:lang w:val="en-US"/>
        </w:rPr>
        <w:t>23</w:t>
      </w:r>
      <w:r w:rsidRPr="003D662E">
        <w:fldChar w:fldCharType="end"/>
      </w:r>
      <w:bookmarkEnd w:id="300"/>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6D21FB"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6D21FB"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6D21FB"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6D21FB"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6D21FB"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6D21FB"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6D21FB"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3332C5CD" w:rsidR="000E7CB1" w:rsidRPr="003D662E" w:rsidRDefault="000E7CB1" w:rsidP="000E7CB1">
      <w:pPr>
        <w:jc w:val="both"/>
        <w:rPr>
          <w:lang w:val="en-US"/>
        </w:rPr>
      </w:pPr>
      <w:r w:rsidRPr="003D662E">
        <w:rPr>
          <w:lang w:val="en-US"/>
        </w:rPr>
        <w:t>Further, (components of) the platform recognizes the command line parameters</w:t>
      </w:r>
      <w:r w:rsidR="00227D57">
        <w:rPr>
          <w:rStyle w:val="FootnoteReference"/>
          <w:lang w:val="en-US"/>
        </w:rPr>
        <w:footnoteReference w:id="129"/>
      </w:r>
      <w:r w:rsidRPr="003D662E">
        <w:rPr>
          <w:lang w:val="en-US"/>
        </w:rPr>
        <w:t xml:space="preserve">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A63222" w:rsidRPr="003D662E">
        <w:rPr>
          <w:lang w:val="en-US"/>
        </w:rPr>
        <w:t xml:space="preserve">Table </w:t>
      </w:r>
      <w:r w:rsidR="00A63222">
        <w:rPr>
          <w:noProof/>
          <w:lang w:val="en-US"/>
        </w:rPr>
        <w:t>26</w:t>
      </w:r>
      <w:r w:rsidRPr="003D662E">
        <w:rPr>
          <w:lang w:val="en-US"/>
        </w:rPr>
        <w:fldChar w:fldCharType="end"/>
      </w:r>
      <w:r w:rsidRPr="003D662E">
        <w:rPr>
          <w:lang w:val="en-US"/>
        </w:rPr>
        <w:t>.</w:t>
      </w:r>
    </w:p>
    <w:p w14:paraId="47BF0CA2" w14:textId="03DBE3FB"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63222">
        <w:rPr>
          <w:noProof/>
          <w:lang w:val="en-US"/>
        </w:rPr>
        <w:t>24</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lastRenderedPageBreak/>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59E66027"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A63222" w:rsidRPr="003D662E">
              <w:rPr>
                <w:lang w:val="en-US"/>
              </w:rPr>
              <w:t xml:space="preserve">Table </w:t>
            </w:r>
            <w:r w:rsidR="00A63222">
              <w:rPr>
                <w:noProof/>
                <w:lang w:val="en-US"/>
              </w:rPr>
              <w:t>25</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23034A58" w:rsidR="005D391F" w:rsidRPr="003D662E" w:rsidRDefault="005D391F" w:rsidP="005D391F">
      <w:pPr>
        <w:pStyle w:val="Caption"/>
        <w:jc w:val="center"/>
        <w:rPr>
          <w:lang w:val="en-US"/>
        </w:rPr>
      </w:pPr>
      <w:bookmarkStart w:id="301"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63222">
        <w:rPr>
          <w:noProof/>
          <w:lang w:val="en-US"/>
        </w:rPr>
        <w:t>25</w:t>
      </w:r>
      <w:r w:rsidRPr="003D662E">
        <w:fldChar w:fldCharType="end"/>
      </w:r>
      <w:bookmarkEnd w:id="301"/>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180001"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7245E8">
            <w:pPr>
              <w:pStyle w:val="ListParagraph"/>
              <w:numPr>
                <w:ilvl w:val="0"/>
                <w:numId w:val="36"/>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7245E8">
            <w:pPr>
              <w:pStyle w:val="ListParagraph"/>
              <w:numPr>
                <w:ilvl w:val="0"/>
                <w:numId w:val="36"/>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7245E8">
            <w:pPr>
              <w:pStyle w:val="ListParagraph"/>
              <w:numPr>
                <w:ilvl w:val="0"/>
                <w:numId w:val="36"/>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340D627A"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A63222" w:rsidRPr="003D662E">
        <w:rPr>
          <w:lang w:val="en-US"/>
        </w:rPr>
        <w:t xml:space="preserve">Table </w:t>
      </w:r>
      <w:r w:rsidR="00A63222">
        <w:rPr>
          <w:noProof/>
          <w:lang w:val="en-US"/>
        </w:rPr>
        <w:t>26</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A63222" w:rsidRPr="003D662E">
        <w:rPr>
          <w:lang w:val="en-US"/>
        </w:rPr>
        <w:t xml:space="preserve">Table </w:t>
      </w:r>
      <w:r w:rsidR="00A63222">
        <w:rPr>
          <w:noProof/>
          <w:lang w:val="en-US"/>
        </w:rPr>
        <w:t>27</w:t>
      </w:r>
      <w:r w:rsidR="003364C8">
        <w:rPr>
          <w:lang w:val="en-US"/>
        </w:rPr>
        <w:fldChar w:fldCharType="end"/>
      </w:r>
      <w:r w:rsidRPr="003D662E">
        <w:rPr>
          <w:lang w:val="en-US"/>
        </w:rPr>
        <w:t>:</w:t>
      </w:r>
    </w:p>
    <w:p w14:paraId="1E528277" w14:textId="40659F97" w:rsidR="000F79E2" w:rsidRPr="003D662E" w:rsidRDefault="000F79E2" w:rsidP="000F79E2">
      <w:pPr>
        <w:pStyle w:val="Caption"/>
        <w:jc w:val="center"/>
        <w:rPr>
          <w:lang w:val="en-US"/>
        </w:rPr>
      </w:pPr>
      <w:bookmarkStart w:id="302"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63222">
        <w:rPr>
          <w:noProof/>
          <w:lang w:val="en-US"/>
        </w:rPr>
        <w:t>26</w:t>
      </w:r>
      <w:r w:rsidRPr="003D662E">
        <w:fldChar w:fldCharType="end"/>
      </w:r>
      <w:bookmarkEnd w:id="302"/>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180001"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lastRenderedPageBreak/>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0526CED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A63222" w:rsidRPr="003D662E">
              <w:rPr>
                <w:lang w:val="en-US"/>
              </w:rPr>
              <w:t xml:space="preserve">Table </w:t>
            </w:r>
            <w:r w:rsidR="00A63222">
              <w:rPr>
                <w:noProof/>
                <w:lang w:val="en-US"/>
              </w:rPr>
              <w:t>22</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180001"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r w:rsidR="007771F5" w:rsidRPr="00180001" w14:paraId="6B7C53C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1E6CAA9A" w14:textId="437229A7" w:rsidR="007771F5" w:rsidRPr="00216B53" w:rsidRDefault="007771F5" w:rsidP="008A2814">
            <w:pPr>
              <w:rPr>
                <w:rFonts w:ascii="Consolas" w:hAnsi="Consolas"/>
                <w:b w:val="0"/>
              </w:rPr>
            </w:pPr>
            <w:r w:rsidRPr="00216B53">
              <w:rPr>
                <w:rFonts w:ascii="Consolas" w:hAnsi="Consolas"/>
                <w:b w:val="0"/>
              </w:rPr>
              <w:t>okto.plugins</w:t>
            </w:r>
          </w:p>
        </w:tc>
        <w:tc>
          <w:tcPr>
            <w:tcW w:w="4395" w:type="dxa"/>
          </w:tcPr>
          <w:p w14:paraId="49D9A6CB" w14:textId="3A46D11D"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Comma/semicolon separated list of unpacked plugin root folders to load.</w:t>
            </w:r>
          </w:p>
        </w:tc>
        <w:tc>
          <w:tcPr>
            <w:tcW w:w="1789" w:type="dxa"/>
          </w:tcPr>
          <w:p w14:paraId="3DE09336" w14:textId="08FDF13B"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i/>
                <w:lang w:val="en-GB"/>
              </w:rPr>
            </w:pPr>
          </w:p>
        </w:tc>
      </w:tr>
      <w:tr w:rsidR="008C6174" w:rsidRPr="007771F5" w14:paraId="4AE56509"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63A8FD3" w14:textId="781C64EC" w:rsidR="008C6174" w:rsidRPr="00216B53" w:rsidRDefault="008C6174" w:rsidP="008A2814">
            <w:pPr>
              <w:rPr>
                <w:rFonts w:ascii="Consolas" w:hAnsi="Consolas"/>
                <w:b w:val="0"/>
              </w:rPr>
            </w:pPr>
            <w:r>
              <w:rPr>
                <w:rFonts w:ascii="Consolas" w:hAnsi="Consolas"/>
                <w:b w:val="0"/>
              </w:rPr>
              <w:t>okto.aasFactoryId</w:t>
            </w:r>
          </w:p>
        </w:tc>
        <w:tc>
          <w:tcPr>
            <w:tcW w:w="4395" w:type="dxa"/>
          </w:tcPr>
          <w:p w14:paraId="4FAC6738" w14:textId="513746ED" w:rsidR="008C6174" w:rsidRDefault="008C6174"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Plugin-id of the </w:t>
            </w:r>
            <w:r w:rsidRPr="008C6174">
              <w:rPr>
                <w:rFonts w:ascii="Consolas" w:hAnsi="Consolas"/>
                <w:lang w:val="en-GB"/>
              </w:rPr>
              <w:t>AasFactory</w:t>
            </w:r>
            <w:r>
              <w:rPr>
                <w:lang w:val="en-GB"/>
              </w:rPr>
              <w:t>.</w:t>
            </w:r>
          </w:p>
        </w:tc>
        <w:tc>
          <w:tcPr>
            <w:tcW w:w="1789" w:type="dxa"/>
          </w:tcPr>
          <w:p w14:paraId="2400B9D2" w14:textId="56856589" w:rsidR="008C6174" w:rsidRPr="003D662E" w:rsidRDefault="008C6174" w:rsidP="008A2814">
            <w:pPr>
              <w:cnfStyle w:val="000000000000" w:firstRow="0" w:lastRow="0" w:firstColumn="0" w:lastColumn="0" w:oddVBand="0" w:evenVBand="0" w:oddHBand="0" w:evenHBand="0" w:firstRowFirstColumn="0" w:firstRowLastColumn="0" w:lastRowFirstColumn="0" w:lastRowLastColumn="0"/>
              <w:rPr>
                <w:i/>
                <w:lang w:val="en-GB"/>
              </w:rPr>
            </w:pPr>
            <w:r>
              <w:rPr>
                <w:i/>
                <w:lang w:val="en-GB"/>
              </w:rPr>
              <w:t>aas-default</w:t>
            </w:r>
          </w:p>
        </w:tc>
      </w:tr>
    </w:tbl>
    <w:p w14:paraId="195515EE" w14:textId="798E216A" w:rsidR="00A54722" w:rsidRDefault="00A54722" w:rsidP="000F79E2">
      <w:pPr>
        <w:rPr>
          <w:lang w:val="en-GB"/>
        </w:rPr>
      </w:pPr>
    </w:p>
    <w:p w14:paraId="0AD7F2F0" w14:textId="4233B327" w:rsidR="00A54722" w:rsidRPr="003D662E" w:rsidRDefault="00A54722" w:rsidP="00A54722">
      <w:pPr>
        <w:pStyle w:val="Caption"/>
        <w:jc w:val="center"/>
        <w:rPr>
          <w:lang w:val="en-US"/>
        </w:rPr>
      </w:pPr>
      <w:bookmarkStart w:id="303"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63222">
        <w:rPr>
          <w:noProof/>
          <w:lang w:val="en-US"/>
        </w:rPr>
        <w:t>27</w:t>
      </w:r>
      <w:r w:rsidRPr="003D662E">
        <w:fldChar w:fldCharType="end"/>
      </w:r>
      <w:bookmarkEnd w:id="303"/>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180001"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304" w:name="_Ref133572230"/>
      <w:bookmarkStart w:id="305" w:name="_Toc148037190"/>
      <w:r w:rsidRPr="003D662E">
        <w:rPr>
          <w:lang w:val="en-US"/>
        </w:rPr>
        <w:t xml:space="preserve">Compiling the </w:t>
      </w:r>
      <w:r w:rsidR="003321C9">
        <w:rPr>
          <w:lang w:val="en-US"/>
        </w:rPr>
        <w:t>P</w:t>
      </w:r>
      <w:r w:rsidRPr="003D662E">
        <w:rPr>
          <w:lang w:val="en-US"/>
        </w:rPr>
        <w:t>latform</w:t>
      </w:r>
      <w:bookmarkEnd w:id="304"/>
      <w:bookmarkEnd w:id="305"/>
    </w:p>
    <w:p w14:paraId="73251AF5" w14:textId="62EF4BDE"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 xml:space="preserve">Usually the binaries of the individual components are either available via Maven central (releases) or SSE Maven repository (snapshot, </w:t>
      </w:r>
      <w:r w:rsidR="00E76F27" w:rsidRPr="003D662E">
        <w:rPr>
          <w:lang w:val="en-US"/>
        </w:rPr>
        <w:lastRenderedPageBreak/>
        <w:t>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A63222" w:rsidRPr="003D662E">
        <w:rPr>
          <w:lang w:val="en-US"/>
        </w:rPr>
        <w:t xml:space="preserve">Figure </w:t>
      </w:r>
      <w:r w:rsidR="00A63222">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19730"/>
                    </a:xfrm>
                    <a:prstGeom prst="rect">
                      <a:avLst/>
                    </a:prstGeom>
                  </pic:spPr>
                </pic:pic>
              </a:graphicData>
            </a:graphic>
          </wp:inline>
        </w:drawing>
      </w:r>
    </w:p>
    <w:p w14:paraId="7039C0CA" w14:textId="387BCFF3" w:rsidR="00365E2C" w:rsidRPr="003D662E" w:rsidRDefault="00365E2C" w:rsidP="00365E2C">
      <w:pPr>
        <w:pStyle w:val="Caption"/>
        <w:jc w:val="center"/>
        <w:rPr>
          <w:lang w:val="en-US"/>
        </w:rPr>
      </w:pPr>
      <w:bookmarkStart w:id="306"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68</w:t>
      </w:r>
      <w:r w:rsidRPr="003D662E">
        <w:fldChar w:fldCharType="end"/>
      </w:r>
      <w:bookmarkEnd w:id="306"/>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6D96B884"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A63222" w:rsidRPr="003D662E">
        <w:rPr>
          <w:lang w:val="en-US"/>
        </w:rPr>
        <w:t xml:space="preserve">Figure </w:t>
      </w:r>
      <w:r w:rsidR="00A63222">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A63222" w:rsidRPr="003D662E">
        <w:rPr>
          <w:lang w:val="en-US"/>
        </w:rPr>
        <w:t xml:space="preserve">Figure </w:t>
      </w:r>
      <w:r w:rsidR="00A63222">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6C0AF996"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A63222">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6BB3D6A9" w:rsidR="00CF0804" w:rsidRPr="003D662E" w:rsidRDefault="00180001" w:rsidP="00BB3F40">
      <w:pPr>
        <w:jc w:val="center"/>
        <w:rPr>
          <w:lang w:val="en-US"/>
        </w:rPr>
      </w:pPr>
      <w:r w:rsidRPr="00180001">
        <w:lastRenderedPageBreak/>
        <w:drawing>
          <wp:inline distT="0" distB="0" distL="0" distR="0" wp14:anchorId="5C6E0947" wp14:editId="7984E66E">
            <wp:extent cx="5456836" cy="8769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62181" cy="8777940"/>
                    </a:xfrm>
                    <a:prstGeom prst="rect">
                      <a:avLst/>
                    </a:prstGeom>
                    <a:noFill/>
                    <a:ln>
                      <a:noFill/>
                    </a:ln>
                  </pic:spPr>
                </pic:pic>
              </a:graphicData>
            </a:graphic>
          </wp:inline>
        </w:drawing>
      </w:r>
    </w:p>
    <w:p w14:paraId="4F256A6D" w14:textId="3794150D" w:rsidR="00B7745A" w:rsidRPr="003D662E" w:rsidRDefault="0044351F" w:rsidP="0044351F">
      <w:pPr>
        <w:pStyle w:val="Caption"/>
        <w:jc w:val="center"/>
        <w:rPr>
          <w:lang w:val="en-US"/>
        </w:rPr>
      </w:pPr>
      <w:bookmarkStart w:id="307"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69</w:t>
      </w:r>
      <w:r w:rsidRPr="003D662E">
        <w:fldChar w:fldCharType="end"/>
      </w:r>
      <w:bookmarkEnd w:id="307"/>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1CAF39EB"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B36EFEC"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DB02C6">
        <w:rPr>
          <w:lang w:val="en-US"/>
        </w:rPr>
        <w:t>, JDK driving force through Eclipse/xText</w:t>
      </w:r>
      <w:r w:rsidR="00D615A9" w:rsidRPr="003D662E">
        <w:rPr>
          <w:lang w:val="en-US"/>
        </w:rPr>
        <w:t>).</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700C77D2"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A63222">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8" w:name="_Ref57897652"/>
      <w:bookmarkStart w:id="309"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8"/>
      <w:bookmarkEnd w:id="309"/>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0"/>
      </w:r>
      <w:r w:rsidR="0020475E" w:rsidRPr="000C51B3">
        <w:rPr>
          <w:lang w:val="en-US"/>
        </w:rPr>
        <w:t>.</w:t>
      </w:r>
    </w:p>
    <w:p w14:paraId="0CECFBAE" w14:textId="1E90FA98" w:rsidR="00C352DA" w:rsidRPr="003D662E" w:rsidRDefault="00C352DA" w:rsidP="00C352DA">
      <w:pPr>
        <w:pStyle w:val="Heading2"/>
        <w:rPr>
          <w:lang w:val="en-US"/>
        </w:rPr>
      </w:pPr>
      <w:bookmarkStart w:id="310" w:name="_Ref129187332"/>
      <w:bookmarkStart w:id="311" w:name="_Ref133225681"/>
      <w:bookmarkStart w:id="312" w:name="_Ref133572284"/>
      <w:bookmarkStart w:id="313"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10"/>
      <w:bookmarkEnd w:id="311"/>
      <w:bookmarkEnd w:id="312"/>
      <w:bookmarkEnd w:id="313"/>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088853DF"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A63222">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734DEF43"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A63222">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A63222" w:rsidRPr="003D662E">
        <w:rPr>
          <w:lang w:val="en-US"/>
        </w:rPr>
        <w:t xml:space="preserve">Table </w:t>
      </w:r>
      <w:r w:rsidR="00A63222">
        <w:rPr>
          <w:noProof/>
          <w:lang w:val="en-US"/>
        </w:rPr>
        <w:t>28</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1C64742C" w:rsidR="00C352DA" w:rsidRPr="003D662E" w:rsidRDefault="00C352DA" w:rsidP="00C352DA">
      <w:pPr>
        <w:pStyle w:val="Caption"/>
        <w:jc w:val="center"/>
        <w:rPr>
          <w:lang w:val="en-US"/>
        </w:rPr>
      </w:pPr>
      <w:bookmarkStart w:id="314" w:name="_Ref122336399"/>
      <w:bookmarkStart w:id="315"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63222">
        <w:rPr>
          <w:noProof/>
          <w:lang w:val="en-US"/>
        </w:rPr>
        <w:t>28</w:t>
      </w:r>
      <w:r w:rsidRPr="003D662E">
        <w:fldChar w:fldCharType="end"/>
      </w:r>
      <w:bookmarkEnd w:id="314"/>
      <w:r w:rsidRPr="003D662E">
        <w:rPr>
          <w:lang w:val="en-US"/>
        </w:rPr>
        <w:t>: Summary of configuration variables for a distributed server installation.</w:t>
      </w:r>
      <w:bookmarkEnd w:id="315"/>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180001"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180001"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1"/>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416C0623"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A63222">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2"/>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16" w:name="_Ref133572362"/>
      <w:bookmarkStart w:id="317" w:name="_Ref137117178"/>
      <w:bookmarkStart w:id="318"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16"/>
      <w:bookmarkEnd w:id="317"/>
      <w:bookmarkEnd w:id="318"/>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3"/>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34535FC9" w:rsidR="004A024E" w:rsidRPr="003D662E" w:rsidRDefault="004A024E" w:rsidP="004A024E">
      <w:pPr>
        <w:pStyle w:val="Caption"/>
        <w:jc w:val="center"/>
        <w:rPr>
          <w:lang w:val="en-GB"/>
        </w:rPr>
      </w:pPr>
      <w:bookmarkStart w:id="319"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63222">
        <w:rPr>
          <w:noProof/>
          <w:lang w:val="en-GB"/>
        </w:rPr>
        <w:t>70</w:t>
      </w:r>
      <w:r w:rsidRPr="003D662E">
        <w:fldChar w:fldCharType="end"/>
      </w:r>
      <w:r w:rsidRPr="003D662E">
        <w:rPr>
          <w:lang w:val="en-GB"/>
        </w:rPr>
        <w:t>: The steps</w:t>
      </w:r>
      <w:bookmarkEnd w:id="319"/>
      <w:r w:rsidRPr="003D662E">
        <w:rPr>
          <w:lang w:val="en-GB"/>
        </w:rPr>
        <w:t xml:space="preserve"> executed automatically by PETE</w:t>
      </w:r>
    </w:p>
    <w:p w14:paraId="1F3FF0CE" w14:textId="39125C4B"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A63222" w:rsidRPr="003D662E">
        <w:rPr>
          <w:lang w:val="en-GB"/>
        </w:rPr>
        <w:t xml:space="preserve">Figure </w:t>
      </w:r>
      <w:r w:rsidR="00A63222">
        <w:rPr>
          <w:noProof/>
          <w:lang w:val="en-GB"/>
        </w:rPr>
        <w:t>70</w:t>
      </w:r>
      <w:r w:rsidR="00A63222"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7245E8">
      <w:pPr>
        <w:pStyle w:val="ListParagraph"/>
        <w:numPr>
          <w:ilvl w:val="0"/>
          <w:numId w:val="48"/>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7245E8">
      <w:pPr>
        <w:pStyle w:val="ListParagraph"/>
        <w:numPr>
          <w:ilvl w:val="0"/>
          <w:numId w:val="48"/>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4"/>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7245E8">
      <w:pPr>
        <w:pStyle w:val="ListParagraph"/>
        <w:numPr>
          <w:ilvl w:val="0"/>
          <w:numId w:val="47"/>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7245E8">
      <w:pPr>
        <w:pStyle w:val="ListParagraph"/>
        <w:numPr>
          <w:ilvl w:val="0"/>
          <w:numId w:val="47"/>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7245E8">
      <w:pPr>
        <w:pStyle w:val="ListParagraph"/>
        <w:numPr>
          <w:ilvl w:val="0"/>
          <w:numId w:val="47"/>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7245E8">
      <w:pPr>
        <w:pStyle w:val="ListParagraph"/>
        <w:numPr>
          <w:ilvl w:val="0"/>
          <w:numId w:val="47"/>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7245E8">
      <w:pPr>
        <w:pStyle w:val="ListParagraph"/>
        <w:numPr>
          <w:ilvl w:val="0"/>
          <w:numId w:val="47"/>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20" w:name="_Ref76979553"/>
      <w:bookmarkStart w:id="321" w:name="_Ref76979589"/>
      <w:bookmarkStart w:id="322" w:name="_Toc148037194"/>
      <w:bookmarkStart w:id="323" w:name="_Ref57109836"/>
      <w:bookmarkEnd w:id="173"/>
      <w:r w:rsidRPr="003D662E">
        <w:rPr>
          <w:lang w:val="en-US"/>
        </w:rPr>
        <w:lastRenderedPageBreak/>
        <w:t>How to apply, extend or contribute</w:t>
      </w:r>
      <w:bookmarkEnd w:id="320"/>
      <w:bookmarkEnd w:id="321"/>
      <w:bookmarkEnd w:id="322"/>
    </w:p>
    <w:p w14:paraId="49553C4D" w14:textId="6B7EBF93"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A63222">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24" w:name="_Ref103068499"/>
      <w:bookmarkStart w:id="325"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24"/>
      <w:bookmarkEnd w:id="325"/>
    </w:p>
    <w:p w14:paraId="06537573" w14:textId="236619F5"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A63222">
        <w:rPr>
          <w:lang w:val="en-US"/>
        </w:rPr>
        <w:t>6.8</w:t>
      </w:r>
      <w:r w:rsidRPr="003D662E">
        <w:rPr>
          <w:lang w:val="en-US"/>
        </w:rPr>
        <w:fldChar w:fldCharType="end"/>
      </w:r>
      <w:r w:rsidRPr="003D662E">
        <w:rPr>
          <w:lang w:val="en-US"/>
        </w:rPr>
        <w:t>.</w:t>
      </w:r>
    </w:p>
    <w:p w14:paraId="4868A0E5" w14:textId="24BDDFBC" w:rsidR="00756501" w:rsidRPr="003D662E" w:rsidRDefault="00756501" w:rsidP="007245E8">
      <w:pPr>
        <w:pStyle w:val="ListParagraph"/>
        <w:numPr>
          <w:ilvl w:val="0"/>
          <w:numId w:val="18"/>
        </w:numPr>
        <w:jc w:val="both"/>
        <w:rPr>
          <w:lang w:val="en-US"/>
        </w:rPr>
      </w:pPr>
      <w:bookmarkStart w:id="326"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A63222">
        <w:rPr>
          <w:lang w:val="en-US"/>
        </w:rPr>
        <w:t>6</w:t>
      </w:r>
      <w:r w:rsidRPr="003D662E">
        <w:rPr>
          <w:lang w:val="en-US"/>
        </w:rPr>
        <w:fldChar w:fldCharType="end"/>
      </w:r>
      <w:r w:rsidRPr="003D662E">
        <w:rPr>
          <w:lang w:val="en-US"/>
        </w:rPr>
        <w:t xml:space="preserve">). </w:t>
      </w:r>
      <w:bookmarkEnd w:id="326"/>
    </w:p>
    <w:p w14:paraId="3B2B80E0" w14:textId="5BC91E7C" w:rsidR="00756501" w:rsidRPr="003D662E" w:rsidRDefault="00756501" w:rsidP="007245E8">
      <w:pPr>
        <w:pStyle w:val="ListParagraph"/>
        <w:numPr>
          <w:ilvl w:val="0"/>
          <w:numId w:val="18"/>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405F9F55" w:rsidR="00756501" w:rsidRPr="003D662E" w:rsidRDefault="00A21923" w:rsidP="007245E8">
      <w:pPr>
        <w:pStyle w:val="ListParagraph"/>
        <w:numPr>
          <w:ilvl w:val="0"/>
          <w:numId w:val="18"/>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A63222">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A63222">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7245E8">
      <w:pPr>
        <w:pStyle w:val="ListParagraph"/>
        <w:numPr>
          <w:ilvl w:val="0"/>
          <w:numId w:val="18"/>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7245E8">
      <w:pPr>
        <w:pStyle w:val="ListParagraph"/>
        <w:numPr>
          <w:ilvl w:val="1"/>
          <w:numId w:val="18"/>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7245E8">
      <w:pPr>
        <w:pStyle w:val="ListParagraph"/>
        <w:numPr>
          <w:ilvl w:val="1"/>
          <w:numId w:val="18"/>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02A4EB3D"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A63222">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7245E8">
      <w:pPr>
        <w:pStyle w:val="ListParagraph"/>
        <w:numPr>
          <w:ilvl w:val="0"/>
          <w:numId w:val="18"/>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7245E8">
      <w:pPr>
        <w:pStyle w:val="ListParagraph"/>
        <w:numPr>
          <w:ilvl w:val="0"/>
          <w:numId w:val="18"/>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5847D06B" w:rsidR="00E0461C" w:rsidRPr="003D662E" w:rsidRDefault="004F2F2D" w:rsidP="007245E8">
      <w:pPr>
        <w:pStyle w:val="ListParagraph"/>
        <w:numPr>
          <w:ilvl w:val="0"/>
          <w:numId w:val="18"/>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A63222">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7245E8">
      <w:pPr>
        <w:pStyle w:val="ListParagraph"/>
        <w:numPr>
          <w:ilvl w:val="0"/>
          <w:numId w:val="18"/>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7" w:name="_Toc148037196"/>
      <w:r w:rsidRPr="003D662E">
        <w:rPr>
          <w:lang w:val="en-US"/>
        </w:rPr>
        <w:t>Defining an AAS for a device</w:t>
      </w:r>
      <w:bookmarkEnd w:id="327"/>
    </w:p>
    <w:p w14:paraId="25EA23F1" w14:textId="420A7274"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A63222">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7245E8">
      <w:pPr>
        <w:pStyle w:val="ListParagraph"/>
        <w:numPr>
          <w:ilvl w:val="0"/>
          <w:numId w:val="44"/>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7245E8">
      <w:pPr>
        <w:pStyle w:val="ListParagraph"/>
        <w:numPr>
          <w:ilvl w:val="0"/>
          <w:numId w:val="44"/>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7245E8">
      <w:pPr>
        <w:pStyle w:val="ListParagraph"/>
        <w:numPr>
          <w:ilvl w:val="0"/>
          <w:numId w:val="45"/>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7245E8">
      <w:pPr>
        <w:pStyle w:val="ListParagraph"/>
        <w:numPr>
          <w:ilvl w:val="0"/>
          <w:numId w:val="45"/>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8" w:name="_Toc148037197"/>
      <w:r w:rsidRPr="003D662E">
        <w:rPr>
          <w:lang w:val="en-US"/>
        </w:rPr>
        <w:t>Implementing a monitoring</w:t>
      </w:r>
      <w:r w:rsidR="009C45F3" w:rsidRPr="003D662E">
        <w:rPr>
          <w:lang w:val="en-US"/>
        </w:rPr>
        <w:t>/alert data</w:t>
      </w:r>
      <w:r w:rsidRPr="003D662E">
        <w:rPr>
          <w:lang w:val="en-US"/>
        </w:rPr>
        <w:t xml:space="preserve"> service</w:t>
      </w:r>
      <w:bookmarkEnd w:id="328"/>
    </w:p>
    <w:p w14:paraId="03FD64F4" w14:textId="0D34038E"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A63222">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9"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9"/>
    </w:p>
    <w:p w14:paraId="095D0C5A" w14:textId="5203AD7F" w:rsidR="00C172D3" w:rsidRPr="003D662E" w:rsidRDefault="00C172D3" w:rsidP="007245E8">
      <w:pPr>
        <w:pStyle w:val="ListParagraph"/>
        <w:numPr>
          <w:ilvl w:val="0"/>
          <w:numId w:val="19"/>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7245E8">
      <w:pPr>
        <w:pStyle w:val="ListParagraph"/>
        <w:numPr>
          <w:ilvl w:val="0"/>
          <w:numId w:val="19"/>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7245E8">
      <w:pPr>
        <w:pStyle w:val="ListParagraph"/>
        <w:numPr>
          <w:ilvl w:val="0"/>
          <w:numId w:val="19"/>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7245E8">
      <w:pPr>
        <w:pStyle w:val="ListParagraph"/>
        <w:numPr>
          <w:ilvl w:val="0"/>
          <w:numId w:val="19"/>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00A0198B" w:rsidR="002A7DFF" w:rsidRPr="003D662E" w:rsidRDefault="006D3E6E" w:rsidP="007245E8">
      <w:pPr>
        <w:pStyle w:val="ListParagraph"/>
        <w:numPr>
          <w:ilvl w:val="0"/>
          <w:numId w:val="19"/>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A63222">
        <w:rPr>
          <w:lang w:val="en-US"/>
        </w:rPr>
        <w:t>6</w:t>
      </w:r>
      <w:r w:rsidRPr="003D662E">
        <w:rPr>
          <w:lang w:val="en-US"/>
        </w:rPr>
        <w:fldChar w:fldCharType="end"/>
      </w:r>
      <w:r w:rsidRPr="003D662E">
        <w:rPr>
          <w:lang w:val="en-US"/>
        </w:rPr>
        <w:t>).</w:t>
      </w:r>
    </w:p>
    <w:p w14:paraId="2C8B4062" w14:textId="4764D033" w:rsidR="006D3E6E" w:rsidRPr="003D662E" w:rsidRDefault="006D3E6E" w:rsidP="007245E8">
      <w:pPr>
        <w:pStyle w:val="ListParagraph"/>
        <w:numPr>
          <w:ilvl w:val="0"/>
          <w:numId w:val="19"/>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A63222">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7245E8">
      <w:pPr>
        <w:pStyle w:val="ListParagraph"/>
        <w:numPr>
          <w:ilvl w:val="0"/>
          <w:numId w:val="19"/>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30" w:name="_Toc148037199"/>
      <w:bookmarkStart w:id="331" w:name="_Ref77754105"/>
      <w:r w:rsidRPr="003D662E">
        <w:rPr>
          <w:lang w:val="en-US"/>
        </w:rPr>
        <w:lastRenderedPageBreak/>
        <w:t>Defining a new type in the configuration</w:t>
      </w:r>
      <w:r w:rsidR="00DD7246" w:rsidRPr="003D662E">
        <w:rPr>
          <w:lang w:val="en-US"/>
        </w:rPr>
        <w:t xml:space="preserve"> model</w:t>
      </w:r>
      <w:bookmarkEnd w:id="330"/>
    </w:p>
    <w:p w14:paraId="59067D34" w14:textId="04434A93"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5"/>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A63222" w:rsidRPr="003D662E">
        <w:rPr>
          <w:lang w:val="en-US"/>
        </w:rPr>
        <w:t xml:space="preserve">Figure </w:t>
      </w:r>
      <w:r w:rsidR="00A63222">
        <w:rPr>
          <w:noProof/>
          <w:lang w:val="en-US"/>
        </w:rPr>
        <w:t>46</w:t>
      </w:r>
      <w:r w:rsidR="000B65A9" w:rsidRPr="003D662E">
        <w:rPr>
          <w:lang w:val="en-US"/>
        </w:rPr>
        <w:fldChar w:fldCharType="end"/>
      </w:r>
      <w:r w:rsidR="000B65A9" w:rsidRPr="003D662E">
        <w:rPr>
          <w:lang w:val="en-US"/>
        </w:rPr>
        <w:t xml:space="preserve">). </w:t>
      </w:r>
    </w:p>
    <w:p w14:paraId="505032D0" w14:textId="4EEC4194"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A63222" w:rsidRPr="003D662E">
        <w:rPr>
          <w:lang w:val="en-GB"/>
        </w:rPr>
        <w:t xml:space="preserve">Figure </w:t>
      </w:r>
      <w:r w:rsidR="00A63222">
        <w:rPr>
          <w:noProof/>
          <w:lang w:val="en-GB"/>
        </w:rPr>
        <w:t>71</w:t>
      </w:r>
      <w:r w:rsidR="001D73A7" w:rsidRPr="003D662E">
        <w:rPr>
          <w:lang w:val="en-US"/>
        </w:rPr>
        <w:fldChar w:fldCharType="end"/>
      </w:r>
      <w:r w:rsidRPr="003D662E">
        <w:rPr>
          <w:lang w:val="en-US"/>
        </w:rPr>
        <w:t>:</w:t>
      </w:r>
    </w:p>
    <w:p w14:paraId="692F6384" w14:textId="67AE32A9" w:rsidR="001D73A7" w:rsidRPr="003D662E" w:rsidRDefault="001D73A7" w:rsidP="007245E8">
      <w:pPr>
        <w:pStyle w:val="ListParagraph"/>
        <w:numPr>
          <w:ilvl w:val="0"/>
          <w:numId w:val="30"/>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A63222" w:rsidRPr="003D662E">
        <w:rPr>
          <w:lang w:val="en-GB"/>
        </w:rPr>
        <w:t xml:space="preserve">Figure </w:t>
      </w:r>
      <w:r w:rsidR="00A63222">
        <w:rPr>
          <w:noProof/>
          <w:lang w:val="en-GB"/>
        </w:rPr>
        <w:t>71</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1F97ED46" w:rsidR="009A2FAF" w:rsidRPr="003D662E" w:rsidRDefault="009A2FAF" w:rsidP="007245E8">
      <w:pPr>
        <w:pStyle w:val="ListParagraph"/>
        <w:numPr>
          <w:ilvl w:val="0"/>
          <w:numId w:val="30"/>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A63222" w:rsidRPr="003D662E">
        <w:rPr>
          <w:lang w:val="en-GB"/>
        </w:rPr>
        <w:t xml:space="preserve">Figure </w:t>
      </w:r>
      <w:r w:rsidR="00A63222">
        <w:rPr>
          <w:noProof/>
          <w:lang w:val="en-GB"/>
        </w:rPr>
        <w:t>71</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03A2A98A" w:rsidR="009A2FAF" w:rsidRPr="003D662E" w:rsidRDefault="009A2FAF" w:rsidP="007245E8">
      <w:pPr>
        <w:pStyle w:val="ListParagraph"/>
        <w:numPr>
          <w:ilvl w:val="0"/>
          <w:numId w:val="30"/>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A63222" w:rsidRPr="003D662E">
        <w:rPr>
          <w:lang w:val="en-GB"/>
        </w:rPr>
        <w:t xml:space="preserve">Figure </w:t>
      </w:r>
      <w:r w:rsidR="00A63222">
        <w:rPr>
          <w:noProof/>
          <w:lang w:val="en-GB"/>
        </w:rPr>
        <w:t>71</w:t>
      </w:r>
      <w:r w:rsidRPr="003D662E">
        <w:rPr>
          <w:lang w:val="en-US"/>
        </w:rPr>
        <w:fldChar w:fldCharType="end"/>
      </w:r>
      <w:r w:rsidRPr="003D662E">
        <w:rPr>
          <w:lang w:val="en-US"/>
        </w:rPr>
        <w:t xml:space="preserve">). </w:t>
      </w:r>
    </w:p>
    <w:p w14:paraId="79D29042" w14:textId="381DF91B" w:rsidR="009A2FAF" w:rsidRPr="003D662E" w:rsidRDefault="009A2FAF" w:rsidP="007245E8">
      <w:pPr>
        <w:pStyle w:val="ListParagraph"/>
        <w:numPr>
          <w:ilvl w:val="0"/>
          <w:numId w:val="30"/>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A63222" w:rsidRPr="003D662E">
        <w:rPr>
          <w:lang w:val="en-GB"/>
        </w:rPr>
        <w:t xml:space="preserve">Figure </w:t>
      </w:r>
      <w:r w:rsidR="00A63222">
        <w:rPr>
          <w:noProof/>
          <w:lang w:val="en-GB"/>
        </w:rPr>
        <w:t>71</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7245E8">
      <w:pPr>
        <w:pStyle w:val="ListParagraph"/>
        <w:numPr>
          <w:ilvl w:val="0"/>
          <w:numId w:val="30"/>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781F731D" w:rsidR="00E472AE" w:rsidRPr="003D662E" w:rsidRDefault="00C709AD" w:rsidP="001D73A7">
      <w:pPr>
        <w:jc w:val="center"/>
        <w:rPr>
          <w:rFonts w:cstheme="minorHAnsi"/>
          <w:lang w:val="en-US"/>
        </w:rPr>
      </w:pPr>
      <w:r w:rsidRPr="00C709AD">
        <w:rPr>
          <w:noProof/>
        </w:rPr>
        <w:lastRenderedPageBreak/>
        <w:drawing>
          <wp:inline distT="0" distB="0" distL="0" distR="0" wp14:anchorId="774F16B2" wp14:editId="6354F3D1">
            <wp:extent cx="5760720" cy="5505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720" cy="5505450"/>
                    </a:xfrm>
                    <a:prstGeom prst="rect">
                      <a:avLst/>
                    </a:prstGeom>
                    <a:noFill/>
                    <a:ln>
                      <a:noFill/>
                    </a:ln>
                  </pic:spPr>
                </pic:pic>
              </a:graphicData>
            </a:graphic>
          </wp:inline>
        </w:drawing>
      </w:r>
    </w:p>
    <w:p w14:paraId="399B09F1" w14:textId="287CC14E" w:rsidR="00E472AE" w:rsidRPr="003D662E" w:rsidRDefault="001D73A7" w:rsidP="001D73A7">
      <w:pPr>
        <w:pStyle w:val="Caption"/>
        <w:jc w:val="center"/>
        <w:rPr>
          <w:rFonts w:cstheme="minorHAnsi"/>
          <w:lang w:val="en-US"/>
        </w:rPr>
      </w:pPr>
      <w:bookmarkStart w:id="332"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63222">
        <w:rPr>
          <w:noProof/>
          <w:lang w:val="en-GB"/>
        </w:rPr>
        <w:t>71</w:t>
      </w:r>
      <w:r w:rsidRPr="003D662E">
        <w:fldChar w:fldCharType="end"/>
      </w:r>
      <w:bookmarkEnd w:id="332"/>
      <w:r w:rsidRPr="003D662E">
        <w:rPr>
          <w:lang w:val="en-GB"/>
        </w:rPr>
        <w:t>: Adding IEC 61131-3 date time to the primitive types of the configuration model</w:t>
      </w:r>
    </w:p>
    <w:p w14:paraId="17B88796" w14:textId="4157C2FD"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A63222" w:rsidRPr="003D662E">
        <w:rPr>
          <w:lang w:val="en-GB"/>
        </w:rPr>
        <w:t xml:space="preserve">Figure </w:t>
      </w:r>
      <w:r w:rsidR="00A63222">
        <w:rPr>
          <w:noProof/>
          <w:lang w:val="en-GB"/>
        </w:rPr>
        <w:t>71</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15EE9EA5" w:rsidR="005E73FF"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w:t>
      </w:r>
      <w:r w:rsidR="00C254BC" w:rsidRPr="003D662E">
        <w:rPr>
          <w:lang w:val="en-US"/>
        </w:rPr>
        <w:lastRenderedPageBreak/>
        <w:t xml:space="preserve">may be required if the type is declared as primitive type and realized in Java as object. Then the approaches to obtain a hashcode </w:t>
      </w:r>
      <w:r w:rsidR="00C709AD">
        <w:rPr>
          <w:lang w:val="en-US"/>
        </w:rPr>
        <w:t xml:space="preserve">(lines 31-34) </w:t>
      </w:r>
      <w:r w:rsidR="00C254BC" w:rsidRPr="003D662E">
        <w:rPr>
          <w:lang w:val="en-US"/>
        </w:rPr>
        <w:t xml:space="preserve">and an equals comparison </w:t>
      </w:r>
      <w:r w:rsidR="00C709AD">
        <w:rPr>
          <w:lang w:val="en-US"/>
        </w:rPr>
        <w:t xml:space="preserve">(lines 37-40) </w:t>
      </w:r>
      <w:r w:rsidR="00C254BC" w:rsidRPr="003D662E">
        <w:rPr>
          <w:lang w:val="en-US"/>
        </w:rPr>
        <w:t>have to be adjusted from Java primitive types to object types.</w:t>
      </w:r>
    </w:p>
    <w:p w14:paraId="7E48E399" w14:textId="620CEC36" w:rsidR="007D7137" w:rsidRDefault="007D7137" w:rsidP="005E73FF">
      <w:pPr>
        <w:jc w:val="both"/>
        <w:rPr>
          <w:lang w:val="en-US"/>
        </w:rPr>
      </w:pPr>
      <w:r>
        <w:rPr>
          <w:lang w:val="en-US"/>
        </w:rPr>
        <w:t xml:space="preserve">Besides well known date types like </w:t>
      </w:r>
      <w:r w:rsidRPr="003D662E">
        <w:rPr>
          <w:lang w:val="en-US"/>
        </w:rPr>
        <w:t>IEC61131-3</w:t>
      </w:r>
      <w:r>
        <w:rPr>
          <w:lang w:val="en-US"/>
        </w:rPr>
        <w:t xml:space="preserve"> that shall be part of the configuration meta-model, there are also plenty types that have been defined due to specific or local needs. Applying the modifications discussed above for all such types does not scale. Thus, the platform configuration meta model defines a </w:t>
      </w:r>
      <w:r w:rsidRPr="007D7137">
        <w:rPr>
          <w:rFonts w:ascii="Consolas" w:hAnsi="Consolas"/>
          <w:lang w:val="en-US"/>
        </w:rPr>
        <w:t>GenericDateTimeTypeType</w:t>
      </w:r>
      <w:r>
        <w:rPr>
          <w:lang w:val="en-US"/>
        </w:rPr>
        <w:t xml:space="preserve"> that is already set up in the way described above, but allows for specifying a date format (based on the conventions of Java </w:t>
      </w:r>
      <w:r w:rsidRPr="007D7137">
        <w:rPr>
          <w:rFonts w:ascii="Consolas" w:hAnsi="Consolas"/>
          <w:lang w:val="en-US"/>
        </w:rPr>
        <w:t>SimpleDateFormat</w:t>
      </w:r>
      <w:r>
        <w:rPr>
          <w:rStyle w:val="FootnoteReference"/>
          <w:rFonts w:ascii="Consolas" w:hAnsi="Consolas"/>
          <w:lang w:val="en-US"/>
        </w:rPr>
        <w:footnoteReference w:id="136"/>
      </w:r>
      <w:r>
        <w:rPr>
          <w:lang w:val="en-US"/>
        </w:rPr>
        <w:t xml:space="preserve">). </w:t>
      </w:r>
      <w:r w:rsidR="00FC78A4">
        <w:rPr>
          <w:lang w:val="en-US"/>
        </w:rPr>
        <w:t xml:space="preserve">In the type definitions of an application, one can now define own time formats as illustrated in </w:t>
      </w:r>
      <w:r w:rsidR="00FC78A4">
        <w:rPr>
          <w:lang w:val="en-US"/>
        </w:rPr>
        <w:fldChar w:fldCharType="begin"/>
      </w:r>
      <w:r w:rsidR="00FC78A4">
        <w:rPr>
          <w:lang w:val="en-US"/>
        </w:rPr>
        <w:instrText xml:space="preserve"> REF _Ref199239687 \h </w:instrText>
      </w:r>
      <w:r w:rsidR="00FC78A4">
        <w:rPr>
          <w:lang w:val="en-US"/>
        </w:rPr>
      </w:r>
      <w:r w:rsidR="00FC78A4">
        <w:rPr>
          <w:lang w:val="en-US"/>
        </w:rPr>
        <w:fldChar w:fldCharType="separate"/>
      </w:r>
      <w:r w:rsidR="00A63222" w:rsidRPr="003D662E">
        <w:rPr>
          <w:lang w:val="en-GB"/>
        </w:rPr>
        <w:t xml:space="preserve">Figure </w:t>
      </w:r>
      <w:r w:rsidR="00A63222">
        <w:rPr>
          <w:noProof/>
          <w:lang w:val="en-GB"/>
        </w:rPr>
        <w:t>72</w:t>
      </w:r>
      <w:r w:rsidR="00FC78A4">
        <w:rPr>
          <w:lang w:val="en-US"/>
        </w:rPr>
        <w:fldChar w:fldCharType="end"/>
      </w:r>
      <w:r w:rsidR="00FC78A4">
        <w:rPr>
          <w:lang w:val="en-US"/>
        </w:rPr>
        <w:t xml:space="preserve">. Please note that such a type definition is application-local, potentially local to a platform instance and not supplied by the platform as the </w:t>
      </w:r>
      <w:r w:rsidR="00FC78A4" w:rsidRPr="00FC78A4">
        <w:rPr>
          <w:rFonts w:ascii="Consolas" w:hAnsi="Consolas"/>
          <w:lang w:val="en-US"/>
        </w:rPr>
        <w:t>IEC61131_3DateTimeType</w:t>
      </w:r>
      <w:r w:rsidR="00FC78A4">
        <w:rPr>
          <w:lang w:val="en-US"/>
        </w:rPr>
        <w:t>.</w:t>
      </w:r>
    </w:p>
    <w:p w14:paraId="064EC44C" w14:textId="0A6911E9" w:rsidR="00FC78A4" w:rsidRDefault="007A129A" w:rsidP="00FC78A4">
      <w:pPr>
        <w:jc w:val="center"/>
        <w:rPr>
          <w:lang w:val="en-US"/>
        </w:rPr>
      </w:pPr>
      <w:r w:rsidRPr="007A129A">
        <w:rPr>
          <w:noProof/>
        </w:rPr>
        <w:drawing>
          <wp:inline distT="0" distB="0" distL="0" distR="0" wp14:anchorId="155B14D2" wp14:editId="4805645E">
            <wp:extent cx="5760720" cy="8813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720" cy="881380"/>
                    </a:xfrm>
                    <a:prstGeom prst="rect">
                      <a:avLst/>
                    </a:prstGeom>
                    <a:noFill/>
                    <a:ln>
                      <a:noFill/>
                    </a:ln>
                  </pic:spPr>
                </pic:pic>
              </a:graphicData>
            </a:graphic>
          </wp:inline>
        </w:drawing>
      </w:r>
    </w:p>
    <w:p w14:paraId="31CB5E5E" w14:textId="5C8269DC" w:rsidR="00FC78A4" w:rsidRPr="003D662E" w:rsidRDefault="00FC78A4" w:rsidP="00FC78A4">
      <w:pPr>
        <w:pStyle w:val="Caption"/>
        <w:jc w:val="center"/>
        <w:rPr>
          <w:lang w:val="en-GB"/>
        </w:rPr>
      </w:pPr>
      <w:bookmarkStart w:id="333" w:name="_Ref19923968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63222">
        <w:rPr>
          <w:noProof/>
          <w:lang w:val="en-GB"/>
        </w:rPr>
        <w:t>72</w:t>
      </w:r>
      <w:r w:rsidRPr="003D662E">
        <w:fldChar w:fldCharType="end"/>
      </w:r>
      <w:bookmarkEnd w:id="333"/>
      <w:r w:rsidRPr="003D662E">
        <w:rPr>
          <w:lang w:val="en-GB"/>
        </w:rPr>
        <w:t xml:space="preserve">: </w:t>
      </w:r>
      <w:r>
        <w:rPr>
          <w:lang w:val="en-GB"/>
        </w:rPr>
        <w:t>Using the generic data time type to define application-specific time formats</w:t>
      </w:r>
      <w:r w:rsidRPr="003D662E">
        <w:rPr>
          <w:lang w:val="en-GB"/>
        </w:rPr>
        <w:t>.</w:t>
      </w:r>
    </w:p>
    <w:p w14:paraId="3B11711E" w14:textId="230D91F5" w:rsidR="0081042F" w:rsidRPr="003D662E" w:rsidRDefault="0081042F" w:rsidP="0081042F">
      <w:pPr>
        <w:pStyle w:val="Heading2"/>
        <w:rPr>
          <w:lang w:val="en-US"/>
        </w:rPr>
      </w:pPr>
      <w:bookmarkStart w:id="334" w:name="_Toc148037200"/>
      <w:r w:rsidRPr="003D662E">
        <w:rPr>
          <w:lang w:val="en-US"/>
        </w:rPr>
        <w:t>Using a different transport protocol</w:t>
      </w:r>
      <w:bookmarkEnd w:id="334"/>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2A7095B1" w:rsidR="008A50C3" w:rsidRPr="003D662E" w:rsidRDefault="008A50C3" w:rsidP="007245E8">
      <w:pPr>
        <w:pStyle w:val="ListParagraph"/>
        <w:numPr>
          <w:ilvl w:val="0"/>
          <w:numId w:val="31"/>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A63222">
        <w:rPr>
          <w:lang w:val="en-US"/>
        </w:rPr>
        <w:t>7.5</w:t>
      </w:r>
      <w:r w:rsidRPr="003D662E">
        <w:rPr>
          <w:lang w:val="en-US"/>
        </w:rPr>
        <w:fldChar w:fldCharType="end"/>
      </w:r>
      <w:r w:rsidRPr="003D662E">
        <w:rPr>
          <w:lang w:val="en-US"/>
        </w:rPr>
        <w:t>.</w:t>
      </w:r>
    </w:p>
    <w:p w14:paraId="35E34955" w14:textId="1A581A7E" w:rsidR="004E33F6" w:rsidRPr="003D662E" w:rsidRDefault="004E33F6" w:rsidP="007245E8">
      <w:pPr>
        <w:pStyle w:val="ListParagraph"/>
        <w:numPr>
          <w:ilvl w:val="0"/>
          <w:numId w:val="31"/>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A63222" w:rsidRPr="003D662E">
        <w:rPr>
          <w:lang w:val="en-GB"/>
        </w:rPr>
        <w:t xml:space="preserve">Figure </w:t>
      </w:r>
      <w:r w:rsidR="00A63222">
        <w:rPr>
          <w:noProof/>
          <w:lang w:val="en-GB"/>
        </w:rPr>
        <w:t>73</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039A854D" w:rsidR="00D62DF2" w:rsidRPr="003D662E" w:rsidRDefault="00D62DF2" w:rsidP="007245E8">
      <w:pPr>
        <w:pStyle w:val="ListParagraph"/>
        <w:numPr>
          <w:ilvl w:val="0"/>
          <w:numId w:val="31"/>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A63222" w:rsidRPr="003D662E">
        <w:rPr>
          <w:lang w:val="en-GB"/>
        </w:rPr>
        <w:t xml:space="preserve">Figure </w:t>
      </w:r>
      <w:r w:rsidR="00A63222">
        <w:rPr>
          <w:noProof/>
          <w:lang w:val="en-GB"/>
        </w:rPr>
        <w:t>73</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7245E8">
      <w:pPr>
        <w:pStyle w:val="ListParagraph"/>
        <w:numPr>
          <w:ilvl w:val="0"/>
          <w:numId w:val="31"/>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4DAE0CFD" w:rsidR="008A50C3" w:rsidRPr="003D662E" w:rsidRDefault="008A50C3" w:rsidP="008A50C3">
      <w:pPr>
        <w:pStyle w:val="Caption"/>
        <w:jc w:val="center"/>
        <w:rPr>
          <w:lang w:val="en-GB"/>
        </w:rPr>
      </w:pPr>
      <w:bookmarkStart w:id="335" w:name="_Ref98767936"/>
      <w:r w:rsidRPr="003D662E">
        <w:rPr>
          <w:lang w:val="en-GB"/>
        </w:rPr>
        <w:lastRenderedPageBreak/>
        <w:t xml:space="preserve">Figure </w:t>
      </w:r>
      <w:r w:rsidRPr="003D662E">
        <w:fldChar w:fldCharType="begin"/>
      </w:r>
      <w:r w:rsidRPr="003D662E">
        <w:rPr>
          <w:lang w:val="en-GB"/>
        </w:rPr>
        <w:instrText xml:space="preserve"> SEQ Figure \* ARABIC </w:instrText>
      </w:r>
      <w:r w:rsidRPr="003D662E">
        <w:fldChar w:fldCharType="separate"/>
      </w:r>
      <w:r w:rsidR="00A63222">
        <w:rPr>
          <w:noProof/>
          <w:lang w:val="en-GB"/>
        </w:rPr>
        <w:t>73</w:t>
      </w:r>
      <w:r w:rsidRPr="003D662E">
        <w:fldChar w:fldCharType="end"/>
      </w:r>
      <w:bookmarkEnd w:id="335"/>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36" w:name="_Toc148037201"/>
      <w:r w:rsidRPr="003D662E">
        <w:rPr>
          <w:lang w:val="en-US"/>
        </w:rPr>
        <w:t>Observe or debug the data processing</w:t>
      </w:r>
      <w:bookmarkEnd w:id="336"/>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7245E8">
      <w:pPr>
        <w:pStyle w:val="ListParagraph"/>
        <w:numPr>
          <w:ilvl w:val="0"/>
          <w:numId w:val="34"/>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7245E8">
      <w:pPr>
        <w:pStyle w:val="ListParagraph"/>
        <w:numPr>
          <w:ilvl w:val="0"/>
          <w:numId w:val="34"/>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inconvenient to change the logging level of the logging framework or other software takes control over filtering of the logs and prevents debug output.</w:t>
      </w:r>
    </w:p>
    <w:p w14:paraId="3C176AD9" w14:textId="2E2D5295" w:rsidR="000B7F22" w:rsidRPr="003D662E" w:rsidRDefault="00F05390" w:rsidP="007245E8">
      <w:pPr>
        <w:pStyle w:val="ListParagraph"/>
        <w:numPr>
          <w:ilvl w:val="0"/>
          <w:numId w:val="34"/>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A63222">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56C558DA"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A63222" w:rsidRPr="003D662E">
        <w:rPr>
          <w:lang w:val="en-GB"/>
        </w:rPr>
        <w:t xml:space="preserve">Figure </w:t>
      </w:r>
      <w:r w:rsidR="00A63222">
        <w:rPr>
          <w:noProof/>
          <w:lang w:val="en-GB"/>
        </w:rPr>
        <w:t>74</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705C5D42">
            <wp:extent cx="3867150" cy="1211831"/>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38111" cy="1234068"/>
                    </a:xfrm>
                    <a:prstGeom prst="rect">
                      <a:avLst/>
                    </a:prstGeom>
                    <a:noFill/>
                    <a:ln>
                      <a:noFill/>
                    </a:ln>
                  </pic:spPr>
                </pic:pic>
              </a:graphicData>
            </a:graphic>
          </wp:inline>
        </w:drawing>
      </w:r>
    </w:p>
    <w:p w14:paraId="7EB9101C" w14:textId="1F81B56B" w:rsidR="00EE3A67" w:rsidRPr="003D662E" w:rsidRDefault="00EE3A67" w:rsidP="00EE3A67">
      <w:pPr>
        <w:pStyle w:val="Caption"/>
        <w:jc w:val="center"/>
        <w:rPr>
          <w:lang w:val="en-GB"/>
        </w:rPr>
      </w:pPr>
      <w:bookmarkStart w:id="337"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63222">
        <w:rPr>
          <w:noProof/>
          <w:lang w:val="en-GB"/>
        </w:rPr>
        <w:t>74</w:t>
      </w:r>
      <w:r w:rsidRPr="003D662E">
        <w:fldChar w:fldCharType="end"/>
      </w:r>
      <w:bookmarkEnd w:id="337"/>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w:t>
      </w:r>
      <w:r w:rsidRPr="003D662E">
        <w:rPr>
          <w:lang w:val="en-GB"/>
        </w:rPr>
        <w:lastRenderedPageBreak/>
        <w:t xml:space="preserve">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36F7B72D"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A63222">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8" w:name="_Toc148037202"/>
      <w:r w:rsidRPr="003D662E">
        <w:rPr>
          <w:lang w:val="en-US"/>
        </w:rPr>
        <w:t>Frequently Asked Questions (FAQ)</w:t>
      </w:r>
      <w:bookmarkEnd w:id="331"/>
      <w:bookmarkEnd w:id="338"/>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9" w:name="_Ref76979717"/>
      <w:bookmarkStart w:id="340" w:name="_Toc148037203"/>
      <w:r w:rsidRPr="003D662E">
        <w:rPr>
          <w:lang w:val="en-US"/>
        </w:rPr>
        <w:lastRenderedPageBreak/>
        <w:t>Summary &amp; Conclusions</w:t>
      </w:r>
      <w:bookmarkEnd w:id="323"/>
      <w:bookmarkEnd w:id="339"/>
      <w:bookmarkEnd w:id="340"/>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7245E8">
      <w:pPr>
        <w:pStyle w:val="ListParagraph"/>
        <w:numPr>
          <w:ilvl w:val="0"/>
          <w:numId w:val="20"/>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7245E8">
      <w:pPr>
        <w:pStyle w:val="ListParagraph"/>
        <w:numPr>
          <w:ilvl w:val="0"/>
          <w:numId w:val="20"/>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7245E8">
      <w:pPr>
        <w:pStyle w:val="ListParagraph"/>
        <w:numPr>
          <w:ilvl w:val="0"/>
          <w:numId w:val="20"/>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41" w:name="_Ref76979728"/>
      <w:bookmarkStart w:id="342" w:name="_Toc148037204"/>
      <w:r w:rsidRPr="003D662E">
        <w:rPr>
          <w:lang w:val="en-US"/>
        </w:rPr>
        <w:lastRenderedPageBreak/>
        <w:t>References</w:t>
      </w:r>
      <w:bookmarkEnd w:id="341"/>
      <w:bookmarkEnd w:id="342"/>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4"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5"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6"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7"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8"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9"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90"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91"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92"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43" w:name="_Hlk72428649"/>
      <w:r w:rsidRPr="003D662E">
        <w:t>M. Staciwa, Experimentelles Container-Deployment auf Industrie 4.0 Geräte, Projektarbeit, Uni Hildesheim, 2020</w:t>
      </w:r>
      <w:bookmarkEnd w:id="343"/>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3"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4"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5"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6"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2642F2">
      <w:pPr>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7"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8"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9"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Pr="00907CC1" w:rsidRDefault="00907CC1" w:rsidP="000133D3">
      <w:pPr>
        <w:spacing w:after="120" w:line="240" w:lineRule="auto"/>
        <w:ind w:left="426" w:hanging="426"/>
        <w:rPr>
          <w:lang w:val="en-GB"/>
        </w:rPr>
      </w:pPr>
      <w:r w:rsidRPr="00907CC1">
        <w:rPr>
          <w:lang w:val="en-GB"/>
        </w:rPr>
        <w:t>[52] 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100" w:history="1">
        <w:r w:rsidRPr="000C2392">
          <w:rPr>
            <w:rStyle w:val="Hyperlink"/>
            <w:lang w:val="en-GB"/>
          </w:rPr>
          <w:t>https://doi.org/10.1016/j.infsof.2024.107650</w:t>
        </w:r>
      </w:hyperlink>
      <w:r>
        <w:rPr>
          <w:lang w:val="en-GB"/>
        </w:rPr>
        <w:t xml:space="preserve">, 2025 </w:t>
      </w:r>
    </w:p>
    <w:p w14:paraId="69A4E21B" w14:textId="77777777" w:rsidR="00EF60A9" w:rsidRPr="00907CC1" w:rsidRDefault="00EF60A9">
      <w:pPr>
        <w:rPr>
          <w:lang w:val="en-GB"/>
        </w:rPr>
      </w:pPr>
      <w:r w:rsidRPr="00907CC1">
        <w:rPr>
          <w:lang w:val="en-GB"/>
        </w:rPr>
        <w:br w:type="page"/>
      </w:r>
    </w:p>
    <w:p w14:paraId="1A319F4E" w14:textId="1A6B2948" w:rsidR="00CD3E73" w:rsidRPr="003D662E" w:rsidRDefault="00EF60A9" w:rsidP="00EF60A9">
      <w:pPr>
        <w:pStyle w:val="Heading1"/>
        <w:rPr>
          <w:lang w:val="en-GB"/>
        </w:rPr>
      </w:pPr>
      <w:bookmarkStart w:id="344" w:name="_Ref146532729"/>
      <w:bookmarkStart w:id="345" w:name="_Toc148037205"/>
      <w:r>
        <w:rPr>
          <w:lang w:val="en-US"/>
        </w:rPr>
        <w:lastRenderedPageBreak/>
        <w:t>Appendix</w:t>
      </w:r>
      <w:bookmarkEnd w:id="344"/>
      <w:bookmarkEnd w:id="345"/>
    </w:p>
    <w:p w14:paraId="55E86BC6" w14:textId="77777777" w:rsidR="00EF60A9" w:rsidRPr="003D662E" w:rsidRDefault="00EF60A9" w:rsidP="00EB6326">
      <w:pPr>
        <w:pStyle w:val="Heading2"/>
        <w:rPr>
          <w:lang w:val="en-US"/>
        </w:rPr>
      </w:pPr>
      <w:bookmarkStart w:id="346" w:name="_Ref69806407"/>
      <w:bookmarkStart w:id="347" w:name="_Toc148037206"/>
      <w:r w:rsidRPr="003D662E">
        <w:rPr>
          <w:lang w:val="en-US"/>
        </w:rPr>
        <w:t>IIP-Ecosphere Profile</w:t>
      </w:r>
      <w:bookmarkEnd w:id="346"/>
      <w:bookmarkEnd w:id="347"/>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36DC5082" w:rsidR="00EF60A9" w:rsidRPr="003D662E" w:rsidRDefault="00EF60A9" w:rsidP="00EF60A9">
      <w:pPr>
        <w:pStyle w:val="Caption"/>
        <w:jc w:val="center"/>
        <w:rPr>
          <w:lang w:val="en-US"/>
        </w:rPr>
      </w:pPr>
      <w:bookmarkStart w:id="348"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75</w:t>
      </w:r>
      <w:r w:rsidRPr="003D662E">
        <w:fldChar w:fldCharType="end"/>
      </w:r>
      <w:bookmarkEnd w:id="348"/>
      <w:r w:rsidRPr="003D662E">
        <w:rPr>
          <w:lang w:val="en-US"/>
        </w:rPr>
        <w:t>: AAS stereotypes in the IIP-Ecosphere profile (comments cropped).</w:t>
      </w:r>
    </w:p>
    <w:p w14:paraId="2A2CAC77" w14:textId="66B98E98"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7"/>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75</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8"/>
      </w:r>
      <w:r w:rsidRPr="003D662E">
        <w:rPr>
          <w:lang w:val="en-US"/>
        </w:rPr>
        <w:t>, e.g., for soft-realtime (streaming) connections. Such endpoints that are currently not part of the AAS standard</w:t>
      </w:r>
      <w:bookmarkStart w:id="349" w:name="_Ref57325504"/>
      <w:r w:rsidRPr="003D662E">
        <w:rPr>
          <w:rStyle w:val="FootnoteReference"/>
          <w:lang w:val="en-US"/>
        </w:rPr>
        <w:footnoteReference w:id="139"/>
      </w:r>
      <w:bookmarkEnd w:id="349"/>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50" w:name="_Hlk77927786"/>
      <w:r w:rsidRPr="003D662E">
        <w:rPr>
          <w:rFonts w:ascii="Consolas" w:eastAsia="Times New Roman" w:hAnsi="Consolas" w:cstheme="minorHAnsi"/>
          <w:lang w:val="en-US" w:eastAsia="de-DE"/>
        </w:rPr>
        <w:t>«</w:t>
      </w:r>
      <w:bookmarkEnd w:id="350"/>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17944792"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76</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6B491E27" w:rsidR="00EF60A9" w:rsidRPr="003D662E" w:rsidRDefault="00EF60A9" w:rsidP="00EF60A9">
      <w:pPr>
        <w:pStyle w:val="Caption"/>
        <w:jc w:val="center"/>
        <w:rPr>
          <w:lang w:val="en-US"/>
        </w:rPr>
      </w:pPr>
      <w:bookmarkStart w:id="351"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76</w:t>
      </w:r>
      <w:r w:rsidRPr="003D662E">
        <w:fldChar w:fldCharType="end"/>
      </w:r>
      <w:bookmarkEnd w:id="351"/>
      <w:r w:rsidRPr="003D662E">
        <w:rPr>
          <w:lang w:val="en-US"/>
        </w:rPr>
        <w:t>: Service and connector stereotypes in the IIP-Ecosphere profile (comments cropped).</w:t>
      </w:r>
    </w:p>
    <w:p w14:paraId="36B57F3F" w14:textId="75AD39C7"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77</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72DA14DA" w:rsidR="00EF60A9" w:rsidRPr="003D662E" w:rsidRDefault="00EF60A9" w:rsidP="00EF60A9">
      <w:pPr>
        <w:pStyle w:val="Caption"/>
        <w:jc w:val="center"/>
        <w:rPr>
          <w:lang w:val="en-US"/>
        </w:rPr>
      </w:pPr>
      <w:bookmarkStart w:id="352"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77</w:t>
      </w:r>
      <w:r w:rsidRPr="003D662E">
        <w:fldChar w:fldCharType="end"/>
      </w:r>
      <w:bookmarkEnd w:id="352"/>
      <w:r w:rsidRPr="003D662E">
        <w:rPr>
          <w:lang w:val="en-US"/>
        </w:rPr>
        <w:t>: Container and distribution stereotypes in the IIP-Ecosphere profile (comments cropped).</w:t>
      </w:r>
    </w:p>
    <w:p w14:paraId="2BC05657" w14:textId="0D6D2704"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53" w:name="_Ref77169602"/>
      <w:r w:rsidRPr="003D662E">
        <w:rPr>
          <w:rStyle w:val="FootnoteReference"/>
          <w:b/>
          <w:lang w:val="en-US"/>
        </w:rPr>
        <w:footnoteReference w:id="140"/>
      </w:r>
      <w:bookmarkEnd w:id="353"/>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78</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1"/>
      </w:r>
      <w:r w:rsidRPr="003D662E">
        <w:rPr>
          <w:lang w:val="en-US"/>
        </w:rPr>
        <w:t>, delegation of control to another element via an association, read-only attributes (without corresponding setter)</w:t>
      </w:r>
      <w:r w:rsidRPr="003D662E">
        <w:rPr>
          <w:rStyle w:val="FootnoteReference"/>
          <w:lang w:val="en-US"/>
        </w:rPr>
        <w:footnoteReference w:id="142"/>
      </w:r>
      <w:r w:rsidRPr="003D662E">
        <w:rPr>
          <w:lang w:val="en-US"/>
        </w:rPr>
        <w:t>, builder pattern</w:t>
      </w:r>
      <w:r w:rsidRPr="003D662E">
        <w:rPr>
          <w:rStyle w:val="FootnoteReference"/>
          <w:lang w:val="en-US"/>
        </w:rPr>
        <w:footnoteReference w:id="143"/>
      </w:r>
      <w:r w:rsidRPr="003D662E">
        <w:rPr>
          <w:lang w:val="en-US"/>
        </w:rPr>
        <w:t xml:space="preserve"> (or classes that shall use this pattern to realize read-only attributes) or visitor pattern</w:t>
      </w:r>
      <w:r w:rsidRPr="003D662E">
        <w:rPr>
          <w:rStyle w:val="FootnoteReference"/>
          <w:lang w:val="en-US"/>
        </w:rPr>
        <w:footnoteReference w:id="144"/>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79</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5"/>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6"/>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3">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3609A60A" w:rsidR="00EF60A9" w:rsidRPr="003D662E" w:rsidRDefault="00EF60A9" w:rsidP="00EF60A9">
      <w:pPr>
        <w:pStyle w:val="Caption"/>
        <w:jc w:val="center"/>
        <w:rPr>
          <w:lang w:val="en-US"/>
        </w:rPr>
      </w:pPr>
      <w:bookmarkStart w:id="354"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78</w:t>
      </w:r>
      <w:r w:rsidRPr="003D662E">
        <w:fldChar w:fldCharType="end"/>
      </w:r>
      <w:bookmarkEnd w:id="354"/>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7F12C5E7" w:rsidR="00EF60A9" w:rsidRPr="003D662E" w:rsidRDefault="00EF60A9" w:rsidP="00EF60A9">
      <w:pPr>
        <w:pStyle w:val="Caption"/>
        <w:jc w:val="center"/>
        <w:rPr>
          <w:lang w:val="en-US"/>
        </w:rPr>
      </w:pPr>
      <w:bookmarkStart w:id="355"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79</w:t>
      </w:r>
      <w:r w:rsidRPr="003D662E">
        <w:fldChar w:fldCharType="end"/>
      </w:r>
      <w:bookmarkEnd w:id="355"/>
      <w:r w:rsidRPr="003D662E">
        <w:rPr>
          <w:lang w:val="en-US"/>
        </w:rPr>
        <w:t>: Factory and plugin/registration patterns in the IIP-Ecosphere profile (comments cropped).</w:t>
      </w:r>
    </w:p>
    <w:p w14:paraId="7265E378" w14:textId="7563F5A7"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80</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5">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56486AEE" w:rsidR="00EF60A9" w:rsidRPr="003D662E" w:rsidRDefault="00EF60A9" w:rsidP="00EF60A9">
      <w:pPr>
        <w:pStyle w:val="Caption"/>
        <w:jc w:val="center"/>
        <w:rPr>
          <w:lang w:val="en-US"/>
        </w:rPr>
      </w:pPr>
      <w:bookmarkStart w:id="356"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80</w:t>
      </w:r>
      <w:r w:rsidRPr="003D662E">
        <w:fldChar w:fldCharType="end"/>
      </w:r>
      <w:bookmarkEnd w:id="356"/>
      <w:r w:rsidRPr="003D662E">
        <w:rPr>
          <w:lang w:val="en-US"/>
        </w:rPr>
        <w:t>: Licenses and programming languages in the IIP-Ecosphere profile (comments cropped).</w:t>
      </w:r>
    </w:p>
    <w:p w14:paraId="48F4A25E" w14:textId="656BF6F3"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81</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341850AD" w:rsidR="00EF60A9" w:rsidRPr="003D662E" w:rsidRDefault="00EF60A9" w:rsidP="00EF60A9">
      <w:pPr>
        <w:pStyle w:val="Caption"/>
        <w:jc w:val="center"/>
        <w:rPr>
          <w:lang w:val="en-US"/>
        </w:rPr>
      </w:pPr>
      <w:bookmarkStart w:id="357"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81</w:t>
      </w:r>
      <w:r w:rsidRPr="003D662E">
        <w:fldChar w:fldCharType="end"/>
      </w:r>
      <w:bookmarkEnd w:id="357"/>
      <w:r w:rsidRPr="003D662E">
        <w:rPr>
          <w:lang w:val="en-US"/>
        </w:rPr>
        <w:t>: Maturity status for comments, packages or models.</w:t>
      </w:r>
    </w:p>
    <w:p w14:paraId="44A7E90A" w14:textId="3D432242"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A63222">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82</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6FF7E6D2"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82</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7">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08A8E4B3" w:rsidR="00EF60A9" w:rsidRPr="003D662E" w:rsidRDefault="00EF60A9" w:rsidP="00EF60A9">
      <w:pPr>
        <w:pStyle w:val="Caption"/>
        <w:jc w:val="center"/>
        <w:rPr>
          <w:lang w:val="en-US"/>
        </w:rPr>
      </w:pPr>
      <w:bookmarkStart w:id="358"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A63222">
        <w:rPr>
          <w:noProof/>
          <w:lang w:val="en-US"/>
        </w:rPr>
        <w:t>82</w:t>
      </w:r>
      <w:r w:rsidRPr="003D662E">
        <w:rPr>
          <w:lang w:val="en-US"/>
        </w:rPr>
        <w:fldChar w:fldCharType="end"/>
      </w:r>
      <w:bookmarkEnd w:id="358"/>
      <w:r w:rsidRPr="003D662E">
        <w:rPr>
          <w:lang w:val="en-US"/>
        </w:rPr>
        <w:t>: Configuration modeling and variability management stereotypes (comments cropped).</w:t>
      </w:r>
    </w:p>
    <w:p w14:paraId="05C8D080" w14:textId="329995B2"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83</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26894E1B" w:rsidR="00EF60A9" w:rsidRPr="003D662E" w:rsidRDefault="00EF60A9" w:rsidP="00EF60A9">
      <w:pPr>
        <w:pStyle w:val="Caption"/>
        <w:jc w:val="center"/>
        <w:rPr>
          <w:lang w:val="en-US"/>
        </w:rPr>
      </w:pPr>
      <w:bookmarkStart w:id="359"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83</w:t>
      </w:r>
      <w:r w:rsidRPr="003D662E">
        <w:fldChar w:fldCharType="end"/>
      </w:r>
      <w:bookmarkEnd w:id="359"/>
      <w:r w:rsidRPr="003D662E">
        <w:rPr>
          <w:lang w:val="en-US"/>
        </w:rPr>
        <w:t>: Stereotype for generated code (comments cropped).</w:t>
      </w:r>
    </w:p>
    <w:p w14:paraId="68F44CFB" w14:textId="0C2F9A68"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84</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8">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4630F43E" w:rsidR="00EF60A9" w:rsidRPr="003D662E" w:rsidRDefault="00EF60A9" w:rsidP="00EF60A9">
      <w:pPr>
        <w:pStyle w:val="Caption"/>
        <w:jc w:val="center"/>
        <w:rPr>
          <w:lang w:val="en-US"/>
        </w:rPr>
      </w:pPr>
      <w:bookmarkStart w:id="360"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84</w:t>
      </w:r>
      <w:r w:rsidRPr="003D662E">
        <w:fldChar w:fldCharType="end"/>
      </w:r>
      <w:bookmarkEnd w:id="360"/>
      <w:r w:rsidRPr="003D662E">
        <w:rPr>
          <w:lang w:val="en-US"/>
        </w:rPr>
        <w:t>: Marking model elements as support for self-adaptation.</w:t>
      </w:r>
    </w:p>
    <w:p w14:paraId="340B79B1" w14:textId="353F6CD6"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A63222" w:rsidRPr="003D662E">
        <w:rPr>
          <w:lang w:val="en-US"/>
        </w:rPr>
        <w:t xml:space="preserve">Figure </w:t>
      </w:r>
      <w:r w:rsidR="00A63222">
        <w:rPr>
          <w:noProof/>
          <w:lang w:val="en-US"/>
        </w:rPr>
        <w:t>85</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9">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511E66EC" w:rsidR="00EF60A9" w:rsidRPr="003D662E" w:rsidRDefault="00EF60A9" w:rsidP="00EF60A9">
      <w:pPr>
        <w:pStyle w:val="Caption"/>
        <w:jc w:val="center"/>
        <w:rPr>
          <w:lang w:val="en-US"/>
        </w:rPr>
      </w:pPr>
      <w:bookmarkStart w:id="361"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63222">
        <w:rPr>
          <w:noProof/>
          <w:lang w:val="en-US"/>
        </w:rPr>
        <w:t>85</w:t>
      </w:r>
      <w:r w:rsidRPr="003D662E">
        <w:rPr>
          <w:noProof/>
        </w:rPr>
        <w:fldChar w:fldCharType="end"/>
      </w:r>
      <w:bookmarkEnd w:id="361"/>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10"/>
      <w:headerReference w:type="default" r:id="rId111"/>
      <w:footerReference w:type="even" r:id="rId112"/>
      <w:footerReference w:type="default" r:id="rId113"/>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70DF04" w14:textId="77777777" w:rsidR="007245E8" w:rsidRDefault="007245E8" w:rsidP="005C07D6">
      <w:pPr>
        <w:spacing w:after="0" w:line="240" w:lineRule="auto"/>
      </w:pPr>
      <w:r>
        <w:separator/>
      </w:r>
    </w:p>
  </w:endnote>
  <w:endnote w:type="continuationSeparator" w:id="0">
    <w:p w14:paraId="5D23A359" w14:textId="77777777" w:rsidR="007245E8" w:rsidRDefault="007245E8"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7135A5" w:rsidRDefault="007135A5">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7135A5" w:rsidRPr="00E46558" w:rsidRDefault="007135A5">
    <w:pPr>
      <w:pStyle w:val="Footer"/>
      <w:rPr>
        <w:color w:val="808080" w:themeColor="background1" w:themeShade="80"/>
        <w:sz w:val="18"/>
        <w:szCs w:val="18"/>
      </w:rPr>
    </w:pPr>
  </w:p>
  <w:p w14:paraId="1FD5EB09" w14:textId="248C8368" w:rsidR="007135A5" w:rsidRPr="00E46558" w:rsidRDefault="007135A5">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176E14" w14:textId="77777777" w:rsidR="007245E8" w:rsidRDefault="007245E8" w:rsidP="005C07D6">
      <w:pPr>
        <w:spacing w:after="0" w:line="240" w:lineRule="auto"/>
      </w:pPr>
      <w:r>
        <w:separator/>
      </w:r>
    </w:p>
  </w:footnote>
  <w:footnote w:type="continuationSeparator" w:id="0">
    <w:p w14:paraId="44518DC8" w14:textId="77777777" w:rsidR="007245E8" w:rsidRDefault="007245E8" w:rsidP="005C07D6">
      <w:pPr>
        <w:spacing w:after="0" w:line="240" w:lineRule="auto"/>
      </w:pPr>
      <w:r>
        <w:continuationSeparator/>
      </w:r>
    </w:p>
  </w:footnote>
  <w:footnote w:id="1">
    <w:p w14:paraId="74603A00" w14:textId="3D55179E" w:rsidR="007135A5" w:rsidRPr="00085F89" w:rsidRDefault="007135A5">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7135A5" w:rsidRPr="009E3BD1" w:rsidRDefault="007135A5"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7135A5" w:rsidRPr="00072CE4" w:rsidRDefault="007135A5">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7135A5" w:rsidRPr="00891CB3" w:rsidRDefault="007135A5"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40F3335" w14:textId="5E6B24D5" w:rsidR="007135A5" w:rsidRPr="009D50BD" w:rsidRDefault="007135A5">
      <w:pPr>
        <w:pStyle w:val="FootnoteText"/>
        <w:rPr>
          <w:lang w:val="en-US"/>
        </w:rPr>
      </w:pPr>
      <w:r>
        <w:rPr>
          <w:rStyle w:val="FootnoteReference"/>
        </w:rPr>
        <w:footnoteRef/>
      </w:r>
      <w:r w:rsidRPr="009D50BD">
        <w:rPr>
          <w:lang w:val="en-US"/>
        </w:rPr>
        <w:t xml:space="preserve"> </w:t>
      </w:r>
      <w:hyperlink r:id="rId3" w:history="1">
        <w:r w:rsidRPr="009D50BD">
          <w:rPr>
            <w:rStyle w:val="Hyperlink"/>
            <w:lang w:val="en-US"/>
          </w:rPr>
          <w:t>http://dapro-projekt.de/</w:t>
        </w:r>
      </w:hyperlink>
      <w:r w:rsidRPr="009D50BD">
        <w:rPr>
          <w:lang w:val="en-US"/>
        </w:rPr>
        <w:t xml:space="preserve"> </w:t>
      </w:r>
    </w:p>
  </w:footnote>
  <w:footnote w:id="6">
    <w:p w14:paraId="440EB26A" w14:textId="5A613721" w:rsidR="007135A5" w:rsidRPr="009D50BD" w:rsidRDefault="007135A5">
      <w:pPr>
        <w:pStyle w:val="FootnoteText"/>
        <w:rPr>
          <w:lang w:val="en-US"/>
        </w:rPr>
      </w:pPr>
      <w:r>
        <w:rPr>
          <w:rStyle w:val="FootnoteReference"/>
        </w:rPr>
        <w:footnoteRef/>
      </w:r>
      <w:r w:rsidRPr="009D50BD">
        <w:rPr>
          <w:lang w:val="en-US"/>
        </w:rPr>
        <w:t xml:space="preserve"> </w:t>
      </w:r>
      <w:hyperlink r:id="rId4" w:history="1">
        <w:r w:rsidRPr="009D50BD">
          <w:rPr>
            <w:rStyle w:val="Hyperlink"/>
            <w:lang w:val="en-US"/>
          </w:rPr>
          <w:t>https://www.basys40.de/</w:t>
        </w:r>
      </w:hyperlink>
      <w:r w:rsidRPr="009D50BD">
        <w:rPr>
          <w:lang w:val="en-US"/>
        </w:rPr>
        <w:t xml:space="preserve"> </w:t>
      </w:r>
    </w:p>
  </w:footnote>
  <w:footnote w:id="7">
    <w:p w14:paraId="5BEDAB14" w14:textId="76E7F61A" w:rsidR="007135A5" w:rsidRPr="009D50BD" w:rsidRDefault="007135A5">
      <w:pPr>
        <w:pStyle w:val="FootnoteText"/>
        <w:rPr>
          <w:lang w:val="en-US"/>
        </w:rPr>
      </w:pPr>
      <w:r>
        <w:rPr>
          <w:rStyle w:val="FootnoteReference"/>
        </w:rPr>
        <w:footnoteRef/>
      </w:r>
      <w:r w:rsidRPr="009D50BD">
        <w:rPr>
          <w:lang w:val="en-US"/>
        </w:rPr>
        <w:t xml:space="preserve"> </w:t>
      </w:r>
      <w:hyperlink r:id="rId5" w:history="1">
        <w:r w:rsidRPr="009D50BD">
          <w:rPr>
            <w:rStyle w:val="Hyperlink"/>
            <w:lang w:val="en-US"/>
          </w:rPr>
          <w:t>https://www.fab-os.org/</w:t>
        </w:r>
      </w:hyperlink>
      <w:r w:rsidRPr="009D50BD">
        <w:rPr>
          <w:lang w:val="en-US"/>
        </w:rPr>
        <w:t xml:space="preserve"> </w:t>
      </w:r>
    </w:p>
  </w:footnote>
  <w:footnote w:id="8">
    <w:p w14:paraId="188C4E7C" w14:textId="6F4A22B4" w:rsidR="007135A5" w:rsidRPr="00290596" w:rsidRDefault="007135A5">
      <w:pPr>
        <w:pStyle w:val="FootnoteText"/>
        <w:rPr>
          <w:lang w:val="en-US"/>
        </w:rPr>
      </w:pPr>
      <w:r>
        <w:rPr>
          <w:rStyle w:val="FootnoteReference"/>
        </w:rPr>
        <w:footnoteRef/>
      </w:r>
      <w:r w:rsidRPr="00290596">
        <w:rPr>
          <w:lang w:val="en-US"/>
        </w:rPr>
        <w:t xml:space="preserve"> </w:t>
      </w:r>
      <w:hyperlink r:id="rId6" w:history="1">
        <w:r w:rsidRPr="00290596">
          <w:rPr>
            <w:rStyle w:val="Hyperlink"/>
            <w:lang w:val="en-US"/>
          </w:rPr>
          <w:t>https://www.servicemeister.org/</w:t>
        </w:r>
      </w:hyperlink>
      <w:r w:rsidRPr="00290596">
        <w:rPr>
          <w:lang w:val="en-US"/>
        </w:rPr>
        <w:t xml:space="preserve"> </w:t>
      </w:r>
    </w:p>
  </w:footnote>
  <w:footnote w:id="9">
    <w:p w14:paraId="7D169E68" w14:textId="77777777" w:rsidR="007135A5" w:rsidRPr="00290596" w:rsidRDefault="007135A5" w:rsidP="00B87C8F">
      <w:pPr>
        <w:pStyle w:val="FootnoteText"/>
        <w:rPr>
          <w:lang w:val="en-US"/>
        </w:rPr>
      </w:pPr>
      <w:r>
        <w:rPr>
          <w:rStyle w:val="FootnoteReference"/>
        </w:rPr>
        <w:footnoteRef/>
      </w:r>
      <w:r w:rsidRPr="00290596">
        <w:rPr>
          <w:lang w:val="en-US"/>
        </w:rPr>
        <w:t xml:space="preserve"> </w:t>
      </w:r>
      <w:hyperlink r:id="rId7" w:history="1">
        <w:r w:rsidRPr="00290596">
          <w:rPr>
            <w:rStyle w:val="Hyperlink"/>
            <w:lang w:val="en-US"/>
          </w:rPr>
          <w:t>https://www.data-infrastructure.eu/</w:t>
        </w:r>
      </w:hyperlink>
      <w:r w:rsidRPr="00290596">
        <w:rPr>
          <w:lang w:val="en-US"/>
        </w:rPr>
        <w:t xml:space="preserve"> </w:t>
      </w:r>
    </w:p>
  </w:footnote>
  <w:footnote w:id="10">
    <w:p w14:paraId="30197809" w14:textId="241AE614" w:rsidR="007135A5" w:rsidRDefault="007135A5">
      <w:pPr>
        <w:pStyle w:val="FootnoteText"/>
      </w:pPr>
      <w:r>
        <w:rPr>
          <w:rStyle w:val="FootnoteReference"/>
        </w:rPr>
        <w:footnoteRef/>
      </w:r>
      <w:r>
        <w:t xml:space="preserve"> </w:t>
      </w:r>
    </w:p>
  </w:footnote>
  <w:footnote w:id="11">
    <w:p w14:paraId="4F148D75" w14:textId="5C70AC83" w:rsidR="007135A5" w:rsidRDefault="007135A5" w:rsidP="000D69AB">
      <w:pPr>
        <w:pStyle w:val="FootnoteText"/>
      </w:pPr>
      <w:r>
        <w:rPr>
          <w:rStyle w:val="FootnoteReference"/>
        </w:rPr>
        <w:footnoteRef/>
      </w:r>
      <w:r>
        <w:t xml:space="preserve"> </w:t>
      </w:r>
      <w:hyperlink r:id="rId8" w:history="1">
        <w:r w:rsidRPr="00445AB0">
          <w:rPr>
            <w:rStyle w:val="Hyperlink"/>
          </w:rPr>
          <w:t>https://www.eclipse.org/papyrus/</w:t>
        </w:r>
      </w:hyperlink>
      <w:r>
        <w:t xml:space="preserve"> version 4.8</w:t>
      </w:r>
    </w:p>
  </w:footnote>
  <w:footnote w:id="12">
    <w:p w14:paraId="68D74DEB" w14:textId="614DE1D8" w:rsidR="007135A5" w:rsidRPr="00496A2A" w:rsidRDefault="007135A5">
      <w:pPr>
        <w:pStyle w:val="FootnoteText"/>
      </w:pPr>
      <w:r>
        <w:rPr>
          <w:rStyle w:val="FootnoteReference"/>
        </w:rPr>
        <w:footnoteRef/>
      </w:r>
      <w:r w:rsidRPr="00496A2A">
        <w:t xml:space="preserve"> </w:t>
      </w:r>
      <w:hyperlink r:id="rId9" w:history="1">
        <w:r w:rsidRPr="00496A2A">
          <w:rPr>
            <w:rStyle w:val="Hyperlink"/>
          </w:rPr>
          <w:t>https://maven.apache.org/</w:t>
        </w:r>
      </w:hyperlink>
    </w:p>
  </w:footnote>
  <w:footnote w:id="13">
    <w:p w14:paraId="693CAC3E" w14:textId="73287137" w:rsidR="007135A5" w:rsidRPr="00496A2A" w:rsidRDefault="007135A5">
      <w:pPr>
        <w:pStyle w:val="FootnoteText"/>
      </w:pPr>
      <w:r>
        <w:rPr>
          <w:rStyle w:val="FootnoteReference"/>
        </w:rPr>
        <w:footnoteRef/>
      </w:r>
      <w:r w:rsidRPr="00496A2A">
        <w:t xml:space="preserve"> </w:t>
      </w:r>
      <w:hyperlink r:id="rId10" w:history="1">
        <w:r w:rsidRPr="00496A2A">
          <w:rPr>
            <w:rStyle w:val="Hyperlink"/>
          </w:rPr>
          <w:t>https://git-scm.com/</w:t>
        </w:r>
      </w:hyperlink>
      <w:r w:rsidRPr="00496A2A">
        <w:t xml:space="preserve"> </w:t>
      </w:r>
    </w:p>
  </w:footnote>
  <w:footnote w:id="14">
    <w:p w14:paraId="0261B8CE" w14:textId="77886D4E" w:rsidR="007135A5" w:rsidRPr="00706FB9" w:rsidRDefault="007135A5">
      <w:pPr>
        <w:pStyle w:val="FootnoteText"/>
        <w:rPr>
          <w:lang w:val="en-GB"/>
        </w:rPr>
      </w:pPr>
      <w:r>
        <w:rPr>
          <w:rStyle w:val="FootnoteReference"/>
        </w:rPr>
        <w:footnoteRef/>
      </w:r>
      <w:r w:rsidRPr="00706FB9">
        <w:rPr>
          <w:lang w:val="en-GB"/>
        </w:rPr>
        <w:t xml:space="preserve"> </w:t>
      </w:r>
      <w:hyperlink r:id="rId11" w:history="1">
        <w:r w:rsidRPr="00706FB9">
          <w:rPr>
            <w:rStyle w:val="Hyperlink"/>
            <w:lang w:val="en-GB"/>
          </w:rPr>
          <w:t>https://checkstyle.sourceforge.io/</w:t>
        </w:r>
      </w:hyperlink>
    </w:p>
  </w:footnote>
  <w:footnote w:id="15">
    <w:p w14:paraId="339A35C4" w14:textId="3E2FEF67" w:rsidR="007135A5" w:rsidRPr="00B07554" w:rsidRDefault="007135A5">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2" w:history="1">
        <w:r w:rsidRPr="009E0408">
          <w:rPr>
            <w:rStyle w:val="Hyperlink"/>
            <w:lang w:val="en-US"/>
          </w:rPr>
          <w:t>https://github.com/iip-ecosphere/platform/</w:t>
        </w:r>
      </w:hyperlink>
      <w:r>
        <w:rPr>
          <w:rStyle w:val="Hyperlink"/>
          <w:lang w:val="en-US"/>
        </w:rPr>
        <w:t>platform/documentation/PREREQUISITES.MD</w:t>
      </w:r>
    </w:p>
  </w:footnote>
  <w:footnote w:id="16">
    <w:p w14:paraId="40799E05" w14:textId="0FE63B7C" w:rsidR="007135A5" w:rsidRPr="00C57C0C" w:rsidRDefault="007135A5">
      <w:pPr>
        <w:pStyle w:val="FootnoteText"/>
        <w:rPr>
          <w:lang w:val="en-GB"/>
        </w:rPr>
      </w:pPr>
      <w:r>
        <w:rPr>
          <w:rStyle w:val="FootnoteReference"/>
        </w:rPr>
        <w:footnoteRef/>
      </w:r>
      <w:r w:rsidRPr="00C57C0C">
        <w:rPr>
          <w:lang w:val="en-GB"/>
        </w:rPr>
        <w:t xml:space="preserve"> </w:t>
      </w:r>
      <w:hyperlink r:id="rId13" w:history="1">
        <w:r w:rsidRPr="00C57C0C">
          <w:rPr>
            <w:rStyle w:val="Hyperlink"/>
            <w:lang w:val="en-GB"/>
          </w:rPr>
          <w:t>https://en.wikipedia.org/wiki/YAML</w:t>
        </w:r>
      </w:hyperlink>
      <w:r w:rsidRPr="00C57C0C">
        <w:rPr>
          <w:lang w:val="en-GB"/>
        </w:rPr>
        <w:t xml:space="preserve"> </w:t>
      </w:r>
    </w:p>
  </w:footnote>
  <w:footnote w:id="17">
    <w:p w14:paraId="11960A5B" w14:textId="085979D1" w:rsidR="007135A5" w:rsidRPr="00441192" w:rsidRDefault="007135A5">
      <w:pPr>
        <w:pStyle w:val="FootnoteText"/>
        <w:rPr>
          <w:lang w:val="en-GB"/>
        </w:rPr>
      </w:pPr>
      <w:r>
        <w:rPr>
          <w:rStyle w:val="FootnoteReference"/>
        </w:rPr>
        <w:footnoteRef/>
      </w:r>
      <w:r w:rsidRPr="00441192">
        <w:rPr>
          <w:lang w:val="en-GB"/>
        </w:rPr>
        <w:t xml:space="preserve"> </w:t>
      </w:r>
      <w:hyperlink r:id="rId14" w:history="1">
        <w:r w:rsidRPr="00441192">
          <w:rPr>
            <w:rStyle w:val="Hyperlink"/>
            <w:lang w:val="en-GB"/>
          </w:rPr>
          <w:t>https://www.json.org/json-en.html</w:t>
        </w:r>
      </w:hyperlink>
      <w:r w:rsidRPr="00441192">
        <w:rPr>
          <w:lang w:val="en-GB"/>
        </w:rPr>
        <w:t xml:space="preserve"> </w:t>
      </w:r>
    </w:p>
  </w:footnote>
  <w:footnote w:id="18">
    <w:p w14:paraId="7C8DF52E" w14:textId="7E41EF7B" w:rsidR="007135A5" w:rsidRPr="0085763E" w:rsidRDefault="007135A5"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19">
    <w:p w14:paraId="7C7EE492" w14:textId="688AAED7" w:rsidR="007135A5" w:rsidRPr="009E0408" w:rsidRDefault="007135A5">
      <w:pPr>
        <w:pStyle w:val="FootnoteText"/>
        <w:rPr>
          <w:lang w:val="en-US"/>
        </w:rPr>
      </w:pPr>
      <w:r>
        <w:rPr>
          <w:rStyle w:val="FootnoteReference"/>
        </w:rPr>
        <w:footnoteRef/>
      </w:r>
      <w:r w:rsidRPr="009E0408">
        <w:rPr>
          <w:lang w:val="en-US"/>
        </w:rPr>
        <w:t xml:space="preserve"> </w:t>
      </w:r>
      <w:hyperlink r:id="rId15" w:history="1">
        <w:r w:rsidRPr="009E0408">
          <w:rPr>
            <w:rStyle w:val="Hyperlink"/>
            <w:lang w:val="en-US"/>
          </w:rPr>
          <w:t>https://github.com/iip-ecosphere/platform/</w:t>
        </w:r>
      </w:hyperlink>
      <w:r w:rsidRPr="009E0408">
        <w:rPr>
          <w:lang w:val="en-US"/>
        </w:rPr>
        <w:t xml:space="preserve"> </w:t>
      </w:r>
    </w:p>
  </w:footnote>
  <w:footnote w:id="20">
    <w:p w14:paraId="7130794C" w14:textId="2907B391" w:rsidR="007135A5" w:rsidRPr="00931795" w:rsidRDefault="007135A5">
      <w:pPr>
        <w:pStyle w:val="FootnoteText"/>
        <w:rPr>
          <w:lang w:val="en-US"/>
        </w:rPr>
      </w:pPr>
      <w:r>
        <w:rPr>
          <w:rStyle w:val="FootnoteReference"/>
        </w:rPr>
        <w:footnoteRef/>
      </w:r>
      <w:r w:rsidRPr="00931795">
        <w:rPr>
          <w:lang w:val="en-US"/>
        </w:rPr>
        <w:t xml:space="preserve"> </w:t>
      </w:r>
      <w:hyperlink r:id="rId16" w:history="1">
        <w:r w:rsidRPr="00931795">
          <w:rPr>
            <w:rStyle w:val="Hyperlink"/>
            <w:lang w:val="en-US"/>
          </w:rPr>
          <w:t>https://projects.sse.uni-hildesheim.de/qm/maven/</w:t>
        </w:r>
      </w:hyperlink>
      <w:r w:rsidRPr="00931795">
        <w:rPr>
          <w:lang w:val="en-US"/>
        </w:rPr>
        <w:t xml:space="preserve"> </w:t>
      </w:r>
    </w:p>
  </w:footnote>
  <w:footnote w:id="21">
    <w:p w14:paraId="7D5A394E" w14:textId="334356D3" w:rsidR="007135A5" w:rsidRPr="00931795" w:rsidRDefault="007135A5">
      <w:pPr>
        <w:pStyle w:val="FootnoteText"/>
        <w:rPr>
          <w:lang w:val="en-US"/>
        </w:rPr>
      </w:pPr>
      <w:r>
        <w:rPr>
          <w:rStyle w:val="FootnoteReference"/>
        </w:rPr>
        <w:footnoteRef/>
      </w:r>
      <w:r w:rsidRPr="00931795">
        <w:rPr>
          <w:lang w:val="en-US"/>
        </w:rPr>
        <w:t xml:space="preserve"> E.g., </w:t>
      </w:r>
      <w:hyperlink r:id="rId17" w:history="1">
        <w:r w:rsidRPr="00931795">
          <w:rPr>
            <w:rStyle w:val="Hyperlink"/>
            <w:lang w:val="en-US"/>
          </w:rPr>
          <w:t>https://repo1.maven.org/maven2/de/iip-ecosphere/platform/</w:t>
        </w:r>
      </w:hyperlink>
      <w:r w:rsidRPr="00931795">
        <w:rPr>
          <w:lang w:val="en-US"/>
        </w:rPr>
        <w:t xml:space="preserve">, </w:t>
      </w:r>
      <w:hyperlink r:id="rId18" w:history="1">
        <w:r w:rsidRPr="00931795">
          <w:rPr>
            <w:rStyle w:val="Hyperlink"/>
            <w:lang w:val="en-US"/>
          </w:rPr>
          <w:t>https://search.maven.org/artifact/de.iip-ecosphere.platform/transport</w:t>
        </w:r>
      </w:hyperlink>
      <w:r w:rsidRPr="00931795">
        <w:rPr>
          <w:lang w:val="en-US"/>
        </w:rPr>
        <w:t xml:space="preserve">  </w:t>
      </w:r>
    </w:p>
  </w:footnote>
  <w:footnote w:id="22">
    <w:p w14:paraId="72128536" w14:textId="57F307FE" w:rsidR="007135A5" w:rsidRPr="000048B7" w:rsidRDefault="007135A5">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3">
    <w:p w14:paraId="62AB40DF" w14:textId="24B5456C" w:rsidR="007135A5" w:rsidRPr="00931795" w:rsidRDefault="007135A5">
      <w:pPr>
        <w:pStyle w:val="FootnoteText"/>
        <w:rPr>
          <w:lang w:val="en-US"/>
        </w:rPr>
      </w:pPr>
      <w:r>
        <w:rPr>
          <w:rStyle w:val="FootnoteReference"/>
        </w:rPr>
        <w:footnoteRef/>
      </w:r>
      <w:r w:rsidRPr="00931795">
        <w:rPr>
          <w:lang w:val="en-US"/>
        </w:rPr>
        <w:t xml:space="preserve"> </w:t>
      </w:r>
      <w:hyperlink r:id="rId19" w:history="1">
        <w:r w:rsidRPr="00931795">
          <w:rPr>
            <w:rStyle w:val="Hyperlink"/>
            <w:lang w:val="en-US"/>
          </w:rPr>
          <w:t>https://www.eclipse.org/basyx/</w:t>
        </w:r>
      </w:hyperlink>
      <w:r w:rsidRPr="00931795">
        <w:rPr>
          <w:lang w:val="en-US"/>
        </w:rPr>
        <w:t xml:space="preserve"> </w:t>
      </w:r>
    </w:p>
  </w:footnote>
  <w:footnote w:id="24">
    <w:p w14:paraId="2DE6C669"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0" w:history="1">
        <w:r w:rsidRPr="00D01CD3">
          <w:rPr>
            <w:rStyle w:val="Hyperlink"/>
            <w:lang w:val="en-US"/>
          </w:rPr>
          <w:t>https://mqtt.org/</w:t>
        </w:r>
      </w:hyperlink>
      <w:r>
        <w:rPr>
          <w:lang w:val="en-US"/>
        </w:rPr>
        <w:t xml:space="preserve"> </w:t>
      </w:r>
    </w:p>
  </w:footnote>
  <w:footnote w:id="25">
    <w:p w14:paraId="0956663E"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1" w:history="1">
        <w:r w:rsidRPr="00D01CD3">
          <w:rPr>
            <w:rStyle w:val="Hyperlink"/>
            <w:lang w:val="en-US"/>
          </w:rPr>
          <w:t>https://www.amqp.org/</w:t>
        </w:r>
      </w:hyperlink>
      <w:r>
        <w:rPr>
          <w:lang w:val="en-US"/>
        </w:rPr>
        <w:t xml:space="preserve"> </w:t>
      </w:r>
    </w:p>
  </w:footnote>
  <w:footnote w:id="26">
    <w:p w14:paraId="311C1B6D" w14:textId="77777777" w:rsidR="007135A5" w:rsidRPr="00153B39" w:rsidRDefault="007135A5" w:rsidP="00A3348A">
      <w:pPr>
        <w:pStyle w:val="FootnoteText"/>
        <w:rPr>
          <w:lang w:val="en-US"/>
        </w:rPr>
      </w:pPr>
      <w:r>
        <w:rPr>
          <w:rStyle w:val="FootnoteReference"/>
        </w:rPr>
        <w:footnoteRef/>
      </w:r>
      <w:r w:rsidRPr="00153B39">
        <w:rPr>
          <w:lang w:val="en-US"/>
        </w:rPr>
        <w:t xml:space="preserve"> </w:t>
      </w:r>
      <w:hyperlink r:id="rId22"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27">
    <w:p w14:paraId="5BF31E6C" w14:textId="77777777" w:rsidR="007135A5" w:rsidRPr="00E701BA" w:rsidRDefault="007135A5" w:rsidP="00FF08B7">
      <w:pPr>
        <w:pStyle w:val="FootnoteText"/>
        <w:rPr>
          <w:lang w:val="en-US"/>
        </w:rPr>
      </w:pPr>
      <w:r>
        <w:rPr>
          <w:rStyle w:val="FootnoteReference"/>
        </w:rPr>
        <w:footnoteRef/>
      </w:r>
      <w:r w:rsidRPr="00E701BA">
        <w:rPr>
          <w:lang w:val="en-US"/>
        </w:rPr>
        <w:t xml:space="preserve"> </w:t>
      </w:r>
      <w:hyperlink r:id="rId23" w:history="1">
        <w:r w:rsidRPr="00D01CD3">
          <w:rPr>
            <w:rStyle w:val="Hyperlink"/>
            <w:lang w:val="en-US"/>
          </w:rPr>
          <w:t>https://www.internationaldataspaces.org/</w:t>
        </w:r>
      </w:hyperlink>
      <w:r>
        <w:rPr>
          <w:lang w:val="en-US"/>
        </w:rPr>
        <w:t xml:space="preserve"> </w:t>
      </w:r>
    </w:p>
  </w:footnote>
  <w:footnote w:id="28">
    <w:p w14:paraId="1AEDBC08" w14:textId="7D3FEBCF" w:rsidR="007135A5" w:rsidRPr="009208B0" w:rsidRDefault="007135A5">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29">
    <w:p w14:paraId="0070046A" w14:textId="640C7E44" w:rsidR="007135A5" w:rsidRPr="00D56664" w:rsidRDefault="007135A5"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0">
    <w:p w14:paraId="1246942E" w14:textId="57016229" w:rsidR="007135A5" w:rsidRPr="000D44B8" w:rsidRDefault="007135A5">
      <w:pPr>
        <w:pStyle w:val="FootnoteText"/>
        <w:rPr>
          <w:lang w:val="en-GB"/>
        </w:rPr>
      </w:pPr>
      <w:r>
        <w:rPr>
          <w:rStyle w:val="FootnoteReference"/>
        </w:rPr>
        <w:footnoteRef/>
      </w:r>
      <w:r w:rsidRPr="000D44B8">
        <w:rPr>
          <w:lang w:val="en-GB"/>
        </w:rPr>
        <w:t xml:space="preserve"> </w:t>
      </w:r>
      <w:hyperlink r:id="rId24" w:history="1">
        <w:r w:rsidRPr="00825603">
          <w:rPr>
            <w:rStyle w:val="Hyperlink"/>
            <w:lang w:val="en-GB"/>
          </w:rPr>
          <w:t>https://github.com/kiprotect/eps</w:t>
        </w:r>
      </w:hyperlink>
      <w:r>
        <w:rPr>
          <w:lang w:val="en-GB"/>
        </w:rPr>
        <w:t xml:space="preserve"> </w:t>
      </w:r>
    </w:p>
  </w:footnote>
  <w:footnote w:id="31">
    <w:p w14:paraId="65387D4D" w14:textId="5F85C520" w:rsidR="007135A5" w:rsidRPr="00BC2145" w:rsidRDefault="007135A5"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2">
    <w:p w14:paraId="6721765B" w14:textId="0A77A4C1" w:rsidR="007135A5" w:rsidRPr="006461D2" w:rsidRDefault="007135A5">
      <w:pPr>
        <w:pStyle w:val="FootnoteText"/>
        <w:rPr>
          <w:lang w:val="en-US"/>
        </w:rPr>
      </w:pPr>
      <w:r>
        <w:rPr>
          <w:rStyle w:val="FootnoteReference"/>
        </w:rPr>
        <w:footnoteRef/>
      </w:r>
      <w:r w:rsidRPr="006461D2">
        <w:rPr>
          <w:lang w:val="en-US"/>
        </w:rPr>
        <w:t xml:space="preserve"> </w:t>
      </w:r>
      <w:hyperlink r:id="rId25" w:history="1">
        <w:r w:rsidRPr="009C3FDF">
          <w:rPr>
            <w:rStyle w:val="Hyperlink"/>
            <w:lang w:val="en-US"/>
          </w:rPr>
          <w:t>https://lni40.de/lni40-content/uploads/2020/11/AAS-testbed.pdf</w:t>
        </w:r>
      </w:hyperlink>
      <w:r>
        <w:rPr>
          <w:lang w:val="en-US"/>
        </w:rPr>
        <w:t xml:space="preserve"> </w:t>
      </w:r>
    </w:p>
  </w:footnote>
  <w:footnote w:id="33">
    <w:p w14:paraId="0D537847" w14:textId="1570259F" w:rsidR="007135A5" w:rsidRPr="006461D2" w:rsidRDefault="007135A5"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4">
    <w:p w14:paraId="32CB36E1" w14:textId="77777777" w:rsidR="007135A5" w:rsidRPr="006461D2" w:rsidRDefault="007135A5" w:rsidP="00F91E3C">
      <w:pPr>
        <w:pStyle w:val="FootnoteText"/>
        <w:rPr>
          <w:lang w:val="en-US"/>
        </w:rPr>
      </w:pPr>
      <w:r>
        <w:rPr>
          <w:rStyle w:val="FootnoteReference"/>
        </w:rPr>
        <w:footnoteRef/>
      </w:r>
      <w:r w:rsidRPr="006461D2">
        <w:rPr>
          <w:lang w:val="en-US"/>
        </w:rPr>
        <w:t xml:space="preserve"> </w:t>
      </w:r>
      <w:hyperlink r:id="rId26" w:history="1">
        <w:r w:rsidRPr="009C3FDF">
          <w:rPr>
            <w:rStyle w:val="Hyperlink"/>
            <w:lang w:val="en-US"/>
          </w:rPr>
          <w:t>https://docs.oracle.com/javase/8/docs/api/java/util/ServiceLoader.html</w:t>
        </w:r>
      </w:hyperlink>
      <w:r>
        <w:rPr>
          <w:lang w:val="en-US"/>
        </w:rPr>
        <w:t xml:space="preserve"> </w:t>
      </w:r>
    </w:p>
  </w:footnote>
  <w:footnote w:id="35">
    <w:p w14:paraId="674EE56B" w14:textId="1532D8E4" w:rsidR="007135A5" w:rsidRPr="006461D2" w:rsidRDefault="007135A5">
      <w:pPr>
        <w:pStyle w:val="FootnoteText"/>
        <w:rPr>
          <w:lang w:val="en-US"/>
        </w:rPr>
      </w:pPr>
      <w:r>
        <w:rPr>
          <w:rStyle w:val="FootnoteReference"/>
        </w:rPr>
        <w:footnoteRef/>
      </w:r>
      <w:r w:rsidRPr="006461D2">
        <w:rPr>
          <w:lang w:val="en-US"/>
        </w:rPr>
        <w:t xml:space="preserve"> </w:t>
      </w:r>
      <w:hyperlink r:id="rId27" w:history="1">
        <w:r w:rsidRPr="009C3FDF">
          <w:rPr>
            <w:rStyle w:val="Hyperlink"/>
            <w:lang w:val="en-US"/>
          </w:rPr>
          <w:t>https://en.wikipedia.org/wiki/Adapter_pattern</w:t>
        </w:r>
      </w:hyperlink>
      <w:r>
        <w:rPr>
          <w:lang w:val="en-US"/>
        </w:rPr>
        <w:t xml:space="preserve"> </w:t>
      </w:r>
    </w:p>
  </w:footnote>
  <w:footnote w:id="36">
    <w:p w14:paraId="012C830D" w14:textId="5B31AD0D" w:rsidR="007135A5" w:rsidRPr="00C13332" w:rsidRDefault="007135A5">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A63222">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37">
    <w:p w14:paraId="7F6D00D7" w14:textId="03E6D77E" w:rsidR="007135A5" w:rsidRPr="00F6358D" w:rsidRDefault="007135A5">
      <w:pPr>
        <w:pStyle w:val="FootnoteText"/>
        <w:rPr>
          <w:lang w:val="en-GB"/>
        </w:rPr>
      </w:pPr>
      <w:r>
        <w:rPr>
          <w:rStyle w:val="FootnoteReference"/>
        </w:rPr>
        <w:footnoteRef/>
      </w:r>
      <w:r w:rsidRPr="00F6358D">
        <w:rPr>
          <w:lang w:val="en-GB"/>
        </w:rPr>
        <w:t xml:space="preserve"> </w:t>
      </w:r>
      <w:hyperlink r:id="rId28" w:history="1">
        <w:r w:rsidRPr="00A2263A">
          <w:rPr>
            <w:rStyle w:val="Hyperlink"/>
            <w:lang w:val="en-GB"/>
          </w:rPr>
          <w:t>https://github.com/profesorfalken/jSensors</w:t>
        </w:r>
      </w:hyperlink>
      <w:r>
        <w:rPr>
          <w:lang w:val="en-GB"/>
        </w:rPr>
        <w:t xml:space="preserve"> </w:t>
      </w:r>
    </w:p>
  </w:footnote>
  <w:footnote w:id="38">
    <w:p w14:paraId="05DFD927" w14:textId="48879CE4" w:rsidR="007135A5" w:rsidRPr="00317C5D" w:rsidRDefault="007135A5">
      <w:pPr>
        <w:pStyle w:val="FootnoteText"/>
        <w:rPr>
          <w:lang w:val="en-US"/>
        </w:rPr>
      </w:pPr>
      <w:r>
        <w:rPr>
          <w:rStyle w:val="FootnoteReference"/>
        </w:rPr>
        <w:footnoteRef/>
      </w:r>
      <w:r w:rsidRPr="00317C5D">
        <w:rPr>
          <w:lang w:val="en-US"/>
        </w:rPr>
        <w:t xml:space="preserve"> </w:t>
      </w:r>
      <w:hyperlink r:id="rId29" w:history="1">
        <w:r w:rsidRPr="00317C5D">
          <w:rPr>
            <w:rStyle w:val="Hyperlink"/>
            <w:lang w:val="en-US"/>
          </w:rPr>
          <w:t>https://github.com/oshi/oshi</w:t>
        </w:r>
      </w:hyperlink>
      <w:r w:rsidRPr="00317C5D">
        <w:rPr>
          <w:lang w:val="en-US"/>
        </w:rPr>
        <w:t xml:space="preserve"> </w:t>
      </w:r>
    </w:p>
  </w:footnote>
  <w:footnote w:id="39">
    <w:p w14:paraId="6057A259" w14:textId="4786C1D0" w:rsidR="007135A5" w:rsidRPr="002D32EE" w:rsidRDefault="007135A5">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0">
    <w:p w14:paraId="4589E7E8" w14:textId="207D8A8C" w:rsidR="007135A5" w:rsidRPr="0062261D" w:rsidRDefault="007135A5">
      <w:pPr>
        <w:pStyle w:val="FootnoteText"/>
        <w:rPr>
          <w:lang w:val="en-GB"/>
        </w:rPr>
      </w:pPr>
      <w:r w:rsidRPr="0078282C">
        <w:rPr>
          <w:rStyle w:val="FootnoteReference"/>
        </w:rPr>
        <w:footnoteRef/>
      </w:r>
      <w:r w:rsidRPr="0078282C">
        <w:rPr>
          <w:lang w:val="en-GB"/>
        </w:rPr>
        <w:t xml:space="preserve"> </w:t>
      </w:r>
      <w:hyperlink r:id="rId30"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1">
    <w:p w14:paraId="0624037F" w14:textId="0646BCF3" w:rsidR="007135A5" w:rsidRPr="007F2061" w:rsidRDefault="007135A5">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2">
    <w:p w14:paraId="2F65C456" w14:textId="1E99E4FA" w:rsidR="007135A5" w:rsidRPr="007F2061" w:rsidRDefault="007135A5">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3">
    <w:p w14:paraId="47A38CC3" w14:textId="0B38EFBC" w:rsidR="007135A5" w:rsidRPr="00B57BEF" w:rsidRDefault="007135A5">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4">
    <w:p w14:paraId="22E8BFE1" w14:textId="2251AEBB" w:rsidR="007135A5" w:rsidRPr="006B57FD" w:rsidRDefault="007135A5">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5">
    <w:p w14:paraId="6C47F8DD" w14:textId="0DEB0AFF" w:rsidR="007135A5" w:rsidRPr="00DE5787" w:rsidRDefault="007135A5">
      <w:pPr>
        <w:pStyle w:val="FootnoteText"/>
        <w:rPr>
          <w:lang w:val="en-US"/>
        </w:rPr>
      </w:pPr>
      <w:r>
        <w:rPr>
          <w:rStyle w:val="FootnoteReference"/>
        </w:rPr>
        <w:footnoteRef/>
      </w:r>
      <w:r w:rsidRPr="00DE5787">
        <w:rPr>
          <w:lang w:val="en-US"/>
        </w:rPr>
        <w:t xml:space="preserve"> </w:t>
      </w:r>
      <w:hyperlink r:id="rId31" w:history="1">
        <w:r w:rsidRPr="007F6180">
          <w:rPr>
            <w:rStyle w:val="Hyperlink"/>
            <w:lang w:val="en-US"/>
          </w:rPr>
          <w:t>https://spring.io/projects/spring-cloud-stream</w:t>
        </w:r>
      </w:hyperlink>
      <w:r>
        <w:rPr>
          <w:lang w:val="en-US"/>
        </w:rPr>
        <w:t xml:space="preserve"> </w:t>
      </w:r>
    </w:p>
  </w:footnote>
  <w:footnote w:id="46">
    <w:p w14:paraId="35E00422" w14:textId="77777777" w:rsidR="007135A5" w:rsidRPr="0020787C" w:rsidRDefault="007135A5"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2" w:history="1">
        <w:r w:rsidRPr="00513568">
          <w:rPr>
            <w:rStyle w:val="Hyperlink"/>
            <w:lang w:val="en-US"/>
          </w:rPr>
          <w:t>https://www.heise.de/news/Java-Framework-Native-Spring-Anwendungen-laufen-ohne-die-JVM-5078681.html</w:t>
        </w:r>
      </w:hyperlink>
      <w:r>
        <w:rPr>
          <w:lang w:val="en-US"/>
        </w:rPr>
        <w:t xml:space="preserve"> </w:t>
      </w:r>
    </w:p>
  </w:footnote>
  <w:footnote w:id="47">
    <w:p w14:paraId="45021D6A" w14:textId="77777777" w:rsidR="007135A5" w:rsidRPr="00252BC9" w:rsidRDefault="007135A5" w:rsidP="007823B9">
      <w:pPr>
        <w:pStyle w:val="FootnoteText"/>
        <w:rPr>
          <w:lang w:val="en-US"/>
        </w:rPr>
      </w:pPr>
      <w:r>
        <w:rPr>
          <w:rStyle w:val="FootnoteReference"/>
        </w:rPr>
        <w:footnoteRef/>
      </w:r>
      <w:r w:rsidRPr="00252BC9">
        <w:rPr>
          <w:lang w:val="en-US"/>
        </w:rPr>
        <w:t xml:space="preserve"> </w:t>
      </w:r>
      <w:hyperlink r:id="rId33" w:history="1">
        <w:r w:rsidRPr="00252BC9">
          <w:rPr>
            <w:rStyle w:val="Hyperlink"/>
            <w:lang w:val="en-US"/>
          </w:rPr>
          <w:t>https://iot.eclipse.org/</w:t>
        </w:r>
      </w:hyperlink>
      <w:r w:rsidRPr="00252BC9">
        <w:rPr>
          <w:lang w:val="en-US"/>
        </w:rPr>
        <w:t xml:space="preserve"> </w:t>
      </w:r>
    </w:p>
  </w:footnote>
  <w:footnote w:id="48">
    <w:p w14:paraId="7D2F3DB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34" w:history="1">
        <w:r w:rsidRPr="007F6180">
          <w:rPr>
            <w:rStyle w:val="Hyperlink"/>
            <w:lang w:val="en-US"/>
          </w:rPr>
          <w:t>https://projects.eclipse.org/projects/iot.paho</w:t>
        </w:r>
      </w:hyperlink>
      <w:r>
        <w:rPr>
          <w:lang w:val="en-US"/>
        </w:rPr>
        <w:t xml:space="preserve"> </w:t>
      </w:r>
    </w:p>
  </w:footnote>
  <w:footnote w:id="49">
    <w:p w14:paraId="185F063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35" w:history="1">
        <w:r w:rsidRPr="007F6180">
          <w:rPr>
            <w:rStyle w:val="Hyperlink"/>
            <w:lang w:val="en-US"/>
          </w:rPr>
          <w:t>https://projects.eclipse.org/projects/iot.hono</w:t>
        </w:r>
      </w:hyperlink>
      <w:r>
        <w:rPr>
          <w:lang w:val="en-US"/>
        </w:rPr>
        <w:t xml:space="preserve"> </w:t>
      </w:r>
    </w:p>
  </w:footnote>
  <w:footnote w:id="50">
    <w:p w14:paraId="107D83E9"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36" w:history="1">
        <w:r w:rsidRPr="007F6180">
          <w:rPr>
            <w:rStyle w:val="Hyperlink"/>
            <w:lang w:val="en-US"/>
          </w:rPr>
          <w:t>https://projects.eclipse.org/projects/iot.milo</w:t>
        </w:r>
      </w:hyperlink>
      <w:r>
        <w:rPr>
          <w:lang w:val="en-US"/>
        </w:rPr>
        <w:t xml:space="preserve"> </w:t>
      </w:r>
    </w:p>
  </w:footnote>
  <w:footnote w:id="51">
    <w:p w14:paraId="4585BF15" w14:textId="3EDF23FF" w:rsidR="007135A5" w:rsidRPr="00B45228" w:rsidRDefault="007135A5">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2">
    <w:p w14:paraId="22C7D251" w14:textId="77E7149A" w:rsidR="007135A5" w:rsidRPr="007D792A" w:rsidRDefault="007135A5">
      <w:pPr>
        <w:pStyle w:val="FootnoteText"/>
        <w:rPr>
          <w:lang w:val="en-US"/>
        </w:rPr>
      </w:pPr>
      <w:r>
        <w:rPr>
          <w:rStyle w:val="FootnoteReference"/>
        </w:rPr>
        <w:footnoteRef/>
      </w:r>
      <w:r w:rsidRPr="007D792A">
        <w:rPr>
          <w:lang w:val="en-US"/>
        </w:rPr>
        <w:t xml:space="preserve"> </w:t>
      </w:r>
      <w:hyperlink r:id="rId37" w:history="1">
        <w:r w:rsidRPr="007F6180">
          <w:rPr>
            <w:rStyle w:val="Hyperlink"/>
            <w:lang w:val="en-US"/>
          </w:rPr>
          <w:t>https://developers.google.com/protocol-buffers</w:t>
        </w:r>
      </w:hyperlink>
      <w:r>
        <w:rPr>
          <w:lang w:val="en-US"/>
        </w:rPr>
        <w:t xml:space="preserve"> </w:t>
      </w:r>
    </w:p>
  </w:footnote>
  <w:footnote w:id="53">
    <w:p w14:paraId="6804054F" w14:textId="6AC08821" w:rsidR="007135A5" w:rsidRPr="00A537D7" w:rsidRDefault="007135A5">
      <w:pPr>
        <w:pStyle w:val="FootnoteText"/>
        <w:rPr>
          <w:lang w:val="en-US"/>
        </w:rPr>
      </w:pPr>
      <w:r>
        <w:rPr>
          <w:rStyle w:val="FootnoteReference"/>
        </w:rPr>
        <w:footnoteRef/>
      </w:r>
      <w:r w:rsidRPr="00A537D7">
        <w:rPr>
          <w:lang w:val="en-US"/>
        </w:rPr>
        <w:t xml:space="preserve"> </w:t>
      </w:r>
      <w:hyperlink r:id="rId38" w:history="1">
        <w:r w:rsidRPr="00F55CEA">
          <w:rPr>
            <w:rStyle w:val="Hyperlink"/>
            <w:lang w:val="en-US"/>
          </w:rPr>
          <w:t>https://netty.io/</w:t>
        </w:r>
      </w:hyperlink>
      <w:r>
        <w:rPr>
          <w:lang w:val="en-US"/>
        </w:rPr>
        <w:t xml:space="preserve"> </w:t>
      </w:r>
    </w:p>
  </w:footnote>
  <w:footnote w:id="54">
    <w:p w14:paraId="76AF068F" w14:textId="6DDB274C" w:rsidR="007135A5" w:rsidRPr="00966C4A" w:rsidRDefault="007135A5"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5">
    <w:p w14:paraId="4CB14E37" w14:textId="259BFE67" w:rsidR="007135A5" w:rsidRPr="0006519A" w:rsidRDefault="007135A5">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A63222" w:rsidRPr="003D662E">
        <w:rPr>
          <w:lang w:val="en-US"/>
        </w:rPr>
        <w:t xml:space="preserve">Table </w:t>
      </w:r>
      <w:r w:rsidR="00A63222">
        <w:rPr>
          <w:noProof/>
          <w:lang w:val="en-US"/>
        </w:rPr>
        <w:t>6</w:t>
      </w:r>
      <w:r>
        <w:rPr>
          <w:lang w:val="en-US"/>
        </w:rPr>
        <w:fldChar w:fldCharType="end"/>
      </w:r>
      <w:r>
        <w:rPr>
          <w:lang w:val="en-US"/>
        </w:rPr>
        <w:t>, this leads to 13.5 GBytes up to 66 GBytes per hour.</w:t>
      </w:r>
    </w:p>
  </w:footnote>
  <w:footnote w:id="56">
    <w:p w14:paraId="6743852E" w14:textId="1E23A862" w:rsidR="007135A5" w:rsidRPr="002F41F5" w:rsidRDefault="007135A5">
      <w:pPr>
        <w:pStyle w:val="FootnoteText"/>
        <w:rPr>
          <w:lang w:val="en-US"/>
        </w:rPr>
      </w:pPr>
      <w:r>
        <w:rPr>
          <w:rStyle w:val="FootnoteReference"/>
        </w:rPr>
        <w:footnoteRef/>
      </w:r>
      <w:r w:rsidRPr="002F41F5">
        <w:rPr>
          <w:lang w:val="en-US"/>
        </w:rPr>
        <w:t xml:space="preserve"> </w:t>
      </w:r>
      <w:hyperlink r:id="rId39" w:history="1">
        <w:r w:rsidRPr="007F6180">
          <w:rPr>
            <w:rStyle w:val="Hyperlink"/>
            <w:lang w:val="en-US"/>
          </w:rPr>
          <w:t>https://projects.eclipse.org/projects/iot.californium</w:t>
        </w:r>
      </w:hyperlink>
      <w:r>
        <w:rPr>
          <w:lang w:val="en-US"/>
        </w:rPr>
        <w:t xml:space="preserve"> </w:t>
      </w:r>
    </w:p>
  </w:footnote>
  <w:footnote w:id="57">
    <w:p w14:paraId="762EE7A1" w14:textId="6531084F" w:rsidR="007135A5" w:rsidRPr="002F41F5" w:rsidRDefault="007135A5">
      <w:pPr>
        <w:pStyle w:val="FootnoteText"/>
        <w:rPr>
          <w:lang w:val="en-US"/>
        </w:rPr>
      </w:pPr>
      <w:r>
        <w:rPr>
          <w:rStyle w:val="FootnoteReference"/>
        </w:rPr>
        <w:footnoteRef/>
      </w:r>
      <w:r w:rsidRPr="002F41F5">
        <w:rPr>
          <w:lang w:val="en-US"/>
        </w:rPr>
        <w:t xml:space="preserve"> </w:t>
      </w:r>
      <w:hyperlink r:id="rId40" w:history="1">
        <w:r w:rsidRPr="007F6180">
          <w:rPr>
            <w:rStyle w:val="Hyperlink"/>
            <w:lang w:val="en-US"/>
          </w:rPr>
          <w:t>https://projects.eclipse.org/projects/iot.leshan</w:t>
        </w:r>
      </w:hyperlink>
      <w:r>
        <w:rPr>
          <w:lang w:val="en-US"/>
        </w:rPr>
        <w:t xml:space="preserve"> </w:t>
      </w:r>
    </w:p>
  </w:footnote>
  <w:footnote w:id="58">
    <w:p w14:paraId="188933F8" w14:textId="72E63F91" w:rsidR="007135A5" w:rsidRPr="002F41F5" w:rsidRDefault="007135A5">
      <w:pPr>
        <w:pStyle w:val="FootnoteText"/>
        <w:rPr>
          <w:lang w:val="en-US"/>
        </w:rPr>
      </w:pPr>
      <w:r>
        <w:rPr>
          <w:rStyle w:val="FootnoteReference"/>
        </w:rPr>
        <w:footnoteRef/>
      </w:r>
      <w:r w:rsidRPr="002F41F5">
        <w:rPr>
          <w:lang w:val="en-US"/>
        </w:rPr>
        <w:t xml:space="preserve"> </w:t>
      </w:r>
      <w:hyperlink r:id="rId41" w:history="1">
        <w:r w:rsidRPr="007F6180">
          <w:rPr>
            <w:rStyle w:val="Hyperlink"/>
            <w:lang w:val="en-US"/>
          </w:rPr>
          <w:t>https://projects.eclipse.org/projects/iot.tahu</w:t>
        </w:r>
      </w:hyperlink>
      <w:r>
        <w:rPr>
          <w:lang w:val="en-US"/>
        </w:rPr>
        <w:t xml:space="preserve"> </w:t>
      </w:r>
    </w:p>
  </w:footnote>
  <w:footnote w:id="59">
    <w:p w14:paraId="304204A0" w14:textId="3AE30031" w:rsidR="007135A5" w:rsidRPr="006724F7" w:rsidRDefault="007135A5">
      <w:pPr>
        <w:pStyle w:val="FootnoteText"/>
        <w:rPr>
          <w:lang w:val="en-US"/>
        </w:rPr>
      </w:pPr>
      <w:r>
        <w:rPr>
          <w:rStyle w:val="FootnoteReference"/>
        </w:rPr>
        <w:footnoteRef/>
      </w:r>
      <w:r w:rsidRPr="006724F7">
        <w:rPr>
          <w:lang w:val="en-US"/>
        </w:rPr>
        <w:t xml:space="preserve"> </w:t>
      </w:r>
      <w:hyperlink r:id="rId42" w:history="1">
        <w:r w:rsidRPr="005513A8">
          <w:rPr>
            <w:rStyle w:val="Hyperlink"/>
            <w:lang w:val="en-US"/>
          </w:rPr>
          <w:t>https://projects.eclipse.org/projects/iot.agail</w:t>
        </w:r>
      </w:hyperlink>
      <w:r>
        <w:rPr>
          <w:lang w:val="en-US"/>
        </w:rPr>
        <w:t xml:space="preserve"> </w:t>
      </w:r>
    </w:p>
  </w:footnote>
  <w:footnote w:id="60">
    <w:p w14:paraId="68451594" w14:textId="2BC90A8E" w:rsidR="007135A5" w:rsidRPr="006724F7" w:rsidRDefault="007135A5">
      <w:pPr>
        <w:pStyle w:val="FootnoteText"/>
        <w:rPr>
          <w:lang w:val="en-US"/>
        </w:rPr>
      </w:pPr>
      <w:r>
        <w:rPr>
          <w:rStyle w:val="FootnoteReference"/>
        </w:rPr>
        <w:footnoteRef/>
      </w:r>
      <w:r w:rsidRPr="006724F7">
        <w:rPr>
          <w:lang w:val="en-US"/>
        </w:rPr>
        <w:t xml:space="preserve"> </w:t>
      </w:r>
      <w:hyperlink r:id="rId43" w:history="1">
        <w:r w:rsidRPr="005513A8">
          <w:rPr>
            <w:rStyle w:val="Hyperlink"/>
            <w:lang w:val="en-US"/>
          </w:rPr>
          <w:t>https://www.eclipse.org/kapua/</w:t>
        </w:r>
      </w:hyperlink>
      <w:r>
        <w:rPr>
          <w:lang w:val="en-US"/>
        </w:rPr>
        <w:t xml:space="preserve"> </w:t>
      </w:r>
    </w:p>
  </w:footnote>
  <w:footnote w:id="61">
    <w:p w14:paraId="44722AA8" w14:textId="1B3D1815" w:rsidR="007135A5" w:rsidRPr="006724F7" w:rsidRDefault="007135A5">
      <w:pPr>
        <w:pStyle w:val="FootnoteText"/>
        <w:rPr>
          <w:lang w:val="en-US"/>
        </w:rPr>
      </w:pPr>
      <w:r>
        <w:rPr>
          <w:rStyle w:val="FootnoteReference"/>
        </w:rPr>
        <w:footnoteRef/>
      </w:r>
      <w:r w:rsidRPr="006724F7">
        <w:rPr>
          <w:lang w:val="en-US"/>
        </w:rPr>
        <w:t xml:space="preserve"> </w:t>
      </w:r>
      <w:hyperlink r:id="rId44" w:history="1">
        <w:r w:rsidRPr="005513A8">
          <w:rPr>
            <w:rStyle w:val="Hyperlink"/>
            <w:lang w:val="en-US"/>
          </w:rPr>
          <w:t>https://projects.eclipse.org/projects/iot.ponte</w:t>
        </w:r>
      </w:hyperlink>
      <w:r>
        <w:rPr>
          <w:lang w:val="en-US"/>
        </w:rPr>
        <w:t xml:space="preserve"> </w:t>
      </w:r>
    </w:p>
  </w:footnote>
  <w:footnote w:id="62">
    <w:p w14:paraId="28B1599D" w14:textId="77777777" w:rsidR="007135A5" w:rsidRPr="00B60C22" w:rsidRDefault="007135A5"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3">
    <w:p w14:paraId="1D8675A7" w14:textId="169418A8" w:rsidR="00545B30" w:rsidRPr="00545B30" w:rsidRDefault="00545B30">
      <w:pPr>
        <w:pStyle w:val="FootnoteText"/>
        <w:rPr>
          <w:lang w:val="en-GB"/>
        </w:rPr>
      </w:pPr>
      <w:r>
        <w:rPr>
          <w:rStyle w:val="FootnoteReference"/>
        </w:rPr>
        <w:footnoteRef/>
      </w:r>
      <w:r w:rsidRPr="00545B30">
        <w:rPr>
          <w:lang w:val="en-GB"/>
        </w:rPr>
        <w:t xml:space="preserve"> </w:t>
      </w:r>
      <w:r>
        <w:rPr>
          <w:lang w:val="en-GB"/>
        </w:rPr>
        <w:t xml:space="preserve">In progress: Integration of direct reading/wrining typed access bypassing the type translators for performance </w:t>
      </w:r>
      <w:r w:rsidR="00A254AC">
        <w:rPr>
          <w:lang w:val="en-GB"/>
        </w:rPr>
        <w:t>reasons</w:t>
      </w:r>
      <w:r>
        <w:rPr>
          <w:lang w:val="en-GB"/>
        </w:rPr>
        <w:t>.</w:t>
      </w:r>
    </w:p>
  </w:footnote>
  <w:footnote w:id="64">
    <w:p w14:paraId="2455D157" w14:textId="32A8EE96" w:rsidR="007135A5" w:rsidRPr="00BB3F40" w:rsidRDefault="007135A5"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5">
    <w:p w14:paraId="34653BF7" w14:textId="41AB11DA" w:rsidR="007135A5" w:rsidRPr="00BA7F56" w:rsidRDefault="007135A5">
      <w:pPr>
        <w:pStyle w:val="FootnoteText"/>
        <w:rPr>
          <w:lang w:val="en-US"/>
        </w:rPr>
      </w:pPr>
      <w:r>
        <w:rPr>
          <w:rStyle w:val="FootnoteReference"/>
        </w:rPr>
        <w:footnoteRef/>
      </w:r>
      <w:r w:rsidRPr="00BA7F56">
        <w:rPr>
          <w:lang w:val="en-US"/>
        </w:rPr>
        <w:t xml:space="preserve"> </w:t>
      </w:r>
      <w:hyperlink r:id="rId45" w:history="1">
        <w:r w:rsidRPr="00F6456D">
          <w:rPr>
            <w:rStyle w:val="Hyperlink"/>
            <w:lang w:val="en-US"/>
          </w:rPr>
          <w:t>https://micrometer.io/</w:t>
        </w:r>
      </w:hyperlink>
      <w:r>
        <w:rPr>
          <w:lang w:val="en-US"/>
        </w:rPr>
        <w:t xml:space="preserve"> </w:t>
      </w:r>
    </w:p>
  </w:footnote>
  <w:footnote w:id="66">
    <w:p w14:paraId="4D59145A" w14:textId="21480E50" w:rsidR="007135A5" w:rsidRPr="00CB053F" w:rsidRDefault="007135A5">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67">
    <w:p w14:paraId="1995B9F4" w14:textId="77777777" w:rsidR="007135A5" w:rsidRPr="001D1274" w:rsidRDefault="007135A5" w:rsidP="008A4B2E">
      <w:pPr>
        <w:pStyle w:val="FootnoteText"/>
        <w:rPr>
          <w:lang w:val="en-US"/>
        </w:rPr>
      </w:pPr>
      <w:r>
        <w:rPr>
          <w:rStyle w:val="FootnoteReference"/>
        </w:rPr>
        <w:footnoteRef/>
      </w:r>
      <w:r w:rsidRPr="001D1274">
        <w:rPr>
          <w:lang w:val="en-US"/>
        </w:rPr>
        <w:t xml:space="preserve"> </w:t>
      </w:r>
      <w:hyperlink r:id="rId46" w:history="1">
        <w:r w:rsidRPr="00850F75">
          <w:rPr>
            <w:rStyle w:val="Hyperlink"/>
            <w:lang w:val="en-US"/>
          </w:rPr>
          <w:t>https://micrometer.io/docs/concepts</w:t>
        </w:r>
      </w:hyperlink>
      <w:r>
        <w:rPr>
          <w:lang w:val="en-US"/>
        </w:rPr>
        <w:t xml:space="preserve"> </w:t>
      </w:r>
    </w:p>
  </w:footnote>
  <w:footnote w:id="68">
    <w:p w14:paraId="15A1A8CE" w14:textId="7F6FCE1A" w:rsidR="007135A5" w:rsidRPr="00146F44" w:rsidRDefault="007135A5">
      <w:pPr>
        <w:pStyle w:val="FootnoteText"/>
        <w:rPr>
          <w:lang w:val="en-GB"/>
        </w:rPr>
      </w:pPr>
      <w:r>
        <w:rPr>
          <w:rStyle w:val="FootnoteReference"/>
        </w:rPr>
        <w:footnoteRef/>
      </w:r>
      <w:r w:rsidRPr="00146F44">
        <w:rPr>
          <w:lang w:val="en-GB"/>
        </w:rPr>
        <w:t xml:space="preserve"> </w:t>
      </w:r>
      <w:hyperlink r:id="rId47" w:history="1">
        <w:r w:rsidRPr="00345B3B">
          <w:rPr>
            <w:rStyle w:val="Hyperlink"/>
            <w:lang w:val="en-GB"/>
          </w:rPr>
          <w:t>https://de.wikipedia.org/wiki/Representational_State_Transfer</w:t>
        </w:r>
      </w:hyperlink>
      <w:r>
        <w:rPr>
          <w:lang w:val="en-GB"/>
        </w:rPr>
        <w:t xml:space="preserve"> </w:t>
      </w:r>
    </w:p>
  </w:footnote>
  <w:footnote w:id="69">
    <w:p w14:paraId="14DEA6EA" w14:textId="1BD60B43" w:rsidR="007135A5" w:rsidRPr="00146F44" w:rsidRDefault="007135A5">
      <w:pPr>
        <w:pStyle w:val="FootnoteText"/>
        <w:rPr>
          <w:lang w:val="en-GB"/>
        </w:rPr>
      </w:pPr>
      <w:r>
        <w:rPr>
          <w:rStyle w:val="FootnoteReference"/>
        </w:rPr>
        <w:footnoteRef/>
      </w:r>
      <w:r w:rsidRPr="00146F44">
        <w:rPr>
          <w:lang w:val="en-GB"/>
        </w:rPr>
        <w:t xml:space="preserve"> </w:t>
      </w:r>
      <w:hyperlink r:id="rId48" w:history="1">
        <w:r w:rsidRPr="00345B3B">
          <w:rPr>
            <w:rStyle w:val="Hyperlink"/>
            <w:lang w:val="en-GB"/>
          </w:rPr>
          <w:t>https://de.wikipedia.org/wiki/WebSocket</w:t>
        </w:r>
      </w:hyperlink>
      <w:r>
        <w:rPr>
          <w:lang w:val="en-GB"/>
        </w:rPr>
        <w:t xml:space="preserve"> </w:t>
      </w:r>
    </w:p>
  </w:footnote>
  <w:footnote w:id="70">
    <w:p w14:paraId="5BBF75C9" w14:textId="02AC3CB0" w:rsidR="007135A5" w:rsidRPr="00FA78D0" w:rsidRDefault="007135A5">
      <w:pPr>
        <w:pStyle w:val="FootnoteText"/>
        <w:rPr>
          <w:lang w:val="en-GB"/>
        </w:rPr>
      </w:pPr>
      <w:r>
        <w:rPr>
          <w:rStyle w:val="FootnoteReference"/>
        </w:rPr>
        <w:footnoteRef/>
      </w:r>
      <w:r w:rsidRPr="00FA78D0">
        <w:rPr>
          <w:lang w:val="en-GB"/>
        </w:rPr>
        <w:t xml:space="preserve"> </w:t>
      </w:r>
      <w:hyperlink r:id="rId49" w:history="1">
        <w:r w:rsidRPr="00345B3B">
          <w:rPr>
            <w:rStyle w:val="Hyperlink"/>
            <w:lang w:val="en-GB"/>
          </w:rPr>
          <w:t>https://de.wikipedia.org/wiki/Remote_Procedure_Call</w:t>
        </w:r>
      </w:hyperlink>
      <w:r>
        <w:rPr>
          <w:lang w:val="en-GB"/>
        </w:rPr>
        <w:t xml:space="preserve"> </w:t>
      </w:r>
    </w:p>
  </w:footnote>
  <w:footnote w:id="71">
    <w:p w14:paraId="5CD71514" w14:textId="0A84C4F6" w:rsidR="007135A5" w:rsidRPr="00FA78D0" w:rsidRDefault="007135A5">
      <w:pPr>
        <w:pStyle w:val="FootnoteText"/>
        <w:rPr>
          <w:lang w:val="en-GB"/>
        </w:rPr>
      </w:pPr>
      <w:r>
        <w:rPr>
          <w:rStyle w:val="FootnoteReference"/>
        </w:rPr>
        <w:footnoteRef/>
      </w:r>
      <w:r w:rsidRPr="00FA78D0">
        <w:rPr>
          <w:lang w:val="en-GB"/>
        </w:rPr>
        <w:t xml:space="preserve"> </w:t>
      </w:r>
      <w:hyperlink r:id="rId50" w:history="1">
        <w:r w:rsidRPr="00345B3B">
          <w:rPr>
            <w:rStyle w:val="Hyperlink"/>
            <w:lang w:val="en-GB"/>
          </w:rPr>
          <w:t>https://grpc.io/</w:t>
        </w:r>
      </w:hyperlink>
      <w:r>
        <w:rPr>
          <w:lang w:val="en-GB"/>
        </w:rPr>
        <w:t xml:space="preserve"> </w:t>
      </w:r>
    </w:p>
  </w:footnote>
  <w:footnote w:id="72">
    <w:p w14:paraId="7DD1C80A" w14:textId="105F45AF" w:rsidR="007135A5" w:rsidRPr="00D62741" w:rsidRDefault="007135A5">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3">
    <w:p w14:paraId="509AE17C" w14:textId="315D8F09" w:rsidR="007135A5" w:rsidRPr="005736E5" w:rsidRDefault="007135A5">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4">
    <w:p w14:paraId="2E4D1099" w14:textId="76BACF00" w:rsidR="007135A5" w:rsidRPr="00906533" w:rsidRDefault="007135A5">
      <w:pPr>
        <w:pStyle w:val="FootnoteText"/>
        <w:rPr>
          <w:lang w:val="en-US"/>
        </w:rPr>
      </w:pPr>
      <w:r>
        <w:rPr>
          <w:rStyle w:val="FootnoteReference"/>
        </w:rPr>
        <w:footnoteRef/>
      </w:r>
      <w:r w:rsidRPr="00906533">
        <w:rPr>
          <w:lang w:val="en-US"/>
        </w:rPr>
        <w:t xml:space="preserve"> </w:t>
      </w:r>
      <w:hyperlink r:id="rId51"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2"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5">
    <w:p w14:paraId="25883283"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53" w:history="1">
        <w:r w:rsidRPr="00A856FE">
          <w:rPr>
            <w:rStyle w:val="Hyperlink"/>
            <w:lang w:val="en-US"/>
          </w:rPr>
          <w:t>https://www.lfedge.org/projects/openhorizon/</w:t>
        </w:r>
      </w:hyperlink>
      <w:r>
        <w:rPr>
          <w:lang w:val="en-US"/>
        </w:rPr>
        <w:t xml:space="preserve"> </w:t>
      </w:r>
    </w:p>
  </w:footnote>
  <w:footnote w:id="76">
    <w:p w14:paraId="750683B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54" w:history="1">
        <w:r w:rsidRPr="006F7B67">
          <w:rPr>
            <w:rStyle w:val="Hyperlink"/>
            <w:lang w:val="en-US"/>
          </w:rPr>
          <w:t>https://www.ibm.com/docs/en/edge-computing/4.1</w:t>
        </w:r>
      </w:hyperlink>
      <w:r>
        <w:rPr>
          <w:lang w:val="en-US"/>
        </w:rPr>
        <w:t xml:space="preserve"> </w:t>
      </w:r>
    </w:p>
  </w:footnote>
  <w:footnote w:id="77">
    <w:p w14:paraId="15F7B8D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55" w:history="1">
        <w:r w:rsidRPr="00A856FE">
          <w:rPr>
            <w:rStyle w:val="Hyperlink"/>
            <w:lang w:val="en-US"/>
          </w:rPr>
          <w:t>https://kubernetes.io/de/</w:t>
        </w:r>
      </w:hyperlink>
      <w:r>
        <w:rPr>
          <w:lang w:val="en-US"/>
        </w:rPr>
        <w:t xml:space="preserve"> </w:t>
      </w:r>
    </w:p>
  </w:footnote>
  <w:footnote w:id="78">
    <w:p w14:paraId="134B0887" w14:textId="77777777" w:rsidR="007135A5" w:rsidRPr="00A332BC" w:rsidRDefault="007135A5" w:rsidP="003530B3">
      <w:pPr>
        <w:pStyle w:val="FootnoteText"/>
        <w:rPr>
          <w:lang w:val="en-US"/>
        </w:rPr>
      </w:pPr>
      <w:r>
        <w:rPr>
          <w:rStyle w:val="FootnoteReference"/>
        </w:rPr>
        <w:footnoteRef/>
      </w:r>
      <w:r w:rsidRPr="00A332BC">
        <w:rPr>
          <w:lang w:val="en-US"/>
        </w:rPr>
        <w:t xml:space="preserve"> </w:t>
      </w:r>
      <w:hyperlink r:id="rId56" w:history="1">
        <w:r w:rsidRPr="00A856FE">
          <w:rPr>
            <w:rStyle w:val="Hyperlink"/>
            <w:lang w:val="en-US"/>
          </w:rPr>
          <w:t>https://www.docker.com/</w:t>
        </w:r>
      </w:hyperlink>
      <w:r>
        <w:rPr>
          <w:lang w:val="en-US"/>
        </w:rPr>
        <w:t xml:space="preserve"> </w:t>
      </w:r>
    </w:p>
  </w:footnote>
  <w:footnote w:id="79">
    <w:p w14:paraId="6C2A5A0E" w14:textId="19779F62" w:rsidR="007135A5" w:rsidRPr="001E30B4" w:rsidRDefault="007135A5">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57"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58" w:history="1">
        <w:r w:rsidRPr="00FD0FED">
          <w:rPr>
            <w:rStyle w:val="Hyperlink"/>
            <w:lang w:val="en-US"/>
          </w:rPr>
          <w:t>https://github.com/SSEHUB/EASyProducer</w:t>
        </w:r>
      </w:hyperlink>
      <w:r w:rsidRPr="00FD0FED">
        <w:rPr>
          <w:lang w:val="en-US"/>
        </w:rPr>
        <w:t>.</w:t>
      </w:r>
    </w:p>
  </w:footnote>
  <w:footnote w:id="80">
    <w:p w14:paraId="446957E6" w14:textId="77777777" w:rsidR="007135A5" w:rsidRPr="00B93E93" w:rsidRDefault="007135A5" w:rsidP="00906533">
      <w:pPr>
        <w:pStyle w:val="FootnoteText"/>
        <w:rPr>
          <w:lang w:val="en-GB"/>
        </w:rPr>
      </w:pPr>
      <w:r>
        <w:rPr>
          <w:rStyle w:val="FootnoteReference"/>
        </w:rPr>
        <w:footnoteRef/>
      </w:r>
      <w:r w:rsidRPr="00B93E93">
        <w:rPr>
          <w:lang w:val="en-GB"/>
        </w:rPr>
        <w:t xml:space="preserve"> </w:t>
      </w:r>
      <w:hyperlink r:id="rId59" w:history="1">
        <w:r w:rsidRPr="005E7262">
          <w:rPr>
            <w:rStyle w:val="Hyperlink"/>
            <w:lang w:val="en-GB"/>
          </w:rPr>
          <w:t>http://tdongsi.github.io/blog/2017/04/23/docker-out-of-docker/</w:t>
        </w:r>
      </w:hyperlink>
      <w:r>
        <w:rPr>
          <w:lang w:val="en-GB"/>
        </w:rPr>
        <w:t xml:space="preserve"> </w:t>
      </w:r>
    </w:p>
  </w:footnote>
  <w:footnote w:id="81">
    <w:p w14:paraId="23BB3035" w14:textId="58F4C283"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A63222">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2">
    <w:p w14:paraId="795F113A" w14:textId="144FAF15"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A63222">
        <w:rPr>
          <w:lang w:val="en-US"/>
        </w:rPr>
        <w:t>3.3</w:t>
      </w:r>
      <w:r>
        <w:rPr>
          <w:lang w:val="en-US"/>
        </w:rPr>
        <w:fldChar w:fldCharType="end"/>
      </w:r>
      <w:r>
        <w:rPr>
          <w:lang w:val="en-US"/>
        </w:rPr>
        <w:t xml:space="preserve">. </w:t>
      </w:r>
    </w:p>
  </w:footnote>
  <w:footnote w:id="83">
    <w:p w14:paraId="3414F161" w14:textId="1043B977" w:rsidR="007135A5" w:rsidRPr="00A67094" w:rsidRDefault="007135A5">
      <w:pPr>
        <w:pStyle w:val="FootnoteText"/>
        <w:rPr>
          <w:lang w:val="en-US"/>
        </w:rPr>
      </w:pPr>
      <w:r>
        <w:rPr>
          <w:rStyle w:val="FootnoteReference"/>
        </w:rPr>
        <w:footnoteRef/>
      </w:r>
      <w:r w:rsidRPr="00A67094">
        <w:rPr>
          <w:lang w:val="en-US"/>
        </w:rPr>
        <w:t xml:space="preserve"> </w:t>
      </w:r>
      <w:hyperlink r:id="rId60" w:history="1">
        <w:r w:rsidRPr="00E07EDA">
          <w:rPr>
            <w:rStyle w:val="Hyperlink"/>
            <w:lang w:val="en-US"/>
          </w:rPr>
          <w:t>https://github.com/devicehive</w:t>
        </w:r>
      </w:hyperlink>
    </w:p>
  </w:footnote>
  <w:footnote w:id="84">
    <w:p w14:paraId="5EC32193" w14:textId="6CDE0CC3" w:rsidR="007135A5" w:rsidRPr="00A67094" w:rsidRDefault="007135A5">
      <w:pPr>
        <w:pStyle w:val="FootnoteText"/>
        <w:rPr>
          <w:lang w:val="en-US"/>
        </w:rPr>
      </w:pPr>
      <w:r>
        <w:rPr>
          <w:rStyle w:val="FootnoteReference"/>
        </w:rPr>
        <w:footnoteRef/>
      </w:r>
      <w:r w:rsidRPr="00A67094">
        <w:rPr>
          <w:lang w:val="en-US"/>
        </w:rPr>
        <w:t xml:space="preserve"> </w:t>
      </w:r>
      <w:hyperlink r:id="rId61" w:history="1">
        <w:r w:rsidRPr="00E07EDA">
          <w:rPr>
            <w:rStyle w:val="Hyperlink"/>
            <w:lang w:val="en-US"/>
          </w:rPr>
          <w:t>https://github.com/thingsboard/thingsboard</w:t>
        </w:r>
      </w:hyperlink>
      <w:r>
        <w:rPr>
          <w:lang w:val="en-US"/>
        </w:rPr>
        <w:t xml:space="preserve"> </w:t>
      </w:r>
    </w:p>
  </w:footnote>
  <w:footnote w:id="85">
    <w:p w14:paraId="48BEAB69" w14:textId="10E550D4" w:rsidR="007135A5" w:rsidRPr="00E44BA9" w:rsidRDefault="007135A5">
      <w:pPr>
        <w:pStyle w:val="FootnoteText"/>
        <w:rPr>
          <w:lang w:val="en-US"/>
        </w:rPr>
      </w:pPr>
      <w:r>
        <w:rPr>
          <w:rStyle w:val="FootnoteReference"/>
        </w:rPr>
        <w:footnoteRef/>
      </w:r>
      <w:r w:rsidRPr="00E44BA9">
        <w:rPr>
          <w:lang w:val="en-US"/>
        </w:rPr>
        <w:t xml:space="preserve"> </w:t>
      </w:r>
      <w:hyperlink r:id="rId62" w:history="1">
        <w:r w:rsidRPr="00E07EDA">
          <w:rPr>
            <w:rStyle w:val="Hyperlink"/>
            <w:lang w:val="en-US"/>
          </w:rPr>
          <w:t>https://github.com/minio/minio</w:t>
        </w:r>
      </w:hyperlink>
      <w:r>
        <w:rPr>
          <w:lang w:val="en-US"/>
        </w:rPr>
        <w:t xml:space="preserve"> </w:t>
      </w:r>
    </w:p>
  </w:footnote>
  <w:footnote w:id="86">
    <w:p w14:paraId="57B11339" w14:textId="1469AB4B" w:rsidR="007135A5" w:rsidRPr="00E44BA9" w:rsidRDefault="007135A5">
      <w:pPr>
        <w:pStyle w:val="FootnoteText"/>
        <w:rPr>
          <w:lang w:val="en-US"/>
        </w:rPr>
      </w:pPr>
      <w:r>
        <w:rPr>
          <w:rStyle w:val="FootnoteReference"/>
        </w:rPr>
        <w:footnoteRef/>
      </w:r>
      <w:r w:rsidRPr="00E44BA9">
        <w:rPr>
          <w:lang w:val="en-US"/>
        </w:rPr>
        <w:t xml:space="preserve"> </w:t>
      </w:r>
      <w:hyperlink r:id="rId63" w:history="1">
        <w:r w:rsidRPr="00E07EDA">
          <w:rPr>
            <w:rStyle w:val="Hyperlink"/>
            <w:lang w:val="en-US"/>
          </w:rPr>
          <w:t>https://github.com/openstack/swift</w:t>
        </w:r>
      </w:hyperlink>
      <w:r>
        <w:rPr>
          <w:lang w:val="en-US"/>
        </w:rPr>
        <w:t xml:space="preserve"> </w:t>
      </w:r>
    </w:p>
  </w:footnote>
  <w:footnote w:id="87">
    <w:p w14:paraId="36E2BE19" w14:textId="3616FCDE" w:rsidR="007135A5" w:rsidRPr="00D44FA6" w:rsidRDefault="007135A5">
      <w:pPr>
        <w:pStyle w:val="FootnoteText"/>
        <w:rPr>
          <w:lang w:val="en-US"/>
        </w:rPr>
      </w:pPr>
      <w:r>
        <w:rPr>
          <w:rStyle w:val="FootnoteReference"/>
        </w:rPr>
        <w:footnoteRef/>
      </w:r>
      <w:r w:rsidRPr="00D44FA6">
        <w:rPr>
          <w:lang w:val="en-US"/>
        </w:rPr>
        <w:t xml:space="preserve"> </w:t>
      </w:r>
      <w:hyperlink r:id="rId64" w:history="1">
        <w:r w:rsidRPr="00E60191">
          <w:rPr>
            <w:rStyle w:val="Hyperlink"/>
            <w:lang w:val="en-US"/>
          </w:rPr>
          <w:t>https://github.com/pambrose/prometheus-proxy</w:t>
        </w:r>
      </w:hyperlink>
      <w:r>
        <w:rPr>
          <w:lang w:val="en-US"/>
        </w:rPr>
        <w:t xml:space="preserve"> </w:t>
      </w:r>
    </w:p>
  </w:footnote>
  <w:footnote w:id="88">
    <w:p w14:paraId="51CD9B38" w14:textId="77777777" w:rsidR="007135A5" w:rsidRPr="00816592" w:rsidRDefault="007135A5" w:rsidP="00451509">
      <w:pPr>
        <w:pStyle w:val="FootnoteText"/>
        <w:rPr>
          <w:lang w:val="en-US"/>
        </w:rPr>
      </w:pPr>
      <w:r>
        <w:rPr>
          <w:rStyle w:val="FootnoteReference"/>
        </w:rPr>
        <w:footnoteRef/>
      </w:r>
      <w:r w:rsidRPr="00816592">
        <w:rPr>
          <w:lang w:val="en-US"/>
        </w:rPr>
        <w:t xml:space="preserve"> </w:t>
      </w:r>
      <w:hyperlink r:id="rId65" w:history="1">
        <w:r w:rsidRPr="00E60191">
          <w:rPr>
            <w:rStyle w:val="Hyperlink"/>
            <w:lang w:val="en-US"/>
          </w:rPr>
          <w:t>https://github.com/matjaz99/alertmonitor</w:t>
        </w:r>
      </w:hyperlink>
      <w:r>
        <w:rPr>
          <w:lang w:val="en-US"/>
        </w:rPr>
        <w:t xml:space="preserve"> </w:t>
      </w:r>
    </w:p>
  </w:footnote>
  <w:footnote w:id="89">
    <w:p w14:paraId="14810840" w14:textId="61CEC164" w:rsidR="007135A5" w:rsidRPr="003A64FA" w:rsidRDefault="007135A5">
      <w:pPr>
        <w:pStyle w:val="FootnoteText"/>
        <w:rPr>
          <w:lang w:val="en-US"/>
        </w:rPr>
      </w:pPr>
      <w:r>
        <w:rPr>
          <w:rStyle w:val="FootnoteReference"/>
        </w:rPr>
        <w:footnoteRef/>
      </w:r>
      <w:r w:rsidRPr="003A64FA">
        <w:rPr>
          <w:lang w:val="en-US"/>
        </w:rPr>
        <w:t xml:space="preserve"> </w:t>
      </w:r>
      <w:hyperlink r:id="rId66" w:history="1">
        <w:r w:rsidRPr="00F83E6D">
          <w:rPr>
            <w:rStyle w:val="Hyperlink"/>
            <w:lang w:val="en-US"/>
          </w:rPr>
          <w:t>https://heykodex.com/</w:t>
        </w:r>
      </w:hyperlink>
      <w:r>
        <w:rPr>
          <w:lang w:val="en-US"/>
        </w:rPr>
        <w:t xml:space="preserve">, </w:t>
      </w:r>
      <w:hyperlink r:id="rId67" w:history="1">
        <w:r w:rsidRPr="00F83E6D">
          <w:rPr>
            <w:rStyle w:val="Hyperlink"/>
            <w:lang w:val="en-US"/>
          </w:rPr>
          <w:t>https://github.com/kiprotect/kodex</w:t>
        </w:r>
      </w:hyperlink>
    </w:p>
  </w:footnote>
  <w:footnote w:id="90">
    <w:p w14:paraId="46B5926C" w14:textId="17F71B89" w:rsidR="007135A5" w:rsidRPr="00AC213D" w:rsidRDefault="007135A5">
      <w:pPr>
        <w:pStyle w:val="FootnoteText"/>
        <w:rPr>
          <w:lang w:val="en-GB"/>
        </w:rPr>
      </w:pPr>
      <w:r>
        <w:rPr>
          <w:rStyle w:val="FootnoteReference"/>
        </w:rPr>
        <w:footnoteRef/>
      </w:r>
      <w:r w:rsidRPr="00AC213D">
        <w:rPr>
          <w:lang w:val="en-GB"/>
        </w:rPr>
        <w:t xml:space="preserve"> </w:t>
      </w:r>
      <w:hyperlink r:id="rId68" w:history="1">
        <w:r w:rsidRPr="00C51C52">
          <w:rPr>
            <w:rStyle w:val="Hyperlink"/>
            <w:lang w:val="en-GB"/>
          </w:rPr>
          <w:t>https://zxing.org/w/decode.jspx</w:t>
        </w:r>
      </w:hyperlink>
      <w:r>
        <w:rPr>
          <w:lang w:val="en-GB"/>
        </w:rPr>
        <w:t xml:space="preserve"> </w:t>
      </w:r>
    </w:p>
  </w:footnote>
  <w:footnote w:id="91">
    <w:p w14:paraId="521FAC89" w14:textId="3D0B2DCE" w:rsidR="007135A5" w:rsidRPr="00AC213D" w:rsidRDefault="007135A5">
      <w:pPr>
        <w:pStyle w:val="FootnoteText"/>
        <w:rPr>
          <w:lang w:val="en-GB"/>
        </w:rPr>
      </w:pPr>
      <w:r>
        <w:rPr>
          <w:rStyle w:val="FootnoteReference"/>
        </w:rPr>
        <w:footnoteRef/>
      </w:r>
      <w:r w:rsidRPr="00AC213D">
        <w:rPr>
          <w:lang w:val="en-GB"/>
        </w:rPr>
        <w:t xml:space="preserve"> </w:t>
      </w:r>
      <w:hyperlink r:id="rId69" w:history="1">
        <w:r w:rsidRPr="00C51C52">
          <w:rPr>
            <w:rStyle w:val="Hyperlink"/>
            <w:lang w:val="en-GB"/>
          </w:rPr>
          <w:t>https://pypi.org/project/pyzbar/</w:t>
        </w:r>
      </w:hyperlink>
      <w:r>
        <w:rPr>
          <w:lang w:val="en-GB"/>
        </w:rPr>
        <w:t xml:space="preserve"> </w:t>
      </w:r>
    </w:p>
  </w:footnote>
  <w:footnote w:id="92">
    <w:p w14:paraId="4BF342F1" w14:textId="0467FD7F" w:rsidR="007135A5" w:rsidRPr="00DE5C88" w:rsidRDefault="007135A5">
      <w:pPr>
        <w:pStyle w:val="FootnoteText"/>
        <w:rPr>
          <w:lang w:val="en-GB"/>
        </w:rPr>
      </w:pPr>
      <w:r>
        <w:rPr>
          <w:rStyle w:val="FootnoteReference"/>
        </w:rPr>
        <w:footnoteRef/>
      </w:r>
      <w:r w:rsidRPr="00DE5C88">
        <w:rPr>
          <w:lang w:val="en-GB"/>
        </w:rPr>
        <w:t xml:space="preserve"> </w:t>
      </w:r>
      <w:hyperlink r:id="rId70" w:history="1">
        <w:r w:rsidRPr="002553DC">
          <w:rPr>
            <w:rStyle w:val="Hyperlink"/>
            <w:lang w:val="en-GB"/>
          </w:rPr>
          <w:t>https://flower.dev/</w:t>
        </w:r>
      </w:hyperlink>
      <w:r>
        <w:rPr>
          <w:lang w:val="en-GB"/>
        </w:rPr>
        <w:t xml:space="preserve"> </w:t>
      </w:r>
    </w:p>
  </w:footnote>
  <w:footnote w:id="93">
    <w:p w14:paraId="0D4FC75D" w14:textId="43452EB7" w:rsidR="007135A5" w:rsidRPr="001A4D88" w:rsidRDefault="007135A5">
      <w:pPr>
        <w:pStyle w:val="FootnoteText"/>
        <w:rPr>
          <w:lang w:val="en-GB"/>
        </w:rPr>
      </w:pPr>
      <w:r>
        <w:rPr>
          <w:rStyle w:val="FootnoteReference"/>
        </w:rPr>
        <w:footnoteRef/>
      </w:r>
      <w:r w:rsidRPr="001A4D88">
        <w:rPr>
          <w:lang w:val="en-GB"/>
        </w:rPr>
        <w:t xml:space="preserve"> </w:t>
      </w:r>
      <w:hyperlink r:id="rId71" w:history="1">
        <w:r w:rsidRPr="009165E9">
          <w:rPr>
            <w:rStyle w:val="Hyperlink"/>
            <w:lang w:val="en-GB"/>
          </w:rPr>
          <w:t>https://mip-technology.de/</w:t>
        </w:r>
      </w:hyperlink>
      <w:r>
        <w:rPr>
          <w:lang w:val="en-GB"/>
        </w:rPr>
        <w:t xml:space="preserve"> </w:t>
      </w:r>
    </w:p>
  </w:footnote>
  <w:footnote w:id="94">
    <w:p w14:paraId="408040AB" w14:textId="7184777E" w:rsidR="007135A5" w:rsidRPr="006E6C51" w:rsidRDefault="007135A5">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5">
    <w:p w14:paraId="7A944261" w14:textId="0D5C9860" w:rsidR="007135A5" w:rsidRPr="006E6C51" w:rsidRDefault="007135A5">
      <w:pPr>
        <w:pStyle w:val="FootnoteText"/>
        <w:rPr>
          <w:lang w:val="en-US"/>
        </w:rPr>
      </w:pPr>
      <w:r>
        <w:rPr>
          <w:rStyle w:val="FootnoteReference"/>
        </w:rPr>
        <w:footnoteRef/>
      </w:r>
      <w:r w:rsidRPr="006E6C51">
        <w:rPr>
          <w:lang w:val="en-US"/>
        </w:rPr>
        <w:t xml:space="preserve"> </w:t>
      </w:r>
      <w:hyperlink r:id="rId72"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6">
    <w:p w14:paraId="754D043D" w14:textId="372EEC23" w:rsidR="007135A5" w:rsidRPr="007F6C8E" w:rsidRDefault="007135A5">
      <w:pPr>
        <w:pStyle w:val="FootnoteText"/>
        <w:rPr>
          <w:lang w:val="en-US"/>
        </w:rPr>
      </w:pPr>
      <w:r>
        <w:rPr>
          <w:rStyle w:val="FootnoteReference"/>
        </w:rPr>
        <w:footnoteRef/>
      </w:r>
      <w:r w:rsidRPr="007F6C8E">
        <w:rPr>
          <w:lang w:val="en-US"/>
        </w:rPr>
        <w:t xml:space="preserve"> </w:t>
      </w:r>
      <w:hyperlink r:id="rId73" w:history="1">
        <w:r w:rsidRPr="007A16C9">
          <w:rPr>
            <w:rStyle w:val="Hyperlink"/>
            <w:lang w:val="en-US"/>
          </w:rPr>
          <w:t>https://help.sonatype.com/repomanager3/product-information/download</w:t>
        </w:r>
      </w:hyperlink>
      <w:r>
        <w:rPr>
          <w:lang w:val="en-US"/>
        </w:rPr>
        <w:t xml:space="preserve"> </w:t>
      </w:r>
    </w:p>
  </w:footnote>
  <w:footnote w:id="97">
    <w:p w14:paraId="2DD0AC51" w14:textId="1C8748EC" w:rsidR="007135A5" w:rsidRPr="007F6C8E" w:rsidRDefault="007135A5">
      <w:pPr>
        <w:pStyle w:val="FootnoteText"/>
        <w:rPr>
          <w:lang w:val="en-US"/>
        </w:rPr>
      </w:pPr>
      <w:r>
        <w:rPr>
          <w:rStyle w:val="FootnoteReference"/>
        </w:rPr>
        <w:footnoteRef/>
      </w:r>
      <w:r w:rsidRPr="007F6C8E">
        <w:rPr>
          <w:lang w:val="en-US"/>
        </w:rPr>
        <w:t xml:space="preserve"> </w:t>
      </w:r>
      <w:hyperlink r:id="rId74" w:history="1">
        <w:r w:rsidRPr="007A16C9">
          <w:rPr>
            <w:rStyle w:val="Hyperlink"/>
            <w:lang w:val="en-US"/>
          </w:rPr>
          <w:t>https://jfrog.com/artifactory</w:t>
        </w:r>
      </w:hyperlink>
      <w:r>
        <w:rPr>
          <w:lang w:val="en-US"/>
        </w:rPr>
        <w:t xml:space="preserve"> </w:t>
      </w:r>
    </w:p>
  </w:footnote>
  <w:footnote w:id="98">
    <w:p w14:paraId="48C9B1D6" w14:textId="4CDB80E5" w:rsidR="007135A5" w:rsidRPr="00002168" w:rsidRDefault="007135A5">
      <w:pPr>
        <w:pStyle w:val="FootnoteText"/>
        <w:rPr>
          <w:lang w:val="en-US"/>
        </w:rPr>
      </w:pPr>
      <w:r>
        <w:rPr>
          <w:rStyle w:val="FootnoteReference"/>
        </w:rPr>
        <w:footnoteRef/>
      </w:r>
      <w:r w:rsidRPr="00002168">
        <w:rPr>
          <w:lang w:val="en-GB"/>
        </w:rPr>
        <w:t xml:space="preserve"> </w:t>
      </w:r>
      <w:hyperlink r:id="rId75" w:history="1">
        <w:r w:rsidRPr="00002168">
          <w:rPr>
            <w:rStyle w:val="Hyperlink"/>
            <w:lang w:val="en-US"/>
          </w:rPr>
          <w:t>https://mokkapps.de/blog/how-to-build-an-angular-app-once-and-deploy-it-to-multiple-environments/</w:t>
        </w:r>
      </w:hyperlink>
      <w:r w:rsidRPr="00002168">
        <w:rPr>
          <w:lang w:val="en-US"/>
        </w:rPr>
        <w:t xml:space="preserve"> </w:t>
      </w:r>
    </w:p>
  </w:footnote>
  <w:footnote w:id="99">
    <w:p w14:paraId="2B2F9AE7" w14:textId="130D6E53" w:rsidR="007135A5" w:rsidRPr="00186891" w:rsidRDefault="007135A5">
      <w:pPr>
        <w:pStyle w:val="FootnoteText"/>
        <w:rPr>
          <w:lang w:val="en-GB"/>
        </w:rPr>
      </w:pPr>
      <w:r>
        <w:rPr>
          <w:rStyle w:val="FootnoteReference"/>
        </w:rPr>
        <w:footnoteRef/>
      </w:r>
      <w:r w:rsidRPr="00186891">
        <w:rPr>
          <w:lang w:val="en-GB"/>
        </w:rPr>
        <w:t xml:space="preserve"> https://de.wikipedia.org/wiki/Cross-Origin_Resource_Sharing</w:t>
      </w:r>
    </w:p>
  </w:footnote>
  <w:footnote w:id="100">
    <w:p w14:paraId="5C9FD626" w14:textId="77777777" w:rsidR="007135A5" w:rsidRPr="00AF0A23" w:rsidRDefault="007135A5"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1">
    <w:p w14:paraId="7B2B243B" w14:textId="431575AA" w:rsidR="007135A5" w:rsidRPr="00A37166" w:rsidRDefault="007135A5">
      <w:pPr>
        <w:pStyle w:val="FootnoteText"/>
        <w:rPr>
          <w:lang w:val="en-GB"/>
        </w:rPr>
      </w:pPr>
      <w:r>
        <w:rPr>
          <w:rStyle w:val="FootnoteReference"/>
        </w:rPr>
        <w:footnoteRef/>
      </w:r>
      <w:r w:rsidRPr="00A37166">
        <w:rPr>
          <w:lang w:val="en-GB"/>
        </w:rPr>
        <w:t xml:space="preserve"> </w:t>
      </w:r>
      <w:hyperlink r:id="rId76" w:history="1">
        <w:r w:rsidRPr="00510721">
          <w:rPr>
            <w:rStyle w:val="Hyperlink"/>
            <w:lang w:val="en-GB"/>
          </w:rPr>
          <w:t>https://github.com/kiprotect/hyper</w:t>
        </w:r>
      </w:hyperlink>
    </w:p>
  </w:footnote>
  <w:footnote w:id="102">
    <w:p w14:paraId="6F4DD461" w14:textId="04D825D9" w:rsidR="007135A5" w:rsidRPr="00A65A3C" w:rsidRDefault="007135A5">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3">
    <w:p w14:paraId="2B67369F" w14:textId="2219B873" w:rsidR="007135A5" w:rsidRPr="00CC10B9" w:rsidRDefault="007135A5">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4">
    <w:p w14:paraId="5C677045" w14:textId="4EBCB979" w:rsidR="007135A5" w:rsidRPr="000F3218" w:rsidRDefault="007135A5">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5">
    <w:p w14:paraId="789E1905" w14:textId="49D16859" w:rsidR="007135A5" w:rsidRPr="00805568" w:rsidRDefault="007135A5">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6">
    <w:p w14:paraId="31266992" w14:textId="0A0A9CA6" w:rsidR="007135A5" w:rsidRPr="00F35E26" w:rsidRDefault="007135A5">
      <w:pPr>
        <w:pStyle w:val="FootnoteText"/>
        <w:rPr>
          <w:lang w:val="en-GB"/>
        </w:rPr>
      </w:pPr>
      <w:r>
        <w:rPr>
          <w:rStyle w:val="FootnoteReference"/>
        </w:rPr>
        <w:footnoteRef/>
      </w:r>
      <w:r w:rsidRPr="00F35E26">
        <w:rPr>
          <w:lang w:val="en-GB"/>
        </w:rPr>
        <w:t xml:space="preserve"> </w:t>
      </w:r>
      <w:hyperlink r:id="rId77" w:history="1">
        <w:r w:rsidRPr="00184684">
          <w:rPr>
            <w:rStyle w:val="Hyperlink"/>
            <w:lang w:val="en-GB"/>
          </w:rPr>
          <w:t>https://reference.opcfoundation.org/TMC/v200/docs/8.1</w:t>
        </w:r>
      </w:hyperlink>
      <w:r>
        <w:rPr>
          <w:lang w:val="en-GB"/>
        </w:rPr>
        <w:t xml:space="preserve"> </w:t>
      </w:r>
    </w:p>
  </w:footnote>
  <w:footnote w:id="107">
    <w:p w14:paraId="3A5AD658" w14:textId="6771283A" w:rsidR="007135A5" w:rsidRPr="00031E18" w:rsidRDefault="007135A5">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08">
    <w:p w14:paraId="26DE67A2" w14:textId="671E9D69" w:rsidR="007135A5" w:rsidRPr="003961CE" w:rsidRDefault="007135A5">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09">
    <w:p w14:paraId="01E8FF78" w14:textId="5E967741" w:rsidR="007135A5" w:rsidRPr="00A7653E" w:rsidRDefault="007135A5">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0">
    <w:p w14:paraId="4ACAE021" w14:textId="2084683A" w:rsidR="007135A5" w:rsidRPr="005E6028" w:rsidRDefault="007135A5">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A63222">
        <w:rPr>
          <w:lang w:val="en-GB"/>
        </w:rPr>
        <w:t>7.7</w:t>
      </w:r>
      <w:r>
        <w:rPr>
          <w:lang w:val="en-GB"/>
        </w:rPr>
        <w:fldChar w:fldCharType="end"/>
      </w:r>
      <w:r>
        <w:rPr>
          <w:lang w:val="en-GB"/>
        </w:rPr>
        <w:t>.</w:t>
      </w:r>
    </w:p>
  </w:footnote>
  <w:footnote w:id="111">
    <w:p w14:paraId="6DB90526" w14:textId="77777777" w:rsidR="007135A5" w:rsidRPr="003E5BB1" w:rsidRDefault="007135A5" w:rsidP="00505128">
      <w:pPr>
        <w:pStyle w:val="FootnoteText"/>
        <w:rPr>
          <w:lang w:val="en-US"/>
        </w:rPr>
      </w:pPr>
      <w:r>
        <w:rPr>
          <w:rStyle w:val="FootnoteReference"/>
        </w:rPr>
        <w:footnoteRef/>
      </w:r>
      <w:r w:rsidRPr="003E5BB1">
        <w:rPr>
          <w:lang w:val="en-US"/>
        </w:rPr>
        <w:t xml:space="preserve"> </w:t>
      </w:r>
      <w:hyperlink r:id="rId78" w:history="1">
        <w:r w:rsidRPr="00C80F0B">
          <w:rPr>
            <w:rStyle w:val="Hyperlink"/>
            <w:lang w:val="en-US"/>
          </w:rPr>
          <w:t>https://github.com/iip-ecosphere/platform/tree/main/platform/examples</w:t>
        </w:r>
      </w:hyperlink>
      <w:r>
        <w:rPr>
          <w:lang w:val="en-US"/>
        </w:rPr>
        <w:t xml:space="preserve"> </w:t>
      </w:r>
    </w:p>
  </w:footnote>
  <w:footnote w:id="112">
    <w:p w14:paraId="19BA32E6" w14:textId="3A0BA282" w:rsidR="007135A5" w:rsidRPr="00C11DA9" w:rsidRDefault="007135A5"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3">
    <w:p w14:paraId="65A7E63F" w14:textId="5F27DB91" w:rsidR="007135A5" w:rsidRPr="004D723A" w:rsidRDefault="007135A5">
      <w:pPr>
        <w:pStyle w:val="FootnoteText"/>
        <w:rPr>
          <w:lang w:val="en-US"/>
        </w:rPr>
      </w:pPr>
      <w:r>
        <w:rPr>
          <w:rStyle w:val="FootnoteReference"/>
        </w:rPr>
        <w:footnoteRef/>
      </w:r>
      <w:r w:rsidRPr="004D723A">
        <w:rPr>
          <w:lang w:val="en-US"/>
        </w:rPr>
        <w:t xml:space="preserve"> </w:t>
      </w:r>
      <w:hyperlink r:id="rId79" w:history="1">
        <w:r w:rsidRPr="00C80F0B">
          <w:rPr>
            <w:rStyle w:val="Hyperlink"/>
            <w:lang w:val="en-US"/>
          </w:rPr>
          <w:t>https://github.com/iip-ecosphere/platform/tree/main/platform/tools</w:t>
        </w:r>
      </w:hyperlink>
      <w:r>
        <w:rPr>
          <w:lang w:val="en-US"/>
        </w:rPr>
        <w:t xml:space="preserve"> </w:t>
      </w:r>
    </w:p>
  </w:footnote>
  <w:footnote w:id="114">
    <w:p w14:paraId="2B1DAFED" w14:textId="35C1BCA2" w:rsidR="007135A5" w:rsidRPr="002D400D" w:rsidRDefault="007135A5">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5">
    <w:p w14:paraId="07F2002C" w14:textId="4AB00DB4" w:rsidR="007135A5" w:rsidRPr="00F57D99" w:rsidRDefault="007135A5"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9" w:name="_Hlk148945810"/>
      <w:r w:rsidRPr="00F57D99">
        <w:rPr>
          <w:rFonts w:ascii="Consolas" w:hAnsi="Consolas"/>
          <w:lang w:val="en-GB"/>
        </w:rPr>
        <w:t>src/main/easy</w:t>
      </w:r>
      <w:bookmarkEnd w:id="269"/>
      <w:r>
        <w:rPr>
          <w:lang w:val="en-GB"/>
        </w:rPr>
        <w:t>.</w:t>
      </w:r>
    </w:p>
  </w:footnote>
  <w:footnote w:id="116">
    <w:p w14:paraId="0F00EA39" w14:textId="77777777" w:rsidR="007135A5" w:rsidRPr="00AB0BD8" w:rsidRDefault="007135A5"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7">
    <w:p w14:paraId="4224B273" w14:textId="305DDB56" w:rsidR="007135A5" w:rsidRPr="00EF06CB" w:rsidRDefault="007135A5">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18">
    <w:p w14:paraId="6F09BDBE" w14:textId="5AEF9BCB" w:rsidR="007135A5" w:rsidRPr="005F50DD" w:rsidRDefault="007135A5">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19">
    <w:p w14:paraId="582D01A0" w14:textId="7856FD7C" w:rsidR="007135A5" w:rsidRPr="009D5C52" w:rsidRDefault="007135A5">
      <w:pPr>
        <w:pStyle w:val="FootnoteText"/>
        <w:rPr>
          <w:lang w:val="en-US"/>
        </w:rPr>
      </w:pPr>
      <w:r>
        <w:rPr>
          <w:rStyle w:val="FootnoteReference"/>
        </w:rPr>
        <w:footnoteRef/>
      </w:r>
      <w:r w:rsidRPr="009D5C52">
        <w:rPr>
          <w:lang w:val="en-US"/>
        </w:rPr>
        <w:t xml:space="preserve"> </w:t>
      </w:r>
      <w:hyperlink r:id="rId80" w:history="1">
        <w:r w:rsidRPr="00F55CEA">
          <w:rPr>
            <w:rStyle w:val="Hyperlink"/>
            <w:lang w:val="en-US"/>
          </w:rPr>
          <w:t>https://de.wikipedia.org/wiki/Markdown</w:t>
        </w:r>
      </w:hyperlink>
      <w:r>
        <w:rPr>
          <w:lang w:val="en-US"/>
        </w:rPr>
        <w:t xml:space="preserve"> </w:t>
      </w:r>
    </w:p>
  </w:footnote>
  <w:footnote w:id="120">
    <w:p w14:paraId="2FE252F4" w14:textId="3F6C1EAF" w:rsidR="007135A5" w:rsidRPr="008E6CAC" w:rsidRDefault="007135A5">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1" w:history="1">
        <w:r w:rsidRPr="00815D20">
          <w:rPr>
            <w:rStyle w:val="Hyperlink"/>
            <w:lang w:val="en-US"/>
          </w:rPr>
          <w:t>https://github.com/iip-ecosphere/platform/blob/main/platform/documentation/README.md</w:t>
        </w:r>
      </w:hyperlink>
      <w:r>
        <w:rPr>
          <w:lang w:val="en-US"/>
        </w:rPr>
        <w:t xml:space="preserve"> </w:t>
      </w:r>
    </w:p>
  </w:footnote>
  <w:footnote w:id="121">
    <w:p w14:paraId="39BD350D" w14:textId="44FF8BA9" w:rsidR="007135A5" w:rsidRPr="001C5338" w:rsidRDefault="007135A5">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2">
    <w:p w14:paraId="53750B6E" w14:textId="336BE234" w:rsidR="007135A5" w:rsidRPr="00F344BA" w:rsidRDefault="007135A5">
      <w:pPr>
        <w:pStyle w:val="FootnoteText"/>
        <w:rPr>
          <w:lang w:val="en-US"/>
        </w:rPr>
      </w:pPr>
      <w:r>
        <w:rPr>
          <w:rStyle w:val="FootnoteReference"/>
        </w:rPr>
        <w:footnoteRef/>
      </w:r>
      <w:r w:rsidRPr="00F344BA">
        <w:rPr>
          <w:lang w:val="en-US"/>
        </w:rPr>
        <w:t xml:space="preserve"> </w:t>
      </w:r>
      <w:r>
        <w:rPr>
          <w:lang w:val="en-US"/>
        </w:rPr>
        <w:t xml:space="preserve">Located in </w:t>
      </w:r>
      <w:hyperlink r:id="rId82" w:history="1">
        <w:r w:rsidRPr="00B02795">
          <w:rPr>
            <w:rStyle w:val="Hyperlink"/>
            <w:lang w:val="en-US"/>
          </w:rPr>
          <w:t>https://github.com/iip-ecosphere/platform/tree/main/platform/tools</w:t>
        </w:r>
      </w:hyperlink>
      <w:r>
        <w:rPr>
          <w:lang w:val="en-US"/>
        </w:rPr>
        <w:t xml:space="preserve"> </w:t>
      </w:r>
    </w:p>
  </w:footnote>
  <w:footnote w:id="123">
    <w:p w14:paraId="7D6EF201" w14:textId="565033F8" w:rsidR="007135A5" w:rsidRPr="00A332BC" w:rsidRDefault="007135A5">
      <w:pPr>
        <w:pStyle w:val="FootnoteText"/>
        <w:rPr>
          <w:lang w:val="en-US"/>
        </w:rPr>
      </w:pPr>
      <w:r>
        <w:rPr>
          <w:rStyle w:val="FootnoteReference"/>
        </w:rPr>
        <w:footnoteRef/>
      </w:r>
      <w:r w:rsidRPr="00A332BC">
        <w:rPr>
          <w:lang w:val="en-US"/>
        </w:rPr>
        <w:t xml:space="preserve"> </w:t>
      </w:r>
      <w:hyperlink r:id="rId83" w:history="1">
        <w:r w:rsidRPr="00A332BC">
          <w:rPr>
            <w:rStyle w:val="Hyperlink"/>
            <w:lang w:val="en-US"/>
          </w:rPr>
          <w:t>https://github.com/iip-ecosphere/platform/</w:t>
        </w:r>
      </w:hyperlink>
    </w:p>
  </w:footnote>
  <w:footnote w:id="124">
    <w:p w14:paraId="4AE37479" w14:textId="0C69EA5A" w:rsidR="007135A5" w:rsidRPr="00A332BC" w:rsidRDefault="007135A5">
      <w:pPr>
        <w:pStyle w:val="FootnoteText"/>
        <w:rPr>
          <w:lang w:val="en-US"/>
        </w:rPr>
      </w:pPr>
      <w:r>
        <w:rPr>
          <w:rStyle w:val="FootnoteReference"/>
        </w:rPr>
        <w:footnoteRef/>
      </w:r>
      <w:r w:rsidRPr="00A332BC">
        <w:rPr>
          <w:lang w:val="en-US"/>
        </w:rPr>
        <w:t xml:space="preserve"> </w:t>
      </w:r>
      <w:hyperlink r:id="rId84" w:history="1">
        <w:r w:rsidRPr="00A332BC">
          <w:rPr>
            <w:rStyle w:val="Hyperlink"/>
            <w:lang w:val="en-US"/>
          </w:rPr>
          <w:t>https://repo1.maven.org/maven2/de/iip-ecosphere/platform/</w:t>
        </w:r>
      </w:hyperlink>
      <w:r>
        <w:rPr>
          <w:lang w:val="en-US"/>
        </w:rPr>
        <w:t xml:space="preserve"> </w:t>
      </w:r>
    </w:p>
  </w:footnote>
  <w:footnote w:id="125">
    <w:p w14:paraId="5CF49746" w14:textId="5ACE8EBF" w:rsidR="007135A5" w:rsidRPr="00A332BC" w:rsidRDefault="007135A5">
      <w:pPr>
        <w:pStyle w:val="FootnoteText"/>
        <w:rPr>
          <w:lang w:val="en-US"/>
        </w:rPr>
      </w:pPr>
      <w:r>
        <w:rPr>
          <w:rStyle w:val="FootnoteReference"/>
        </w:rPr>
        <w:footnoteRef/>
      </w:r>
      <w:r w:rsidRPr="00A332BC">
        <w:rPr>
          <w:lang w:val="en-US"/>
        </w:rPr>
        <w:t xml:space="preserve"> </w:t>
      </w:r>
      <w:hyperlink r:id="rId85" w:history="1">
        <w:r w:rsidRPr="00A332BC">
          <w:rPr>
            <w:rStyle w:val="Hyperlink"/>
            <w:lang w:val="en-US"/>
          </w:rPr>
          <w:t>https://projects.sse.uni-hildesheim.de/qm/maven/de/iip-ecosphere/platform/</w:t>
        </w:r>
      </w:hyperlink>
      <w:r>
        <w:rPr>
          <w:lang w:val="en-US"/>
        </w:rPr>
        <w:t xml:space="preserve"> </w:t>
      </w:r>
    </w:p>
  </w:footnote>
  <w:footnote w:id="126">
    <w:p w14:paraId="3D801AB8" w14:textId="68B2B6F6"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7">
    <w:p w14:paraId="69A0A4D8" w14:textId="6B661909"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28">
    <w:p w14:paraId="0C5FB049" w14:textId="2B17C041" w:rsidR="007135A5" w:rsidRPr="0018745A" w:rsidRDefault="007135A5">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29">
    <w:p w14:paraId="0D8B2B79" w14:textId="5113F3C2" w:rsidR="007135A5" w:rsidRPr="00227D57" w:rsidRDefault="007135A5">
      <w:pPr>
        <w:pStyle w:val="FootnoteText"/>
        <w:rPr>
          <w:lang w:val="en-GB"/>
        </w:rPr>
      </w:pPr>
      <w:r>
        <w:rPr>
          <w:rStyle w:val="FootnoteReference"/>
        </w:rPr>
        <w:footnoteRef/>
      </w:r>
      <w:r w:rsidRPr="00227D57">
        <w:rPr>
          <w:lang w:val="en-GB"/>
        </w:rPr>
        <w:t xml:space="preserve"> </w:t>
      </w:r>
      <w:r>
        <w:rPr>
          <w:lang w:val="en-GB"/>
        </w:rPr>
        <w:t>Initially, all properties/parameters were prefixed with “iip”. We tend to migrate those to “okto” over time.</w:t>
      </w:r>
    </w:p>
  </w:footnote>
  <w:footnote w:id="130">
    <w:p w14:paraId="4B611344" w14:textId="79ED1589" w:rsidR="007135A5" w:rsidRPr="00911C2B" w:rsidRDefault="007135A5">
      <w:pPr>
        <w:pStyle w:val="FootnoteText"/>
        <w:rPr>
          <w:lang w:val="en-GB"/>
        </w:rPr>
      </w:pPr>
      <w:r>
        <w:rPr>
          <w:rStyle w:val="FootnoteReference"/>
        </w:rPr>
        <w:footnoteRef/>
      </w:r>
      <w:r w:rsidRPr="00911C2B">
        <w:rPr>
          <w:lang w:val="en-GB"/>
        </w:rPr>
        <w:t xml:space="preserve"> </w:t>
      </w:r>
      <w:hyperlink r:id="rId86"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87" w:history="1">
        <w:r w:rsidRPr="000F4128">
          <w:rPr>
            <w:rStyle w:val="Hyperlink"/>
            <w:lang w:val="en-GB"/>
          </w:rPr>
          <w:t>https://github.com/iip-ecosphere/platform/tree/main/platform/tools/Install</w:t>
        </w:r>
      </w:hyperlink>
      <w:r>
        <w:rPr>
          <w:lang w:val="en-GB"/>
        </w:rPr>
        <w:t xml:space="preserve"> </w:t>
      </w:r>
    </w:p>
  </w:footnote>
  <w:footnote w:id="131">
    <w:p w14:paraId="1EB40884" w14:textId="1549B75B" w:rsidR="007135A5" w:rsidRPr="004765CE" w:rsidRDefault="007135A5">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2">
    <w:p w14:paraId="3D048BD5" w14:textId="13295E14" w:rsidR="007135A5" w:rsidRPr="000A4CE4" w:rsidRDefault="007135A5">
      <w:pPr>
        <w:pStyle w:val="FootnoteText"/>
        <w:rPr>
          <w:lang w:val="en-GB"/>
        </w:rPr>
      </w:pPr>
      <w:r>
        <w:rPr>
          <w:rStyle w:val="FootnoteReference"/>
        </w:rPr>
        <w:footnoteRef/>
      </w:r>
      <w:r w:rsidRPr="000A4CE4">
        <w:rPr>
          <w:lang w:val="en-GB"/>
        </w:rPr>
        <w:t xml:space="preserve"> </w:t>
      </w:r>
      <w:hyperlink r:id="rId88" w:history="1">
        <w:r w:rsidRPr="00556EE8">
          <w:rPr>
            <w:rStyle w:val="Hyperlink"/>
            <w:lang w:val="en-GB"/>
          </w:rPr>
          <w:t>https://github.com/iip-ecosphere/platform/blob/main/platform/documentation/INSTALL.md</w:t>
        </w:r>
      </w:hyperlink>
      <w:r>
        <w:rPr>
          <w:lang w:val="en-GB"/>
        </w:rPr>
        <w:t xml:space="preserve"> </w:t>
      </w:r>
    </w:p>
  </w:footnote>
  <w:footnote w:id="133">
    <w:p w14:paraId="28713916" w14:textId="77777777" w:rsidR="007135A5" w:rsidRPr="00D3458F" w:rsidRDefault="007135A5" w:rsidP="004A024E">
      <w:pPr>
        <w:pStyle w:val="FootnoteText"/>
        <w:rPr>
          <w:lang w:val="en-GB"/>
        </w:rPr>
      </w:pPr>
      <w:r>
        <w:rPr>
          <w:rStyle w:val="FootnoteReference"/>
        </w:rPr>
        <w:footnoteRef/>
      </w:r>
      <w:r w:rsidRPr="00D3458F">
        <w:rPr>
          <w:lang w:val="en-GB"/>
        </w:rPr>
        <w:t xml:space="preserve"> </w:t>
      </w:r>
      <w:hyperlink r:id="rId89" w:history="1">
        <w:r w:rsidRPr="000B1CCB">
          <w:rPr>
            <w:rStyle w:val="Hyperlink"/>
            <w:lang w:val="en-GB"/>
          </w:rPr>
          <w:t>https://jupyter.org/</w:t>
        </w:r>
      </w:hyperlink>
      <w:r>
        <w:rPr>
          <w:lang w:val="en-GB"/>
        </w:rPr>
        <w:t xml:space="preserve"> </w:t>
      </w:r>
    </w:p>
  </w:footnote>
  <w:footnote w:id="134">
    <w:p w14:paraId="165C2ECA" w14:textId="20F038B4" w:rsidR="007135A5" w:rsidRPr="00E00806" w:rsidRDefault="007135A5" w:rsidP="00E00806">
      <w:pPr>
        <w:pStyle w:val="FootnoteText"/>
        <w:tabs>
          <w:tab w:val="left" w:pos="6946"/>
        </w:tabs>
        <w:rPr>
          <w:lang w:val="en-GB"/>
        </w:rPr>
      </w:pPr>
      <w:r>
        <w:rPr>
          <w:rStyle w:val="FootnoteReference"/>
        </w:rPr>
        <w:footnoteRef/>
      </w:r>
      <w:r w:rsidRPr="00E00806">
        <w:rPr>
          <w:lang w:val="en-GB"/>
        </w:rPr>
        <w:t xml:space="preserve"> </w:t>
      </w:r>
      <w:hyperlink r:id="rId90" w:history="1">
        <w:r w:rsidRPr="00556EE8">
          <w:rPr>
            <w:rStyle w:val="Hyperlink"/>
            <w:lang w:val="en-GB"/>
          </w:rPr>
          <w:t>https://github.com/iip-ecosphere/platform/blob/main/platform/tests/test.environment/README.md</w:t>
        </w:r>
      </w:hyperlink>
      <w:r>
        <w:rPr>
          <w:lang w:val="en-GB"/>
        </w:rPr>
        <w:t xml:space="preserve"> </w:t>
      </w:r>
    </w:p>
  </w:footnote>
  <w:footnote w:id="135">
    <w:p w14:paraId="6D26E37A" w14:textId="46DB6DDF" w:rsidR="007135A5" w:rsidRPr="00685389" w:rsidRDefault="007135A5">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6">
    <w:p w14:paraId="0AC81F1B" w14:textId="42A38EE6" w:rsidR="007D7137" w:rsidRPr="007D7137" w:rsidRDefault="007D7137">
      <w:pPr>
        <w:pStyle w:val="FootnoteText"/>
        <w:rPr>
          <w:lang w:val="en-GB"/>
        </w:rPr>
      </w:pPr>
      <w:r>
        <w:rPr>
          <w:rStyle w:val="FootnoteReference"/>
        </w:rPr>
        <w:footnoteRef/>
      </w:r>
      <w:r w:rsidRPr="007D7137">
        <w:rPr>
          <w:lang w:val="en-GB"/>
        </w:rPr>
        <w:t xml:space="preserve"> </w:t>
      </w:r>
      <w:hyperlink r:id="rId91" w:history="1">
        <w:r w:rsidRPr="00B7267F">
          <w:rPr>
            <w:rStyle w:val="Hyperlink"/>
            <w:lang w:val="en-GB"/>
          </w:rPr>
          <w:t>https://docs.oracle.com/javase/8/docs/api/java/text/SimpleDateFormat.html</w:t>
        </w:r>
      </w:hyperlink>
      <w:r>
        <w:rPr>
          <w:lang w:val="en-GB"/>
        </w:rPr>
        <w:t xml:space="preserve"> </w:t>
      </w:r>
    </w:p>
  </w:footnote>
  <w:footnote w:id="137">
    <w:p w14:paraId="698652AD" w14:textId="77777777" w:rsidR="007135A5" w:rsidRPr="007B3BC7" w:rsidRDefault="007135A5"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8">
    <w:p w14:paraId="611E981A"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39">
    <w:p w14:paraId="6DBE14CE" w14:textId="77777777" w:rsidR="007135A5" w:rsidRPr="00DE3052" w:rsidRDefault="007135A5"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0">
    <w:p w14:paraId="30310A3D" w14:textId="77777777" w:rsidR="007135A5" w:rsidRPr="00017DA6" w:rsidRDefault="007135A5"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1">
    <w:p w14:paraId="6462931C"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2" w:history="1">
        <w:r w:rsidRPr="009C3FDF">
          <w:rPr>
            <w:rStyle w:val="Hyperlink"/>
            <w:lang w:val="en-US"/>
          </w:rPr>
          <w:t>https://en.wikipedia.org/wiki/Multitier_architecture</w:t>
        </w:r>
      </w:hyperlink>
      <w:r>
        <w:rPr>
          <w:lang w:val="en-US"/>
        </w:rPr>
        <w:t xml:space="preserve"> </w:t>
      </w:r>
    </w:p>
  </w:footnote>
  <w:footnote w:id="142">
    <w:p w14:paraId="34B287EB"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3">
    <w:p w14:paraId="401507AE"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3" w:history="1">
        <w:r w:rsidRPr="009C3FDF">
          <w:rPr>
            <w:rStyle w:val="Hyperlink"/>
            <w:lang w:val="en-US"/>
          </w:rPr>
          <w:t>https://en.wikipedia.org/wiki/Builder_pattern</w:t>
        </w:r>
      </w:hyperlink>
      <w:r>
        <w:rPr>
          <w:lang w:val="en-US"/>
        </w:rPr>
        <w:t xml:space="preserve"> </w:t>
      </w:r>
    </w:p>
  </w:footnote>
  <w:footnote w:id="144">
    <w:p w14:paraId="01D478BA" w14:textId="77777777" w:rsidR="007135A5" w:rsidRPr="00017DA6" w:rsidRDefault="007135A5" w:rsidP="00EF60A9">
      <w:pPr>
        <w:pStyle w:val="FootnoteText"/>
        <w:rPr>
          <w:lang w:val="en-US"/>
        </w:rPr>
      </w:pPr>
      <w:r>
        <w:rPr>
          <w:rStyle w:val="FootnoteReference"/>
        </w:rPr>
        <w:footnoteRef/>
      </w:r>
      <w:r w:rsidRPr="00017DA6">
        <w:rPr>
          <w:lang w:val="en-US"/>
        </w:rPr>
        <w:t xml:space="preserve"> </w:t>
      </w:r>
      <w:hyperlink r:id="rId94" w:history="1">
        <w:r w:rsidRPr="00FD5D39">
          <w:rPr>
            <w:rStyle w:val="Hyperlink"/>
            <w:lang w:val="en-US"/>
          </w:rPr>
          <w:t>https://en.wikipedia.org/wiki/Visitor_pattern</w:t>
        </w:r>
      </w:hyperlink>
      <w:r>
        <w:rPr>
          <w:lang w:val="en-US"/>
        </w:rPr>
        <w:t xml:space="preserve"> </w:t>
      </w:r>
    </w:p>
  </w:footnote>
  <w:footnote w:id="145">
    <w:p w14:paraId="4F283B3B"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5" w:history="1">
        <w:r w:rsidRPr="009C3FDF">
          <w:rPr>
            <w:rStyle w:val="Hyperlink"/>
            <w:lang w:val="en-US"/>
          </w:rPr>
          <w:t>https://en.wikipedia.org/wiki/Factory_method_pattern</w:t>
        </w:r>
      </w:hyperlink>
      <w:r>
        <w:rPr>
          <w:lang w:val="en-US"/>
        </w:rPr>
        <w:t xml:space="preserve"> </w:t>
      </w:r>
    </w:p>
  </w:footnote>
  <w:footnote w:id="146">
    <w:p w14:paraId="55752119" w14:textId="77777777" w:rsidR="007135A5" w:rsidRPr="003D6084" w:rsidRDefault="007135A5" w:rsidP="00EF60A9">
      <w:pPr>
        <w:pStyle w:val="FootnoteText"/>
        <w:rPr>
          <w:lang w:val="en-US"/>
        </w:rPr>
      </w:pPr>
      <w:r>
        <w:rPr>
          <w:rStyle w:val="FootnoteReference"/>
        </w:rPr>
        <w:footnoteRef/>
      </w:r>
      <w:r w:rsidRPr="003D6084">
        <w:rPr>
          <w:lang w:val="en-US"/>
        </w:rPr>
        <w:t xml:space="preserve"> </w:t>
      </w:r>
      <w:hyperlink r:id="rId96"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7135A5" w:rsidRDefault="007135A5">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7135A5" w:rsidRPr="00C8307C" w:rsidRDefault="007135A5"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7135A5" w:rsidRPr="00C8307C" w:rsidRDefault="007135A5"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7135A5" w:rsidRPr="00BB6BA2" w:rsidRDefault="007135A5"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7135A5" w:rsidRPr="00BB6BA2" w:rsidRDefault="007135A5"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7135A5" w:rsidRDefault="007135A5">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7135A5" w:rsidRPr="00526D58" w:rsidRDefault="007135A5"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7135A5" w:rsidRPr="00526D58" w:rsidRDefault="007135A5"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7135A5" w:rsidRPr="009B57B8" w:rsidRDefault="007135A5"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7135A5" w:rsidRPr="009B57B8" w:rsidRDefault="007135A5"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5"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0"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78E82786"/>
    <w:multiLevelType w:val="hybridMultilevel"/>
    <w:tmpl w:val="EA403E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32"/>
  </w:num>
  <w:num w:numId="2">
    <w:abstractNumId w:val="37"/>
  </w:num>
  <w:num w:numId="3">
    <w:abstractNumId w:val="4"/>
  </w:num>
  <w:num w:numId="4">
    <w:abstractNumId w:val="34"/>
  </w:num>
  <w:num w:numId="5">
    <w:abstractNumId w:val="7"/>
  </w:num>
  <w:num w:numId="6">
    <w:abstractNumId w:val="20"/>
  </w:num>
  <w:num w:numId="7">
    <w:abstractNumId w:val="10"/>
  </w:num>
  <w:num w:numId="8">
    <w:abstractNumId w:val="3"/>
  </w:num>
  <w:num w:numId="9">
    <w:abstractNumId w:val="31"/>
  </w:num>
  <w:num w:numId="10">
    <w:abstractNumId w:val="46"/>
  </w:num>
  <w:num w:numId="11">
    <w:abstractNumId w:val="44"/>
  </w:num>
  <w:num w:numId="12">
    <w:abstractNumId w:val="19"/>
  </w:num>
  <w:num w:numId="13">
    <w:abstractNumId w:val="33"/>
  </w:num>
  <w:num w:numId="14">
    <w:abstractNumId w:val="24"/>
  </w:num>
  <w:num w:numId="15">
    <w:abstractNumId w:val="43"/>
  </w:num>
  <w:num w:numId="16">
    <w:abstractNumId w:val="25"/>
  </w:num>
  <w:num w:numId="17">
    <w:abstractNumId w:val="48"/>
  </w:num>
  <w:num w:numId="18">
    <w:abstractNumId w:val="14"/>
  </w:num>
  <w:num w:numId="19">
    <w:abstractNumId w:val="9"/>
  </w:num>
  <w:num w:numId="20">
    <w:abstractNumId w:val="12"/>
  </w:num>
  <w:num w:numId="21">
    <w:abstractNumId w:val="29"/>
  </w:num>
  <w:num w:numId="22">
    <w:abstractNumId w:val="35"/>
  </w:num>
  <w:num w:numId="23">
    <w:abstractNumId w:val="50"/>
  </w:num>
  <w:num w:numId="24">
    <w:abstractNumId w:val="55"/>
  </w:num>
  <w:num w:numId="25">
    <w:abstractNumId w:val="42"/>
  </w:num>
  <w:num w:numId="26">
    <w:abstractNumId w:val="28"/>
  </w:num>
  <w:num w:numId="27">
    <w:abstractNumId w:val="40"/>
  </w:num>
  <w:num w:numId="28">
    <w:abstractNumId w:val="8"/>
  </w:num>
  <w:num w:numId="29">
    <w:abstractNumId w:val="21"/>
  </w:num>
  <w:num w:numId="30">
    <w:abstractNumId w:val="54"/>
  </w:num>
  <w:num w:numId="31">
    <w:abstractNumId w:val="22"/>
  </w:num>
  <w:num w:numId="32">
    <w:abstractNumId w:val="45"/>
  </w:num>
  <w:num w:numId="33">
    <w:abstractNumId w:val="2"/>
  </w:num>
  <w:num w:numId="34">
    <w:abstractNumId w:val="26"/>
  </w:num>
  <w:num w:numId="35">
    <w:abstractNumId w:val="6"/>
  </w:num>
  <w:num w:numId="36">
    <w:abstractNumId w:val="18"/>
  </w:num>
  <w:num w:numId="37">
    <w:abstractNumId w:val="13"/>
  </w:num>
  <w:num w:numId="38">
    <w:abstractNumId w:val="0"/>
  </w:num>
  <w:num w:numId="39">
    <w:abstractNumId w:val="47"/>
  </w:num>
  <w:num w:numId="40">
    <w:abstractNumId w:val="38"/>
  </w:num>
  <w:num w:numId="41">
    <w:abstractNumId w:val="11"/>
  </w:num>
  <w:num w:numId="42">
    <w:abstractNumId w:val="5"/>
  </w:num>
  <w:num w:numId="43">
    <w:abstractNumId w:val="56"/>
  </w:num>
  <w:num w:numId="44">
    <w:abstractNumId w:val="15"/>
  </w:num>
  <w:num w:numId="45">
    <w:abstractNumId w:val="30"/>
  </w:num>
  <w:num w:numId="46">
    <w:abstractNumId w:val="36"/>
  </w:num>
  <w:num w:numId="47">
    <w:abstractNumId w:val="27"/>
  </w:num>
  <w:num w:numId="4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7"/>
  </w:num>
  <w:num w:numId="50">
    <w:abstractNumId w:val="1"/>
  </w:num>
  <w:num w:numId="51">
    <w:abstractNumId w:val="51"/>
  </w:num>
  <w:num w:numId="52">
    <w:abstractNumId w:val="16"/>
  </w:num>
  <w:num w:numId="53">
    <w:abstractNumId w:val="53"/>
  </w:num>
  <w:num w:numId="54">
    <w:abstractNumId w:val="49"/>
  </w:num>
  <w:num w:numId="55">
    <w:abstractNumId w:val="41"/>
  </w:num>
  <w:num w:numId="56">
    <w:abstractNumId w:val="23"/>
  </w:num>
  <w:num w:numId="57">
    <w:abstractNumId w:val="5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5FF"/>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01"/>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33"/>
    <w:rsid w:val="002149A0"/>
    <w:rsid w:val="0021574B"/>
    <w:rsid w:val="00215870"/>
    <w:rsid w:val="00215BD9"/>
    <w:rsid w:val="00215C0C"/>
    <w:rsid w:val="00215D07"/>
    <w:rsid w:val="00216016"/>
    <w:rsid w:val="002164D5"/>
    <w:rsid w:val="002165BE"/>
    <w:rsid w:val="0021660F"/>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ACC"/>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323"/>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2DE6"/>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602"/>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E0A"/>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17F7B"/>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73B"/>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1A67"/>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507"/>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B57"/>
    <w:rsid w:val="006C2C48"/>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1FB"/>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5E8"/>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43B"/>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90D"/>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CA5"/>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29A"/>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37"/>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11"/>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354"/>
    <w:rsid w:val="0098348D"/>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1D99"/>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22"/>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28F"/>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AD"/>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5D0"/>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DC6"/>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790"/>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822"/>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606"/>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A4"/>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jpeg"/><Relationship Id="rId84"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9" Type="http://schemas.openxmlformats.org/officeDocument/2006/relationships/hyperlink" Target="https://www.plattform-i40.de/PI40/Redaktion/EN/Downloads/Publikation/LNI4.0-Testbed-Edge-Configuration_UsageViewEN.pdf?__blob=publicationFile&amp;v=5" TargetMode="External"/><Relationship Id="rId112" Type="http://schemas.openxmlformats.org/officeDocument/2006/relationships/footer" Target="footer1.xml"/><Relationship Id="rId16" Type="http://schemas.openxmlformats.org/officeDocument/2006/relationships/image" Target="media/image9.emf"/><Relationship Id="rId107" Type="http://schemas.openxmlformats.org/officeDocument/2006/relationships/image" Target="media/image83.png"/><Relationship Id="rId11" Type="http://schemas.openxmlformats.org/officeDocument/2006/relationships/image" Target="media/image4.tiff"/><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w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omg.org/spec/UML/About-UML/" TargetMode="External"/><Relationship Id="rId95" Type="http://schemas.openxmlformats.org/officeDocument/2006/relationships/hyperlink" Target="https://industrialdigitaltwin.org/wp-content/uploads/2023/03/IDTA-02004-1-2_Submodel_Handover-Documentation.pdf" TargetMode="External"/><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emf"/><Relationship Id="rId69" Type="http://schemas.openxmlformats.org/officeDocument/2006/relationships/image" Target="media/image62.jpeg"/><Relationship Id="rId113" Type="http://schemas.openxmlformats.org/officeDocument/2006/relationships/footer" Target="footer2.xml"/><Relationship Id="rId80" Type="http://schemas.openxmlformats.org/officeDocument/2006/relationships/image" Target="media/image73.emf"/><Relationship Id="rId85" Type="http://schemas.openxmlformats.org/officeDocument/2006/relationships/hyperlink" Target="http://projects.sse.uni-hildesheim.de/easy/docs-git/docRelease/ivml_spec.pdf" TargetMode="External"/><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47.emf"/><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plattform-i40.de/PI40/Redaktion/DE/Downloads/Publikation/verwaltungsschale-im-detail-pr%C3%A4sentation.html" TargetMode="External"/><Relationship Id="rId96" Type="http://schemas.openxmlformats.org/officeDocument/2006/relationships/hyperlink" Target="https://industrialdigitaltwin.org/wp-content/uploads/2023/04/IDTA-02011-1-0_Submodel_HierarchicalStructuresEnablingBoM.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image" Target="media/image82.png"/><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image" Target="media/image74.emf"/><Relationship Id="rId86" Type="http://schemas.openxmlformats.org/officeDocument/2006/relationships/hyperlink" Target="http://projects.sse.uni-hildesheim.de/easy/docs-git/docRelease/vil_spec.pdf" TargetMode="External"/><Relationship Id="rId94" Type="http://schemas.openxmlformats.org/officeDocument/2006/relationships/hyperlink" Target="https://industrialdigitaltwin.org/wp-content/uploads/2022/10/IDTA-02003-1-2_Submodel_TechnicalData.pdf" TargetMode="External"/><Relationship Id="rId99" Type="http://schemas.openxmlformats.org/officeDocument/2006/relationships/hyperlink" Target="https://industrialdigitaltwin.org/wp-content/uploads/2023/08/IDTA-02007-1-0_Submodel_Software-Nameplate.pdf" TargetMode="External"/><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5.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industrialdigitaltwin.org/en/wp-content/uploads/sites/2/2023/03/IDTA-02008-1-1_Submodel_TimeSeriesData.pdf"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www.plattform-i40.de/PI40/Redaktion/EN/Downloads/Publikation/rami40-an-introduction.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wmf"/><Relationship Id="rId87" Type="http://schemas.openxmlformats.org/officeDocument/2006/relationships/hyperlink" Target="https://internationaldataspaces.org/ids-ram-3-0/" TargetMode="External"/><Relationship Id="rId110" Type="http://schemas.openxmlformats.org/officeDocument/2006/relationships/header" Target="header1.xml"/><Relationship Id="rId115" Type="http://schemas.microsoft.com/office/2011/relationships/people" Target="people.xml"/><Relationship Id="rId61" Type="http://schemas.openxmlformats.org/officeDocument/2006/relationships/image" Target="media/image54.emf"/><Relationship Id="rId82" Type="http://schemas.openxmlformats.org/officeDocument/2006/relationships/image" Target="media/image75.emf"/><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png"/><Relationship Id="rId100" Type="http://schemas.openxmlformats.org/officeDocument/2006/relationships/hyperlink" Target="https://doi.org/10.1016/j.infsof.2024.107650" TargetMode="External"/><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www.plattform-i40.de/IP/Redaktion/DE/Downloads/Publikation/Submodel_Templates-Asset_Administration_Shell-digital_nameplate.html" TargetMode="External"/><Relationship Id="rId98" Type="http://schemas.openxmlformats.org/officeDocument/2006/relationships/hyperlink" Target="https://industrialdigitaltwin.org/wp-content/uploads/2022/10/IDTA-02002-1-0_Submodel_ContactInformation.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wmf"/><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image" Target="media/image76.emf"/><Relationship Id="rId88" Type="http://schemas.openxmlformats.org/officeDocument/2006/relationships/hyperlink" Target="https://www.iiconsortium.org/pdf/IIRA-v1.9.pdf" TargetMode="External"/><Relationship Id="rId111" Type="http://schemas.openxmlformats.org/officeDocument/2006/relationships/header" Target="header2.xml"/></Relationships>
</file>

<file path=word/_rels/footnotes.xml.rels><?xml version="1.0" encoding="UTF-8" standalone="yes"?>
<Relationships xmlns="http://schemas.openxmlformats.org/package/2006/relationships"><Relationship Id="rId26" Type="http://schemas.openxmlformats.org/officeDocument/2006/relationships/hyperlink" Target="https://docs.oracle.com/javase/8/docs/api/java/util/ServiceLoader.html" TargetMode="External"/><Relationship Id="rId21" Type="http://schemas.openxmlformats.org/officeDocument/2006/relationships/hyperlink" Target="https://www.amqp.org/" TargetMode="External"/><Relationship Id="rId42" Type="http://schemas.openxmlformats.org/officeDocument/2006/relationships/hyperlink" Target="https://projects.eclipse.org/projects/iot.agail" TargetMode="External"/><Relationship Id="rId47" Type="http://schemas.openxmlformats.org/officeDocument/2006/relationships/hyperlink" Target="https://de.wikipedia.org/wiki/Representational_State_Transfer" TargetMode="External"/><Relationship Id="rId63" Type="http://schemas.openxmlformats.org/officeDocument/2006/relationships/hyperlink" Target="https://github.com/openstack/swift" TargetMode="External"/><Relationship Id="rId68" Type="http://schemas.openxmlformats.org/officeDocument/2006/relationships/hyperlink" Target="https://zxing.org/w/decode.jspx" TargetMode="External"/><Relationship Id="rId84" Type="http://schemas.openxmlformats.org/officeDocument/2006/relationships/hyperlink" Target="https://repo1.maven.org/maven2/de/iip-ecosphere/platform/" TargetMode="External"/><Relationship Id="rId89" Type="http://schemas.openxmlformats.org/officeDocument/2006/relationships/hyperlink" Target="https://jupyter.org/" TargetMode="External"/><Relationship Id="rId16" Type="http://schemas.openxmlformats.org/officeDocument/2006/relationships/hyperlink" Target="https://projects.sse.uni-hildesheim.de/qm/maven/" TargetMode="External"/><Relationship Id="rId11" Type="http://schemas.openxmlformats.org/officeDocument/2006/relationships/hyperlink" Target="https://checkstyle.sourceforge.io/" TargetMode="External"/><Relationship Id="rId32" Type="http://schemas.openxmlformats.org/officeDocument/2006/relationships/hyperlink" Target="https://www.heise.de/news/Java-Framework-Native-Spring-Anwendungen-laufen-ohne-die-JVM-5078681.html" TargetMode="External"/><Relationship Id="rId37" Type="http://schemas.openxmlformats.org/officeDocument/2006/relationships/hyperlink" Target="https://developers.google.com/protocol-buffers" TargetMode="External"/><Relationship Id="rId53" Type="http://schemas.openxmlformats.org/officeDocument/2006/relationships/hyperlink" Target="https://www.lfedge.org/projects/openhorizon/" TargetMode="External"/><Relationship Id="rId58" Type="http://schemas.openxmlformats.org/officeDocument/2006/relationships/hyperlink" Target="https://github.com/SSEHUB/EASyProducer" TargetMode="External"/><Relationship Id="rId74" Type="http://schemas.openxmlformats.org/officeDocument/2006/relationships/hyperlink" Target="https://jfrog.com/artifactory" TargetMode="External"/><Relationship Id="rId79" Type="http://schemas.openxmlformats.org/officeDocument/2006/relationships/hyperlink" Target="https://github.com/iip-ecosphere/platform/tree/main/platform/tools" TargetMode="External"/><Relationship Id="rId5" Type="http://schemas.openxmlformats.org/officeDocument/2006/relationships/hyperlink" Target="https://www.fab-os.org/" TargetMode="External"/><Relationship Id="rId90" Type="http://schemas.openxmlformats.org/officeDocument/2006/relationships/hyperlink" Target="https://github.com/iip-ecosphere/platform/blob/main/platform/tests/test.environment/README.md" TargetMode="External"/><Relationship Id="rId95" Type="http://schemas.openxmlformats.org/officeDocument/2006/relationships/hyperlink" Target="https://en.wikipedia.org/wiki/Factory_method_pattern" TargetMode="External"/><Relationship Id="rId22" Type="http://schemas.openxmlformats.org/officeDocument/2006/relationships/hyperlink" Target="https://opcfoundation.org/news/press-releases/opc-foundation-announces-opc-ua-pubsub-release-important-extension-opc-ua-communication-platform/" TargetMode="External"/><Relationship Id="rId27" Type="http://schemas.openxmlformats.org/officeDocument/2006/relationships/hyperlink" Target="https://en.wikipedia.org/wiki/Adapter_pattern" TargetMode="External"/><Relationship Id="rId43" Type="http://schemas.openxmlformats.org/officeDocument/2006/relationships/hyperlink" Target="https://www.eclipse.org/kapua/" TargetMode="External"/><Relationship Id="rId48" Type="http://schemas.openxmlformats.org/officeDocument/2006/relationships/hyperlink" Target="https://de.wikipedia.org/wiki/WebSocket" TargetMode="External"/><Relationship Id="rId64" Type="http://schemas.openxmlformats.org/officeDocument/2006/relationships/hyperlink" Target="https://github.com/pambrose/prometheus-proxy" TargetMode="External"/><Relationship Id="rId69" Type="http://schemas.openxmlformats.org/officeDocument/2006/relationships/hyperlink" Target="https://pypi.org/project/pyzbar/" TargetMode="External"/><Relationship Id="rId8" Type="http://schemas.openxmlformats.org/officeDocument/2006/relationships/hyperlink" Target="https://www.eclipse.org/papyrus/" TargetMode="External"/><Relationship Id="rId51" Type="http://schemas.openxmlformats.org/officeDocument/2006/relationships/hyperlink" Target="https://www.phoenixcontact.com/online/portal/de?uri=pxc-oc-itemdetail:pid=1069208&amp;library=dede&amp;tab=1" TargetMode="External"/><Relationship Id="rId72" Type="http://schemas.openxmlformats.org/officeDocument/2006/relationships/hyperlink" Target="https://www.plattform-i40.de/IP/Redaktion/DE/Newsletter/2019/Ausgabe21/2019-21-Praxisbeispiel2.html" TargetMode="External"/><Relationship Id="rId80" Type="http://schemas.openxmlformats.org/officeDocument/2006/relationships/hyperlink" Target="https://de.wikipedia.org/wiki/Markdown" TargetMode="External"/><Relationship Id="rId85" Type="http://schemas.openxmlformats.org/officeDocument/2006/relationships/hyperlink" Target="https://projects.sse.uni-hildesheim.de/qm/maven/de/iip-ecosphere/platform/" TargetMode="External"/><Relationship Id="rId93" Type="http://schemas.openxmlformats.org/officeDocument/2006/relationships/hyperlink" Target="https://en.wikipedia.org/wiki/Builder_pattern" TargetMode="External"/><Relationship Id="rId3" Type="http://schemas.openxmlformats.org/officeDocument/2006/relationships/hyperlink" Target="http://dapro-projekt.de/" TargetMode="External"/><Relationship Id="rId12" Type="http://schemas.openxmlformats.org/officeDocument/2006/relationships/hyperlink" Target="https://github.com/iip-ecosphere/platform/" TargetMode="External"/><Relationship Id="rId17" Type="http://schemas.openxmlformats.org/officeDocument/2006/relationships/hyperlink" Target="https://repo1.maven.org/maven2/de/iip-ecosphere/platform/" TargetMode="External"/><Relationship Id="rId25" Type="http://schemas.openxmlformats.org/officeDocument/2006/relationships/hyperlink" Target="https://lni40.de/lni40-content/uploads/2020/11/AAS-testbed.pdf" TargetMode="External"/><Relationship Id="rId33" Type="http://schemas.openxmlformats.org/officeDocument/2006/relationships/hyperlink" Target="https://iot.eclipse.org/" TargetMode="External"/><Relationship Id="rId38" Type="http://schemas.openxmlformats.org/officeDocument/2006/relationships/hyperlink" Target="https://netty.io/" TargetMode="External"/><Relationship Id="rId46" Type="http://schemas.openxmlformats.org/officeDocument/2006/relationships/hyperlink" Target="https://micrometer.io/docs/concepts" TargetMode="External"/><Relationship Id="rId59" Type="http://schemas.openxmlformats.org/officeDocument/2006/relationships/hyperlink" Target="http://tdongsi.github.io/blog/2017/04/23/docker-out-of-docker/" TargetMode="External"/><Relationship Id="rId67" Type="http://schemas.openxmlformats.org/officeDocument/2006/relationships/hyperlink" Target="https://github.com/kiprotect/kodex" TargetMode="External"/><Relationship Id="rId20" Type="http://schemas.openxmlformats.org/officeDocument/2006/relationships/hyperlink" Target="https://mqtt.org/" TargetMode="External"/><Relationship Id="rId41" Type="http://schemas.openxmlformats.org/officeDocument/2006/relationships/hyperlink" Target="https://projects.eclipse.org/projects/iot.tahu" TargetMode="External"/><Relationship Id="rId54" Type="http://schemas.openxmlformats.org/officeDocument/2006/relationships/hyperlink" Target="https://www.ibm.com/docs/en/edge-computing/4.1" TargetMode="External"/><Relationship Id="rId62" Type="http://schemas.openxmlformats.org/officeDocument/2006/relationships/hyperlink" Target="https://github.com/minio/minio" TargetMode="External"/><Relationship Id="rId70" Type="http://schemas.openxmlformats.org/officeDocument/2006/relationships/hyperlink" Target="https://flower.dev/" TargetMode="External"/><Relationship Id="rId75" Type="http://schemas.openxmlformats.org/officeDocument/2006/relationships/hyperlink" Target="https://mokkapps.de/blog/how-to-build-an-angular-app-once-and-deploy-it-to-multiple-environments/" TargetMode="External"/><Relationship Id="rId83" Type="http://schemas.openxmlformats.org/officeDocument/2006/relationships/hyperlink" Target="https://github.com/iip-ecosphere/platform/" TargetMode="External"/><Relationship Id="rId88" Type="http://schemas.openxmlformats.org/officeDocument/2006/relationships/hyperlink" Target="https://github.com/iip-ecosphere/platform/blob/main/platform/documentation/INSTALL.md" TargetMode="External"/><Relationship Id="rId91" Type="http://schemas.openxmlformats.org/officeDocument/2006/relationships/hyperlink" Target="https://docs.oracle.com/javase/8/docs/api/java/text/SimpleDateFormat.html" TargetMode="External"/><Relationship Id="rId96" Type="http://schemas.openxmlformats.org/officeDocument/2006/relationships/hyperlink" Target="https://docs.oracle.com/javase/9/docs/api/java/util/ServiceLoader.html"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servicemeister.org/" TargetMode="External"/><Relationship Id="rId15" Type="http://schemas.openxmlformats.org/officeDocument/2006/relationships/hyperlink" Target="https://github.com/iip-ecosphere/platform/" TargetMode="External"/><Relationship Id="rId23" Type="http://schemas.openxmlformats.org/officeDocument/2006/relationships/hyperlink" Target="https://www.internationaldataspaces.org/" TargetMode="External"/><Relationship Id="rId28" Type="http://schemas.openxmlformats.org/officeDocument/2006/relationships/hyperlink" Target="https://github.com/profesorfalken/jSensors" TargetMode="External"/><Relationship Id="rId36" Type="http://schemas.openxmlformats.org/officeDocument/2006/relationships/hyperlink" Target="https://projects.eclipse.org/projects/iot.milo" TargetMode="External"/><Relationship Id="rId49" Type="http://schemas.openxmlformats.org/officeDocument/2006/relationships/hyperlink" Target="https://de.wikipedia.org/wiki/Remote_Procedure_Call" TargetMode="External"/><Relationship Id="rId57" Type="http://schemas.openxmlformats.org/officeDocument/2006/relationships/hyperlink" Target="https://github.com/digitalspider/jlxd" TargetMode="External"/><Relationship Id="rId10" Type="http://schemas.openxmlformats.org/officeDocument/2006/relationships/hyperlink" Target="https://git-scm.com/" TargetMode="External"/><Relationship Id="rId31" Type="http://schemas.openxmlformats.org/officeDocument/2006/relationships/hyperlink" Target="https://spring.io/projects/spring-cloud-stream" TargetMode="External"/><Relationship Id="rId44" Type="http://schemas.openxmlformats.org/officeDocument/2006/relationships/hyperlink" Target="https://projects.eclipse.org/projects/iot.ponte" TargetMode="External"/><Relationship Id="rId52" Type="http://schemas.openxmlformats.org/officeDocument/2006/relationships/hyperlink" Target="https://sse.uni-hildesheim.de/aktuelles/detailansicht/weltweiter-marktfuehrer-unterstuetzt-universitaet-hildesheim-im-bereich-industrie-40/" TargetMode="External"/><Relationship Id="rId60" Type="http://schemas.openxmlformats.org/officeDocument/2006/relationships/hyperlink" Target="https://github.com/devicehive" TargetMode="External"/><Relationship Id="rId65" Type="http://schemas.openxmlformats.org/officeDocument/2006/relationships/hyperlink" Target="https://github.com/matjaz99/alertmonitor" TargetMode="External"/><Relationship Id="rId73" Type="http://schemas.openxmlformats.org/officeDocument/2006/relationships/hyperlink" Target="https://help.sonatype.com/repomanager3/product-information/download" TargetMode="External"/><Relationship Id="rId78" Type="http://schemas.openxmlformats.org/officeDocument/2006/relationships/hyperlink" Target="https://github.com/iip-ecosphere/platform/tree/main/platform/examples" TargetMode="External"/><Relationship Id="rId81" Type="http://schemas.openxmlformats.org/officeDocument/2006/relationships/hyperlink" Target="https://github.com/iip-ecosphere/platform/blob/main/platform/documentation/README.md" TargetMode="External"/><Relationship Id="rId86" Type="http://schemas.openxmlformats.org/officeDocument/2006/relationships/hyperlink" Target="https://github.com/iip-ecosphere/platform/blob/main/platform/documentation/INSTALL.md" TargetMode="External"/><Relationship Id="rId94" Type="http://schemas.openxmlformats.org/officeDocument/2006/relationships/hyperlink" Target="https://en.wikipedia.org/wiki/Visitor_pattern" TargetMode="External"/><Relationship Id="rId4" Type="http://schemas.openxmlformats.org/officeDocument/2006/relationships/hyperlink" Target="https://www.basys40.de/" TargetMode="External"/><Relationship Id="rId9" Type="http://schemas.openxmlformats.org/officeDocument/2006/relationships/hyperlink" Target="https://maven.apache.org/" TargetMode="External"/><Relationship Id="rId13" Type="http://schemas.openxmlformats.org/officeDocument/2006/relationships/hyperlink" Target="https://en.wikipedia.org/wiki/YAML" TargetMode="External"/><Relationship Id="rId18" Type="http://schemas.openxmlformats.org/officeDocument/2006/relationships/hyperlink" Target="https://search.maven.org/artifact/de.iip-ecosphere.platform/transport" TargetMode="External"/><Relationship Id="rId39" Type="http://schemas.openxmlformats.org/officeDocument/2006/relationships/hyperlink" Target="https://projects.eclipse.org/projects/iot.californium" TargetMode="External"/><Relationship Id="rId34" Type="http://schemas.openxmlformats.org/officeDocument/2006/relationships/hyperlink" Target="https://projects.eclipse.org/projects/iot.paho" TargetMode="External"/><Relationship Id="rId50" Type="http://schemas.openxmlformats.org/officeDocument/2006/relationships/hyperlink" Target="https://grpc.io/" TargetMode="External"/><Relationship Id="rId55" Type="http://schemas.openxmlformats.org/officeDocument/2006/relationships/hyperlink" Target="https://kubernetes.io/de/" TargetMode="External"/><Relationship Id="rId76" Type="http://schemas.openxmlformats.org/officeDocument/2006/relationships/hyperlink" Target="https://github.com/kiprotect/hyper" TargetMode="External"/><Relationship Id="rId7" Type="http://schemas.openxmlformats.org/officeDocument/2006/relationships/hyperlink" Target="https://www.data-infrastructure.eu/" TargetMode="External"/><Relationship Id="rId71" Type="http://schemas.openxmlformats.org/officeDocument/2006/relationships/hyperlink" Target="https://mip-technology.de/" TargetMode="External"/><Relationship Id="rId92" Type="http://schemas.openxmlformats.org/officeDocument/2006/relationships/hyperlink" Target="https://en.wikipedia.org/wiki/Multitier_architecture" TargetMode="External"/><Relationship Id="rId2" Type="http://schemas.openxmlformats.org/officeDocument/2006/relationships/hyperlink" Target="https://data-infrastructure.eu" TargetMode="External"/><Relationship Id="rId29" Type="http://schemas.openxmlformats.org/officeDocument/2006/relationships/hyperlink" Target="https://github.com/oshi/oshi" TargetMode="External"/><Relationship Id="rId24" Type="http://schemas.openxmlformats.org/officeDocument/2006/relationships/hyperlink" Target="https://github.com/kiprotect/eps" TargetMode="External"/><Relationship Id="rId40" Type="http://schemas.openxmlformats.org/officeDocument/2006/relationships/hyperlink" Target="https://projects.eclipse.org/projects/iot.leshan" TargetMode="External"/><Relationship Id="rId45" Type="http://schemas.openxmlformats.org/officeDocument/2006/relationships/hyperlink" Target="https://micrometer.io/" TargetMode="External"/><Relationship Id="rId66" Type="http://schemas.openxmlformats.org/officeDocument/2006/relationships/hyperlink" Target="https://heykodex.com/" TargetMode="External"/><Relationship Id="rId87" Type="http://schemas.openxmlformats.org/officeDocument/2006/relationships/hyperlink" Target="https://github.com/iip-ecosphere/platform/tree/main/platform/tools/Install" TargetMode="External"/><Relationship Id="rId61" Type="http://schemas.openxmlformats.org/officeDocument/2006/relationships/hyperlink" Target="https://github.com/thingsboard/thingsboard" TargetMode="External"/><Relationship Id="rId82" Type="http://schemas.openxmlformats.org/officeDocument/2006/relationships/hyperlink" Target="https://github.com/iip-ecosphere/platform/tree/main/platform/tools" TargetMode="External"/><Relationship Id="rId19" Type="http://schemas.openxmlformats.org/officeDocument/2006/relationships/hyperlink" Target="https://www.eclipse.org/basyx/" TargetMode="External"/><Relationship Id="rId14" Type="http://schemas.openxmlformats.org/officeDocument/2006/relationships/hyperlink" Target="https://www.json.org/json-en.html" TargetMode="External"/><Relationship Id="rId30" Type="http://schemas.openxmlformats.org/officeDocument/2006/relationships/hyperlink" Target="https://eclass.eu/" TargetMode="External"/><Relationship Id="rId35" Type="http://schemas.openxmlformats.org/officeDocument/2006/relationships/hyperlink" Target="https://projects.eclipse.org/projects/iot.hono" TargetMode="External"/><Relationship Id="rId56" Type="http://schemas.openxmlformats.org/officeDocument/2006/relationships/hyperlink" Target="https://www.docker.com/" TargetMode="External"/><Relationship Id="rId77" Type="http://schemas.openxmlformats.org/officeDocument/2006/relationships/hyperlink" Target="https://reference.opcfoundation.org/TMC/v200/docs/8.1"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8671A8-358F-4B38-A55A-24AF8F57B5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86292</Words>
  <Characters>491868</Characters>
  <Application>Microsoft Office Word</Application>
  <DocSecurity>0</DocSecurity>
  <Lines>4098</Lines>
  <Paragraphs>1154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577006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827</cp:revision>
  <cp:lastPrinted>2025-07-15T10:29:00Z</cp:lastPrinted>
  <dcterms:created xsi:type="dcterms:W3CDTF">2023-03-06T10:45:00Z</dcterms:created>
  <dcterms:modified xsi:type="dcterms:W3CDTF">2025-07-15T10:29:00Z</dcterms:modified>
</cp:coreProperties>
</file>