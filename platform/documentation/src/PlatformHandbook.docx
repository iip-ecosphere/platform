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21CE93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B3F97">
                              <w:rPr>
                                <w:rFonts w:ascii="Microsoft Sans Serif" w:hAnsi="Microsoft Sans Serif" w:cs="Microsoft Sans Serif"/>
                                <w:b/>
                                <w:noProof/>
                                <w:sz w:val="32"/>
                                <w:szCs w:val="32"/>
                                <w:highlight w:val="yellow"/>
                                <w:lang w:val="en-US"/>
                              </w:rPr>
                              <w:t>10/29/2025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21CE93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B3F97">
                        <w:rPr>
                          <w:rFonts w:ascii="Microsoft Sans Serif" w:hAnsi="Microsoft Sans Serif" w:cs="Microsoft Sans Serif"/>
                          <w:b/>
                          <w:noProof/>
                          <w:sz w:val="32"/>
                          <w:szCs w:val="32"/>
                          <w:highlight w:val="yellow"/>
                          <w:lang w:val="en-US"/>
                        </w:rPr>
                        <w:t>10/29/2025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610DC5A" w14:textId="5BD3A722" w:rsidR="00322D1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1258437" w:history="1">
            <w:r w:rsidR="00322D1F" w:rsidRPr="006D4F30">
              <w:rPr>
                <w:rStyle w:val="Hyperlink"/>
                <w:noProof/>
                <w:lang w:val="en-US"/>
              </w:rPr>
              <w:t>1</w:t>
            </w:r>
            <w:r w:rsidR="00322D1F">
              <w:rPr>
                <w:rFonts w:eastAsiaTheme="minorEastAsia"/>
                <w:noProof/>
                <w:lang w:val="en-DE" w:eastAsia="en-DE"/>
              </w:rPr>
              <w:tab/>
            </w:r>
            <w:r w:rsidR="00322D1F" w:rsidRPr="006D4F30">
              <w:rPr>
                <w:rStyle w:val="Hyperlink"/>
                <w:noProof/>
                <w:lang w:val="en-US"/>
              </w:rPr>
              <w:t>Introduction</w:t>
            </w:r>
            <w:r w:rsidR="00322D1F">
              <w:rPr>
                <w:noProof/>
                <w:webHidden/>
              </w:rPr>
              <w:tab/>
            </w:r>
            <w:r w:rsidR="00322D1F">
              <w:rPr>
                <w:noProof/>
                <w:webHidden/>
              </w:rPr>
              <w:fldChar w:fldCharType="begin"/>
            </w:r>
            <w:r w:rsidR="00322D1F">
              <w:rPr>
                <w:noProof/>
                <w:webHidden/>
              </w:rPr>
              <w:instrText xml:space="preserve"> PAGEREF _Toc211258437 \h </w:instrText>
            </w:r>
            <w:r w:rsidR="00322D1F">
              <w:rPr>
                <w:noProof/>
                <w:webHidden/>
              </w:rPr>
            </w:r>
            <w:r w:rsidR="00322D1F">
              <w:rPr>
                <w:noProof/>
                <w:webHidden/>
              </w:rPr>
              <w:fldChar w:fldCharType="separate"/>
            </w:r>
            <w:r w:rsidR="00AB3F97">
              <w:rPr>
                <w:noProof/>
                <w:webHidden/>
              </w:rPr>
              <w:t>7</w:t>
            </w:r>
            <w:r w:rsidR="00322D1F">
              <w:rPr>
                <w:noProof/>
                <w:webHidden/>
              </w:rPr>
              <w:fldChar w:fldCharType="end"/>
            </w:r>
          </w:hyperlink>
        </w:p>
        <w:p w14:paraId="4FE21DE5" w14:textId="0D6FE88C" w:rsidR="00322D1F" w:rsidRDefault="00CF4462">
          <w:pPr>
            <w:pStyle w:val="TOC2"/>
            <w:rPr>
              <w:rFonts w:eastAsiaTheme="minorEastAsia"/>
              <w:noProof/>
              <w:lang w:val="en-DE" w:eastAsia="en-DE"/>
            </w:rPr>
          </w:pPr>
          <w:hyperlink w:anchor="_Toc211258438" w:history="1">
            <w:r w:rsidR="00322D1F" w:rsidRPr="006D4F30">
              <w:rPr>
                <w:rStyle w:val="Hyperlink"/>
                <w:noProof/>
                <w:lang w:val="en-US"/>
              </w:rPr>
              <w:t>1.1</w:t>
            </w:r>
            <w:r w:rsidR="00322D1F">
              <w:rPr>
                <w:rFonts w:eastAsiaTheme="minorEastAsia"/>
                <w:noProof/>
                <w:lang w:val="en-DE" w:eastAsia="en-DE"/>
              </w:rPr>
              <w:tab/>
            </w:r>
            <w:r w:rsidR="00322D1F" w:rsidRPr="006D4F30">
              <w:rPr>
                <w:rStyle w:val="Hyperlink"/>
                <w:noProof/>
                <w:lang w:val="en-US"/>
              </w:rPr>
              <w:t>Motivation and Goals</w:t>
            </w:r>
            <w:r w:rsidR="00322D1F">
              <w:rPr>
                <w:noProof/>
                <w:webHidden/>
              </w:rPr>
              <w:tab/>
            </w:r>
            <w:r w:rsidR="00322D1F">
              <w:rPr>
                <w:noProof/>
                <w:webHidden/>
              </w:rPr>
              <w:fldChar w:fldCharType="begin"/>
            </w:r>
            <w:r w:rsidR="00322D1F">
              <w:rPr>
                <w:noProof/>
                <w:webHidden/>
              </w:rPr>
              <w:instrText xml:space="preserve"> PAGEREF _Toc211258438 \h </w:instrText>
            </w:r>
            <w:r w:rsidR="00322D1F">
              <w:rPr>
                <w:noProof/>
                <w:webHidden/>
              </w:rPr>
            </w:r>
            <w:r w:rsidR="00322D1F">
              <w:rPr>
                <w:noProof/>
                <w:webHidden/>
              </w:rPr>
              <w:fldChar w:fldCharType="separate"/>
            </w:r>
            <w:r w:rsidR="00AB3F97">
              <w:rPr>
                <w:noProof/>
                <w:webHidden/>
              </w:rPr>
              <w:t>7</w:t>
            </w:r>
            <w:r w:rsidR="00322D1F">
              <w:rPr>
                <w:noProof/>
                <w:webHidden/>
              </w:rPr>
              <w:fldChar w:fldCharType="end"/>
            </w:r>
          </w:hyperlink>
        </w:p>
        <w:p w14:paraId="30A1B2AF" w14:textId="3B181E5A" w:rsidR="00322D1F" w:rsidRDefault="00CF4462">
          <w:pPr>
            <w:pStyle w:val="TOC2"/>
            <w:rPr>
              <w:rFonts w:eastAsiaTheme="minorEastAsia"/>
              <w:noProof/>
              <w:lang w:val="en-DE" w:eastAsia="en-DE"/>
            </w:rPr>
          </w:pPr>
          <w:hyperlink w:anchor="_Toc211258439" w:history="1">
            <w:r w:rsidR="00322D1F" w:rsidRPr="006D4F30">
              <w:rPr>
                <w:rStyle w:val="Hyperlink"/>
                <w:noProof/>
                <w:lang w:val="en-US"/>
              </w:rPr>
              <w:t>1.2</w:t>
            </w:r>
            <w:r w:rsidR="00322D1F">
              <w:rPr>
                <w:rFonts w:eastAsiaTheme="minorEastAsia"/>
                <w:noProof/>
                <w:lang w:val="en-DE" w:eastAsia="en-DE"/>
              </w:rPr>
              <w:tab/>
            </w:r>
            <w:r w:rsidR="00322D1F" w:rsidRPr="006D4F30">
              <w:rPr>
                <w:rStyle w:val="Hyperlink"/>
                <w:noProof/>
                <w:lang w:val="en-US"/>
              </w:rPr>
              <w:t>Interaction with other initiatives</w:t>
            </w:r>
            <w:r w:rsidR="00322D1F">
              <w:rPr>
                <w:noProof/>
                <w:webHidden/>
              </w:rPr>
              <w:tab/>
            </w:r>
            <w:r w:rsidR="00322D1F">
              <w:rPr>
                <w:noProof/>
                <w:webHidden/>
              </w:rPr>
              <w:fldChar w:fldCharType="begin"/>
            </w:r>
            <w:r w:rsidR="00322D1F">
              <w:rPr>
                <w:noProof/>
                <w:webHidden/>
              </w:rPr>
              <w:instrText xml:space="preserve"> PAGEREF _Toc211258439 \h </w:instrText>
            </w:r>
            <w:r w:rsidR="00322D1F">
              <w:rPr>
                <w:noProof/>
                <w:webHidden/>
              </w:rPr>
            </w:r>
            <w:r w:rsidR="00322D1F">
              <w:rPr>
                <w:noProof/>
                <w:webHidden/>
              </w:rPr>
              <w:fldChar w:fldCharType="separate"/>
            </w:r>
            <w:r w:rsidR="00AB3F97">
              <w:rPr>
                <w:noProof/>
                <w:webHidden/>
              </w:rPr>
              <w:t>8</w:t>
            </w:r>
            <w:r w:rsidR="00322D1F">
              <w:rPr>
                <w:noProof/>
                <w:webHidden/>
              </w:rPr>
              <w:fldChar w:fldCharType="end"/>
            </w:r>
          </w:hyperlink>
        </w:p>
        <w:p w14:paraId="4650AAE8" w14:textId="72050B84" w:rsidR="00322D1F" w:rsidRDefault="00CF4462">
          <w:pPr>
            <w:pStyle w:val="TOC2"/>
            <w:rPr>
              <w:rFonts w:eastAsiaTheme="minorEastAsia"/>
              <w:noProof/>
              <w:lang w:val="en-DE" w:eastAsia="en-DE"/>
            </w:rPr>
          </w:pPr>
          <w:hyperlink w:anchor="_Toc211258440" w:history="1">
            <w:r w:rsidR="00322D1F" w:rsidRPr="006D4F30">
              <w:rPr>
                <w:rStyle w:val="Hyperlink"/>
                <w:noProof/>
                <w:lang w:val="en-US"/>
              </w:rPr>
              <w:t>1.3</w:t>
            </w:r>
            <w:r w:rsidR="00322D1F">
              <w:rPr>
                <w:rFonts w:eastAsiaTheme="minorEastAsia"/>
                <w:noProof/>
                <w:lang w:val="en-DE" w:eastAsia="en-DE"/>
              </w:rPr>
              <w:tab/>
            </w:r>
            <w:r w:rsidR="00322D1F" w:rsidRPr="006D4F30">
              <w:rPr>
                <w:rStyle w:val="Hyperlink"/>
                <w:noProof/>
                <w:lang w:val="en-US"/>
              </w:rPr>
              <w:t>Structure of the document</w:t>
            </w:r>
            <w:r w:rsidR="00322D1F">
              <w:rPr>
                <w:noProof/>
                <w:webHidden/>
              </w:rPr>
              <w:tab/>
            </w:r>
            <w:r w:rsidR="00322D1F">
              <w:rPr>
                <w:noProof/>
                <w:webHidden/>
              </w:rPr>
              <w:fldChar w:fldCharType="begin"/>
            </w:r>
            <w:r w:rsidR="00322D1F">
              <w:rPr>
                <w:noProof/>
                <w:webHidden/>
              </w:rPr>
              <w:instrText xml:space="preserve"> PAGEREF _Toc211258440 \h </w:instrText>
            </w:r>
            <w:r w:rsidR="00322D1F">
              <w:rPr>
                <w:noProof/>
                <w:webHidden/>
              </w:rPr>
            </w:r>
            <w:r w:rsidR="00322D1F">
              <w:rPr>
                <w:noProof/>
                <w:webHidden/>
              </w:rPr>
              <w:fldChar w:fldCharType="separate"/>
            </w:r>
            <w:r w:rsidR="00AB3F97">
              <w:rPr>
                <w:noProof/>
                <w:webHidden/>
              </w:rPr>
              <w:t>8</w:t>
            </w:r>
            <w:r w:rsidR="00322D1F">
              <w:rPr>
                <w:noProof/>
                <w:webHidden/>
              </w:rPr>
              <w:fldChar w:fldCharType="end"/>
            </w:r>
          </w:hyperlink>
        </w:p>
        <w:p w14:paraId="1FB95D20" w14:textId="47F6B8E5" w:rsidR="00322D1F" w:rsidRDefault="00CF4462">
          <w:pPr>
            <w:pStyle w:val="TOC1"/>
            <w:rPr>
              <w:rFonts w:eastAsiaTheme="minorEastAsia"/>
              <w:noProof/>
              <w:lang w:val="en-DE" w:eastAsia="en-DE"/>
            </w:rPr>
          </w:pPr>
          <w:hyperlink w:anchor="_Toc211258441" w:history="1">
            <w:r w:rsidR="00322D1F" w:rsidRPr="006D4F30">
              <w:rPr>
                <w:rStyle w:val="Hyperlink"/>
                <w:noProof/>
                <w:lang w:val="en-US"/>
              </w:rPr>
              <w:t>2</w:t>
            </w:r>
            <w:r w:rsidR="00322D1F">
              <w:rPr>
                <w:rFonts w:eastAsiaTheme="minorEastAsia"/>
                <w:noProof/>
                <w:lang w:val="en-DE" w:eastAsia="en-DE"/>
              </w:rPr>
              <w:tab/>
            </w:r>
            <w:r w:rsidR="00322D1F" w:rsidRPr="006D4F30">
              <w:rPr>
                <w:rStyle w:val="Hyperlink"/>
                <w:noProof/>
                <w:lang w:val="en-US"/>
              </w:rPr>
              <w:t>Tooling and Basic Technical Decisions</w:t>
            </w:r>
            <w:r w:rsidR="00322D1F">
              <w:rPr>
                <w:noProof/>
                <w:webHidden/>
              </w:rPr>
              <w:tab/>
            </w:r>
            <w:r w:rsidR="00322D1F">
              <w:rPr>
                <w:noProof/>
                <w:webHidden/>
              </w:rPr>
              <w:fldChar w:fldCharType="begin"/>
            </w:r>
            <w:r w:rsidR="00322D1F">
              <w:rPr>
                <w:noProof/>
                <w:webHidden/>
              </w:rPr>
              <w:instrText xml:space="preserve"> PAGEREF _Toc211258441 \h </w:instrText>
            </w:r>
            <w:r w:rsidR="00322D1F">
              <w:rPr>
                <w:noProof/>
                <w:webHidden/>
              </w:rPr>
            </w:r>
            <w:r w:rsidR="00322D1F">
              <w:rPr>
                <w:noProof/>
                <w:webHidden/>
              </w:rPr>
              <w:fldChar w:fldCharType="separate"/>
            </w:r>
            <w:r w:rsidR="00AB3F97">
              <w:rPr>
                <w:noProof/>
                <w:webHidden/>
              </w:rPr>
              <w:t>11</w:t>
            </w:r>
            <w:r w:rsidR="00322D1F">
              <w:rPr>
                <w:noProof/>
                <w:webHidden/>
              </w:rPr>
              <w:fldChar w:fldCharType="end"/>
            </w:r>
          </w:hyperlink>
        </w:p>
        <w:p w14:paraId="25365C1C" w14:textId="6BEA2703" w:rsidR="00322D1F" w:rsidRDefault="00CF4462">
          <w:pPr>
            <w:pStyle w:val="TOC1"/>
            <w:rPr>
              <w:rFonts w:eastAsiaTheme="minorEastAsia"/>
              <w:noProof/>
              <w:lang w:val="en-DE" w:eastAsia="en-DE"/>
            </w:rPr>
          </w:pPr>
          <w:hyperlink w:anchor="_Toc211258442" w:history="1">
            <w:r w:rsidR="00322D1F" w:rsidRPr="006D4F30">
              <w:rPr>
                <w:rStyle w:val="Hyperlink"/>
                <w:noProof/>
                <w:lang w:val="en-US"/>
              </w:rPr>
              <w:t>3</w:t>
            </w:r>
            <w:r w:rsidR="00322D1F">
              <w:rPr>
                <w:rFonts w:eastAsiaTheme="minorEastAsia"/>
                <w:noProof/>
                <w:lang w:val="en-DE" w:eastAsia="en-DE"/>
              </w:rPr>
              <w:tab/>
            </w:r>
            <w:r w:rsidR="00322D1F" w:rsidRPr="006D4F30">
              <w:rPr>
                <w:rStyle w:val="Hyperlink"/>
                <w:noProof/>
                <w:lang w:val="en-US"/>
              </w:rPr>
              <w:t>Architecture</w:t>
            </w:r>
            <w:r w:rsidR="00322D1F">
              <w:rPr>
                <w:noProof/>
                <w:webHidden/>
              </w:rPr>
              <w:tab/>
            </w:r>
            <w:r w:rsidR="00322D1F">
              <w:rPr>
                <w:noProof/>
                <w:webHidden/>
              </w:rPr>
              <w:fldChar w:fldCharType="begin"/>
            </w:r>
            <w:r w:rsidR="00322D1F">
              <w:rPr>
                <w:noProof/>
                <w:webHidden/>
              </w:rPr>
              <w:instrText xml:space="preserve"> PAGEREF _Toc211258442 \h </w:instrText>
            </w:r>
            <w:r w:rsidR="00322D1F">
              <w:rPr>
                <w:noProof/>
                <w:webHidden/>
              </w:rPr>
            </w:r>
            <w:r w:rsidR="00322D1F">
              <w:rPr>
                <w:noProof/>
                <w:webHidden/>
              </w:rPr>
              <w:fldChar w:fldCharType="separate"/>
            </w:r>
            <w:r w:rsidR="00AB3F97">
              <w:rPr>
                <w:noProof/>
                <w:webHidden/>
              </w:rPr>
              <w:t>15</w:t>
            </w:r>
            <w:r w:rsidR="00322D1F">
              <w:rPr>
                <w:noProof/>
                <w:webHidden/>
              </w:rPr>
              <w:fldChar w:fldCharType="end"/>
            </w:r>
          </w:hyperlink>
        </w:p>
        <w:p w14:paraId="31785C97" w14:textId="20295B00" w:rsidR="00322D1F" w:rsidRDefault="00CF4462">
          <w:pPr>
            <w:pStyle w:val="TOC2"/>
            <w:rPr>
              <w:rFonts w:eastAsiaTheme="minorEastAsia"/>
              <w:noProof/>
              <w:lang w:val="en-DE" w:eastAsia="en-DE"/>
            </w:rPr>
          </w:pPr>
          <w:hyperlink w:anchor="_Toc211258443" w:history="1">
            <w:r w:rsidR="00322D1F" w:rsidRPr="006D4F30">
              <w:rPr>
                <w:rStyle w:val="Hyperlink"/>
                <w:noProof/>
                <w:lang w:val="en-US"/>
              </w:rPr>
              <w:t>3.1</w:t>
            </w:r>
            <w:r w:rsidR="00322D1F">
              <w:rPr>
                <w:rFonts w:eastAsiaTheme="minorEastAsia"/>
                <w:noProof/>
                <w:lang w:val="en-DE" w:eastAsia="en-DE"/>
              </w:rPr>
              <w:tab/>
            </w:r>
            <w:r w:rsidR="00322D1F" w:rsidRPr="006D4F30">
              <w:rPr>
                <w:rStyle w:val="Hyperlink"/>
                <w:noProof/>
                <w:lang w:val="en-US"/>
              </w:rPr>
              <w:t>Overview</w:t>
            </w:r>
            <w:r w:rsidR="00322D1F">
              <w:rPr>
                <w:noProof/>
                <w:webHidden/>
              </w:rPr>
              <w:tab/>
            </w:r>
            <w:r w:rsidR="00322D1F">
              <w:rPr>
                <w:noProof/>
                <w:webHidden/>
              </w:rPr>
              <w:fldChar w:fldCharType="begin"/>
            </w:r>
            <w:r w:rsidR="00322D1F">
              <w:rPr>
                <w:noProof/>
                <w:webHidden/>
              </w:rPr>
              <w:instrText xml:space="preserve"> PAGEREF _Toc211258443 \h </w:instrText>
            </w:r>
            <w:r w:rsidR="00322D1F">
              <w:rPr>
                <w:noProof/>
                <w:webHidden/>
              </w:rPr>
            </w:r>
            <w:r w:rsidR="00322D1F">
              <w:rPr>
                <w:noProof/>
                <w:webHidden/>
              </w:rPr>
              <w:fldChar w:fldCharType="separate"/>
            </w:r>
            <w:r w:rsidR="00AB3F97">
              <w:rPr>
                <w:noProof/>
                <w:webHidden/>
              </w:rPr>
              <w:t>15</w:t>
            </w:r>
            <w:r w:rsidR="00322D1F">
              <w:rPr>
                <w:noProof/>
                <w:webHidden/>
              </w:rPr>
              <w:fldChar w:fldCharType="end"/>
            </w:r>
          </w:hyperlink>
        </w:p>
        <w:p w14:paraId="7184CC18" w14:textId="7F2C3188" w:rsidR="00322D1F" w:rsidRDefault="00CF4462">
          <w:pPr>
            <w:pStyle w:val="TOC3"/>
            <w:tabs>
              <w:tab w:val="left" w:pos="1320"/>
              <w:tab w:val="right" w:leader="dot" w:pos="9062"/>
            </w:tabs>
            <w:rPr>
              <w:rFonts w:eastAsiaTheme="minorEastAsia"/>
              <w:noProof/>
              <w:lang w:val="en-DE" w:eastAsia="en-DE"/>
            </w:rPr>
          </w:pPr>
          <w:hyperlink w:anchor="_Toc211258444"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Relation to Reference Architectures</w:t>
            </w:r>
            <w:r w:rsidR="00322D1F">
              <w:rPr>
                <w:noProof/>
                <w:webHidden/>
              </w:rPr>
              <w:tab/>
            </w:r>
            <w:r w:rsidR="00322D1F">
              <w:rPr>
                <w:noProof/>
                <w:webHidden/>
              </w:rPr>
              <w:fldChar w:fldCharType="begin"/>
            </w:r>
            <w:r w:rsidR="00322D1F">
              <w:rPr>
                <w:noProof/>
                <w:webHidden/>
              </w:rPr>
              <w:instrText xml:space="preserve"> PAGEREF _Toc211258444 \h </w:instrText>
            </w:r>
            <w:r w:rsidR="00322D1F">
              <w:rPr>
                <w:noProof/>
                <w:webHidden/>
              </w:rPr>
            </w:r>
            <w:r w:rsidR="00322D1F">
              <w:rPr>
                <w:noProof/>
                <w:webHidden/>
              </w:rPr>
              <w:fldChar w:fldCharType="separate"/>
            </w:r>
            <w:r w:rsidR="00AB3F97">
              <w:rPr>
                <w:noProof/>
                <w:webHidden/>
              </w:rPr>
              <w:t>19</w:t>
            </w:r>
            <w:r w:rsidR="00322D1F">
              <w:rPr>
                <w:noProof/>
                <w:webHidden/>
              </w:rPr>
              <w:fldChar w:fldCharType="end"/>
            </w:r>
          </w:hyperlink>
        </w:p>
        <w:p w14:paraId="0E969A40" w14:textId="733F2BC7" w:rsidR="00322D1F" w:rsidRDefault="00CF4462">
          <w:pPr>
            <w:pStyle w:val="TOC3"/>
            <w:tabs>
              <w:tab w:val="left" w:pos="1320"/>
              <w:tab w:val="right" w:leader="dot" w:pos="9062"/>
            </w:tabs>
            <w:rPr>
              <w:rFonts w:eastAsiaTheme="minorEastAsia"/>
              <w:noProof/>
              <w:lang w:val="en-DE" w:eastAsia="en-DE"/>
            </w:rPr>
          </w:pPr>
          <w:hyperlink w:anchor="_Toc211258445"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Stream (Data) Processing</w:t>
            </w:r>
            <w:r w:rsidR="00322D1F">
              <w:rPr>
                <w:noProof/>
                <w:webHidden/>
              </w:rPr>
              <w:tab/>
            </w:r>
            <w:r w:rsidR="00322D1F">
              <w:rPr>
                <w:noProof/>
                <w:webHidden/>
              </w:rPr>
              <w:fldChar w:fldCharType="begin"/>
            </w:r>
            <w:r w:rsidR="00322D1F">
              <w:rPr>
                <w:noProof/>
                <w:webHidden/>
              </w:rPr>
              <w:instrText xml:space="preserve"> PAGEREF _Toc211258445 \h </w:instrText>
            </w:r>
            <w:r w:rsidR="00322D1F">
              <w:rPr>
                <w:noProof/>
                <w:webHidden/>
              </w:rPr>
            </w:r>
            <w:r w:rsidR="00322D1F">
              <w:rPr>
                <w:noProof/>
                <w:webHidden/>
              </w:rPr>
              <w:fldChar w:fldCharType="separate"/>
            </w:r>
            <w:r w:rsidR="00AB3F97">
              <w:rPr>
                <w:noProof/>
                <w:webHidden/>
              </w:rPr>
              <w:t>20</w:t>
            </w:r>
            <w:r w:rsidR="00322D1F">
              <w:rPr>
                <w:noProof/>
                <w:webHidden/>
              </w:rPr>
              <w:fldChar w:fldCharType="end"/>
            </w:r>
          </w:hyperlink>
        </w:p>
        <w:p w14:paraId="42A84185" w14:textId="08FB4945" w:rsidR="00322D1F" w:rsidRDefault="00CF4462">
          <w:pPr>
            <w:pStyle w:val="TOC3"/>
            <w:tabs>
              <w:tab w:val="left" w:pos="1320"/>
              <w:tab w:val="right" w:leader="dot" w:pos="9062"/>
            </w:tabs>
            <w:rPr>
              <w:rFonts w:eastAsiaTheme="minorEastAsia"/>
              <w:noProof/>
              <w:lang w:val="en-DE" w:eastAsia="en-DE"/>
            </w:rPr>
          </w:pPr>
          <w:hyperlink w:anchor="_Toc211258446"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_Toc211258446 \h </w:instrText>
            </w:r>
            <w:r w:rsidR="00322D1F">
              <w:rPr>
                <w:noProof/>
                <w:webHidden/>
              </w:rPr>
            </w:r>
            <w:r w:rsidR="00322D1F">
              <w:rPr>
                <w:noProof/>
                <w:webHidden/>
              </w:rPr>
              <w:fldChar w:fldCharType="separate"/>
            </w:r>
            <w:r w:rsidR="00AB3F97">
              <w:rPr>
                <w:noProof/>
                <w:webHidden/>
              </w:rPr>
              <w:t>21</w:t>
            </w:r>
            <w:r w:rsidR="00322D1F">
              <w:rPr>
                <w:noProof/>
                <w:webHidden/>
              </w:rPr>
              <w:fldChar w:fldCharType="end"/>
            </w:r>
          </w:hyperlink>
        </w:p>
        <w:p w14:paraId="4BE674F7" w14:textId="6758B73A" w:rsidR="00322D1F" w:rsidRDefault="00CF4462">
          <w:pPr>
            <w:pStyle w:val="TOC3"/>
            <w:tabs>
              <w:tab w:val="left" w:pos="1320"/>
              <w:tab w:val="right" w:leader="dot" w:pos="9062"/>
            </w:tabs>
            <w:rPr>
              <w:rFonts w:eastAsiaTheme="minorEastAsia"/>
              <w:noProof/>
              <w:lang w:val="en-DE" w:eastAsia="en-DE"/>
            </w:rPr>
          </w:pPr>
          <w:hyperlink w:anchor="_Toc211258447" w:history="1">
            <w:r w:rsidR="00322D1F" w:rsidRPr="006D4F30">
              <w:rPr>
                <w:rStyle w:val="Hyperlink"/>
                <w:noProof/>
                <w:lang w:val="en-US"/>
              </w:rPr>
              <w:t>3.1.4</w:t>
            </w:r>
            <w:r w:rsidR="00322D1F">
              <w:rPr>
                <w:rFonts w:eastAsiaTheme="minorEastAsia"/>
                <w:noProof/>
                <w:lang w:val="en-DE" w:eastAsia="en-DE"/>
              </w:rPr>
              <w:tab/>
            </w:r>
            <w:r w:rsidR="00322D1F" w:rsidRPr="006D4F30">
              <w:rPr>
                <w:rStyle w:val="Hyperlink"/>
                <w:noProof/>
                <w:lang w:val="en-US"/>
              </w:rPr>
              <w:t>Component Interaction Overview</w:t>
            </w:r>
            <w:r w:rsidR="00322D1F">
              <w:rPr>
                <w:noProof/>
                <w:webHidden/>
              </w:rPr>
              <w:tab/>
            </w:r>
            <w:r w:rsidR="00322D1F">
              <w:rPr>
                <w:noProof/>
                <w:webHidden/>
              </w:rPr>
              <w:fldChar w:fldCharType="begin"/>
            </w:r>
            <w:r w:rsidR="00322D1F">
              <w:rPr>
                <w:noProof/>
                <w:webHidden/>
              </w:rPr>
              <w:instrText xml:space="preserve"> PAGEREF _Toc211258447 \h </w:instrText>
            </w:r>
            <w:r w:rsidR="00322D1F">
              <w:rPr>
                <w:noProof/>
                <w:webHidden/>
              </w:rPr>
            </w:r>
            <w:r w:rsidR="00322D1F">
              <w:rPr>
                <w:noProof/>
                <w:webHidden/>
              </w:rPr>
              <w:fldChar w:fldCharType="separate"/>
            </w:r>
            <w:r w:rsidR="00AB3F97">
              <w:rPr>
                <w:noProof/>
                <w:webHidden/>
              </w:rPr>
              <w:t>22</w:t>
            </w:r>
            <w:r w:rsidR="00322D1F">
              <w:rPr>
                <w:noProof/>
                <w:webHidden/>
              </w:rPr>
              <w:fldChar w:fldCharType="end"/>
            </w:r>
          </w:hyperlink>
        </w:p>
        <w:p w14:paraId="632205EA" w14:textId="536C545B" w:rsidR="00322D1F" w:rsidRDefault="00CF4462">
          <w:pPr>
            <w:pStyle w:val="TOC3"/>
            <w:tabs>
              <w:tab w:val="left" w:pos="1320"/>
              <w:tab w:val="right" w:leader="dot" w:pos="9062"/>
            </w:tabs>
            <w:rPr>
              <w:rFonts w:eastAsiaTheme="minorEastAsia"/>
              <w:noProof/>
              <w:lang w:val="en-DE" w:eastAsia="en-DE"/>
            </w:rPr>
          </w:pPr>
          <w:hyperlink w:anchor="_Toc211258448" w:history="1">
            <w:r w:rsidR="00322D1F" w:rsidRPr="006D4F30">
              <w:rPr>
                <w:rStyle w:val="Hyperlink"/>
                <w:noProof/>
                <w:lang w:val="en-US"/>
              </w:rPr>
              <w:t>3.1.5</w:t>
            </w:r>
            <w:r w:rsidR="00322D1F">
              <w:rPr>
                <w:rFonts w:eastAsiaTheme="minorEastAsia"/>
                <w:noProof/>
                <w:lang w:val="en-DE" w:eastAsia="en-DE"/>
              </w:rPr>
              <w:tab/>
            </w:r>
            <w:r w:rsidR="00322D1F" w:rsidRPr="006D4F30">
              <w:rPr>
                <w:rStyle w:val="Hyperlink"/>
                <w:noProof/>
                <w:lang w:val="en-US"/>
              </w:rPr>
              <w:t>Virtual Character of the Platform</w:t>
            </w:r>
            <w:r w:rsidR="00322D1F">
              <w:rPr>
                <w:noProof/>
                <w:webHidden/>
              </w:rPr>
              <w:tab/>
            </w:r>
            <w:r w:rsidR="00322D1F">
              <w:rPr>
                <w:noProof/>
                <w:webHidden/>
              </w:rPr>
              <w:fldChar w:fldCharType="begin"/>
            </w:r>
            <w:r w:rsidR="00322D1F">
              <w:rPr>
                <w:noProof/>
                <w:webHidden/>
              </w:rPr>
              <w:instrText xml:space="preserve"> PAGEREF _Toc211258448 \h </w:instrText>
            </w:r>
            <w:r w:rsidR="00322D1F">
              <w:rPr>
                <w:noProof/>
                <w:webHidden/>
              </w:rPr>
            </w:r>
            <w:r w:rsidR="00322D1F">
              <w:rPr>
                <w:noProof/>
                <w:webHidden/>
              </w:rPr>
              <w:fldChar w:fldCharType="separate"/>
            </w:r>
            <w:r w:rsidR="00AB3F97">
              <w:rPr>
                <w:noProof/>
                <w:webHidden/>
              </w:rPr>
              <w:t>25</w:t>
            </w:r>
            <w:r w:rsidR="00322D1F">
              <w:rPr>
                <w:noProof/>
                <w:webHidden/>
              </w:rPr>
              <w:fldChar w:fldCharType="end"/>
            </w:r>
          </w:hyperlink>
        </w:p>
        <w:p w14:paraId="2B49C836" w14:textId="09C0D84A" w:rsidR="00322D1F" w:rsidRDefault="00CF4462">
          <w:pPr>
            <w:pStyle w:val="TOC2"/>
            <w:rPr>
              <w:rFonts w:eastAsiaTheme="minorEastAsia"/>
              <w:noProof/>
              <w:lang w:val="en-DE" w:eastAsia="en-DE"/>
            </w:rPr>
          </w:pPr>
          <w:hyperlink w:anchor="_Toc211258449" w:history="1">
            <w:r w:rsidR="00322D1F" w:rsidRPr="006D4F30">
              <w:rPr>
                <w:rStyle w:val="Hyperlink"/>
                <w:noProof/>
                <w:lang w:val="en-US"/>
              </w:rPr>
              <w:t>3.2</w:t>
            </w:r>
            <w:r w:rsidR="00322D1F">
              <w:rPr>
                <w:rFonts w:eastAsiaTheme="minorEastAsia"/>
                <w:noProof/>
                <w:lang w:val="en-DE" w:eastAsia="en-DE"/>
              </w:rPr>
              <w:tab/>
            </w:r>
            <w:r w:rsidR="00322D1F" w:rsidRPr="006D4F30">
              <w:rPr>
                <w:rStyle w:val="Hyperlink"/>
                <w:noProof/>
                <w:lang w:val="en-US"/>
              </w:rPr>
              <w:t>Overall Requirements</w:t>
            </w:r>
            <w:r w:rsidR="00322D1F">
              <w:rPr>
                <w:noProof/>
                <w:webHidden/>
              </w:rPr>
              <w:tab/>
            </w:r>
            <w:r w:rsidR="00322D1F">
              <w:rPr>
                <w:noProof/>
                <w:webHidden/>
              </w:rPr>
              <w:fldChar w:fldCharType="begin"/>
            </w:r>
            <w:r w:rsidR="00322D1F">
              <w:rPr>
                <w:noProof/>
                <w:webHidden/>
              </w:rPr>
              <w:instrText xml:space="preserve"> PAGEREF _Toc211258449 \h </w:instrText>
            </w:r>
            <w:r w:rsidR="00322D1F">
              <w:rPr>
                <w:noProof/>
                <w:webHidden/>
              </w:rPr>
            </w:r>
            <w:r w:rsidR="00322D1F">
              <w:rPr>
                <w:noProof/>
                <w:webHidden/>
              </w:rPr>
              <w:fldChar w:fldCharType="separate"/>
            </w:r>
            <w:r w:rsidR="00AB3F97">
              <w:rPr>
                <w:noProof/>
                <w:webHidden/>
              </w:rPr>
              <w:t>25</w:t>
            </w:r>
            <w:r w:rsidR="00322D1F">
              <w:rPr>
                <w:noProof/>
                <w:webHidden/>
              </w:rPr>
              <w:fldChar w:fldCharType="end"/>
            </w:r>
          </w:hyperlink>
        </w:p>
        <w:p w14:paraId="4892902A" w14:textId="2A23DA87" w:rsidR="00322D1F" w:rsidRDefault="00CF4462">
          <w:pPr>
            <w:pStyle w:val="TOC2"/>
            <w:rPr>
              <w:rFonts w:eastAsiaTheme="minorEastAsia"/>
              <w:noProof/>
              <w:lang w:val="en-DE" w:eastAsia="en-DE"/>
            </w:rPr>
          </w:pPr>
          <w:hyperlink w:anchor="_Toc211258450" w:history="1">
            <w:r w:rsidR="00322D1F" w:rsidRPr="006D4F30">
              <w:rPr>
                <w:rStyle w:val="Hyperlink"/>
                <w:noProof/>
                <w:lang w:val="en-US"/>
              </w:rPr>
              <w:t>3.3</w:t>
            </w:r>
            <w:r w:rsidR="00322D1F">
              <w:rPr>
                <w:rFonts w:eastAsiaTheme="minorEastAsia"/>
                <w:noProof/>
                <w:lang w:val="en-DE" w:eastAsia="en-DE"/>
              </w:rPr>
              <w:tab/>
            </w:r>
            <w:r w:rsidR="00322D1F" w:rsidRPr="006D4F30">
              <w:rPr>
                <w:rStyle w:val="Hyperlink"/>
                <w:noProof/>
                <w:lang w:val="en-US"/>
              </w:rPr>
              <w:t>Support Layer</w:t>
            </w:r>
            <w:r w:rsidR="00322D1F">
              <w:rPr>
                <w:noProof/>
                <w:webHidden/>
              </w:rPr>
              <w:tab/>
            </w:r>
            <w:r w:rsidR="00322D1F">
              <w:rPr>
                <w:noProof/>
                <w:webHidden/>
              </w:rPr>
              <w:fldChar w:fldCharType="begin"/>
            </w:r>
            <w:r w:rsidR="00322D1F">
              <w:rPr>
                <w:noProof/>
                <w:webHidden/>
              </w:rPr>
              <w:instrText xml:space="preserve"> PAGEREF _Toc211258450 \h </w:instrText>
            </w:r>
            <w:r w:rsidR="00322D1F">
              <w:rPr>
                <w:noProof/>
                <w:webHidden/>
              </w:rPr>
            </w:r>
            <w:r w:rsidR="00322D1F">
              <w:rPr>
                <w:noProof/>
                <w:webHidden/>
              </w:rPr>
              <w:fldChar w:fldCharType="separate"/>
            </w:r>
            <w:r w:rsidR="00AB3F97">
              <w:rPr>
                <w:noProof/>
                <w:webHidden/>
              </w:rPr>
              <w:t>27</w:t>
            </w:r>
            <w:r w:rsidR="00322D1F">
              <w:rPr>
                <w:noProof/>
                <w:webHidden/>
              </w:rPr>
              <w:fldChar w:fldCharType="end"/>
            </w:r>
          </w:hyperlink>
        </w:p>
        <w:p w14:paraId="39B17F36" w14:textId="10633EE2" w:rsidR="00322D1F" w:rsidRDefault="00CF4462">
          <w:pPr>
            <w:pStyle w:val="TOC3"/>
            <w:tabs>
              <w:tab w:val="left" w:pos="1320"/>
              <w:tab w:val="right" w:leader="dot" w:pos="9062"/>
            </w:tabs>
            <w:rPr>
              <w:rFonts w:eastAsiaTheme="minorEastAsia"/>
              <w:noProof/>
              <w:lang w:val="en-DE" w:eastAsia="en-DE"/>
            </w:rPr>
          </w:pPr>
          <w:hyperlink w:anchor="_Toc211258451" w:history="1">
            <w:r w:rsidR="00322D1F" w:rsidRPr="006D4F30">
              <w:rPr>
                <w:rStyle w:val="Hyperlink"/>
                <w:noProof/>
                <w:lang w:val="en-US"/>
              </w:rPr>
              <w:t>3.3.1</w:t>
            </w:r>
            <w:r w:rsidR="00322D1F">
              <w:rPr>
                <w:rFonts w:eastAsiaTheme="minorEastAsia"/>
                <w:noProof/>
                <w:lang w:val="en-DE" w:eastAsia="en-DE"/>
              </w:rPr>
              <w:tab/>
            </w:r>
            <w:r w:rsidR="00322D1F" w:rsidRPr="006D4F30">
              <w:rPr>
                <w:rStyle w:val="Hyperlink"/>
                <w:noProof/>
                <w:lang w:val="en-US"/>
              </w:rPr>
              <w:t>Asset Administration Shell Abstraction</w:t>
            </w:r>
            <w:r w:rsidR="00322D1F">
              <w:rPr>
                <w:noProof/>
                <w:webHidden/>
              </w:rPr>
              <w:tab/>
            </w:r>
            <w:r w:rsidR="00322D1F">
              <w:rPr>
                <w:noProof/>
                <w:webHidden/>
              </w:rPr>
              <w:fldChar w:fldCharType="begin"/>
            </w:r>
            <w:r w:rsidR="00322D1F">
              <w:rPr>
                <w:noProof/>
                <w:webHidden/>
              </w:rPr>
              <w:instrText xml:space="preserve"> PAGEREF _Toc211258451 \h </w:instrText>
            </w:r>
            <w:r w:rsidR="00322D1F">
              <w:rPr>
                <w:noProof/>
                <w:webHidden/>
              </w:rPr>
            </w:r>
            <w:r w:rsidR="00322D1F">
              <w:rPr>
                <w:noProof/>
                <w:webHidden/>
              </w:rPr>
              <w:fldChar w:fldCharType="separate"/>
            </w:r>
            <w:r w:rsidR="00AB3F97">
              <w:rPr>
                <w:noProof/>
                <w:webHidden/>
              </w:rPr>
              <w:t>27</w:t>
            </w:r>
            <w:r w:rsidR="00322D1F">
              <w:rPr>
                <w:noProof/>
                <w:webHidden/>
              </w:rPr>
              <w:fldChar w:fldCharType="end"/>
            </w:r>
          </w:hyperlink>
        </w:p>
        <w:p w14:paraId="696A204B" w14:textId="4C13FA1B" w:rsidR="00322D1F" w:rsidRDefault="00CF4462">
          <w:pPr>
            <w:pStyle w:val="TOC3"/>
            <w:tabs>
              <w:tab w:val="left" w:pos="1320"/>
              <w:tab w:val="right" w:leader="dot" w:pos="9062"/>
            </w:tabs>
            <w:rPr>
              <w:rFonts w:eastAsiaTheme="minorEastAsia"/>
              <w:noProof/>
              <w:lang w:val="en-DE" w:eastAsia="en-DE"/>
            </w:rPr>
          </w:pPr>
          <w:hyperlink w:anchor="_Toc211258452" w:history="1">
            <w:r w:rsidR="00322D1F" w:rsidRPr="006D4F30">
              <w:rPr>
                <w:rStyle w:val="Hyperlink"/>
                <w:noProof/>
                <w:lang w:val="en-US"/>
              </w:rPr>
              <w:t>3.3.2</w:t>
            </w:r>
            <w:r w:rsidR="00322D1F">
              <w:rPr>
                <w:rFonts w:eastAsiaTheme="minorEastAsia"/>
                <w:noProof/>
                <w:lang w:val="en-DE" w:eastAsia="en-DE"/>
              </w:rPr>
              <w:tab/>
            </w:r>
            <w:r w:rsidR="00322D1F" w:rsidRPr="006D4F30">
              <w:rPr>
                <w:rStyle w:val="Hyperlink"/>
                <w:noProof/>
                <w:lang w:val="en-US"/>
              </w:rPr>
              <w:t>Network Management Support</w:t>
            </w:r>
            <w:r w:rsidR="00322D1F">
              <w:rPr>
                <w:noProof/>
                <w:webHidden/>
              </w:rPr>
              <w:tab/>
            </w:r>
            <w:r w:rsidR="00322D1F">
              <w:rPr>
                <w:noProof/>
                <w:webHidden/>
              </w:rPr>
              <w:fldChar w:fldCharType="begin"/>
            </w:r>
            <w:r w:rsidR="00322D1F">
              <w:rPr>
                <w:noProof/>
                <w:webHidden/>
              </w:rPr>
              <w:instrText xml:space="preserve"> PAGEREF _Toc211258452 \h </w:instrText>
            </w:r>
            <w:r w:rsidR="00322D1F">
              <w:rPr>
                <w:noProof/>
                <w:webHidden/>
              </w:rPr>
            </w:r>
            <w:r w:rsidR="00322D1F">
              <w:rPr>
                <w:noProof/>
                <w:webHidden/>
              </w:rPr>
              <w:fldChar w:fldCharType="separate"/>
            </w:r>
            <w:r w:rsidR="00AB3F97">
              <w:rPr>
                <w:noProof/>
                <w:webHidden/>
              </w:rPr>
              <w:t>32</w:t>
            </w:r>
            <w:r w:rsidR="00322D1F">
              <w:rPr>
                <w:noProof/>
                <w:webHidden/>
              </w:rPr>
              <w:fldChar w:fldCharType="end"/>
            </w:r>
          </w:hyperlink>
        </w:p>
        <w:p w14:paraId="2765C9BE" w14:textId="744BA42E" w:rsidR="00322D1F" w:rsidRDefault="00CF4462">
          <w:pPr>
            <w:pStyle w:val="TOC3"/>
            <w:tabs>
              <w:tab w:val="left" w:pos="1320"/>
              <w:tab w:val="right" w:leader="dot" w:pos="9062"/>
            </w:tabs>
            <w:rPr>
              <w:rFonts w:eastAsiaTheme="minorEastAsia"/>
              <w:noProof/>
              <w:lang w:val="en-DE" w:eastAsia="en-DE"/>
            </w:rPr>
          </w:pPr>
          <w:hyperlink w:anchor="_Toc211258453" w:history="1">
            <w:r w:rsidR="00322D1F" w:rsidRPr="006D4F30">
              <w:rPr>
                <w:rStyle w:val="Hyperlink"/>
                <w:noProof/>
                <w:lang w:val="en-US"/>
              </w:rPr>
              <w:t>3.3.3</w:t>
            </w:r>
            <w:r w:rsidR="00322D1F">
              <w:rPr>
                <w:rFonts w:eastAsiaTheme="minorEastAsia"/>
                <w:noProof/>
                <w:lang w:val="en-DE" w:eastAsia="en-DE"/>
              </w:rPr>
              <w:tab/>
            </w:r>
            <w:r w:rsidR="00322D1F" w:rsidRPr="006D4F30">
              <w:rPr>
                <w:rStyle w:val="Hyperlink"/>
                <w:noProof/>
                <w:lang w:val="en-US"/>
              </w:rPr>
              <w:t>Lifecycle Support</w:t>
            </w:r>
            <w:r w:rsidR="00322D1F">
              <w:rPr>
                <w:noProof/>
                <w:webHidden/>
              </w:rPr>
              <w:tab/>
            </w:r>
            <w:r w:rsidR="00322D1F">
              <w:rPr>
                <w:noProof/>
                <w:webHidden/>
              </w:rPr>
              <w:fldChar w:fldCharType="begin"/>
            </w:r>
            <w:r w:rsidR="00322D1F">
              <w:rPr>
                <w:noProof/>
                <w:webHidden/>
              </w:rPr>
              <w:instrText xml:space="preserve"> PAGEREF _Toc211258453 \h </w:instrText>
            </w:r>
            <w:r w:rsidR="00322D1F">
              <w:rPr>
                <w:noProof/>
                <w:webHidden/>
              </w:rPr>
            </w:r>
            <w:r w:rsidR="00322D1F">
              <w:rPr>
                <w:noProof/>
                <w:webHidden/>
              </w:rPr>
              <w:fldChar w:fldCharType="separate"/>
            </w:r>
            <w:r w:rsidR="00AB3F97">
              <w:rPr>
                <w:noProof/>
                <w:webHidden/>
              </w:rPr>
              <w:t>32</w:t>
            </w:r>
            <w:r w:rsidR="00322D1F">
              <w:rPr>
                <w:noProof/>
                <w:webHidden/>
              </w:rPr>
              <w:fldChar w:fldCharType="end"/>
            </w:r>
          </w:hyperlink>
        </w:p>
        <w:p w14:paraId="06F95877" w14:textId="66E7CFB4" w:rsidR="00322D1F" w:rsidRDefault="00CF4462">
          <w:pPr>
            <w:pStyle w:val="TOC3"/>
            <w:tabs>
              <w:tab w:val="left" w:pos="1320"/>
              <w:tab w:val="right" w:leader="dot" w:pos="9062"/>
            </w:tabs>
            <w:rPr>
              <w:rFonts w:eastAsiaTheme="minorEastAsia"/>
              <w:noProof/>
              <w:lang w:val="en-DE" w:eastAsia="en-DE"/>
            </w:rPr>
          </w:pPr>
          <w:hyperlink w:anchor="_Toc211258454" w:history="1">
            <w:r w:rsidR="00322D1F" w:rsidRPr="006D4F30">
              <w:rPr>
                <w:rStyle w:val="Hyperlink"/>
                <w:noProof/>
                <w:lang w:val="en-US"/>
              </w:rPr>
              <w:t>3.3.4</w:t>
            </w:r>
            <w:r w:rsidR="00322D1F">
              <w:rPr>
                <w:rFonts w:eastAsiaTheme="minorEastAsia"/>
                <w:noProof/>
                <w:lang w:val="en-DE" w:eastAsia="en-DE"/>
              </w:rPr>
              <w:tab/>
            </w:r>
            <w:r w:rsidR="00322D1F" w:rsidRPr="006D4F30">
              <w:rPr>
                <w:rStyle w:val="Hyperlink"/>
                <w:noProof/>
                <w:lang w:val="en-US"/>
              </w:rPr>
              <w:t>Plugin Support</w:t>
            </w:r>
            <w:r w:rsidR="00322D1F">
              <w:rPr>
                <w:noProof/>
                <w:webHidden/>
              </w:rPr>
              <w:tab/>
            </w:r>
            <w:r w:rsidR="00322D1F">
              <w:rPr>
                <w:noProof/>
                <w:webHidden/>
              </w:rPr>
              <w:fldChar w:fldCharType="begin"/>
            </w:r>
            <w:r w:rsidR="00322D1F">
              <w:rPr>
                <w:noProof/>
                <w:webHidden/>
              </w:rPr>
              <w:instrText xml:space="preserve"> PAGEREF _Toc211258454 \h </w:instrText>
            </w:r>
            <w:r w:rsidR="00322D1F">
              <w:rPr>
                <w:noProof/>
                <w:webHidden/>
              </w:rPr>
            </w:r>
            <w:r w:rsidR="00322D1F">
              <w:rPr>
                <w:noProof/>
                <w:webHidden/>
              </w:rPr>
              <w:fldChar w:fldCharType="separate"/>
            </w:r>
            <w:r w:rsidR="00AB3F97">
              <w:rPr>
                <w:noProof/>
                <w:webHidden/>
              </w:rPr>
              <w:t>33</w:t>
            </w:r>
            <w:r w:rsidR="00322D1F">
              <w:rPr>
                <w:noProof/>
                <w:webHidden/>
              </w:rPr>
              <w:fldChar w:fldCharType="end"/>
            </w:r>
          </w:hyperlink>
        </w:p>
        <w:p w14:paraId="26C389ED" w14:textId="45FE1137" w:rsidR="00322D1F" w:rsidRDefault="00CF4462">
          <w:pPr>
            <w:pStyle w:val="TOC3"/>
            <w:tabs>
              <w:tab w:val="left" w:pos="1320"/>
              <w:tab w:val="right" w:leader="dot" w:pos="9062"/>
            </w:tabs>
            <w:rPr>
              <w:rFonts w:eastAsiaTheme="minorEastAsia"/>
              <w:noProof/>
              <w:lang w:val="en-DE" w:eastAsia="en-DE"/>
            </w:rPr>
          </w:pPr>
          <w:hyperlink w:anchor="_Toc211258455" w:history="1">
            <w:r w:rsidR="00322D1F" w:rsidRPr="006D4F30">
              <w:rPr>
                <w:rStyle w:val="Hyperlink"/>
                <w:noProof/>
                <w:lang w:val="en-US"/>
              </w:rPr>
              <w:t>3.3.5</w:t>
            </w:r>
            <w:r w:rsidR="00322D1F">
              <w:rPr>
                <w:rFonts w:eastAsiaTheme="minorEastAsia"/>
                <w:noProof/>
                <w:lang w:val="en-DE" w:eastAsia="en-DE"/>
              </w:rPr>
              <w:tab/>
            </w:r>
            <w:r w:rsidR="00322D1F" w:rsidRPr="006D4F30">
              <w:rPr>
                <w:rStyle w:val="Hyperlink"/>
                <w:noProof/>
                <w:lang w:val="en-US"/>
              </w:rPr>
              <w:t>System-level Monitoring Support</w:t>
            </w:r>
            <w:r w:rsidR="00322D1F">
              <w:rPr>
                <w:noProof/>
                <w:webHidden/>
              </w:rPr>
              <w:tab/>
            </w:r>
            <w:r w:rsidR="00322D1F">
              <w:rPr>
                <w:noProof/>
                <w:webHidden/>
              </w:rPr>
              <w:fldChar w:fldCharType="begin"/>
            </w:r>
            <w:r w:rsidR="00322D1F">
              <w:rPr>
                <w:noProof/>
                <w:webHidden/>
              </w:rPr>
              <w:instrText xml:space="preserve"> PAGEREF _Toc211258455 \h </w:instrText>
            </w:r>
            <w:r w:rsidR="00322D1F">
              <w:rPr>
                <w:noProof/>
                <w:webHidden/>
              </w:rPr>
            </w:r>
            <w:r w:rsidR="00322D1F">
              <w:rPr>
                <w:noProof/>
                <w:webHidden/>
              </w:rPr>
              <w:fldChar w:fldCharType="separate"/>
            </w:r>
            <w:r w:rsidR="00AB3F97">
              <w:rPr>
                <w:noProof/>
                <w:webHidden/>
              </w:rPr>
              <w:t>35</w:t>
            </w:r>
            <w:r w:rsidR="00322D1F">
              <w:rPr>
                <w:noProof/>
                <w:webHidden/>
              </w:rPr>
              <w:fldChar w:fldCharType="end"/>
            </w:r>
          </w:hyperlink>
        </w:p>
        <w:p w14:paraId="368F0185" w14:textId="467C3E2A" w:rsidR="00322D1F" w:rsidRDefault="00CF4462">
          <w:pPr>
            <w:pStyle w:val="TOC3"/>
            <w:tabs>
              <w:tab w:val="left" w:pos="1320"/>
              <w:tab w:val="right" w:leader="dot" w:pos="9062"/>
            </w:tabs>
            <w:rPr>
              <w:rFonts w:eastAsiaTheme="minorEastAsia"/>
              <w:noProof/>
              <w:lang w:val="en-DE" w:eastAsia="en-DE"/>
            </w:rPr>
          </w:pPr>
          <w:hyperlink w:anchor="_Toc211258456" w:history="1">
            <w:r w:rsidR="00322D1F" w:rsidRPr="006D4F30">
              <w:rPr>
                <w:rStyle w:val="Hyperlink"/>
                <w:noProof/>
                <w:lang w:val="en-US"/>
              </w:rPr>
              <w:t>3.3.6</w:t>
            </w:r>
            <w:r w:rsidR="00322D1F">
              <w:rPr>
                <w:rFonts w:eastAsiaTheme="minorEastAsia"/>
                <w:noProof/>
                <w:lang w:val="en-DE" w:eastAsia="en-DE"/>
              </w:rPr>
              <w:tab/>
            </w:r>
            <w:r w:rsidR="00322D1F" w:rsidRPr="006D4F30">
              <w:rPr>
                <w:rStyle w:val="Hyperlink"/>
                <w:noProof/>
                <w:lang w:val="en-US"/>
              </w:rPr>
              <w:t>Identity Support</w:t>
            </w:r>
            <w:r w:rsidR="00322D1F">
              <w:rPr>
                <w:noProof/>
                <w:webHidden/>
              </w:rPr>
              <w:tab/>
            </w:r>
            <w:r w:rsidR="00322D1F">
              <w:rPr>
                <w:noProof/>
                <w:webHidden/>
              </w:rPr>
              <w:fldChar w:fldCharType="begin"/>
            </w:r>
            <w:r w:rsidR="00322D1F">
              <w:rPr>
                <w:noProof/>
                <w:webHidden/>
              </w:rPr>
              <w:instrText xml:space="preserve"> PAGEREF _Toc211258456 \h </w:instrText>
            </w:r>
            <w:r w:rsidR="00322D1F">
              <w:rPr>
                <w:noProof/>
                <w:webHidden/>
              </w:rPr>
            </w:r>
            <w:r w:rsidR="00322D1F">
              <w:rPr>
                <w:noProof/>
                <w:webHidden/>
              </w:rPr>
              <w:fldChar w:fldCharType="separate"/>
            </w:r>
            <w:r w:rsidR="00AB3F97">
              <w:rPr>
                <w:noProof/>
                <w:webHidden/>
              </w:rPr>
              <w:t>35</w:t>
            </w:r>
            <w:r w:rsidR="00322D1F">
              <w:rPr>
                <w:noProof/>
                <w:webHidden/>
              </w:rPr>
              <w:fldChar w:fldCharType="end"/>
            </w:r>
          </w:hyperlink>
        </w:p>
        <w:p w14:paraId="273A1C8A" w14:textId="1A51A137" w:rsidR="00322D1F" w:rsidRDefault="00CF4462">
          <w:pPr>
            <w:pStyle w:val="TOC3"/>
            <w:tabs>
              <w:tab w:val="left" w:pos="1320"/>
              <w:tab w:val="right" w:leader="dot" w:pos="9062"/>
            </w:tabs>
            <w:rPr>
              <w:rFonts w:eastAsiaTheme="minorEastAsia"/>
              <w:noProof/>
              <w:lang w:val="en-DE" w:eastAsia="en-DE"/>
            </w:rPr>
          </w:pPr>
          <w:hyperlink w:anchor="_Toc211258457" w:history="1">
            <w:r w:rsidR="00322D1F" w:rsidRPr="006D4F30">
              <w:rPr>
                <w:rStyle w:val="Hyperlink"/>
                <w:noProof/>
                <w:lang w:val="en-US"/>
              </w:rPr>
              <w:t>3.3.7</w:t>
            </w:r>
            <w:r w:rsidR="00322D1F">
              <w:rPr>
                <w:rFonts w:eastAsiaTheme="minorEastAsia"/>
                <w:noProof/>
                <w:lang w:val="en-DE" w:eastAsia="en-DE"/>
              </w:rPr>
              <w:tab/>
            </w:r>
            <w:r w:rsidR="00322D1F" w:rsidRPr="006D4F30">
              <w:rPr>
                <w:rStyle w:val="Hyperlink"/>
                <w:noProof/>
                <w:lang w:val="en-US"/>
              </w:rPr>
              <w:t>Resource Support</w:t>
            </w:r>
            <w:r w:rsidR="00322D1F">
              <w:rPr>
                <w:noProof/>
                <w:webHidden/>
              </w:rPr>
              <w:tab/>
            </w:r>
            <w:r w:rsidR="00322D1F">
              <w:rPr>
                <w:noProof/>
                <w:webHidden/>
              </w:rPr>
              <w:fldChar w:fldCharType="begin"/>
            </w:r>
            <w:r w:rsidR="00322D1F">
              <w:rPr>
                <w:noProof/>
                <w:webHidden/>
              </w:rPr>
              <w:instrText xml:space="preserve"> PAGEREF _Toc211258457 \h </w:instrText>
            </w:r>
            <w:r w:rsidR="00322D1F">
              <w:rPr>
                <w:noProof/>
                <w:webHidden/>
              </w:rPr>
            </w:r>
            <w:r w:rsidR="00322D1F">
              <w:rPr>
                <w:noProof/>
                <w:webHidden/>
              </w:rPr>
              <w:fldChar w:fldCharType="separate"/>
            </w:r>
            <w:r w:rsidR="00AB3F97">
              <w:rPr>
                <w:noProof/>
                <w:webHidden/>
              </w:rPr>
              <w:t>36</w:t>
            </w:r>
            <w:r w:rsidR="00322D1F">
              <w:rPr>
                <w:noProof/>
                <w:webHidden/>
              </w:rPr>
              <w:fldChar w:fldCharType="end"/>
            </w:r>
          </w:hyperlink>
        </w:p>
        <w:p w14:paraId="7B65B012" w14:textId="1D45CFB8" w:rsidR="00322D1F" w:rsidRDefault="00CF4462">
          <w:pPr>
            <w:pStyle w:val="TOC3"/>
            <w:tabs>
              <w:tab w:val="left" w:pos="1320"/>
              <w:tab w:val="right" w:leader="dot" w:pos="9062"/>
            </w:tabs>
            <w:rPr>
              <w:rFonts w:eastAsiaTheme="minorEastAsia"/>
              <w:noProof/>
              <w:lang w:val="en-DE" w:eastAsia="en-DE"/>
            </w:rPr>
          </w:pPr>
          <w:hyperlink w:anchor="_Toc211258458" w:history="1">
            <w:r w:rsidR="00322D1F" w:rsidRPr="006D4F30">
              <w:rPr>
                <w:rStyle w:val="Hyperlink"/>
                <w:noProof/>
                <w:lang w:val="en-US"/>
              </w:rPr>
              <w:t>3.3.8</w:t>
            </w:r>
            <w:r w:rsidR="00322D1F">
              <w:rPr>
                <w:rFonts w:eastAsiaTheme="minorEastAsia"/>
                <w:noProof/>
                <w:lang w:val="en-DE" w:eastAsia="en-DE"/>
              </w:rPr>
              <w:tab/>
            </w:r>
            <w:r w:rsidR="00322D1F" w:rsidRPr="006D4F30">
              <w:rPr>
                <w:rStyle w:val="Hyperlink"/>
                <w:noProof/>
                <w:lang w:val="en-US"/>
              </w:rPr>
              <w:t>Installed Dependencies Support</w:t>
            </w:r>
            <w:r w:rsidR="00322D1F">
              <w:rPr>
                <w:noProof/>
                <w:webHidden/>
              </w:rPr>
              <w:tab/>
            </w:r>
            <w:r w:rsidR="00322D1F">
              <w:rPr>
                <w:noProof/>
                <w:webHidden/>
              </w:rPr>
              <w:fldChar w:fldCharType="begin"/>
            </w:r>
            <w:r w:rsidR="00322D1F">
              <w:rPr>
                <w:noProof/>
                <w:webHidden/>
              </w:rPr>
              <w:instrText xml:space="preserve"> PAGEREF _Toc211258458 \h </w:instrText>
            </w:r>
            <w:r w:rsidR="00322D1F">
              <w:rPr>
                <w:noProof/>
                <w:webHidden/>
              </w:rPr>
            </w:r>
            <w:r w:rsidR="00322D1F">
              <w:rPr>
                <w:noProof/>
                <w:webHidden/>
              </w:rPr>
              <w:fldChar w:fldCharType="separate"/>
            </w:r>
            <w:r w:rsidR="00AB3F97">
              <w:rPr>
                <w:noProof/>
                <w:webHidden/>
              </w:rPr>
              <w:t>36</w:t>
            </w:r>
            <w:r w:rsidR="00322D1F">
              <w:rPr>
                <w:noProof/>
                <w:webHidden/>
              </w:rPr>
              <w:fldChar w:fldCharType="end"/>
            </w:r>
          </w:hyperlink>
        </w:p>
        <w:p w14:paraId="0720AFDC" w14:textId="69E66EC7" w:rsidR="00322D1F" w:rsidRDefault="00CF4462">
          <w:pPr>
            <w:pStyle w:val="TOC3"/>
            <w:tabs>
              <w:tab w:val="left" w:pos="1320"/>
              <w:tab w:val="right" w:leader="dot" w:pos="9062"/>
            </w:tabs>
            <w:rPr>
              <w:rFonts w:eastAsiaTheme="minorEastAsia"/>
              <w:noProof/>
              <w:lang w:val="en-DE" w:eastAsia="en-DE"/>
            </w:rPr>
          </w:pPr>
          <w:hyperlink w:anchor="_Toc211258459" w:history="1">
            <w:r w:rsidR="00322D1F" w:rsidRPr="006D4F30">
              <w:rPr>
                <w:rStyle w:val="Hyperlink"/>
                <w:noProof/>
                <w:lang w:val="en-US"/>
              </w:rPr>
              <w:t>3.3.9</w:t>
            </w:r>
            <w:r w:rsidR="00322D1F">
              <w:rPr>
                <w:rFonts w:eastAsiaTheme="minorEastAsia"/>
                <w:noProof/>
                <w:lang w:val="en-DE" w:eastAsia="en-DE"/>
              </w:rPr>
              <w:tab/>
            </w:r>
            <w:r w:rsidR="00322D1F" w:rsidRPr="006D4F30">
              <w:rPr>
                <w:rStyle w:val="Hyperlink"/>
                <w:noProof/>
                <w:lang w:val="en-US"/>
              </w:rPr>
              <w:t>Semantic Id Resolution Support</w:t>
            </w:r>
            <w:r w:rsidR="00322D1F">
              <w:rPr>
                <w:noProof/>
                <w:webHidden/>
              </w:rPr>
              <w:tab/>
            </w:r>
            <w:r w:rsidR="00322D1F">
              <w:rPr>
                <w:noProof/>
                <w:webHidden/>
              </w:rPr>
              <w:fldChar w:fldCharType="begin"/>
            </w:r>
            <w:r w:rsidR="00322D1F">
              <w:rPr>
                <w:noProof/>
                <w:webHidden/>
              </w:rPr>
              <w:instrText xml:space="preserve"> PAGEREF _Toc211258459 \h </w:instrText>
            </w:r>
            <w:r w:rsidR="00322D1F">
              <w:rPr>
                <w:noProof/>
                <w:webHidden/>
              </w:rPr>
            </w:r>
            <w:r w:rsidR="00322D1F">
              <w:rPr>
                <w:noProof/>
                <w:webHidden/>
              </w:rPr>
              <w:fldChar w:fldCharType="separate"/>
            </w:r>
            <w:r w:rsidR="00AB3F97">
              <w:rPr>
                <w:noProof/>
                <w:webHidden/>
              </w:rPr>
              <w:t>36</w:t>
            </w:r>
            <w:r w:rsidR="00322D1F">
              <w:rPr>
                <w:noProof/>
                <w:webHidden/>
              </w:rPr>
              <w:fldChar w:fldCharType="end"/>
            </w:r>
          </w:hyperlink>
        </w:p>
        <w:p w14:paraId="0C072E37" w14:textId="29A3BCD7" w:rsidR="00322D1F" w:rsidRDefault="00CF4462">
          <w:pPr>
            <w:pStyle w:val="TOC3"/>
            <w:tabs>
              <w:tab w:val="left" w:pos="1320"/>
              <w:tab w:val="right" w:leader="dot" w:pos="9062"/>
            </w:tabs>
            <w:rPr>
              <w:rFonts w:eastAsiaTheme="minorEastAsia"/>
              <w:noProof/>
              <w:lang w:val="en-DE" w:eastAsia="en-DE"/>
            </w:rPr>
          </w:pPr>
          <w:hyperlink w:anchor="_Toc211258460" w:history="1">
            <w:r w:rsidR="00322D1F" w:rsidRPr="006D4F30">
              <w:rPr>
                <w:rStyle w:val="Hyperlink"/>
                <w:noProof/>
                <w:lang w:val="en-US"/>
              </w:rPr>
              <w:t>3.3.10</w:t>
            </w:r>
            <w:r w:rsidR="00322D1F">
              <w:rPr>
                <w:rFonts w:eastAsiaTheme="minorEastAsia"/>
                <w:noProof/>
                <w:lang w:val="en-DE" w:eastAsia="en-DE"/>
              </w:rPr>
              <w:tab/>
            </w:r>
            <w:r w:rsidR="00322D1F" w:rsidRPr="006D4F30">
              <w:rPr>
                <w:rStyle w:val="Hyperlink"/>
                <w:noProof/>
                <w:lang w:val="en-US"/>
              </w:rPr>
              <w:t>Task Tracking Support</w:t>
            </w:r>
            <w:r w:rsidR="00322D1F">
              <w:rPr>
                <w:noProof/>
                <w:webHidden/>
              </w:rPr>
              <w:tab/>
            </w:r>
            <w:r w:rsidR="00322D1F">
              <w:rPr>
                <w:noProof/>
                <w:webHidden/>
              </w:rPr>
              <w:fldChar w:fldCharType="begin"/>
            </w:r>
            <w:r w:rsidR="00322D1F">
              <w:rPr>
                <w:noProof/>
                <w:webHidden/>
              </w:rPr>
              <w:instrText xml:space="preserve"> PAGEREF _Toc211258460 \h </w:instrText>
            </w:r>
            <w:r w:rsidR="00322D1F">
              <w:rPr>
                <w:noProof/>
                <w:webHidden/>
              </w:rPr>
            </w:r>
            <w:r w:rsidR="00322D1F">
              <w:rPr>
                <w:noProof/>
                <w:webHidden/>
              </w:rPr>
              <w:fldChar w:fldCharType="separate"/>
            </w:r>
            <w:r w:rsidR="00AB3F97">
              <w:rPr>
                <w:noProof/>
                <w:webHidden/>
              </w:rPr>
              <w:t>37</w:t>
            </w:r>
            <w:r w:rsidR="00322D1F">
              <w:rPr>
                <w:noProof/>
                <w:webHidden/>
              </w:rPr>
              <w:fldChar w:fldCharType="end"/>
            </w:r>
          </w:hyperlink>
        </w:p>
        <w:p w14:paraId="0A84BCAA" w14:textId="7F37E3B3" w:rsidR="00322D1F" w:rsidRDefault="00CF4462">
          <w:pPr>
            <w:pStyle w:val="TOC3"/>
            <w:tabs>
              <w:tab w:val="left" w:pos="1320"/>
              <w:tab w:val="right" w:leader="dot" w:pos="9062"/>
            </w:tabs>
            <w:rPr>
              <w:rFonts w:eastAsiaTheme="minorEastAsia"/>
              <w:noProof/>
              <w:lang w:val="en-DE" w:eastAsia="en-DE"/>
            </w:rPr>
          </w:pPr>
          <w:hyperlink w:anchor="_Toc211258461" w:history="1">
            <w:r w:rsidR="00322D1F" w:rsidRPr="006D4F30">
              <w:rPr>
                <w:rStyle w:val="Hyperlink"/>
                <w:noProof/>
                <w:lang w:val="en-US"/>
              </w:rPr>
              <w:t>3.3.11</w:t>
            </w:r>
            <w:r w:rsidR="00322D1F">
              <w:rPr>
                <w:rFonts w:eastAsiaTheme="minorEastAsia"/>
                <w:noProof/>
                <w:lang w:val="en-DE" w:eastAsia="en-DE"/>
              </w:rPr>
              <w:tab/>
            </w:r>
            <w:r w:rsidR="00322D1F" w:rsidRPr="006D4F30">
              <w:rPr>
                <w:rStyle w:val="Hyperlink"/>
                <w:noProof/>
                <w:lang w:val="en-US"/>
              </w:rPr>
              <w:t>AAS Creation and Usage Pattern</w:t>
            </w:r>
            <w:r w:rsidR="00322D1F">
              <w:rPr>
                <w:noProof/>
                <w:webHidden/>
              </w:rPr>
              <w:tab/>
            </w:r>
            <w:r w:rsidR="00322D1F">
              <w:rPr>
                <w:noProof/>
                <w:webHidden/>
              </w:rPr>
              <w:fldChar w:fldCharType="begin"/>
            </w:r>
            <w:r w:rsidR="00322D1F">
              <w:rPr>
                <w:noProof/>
                <w:webHidden/>
              </w:rPr>
              <w:instrText xml:space="preserve"> PAGEREF _Toc211258461 \h </w:instrText>
            </w:r>
            <w:r w:rsidR="00322D1F">
              <w:rPr>
                <w:noProof/>
                <w:webHidden/>
              </w:rPr>
            </w:r>
            <w:r w:rsidR="00322D1F">
              <w:rPr>
                <w:noProof/>
                <w:webHidden/>
              </w:rPr>
              <w:fldChar w:fldCharType="separate"/>
            </w:r>
            <w:r w:rsidR="00AB3F97">
              <w:rPr>
                <w:noProof/>
                <w:webHidden/>
              </w:rPr>
              <w:t>37</w:t>
            </w:r>
            <w:r w:rsidR="00322D1F">
              <w:rPr>
                <w:noProof/>
                <w:webHidden/>
              </w:rPr>
              <w:fldChar w:fldCharType="end"/>
            </w:r>
          </w:hyperlink>
        </w:p>
        <w:p w14:paraId="21468094" w14:textId="634C3748" w:rsidR="00322D1F" w:rsidRDefault="00CF4462">
          <w:pPr>
            <w:pStyle w:val="TOC2"/>
            <w:rPr>
              <w:rFonts w:eastAsiaTheme="minorEastAsia"/>
              <w:noProof/>
              <w:lang w:val="en-DE" w:eastAsia="en-DE"/>
            </w:rPr>
          </w:pPr>
          <w:hyperlink w:anchor="_Toc211258462" w:history="1">
            <w:r w:rsidR="00322D1F" w:rsidRPr="006D4F30">
              <w:rPr>
                <w:rStyle w:val="Hyperlink"/>
                <w:noProof/>
                <w:lang w:val="en-US"/>
              </w:rPr>
              <w:t>3.4</w:t>
            </w:r>
            <w:r w:rsidR="00322D1F">
              <w:rPr>
                <w:rFonts w:eastAsiaTheme="minorEastAsia"/>
                <w:noProof/>
                <w:lang w:val="en-DE" w:eastAsia="en-DE"/>
              </w:rPr>
              <w:tab/>
            </w:r>
            <w:r w:rsidR="00322D1F" w:rsidRPr="006D4F30">
              <w:rPr>
                <w:rStyle w:val="Hyperlink"/>
                <w:noProof/>
                <w:lang w:val="en-US"/>
              </w:rPr>
              <w:t>Transport and Connection Layer</w:t>
            </w:r>
            <w:r w:rsidR="00322D1F">
              <w:rPr>
                <w:noProof/>
                <w:webHidden/>
              </w:rPr>
              <w:tab/>
            </w:r>
            <w:r w:rsidR="00322D1F">
              <w:rPr>
                <w:noProof/>
                <w:webHidden/>
              </w:rPr>
              <w:fldChar w:fldCharType="begin"/>
            </w:r>
            <w:r w:rsidR="00322D1F">
              <w:rPr>
                <w:noProof/>
                <w:webHidden/>
              </w:rPr>
              <w:instrText xml:space="preserve"> PAGEREF _Toc211258462 \h </w:instrText>
            </w:r>
            <w:r w:rsidR="00322D1F">
              <w:rPr>
                <w:noProof/>
                <w:webHidden/>
              </w:rPr>
            </w:r>
            <w:r w:rsidR="00322D1F">
              <w:rPr>
                <w:noProof/>
                <w:webHidden/>
              </w:rPr>
              <w:fldChar w:fldCharType="separate"/>
            </w:r>
            <w:r w:rsidR="00AB3F97">
              <w:rPr>
                <w:noProof/>
                <w:webHidden/>
              </w:rPr>
              <w:t>39</w:t>
            </w:r>
            <w:r w:rsidR="00322D1F">
              <w:rPr>
                <w:noProof/>
                <w:webHidden/>
              </w:rPr>
              <w:fldChar w:fldCharType="end"/>
            </w:r>
          </w:hyperlink>
        </w:p>
        <w:p w14:paraId="28BF77CC" w14:textId="3B6477AD" w:rsidR="00322D1F" w:rsidRDefault="00CF4462">
          <w:pPr>
            <w:pStyle w:val="TOC3"/>
            <w:tabs>
              <w:tab w:val="left" w:pos="1320"/>
              <w:tab w:val="right" w:leader="dot" w:pos="9062"/>
            </w:tabs>
            <w:rPr>
              <w:rFonts w:eastAsiaTheme="minorEastAsia"/>
              <w:noProof/>
              <w:lang w:val="en-DE" w:eastAsia="en-DE"/>
            </w:rPr>
          </w:pPr>
          <w:hyperlink w:anchor="_Toc211258463" w:history="1">
            <w:r w:rsidR="00322D1F" w:rsidRPr="006D4F30">
              <w:rPr>
                <w:rStyle w:val="Hyperlink"/>
                <w:noProof/>
                <w:lang w:val="en-US"/>
              </w:rPr>
              <w:t>3.4.1</w:t>
            </w:r>
            <w:r w:rsidR="00322D1F">
              <w:rPr>
                <w:rFonts w:eastAsiaTheme="minorEastAsia"/>
                <w:noProof/>
                <w:lang w:val="en-DE" w:eastAsia="en-DE"/>
              </w:rPr>
              <w:tab/>
            </w:r>
            <w:r w:rsidR="00322D1F" w:rsidRPr="006D4F30">
              <w:rPr>
                <w:rStyle w:val="Hyperlink"/>
                <w:noProof/>
                <w:lang w:val="en-US"/>
              </w:rPr>
              <w:t>Transport Component</w:t>
            </w:r>
            <w:r w:rsidR="00322D1F">
              <w:rPr>
                <w:noProof/>
                <w:webHidden/>
              </w:rPr>
              <w:tab/>
            </w:r>
            <w:r w:rsidR="00322D1F">
              <w:rPr>
                <w:noProof/>
                <w:webHidden/>
              </w:rPr>
              <w:fldChar w:fldCharType="begin"/>
            </w:r>
            <w:r w:rsidR="00322D1F">
              <w:rPr>
                <w:noProof/>
                <w:webHidden/>
              </w:rPr>
              <w:instrText xml:space="preserve"> PAGEREF _Toc211258463 \h </w:instrText>
            </w:r>
            <w:r w:rsidR="00322D1F">
              <w:rPr>
                <w:noProof/>
                <w:webHidden/>
              </w:rPr>
            </w:r>
            <w:r w:rsidR="00322D1F">
              <w:rPr>
                <w:noProof/>
                <w:webHidden/>
              </w:rPr>
              <w:fldChar w:fldCharType="separate"/>
            </w:r>
            <w:r w:rsidR="00AB3F97">
              <w:rPr>
                <w:noProof/>
                <w:webHidden/>
              </w:rPr>
              <w:t>39</w:t>
            </w:r>
            <w:r w:rsidR="00322D1F">
              <w:rPr>
                <w:noProof/>
                <w:webHidden/>
              </w:rPr>
              <w:fldChar w:fldCharType="end"/>
            </w:r>
          </w:hyperlink>
        </w:p>
        <w:p w14:paraId="54639244" w14:textId="517741EF" w:rsidR="00322D1F" w:rsidRDefault="00CF4462">
          <w:pPr>
            <w:pStyle w:val="TOC3"/>
            <w:tabs>
              <w:tab w:val="left" w:pos="1320"/>
              <w:tab w:val="right" w:leader="dot" w:pos="9062"/>
            </w:tabs>
            <w:rPr>
              <w:rFonts w:eastAsiaTheme="minorEastAsia"/>
              <w:noProof/>
              <w:lang w:val="en-DE" w:eastAsia="en-DE"/>
            </w:rPr>
          </w:pPr>
          <w:hyperlink w:anchor="_Toc211258464" w:history="1">
            <w:r w:rsidR="00322D1F" w:rsidRPr="006D4F30">
              <w:rPr>
                <w:rStyle w:val="Hyperlink"/>
                <w:noProof/>
                <w:lang w:val="en-US"/>
              </w:rPr>
              <w:t>3.4.2</w:t>
            </w:r>
            <w:r w:rsidR="00322D1F">
              <w:rPr>
                <w:rFonts w:eastAsiaTheme="minorEastAsia"/>
                <w:noProof/>
                <w:lang w:val="en-DE" w:eastAsia="en-DE"/>
              </w:rPr>
              <w:tab/>
            </w:r>
            <w:r w:rsidR="00322D1F" w:rsidRPr="006D4F30">
              <w:rPr>
                <w:rStyle w:val="Hyperlink"/>
                <w:noProof/>
                <w:lang w:val="en-US"/>
              </w:rPr>
              <w:t>Connectors Component</w:t>
            </w:r>
            <w:r w:rsidR="00322D1F">
              <w:rPr>
                <w:noProof/>
                <w:webHidden/>
              </w:rPr>
              <w:tab/>
            </w:r>
            <w:r w:rsidR="00322D1F">
              <w:rPr>
                <w:noProof/>
                <w:webHidden/>
              </w:rPr>
              <w:fldChar w:fldCharType="begin"/>
            </w:r>
            <w:r w:rsidR="00322D1F">
              <w:rPr>
                <w:noProof/>
                <w:webHidden/>
              </w:rPr>
              <w:instrText xml:space="preserve"> PAGEREF _Toc211258464 \h </w:instrText>
            </w:r>
            <w:r w:rsidR="00322D1F">
              <w:rPr>
                <w:noProof/>
                <w:webHidden/>
              </w:rPr>
            </w:r>
            <w:r w:rsidR="00322D1F">
              <w:rPr>
                <w:noProof/>
                <w:webHidden/>
              </w:rPr>
              <w:fldChar w:fldCharType="separate"/>
            </w:r>
            <w:r w:rsidR="00AB3F97">
              <w:rPr>
                <w:noProof/>
                <w:webHidden/>
              </w:rPr>
              <w:t>50</w:t>
            </w:r>
            <w:r w:rsidR="00322D1F">
              <w:rPr>
                <w:noProof/>
                <w:webHidden/>
              </w:rPr>
              <w:fldChar w:fldCharType="end"/>
            </w:r>
          </w:hyperlink>
        </w:p>
        <w:p w14:paraId="0AEF2DA6" w14:textId="385577E9" w:rsidR="00322D1F" w:rsidRDefault="00CF4462">
          <w:pPr>
            <w:pStyle w:val="TOC2"/>
            <w:rPr>
              <w:rFonts w:eastAsiaTheme="minorEastAsia"/>
              <w:noProof/>
              <w:lang w:val="en-DE" w:eastAsia="en-DE"/>
            </w:rPr>
          </w:pPr>
          <w:hyperlink w:anchor="_Toc211258465" w:history="1">
            <w:r w:rsidR="00322D1F" w:rsidRPr="006D4F30">
              <w:rPr>
                <w:rStyle w:val="Hyperlink"/>
                <w:noProof/>
                <w:lang w:val="en-US"/>
              </w:rPr>
              <w:t>3.5</w:t>
            </w:r>
            <w:r w:rsidR="00322D1F">
              <w:rPr>
                <w:rFonts w:eastAsiaTheme="minorEastAsia"/>
                <w:noProof/>
                <w:lang w:val="en-DE" w:eastAsia="en-DE"/>
              </w:rPr>
              <w:tab/>
            </w:r>
            <w:r w:rsidR="00322D1F" w:rsidRPr="006D4F30">
              <w:rPr>
                <w:rStyle w:val="Hyperlink"/>
                <w:noProof/>
                <w:lang w:val="en-US"/>
              </w:rPr>
              <w:t>Services Layer</w:t>
            </w:r>
            <w:r w:rsidR="00322D1F">
              <w:rPr>
                <w:noProof/>
                <w:webHidden/>
              </w:rPr>
              <w:tab/>
            </w:r>
            <w:r w:rsidR="00322D1F">
              <w:rPr>
                <w:noProof/>
                <w:webHidden/>
              </w:rPr>
              <w:fldChar w:fldCharType="begin"/>
            </w:r>
            <w:r w:rsidR="00322D1F">
              <w:rPr>
                <w:noProof/>
                <w:webHidden/>
              </w:rPr>
              <w:instrText xml:space="preserve"> PAGEREF _Toc211258465 \h </w:instrText>
            </w:r>
            <w:r w:rsidR="00322D1F">
              <w:rPr>
                <w:noProof/>
                <w:webHidden/>
              </w:rPr>
            </w:r>
            <w:r w:rsidR="00322D1F">
              <w:rPr>
                <w:noProof/>
                <w:webHidden/>
              </w:rPr>
              <w:fldChar w:fldCharType="separate"/>
            </w:r>
            <w:r w:rsidR="00AB3F97">
              <w:rPr>
                <w:noProof/>
                <w:webHidden/>
              </w:rPr>
              <w:t>61</w:t>
            </w:r>
            <w:r w:rsidR="00322D1F">
              <w:rPr>
                <w:noProof/>
                <w:webHidden/>
              </w:rPr>
              <w:fldChar w:fldCharType="end"/>
            </w:r>
          </w:hyperlink>
        </w:p>
        <w:p w14:paraId="14B6DED9" w14:textId="2D7061C6" w:rsidR="00322D1F" w:rsidRDefault="00CF4462">
          <w:pPr>
            <w:pStyle w:val="TOC3"/>
            <w:tabs>
              <w:tab w:val="left" w:pos="1320"/>
              <w:tab w:val="right" w:leader="dot" w:pos="9062"/>
            </w:tabs>
            <w:rPr>
              <w:rFonts w:eastAsiaTheme="minorEastAsia"/>
              <w:noProof/>
              <w:lang w:val="en-DE" w:eastAsia="en-DE"/>
            </w:rPr>
          </w:pPr>
          <w:hyperlink w:anchor="_Toc211258466" w:history="1">
            <w:r w:rsidR="00322D1F" w:rsidRPr="006D4F30">
              <w:rPr>
                <w:rStyle w:val="Hyperlink"/>
                <w:noProof/>
                <w:lang w:val="en-US"/>
              </w:rPr>
              <w:t>3.5.1</w:t>
            </w:r>
            <w:r w:rsidR="00322D1F">
              <w:rPr>
                <w:rFonts w:eastAsiaTheme="minorEastAsia"/>
                <w:noProof/>
                <w:lang w:val="en-DE" w:eastAsia="en-DE"/>
              </w:rPr>
              <w:tab/>
            </w:r>
            <w:r w:rsidR="00322D1F" w:rsidRPr="006D4F30">
              <w:rPr>
                <w:rStyle w:val="Hyperlink"/>
                <w:noProof/>
                <w:lang w:val="en-US"/>
              </w:rPr>
              <w:t>Terminology and Background</w:t>
            </w:r>
            <w:r w:rsidR="00322D1F">
              <w:rPr>
                <w:noProof/>
                <w:webHidden/>
              </w:rPr>
              <w:tab/>
            </w:r>
            <w:r w:rsidR="00322D1F">
              <w:rPr>
                <w:noProof/>
                <w:webHidden/>
              </w:rPr>
              <w:fldChar w:fldCharType="begin"/>
            </w:r>
            <w:r w:rsidR="00322D1F">
              <w:rPr>
                <w:noProof/>
                <w:webHidden/>
              </w:rPr>
              <w:instrText xml:space="preserve"> PAGEREF _Toc211258466 \h </w:instrText>
            </w:r>
            <w:r w:rsidR="00322D1F">
              <w:rPr>
                <w:noProof/>
                <w:webHidden/>
              </w:rPr>
            </w:r>
            <w:r w:rsidR="00322D1F">
              <w:rPr>
                <w:noProof/>
                <w:webHidden/>
              </w:rPr>
              <w:fldChar w:fldCharType="separate"/>
            </w:r>
            <w:r w:rsidR="00AB3F97">
              <w:rPr>
                <w:noProof/>
                <w:webHidden/>
              </w:rPr>
              <w:t>61</w:t>
            </w:r>
            <w:r w:rsidR="00322D1F">
              <w:rPr>
                <w:noProof/>
                <w:webHidden/>
              </w:rPr>
              <w:fldChar w:fldCharType="end"/>
            </w:r>
          </w:hyperlink>
        </w:p>
        <w:p w14:paraId="468FDE62" w14:textId="4D05D34F" w:rsidR="00322D1F" w:rsidRDefault="00CF4462">
          <w:pPr>
            <w:pStyle w:val="TOC3"/>
            <w:tabs>
              <w:tab w:val="left" w:pos="1320"/>
              <w:tab w:val="right" w:leader="dot" w:pos="9062"/>
            </w:tabs>
            <w:rPr>
              <w:rFonts w:eastAsiaTheme="minorEastAsia"/>
              <w:noProof/>
              <w:lang w:val="en-DE" w:eastAsia="en-DE"/>
            </w:rPr>
          </w:pPr>
          <w:hyperlink w:anchor="_Toc211258467" w:history="1">
            <w:r w:rsidR="00322D1F" w:rsidRPr="006D4F30">
              <w:rPr>
                <w:rStyle w:val="Hyperlink"/>
                <w:noProof/>
                <w:lang w:val="en-US"/>
              </w:rPr>
              <w:t>3.5.2</w:t>
            </w:r>
            <w:r w:rsidR="00322D1F">
              <w:rPr>
                <w:rFonts w:eastAsiaTheme="minorEastAsia"/>
                <w:noProof/>
                <w:lang w:val="en-DE" w:eastAsia="en-DE"/>
              </w:rPr>
              <w:tab/>
            </w:r>
            <w:r w:rsidR="00322D1F" w:rsidRPr="006D4F30">
              <w:rPr>
                <w:rStyle w:val="Hyperlink"/>
                <w:noProof/>
                <w:lang w:val="en-US"/>
              </w:rPr>
              <w:t>Service Environments</w:t>
            </w:r>
            <w:r w:rsidR="00322D1F">
              <w:rPr>
                <w:noProof/>
                <w:webHidden/>
              </w:rPr>
              <w:tab/>
            </w:r>
            <w:r w:rsidR="00322D1F">
              <w:rPr>
                <w:noProof/>
                <w:webHidden/>
              </w:rPr>
              <w:fldChar w:fldCharType="begin"/>
            </w:r>
            <w:r w:rsidR="00322D1F">
              <w:rPr>
                <w:noProof/>
                <w:webHidden/>
              </w:rPr>
              <w:instrText xml:space="preserve"> PAGEREF _Toc211258467 \h </w:instrText>
            </w:r>
            <w:r w:rsidR="00322D1F">
              <w:rPr>
                <w:noProof/>
                <w:webHidden/>
              </w:rPr>
            </w:r>
            <w:r w:rsidR="00322D1F">
              <w:rPr>
                <w:noProof/>
                <w:webHidden/>
              </w:rPr>
              <w:fldChar w:fldCharType="separate"/>
            </w:r>
            <w:r w:rsidR="00AB3F97">
              <w:rPr>
                <w:noProof/>
                <w:webHidden/>
              </w:rPr>
              <w:t>63</w:t>
            </w:r>
            <w:r w:rsidR="00322D1F">
              <w:rPr>
                <w:noProof/>
                <w:webHidden/>
              </w:rPr>
              <w:fldChar w:fldCharType="end"/>
            </w:r>
          </w:hyperlink>
        </w:p>
        <w:p w14:paraId="18532E3F" w14:textId="4EE3EE34" w:rsidR="00322D1F" w:rsidRDefault="00CF4462">
          <w:pPr>
            <w:pStyle w:val="TOC3"/>
            <w:tabs>
              <w:tab w:val="left" w:pos="1320"/>
              <w:tab w:val="right" w:leader="dot" w:pos="9062"/>
            </w:tabs>
            <w:rPr>
              <w:rFonts w:eastAsiaTheme="minorEastAsia"/>
              <w:noProof/>
              <w:lang w:val="en-DE" w:eastAsia="en-DE"/>
            </w:rPr>
          </w:pPr>
          <w:hyperlink w:anchor="_Toc211258468" w:history="1">
            <w:r w:rsidR="00322D1F" w:rsidRPr="006D4F30">
              <w:rPr>
                <w:rStyle w:val="Hyperlink"/>
                <w:noProof/>
                <w:lang w:val="en-US"/>
              </w:rPr>
              <w:t>3.5.3</w:t>
            </w:r>
            <w:r w:rsidR="00322D1F">
              <w:rPr>
                <w:rFonts w:eastAsiaTheme="minorEastAsia"/>
                <w:noProof/>
                <w:lang w:val="en-DE" w:eastAsia="en-DE"/>
              </w:rPr>
              <w:tab/>
            </w:r>
            <w:r w:rsidR="00322D1F" w:rsidRPr="006D4F30">
              <w:rPr>
                <w:rStyle w:val="Hyperlink"/>
                <w:noProof/>
                <w:lang w:val="en-US"/>
              </w:rPr>
              <w:t>Service Control and Management</w:t>
            </w:r>
            <w:r w:rsidR="00322D1F">
              <w:rPr>
                <w:noProof/>
                <w:webHidden/>
              </w:rPr>
              <w:tab/>
            </w:r>
            <w:r w:rsidR="00322D1F">
              <w:rPr>
                <w:noProof/>
                <w:webHidden/>
              </w:rPr>
              <w:fldChar w:fldCharType="begin"/>
            </w:r>
            <w:r w:rsidR="00322D1F">
              <w:rPr>
                <w:noProof/>
                <w:webHidden/>
              </w:rPr>
              <w:instrText xml:space="preserve"> PAGEREF _Toc211258468 \h </w:instrText>
            </w:r>
            <w:r w:rsidR="00322D1F">
              <w:rPr>
                <w:noProof/>
                <w:webHidden/>
              </w:rPr>
            </w:r>
            <w:r w:rsidR="00322D1F">
              <w:rPr>
                <w:noProof/>
                <w:webHidden/>
              </w:rPr>
              <w:fldChar w:fldCharType="separate"/>
            </w:r>
            <w:r w:rsidR="00AB3F97">
              <w:rPr>
                <w:noProof/>
                <w:webHidden/>
              </w:rPr>
              <w:t>71</w:t>
            </w:r>
            <w:r w:rsidR="00322D1F">
              <w:rPr>
                <w:noProof/>
                <w:webHidden/>
              </w:rPr>
              <w:fldChar w:fldCharType="end"/>
            </w:r>
          </w:hyperlink>
        </w:p>
        <w:p w14:paraId="4A21D5CB" w14:textId="4C41C2E1" w:rsidR="00322D1F" w:rsidRDefault="00CF4462">
          <w:pPr>
            <w:pStyle w:val="TOC2"/>
            <w:rPr>
              <w:rFonts w:eastAsiaTheme="minorEastAsia"/>
              <w:noProof/>
              <w:lang w:val="en-DE" w:eastAsia="en-DE"/>
            </w:rPr>
          </w:pPr>
          <w:hyperlink w:anchor="_Toc211258469" w:history="1">
            <w:r w:rsidR="00322D1F" w:rsidRPr="006D4F30">
              <w:rPr>
                <w:rStyle w:val="Hyperlink"/>
                <w:noProof/>
                <w:lang w:val="en-US"/>
              </w:rPr>
              <w:t>3.6</w:t>
            </w:r>
            <w:r w:rsidR="00322D1F">
              <w:rPr>
                <w:rFonts w:eastAsiaTheme="minorEastAsia"/>
                <w:noProof/>
                <w:lang w:val="en-DE" w:eastAsia="en-DE"/>
              </w:rPr>
              <w:tab/>
            </w:r>
            <w:r w:rsidR="00322D1F" w:rsidRPr="006D4F30">
              <w:rPr>
                <w:rStyle w:val="Hyperlink"/>
                <w:noProof/>
                <w:lang w:val="en-US"/>
              </w:rPr>
              <w:t>Resources and Monitoring Layer</w:t>
            </w:r>
            <w:r w:rsidR="00322D1F">
              <w:rPr>
                <w:noProof/>
                <w:webHidden/>
              </w:rPr>
              <w:tab/>
            </w:r>
            <w:r w:rsidR="00322D1F">
              <w:rPr>
                <w:noProof/>
                <w:webHidden/>
              </w:rPr>
              <w:fldChar w:fldCharType="begin"/>
            </w:r>
            <w:r w:rsidR="00322D1F">
              <w:rPr>
                <w:noProof/>
                <w:webHidden/>
              </w:rPr>
              <w:instrText xml:space="preserve"> PAGEREF _Toc211258469 \h </w:instrText>
            </w:r>
            <w:r w:rsidR="00322D1F">
              <w:rPr>
                <w:noProof/>
                <w:webHidden/>
              </w:rPr>
            </w:r>
            <w:r w:rsidR="00322D1F">
              <w:rPr>
                <w:noProof/>
                <w:webHidden/>
              </w:rPr>
              <w:fldChar w:fldCharType="separate"/>
            </w:r>
            <w:r w:rsidR="00AB3F97">
              <w:rPr>
                <w:noProof/>
                <w:webHidden/>
              </w:rPr>
              <w:t>77</w:t>
            </w:r>
            <w:r w:rsidR="00322D1F">
              <w:rPr>
                <w:noProof/>
                <w:webHidden/>
              </w:rPr>
              <w:fldChar w:fldCharType="end"/>
            </w:r>
          </w:hyperlink>
        </w:p>
        <w:p w14:paraId="0F139B59" w14:textId="10BF23CD" w:rsidR="00322D1F" w:rsidRDefault="00CF4462">
          <w:pPr>
            <w:pStyle w:val="TOC3"/>
            <w:tabs>
              <w:tab w:val="left" w:pos="1320"/>
              <w:tab w:val="right" w:leader="dot" w:pos="9062"/>
            </w:tabs>
            <w:rPr>
              <w:rFonts w:eastAsiaTheme="minorEastAsia"/>
              <w:noProof/>
              <w:lang w:val="en-DE" w:eastAsia="en-DE"/>
            </w:rPr>
          </w:pPr>
          <w:hyperlink w:anchor="_Toc211258470" w:history="1">
            <w:r w:rsidR="00322D1F" w:rsidRPr="006D4F30">
              <w:rPr>
                <w:rStyle w:val="Hyperlink"/>
                <w:noProof/>
                <w:lang w:val="en-US"/>
              </w:rPr>
              <w:t>3.6.1</w:t>
            </w:r>
            <w:r w:rsidR="00322D1F">
              <w:rPr>
                <w:rFonts w:eastAsiaTheme="minorEastAsia"/>
                <w:noProof/>
                <w:lang w:val="en-DE" w:eastAsia="en-DE"/>
              </w:rPr>
              <w:tab/>
            </w:r>
            <w:r w:rsidR="00322D1F" w:rsidRPr="006D4F30">
              <w:rPr>
                <w:rStyle w:val="Hyperlink"/>
                <w:noProof/>
                <w:lang w:val="en-US"/>
              </w:rPr>
              <w:t>ECS runtime</w:t>
            </w:r>
            <w:r w:rsidR="00322D1F">
              <w:rPr>
                <w:noProof/>
                <w:webHidden/>
              </w:rPr>
              <w:tab/>
            </w:r>
            <w:r w:rsidR="00322D1F">
              <w:rPr>
                <w:noProof/>
                <w:webHidden/>
              </w:rPr>
              <w:fldChar w:fldCharType="begin"/>
            </w:r>
            <w:r w:rsidR="00322D1F">
              <w:rPr>
                <w:noProof/>
                <w:webHidden/>
              </w:rPr>
              <w:instrText xml:space="preserve"> PAGEREF _Toc211258470 \h </w:instrText>
            </w:r>
            <w:r w:rsidR="00322D1F">
              <w:rPr>
                <w:noProof/>
                <w:webHidden/>
              </w:rPr>
            </w:r>
            <w:r w:rsidR="00322D1F">
              <w:rPr>
                <w:noProof/>
                <w:webHidden/>
              </w:rPr>
              <w:fldChar w:fldCharType="separate"/>
            </w:r>
            <w:r w:rsidR="00AB3F97">
              <w:rPr>
                <w:noProof/>
                <w:webHidden/>
              </w:rPr>
              <w:t>78</w:t>
            </w:r>
            <w:r w:rsidR="00322D1F">
              <w:rPr>
                <w:noProof/>
                <w:webHidden/>
              </w:rPr>
              <w:fldChar w:fldCharType="end"/>
            </w:r>
          </w:hyperlink>
        </w:p>
        <w:p w14:paraId="7E3B6D8F" w14:textId="4AF39F43" w:rsidR="00322D1F" w:rsidRDefault="00CF4462">
          <w:pPr>
            <w:pStyle w:val="TOC3"/>
            <w:tabs>
              <w:tab w:val="left" w:pos="1320"/>
              <w:tab w:val="right" w:leader="dot" w:pos="9062"/>
            </w:tabs>
            <w:rPr>
              <w:rFonts w:eastAsiaTheme="minorEastAsia"/>
              <w:noProof/>
              <w:lang w:val="en-DE" w:eastAsia="en-DE"/>
            </w:rPr>
          </w:pPr>
          <w:hyperlink w:anchor="_Toc211258471" w:history="1">
            <w:r w:rsidR="00322D1F" w:rsidRPr="006D4F30">
              <w:rPr>
                <w:rStyle w:val="Hyperlink"/>
                <w:noProof/>
                <w:lang w:val="en-US"/>
              </w:rPr>
              <w:t>3.6.2</w:t>
            </w:r>
            <w:r w:rsidR="00322D1F">
              <w:rPr>
                <w:rFonts w:eastAsiaTheme="minorEastAsia"/>
                <w:noProof/>
                <w:lang w:val="en-DE" w:eastAsia="en-DE"/>
              </w:rPr>
              <w:tab/>
            </w:r>
            <w:r w:rsidR="00322D1F" w:rsidRPr="006D4F30">
              <w:rPr>
                <w:rStyle w:val="Hyperlink"/>
                <w:noProof/>
                <w:lang w:val="en-US"/>
              </w:rPr>
              <w:t>Device/Resource Management</w:t>
            </w:r>
            <w:r w:rsidR="00322D1F">
              <w:rPr>
                <w:noProof/>
                <w:webHidden/>
              </w:rPr>
              <w:tab/>
            </w:r>
            <w:r w:rsidR="00322D1F">
              <w:rPr>
                <w:noProof/>
                <w:webHidden/>
              </w:rPr>
              <w:fldChar w:fldCharType="begin"/>
            </w:r>
            <w:r w:rsidR="00322D1F">
              <w:rPr>
                <w:noProof/>
                <w:webHidden/>
              </w:rPr>
              <w:instrText xml:space="preserve"> PAGEREF _Toc211258471 \h </w:instrText>
            </w:r>
            <w:r w:rsidR="00322D1F">
              <w:rPr>
                <w:noProof/>
                <w:webHidden/>
              </w:rPr>
            </w:r>
            <w:r w:rsidR="00322D1F">
              <w:rPr>
                <w:noProof/>
                <w:webHidden/>
              </w:rPr>
              <w:fldChar w:fldCharType="separate"/>
            </w:r>
            <w:r w:rsidR="00AB3F97">
              <w:rPr>
                <w:noProof/>
                <w:webHidden/>
              </w:rPr>
              <w:t>84</w:t>
            </w:r>
            <w:r w:rsidR="00322D1F">
              <w:rPr>
                <w:noProof/>
                <w:webHidden/>
              </w:rPr>
              <w:fldChar w:fldCharType="end"/>
            </w:r>
          </w:hyperlink>
        </w:p>
        <w:p w14:paraId="48E70B0C" w14:textId="2D4F33C0" w:rsidR="00322D1F" w:rsidRDefault="00CF4462">
          <w:pPr>
            <w:pStyle w:val="TOC3"/>
            <w:tabs>
              <w:tab w:val="left" w:pos="1320"/>
              <w:tab w:val="right" w:leader="dot" w:pos="9062"/>
            </w:tabs>
            <w:rPr>
              <w:rFonts w:eastAsiaTheme="minorEastAsia"/>
              <w:noProof/>
              <w:lang w:val="en-DE" w:eastAsia="en-DE"/>
            </w:rPr>
          </w:pPr>
          <w:hyperlink w:anchor="_Toc211258472" w:history="1">
            <w:r w:rsidR="00322D1F" w:rsidRPr="006D4F30">
              <w:rPr>
                <w:rStyle w:val="Hyperlink"/>
                <w:noProof/>
                <w:lang w:val="en-US"/>
              </w:rPr>
              <w:t>3.6.3</w:t>
            </w:r>
            <w:r w:rsidR="00322D1F">
              <w:rPr>
                <w:rFonts w:eastAsiaTheme="minorEastAsia"/>
                <w:noProof/>
                <w:lang w:val="en-DE" w:eastAsia="en-DE"/>
              </w:rPr>
              <w:tab/>
            </w:r>
            <w:r w:rsidR="00322D1F" w:rsidRPr="006D4F30">
              <w:rPr>
                <w:rStyle w:val="Hyperlink"/>
                <w:noProof/>
                <w:lang w:val="en-US"/>
              </w:rPr>
              <w:t>Monitoring</w:t>
            </w:r>
            <w:r w:rsidR="00322D1F">
              <w:rPr>
                <w:noProof/>
                <w:webHidden/>
              </w:rPr>
              <w:tab/>
            </w:r>
            <w:r w:rsidR="00322D1F">
              <w:rPr>
                <w:noProof/>
                <w:webHidden/>
              </w:rPr>
              <w:fldChar w:fldCharType="begin"/>
            </w:r>
            <w:r w:rsidR="00322D1F">
              <w:rPr>
                <w:noProof/>
                <w:webHidden/>
              </w:rPr>
              <w:instrText xml:space="preserve"> PAGEREF _Toc211258472 \h </w:instrText>
            </w:r>
            <w:r w:rsidR="00322D1F">
              <w:rPr>
                <w:noProof/>
                <w:webHidden/>
              </w:rPr>
            </w:r>
            <w:r w:rsidR="00322D1F">
              <w:rPr>
                <w:noProof/>
                <w:webHidden/>
              </w:rPr>
              <w:fldChar w:fldCharType="separate"/>
            </w:r>
            <w:r w:rsidR="00AB3F97">
              <w:rPr>
                <w:noProof/>
                <w:webHidden/>
              </w:rPr>
              <w:t>88</w:t>
            </w:r>
            <w:r w:rsidR="00322D1F">
              <w:rPr>
                <w:noProof/>
                <w:webHidden/>
              </w:rPr>
              <w:fldChar w:fldCharType="end"/>
            </w:r>
          </w:hyperlink>
        </w:p>
        <w:p w14:paraId="629FAE30" w14:textId="3B56F2B5" w:rsidR="00322D1F" w:rsidRDefault="00CF4462">
          <w:pPr>
            <w:pStyle w:val="TOC2"/>
            <w:rPr>
              <w:rFonts w:eastAsiaTheme="minorEastAsia"/>
              <w:noProof/>
              <w:lang w:val="en-DE" w:eastAsia="en-DE"/>
            </w:rPr>
          </w:pPr>
          <w:hyperlink w:anchor="_Toc211258473" w:history="1">
            <w:r w:rsidR="00322D1F" w:rsidRPr="006D4F30">
              <w:rPr>
                <w:rStyle w:val="Hyperlink"/>
                <w:noProof/>
                <w:lang w:val="en-US"/>
              </w:rPr>
              <w:t>3.7</w:t>
            </w:r>
            <w:r w:rsidR="00322D1F">
              <w:rPr>
                <w:rFonts w:eastAsiaTheme="minorEastAsia"/>
                <w:noProof/>
                <w:lang w:val="en-DE" w:eastAsia="en-DE"/>
              </w:rPr>
              <w:tab/>
            </w:r>
            <w:r w:rsidR="00322D1F" w:rsidRPr="006D4F30">
              <w:rPr>
                <w:rStyle w:val="Hyperlink"/>
                <w:noProof/>
                <w:lang w:val="en-US"/>
              </w:rPr>
              <w:t>Storage, Security and Data Protection Layer</w:t>
            </w:r>
            <w:r w:rsidR="00322D1F">
              <w:rPr>
                <w:noProof/>
                <w:webHidden/>
              </w:rPr>
              <w:tab/>
            </w:r>
            <w:r w:rsidR="00322D1F">
              <w:rPr>
                <w:noProof/>
                <w:webHidden/>
              </w:rPr>
              <w:fldChar w:fldCharType="begin"/>
            </w:r>
            <w:r w:rsidR="00322D1F">
              <w:rPr>
                <w:noProof/>
                <w:webHidden/>
              </w:rPr>
              <w:instrText xml:space="preserve"> PAGEREF _Toc211258473 \h </w:instrText>
            </w:r>
            <w:r w:rsidR="00322D1F">
              <w:rPr>
                <w:noProof/>
                <w:webHidden/>
              </w:rPr>
            </w:r>
            <w:r w:rsidR="00322D1F">
              <w:rPr>
                <w:noProof/>
                <w:webHidden/>
              </w:rPr>
              <w:fldChar w:fldCharType="separate"/>
            </w:r>
            <w:r w:rsidR="00AB3F97">
              <w:rPr>
                <w:noProof/>
                <w:webHidden/>
              </w:rPr>
              <w:t>90</w:t>
            </w:r>
            <w:r w:rsidR="00322D1F">
              <w:rPr>
                <w:noProof/>
                <w:webHidden/>
              </w:rPr>
              <w:fldChar w:fldCharType="end"/>
            </w:r>
          </w:hyperlink>
        </w:p>
        <w:p w14:paraId="22EA57AF" w14:textId="3BA465E0" w:rsidR="00322D1F" w:rsidRDefault="00CF4462">
          <w:pPr>
            <w:pStyle w:val="TOC3"/>
            <w:tabs>
              <w:tab w:val="left" w:pos="1320"/>
              <w:tab w:val="right" w:leader="dot" w:pos="9062"/>
            </w:tabs>
            <w:rPr>
              <w:rFonts w:eastAsiaTheme="minorEastAsia"/>
              <w:noProof/>
              <w:lang w:val="en-DE" w:eastAsia="en-DE"/>
            </w:rPr>
          </w:pPr>
          <w:hyperlink w:anchor="_Toc211258474" w:history="1">
            <w:r w:rsidR="00322D1F" w:rsidRPr="006D4F30">
              <w:rPr>
                <w:rStyle w:val="Hyperlink"/>
                <w:noProof/>
                <w:lang w:val="en-US"/>
              </w:rPr>
              <w:t>3.7.1</w:t>
            </w:r>
            <w:r w:rsidR="00322D1F">
              <w:rPr>
                <w:rFonts w:eastAsiaTheme="minorEastAsia"/>
                <w:noProof/>
                <w:lang w:val="en-DE" w:eastAsia="en-DE"/>
              </w:rPr>
              <w:tab/>
            </w:r>
            <w:r w:rsidR="00322D1F" w:rsidRPr="006D4F30">
              <w:rPr>
                <w:rStyle w:val="Hyperlink"/>
                <w:noProof/>
                <w:lang w:val="en-US"/>
              </w:rPr>
              <w:t>KODEX platform service</w:t>
            </w:r>
            <w:r w:rsidR="00322D1F">
              <w:rPr>
                <w:noProof/>
                <w:webHidden/>
              </w:rPr>
              <w:tab/>
            </w:r>
            <w:r w:rsidR="00322D1F">
              <w:rPr>
                <w:noProof/>
                <w:webHidden/>
              </w:rPr>
              <w:fldChar w:fldCharType="begin"/>
            </w:r>
            <w:r w:rsidR="00322D1F">
              <w:rPr>
                <w:noProof/>
                <w:webHidden/>
              </w:rPr>
              <w:instrText xml:space="preserve"> PAGEREF _Toc211258474 \h </w:instrText>
            </w:r>
            <w:r w:rsidR="00322D1F">
              <w:rPr>
                <w:noProof/>
                <w:webHidden/>
              </w:rPr>
            </w:r>
            <w:r w:rsidR="00322D1F">
              <w:rPr>
                <w:noProof/>
                <w:webHidden/>
              </w:rPr>
              <w:fldChar w:fldCharType="separate"/>
            </w:r>
            <w:r w:rsidR="00AB3F97">
              <w:rPr>
                <w:noProof/>
                <w:webHidden/>
              </w:rPr>
              <w:t>90</w:t>
            </w:r>
            <w:r w:rsidR="00322D1F">
              <w:rPr>
                <w:noProof/>
                <w:webHidden/>
              </w:rPr>
              <w:fldChar w:fldCharType="end"/>
            </w:r>
          </w:hyperlink>
        </w:p>
        <w:p w14:paraId="13328BCD" w14:textId="6DE82B19" w:rsidR="00322D1F" w:rsidRDefault="00CF4462">
          <w:pPr>
            <w:pStyle w:val="TOC3"/>
            <w:tabs>
              <w:tab w:val="left" w:pos="1320"/>
              <w:tab w:val="right" w:leader="dot" w:pos="9062"/>
            </w:tabs>
            <w:rPr>
              <w:rFonts w:eastAsiaTheme="minorEastAsia"/>
              <w:noProof/>
              <w:lang w:val="en-DE" w:eastAsia="en-DE"/>
            </w:rPr>
          </w:pPr>
          <w:hyperlink w:anchor="_Toc211258475" w:history="1">
            <w:r w:rsidR="00322D1F" w:rsidRPr="006D4F30">
              <w:rPr>
                <w:rStyle w:val="Hyperlink"/>
                <w:noProof/>
                <w:lang w:val="en-US"/>
              </w:rPr>
              <w:t>3.7.2</w:t>
            </w:r>
            <w:r w:rsidR="00322D1F">
              <w:rPr>
                <w:rFonts w:eastAsiaTheme="minorEastAsia"/>
                <w:noProof/>
                <w:lang w:val="en-DE" w:eastAsia="en-DE"/>
              </w:rPr>
              <w:tab/>
            </w:r>
            <w:r w:rsidR="00322D1F" w:rsidRPr="006D4F30">
              <w:rPr>
                <w:rStyle w:val="Hyperlink"/>
                <w:noProof/>
                <w:lang w:val="en-US"/>
              </w:rPr>
              <w:t>Influx DB connector</w:t>
            </w:r>
            <w:r w:rsidR="00322D1F">
              <w:rPr>
                <w:noProof/>
                <w:webHidden/>
              </w:rPr>
              <w:tab/>
            </w:r>
            <w:r w:rsidR="00322D1F">
              <w:rPr>
                <w:noProof/>
                <w:webHidden/>
              </w:rPr>
              <w:fldChar w:fldCharType="begin"/>
            </w:r>
            <w:r w:rsidR="00322D1F">
              <w:rPr>
                <w:noProof/>
                <w:webHidden/>
              </w:rPr>
              <w:instrText xml:space="preserve"> PAGEREF _Toc211258475 \h </w:instrText>
            </w:r>
            <w:r w:rsidR="00322D1F">
              <w:rPr>
                <w:noProof/>
                <w:webHidden/>
              </w:rPr>
            </w:r>
            <w:r w:rsidR="00322D1F">
              <w:rPr>
                <w:noProof/>
                <w:webHidden/>
              </w:rPr>
              <w:fldChar w:fldCharType="separate"/>
            </w:r>
            <w:r w:rsidR="00AB3F97">
              <w:rPr>
                <w:noProof/>
                <w:webHidden/>
              </w:rPr>
              <w:t>91</w:t>
            </w:r>
            <w:r w:rsidR="00322D1F">
              <w:rPr>
                <w:noProof/>
                <w:webHidden/>
              </w:rPr>
              <w:fldChar w:fldCharType="end"/>
            </w:r>
          </w:hyperlink>
        </w:p>
        <w:p w14:paraId="1529E5EE" w14:textId="302EDAB4" w:rsidR="00322D1F" w:rsidRDefault="00CF4462">
          <w:pPr>
            <w:pStyle w:val="TOC2"/>
            <w:rPr>
              <w:rFonts w:eastAsiaTheme="minorEastAsia"/>
              <w:noProof/>
              <w:lang w:val="en-DE" w:eastAsia="en-DE"/>
            </w:rPr>
          </w:pPr>
          <w:hyperlink w:anchor="_Toc211258476" w:history="1">
            <w:r w:rsidR="00322D1F" w:rsidRPr="006D4F30">
              <w:rPr>
                <w:rStyle w:val="Hyperlink"/>
                <w:noProof/>
                <w:lang w:val="en-US"/>
              </w:rPr>
              <w:t>3.8</w:t>
            </w:r>
            <w:r w:rsidR="00322D1F">
              <w:rPr>
                <w:rFonts w:eastAsiaTheme="minorEastAsia"/>
                <w:noProof/>
                <w:lang w:val="en-DE" w:eastAsia="en-DE"/>
              </w:rPr>
              <w:tab/>
            </w:r>
            <w:r w:rsidR="00322D1F" w:rsidRPr="006D4F30">
              <w:rPr>
                <w:rStyle w:val="Hyperlink"/>
                <w:noProof/>
                <w:lang w:val="en-US"/>
              </w:rPr>
              <w:t>Reusable Intelligent Services Layer</w:t>
            </w:r>
            <w:r w:rsidR="00322D1F">
              <w:rPr>
                <w:noProof/>
                <w:webHidden/>
              </w:rPr>
              <w:tab/>
            </w:r>
            <w:r w:rsidR="00322D1F">
              <w:rPr>
                <w:noProof/>
                <w:webHidden/>
              </w:rPr>
              <w:fldChar w:fldCharType="begin"/>
            </w:r>
            <w:r w:rsidR="00322D1F">
              <w:rPr>
                <w:noProof/>
                <w:webHidden/>
              </w:rPr>
              <w:instrText xml:space="preserve"> PAGEREF _Toc211258476 \h </w:instrText>
            </w:r>
            <w:r w:rsidR="00322D1F">
              <w:rPr>
                <w:noProof/>
                <w:webHidden/>
              </w:rPr>
            </w:r>
            <w:r w:rsidR="00322D1F">
              <w:rPr>
                <w:noProof/>
                <w:webHidden/>
              </w:rPr>
              <w:fldChar w:fldCharType="separate"/>
            </w:r>
            <w:r w:rsidR="00AB3F97">
              <w:rPr>
                <w:noProof/>
                <w:webHidden/>
              </w:rPr>
              <w:t>92</w:t>
            </w:r>
            <w:r w:rsidR="00322D1F">
              <w:rPr>
                <w:noProof/>
                <w:webHidden/>
              </w:rPr>
              <w:fldChar w:fldCharType="end"/>
            </w:r>
          </w:hyperlink>
        </w:p>
        <w:p w14:paraId="0366A69E" w14:textId="73FC35B5" w:rsidR="00322D1F" w:rsidRDefault="00CF4462">
          <w:pPr>
            <w:pStyle w:val="TOC3"/>
            <w:tabs>
              <w:tab w:val="left" w:pos="1320"/>
              <w:tab w:val="right" w:leader="dot" w:pos="9062"/>
            </w:tabs>
            <w:rPr>
              <w:rFonts w:eastAsiaTheme="minorEastAsia"/>
              <w:noProof/>
              <w:lang w:val="en-DE" w:eastAsia="en-DE"/>
            </w:rPr>
          </w:pPr>
          <w:hyperlink w:anchor="_Toc211258477" w:history="1">
            <w:r w:rsidR="00322D1F" w:rsidRPr="006D4F30">
              <w:rPr>
                <w:rStyle w:val="Hyperlink"/>
                <w:noProof/>
                <w:lang w:val="en-US"/>
              </w:rPr>
              <w:t>3.8.1</w:t>
            </w:r>
            <w:r w:rsidR="00322D1F">
              <w:rPr>
                <w:rFonts w:eastAsiaTheme="minorEastAsia"/>
                <w:noProof/>
                <w:lang w:val="en-DE" w:eastAsia="en-DE"/>
              </w:rPr>
              <w:tab/>
            </w:r>
            <w:r w:rsidR="00322D1F" w:rsidRPr="006D4F30">
              <w:rPr>
                <w:rStyle w:val="Hyperlink"/>
                <w:noProof/>
                <w:lang w:val="en-US"/>
              </w:rPr>
              <w:t>Data Processing Function Library</w:t>
            </w:r>
            <w:r w:rsidR="00322D1F">
              <w:rPr>
                <w:noProof/>
                <w:webHidden/>
              </w:rPr>
              <w:tab/>
            </w:r>
            <w:r w:rsidR="00322D1F">
              <w:rPr>
                <w:noProof/>
                <w:webHidden/>
              </w:rPr>
              <w:fldChar w:fldCharType="begin"/>
            </w:r>
            <w:r w:rsidR="00322D1F">
              <w:rPr>
                <w:noProof/>
                <w:webHidden/>
              </w:rPr>
              <w:instrText xml:space="preserve"> PAGEREF _Toc211258477 \h </w:instrText>
            </w:r>
            <w:r w:rsidR="00322D1F">
              <w:rPr>
                <w:noProof/>
                <w:webHidden/>
              </w:rPr>
            </w:r>
            <w:r w:rsidR="00322D1F">
              <w:rPr>
                <w:noProof/>
                <w:webHidden/>
              </w:rPr>
              <w:fldChar w:fldCharType="separate"/>
            </w:r>
            <w:r w:rsidR="00AB3F97">
              <w:rPr>
                <w:noProof/>
                <w:webHidden/>
              </w:rPr>
              <w:t>92</w:t>
            </w:r>
            <w:r w:rsidR="00322D1F">
              <w:rPr>
                <w:noProof/>
                <w:webHidden/>
              </w:rPr>
              <w:fldChar w:fldCharType="end"/>
            </w:r>
          </w:hyperlink>
        </w:p>
        <w:p w14:paraId="1412B5FF" w14:textId="38B414B9" w:rsidR="00322D1F" w:rsidRDefault="00CF4462">
          <w:pPr>
            <w:pStyle w:val="TOC3"/>
            <w:tabs>
              <w:tab w:val="left" w:pos="1320"/>
              <w:tab w:val="right" w:leader="dot" w:pos="9062"/>
            </w:tabs>
            <w:rPr>
              <w:rFonts w:eastAsiaTheme="minorEastAsia"/>
              <w:noProof/>
              <w:lang w:val="en-DE" w:eastAsia="en-DE"/>
            </w:rPr>
          </w:pPr>
          <w:hyperlink w:anchor="_Toc211258478" w:history="1">
            <w:r w:rsidR="00322D1F" w:rsidRPr="006D4F30">
              <w:rPr>
                <w:rStyle w:val="Hyperlink"/>
                <w:noProof/>
                <w:lang w:val="en-US"/>
              </w:rPr>
              <w:t>3.8.2</w:t>
            </w:r>
            <w:r w:rsidR="00322D1F">
              <w:rPr>
                <w:rFonts w:eastAsiaTheme="minorEastAsia"/>
                <w:noProof/>
                <w:lang w:val="en-DE" w:eastAsia="en-DE"/>
              </w:rPr>
              <w:tab/>
            </w:r>
            <w:r w:rsidR="00322D1F" w:rsidRPr="006D4F30">
              <w:rPr>
                <w:rStyle w:val="Hyperlink"/>
                <w:noProof/>
                <w:lang w:val="en-US"/>
              </w:rPr>
              <w:t>RapidMiner RTSA service</w:t>
            </w:r>
            <w:r w:rsidR="00322D1F">
              <w:rPr>
                <w:noProof/>
                <w:webHidden/>
              </w:rPr>
              <w:tab/>
            </w:r>
            <w:r w:rsidR="00322D1F">
              <w:rPr>
                <w:noProof/>
                <w:webHidden/>
              </w:rPr>
              <w:fldChar w:fldCharType="begin"/>
            </w:r>
            <w:r w:rsidR="00322D1F">
              <w:rPr>
                <w:noProof/>
                <w:webHidden/>
              </w:rPr>
              <w:instrText xml:space="preserve"> PAGEREF _Toc211258478 \h </w:instrText>
            </w:r>
            <w:r w:rsidR="00322D1F">
              <w:rPr>
                <w:noProof/>
                <w:webHidden/>
              </w:rPr>
            </w:r>
            <w:r w:rsidR="00322D1F">
              <w:rPr>
                <w:noProof/>
                <w:webHidden/>
              </w:rPr>
              <w:fldChar w:fldCharType="separate"/>
            </w:r>
            <w:r w:rsidR="00AB3F97">
              <w:rPr>
                <w:noProof/>
                <w:webHidden/>
              </w:rPr>
              <w:t>93</w:t>
            </w:r>
            <w:r w:rsidR="00322D1F">
              <w:rPr>
                <w:noProof/>
                <w:webHidden/>
              </w:rPr>
              <w:fldChar w:fldCharType="end"/>
            </w:r>
          </w:hyperlink>
        </w:p>
        <w:p w14:paraId="2CDCACC3" w14:textId="61026D55" w:rsidR="00322D1F" w:rsidRDefault="00CF4462">
          <w:pPr>
            <w:pStyle w:val="TOC3"/>
            <w:tabs>
              <w:tab w:val="left" w:pos="1320"/>
              <w:tab w:val="right" w:leader="dot" w:pos="9062"/>
            </w:tabs>
            <w:rPr>
              <w:rFonts w:eastAsiaTheme="minorEastAsia"/>
              <w:noProof/>
              <w:lang w:val="en-DE" w:eastAsia="en-DE"/>
            </w:rPr>
          </w:pPr>
          <w:hyperlink w:anchor="_Toc211258479" w:history="1">
            <w:r w:rsidR="00322D1F" w:rsidRPr="006D4F30">
              <w:rPr>
                <w:rStyle w:val="Hyperlink"/>
                <w:noProof/>
                <w:lang w:val="en-US"/>
              </w:rPr>
              <w:t>3.8.3</w:t>
            </w:r>
            <w:r w:rsidR="00322D1F">
              <w:rPr>
                <w:rFonts w:eastAsiaTheme="minorEastAsia"/>
                <w:noProof/>
                <w:lang w:val="en-DE" w:eastAsia="en-DE"/>
              </w:rPr>
              <w:tab/>
            </w:r>
            <w:r w:rsidR="00322D1F" w:rsidRPr="006D4F30">
              <w:rPr>
                <w:rStyle w:val="Hyperlink"/>
                <w:noProof/>
                <w:lang w:val="en-US"/>
              </w:rPr>
              <w:t>Flower-based Federated Learning</w:t>
            </w:r>
            <w:r w:rsidR="00322D1F">
              <w:rPr>
                <w:noProof/>
                <w:webHidden/>
              </w:rPr>
              <w:tab/>
            </w:r>
            <w:r w:rsidR="00322D1F">
              <w:rPr>
                <w:noProof/>
                <w:webHidden/>
              </w:rPr>
              <w:fldChar w:fldCharType="begin"/>
            </w:r>
            <w:r w:rsidR="00322D1F">
              <w:rPr>
                <w:noProof/>
                <w:webHidden/>
              </w:rPr>
              <w:instrText xml:space="preserve"> PAGEREF _Toc211258479 \h </w:instrText>
            </w:r>
            <w:r w:rsidR="00322D1F">
              <w:rPr>
                <w:noProof/>
                <w:webHidden/>
              </w:rPr>
            </w:r>
            <w:r w:rsidR="00322D1F">
              <w:rPr>
                <w:noProof/>
                <w:webHidden/>
              </w:rPr>
              <w:fldChar w:fldCharType="separate"/>
            </w:r>
            <w:r w:rsidR="00AB3F97">
              <w:rPr>
                <w:noProof/>
                <w:webHidden/>
              </w:rPr>
              <w:t>93</w:t>
            </w:r>
            <w:r w:rsidR="00322D1F">
              <w:rPr>
                <w:noProof/>
                <w:webHidden/>
              </w:rPr>
              <w:fldChar w:fldCharType="end"/>
            </w:r>
          </w:hyperlink>
        </w:p>
        <w:p w14:paraId="28DC865D" w14:textId="0D037EE0" w:rsidR="00322D1F" w:rsidRDefault="00CF4462">
          <w:pPr>
            <w:pStyle w:val="TOC2"/>
            <w:rPr>
              <w:rFonts w:eastAsiaTheme="minorEastAsia"/>
              <w:noProof/>
              <w:lang w:val="en-DE" w:eastAsia="en-DE"/>
            </w:rPr>
          </w:pPr>
          <w:hyperlink w:anchor="_Toc211258480" w:history="1">
            <w:r w:rsidR="00322D1F" w:rsidRPr="006D4F30">
              <w:rPr>
                <w:rStyle w:val="Hyperlink"/>
                <w:noProof/>
                <w:lang w:val="en-US"/>
              </w:rPr>
              <w:t>3.9</w:t>
            </w:r>
            <w:r w:rsidR="00322D1F">
              <w:rPr>
                <w:rFonts w:eastAsiaTheme="minorEastAsia"/>
                <w:noProof/>
                <w:lang w:val="en-DE" w:eastAsia="en-DE"/>
              </w:rPr>
              <w:tab/>
            </w:r>
            <w:r w:rsidR="00322D1F" w:rsidRPr="006D4F30">
              <w:rPr>
                <w:rStyle w:val="Hyperlink"/>
                <w:noProof/>
                <w:lang w:val="en-US"/>
              </w:rPr>
              <w:t>Configuration Layer</w:t>
            </w:r>
            <w:r w:rsidR="00322D1F">
              <w:rPr>
                <w:noProof/>
                <w:webHidden/>
              </w:rPr>
              <w:tab/>
            </w:r>
            <w:r w:rsidR="00322D1F">
              <w:rPr>
                <w:noProof/>
                <w:webHidden/>
              </w:rPr>
              <w:fldChar w:fldCharType="begin"/>
            </w:r>
            <w:r w:rsidR="00322D1F">
              <w:rPr>
                <w:noProof/>
                <w:webHidden/>
              </w:rPr>
              <w:instrText xml:space="preserve"> PAGEREF _Toc211258480 \h </w:instrText>
            </w:r>
            <w:r w:rsidR="00322D1F">
              <w:rPr>
                <w:noProof/>
                <w:webHidden/>
              </w:rPr>
            </w:r>
            <w:r w:rsidR="00322D1F">
              <w:rPr>
                <w:noProof/>
                <w:webHidden/>
              </w:rPr>
              <w:fldChar w:fldCharType="separate"/>
            </w:r>
            <w:r w:rsidR="00AB3F97">
              <w:rPr>
                <w:noProof/>
                <w:webHidden/>
              </w:rPr>
              <w:t>94</w:t>
            </w:r>
            <w:r w:rsidR="00322D1F">
              <w:rPr>
                <w:noProof/>
                <w:webHidden/>
              </w:rPr>
              <w:fldChar w:fldCharType="end"/>
            </w:r>
          </w:hyperlink>
        </w:p>
        <w:p w14:paraId="2F1B693D" w14:textId="267C2302" w:rsidR="00322D1F" w:rsidRDefault="00CF4462">
          <w:pPr>
            <w:pStyle w:val="TOC2"/>
            <w:rPr>
              <w:rFonts w:eastAsiaTheme="minorEastAsia"/>
              <w:noProof/>
              <w:lang w:val="en-DE" w:eastAsia="en-DE"/>
            </w:rPr>
          </w:pPr>
          <w:hyperlink w:anchor="_Toc211258481" w:history="1">
            <w:r w:rsidR="00322D1F" w:rsidRPr="006D4F30">
              <w:rPr>
                <w:rStyle w:val="Hyperlink"/>
                <w:noProof/>
                <w:lang w:val="en-US"/>
              </w:rPr>
              <w:t>3.10</w:t>
            </w:r>
            <w:r w:rsidR="00322D1F">
              <w:rPr>
                <w:rFonts w:eastAsiaTheme="minorEastAsia"/>
                <w:noProof/>
                <w:lang w:val="en-DE" w:eastAsia="en-DE"/>
              </w:rPr>
              <w:tab/>
            </w:r>
            <w:r w:rsidR="00322D1F" w:rsidRPr="006D4F30">
              <w:rPr>
                <w:rStyle w:val="Hyperlink"/>
                <w:noProof/>
                <w:lang w:val="en-US"/>
              </w:rPr>
              <w:t>Application Layer</w:t>
            </w:r>
            <w:r w:rsidR="00322D1F">
              <w:rPr>
                <w:noProof/>
                <w:webHidden/>
              </w:rPr>
              <w:tab/>
            </w:r>
            <w:r w:rsidR="00322D1F">
              <w:rPr>
                <w:noProof/>
                <w:webHidden/>
              </w:rPr>
              <w:fldChar w:fldCharType="begin"/>
            </w:r>
            <w:r w:rsidR="00322D1F">
              <w:rPr>
                <w:noProof/>
                <w:webHidden/>
              </w:rPr>
              <w:instrText xml:space="preserve"> PAGEREF _Toc211258481 \h </w:instrText>
            </w:r>
            <w:r w:rsidR="00322D1F">
              <w:rPr>
                <w:noProof/>
                <w:webHidden/>
              </w:rPr>
            </w:r>
            <w:r w:rsidR="00322D1F">
              <w:rPr>
                <w:noProof/>
                <w:webHidden/>
              </w:rPr>
              <w:fldChar w:fldCharType="separate"/>
            </w:r>
            <w:r w:rsidR="00AB3F97">
              <w:rPr>
                <w:noProof/>
                <w:webHidden/>
              </w:rPr>
              <w:t>96</w:t>
            </w:r>
            <w:r w:rsidR="00322D1F">
              <w:rPr>
                <w:noProof/>
                <w:webHidden/>
              </w:rPr>
              <w:fldChar w:fldCharType="end"/>
            </w:r>
          </w:hyperlink>
        </w:p>
        <w:p w14:paraId="49A11FA1" w14:textId="598EBB5E" w:rsidR="00322D1F" w:rsidRDefault="00CF4462">
          <w:pPr>
            <w:pStyle w:val="TOC2"/>
            <w:rPr>
              <w:rFonts w:eastAsiaTheme="minorEastAsia"/>
              <w:noProof/>
              <w:lang w:val="en-DE" w:eastAsia="en-DE"/>
            </w:rPr>
          </w:pPr>
          <w:hyperlink w:anchor="_Toc211258482" w:history="1">
            <w:r w:rsidR="00322D1F" w:rsidRPr="006D4F30">
              <w:rPr>
                <w:rStyle w:val="Hyperlink"/>
                <w:noProof/>
                <w:lang w:val="en-US"/>
              </w:rPr>
              <w:t>3.11</w:t>
            </w:r>
            <w:r w:rsidR="00322D1F">
              <w:rPr>
                <w:rFonts w:eastAsiaTheme="minorEastAsia"/>
                <w:noProof/>
                <w:lang w:val="en-DE" w:eastAsia="en-DE"/>
              </w:rPr>
              <w:tab/>
            </w:r>
            <w:r w:rsidR="00322D1F" w:rsidRPr="006D4F30">
              <w:rPr>
                <w:rStyle w:val="Hyperlink"/>
                <w:noProof/>
                <w:lang w:val="en-US"/>
              </w:rPr>
              <w:t>Platform Server(s)</w:t>
            </w:r>
            <w:r w:rsidR="00322D1F">
              <w:rPr>
                <w:noProof/>
                <w:webHidden/>
              </w:rPr>
              <w:tab/>
            </w:r>
            <w:r w:rsidR="00322D1F">
              <w:rPr>
                <w:noProof/>
                <w:webHidden/>
              </w:rPr>
              <w:fldChar w:fldCharType="begin"/>
            </w:r>
            <w:r w:rsidR="00322D1F">
              <w:rPr>
                <w:noProof/>
                <w:webHidden/>
              </w:rPr>
              <w:instrText xml:space="preserve"> PAGEREF _Toc211258482 \h </w:instrText>
            </w:r>
            <w:r w:rsidR="00322D1F">
              <w:rPr>
                <w:noProof/>
                <w:webHidden/>
              </w:rPr>
            </w:r>
            <w:r w:rsidR="00322D1F">
              <w:rPr>
                <w:noProof/>
                <w:webHidden/>
              </w:rPr>
              <w:fldChar w:fldCharType="separate"/>
            </w:r>
            <w:r w:rsidR="00AB3F97">
              <w:rPr>
                <w:noProof/>
                <w:webHidden/>
              </w:rPr>
              <w:t>96</w:t>
            </w:r>
            <w:r w:rsidR="00322D1F">
              <w:rPr>
                <w:noProof/>
                <w:webHidden/>
              </w:rPr>
              <w:fldChar w:fldCharType="end"/>
            </w:r>
          </w:hyperlink>
        </w:p>
        <w:p w14:paraId="45472E7E" w14:textId="2CDCBBD2" w:rsidR="00322D1F" w:rsidRDefault="00CF4462">
          <w:pPr>
            <w:pStyle w:val="TOC2"/>
            <w:rPr>
              <w:rFonts w:eastAsiaTheme="minorEastAsia"/>
              <w:noProof/>
              <w:lang w:val="en-DE" w:eastAsia="en-DE"/>
            </w:rPr>
          </w:pPr>
          <w:hyperlink w:anchor="_Toc211258483" w:history="1">
            <w:r w:rsidR="00322D1F" w:rsidRPr="006D4F30">
              <w:rPr>
                <w:rStyle w:val="Hyperlink"/>
                <w:noProof/>
                <w:lang w:val="en-US"/>
              </w:rPr>
              <w:t>3.12</w:t>
            </w:r>
            <w:r w:rsidR="00322D1F">
              <w:rPr>
                <w:rFonts w:eastAsiaTheme="minorEastAsia"/>
                <w:noProof/>
                <w:lang w:val="en-DE" w:eastAsia="en-DE"/>
              </w:rPr>
              <w:tab/>
            </w:r>
            <w:r w:rsidR="00322D1F" w:rsidRPr="006D4F30">
              <w:rPr>
                <w:rStyle w:val="Hyperlink"/>
                <w:noProof/>
                <w:lang w:val="en-US"/>
              </w:rPr>
              <w:t>Platform Management User Interface</w:t>
            </w:r>
            <w:r w:rsidR="00322D1F">
              <w:rPr>
                <w:noProof/>
                <w:webHidden/>
              </w:rPr>
              <w:tab/>
            </w:r>
            <w:r w:rsidR="00322D1F">
              <w:rPr>
                <w:noProof/>
                <w:webHidden/>
              </w:rPr>
              <w:fldChar w:fldCharType="begin"/>
            </w:r>
            <w:r w:rsidR="00322D1F">
              <w:rPr>
                <w:noProof/>
                <w:webHidden/>
              </w:rPr>
              <w:instrText xml:space="preserve"> PAGEREF _Toc211258483 \h </w:instrText>
            </w:r>
            <w:r w:rsidR="00322D1F">
              <w:rPr>
                <w:noProof/>
                <w:webHidden/>
              </w:rPr>
            </w:r>
            <w:r w:rsidR="00322D1F">
              <w:rPr>
                <w:noProof/>
                <w:webHidden/>
              </w:rPr>
              <w:fldChar w:fldCharType="separate"/>
            </w:r>
            <w:r w:rsidR="00AB3F97">
              <w:rPr>
                <w:noProof/>
                <w:webHidden/>
              </w:rPr>
              <w:t>99</w:t>
            </w:r>
            <w:r w:rsidR="00322D1F">
              <w:rPr>
                <w:noProof/>
                <w:webHidden/>
              </w:rPr>
              <w:fldChar w:fldCharType="end"/>
            </w:r>
          </w:hyperlink>
        </w:p>
        <w:p w14:paraId="56CF6ACB" w14:textId="4087B9C0" w:rsidR="00322D1F" w:rsidRDefault="00CF4462">
          <w:pPr>
            <w:pStyle w:val="TOC2"/>
            <w:rPr>
              <w:rFonts w:eastAsiaTheme="minorEastAsia"/>
              <w:noProof/>
              <w:lang w:val="en-DE" w:eastAsia="en-DE"/>
            </w:rPr>
          </w:pPr>
          <w:hyperlink w:anchor="_Toc211258484" w:history="1">
            <w:r w:rsidR="00322D1F" w:rsidRPr="006D4F30">
              <w:rPr>
                <w:rStyle w:val="Hyperlink"/>
                <w:noProof/>
                <w:lang w:val="en-US"/>
              </w:rPr>
              <w:t>3.13</w:t>
            </w:r>
            <w:r w:rsidR="00322D1F">
              <w:rPr>
                <w:rFonts w:eastAsiaTheme="minorEastAsia"/>
                <w:noProof/>
                <w:lang w:val="en-DE" w:eastAsia="en-DE"/>
              </w:rPr>
              <w:tab/>
            </w:r>
            <w:r w:rsidR="00322D1F" w:rsidRPr="006D4F30">
              <w:rPr>
                <w:rStyle w:val="Hyperlink"/>
                <w:noProof/>
                <w:lang w:val="en-US"/>
              </w:rPr>
              <w:t>Test support</w:t>
            </w:r>
            <w:r w:rsidR="00322D1F">
              <w:rPr>
                <w:noProof/>
                <w:webHidden/>
              </w:rPr>
              <w:tab/>
            </w:r>
            <w:r w:rsidR="00322D1F">
              <w:rPr>
                <w:noProof/>
                <w:webHidden/>
              </w:rPr>
              <w:fldChar w:fldCharType="begin"/>
            </w:r>
            <w:r w:rsidR="00322D1F">
              <w:rPr>
                <w:noProof/>
                <w:webHidden/>
              </w:rPr>
              <w:instrText xml:space="preserve"> PAGEREF _Toc211258484 \h </w:instrText>
            </w:r>
            <w:r w:rsidR="00322D1F">
              <w:rPr>
                <w:noProof/>
                <w:webHidden/>
              </w:rPr>
            </w:r>
            <w:r w:rsidR="00322D1F">
              <w:rPr>
                <w:noProof/>
                <w:webHidden/>
              </w:rPr>
              <w:fldChar w:fldCharType="separate"/>
            </w:r>
            <w:r w:rsidR="00AB3F97">
              <w:rPr>
                <w:noProof/>
                <w:webHidden/>
              </w:rPr>
              <w:t>106</w:t>
            </w:r>
            <w:r w:rsidR="00322D1F">
              <w:rPr>
                <w:noProof/>
                <w:webHidden/>
              </w:rPr>
              <w:fldChar w:fldCharType="end"/>
            </w:r>
          </w:hyperlink>
        </w:p>
        <w:p w14:paraId="6E40D179" w14:textId="0B0481E9" w:rsidR="00322D1F" w:rsidRDefault="00CF4462">
          <w:pPr>
            <w:pStyle w:val="TOC1"/>
            <w:rPr>
              <w:rFonts w:eastAsiaTheme="minorEastAsia"/>
              <w:noProof/>
              <w:lang w:val="en-DE" w:eastAsia="en-DE"/>
            </w:rPr>
          </w:pPr>
          <w:hyperlink w:anchor="_Toc211258485" w:history="1">
            <w:r w:rsidR="00322D1F" w:rsidRPr="006D4F30">
              <w:rPr>
                <w:rStyle w:val="Hyperlink"/>
                <w:noProof/>
                <w:lang w:val="en-US"/>
              </w:rPr>
              <w:t>4</w:t>
            </w:r>
            <w:r w:rsidR="00322D1F">
              <w:rPr>
                <w:rFonts w:eastAsiaTheme="minorEastAsia"/>
                <w:noProof/>
                <w:lang w:val="en-DE" w:eastAsia="en-DE"/>
              </w:rPr>
              <w:tab/>
            </w:r>
            <w:r w:rsidR="00322D1F" w:rsidRPr="006D4F30">
              <w:rPr>
                <w:rStyle w:val="Hyperlink"/>
                <w:noProof/>
                <w:lang w:val="en-US"/>
              </w:rPr>
              <w:t>Architectural Decisions and Constraints</w:t>
            </w:r>
            <w:r w:rsidR="00322D1F">
              <w:rPr>
                <w:noProof/>
                <w:webHidden/>
              </w:rPr>
              <w:tab/>
            </w:r>
            <w:r w:rsidR="00322D1F">
              <w:rPr>
                <w:noProof/>
                <w:webHidden/>
              </w:rPr>
              <w:fldChar w:fldCharType="begin"/>
            </w:r>
            <w:r w:rsidR="00322D1F">
              <w:rPr>
                <w:noProof/>
                <w:webHidden/>
              </w:rPr>
              <w:instrText xml:space="preserve"> PAGEREF _Toc211258485 \h </w:instrText>
            </w:r>
            <w:r w:rsidR="00322D1F">
              <w:rPr>
                <w:noProof/>
                <w:webHidden/>
              </w:rPr>
            </w:r>
            <w:r w:rsidR="00322D1F">
              <w:rPr>
                <w:noProof/>
                <w:webHidden/>
              </w:rPr>
              <w:fldChar w:fldCharType="separate"/>
            </w:r>
            <w:r w:rsidR="00AB3F97">
              <w:rPr>
                <w:noProof/>
                <w:webHidden/>
              </w:rPr>
              <w:t>109</w:t>
            </w:r>
            <w:r w:rsidR="00322D1F">
              <w:rPr>
                <w:noProof/>
                <w:webHidden/>
              </w:rPr>
              <w:fldChar w:fldCharType="end"/>
            </w:r>
          </w:hyperlink>
        </w:p>
        <w:p w14:paraId="47B10618" w14:textId="4821C8B5" w:rsidR="00322D1F" w:rsidRDefault="00CF4462">
          <w:pPr>
            <w:pStyle w:val="TOC1"/>
            <w:rPr>
              <w:rFonts w:eastAsiaTheme="minorEastAsia"/>
              <w:noProof/>
              <w:lang w:val="en-DE" w:eastAsia="en-DE"/>
            </w:rPr>
          </w:pPr>
          <w:hyperlink w:anchor="_Toc211258486" w:history="1">
            <w:r w:rsidR="00322D1F" w:rsidRPr="006D4F30">
              <w:rPr>
                <w:rStyle w:val="Hyperlink"/>
                <w:noProof/>
                <w:lang w:val="en-US"/>
              </w:rPr>
              <w:t>5</w:t>
            </w:r>
            <w:r w:rsidR="00322D1F">
              <w:rPr>
                <w:rFonts w:eastAsiaTheme="minorEastAsia"/>
                <w:noProof/>
                <w:lang w:val="en-DE" w:eastAsia="en-DE"/>
              </w:rPr>
              <w:tab/>
            </w:r>
            <w:r w:rsidR="00322D1F" w:rsidRPr="006D4F30">
              <w:rPr>
                <w:rStyle w:val="Hyperlink"/>
                <w:noProof/>
                <w:lang w:val="en-US"/>
              </w:rPr>
              <w:t>Asset Administration Shells</w:t>
            </w:r>
            <w:r w:rsidR="00322D1F">
              <w:rPr>
                <w:noProof/>
                <w:webHidden/>
              </w:rPr>
              <w:tab/>
            </w:r>
            <w:r w:rsidR="00322D1F">
              <w:rPr>
                <w:noProof/>
                <w:webHidden/>
              </w:rPr>
              <w:fldChar w:fldCharType="begin"/>
            </w:r>
            <w:r w:rsidR="00322D1F">
              <w:rPr>
                <w:noProof/>
                <w:webHidden/>
              </w:rPr>
              <w:instrText xml:space="preserve"> PAGEREF _Toc211258486 \h </w:instrText>
            </w:r>
            <w:r w:rsidR="00322D1F">
              <w:rPr>
                <w:noProof/>
                <w:webHidden/>
              </w:rPr>
            </w:r>
            <w:r w:rsidR="00322D1F">
              <w:rPr>
                <w:noProof/>
                <w:webHidden/>
              </w:rPr>
              <w:fldChar w:fldCharType="separate"/>
            </w:r>
            <w:r w:rsidR="00AB3F97">
              <w:rPr>
                <w:noProof/>
                <w:webHidden/>
              </w:rPr>
              <w:t>113</w:t>
            </w:r>
            <w:r w:rsidR="00322D1F">
              <w:rPr>
                <w:noProof/>
                <w:webHidden/>
              </w:rPr>
              <w:fldChar w:fldCharType="end"/>
            </w:r>
          </w:hyperlink>
        </w:p>
        <w:p w14:paraId="6D43995D" w14:textId="3123A908" w:rsidR="00322D1F" w:rsidRDefault="00CF4462">
          <w:pPr>
            <w:pStyle w:val="TOC1"/>
            <w:rPr>
              <w:rFonts w:eastAsiaTheme="minorEastAsia"/>
              <w:noProof/>
              <w:lang w:val="en-DE" w:eastAsia="en-DE"/>
            </w:rPr>
          </w:pPr>
          <w:hyperlink w:anchor="_Toc211258487" w:history="1">
            <w:r w:rsidR="00322D1F" w:rsidRPr="006D4F30">
              <w:rPr>
                <w:rStyle w:val="Hyperlink"/>
                <w:noProof/>
                <w:lang w:val="en-US"/>
              </w:rPr>
              <w:t>6</w:t>
            </w:r>
            <w:r w:rsidR="00322D1F">
              <w:rPr>
                <w:rFonts w:eastAsiaTheme="minorEastAsia"/>
                <w:noProof/>
                <w:lang w:val="en-DE" w:eastAsia="en-DE"/>
              </w:rPr>
              <w:tab/>
            </w:r>
            <w:r w:rsidR="00322D1F" w:rsidRPr="006D4F30">
              <w:rPr>
                <w:rStyle w:val="Hyperlink"/>
                <w:noProof/>
                <w:lang w:val="en-US"/>
              </w:rPr>
              <w:t>Platform Configuration</w:t>
            </w:r>
            <w:r w:rsidR="00322D1F">
              <w:rPr>
                <w:noProof/>
                <w:webHidden/>
              </w:rPr>
              <w:tab/>
            </w:r>
            <w:r w:rsidR="00322D1F">
              <w:rPr>
                <w:noProof/>
                <w:webHidden/>
              </w:rPr>
              <w:fldChar w:fldCharType="begin"/>
            </w:r>
            <w:r w:rsidR="00322D1F">
              <w:rPr>
                <w:noProof/>
                <w:webHidden/>
              </w:rPr>
              <w:instrText xml:space="preserve"> PAGEREF _Toc211258487 \h </w:instrText>
            </w:r>
            <w:r w:rsidR="00322D1F">
              <w:rPr>
                <w:noProof/>
                <w:webHidden/>
              </w:rPr>
            </w:r>
            <w:r w:rsidR="00322D1F">
              <w:rPr>
                <w:noProof/>
                <w:webHidden/>
              </w:rPr>
              <w:fldChar w:fldCharType="separate"/>
            </w:r>
            <w:r w:rsidR="00AB3F97">
              <w:rPr>
                <w:noProof/>
                <w:webHidden/>
              </w:rPr>
              <w:t>117</w:t>
            </w:r>
            <w:r w:rsidR="00322D1F">
              <w:rPr>
                <w:noProof/>
                <w:webHidden/>
              </w:rPr>
              <w:fldChar w:fldCharType="end"/>
            </w:r>
          </w:hyperlink>
        </w:p>
        <w:p w14:paraId="555F6C09" w14:textId="0429C590" w:rsidR="00322D1F" w:rsidRDefault="00CF4462">
          <w:pPr>
            <w:pStyle w:val="TOC2"/>
            <w:rPr>
              <w:rFonts w:eastAsiaTheme="minorEastAsia"/>
              <w:noProof/>
              <w:lang w:val="en-DE" w:eastAsia="en-DE"/>
            </w:rPr>
          </w:pPr>
          <w:hyperlink w:anchor="_Toc211258488" w:history="1">
            <w:r w:rsidR="00322D1F" w:rsidRPr="006D4F30">
              <w:rPr>
                <w:rStyle w:val="Hyperlink"/>
                <w:noProof/>
                <w:lang w:val="en-US"/>
              </w:rPr>
              <w:t>6.1</w:t>
            </w:r>
            <w:r w:rsidR="00322D1F">
              <w:rPr>
                <w:rFonts w:eastAsiaTheme="minorEastAsia"/>
                <w:noProof/>
                <w:lang w:val="en-DE" w:eastAsia="en-DE"/>
              </w:rPr>
              <w:tab/>
            </w:r>
            <w:r w:rsidR="00322D1F" w:rsidRPr="006D4F30">
              <w:rPr>
                <w:rStyle w:val="Hyperlink"/>
                <w:noProof/>
                <w:lang w:val="en-US"/>
              </w:rPr>
              <w:t>Modeling Patterns</w:t>
            </w:r>
            <w:r w:rsidR="00322D1F">
              <w:rPr>
                <w:noProof/>
                <w:webHidden/>
              </w:rPr>
              <w:tab/>
            </w:r>
            <w:r w:rsidR="00322D1F">
              <w:rPr>
                <w:noProof/>
                <w:webHidden/>
              </w:rPr>
              <w:fldChar w:fldCharType="begin"/>
            </w:r>
            <w:r w:rsidR="00322D1F">
              <w:rPr>
                <w:noProof/>
                <w:webHidden/>
              </w:rPr>
              <w:instrText xml:space="preserve"> PAGEREF _Toc211258488 \h </w:instrText>
            </w:r>
            <w:r w:rsidR="00322D1F">
              <w:rPr>
                <w:noProof/>
                <w:webHidden/>
              </w:rPr>
            </w:r>
            <w:r w:rsidR="00322D1F">
              <w:rPr>
                <w:noProof/>
                <w:webHidden/>
              </w:rPr>
              <w:fldChar w:fldCharType="separate"/>
            </w:r>
            <w:r w:rsidR="00AB3F97">
              <w:rPr>
                <w:noProof/>
                <w:webHidden/>
              </w:rPr>
              <w:t>123</w:t>
            </w:r>
            <w:r w:rsidR="00322D1F">
              <w:rPr>
                <w:noProof/>
                <w:webHidden/>
              </w:rPr>
              <w:fldChar w:fldCharType="end"/>
            </w:r>
          </w:hyperlink>
        </w:p>
        <w:p w14:paraId="48C07ACC" w14:textId="24A78092" w:rsidR="00322D1F" w:rsidRDefault="00CF4462">
          <w:pPr>
            <w:pStyle w:val="TOC2"/>
            <w:rPr>
              <w:rFonts w:eastAsiaTheme="minorEastAsia"/>
              <w:noProof/>
              <w:lang w:val="en-DE" w:eastAsia="en-DE"/>
            </w:rPr>
          </w:pPr>
          <w:hyperlink w:anchor="_Toc211258489" w:history="1">
            <w:r w:rsidR="00322D1F" w:rsidRPr="006D4F30">
              <w:rPr>
                <w:rStyle w:val="Hyperlink"/>
                <w:noProof/>
                <w:lang w:val="en-US"/>
              </w:rPr>
              <w:t>6.2</w:t>
            </w:r>
            <w:r w:rsidR="00322D1F">
              <w:rPr>
                <w:rFonts w:eastAsiaTheme="minorEastAsia"/>
                <w:noProof/>
                <w:lang w:val="en-DE" w:eastAsia="en-DE"/>
              </w:rPr>
              <w:tab/>
            </w:r>
            <w:r w:rsidR="00322D1F" w:rsidRPr="006D4F30">
              <w:rPr>
                <w:rStyle w:val="Hyperlink"/>
                <w:noProof/>
                <w:lang w:val="en-US"/>
              </w:rPr>
              <w:t>Configuration Model Structure</w:t>
            </w:r>
            <w:r w:rsidR="00322D1F">
              <w:rPr>
                <w:noProof/>
                <w:webHidden/>
              </w:rPr>
              <w:tab/>
            </w:r>
            <w:r w:rsidR="00322D1F">
              <w:rPr>
                <w:noProof/>
                <w:webHidden/>
              </w:rPr>
              <w:fldChar w:fldCharType="begin"/>
            </w:r>
            <w:r w:rsidR="00322D1F">
              <w:rPr>
                <w:noProof/>
                <w:webHidden/>
              </w:rPr>
              <w:instrText xml:space="preserve"> PAGEREF _Toc211258489 \h </w:instrText>
            </w:r>
            <w:r w:rsidR="00322D1F">
              <w:rPr>
                <w:noProof/>
                <w:webHidden/>
              </w:rPr>
            </w:r>
            <w:r w:rsidR="00322D1F">
              <w:rPr>
                <w:noProof/>
                <w:webHidden/>
              </w:rPr>
              <w:fldChar w:fldCharType="separate"/>
            </w:r>
            <w:r w:rsidR="00AB3F97">
              <w:rPr>
                <w:noProof/>
                <w:webHidden/>
              </w:rPr>
              <w:t>128</w:t>
            </w:r>
            <w:r w:rsidR="00322D1F">
              <w:rPr>
                <w:noProof/>
                <w:webHidden/>
              </w:rPr>
              <w:fldChar w:fldCharType="end"/>
            </w:r>
          </w:hyperlink>
        </w:p>
        <w:p w14:paraId="1B33C2AC" w14:textId="0F2C5E42" w:rsidR="00322D1F" w:rsidRDefault="00CF4462">
          <w:pPr>
            <w:pStyle w:val="TOC2"/>
            <w:rPr>
              <w:rFonts w:eastAsiaTheme="minorEastAsia"/>
              <w:noProof/>
              <w:lang w:val="en-DE" w:eastAsia="en-DE"/>
            </w:rPr>
          </w:pPr>
          <w:hyperlink w:anchor="_Toc211258490" w:history="1">
            <w:r w:rsidR="00322D1F" w:rsidRPr="006D4F30">
              <w:rPr>
                <w:rStyle w:val="Hyperlink"/>
                <w:noProof/>
                <w:lang w:val="en-US"/>
              </w:rPr>
              <w:t>6.3</w:t>
            </w:r>
            <w:r w:rsidR="00322D1F">
              <w:rPr>
                <w:rFonts w:eastAsiaTheme="minorEastAsia"/>
                <w:noProof/>
                <w:lang w:val="en-DE" w:eastAsia="en-DE"/>
              </w:rPr>
              <w:tab/>
            </w:r>
            <w:r w:rsidR="00322D1F" w:rsidRPr="006D4F30">
              <w:rPr>
                <w:rStyle w:val="Hyperlink"/>
                <w:noProof/>
                <w:lang w:val="en-US"/>
              </w:rPr>
              <w:t>Support for Standardized Connectors/Protocols</w:t>
            </w:r>
            <w:r w:rsidR="00322D1F">
              <w:rPr>
                <w:noProof/>
                <w:webHidden/>
              </w:rPr>
              <w:tab/>
            </w:r>
            <w:r w:rsidR="00322D1F">
              <w:rPr>
                <w:noProof/>
                <w:webHidden/>
              </w:rPr>
              <w:fldChar w:fldCharType="begin"/>
            </w:r>
            <w:r w:rsidR="00322D1F">
              <w:rPr>
                <w:noProof/>
                <w:webHidden/>
              </w:rPr>
              <w:instrText xml:space="preserve"> PAGEREF _Toc211258490 \h </w:instrText>
            </w:r>
            <w:r w:rsidR="00322D1F">
              <w:rPr>
                <w:noProof/>
                <w:webHidden/>
              </w:rPr>
            </w:r>
            <w:r w:rsidR="00322D1F">
              <w:rPr>
                <w:noProof/>
                <w:webHidden/>
              </w:rPr>
              <w:fldChar w:fldCharType="separate"/>
            </w:r>
            <w:r w:rsidR="00AB3F97">
              <w:rPr>
                <w:noProof/>
                <w:webHidden/>
              </w:rPr>
              <w:t>129</w:t>
            </w:r>
            <w:r w:rsidR="00322D1F">
              <w:rPr>
                <w:noProof/>
                <w:webHidden/>
              </w:rPr>
              <w:fldChar w:fldCharType="end"/>
            </w:r>
          </w:hyperlink>
        </w:p>
        <w:p w14:paraId="2BBFFCCE" w14:textId="1BFE4589" w:rsidR="00322D1F" w:rsidRDefault="00CF4462">
          <w:pPr>
            <w:pStyle w:val="TOC2"/>
            <w:rPr>
              <w:rFonts w:eastAsiaTheme="minorEastAsia"/>
              <w:noProof/>
              <w:lang w:val="en-DE" w:eastAsia="en-DE"/>
            </w:rPr>
          </w:pPr>
          <w:hyperlink w:anchor="_Toc211258491" w:history="1">
            <w:r w:rsidR="00322D1F" w:rsidRPr="006D4F30">
              <w:rPr>
                <w:rStyle w:val="Hyperlink"/>
                <w:noProof/>
                <w:lang w:val="en-US"/>
              </w:rPr>
              <w:t>6.4</w:t>
            </w:r>
            <w:r w:rsidR="00322D1F">
              <w:rPr>
                <w:rFonts w:eastAsiaTheme="minorEastAsia"/>
                <w:noProof/>
                <w:lang w:val="en-DE" w:eastAsia="en-DE"/>
              </w:rPr>
              <w:tab/>
            </w:r>
            <w:r w:rsidR="00322D1F" w:rsidRPr="006D4F30">
              <w:rPr>
                <w:rStyle w:val="Hyperlink"/>
                <w:noProof/>
                <w:lang w:val="en-US"/>
              </w:rPr>
              <w:t>Selected Configuration Elements</w:t>
            </w:r>
            <w:r w:rsidR="00322D1F">
              <w:rPr>
                <w:noProof/>
                <w:webHidden/>
              </w:rPr>
              <w:tab/>
            </w:r>
            <w:r w:rsidR="00322D1F">
              <w:rPr>
                <w:noProof/>
                <w:webHidden/>
              </w:rPr>
              <w:fldChar w:fldCharType="begin"/>
            </w:r>
            <w:r w:rsidR="00322D1F">
              <w:rPr>
                <w:noProof/>
                <w:webHidden/>
              </w:rPr>
              <w:instrText xml:space="preserve"> PAGEREF _Toc211258491 \h </w:instrText>
            </w:r>
            <w:r w:rsidR="00322D1F">
              <w:rPr>
                <w:noProof/>
                <w:webHidden/>
              </w:rPr>
            </w:r>
            <w:r w:rsidR="00322D1F">
              <w:rPr>
                <w:noProof/>
                <w:webHidden/>
              </w:rPr>
              <w:fldChar w:fldCharType="separate"/>
            </w:r>
            <w:r w:rsidR="00AB3F97">
              <w:rPr>
                <w:noProof/>
                <w:webHidden/>
              </w:rPr>
              <w:t>130</w:t>
            </w:r>
            <w:r w:rsidR="00322D1F">
              <w:rPr>
                <w:noProof/>
                <w:webHidden/>
              </w:rPr>
              <w:fldChar w:fldCharType="end"/>
            </w:r>
          </w:hyperlink>
        </w:p>
        <w:p w14:paraId="7F5226C6" w14:textId="173FF35E" w:rsidR="00322D1F" w:rsidRDefault="00CF4462">
          <w:pPr>
            <w:pStyle w:val="TOC2"/>
            <w:rPr>
              <w:rFonts w:eastAsiaTheme="minorEastAsia"/>
              <w:noProof/>
              <w:lang w:val="en-DE" w:eastAsia="en-DE"/>
            </w:rPr>
          </w:pPr>
          <w:hyperlink w:anchor="_Toc211258492" w:history="1">
            <w:r w:rsidR="00322D1F" w:rsidRPr="006D4F30">
              <w:rPr>
                <w:rStyle w:val="Hyperlink"/>
                <w:noProof/>
                <w:lang w:val="en-US"/>
              </w:rPr>
              <w:t>6.5</w:t>
            </w:r>
            <w:r w:rsidR="00322D1F">
              <w:rPr>
                <w:rFonts w:eastAsiaTheme="minorEastAsia"/>
                <w:noProof/>
                <w:lang w:val="en-DE" w:eastAsia="en-DE"/>
              </w:rPr>
              <w:tab/>
            </w:r>
            <w:r w:rsidR="00322D1F" w:rsidRPr="006D4F30">
              <w:rPr>
                <w:rStyle w:val="Hyperlink"/>
                <w:noProof/>
                <w:lang w:val="en-US"/>
              </w:rPr>
              <w:t>Platform Instantiation Process</w:t>
            </w:r>
            <w:r w:rsidR="00322D1F">
              <w:rPr>
                <w:noProof/>
                <w:webHidden/>
              </w:rPr>
              <w:tab/>
            </w:r>
            <w:r w:rsidR="00322D1F">
              <w:rPr>
                <w:noProof/>
                <w:webHidden/>
              </w:rPr>
              <w:fldChar w:fldCharType="begin"/>
            </w:r>
            <w:r w:rsidR="00322D1F">
              <w:rPr>
                <w:noProof/>
                <w:webHidden/>
              </w:rPr>
              <w:instrText xml:space="preserve"> PAGEREF _Toc211258492 \h </w:instrText>
            </w:r>
            <w:r w:rsidR="00322D1F">
              <w:rPr>
                <w:noProof/>
                <w:webHidden/>
              </w:rPr>
            </w:r>
            <w:r w:rsidR="00322D1F">
              <w:rPr>
                <w:noProof/>
                <w:webHidden/>
              </w:rPr>
              <w:fldChar w:fldCharType="separate"/>
            </w:r>
            <w:r w:rsidR="00AB3F97">
              <w:rPr>
                <w:noProof/>
                <w:webHidden/>
              </w:rPr>
              <w:t>130</w:t>
            </w:r>
            <w:r w:rsidR="00322D1F">
              <w:rPr>
                <w:noProof/>
                <w:webHidden/>
              </w:rPr>
              <w:fldChar w:fldCharType="end"/>
            </w:r>
          </w:hyperlink>
        </w:p>
        <w:p w14:paraId="0DA68620" w14:textId="32F3948E" w:rsidR="00322D1F" w:rsidRDefault="00CF4462">
          <w:pPr>
            <w:pStyle w:val="TOC2"/>
            <w:rPr>
              <w:rFonts w:eastAsiaTheme="minorEastAsia"/>
              <w:noProof/>
              <w:lang w:val="en-DE" w:eastAsia="en-DE"/>
            </w:rPr>
          </w:pPr>
          <w:hyperlink w:anchor="_Toc211258493" w:history="1">
            <w:r w:rsidR="00322D1F" w:rsidRPr="006D4F30">
              <w:rPr>
                <w:rStyle w:val="Hyperlink"/>
                <w:noProof/>
                <w:lang w:val="en-US"/>
              </w:rPr>
              <w:t>6.6</w:t>
            </w:r>
            <w:r w:rsidR="00322D1F">
              <w:rPr>
                <w:rFonts w:eastAsiaTheme="minorEastAsia"/>
                <w:noProof/>
                <w:lang w:val="en-DE" w:eastAsia="en-DE"/>
              </w:rPr>
              <w:tab/>
            </w:r>
            <w:r w:rsidR="00322D1F" w:rsidRPr="006D4F30">
              <w:rPr>
                <w:rStyle w:val="Hyperlink"/>
                <w:noProof/>
                <w:lang w:val="en-US"/>
              </w:rPr>
              <w:t>Container Instantiation</w:t>
            </w:r>
            <w:r w:rsidR="00322D1F">
              <w:rPr>
                <w:noProof/>
                <w:webHidden/>
              </w:rPr>
              <w:tab/>
            </w:r>
            <w:r w:rsidR="00322D1F">
              <w:rPr>
                <w:noProof/>
                <w:webHidden/>
              </w:rPr>
              <w:fldChar w:fldCharType="begin"/>
            </w:r>
            <w:r w:rsidR="00322D1F">
              <w:rPr>
                <w:noProof/>
                <w:webHidden/>
              </w:rPr>
              <w:instrText xml:space="preserve"> PAGEREF _Toc211258493 \h </w:instrText>
            </w:r>
            <w:r w:rsidR="00322D1F">
              <w:rPr>
                <w:noProof/>
                <w:webHidden/>
              </w:rPr>
            </w:r>
            <w:r w:rsidR="00322D1F">
              <w:rPr>
                <w:noProof/>
                <w:webHidden/>
              </w:rPr>
              <w:fldChar w:fldCharType="separate"/>
            </w:r>
            <w:r w:rsidR="00AB3F97">
              <w:rPr>
                <w:noProof/>
                <w:webHidden/>
              </w:rPr>
              <w:t>133</w:t>
            </w:r>
            <w:r w:rsidR="00322D1F">
              <w:rPr>
                <w:noProof/>
                <w:webHidden/>
              </w:rPr>
              <w:fldChar w:fldCharType="end"/>
            </w:r>
          </w:hyperlink>
        </w:p>
        <w:p w14:paraId="48742768" w14:textId="48C41A14" w:rsidR="00322D1F" w:rsidRDefault="00CF4462">
          <w:pPr>
            <w:pStyle w:val="TOC2"/>
            <w:rPr>
              <w:rFonts w:eastAsiaTheme="minorEastAsia"/>
              <w:noProof/>
              <w:lang w:val="en-DE" w:eastAsia="en-DE"/>
            </w:rPr>
          </w:pPr>
          <w:hyperlink w:anchor="_Toc211258494" w:history="1">
            <w:r w:rsidR="00322D1F" w:rsidRPr="006D4F30">
              <w:rPr>
                <w:rStyle w:val="Hyperlink"/>
                <w:noProof/>
                <w:lang w:val="en-US"/>
              </w:rPr>
              <w:t>6.7</w:t>
            </w:r>
            <w:r w:rsidR="00322D1F">
              <w:rPr>
                <w:rFonts w:eastAsiaTheme="minorEastAsia"/>
                <w:noProof/>
                <w:lang w:val="en-DE" w:eastAsia="en-DE"/>
              </w:rPr>
              <w:tab/>
            </w:r>
            <w:r w:rsidR="00322D1F" w:rsidRPr="006D4F30">
              <w:rPr>
                <w:rStyle w:val="Hyperlink"/>
                <w:noProof/>
                <w:lang w:val="en-US"/>
              </w:rPr>
              <w:t>Example Applications</w:t>
            </w:r>
            <w:r w:rsidR="00322D1F">
              <w:rPr>
                <w:noProof/>
                <w:webHidden/>
              </w:rPr>
              <w:tab/>
            </w:r>
            <w:r w:rsidR="00322D1F">
              <w:rPr>
                <w:noProof/>
                <w:webHidden/>
              </w:rPr>
              <w:fldChar w:fldCharType="begin"/>
            </w:r>
            <w:r w:rsidR="00322D1F">
              <w:rPr>
                <w:noProof/>
                <w:webHidden/>
              </w:rPr>
              <w:instrText xml:space="preserve"> PAGEREF _Toc211258494 \h </w:instrText>
            </w:r>
            <w:r w:rsidR="00322D1F">
              <w:rPr>
                <w:noProof/>
                <w:webHidden/>
              </w:rPr>
            </w:r>
            <w:r w:rsidR="00322D1F">
              <w:rPr>
                <w:noProof/>
                <w:webHidden/>
              </w:rPr>
              <w:fldChar w:fldCharType="separate"/>
            </w:r>
            <w:r w:rsidR="00AB3F97">
              <w:rPr>
                <w:noProof/>
                <w:webHidden/>
              </w:rPr>
              <w:t>137</w:t>
            </w:r>
            <w:r w:rsidR="00322D1F">
              <w:rPr>
                <w:noProof/>
                <w:webHidden/>
              </w:rPr>
              <w:fldChar w:fldCharType="end"/>
            </w:r>
          </w:hyperlink>
        </w:p>
        <w:p w14:paraId="2B1899F3" w14:textId="1C077BE5" w:rsidR="00322D1F" w:rsidRDefault="00CF4462">
          <w:pPr>
            <w:pStyle w:val="TOC2"/>
            <w:rPr>
              <w:rFonts w:eastAsiaTheme="minorEastAsia"/>
              <w:noProof/>
              <w:lang w:val="en-DE" w:eastAsia="en-DE"/>
            </w:rPr>
          </w:pPr>
          <w:hyperlink w:anchor="_Toc211258495" w:history="1">
            <w:r w:rsidR="00322D1F" w:rsidRPr="006D4F30">
              <w:rPr>
                <w:rStyle w:val="Hyperlink"/>
                <w:noProof/>
                <w:lang w:val="en-US"/>
              </w:rPr>
              <w:t>6.8</w:t>
            </w:r>
            <w:r w:rsidR="00322D1F">
              <w:rPr>
                <w:rFonts w:eastAsiaTheme="minorEastAsia"/>
                <w:noProof/>
                <w:lang w:val="en-DE" w:eastAsia="en-DE"/>
              </w:rPr>
              <w:tab/>
            </w:r>
            <w:r w:rsidR="00322D1F" w:rsidRPr="006D4F30">
              <w:rPr>
                <w:rStyle w:val="Hyperlink"/>
                <w:noProof/>
                <w:lang w:val="en-US"/>
              </w:rPr>
              <w:t>Creating an Application</w:t>
            </w:r>
            <w:r w:rsidR="00322D1F">
              <w:rPr>
                <w:noProof/>
                <w:webHidden/>
              </w:rPr>
              <w:tab/>
            </w:r>
            <w:r w:rsidR="00322D1F">
              <w:rPr>
                <w:noProof/>
                <w:webHidden/>
              </w:rPr>
              <w:fldChar w:fldCharType="begin"/>
            </w:r>
            <w:r w:rsidR="00322D1F">
              <w:rPr>
                <w:noProof/>
                <w:webHidden/>
              </w:rPr>
              <w:instrText xml:space="preserve"> PAGEREF _Toc211258495 \h </w:instrText>
            </w:r>
            <w:r w:rsidR="00322D1F">
              <w:rPr>
                <w:noProof/>
                <w:webHidden/>
              </w:rPr>
            </w:r>
            <w:r w:rsidR="00322D1F">
              <w:rPr>
                <w:noProof/>
                <w:webHidden/>
              </w:rPr>
              <w:fldChar w:fldCharType="separate"/>
            </w:r>
            <w:r w:rsidR="00AB3F97">
              <w:rPr>
                <w:noProof/>
                <w:webHidden/>
              </w:rPr>
              <w:t>140</w:t>
            </w:r>
            <w:r w:rsidR="00322D1F">
              <w:rPr>
                <w:noProof/>
                <w:webHidden/>
              </w:rPr>
              <w:fldChar w:fldCharType="end"/>
            </w:r>
          </w:hyperlink>
        </w:p>
        <w:p w14:paraId="69D6B898" w14:textId="4208BE3A" w:rsidR="00322D1F" w:rsidRDefault="00CF4462">
          <w:pPr>
            <w:pStyle w:val="TOC2"/>
            <w:rPr>
              <w:rFonts w:eastAsiaTheme="minorEastAsia"/>
              <w:noProof/>
              <w:lang w:val="en-DE" w:eastAsia="en-DE"/>
            </w:rPr>
          </w:pPr>
          <w:hyperlink w:anchor="_Toc211258496" w:history="1">
            <w:r w:rsidR="00322D1F" w:rsidRPr="006D4F30">
              <w:rPr>
                <w:rStyle w:val="Hyperlink"/>
                <w:noProof/>
                <w:lang w:val="en-US"/>
              </w:rPr>
              <w:t>6.9</w:t>
            </w:r>
            <w:r w:rsidR="00322D1F">
              <w:rPr>
                <w:rFonts w:eastAsiaTheme="minorEastAsia"/>
                <w:noProof/>
                <w:lang w:val="en-DE" w:eastAsia="en-DE"/>
              </w:rPr>
              <w:tab/>
            </w:r>
            <w:r w:rsidR="00322D1F" w:rsidRPr="006D4F30">
              <w:rPr>
                <w:rStyle w:val="Hyperlink"/>
                <w:noProof/>
                <w:lang w:val="en-US"/>
              </w:rPr>
              <w:t>Project Structures</w:t>
            </w:r>
            <w:r w:rsidR="00322D1F">
              <w:rPr>
                <w:noProof/>
                <w:webHidden/>
              </w:rPr>
              <w:tab/>
            </w:r>
            <w:r w:rsidR="00322D1F">
              <w:rPr>
                <w:noProof/>
                <w:webHidden/>
              </w:rPr>
              <w:fldChar w:fldCharType="begin"/>
            </w:r>
            <w:r w:rsidR="00322D1F">
              <w:rPr>
                <w:noProof/>
                <w:webHidden/>
              </w:rPr>
              <w:instrText xml:space="preserve"> PAGEREF _Toc211258496 \h </w:instrText>
            </w:r>
            <w:r w:rsidR="00322D1F">
              <w:rPr>
                <w:noProof/>
                <w:webHidden/>
              </w:rPr>
            </w:r>
            <w:r w:rsidR="00322D1F">
              <w:rPr>
                <w:noProof/>
                <w:webHidden/>
              </w:rPr>
              <w:fldChar w:fldCharType="separate"/>
            </w:r>
            <w:r w:rsidR="00AB3F97">
              <w:rPr>
                <w:noProof/>
                <w:webHidden/>
              </w:rPr>
              <w:t>142</w:t>
            </w:r>
            <w:r w:rsidR="00322D1F">
              <w:rPr>
                <w:noProof/>
                <w:webHidden/>
              </w:rPr>
              <w:fldChar w:fldCharType="end"/>
            </w:r>
          </w:hyperlink>
        </w:p>
        <w:p w14:paraId="6D749DB2" w14:textId="30C22D6D" w:rsidR="00322D1F" w:rsidRDefault="00CF4462">
          <w:pPr>
            <w:pStyle w:val="TOC2"/>
            <w:rPr>
              <w:rFonts w:eastAsiaTheme="minorEastAsia"/>
              <w:noProof/>
              <w:lang w:val="en-DE" w:eastAsia="en-DE"/>
            </w:rPr>
          </w:pPr>
          <w:hyperlink w:anchor="_Toc211258497" w:history="1">
            <w:r w:rsidR="00322D1F" w:rsidRPr="006D4F30">
              <w:rPr>
                <w:rStyle w:val="Hyperlink"/>
                <w:noProof/>
                <w:lang w:val="en-US"/>
              </w:rPr>
              <w:t>6.10</w:t>
            </w:r>
            <w:r w:rsidR="00322D1F">
              <w:rPr>
                <w:rFonts w:eastAsiaTheme="minorEastAsia"/>
                <w:noProof/>
                <w:lang w:val="en-DE" w:eastAsia="en-DE"/>
              </w:rPr>
              <w:tab/>
            </w:r>
            <w:r w:rsidR="00322D1F" w:rsidRPr="006D4F30">
              <w:rPr>
                <w:rStyle w:val="Hyperlink"/>
                <w:noProof/>
                <w:lang w:val="en-US"/>
              </w:rPr>
              <w:t>Default Build Sequences</w:t>
            </w:r>
            <w:r w:rsidR="00322D1F">
              <w:rPr>
                <w:noProof/>
                <w:webHidden/>
              </w:rPr>
              <w:tab/>
            </w:r>
            <w:r w:rsidR="00322D1F">
              <w:rPr>
                <w:noProof/>
                <w:webHidden/>
              </w:rPr>
              <w:fldChar w:fldCharType="begin"/>
            </w:r>
            <w:r w:rsidR="00322D1F">
              <w:rPr>
                <w:noProof/>
                <w:webHidden/>
              </w:rPr>
              <w:instrText xml:space="preserve"> PAGEREF _Toc211258497 \h </w:instrText>
            </w:r>
            <w:r w:rsidR="00322D1F">
              <w:rPr>
                <w:noProof/>
                <w:webHidden/>
              </w:rPr>
            </w:r>
            <w:r w:rsidR="00322D1F">
              <w:rPr>
                <w:noProof/>
                <w:webHidden/>
              </w:rPr>
              <w:fldChar w:fldCharType="separate"/>
            </w:r>
            <w:r w:rsidR="00AB3F97">
              <w:rPr>
                <w:noProof/>
                <w:webHidden/>
              </w:rPr>
              <w:t>146</w:t>
            </w:r>
            <w:r w:rsidR="00322D1F">
              <w:rPr>
                <w:noProof/>
                <w:webHidden/>
              </w:rPr>
              <w:fldChar w:fldCharType="end"/>
            </w:r>
          </w:hyperlink>
        </w:p>
        <w:p w14:paraId="2DD2A6E2" w14:textId="7D6EE43D" w:rsidR="00322D1F" w:rsidRDefault="00CF4462">
          <w:pPr>
            <w:pStyle w:val="TOC2"/>
            <w:rPr>
              <w:rFonts w:eastAsiaTheme="minorEastAsia"/>
              <w:noProof/>
              <w:lang w:val="en-DE" w:eastAsia="en-DE"/>
            </w:rPr>
          </w:pPr>
          <w:hyperlink w:anchor="_Toc211258498" w:history="1">
            <w:r w:rsidR="00322D1F" w:rsidRPr="006D4F30">
              <w:rPr>
                <w:rStyle w:val="Hyperlink"/>
                <w:noProof/>
                <w:lang w:val="en-US"/>
              </w:rPr>
              <w:t>6.11</w:t>
            </w:r>
            <w:r w:rsidR="00322D1F">
              <w:rPr>
                <w:rFonts w:eastAsiaTheme="minorEastAsia"/>
                <w:noProof/>
                <w:lang w:val="en-DE" w:eastAsia="en-DE"/>
              </w:rPr>
              <w:tab/>
            </w:r>
            <w:r w:rsidR="00322D1F" w:rsidRPr="006D4F30">
              <w:rPr>
                <w:rStyle w:val="Hyperlink"/>
                <w:noProof/>
                <w:lang w:val="en-US"/>
              </w:rPr>
              <w:t>Service Realization Rules and Considerations</w:t>
            </w:r>
            <w:r w:rsidR="00322D1F">
              <w:rPr>
                <w:noProof/>
                <w:webHidden/>
              </w:rPr>
              <w:tab/>
            </w:r>
            <w:r w:rsidR="00322D1F">
              <w:rPr>
                <w:noProof/>
                <w:webHidden/>
              </w:rPr>
              <w:fldChar w:fldCharType="begin"/>
            </w:r>
            <w:r w:rsidR="00322D1F">
              <w:rPr>
                <w:noProof/>
                <w:webHidden/>
              </w:rPr>
              <w:instrText xml:space="preserve"> PAGEREF _Toc211258498 \h </w:instrText>
            </w:r>
            <w:r w:rsidR="00322D1F">
              <w:rPr>
                <w:noProof/>
                <w:webHidden/>
              </w:rPr>
            </w:r>
            <w:r w:rsidR="00322D1F">
              <w:rPr>
                <w:noProof/>
                <w:webHidden/>
              </w:rPr>
              <w:fldChar w:fldCharType="separate"/>
            </w:r>
            <w:r w:rsidR="00AB3F97">
              <w:rPr>
                <w:noProof/>
                <w:webHidden/>
              </w:rPr>
              <w:t>147</w:t>
            </w:r>
            <w:r w:rsidR="00322D1F">
              <w:rPr>
                <w:noProof/>
                <w:webHidden/>
              </w:rPr>
              <w:fldChar w:fldCharType="end"/>
            </w:r>
          </w:hyperlink>
        </w:p>
        <w:p w14:paraId="0558F144" w14:textId="32A650BD" w:rsidR="00322D1F" w:rsidRDefault="00CF4462">
          <w:pPr>
            <w:pStyle w:val="TOC1"/>
            <w:rPr>
              <w:rFonts w:eastAsiaTheme="minorEastAsia"/>
              <w:noProof/>
              <w:lang w:val="en-DE" w:eastAsia="en-DE"/>
            </w:rPr>
          </w:pPr>
          <w:hyperlink w:anchor="_Toc211258499" w:history="1">
            <w:r w:rsidR="00322D1F" w:rsidRPr="006D4F30">
              <w:rPr>
                <w:rStyle w:val="Hyperlink"/>
                <w:noProof/>
                <w:lang w:val="en-US"/>
              </w:rPr>
              <w:t>7</w:t>
            </w:r>
            <w:r w:rsidR="00322D1F">
              <w:rPr>
                <w:rFonts w:eastAsiaTheme="minorEastAsia"/>
                <w:noProof/>
                <w:lang w:val="en-DE" w:eastAsia="en-DE"/>
              </w:rPr>
              <w:tab/>
            </w:r>
            <w:r w:rsidR="00322D1F" w:rsidRPr="006D4F30">
              <w:rPr>
                <w:rStyle w:val="Hyperlink"/>
                <w:noProof/>
                <w:lang w:val="en-US"/>
              </w:rPr>
              <w:t>Implementation</w:t>
            </w:r>
            <w:r w:rsidR="00322D1F">
              <w:rPr>
                <w:noProof/>
                <w:webHidden/>
              </w:rPr>
              <w:tab/>
            </w:r>
            <w:r w:rsidR="00322D1F">
              <w:rPr>
                <w:noProof/>
                <w:webHidden/>
              </w:rPr>
              <w:fldChar w:fldCharType="begin"/>
            </w:r>
            <w:r w:rsidR="00322D1F">
              <w:rPr>
                <w:noProof/>
                <w:webHidden/>
              </w:rPr>
              <w:instrText xml:space="preserve"> PAGEREF _Toc211258499 \h </w:instrText>
            </w:r>
            <w:r w:rsidR="00322D1F">
              <w:rPr>
                <w:noProof/>
                <w:webHidden/>
              </w:rPr>
            </w:r>
            <w:r w:rsidR="00322D1F">
              <w:rPr>
                <w:noProof/>
                <w:webHidden/>
              </w:rPr>
              <w:fldChar w:fldCharType="separate"/>
            </w:r>
            <w:r w:rsidR="00AB3F97">
              <w:rPr>
                <w:noProof/>
                <w:webHidden/>
              </w:rPr>
              <w:t>151</w:t>
            </w:r>
            <w:r w:rsidR="00322D1F">
              <w:rPr>
                <w:noProof/>
                <w:webHidden/>
              </w:rPr>
              <w:fldChar w:fldCharType="end"/>
            </w:r>
          </w:hyperlink>
        </w:p>
        <w:p w14:paraId="402C63EB" w14:textId="527B7518" w:rsidR="00322D1F" w:rsidRDefault="00CF4462">
          <w:pPr>
            <w:pStyle w:val="TOC2"/>
            <w:rPr>
              <w:rFonts w:eastAsiaTheme="minorEastAsia"/>
              <w:noProof/>
              <w:lang w:val="en-DE" w:eastAsia="en-DE"/>
            </w:rPr>
          </w:pPr>
          <w:hyperlink w:anchor="_Toc211258500" w:history="1">
            <w:r w:rsidR="00322D1F" w:rsidRPr="006D4F30">
              <w:rPr>
                <w:rStyle w:val="Hyperlink"/>
                <w:noProof/>
                <w:lang w:val="en-US"/>
              </w:rPr>
              <w:t>7.1</w:t>
            </w:r>
            <w:r w:rsidR="00322D1F">
              <w:rPr>
                <w:rFonts w:eastAsiaTheme="minorEastAsia"/>
                <w:noProof/>
                <w:lang w:val="en-DE" w:eastAsia="en-DE"/>
              </w:rPr>
              <w:tab/>
            </w:r>
            <w:r w:rsidR="00322D1F" w:rsidRPr="006D4F30">
              <w:rPr>
                <w:rStyle w:val="Hyperlink"/>
                <w:noProof/>
                <w:lang w:val="en-US"/>
              </w:rPr>
              <w:t>Implementation Decisions</w:t>
            </w:r>
            <w:r w:rsidR="00322D1F">
              <w:rPr>
                <w:noProof/>
                <w:webHidden/>
              </w:rPr>
              <w:tab/>
            </w:r>
            <w:r w:rsidR="00322D1F">
              <w:rPr>
                <w:noProof/>
                <w:webHidden/>
              </w:rPr>
              <w:fldChar w:fldCharType="begin"/>
            </w:r>
            <w:r w:rsidR="00322D1F">
              <w:rPr>
                <w:noProof/>
                <w:webHidden/>
              </w:rPr>
              <w:instrText xml:space="preserve"> PAGEREF _Toc211258500 \h </w:instrText>
            </w:r>
            <w:r w:rsidR="00322D1F">
              <w:rPr>
                <w:noProof/>
                <w:webHidden/>
              </w:rPr>
            </w:r>
            <w:r w:rsidR="00322D1F">
              <w:rPr>
                <w:noProof/>
                <w:webHidden/>
              </w:rPr>
              <w:fldChar w:fldCharType="separate"/>
            </w:r>
            <w:r w:rsidR="00AB3F97">
              <w:rPr>
                <w:noProof/>
                <w:webHidden/>
              </w:rPr>
              <w:t>151</w:t>
            </w:r>
            <w:r w:rsidR="00322D1F">
              <w:rPr>
                <w:noProof/>
                <w:webHidden/>
              </w:rPr>
              <w:fldChar w:fldCharType="end"/>
            </w:r>
          </w:hyperlink>
        </w:p>
        <w:p w14:paraId="0201FA47" w14:textId="16A4CC1D" w:rsidR="00322D1F" w:rsidRDefault="00CF4462">
          <w:pPr>
            <w:pStyle w:val="TOC2"/>
            <w:rPr>
              <w:rFonts w:eastAsiaTheme="minorEastAsia"/>
              <w:noProof/>
              <w:lang w:val="en-DE" w:eastAsia="en-DE"/>
            </w:rPr>
          </w:pPr>
          <w:hyperlink w:anchor="_Toc211258501" w:history="1">
            <w:r w:rsidR="00322D1F" w:rsidRPr="006D4F30">
              <w:rPr>
                <w:rStyle w:val="Hyperlink"/>
                <w:noProof/>
                <w:lang w:val="en-US"/>
              </w:rPr>
              <w:t>7.2</w:t>
            </w:r>
            <w:r w:rsidR="00322D1F">
              <w:rPr>
                <w:rFonts w:eastAsiaTheme="minorEastAsia"/>
                <w:noProof/>
                <w:lang w:val="en-DE" w:eastAsia="en-DE"/>
              </w:rPr>
              <w:tab/>
            </w:r>
            <w:r w:rsidR="00322D1F" w:rsidRPr="006D4F30">
              <w:rPr>
                <w:rStyle w:val="Hyperlink"/>
                <w:noProof/>
                <w:lang w:val="en-US"/>
              </w:rPr>
              <w:t>Obtaining the Platform</w:t>
            </w:r>
            <w:r w:rsidR="00322D1F">
              <w:rPr>
                <w:noProof/>
                <w:webHidden/>
              </w:rPr>
              <w:tab/>
            </w:r>
            <w:r w:rsidR="00322D1F">
              <w:rPr>
                <w:noProof/>
                <w:webHidden/>
              </w:rPr>
              <w:fldChar w:fldCharType="begin"/>
            </w:r>
            <w:r w:rsidR="00322D1F">
              <w:rPr>
                <w:noProof/>
                <w:webHidden/>
              </w:rPr>
              <w:instrText xml:space="preserve"> PAGEREF _Toc211258501 \h </w:instrText>
            </w:r>
            <w:r w:rsidR="00322D1F">
              <w:rPr>
                <w:noProof/>
                <w:webHidden/>
              </w:rPr>
            </w:r>
            <w:r w:rsidR="00322D1F">
              <w:rPr>
                <w:noProof/>
                <w:webHidden/>
              </w:rPr>
              <w:fldChar w:fldCharType="separate"/>
            </w:r>
            <w:r w:rsidR="00AB3F97">
              <w:rPr>
                <w:noProof/>
                <w:webHidden/>
              </w:rPr>
              <w:t>154</w:t>
            </w:r>
            <w:r w:rsidR="00322D1F">
              <w:rPr>
                <w:noProof/>
                <w:webHidden/>
              </w:rPr>
              <w:fldChar w:fldCharType="end"/>
            </w:r>
          </w:hyperlink>
        </w:p>
        <w:p w14:paraId="20EB2959" w14:textId="1DD5EEF6" w:rsidR="00322D1F" w:rsidRDefault="00CF4462">
          <w:pPr>
            <w:pStyle w:val="TOC2"/>
            <w:rPr>
              <w:rFonts w:eastAsiaTheme="minorEastAsia"/>
              <w:noProof/>
              <w:lang w:val="en-DE" w:eastAsia="en-DE"/>
            </w:rPr>
          </w:pPr>
          <w:hyperlink w:anchor="_Toc211258502" w:history="1">
            <w:r w:rsidR="00322D1F" w:rsidRPr="006D4F30">
              <w:rPr>
                <w:rStyle w:val="Hyperlink"/>
                <w:noProof/>
                <w:lang w:val="en-US"/>
              </w:rPr>
              <w:t>7.3</w:t>
            </w:r>
            <w:r w:rsidR="00322D1F">
              <w:rPr>
                <w:rFonts w:eastAsiaTheme="minorEastAsia"/>
                <w:noProof/>
                <w:lang w:val="en-DE" w:eastAsia="en-DE"/>
              </w:rPr>
              <w:tab/>
            </w:r>
            <w:r w:rsidR="00322D1F" w:rsidRPr="006D4F30">
              <w:rPr>
                <w:rStyle w:val="Hyperlink"/>
                <w:noProof/>
                <w:lang w:val="en-US"/>
              </w:rPr>
              <w:t>Compiling the Platform</w:t>
            </w:r>
            <w:r w:rsidR="00322D1F">
              <w:rPr>
                <w:noProof/>
                <w:webHidden/>
              </w:rPr>
              <w:tab/>
            </w:r>
            <w:r w:rsidR="00322D1F">
              <w:rPr>
                <w:noProof/>
                <w:webHidden/>
              </w:rPr>
              <w:fldChar w:fldCharType="begin"/>
            </w:r>
            <w:r w:rsidR="00322D1F">
              <w:rPr>
                <w:noProof/>
                <w:webHidden/>
              </w:rPr>
              <w:instrText xml:space="preserve"> PAGEREF _Toc211258502 \h </w:instrText>
            </w:r>
            <w:r w:rsidR="00322D1F">
              <w:rPr>
                <w:noProof/>
                <w:webHidden/>
              </w:rPr>
            </w:r>
            <w:r w:rsidR="00322D1F">
              <w:rPr>
                <w:noProof/>
                <w:webHidden/>
              </w:rPr>
              <w:fldChar w:fldCharType="separate"/>
            </w:r>
            <w:r w:rsidR="00AB3F97">
              <w:rPr>
                <w:noProof/>
                <w:webHidden/>
              </w:rPr>
              <w:t>154</w:t>
            </w:r>
            <w:r w:rsidR="00322D1F">
              <w:rPr>
                <w:noProof/>
                <w:webHidden/>
              </w:rPr>
              <w:fldChar w:fldCharType="end"/>
            </w:r>
          </w:hyperlink>
        </w:p>
        <w:p w14:paraId="789DED9C" w14:textId="4BEB0836" w:rsidR="00322D1F" w:rsidRDefault="00CF4462">
          <w:pPr>
            <w:pStyle w:val="TOC2"/>
            <w:rPr>
              <w:rFonts w:eastAsiaTheme="minorEastAsia"/>
              <w:noProof/>
              <w:lang w:val="en-DE" w:eastAsia="en-DE"/>
            </w:rPr>
          </w:pPr>
          <w:hyperlink w:anchor="_Toc211258503" w:history="1">
            <w:r w:rsidR="00322D1F" w:rsidRPr="006D4F30">
              <w:rPr>
                <w:rStyle w:val="Hyperlink"/>
                <w:noProof/>
                <w:lang w:val="en-US"/>
              </w:rPr>
              <w:t>7.4</w:t>
            </w:r>
            <w:r w:rsidR="00322D1F">
              <w:rPr>
                <w:rFonts w:eastAsiaTheme="minorEastAsia"/>
                <w:noProof/>
                <w:lang w:val="en-DE" w:eastAsia="en-DE"/>
              </w:rPr>
              <w:tab/>
            </w:r>
            <w:r w:rsidR="00322D1F" w:rsidRPr="006D4F30">
              <w:rPr>
                <w:rStyle w:val="Hyperlink"/>
                <w:noProof/>
                <w:lang w:val="en-US"/>
              </w:rPr>
              <w:t>Installing and Using the Platform</w:t>
            </w:r>
            <w:r w:rsidR="00322D1F">
              <w:rPr>
                <w:noProof/>
                <w:webHidden/>
              </w:rPr>
              <w:tab/>
            </w:r>
            <w:r w:rsidR="00322D1F">
              <w:rPr>
                <w:noProof/>
                <w:webHidden/>
              </w:rPr>
              <w:fldChar w:fldCharType="begin"/>
            </w:r>
            <w:r w:rsidR="00322D1F">
              <w:rPr>
                <w:noProof/>
                <w:webHidden/>
              </w:rPr>
              <w:instrText xml:space="preserve"> PAGEREF _Toc211258503 \h </w:instrText>
            </w:r>
            <w:r w:rsidR="00322D1F">
              <w:rPr>
                <w:noProof/>
                <w:webHidden/>
              </w:rPr>
            </w:r>
            <w:r w:rsidR="00322D1F">
              <w:rPr>
                <w:noProof/>
                <w:webHidden/>
              </w:rPr>
              <w:fldChar w:fldCharType="separate"/>
            </w:r>
            <w:r w:rsidR="00AB3F97">
              <w:rPr>
                <w:noProof/>
                <w:webHidden/>
              </w:rPr>
              <w:t>158</w:t>
            </w:r>
            <w:r w:rsidR="00322D1F">
              <w:rPr>
                <w:noProof/>
                <w:webHidden/>
              </w:rPr>
              <w:fldChar w:fldCharType="end"/>
            </w:r>
          </w:hyperlink>
        </w:p>
        <w:p w14:paraId="5DB165F1" w14:textId="270DC260" w:rsidR="00322D1F" w:rsidRDefault="00CF4462">
          <w:pPr>
            <w:pStyle w:val="TOC2"/>
            <w:rPr>
              <w:rFonts w:eastAsiaTheme="minorEastAsia"/>
              <w:noProof/>
              <w:lang w:val="en-DE" w:eastAsia="en-DE"/>
            </w:rPr>
          </w:pPr>
          <w:hyperlink w:anchor="_Toc211258504" w:history="1">
            <w:r w:rsidR="00322D1F" w:rsidRPr="006D4F30">
              <w:rPr>
                <w:rStyle w:val="Hyperlink"/>
                <w:noProof/>
                <w:lang w:val="en-US"/>
              </w:rPr>
              <w:t>7.5</w:t>
            </w:r>
            <w:r w:rsidR="00322D1F">
              <w:rPr>
                <w:rFonts w:eastAsiaTheme="minorEastAsia"/>
                <w:noProof/>
                <w:lang w:val="en-DE" w:eastAsia="en-DE"/>
              </w:rPr>
              <w:tab/>
            </w:r>
            <w:r w:rsidR="00322D1F" w:rsidRPr="006D4F30">
              <w:rPr>
                <w:rStyle w:val="Hyperlink"/>
                <w:noProof/>
                <w:lang w:val="en-US"/>
              </w:rPr>
              <w:t>Environment for Testing and Evaluating the Platform/Applications</w:t>
            </w:r>
            <w:r w:rsidR="00322D1F">
              <w:rPr>
                <w:noProof/>
                <w:webHidden/>
              </w:rPr>
              <w:tab/>
            </w:r>
            <w:r w:rsidR="00322D1F">
              <w:rPr>
                <w:noProof/>
                <w:webHidden/>
              </w:rPr>
              <w:fldChar w:fldCharType="begin"/>
            </w:r>
            <w:r w:rsidR="00322D1F">
              <w:rPr>
                <w:noProof/>
                <w:webHidden/>
              </w:rPr>
              <w:instrText xml:space="preserve"> PAGEREF _Toc211258504 \h </w:instrText>
            </w:r>
            <w:r w:rsidR="00322D1F">
              <w:rPr>
                <w:noProof/>
                <w:webHidden/>
              </w:rPr>
            </w:r>
            <w:r w:rsidR="00322D1F">
              <w:rPr>
                <w:noProof/>
                <w:webHidden/>
              </w:rPr>
              <w:fldChar w:fldCharType="separate"/>
            </w:r>
            <w:r w:rsidR="00AB3F97">
              <w:rPr>
                <w:noProof/>
                <w:webHidden/>
              </w:rPr>
              <w:t>158</w:t>
            </w:r>
            <w:r w:rsidR="00322D1F">
              <w:rPr>
                <w:noProof/>
                <w:webHidden/>
              </w:rPr>
              <w:fldChar w:fldCharType="end"/>
            </w:r>
          </w:hyperlink>
        </w:p>
        <w:p w14:paraId="79A0BA85" w14:textId="0B44E6F6" w:rsidR="00322D1F" w:rsidRDefault="00CF4462">
          <w:pPr>
            <w:pStyle w:val="TOC1"/>
            <w:rPr>
              <w:rFonts w:eastAsiaTheme="minorEastAsia"/>
              <w:noProof/>
              <w:lang w:val="en-DE" w:eastAsia="en-DE"/>
            </w:rPr>
          </w:pPr>
          <w:hyperlink w:anchor="_Toc211258505" w:history="1">
            <w:r w:rsidR="00322D1F" w:rsidRPr="006D4F30">
              <w:rPr>
                <w:rStyle w:val="Hyperlink"/>
                <w:noProof/>
                <w:lang w:val="en-US"/>
              </w:rPr>
              <w:t>8</w:t>
            </w:r>
            <w:r w:rsidR="00322D1F">
              <w:rPr>
                <w:rFonts w:eastAsiaTheme="minorEastAsia"/>
                <w:noProof/>
                <w:lang w:val="en-DE" w:eastAsia="en-DE"/>
              </w:rPr>
              <w:tab/>
            </w:r>
            <w:r w:rsidR="00322D1F" w:rsidRPr="006D4F30">
              <w:rPr>
                <w:rStyle w:val="Hyperlink"/>
                <w:noProof/>
                <w:lang w:val="en-US"/>
              </w:rPr>
              <w:t>Summary &amp; Conclusions</w:t>
            </w:r>
            <w:r w:rsidR="00322D1F">
              <w:rPr>
                <w:noProof/>
                <w:webHidden/>
              </w:rPr>
              <w:tab/>
            </w:r>
            <w:r w:rsidR="00322D1F">
              <w:rPr>
                <w:noProof/>
                <w:webHidden/>
              </w:rPr>
              <w:fldChar w:fldCharType="begin"/>
            </w:r>
            <w:r w:rsidR="00322D1F">
              <w:rPr>
                <w:noProof/>
                <w:webHidden/>
              </w:rPr>
              <w:instrText xml:space="preserve"> PAGEREF _Toc211258505 \h </w:instrText>
            </w:r>
            <w:r w:rsidR="00322D1F">
              <w:rPr>
                <w:noProof/>
                <w:webHidden/>
              </w:rPr>
            </w:r>
            <w:r w:rsidR="00322D1F">
              <w:rPr>
                <w:noProof/>
                <w:webHidden/>
              </w:rPr>
              <w:fldChar w:fldCharType="separate"/>
            </w:r>
            <w:r w:rsidR="00AB3F97">
              <w:rPr>
                <w:noProof/>
                <w:webHidden/>
              </w:rPr>
              <w:t>161</w:t>
            </w:r>
            <w:r w:rsidR="00322D1F">
              <w:rPr>
                <w:noProof/>
                <w:webHidden/>
              </w:rPr>
              <w:fldChar w:fldCharType="end"/>
            </w:r>
          </w:hyperlink>
        </w:p>
        <w:p w14:paraId="262076B4" w14:textId="2B97120F" w:rsidR="00322D1F" w:rsidRDefault="00CF4462">
          <w:pPr>
            <w:pStyle w:val="TOC1"/>
            <w:rPr>
              <w:rFonts w:eastAsiaTheme="minorEastAsia"/>
              <w:noProof/>
              <w:lang w:val="en-DE" w:eastAsia="en-DE"/>
            </w:rPr>
          </w:pPr>
          <w:hyperlink w:anchor="_Toc211258506" w:history="1">
            <w:r w:rsidR="00322D1F" w:rsidRPr="006D4F30">
              <w:rPr>
                <w:rStyle w:val="Hyperlink"/>
                <w:noProof/>
                <w:lang w:val="en-US"/>
              </w:rPr>
              <w:t>9</w:t>
            </w:r>
            <w:r w:rsidR="00322D1F">
              <w:rPr>
                <w:rFonts w:eastAsiaTheme="minorEastAsia"/>
                <w:noProof/>
                <w:lang w:val="en-DE" w:eastAsia="en-DE"/>
              </w:rPr>
              <w:tab/>
            </w:r>
            <w:r w:rsidR="00322D1F" w:rsidRPr="006D4F30">
              <w:rPr>
                <w:rStyle w:val="Hyperlink"/>
                <w:noProof/>
                <w:lang w:val="en-US"/>
              </w:rPr>
              <w:t>References</w:t>
            </w:r>
            <w:r w:rsidR="00322D1F">
              <w:rPr>
                <w:noProof/>
                <w:webHidden/>
              </w:rPr>
              <w:tab/>
            </w:r>
            <w:r w:rsidR="00322D1F">
              <w:rPr>
                <w:noProof/>
                <w:webHidden/>
              </w:rPr>
              <w:fldChar w:fldCharType="begin"/>
            </w:r>
            <w:r w:rsidR="00322D1F">
              <w:rPr>
                <w:noProof/>
                <w:webHidden/>
              </w:rPr>
              <w:instrText xml:space="preserve"> PAGEREF _Toc211258506 \h </w:instrText>
            </w:r>
            <w:r w:rsidR="00322D1F">
              <w:rPr>
                <w:noProof/>
                <w:webHidden/>
              </w:rPr>
            </w:r>
            <w:r w:rsidR="00322D1F">
              <w:rPr>
                <w:noProof/>
                <w:webHidden/>
              </w:rPr>
              <w:fldChar w:fldCharType="separate"/>
            </w:r>
            <w:r w:rsidR="00AB3F97">
              <w:rPr>
                <w:noProof/>
                <w:webHidden/>
              </w:rPr>
              <w:t>162</w:t>
            </w:r>
            <w:r w:rsidR="00322D1F">
              <w:rPr>
                <w:noProof/>
                <w:webHidden/>
              </w:rPr>
              <w:fldChar w:fldCharType="end"/>
            </w:r>
          </w:hyperlink>
        </w:p>
        <w:p w14:paraId="4676B0EE" w14:textId="5D4DDE43" w:rsidR="00322D1F" w:rsidRDefault="00CF4462">
          <w:pPr>
            <w:pStyle w:val="TOC1"/>
            <w:rPr>
              <w:rFonts w:eastAsiaTheme="minorEastAsia"/>
              <w:noProof/>
              <w:lang w:val="en-DE" w:eastAsia="en-DE"/>
            </w:rPr>
          </w:pPr>
          <w:hyperlink w:anchor="_Toc211258507" w:history="1">
            <w:r w:rsidR="00322D1F" w:rsidRPr="006D4F30">
              <w:rPr>
                <w:rStyle w:val="Hyperlink"/>
                <w:noProof/>
                <w:lang w:val="en-GB"/>
              </w:rPr>
              <w:t>10</w:t>
            </w:r>
            <w:r w:rsidR="00322D1F">
              <w:rPr>
                <w:rFonts w:eastAsiaTheme="minorEastAsia"/>
                <w:noProof/>
                <w:lang w:val="en-DE" w:eastAsia="en-DE"/>
              </w:rPr>
              <w:tab/>
            </w:r>
            <w:r w:rsidR="00322D1F" w:rsidRPr="006D4F30">
              <w:rPr>
                <w:rStyle w:val="Hyperlink"/>
                <w:noProof/>
                <w:lang w:val="en-US"/>
              </w:rPr>
              <w:t>Appendix</w:t>
            </w:r>
            <w:r w:rsidR="00322D1F">
              <w:rPr>
                <w:noProof/>
                <w:webHidden/>
              </w:rPr>
              <w:tab/>
            </w:r>
            <w:r w:rsidR="00322D1F">
              <w:rPr>
                <w:noProof/>
                <w:webHidden/>
              </w:rPr>
              <w:fldChar w:fldCharType="begin"/>
            </w:r>
            <w:r w:rsidR="00322D1F">
              <w:rPr>
                <w:noProof/>
                <w:webHidden/>
              </w:rPr>
              <w:instrText xml:space="preserve"> PAGEREF _Toc211258507 \h </w:instrText>
            </w:r>
            <w:r w:rsidR="00322D1F">
              <w:rPr>
                <w:noProof/>
                <w:webHidden/>
              </w:rPr>
            </w:r>
            <w:r w:rsidR="00322D1F">
              <w:rPr>
                <w:noProof/>
                <w:webHidden/>
              </w:rPr>
              <w:fldChar w:fldCharType="separate"/>
            </w:r>
            <w:r w:rsidR="00AB3F97">
              <w:rPr>
                <w:noProof/>
                <w:webHidden/>
              </w:rPr>
              <w:t>165</w:t>
            </w:r>
            <w:r w:rsidR="00322D1F">
              <w:rPr>
                <w:noProof/>
                <w:webHidden/>
              </w:rPr>
              <w:fldChar w:fldCharType="end"/>
            </w:r>
          </w:hyperlink>
        </w:p>
        <w:p w14:paraId="526E769F" w14:textId="38C75E13" w:rsidR="00322D1F" w:rsidRDefault="00CF4462">
          <w:pPr>
            <w:pStyle w:val="TOC2"/>
            <w:rPr>
              <w:rFonts w:eastAsiaTheme="minorEastAsia"/>
              <w:noProof/>
              <w:lang w:val="en-DE" w:eastAsia="en-DE"/>
            </w:rPr>
          </w:pPr>
          <w:hyperlink w:anchor="_Toc211258508" w:history="1">
            <w:r w:rsidR="00322D1F" w:rsidRPr="006D4F30">
              <w:rPr>
                <w:rStyle w:val="Hyperlink"/>
                <w:noProof/>
                <w:lang w:val="en-US"/>
              </w:rPr>
              <w:t>10.1</w:t>
            </w:r>
            <w:r w:rsidR="00322D1F">
              <w:rPr>
                <w:rFonts w:eastAsiaTheme="minorEastAsia"/>
                <w:noProof/>
                <w:lang w:val="en-DE" w:eastAsia="en-DE"/>
              </w:rPr>
              <w:tab/>
            </w:r>
            <w:r w:rsidR="00322D1F" w:rsidRPr="006D4F30">
              <w:rPr>
                <w:rStyle w:val="Hyperlink"/>
                <w:noProof/>
                <w:lang w:val="en-US"/>
              </w:rPr>
              <w:t>IIP-Ecosphere Profile</w:t>
            </w:r>
            <w:r w:rsidR="00322D1F">
              <w:rPr>
                <w:noProof/>
                <w:webHidden/>
              </w:rPr>
              <w:tab/>
            </w:r>
            <w:r w:rsidR="00322D1F">
              <w:rPr>
                <w:noProof/>
                <w:webHidden/>
              </w:rPr>
              <w:fldChar w:fldCharType="begin"/>
            </w:r>
            <w:r w:rsidR="00322D1F">
              <w:rPr>
                <w:noProof/>
                <w:webHidden/>
              </w:rPr>
              <w:instrText xml:space="preserve"> PAGEREF _Toc211258508 \h </w:instrText>
            </w:r>
            <w:r w:rsidR="00322D1F">
              <w:rPr>
                <w:noProof/>
                <w:webHidden/>
              </w:rPr>
            </w:r>
            <w:r w:rsidR="00322D1F">
              <w:rPr>
                <w:noProof/>
                <w:webHidden/>
              </w:rPr>
              <w:fldChar w:fldCharType="separate"/>
            </w:r>
            <w:r w:rsidR="00AB3F97">
              <w:rPr>
                <w:noProof/>
                <w:webHidden/>
              </w:rPr>
              <w:t>165</w:t>
            </w:r>
            <w:r w:rsidR="00322D1F">
              <w:rPr>
                <w:noProof/>
                <w:webHidden/>
              </w:rPr>
              <w:fldChar w:fldCharType="end"/>
            </w:r>
          </w:hyperlink>
        </w:p>
        <w:p w14:paraId="1C7FE666" w14:textId="4B4DE32C"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1258437"/>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1258438"/>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59FD4EFD"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0A707667"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1258439"/>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1258440"/>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77DC4FC"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B3F9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w:t>
      </w:r>
      <w:r w:rsidRPr="003D662E">
        <w:rPr>
          <w:lang w:val="en-US"/>
        </w:rPr>
        <w:lastRenderedPageBreak/>
        <w:t xml:space="preserve">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68D3189D"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B3F9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B3F97">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A7023B3"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B3F9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B3F9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B3F9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3352E0B8"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B3F9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D688E26"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B3F97">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fldChar w:fldCharType="separate"/>
      </w:r>
      <w:r w:rsidR="00AB3F97">
        <w:rPr>
          <w:b/>
          <w:bCs/>
          <w:lang w:val="en-US"/>
        </w:rPr>
        <w:t>Error! Reference source not found.</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E40B161"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B3F97">
        <w:rPr>
          <w:lang w:val="en-US"/>
        </w:rPr>
        <w:t>8</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B3F97">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B3F97">
        <w:rPr>
          <w:lang w:val="en-US"/>
        </w:rPr>
        <w:t>10</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9A88408"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B3F9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B3F9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B3F9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1C59FAF"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B3F97">
        <w:rPr>
          <w:lang w:val="en-US"/>
        </w:rPr>
        <w:t>7.2</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fldChar w:fldCharType="separate"/>
      </w:r>
      <w:r w:rsidR="00AB3F97">
        <w:rPr>
          <w:b/>
          <w:bCs/>
          <w:lang w:val="en-US"/>
        </w:rPr>
        <w:t>Error! Reference source not found.</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B3F97">
        <w:rPr>
          <w:lang w:val="en-US"/>
        </w:rPr>
        <w:t>6</w:t>
      </w:r>
      <w:r w:rsidR="003A112E" w:rsidRPr="00FA0F55">
        <w:rPr>
          <w:lang w:val="en-US"/>
        </w:rPr>
        <w:fldChar w:fldCharType="end"/>
      </w:r>
      <w:r w:rsidR="003A112E" w:rsidRPr="00FA0F55">
        <w:rPr>
          <w:lang w:val="en-US"/>
        </w:rPr>
        <w:t xml:space="preserve">, in particular the basics of the configuration model, the details </w:t>
      </w:r>
      <w:r w:rsidR="003A112E" w:rsidRPr="00FA0F55">
        <w:rPr>
          <w:lang w:val="en-US"/>
        </w:rPr>
        <w:lastRenderedPageBreak/>
        <w:t xml:space="preserve">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56CF373"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B3F9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B3F9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B3F9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DE62195"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B3F97">
        <w:rPr>
          <w:lang w:val="en-US"/>
        </w:rPr>
        <w:t>7.4</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B3F9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B3F97">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B3F97">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B3F97">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B3F97">
        <w:rPr>
          <w:lang w:val="en-US"/>
        </w:rPr>
        <w:t>6.10</w:t>
      </w:r>
      <w:r w:rsidR="005064DD" w:rsidRPr="00FA0F55">
        <w:rPr>
          <w:lang w:val="en-US"/>
        </w:rPr>
        <w:fldChar w:fldCharType="end"/>
      </w:r>
      <w:r w:rsidR="005064DD" w:rsidRPr="00FA0F55">
        <w:rPr>
          <w:lang w:val="en-US"/>
        </w:rPr>
        <w:t>.</w:t>
      </w:r>
    </w:p>
    <w:p w14:paraId="1B97DD61" w14:textId="61130D01"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B3F9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B3F9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B3F97">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1258441"/>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5BE8BC16"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A8FCD4E"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platform dependencies</w:t>
      </w:r>
      <w:r w:rsidR="003B1C98" w:rsidRPr="003D662E">
        <w:rPr>
          <w:lang w:val="en-US"/>
        </w:rPr>
        <w:t xml:space="preserve"> </w:t>
      </w:r>
      <w:r w:rsidR="008B565B">
        <w:rPr>
          <w:lang w:val="en-US"/>
        </w:rPr>
        <w:t xml:space="preserve">project </w:t>
      </w:r>
      <w:r w:rsidR="003B1C98" w:rsidRPr="003D662E">
        <w:rPr>
          <w:lang w:val="en-US"/>
        </w:rPr>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With version 0.</w:t>
      </w:r>
      <w:r w:rsidR="00217A67">
        <w:rPr>
          <w:lang w:val="en-US"/>
        </w:rPr>
        <w:t>8</w:t>
      </w:r>
      <w:r w:rsidR="00AD3E35">
        <w:rPr>
          <w:lang w:val="en-US"/>
        </w:rPr>
        <w:t xml:space="preserve">, we upgraded oktoflow to Java 17 (except for some 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w:t>
      </w:r>
      <w:r w:rsidR="003B1C98" w:rsidRPr="003D662E">
        <w:rPr>
          <w:lang w:val="en-US"/>
        </w:rPr>
        <w:lastRenderedPageBreak/>
        <w:t>continuous integration, the build/deployment process is specified due to technical reasons in ANT and for platform examples partially as Bash shell scripts.</w:t>
      </w:r>
    </w:p>
    <w:p w14:paraId="3AA1488F" w14:textId="1638083E"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AB3F97">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69502F0A"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5EACA6F8" w:rsidR="008C7BAD"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r w:rsidR="00E5570C">
        <w:rPr>
          <w:rStyle w:val="FootnoteReference"/>
          <w:lang w:val="en-US"/>
        </w:rPr>
        <w:footnoteReference w:id="19"/>
      </w:r>
      <w:r w:rsidRPr="003D662E">
        <w:rPr>
          <w:lang w:val="en-US"/>
        </w:rPr>
        <w:t>.</w:t>
      </w:r>
    </w:p>
    <w:p w14:paraId="2F33E8E1" w14:textId="37820AE8" w:rsidR="00E5570C" w:rsidRPr="003D662E" w:rsidRDefault="00E5570C" w:rsidP="00E5570C">
      <w:pPr>
        <w:pStyle w:val="ListParagraph"/>
        <w:numPr>
          <w:ilvl w:val="0"/>
          <w:numId w:val="3"/>
        </w:numPr>
        <w:jc w:val="both"/>
        <w:rPr>
          <w:lang w:val="en-US"/>
        </w:rPr>
      </w:pPr>
      <w:r>
        <w:rPr>
          <w:lang w:val="en-US"/>
        </w:rPr>
        <w:lastRenderedPageBreak/>
        <w:t xml:space="preserve">Since version 0.8, third party libraries must be encapsulated into </w:t>
      </w:r>
      <w:r w:rsidRPr="00E5570C">
        <w:rPr>
          <w:b/>
          <w:lang w:val="en-US"/>
        </w:rPr>
        <w:t>oktoflow plugins</w:t>
      </w:r>
      <w:r w:rsidRPr="00E5570C">
        <w:rPr>
          <w:lang w:val="en-US"/>
        </w:rPr>
        <w:t xml:space="preserve"> and communicate via an interface that is defined by the platform.</w:t>
      </w:r>
      <w:r>
        <w:rPr>
          <w:lang w:val="en-US"/>
        </w:rPr>
        <w:t xml:space="preserve"> The main reason is isolation of technical dependencies, as plugins may, dependent on the platform setup, be loaded in isolation from each other and from the platform core, which must be free of third-party dependencies (except for the Java library). Further, plugins allow for isolated testing of the integration of dependencies as well as individual evolution of technical dependencies. Exceptions may apply to logging and monitoring, where implementing plugins may ship with own library versions so that in these cases for a better integration, oktoflow plugins can be used in a way that they are relying on these specific versions (local testing with these versions is then a prerequisite). Oktoflow plugins are based on isolated (priority) classloading and JSL.</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06D3F9A"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0"/>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1"/>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2"/>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1258442"/>
      <w:r w:rsidRPr="003D662E">
        <w:rPr>
          <w:lang w:val="en-US"/>
        </w:rPr>
        <w:lastRenderedPageBreak/>
        <w:t>Architecture</w:t>
      </w:r>
      <w:bookmarkEnd w:id="22"/>
      <w:bookmarkEnd w:id="23"/>
    </w:p>
    <w:p w14:paraId="4083AA05" w14:textId="46F52BA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B3F97">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3C8FD4BE"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B3F9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B3F97">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B3F9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B3F97">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B3F9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B3F9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B3F9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B3F97">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1258443"/>
      <w:r w:rsidRPr="003D662E">
        <w:rPr>
          <w:lang w:val="en-US"/>
        </w:rPr>
        <w:t>Overview</w:t>
      </w:r>
      <w:bookmarkEnd w:id="24"/>
      <w:bookmarkEnd w:id="25"/>
    </w:p>
    <w:p w14:paraId="1A4794D7" w14:textId="51B7DF2A"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AB3F97" w:rsidRPr="003D662E">
        <w:rPr>
          <w:lang w:val="en-US"/>
        </w:rPr>
        <w:t xml:space="preserve">Figure </w:t>
      </w:r>
      <w:r w:rsidR="00AB3F9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7F081C5E"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9535DE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AB3F97" w:rsidRPr="003D662E">
        <w:rPr>
          <w:lang w:val="en-US"/>
        </w:rPr>
        <w:t xml:space="preserve">Figure </w:t>
      </w:r>
      <w:r w:rsidR="00AB3F9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3"/>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4"/>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5893D7BD"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AB3F97" w:rsidRPr="003D662E">
        <w:rPr>
          <w:lang w:val="en-US"/>
        </w:rPr>
        <w:t xml:space="preserve">Figure </w:t>
      </w:r>
      <w:r w:rsidR="00AB3F9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76D11DF"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8"/>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9"/>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1"/>
      </w:r>
      <w:r w:rsidR="00DD05F2" w:rsidRPr="003D662E">
        <w:rPr>
          <w:lang w:val="en-GB"/>
        </w:rPr>
        <w:t>.</w:t>
      </w:r>
    </w:p>
    <w:p w14:paraId="59F712A9" w14:textId="204619F5"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AB3F97" w:rsidRPr="003D662E">
        <w:rPr>
          <w:lang w:val="en-US"/>
        </w:rPr>
        <w:t xml:space="preserve">Figure </w:t>
      </w:r>
      <w:r w:rsidR="00AB3F9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5ABCA794"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11258444"/>
      <w:r w:rsidRPr="003D662E">
        <w:rPr>
          <w:lang w:val="en-US"/>
        </w:rPr>
        <w:t>Relation to Reference Architectures</w:t>
      </w:r>
      <w:bookmarkEnd w:id="28"/>
      <w:bookmarkEnd w:id="29"/>
    </w:p>
    <w:p w14:paraId="71C95F3E" w14:textId="4A607A88"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AB3F97" w:rsidRPr="003D662E">
        <w:rPr>
          <w:lang w:val="en-US"/>
        </w:rPr>
        <w:t xml:space="preserve">Table </w:t>
      </w:r>
      <w:r w:rsidR="00AB3F97">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2"/>
      </w:r>
      <w:r w:rsidR="00966866" w:rsidRPr="003D662E">
        <w:rPr>
          <w:lang w:val="en-US"/>
        </w:rPr>
        <w:t>.</w:t>
      </w:r>
    </w:p>
    <w:p w14:paraId="5557AFC1" w14:textId="1099C5C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8B565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B565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B565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8B565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8B565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8B565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8B565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8B565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8B565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8B565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8B565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1258445"/>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09216DD"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w:t>
      </w:r>
      <w:r w:rsidRPr="003D662E">
        <w:fldChar w:fldCharType="end"/>
      </w:r>
      <w:bookmarkEnd w:id="34"/>
      <w:r w:rsidRPr="003D662E">
        <w:rPr>
          <w:lang w:val="en-US"/>
        </w:rPr>
        <w:t>: Viewing IIoT and Industry 4.0 as data streams.</w:t>
      </w:r>
    </w:p>
    <w:p w14:paraId="50B99BD9" w14:textId="55AF2072"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91CDF0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37D904D"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1258446"/>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394B819"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AB3F97" w:rsidRPr="003D662E">
        <w:rPr>
          <w:lang w:val="en-US"/>
        </w:rPr>
        <w:t xml:space="preserve">Figure </w:t>
      </w:r>
      <w:r w:rsidR="00AB3F9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B3F9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47C01905"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69F237C"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AB3F97" w:rsidRPr="003D662E">
        <w:rPr>
          <w:lang w:val="en-US"/>
        </w:rPr>
        <w:t xml:space="preserve">Figure </w:t>
      </w:r>
      <w:r w:rsidR="00AB3F9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1258447"/>
      <w:bookmarkStart w:id="40" w:name="_Ref77062308"/>
      <w:r w:rsidRPr="003D662E">
        <w:rPr>
          <w:lang w:val="en-US"/>
        </w:rPr>
        <w:t>Component Interaction Overview</w:t>
      </w:r>
      <w:bookmarkEnd w:id="38"/>
      <w:bookmarkEnd w:id="39"/>
    </w:p>
    <w:p w14:paraId="193F2013" w14:textId="7C68B0C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B3F9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B3F9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B3F9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10AAAE75"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B3F9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A29E19A"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235A1A2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6C341DF"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AB3F97" w:rsidRPr="003D662E">
        <w:rPr>
          <w:lang w:val="en-US"/>
        </w:rPr>
        <w:t xml:space="preserve">Figure </w:t>
      </w:r>
      <w:r w:rsidR="00AB3F9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26573116"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AB3F97" w:rsidRPr="003D662E">
        <w:rPr>
          <w:lang w:val="en-US"/>
        </w:rPr>
        <w:t xml:space="preserve">Figure </w:t>
      </w:r>
      <w:r w:rsidR="00AB3F9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F355F6E"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11258448"/>
      <w:r w:rsidRPr="003D662E">
        <w:rPr>
          <w:lang w:val="en-US"/>
        </w:rPr>
        <w:t>Virtual Character of the Platform</w:t>
      </w:r>
      <w:bookmarkEnd w:id="40"/>
      <w:bookmarkEnd w:id="42"/>
      <w:bookmarkEnd w:id="43"/>
    </w:p>
    <w:p w14:paraId="09C92C82" w14:textId="5B4AA1D0"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B3F9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1258449"/>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19208D67"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8B565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8B565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8B565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8B565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8B565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8B565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8B565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8B565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8B565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8B565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450794C"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Table </w:t>
      </w:r>
      <w:r w:rsidR="00AB3F97">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2E2B7A8B"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AB3F97" w:rsidRPr="00AB3F97">
        <w:rPr>
          <w:iCs/>
          <w:lang w:val="en-US"/>
        </w:rPr>
        <w:t xml:space="preserve">Table </w:t>
      </w:r>
      <w:r w:rsidR="00AB3F97" w:rsidRPr="00AB3F9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812EA93"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B3F97">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8B565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8B565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8B565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8B565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8B565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8B565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8B565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8B565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1258450"/>
      <w:r w:rsidRPr="003D662E">
        <w:rPr>
          <w:lang w:val="en-US"/>
        </w:rPr>
        <w:t>Support Layer</w:t>
      </w:r>
      <w:bookmarkEnd w:id="52"/>
      <w:bookmarkEnd w:id="53"/>
    </w:p>
    <w:p w14:paraId="046FDCAB" w14:textId="228C703F"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B3F97">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B3F97">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B3F97">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B3F97">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B3F97">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B3F97">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B3F97">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1258451"/>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3"/>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32A0711C"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70CA16F0"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67C719B2"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7DF86F37"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5"/>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46B53A0"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6"/>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AB3F97" w:rsidRPr="003D662E">
        <w:rPr>
          <w:lang w:val="en-US"/>
        </w:rPr>
        <w:t xml:space="preserve">Figure </w:t>
      </w:r>
      <w:r w:rsidR="00AB3F97">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51526C8"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AB3F97" w:rsidRPr="003D662E">
        <w:rPr>
          <w:lang w:val="en-US"/>
        </w:rPr>
        <w:t xml:space="preserve">Figure </w:t>
      </w:r>
      <w:r w:rsidR="00AB3F97">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55418AD2"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B3F97">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1258452"/>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5BB6D93B"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B3F97">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7"/>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1258453"/>
      <w:r w:rsidRPr="003D662E">
        <w:rPr>
          <w:lang w:val="en-US"/>
        </w:rPr>
        <w:t>Lifecycle Support</w:t>
      </w:r>
      <w:bookmarkEnd w:id="60"/>
      <w:bookmarkEnd w:id="61"/>
    </w:p>
    <w:p w14:paraId="1D270EA2" w14:textId="430E6282"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AB3F97" w:rsidRPr="003D662E">
        <w:rPr>
          <w:lang w:val="en-US"/>
        </w:rPr>
        <w:t xml:space="preserve">Figure </w:t>
      </w:r>
      <w:r w:rsidR="00AB3F97">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1258454"/>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w:t>
      </w:r>
      <w:r w:rsidR="00ED3B98">
        <w:rPr>
          <w:lang w:val="en-US"/>
        </w:rPr>
        <w:t xml:space="preserve">to prevent unpredictable conflicts with actually used and future dependences </w:t>
      </w:r>
      <w:r>
        <w:rPr>
          <w:lang w:val="en-US"/>
        </w:rPr>
        <w:t>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23CC5F77"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AB3F97">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117404B2"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AB3F97" w:rsidRPr="003D662E">
        <w:rPr>
          <w:lang w:val="en-US"/>
        </w:rPr>
        <w:t xml:space="preserve">Table </w:t>
      </w:r>
      <w:r w:rsidR="00AB3F97">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can be integrated through the PluginManager or, in particular for testing, as dependency via JSL. Through the PluginManager, usually dependency isolation through isolated classloading applies, i.e., while the oktoflow core is free of direct dependencies only using plugins, implementation components such as connectors may use these plugins or rely on own dependencies. In contrast, using plugins as dependencies does not lead to isolatated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34ABC286"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8"/>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9"/>
            </w:r>
          </w:p>
        </w:tc>
        <w:tc>
          <w:tcPr>
            <w:tcW w:w="1203" w:type="dxa"/>
          </w:tcPr>
          <w:p w14:paraId="30BE967A" w14:textId="53D4E82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(x)</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0"/>
            </w:r>
            <w:r>
              <w:rPr>
                <w:lang w:val="en-US"/>
              </w:rPr>
              <w:t>, glassfish</w:t>
            </w:r>
            <w:r>
              <w:rPr>
                <w:rStyle w:val="FootnoteReference"/>
                <w:lang w:val="en-US"/>
              </w:rPr>
              <w:footnoteReference w:id="41"/>
            </w:r>
            <w:r>
              <w:rPr>
                <w:lang w:val="en-US"/>
              </w:rPr>
              <w:t>, jsoniter</w:t>
            </w:r>
            <w:r>
              <w:rPr>
                <w:rStyle w:val="FootnoteReference"/>
                <w:lang w:val="en-US"/>
              </w:rPr>
              <w:footnoteReference w:id="42"/>
            </w:r>
          </w:p>
        </w:tc>
        <w:tc>
          <w:tcPr>
            <w:tcW w:w="1203" w:type="dxa"/>
          </w:tcPr>
          <w:p w14:paraId="78B91799" w14:textId="6F43FCE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3"/>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2D589B6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4"/>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5"/>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6"/>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7"/>
            </w:r>
            <w:r w:rsidR="00C2212B">
              <w:rPr>
                <w:lang w:val="en-US"/>
              </w:rPr>
              <w:t>, jodatime</w:t>
            </w:r>
            <w:r w:rsidR="00C2212B">
              <w:rPr>
                <w:rStyle w:val="FootnoteReference"/>
                <w:lang w:val="en-US"/>
              </w:rPr>
              <w:footnoteReference w:id="48"/>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9"/>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0"/>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1"/>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339C1F63" w:rsidR="005A7ABD" w:rsidRDefault="005A7ABD" w:rsidP="005A7ABD">
      <w:pPr>
        <w:jc w:val="both"/>
        <w:rPr>
          <w:lang w:val="en-US"/>
        </w:rPr>
      </w:pPr>
      <w:r>
        <w:rPr>
          <w:lang w:val="en-US"/>
        </w:rPr>
        <w:t xml:space="preserve">Besides the logging plugin, there are still further default implementations of plugins (marked with “(x)” in </w:t>
      </w:r>
      <w:r>
        <w:rPr>
          <w:lang w:val="en-US"/>
        </w:rPr>
        <w:fldChar w:fldCharType="begin"/>
      </w:r>
      <w:r>
        <w:rPr>
          <w:lang w:val="en-US"/>
        </w:rPr>
        <w:instrText xml:space="preserve"> REF _Ref209788583 \h </w:instrText>
      </w:r>
      <w:r>
        <w:rPr>
          <w:lang w:val="en-US"/>
        </w:rPr>
      </w:r>
      <w:r>
        <w:rPr>
          <w:lang w:val="en-US"/>
        </w:rPr>
        <w:fldChar w:fldCharType="separate"/>
      </w:r>
      <w:r w:rsidR="00AB3F97" w:rsidRPr="003D662E">
        <w:rPr>
          <w:lang w:val="en-US"/>
        </w:rPr>
        <w:t xml:space="preserve">Table </w:t>
      </w:r>
      <w:r w:rsidR="00AB3F97">
        <w:rPr>
          <w:noProof/>
          <w:lang w:val="en-US"/>
        </w:rPr>
        <w:t>4</w:t>
      </w:r>
      <w:r>
        <w:rPr>
          <w:lang w:val="en-US"/>
        </w:rPr>
        <w:fldChar w:fldCharType="end"/>
      </w:r>
      <w:r>
        <w:rPr>
          <w:lang w:val="en-US"/>
        </w:rPr>
        <w:t>), i.e., the platform and apps would work without loading the respective plugin. However, there are technical reasons to keep these default implementations during the migration to plugins. If the technical reasons do not hold anymore, these default implementations shall be removed.</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6EBECE6F"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AB3F97" w:rsidRPr="003D662E">
        <w:rPr>
          <w:lang w:val="en-US"/>
        </w:rPr>
        <w:t xml:space="preserve">Table </w:t>
      </w:r>
      <w:r w:rsidR="00AB3F97">
        <w:rPr>
          <w:noProof/>
          <w:lang w:val="en-US"/>
        </w:rPr>
        <w:t>4</w:t>
      </w:r>
      <w:r>
        <w:rPr>
          <w:lang w:val="en-US"/>
        </w:rPr>
        <w:fldChar w:fldCharType="end"/>
      </w:r>
      <w:r>
        <w:rPr>
          <w:lang w:val="en-US"/>
        </w:rPr>
        <w:t>, the configuration modeling and code generation mechanism (EASy-Producer) forms an own plugin on configuration level.</w:t>
      </w:r>
    </w:p>
    <w:p w14:paraId="1F1290AC" w14:textId="67ABE9BC" w:rsidR="00D808BA" w:rsidRPr="003D662E" w:rsidRDefault="00D808BA" w:rsidP="00D808BA">
      <w:pPr>
        <w:pStyle w:val="Heading3"/>
        <w:rPr>
          <w:lang w:val="en-US"/>
        </w:rPr>
      </w:pPr>
      <w:bookmarkStart w:id="65" w:name="_Toc211258455"/>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r w:rsidR="00F6358D" w:rsidRPr="003D662E">
        <w:rPr>
          <w:rFonts w:ascii="Consolas" w:hAnsi="Consolas"/>
          <w:lang w:val="en-US"/>
        </w:rPr>
        <w:t>support.dfltSysMetrics</w:t>
      </w:r>
      <w:r w:rsidR="00FC1C1F" w:rsidRPr="003D662E">
        <w:rPr>
          <w:lang w:val="en-US"/>
        </w:rPr>
        <w:t xml:space="preserve"> </w:t>
      </w:r>
      <w:r w:rsidR="00FC1C1F" w:rsidRPr="00FC1C1F">
        <w:rPr>
          <w:lang w:val="en-US"/>
        </w:rPr>
        <w:t>plugin</w:t>
      </w:r>
      <w:r w:rsidR="00F6358D" w:rsidRPr="003D662E">
        <w:rPr>
          <w:lang w:val="en-US"/>
        </w:rPr>
        <w:t>, which relies on JSensors</w:t>
      </w:r>
      <w:r w:rsidR="00F6358D" w:rsidRPr="003D662E">
        <w:rPr>
          <w:rStyle w:val="FootnoteReference"/>
          <w:lang w:val="en-US"/>
        </w:rPr>
        <w:footnoteReference w:id="52"/>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3"/>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sidR="00431687">
        <w:rPr>
          <w:lang w:val="en-US"/>
        </w:rPr>
        <w:t xml:space="preserve"> Similary, oktoflow provides an optional system-level monitoring plugin for the Bitmotec Bitmoteco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1258456"/>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4"/>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1" w:name="_Ref108000040"/>
      <w:bookmarkStart w:id="72" w:name="_Toc211258457"/>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1258458"/>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7" w:name="_Toc211258459"/>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5"/>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4AD508D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B3F97">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2743F66"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B3F97">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1258460"/>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1258461"/>
      <w:r w:rsidRPr="003D662E">
        <w:rPr>
          <w:lang w:val="en-US"/>
        </w:rPr>
        <w:t>AAS Creation and Usage Pattern</w:t>
      </w:r>
      <w:bookmarkEnd w:id="73"/>
      <w:bookmarkEnd w:id="80"/>
    </w:p>
    <w:p w14:paraId="68148760" w14:textId="471FEAE9"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AB3F97" w:rsidRPr="003D662E">
        <w:rPr>
          <w:lang w:val="en-US"/>
        </w:rPr>
        <w:t xml:space="preserve">Figure </w:t>
      </w:r>
      <w:r w:rsidR="00AB3F97">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C981BE1"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w:t>
      </w:r>
      <w:r w:rsidRPr="003D662E">
        <w:fldChar w:fldCharType="end"/>
      </w:r>
      <w:bookmarkEnd w:id="81"/>
      <w:r w:rsidRPr="003D662E">
        <w:rPr>
          <w:lang w:val="en-US"/>
        </w:rPr>
        <w:t>: AAS creation and usage pattern involving support layer classes and mechanisms.</w:t>
      </w:r>
    </w:p>
    <w:p w14:paraId="5ADD7473" w14:textId="51D3A8D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AB3F97" w:rsidRPr="003D662E">
        <w:rPr>
          <w:lang w:val="en-US"/>
        </w:rPr>
        <w:t xml:space="preserve">Figure </w:t>
      </w:r>
      <w:r w:rsidR="00AB3F97">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7555025"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AB3F97" w:rsidRPr="003D662E">
        <w:rPr>
          <w:lang w:val="en-US"/>
        </w:rPr>
        <w:t xml:space="preserve">Figure </w:t>
      </w:r>
      <w:r w:rsidR="00AB3F97">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1258462"/>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6A282F2F"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B3F97">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B3F97">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1258463"/>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CF4417C"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56"/>
      </w:r>
      <w:r w:rsidR="007F2061" w:rsidRPr="003D662E">
        <w:rPr>
          <w:lang w:val="en-US"/>
        </w:rPr>
        <w:t>) on Raspberry Pi 3</w:t>
      </w:r>
      <w:r w:rsidR="007F2061" w:rsidRPr="003D662E">
        <w:rPr>
          <w:rStyle w:val="FootnoteReference"/>
          <w:lang w:val="en-US"/>
        </w:rPr>
        <w:footnoteReference w:id="57"/>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B3F97">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1066B423"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8"/>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B3F97">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B3F97">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1A731BA"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A42372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Table </w:t>
      </w:r>
      <w:r w:rsidR="00AB3F97">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A91E63E"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Table </w:t>
      </w:r>
      <w:r w:rsidR="00AB3F97">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61C2F92"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Table </w:t>
      </w:r>
      <w:r w:rsidR="00AB3F97">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9"/>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B3F97">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DBF2B0E"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8B565B"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8B565B"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4E5AD98"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Table </w:t>
      </w:r>
      <w:r w:rsidR="00AB3F97">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60"/>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CB50808"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1"/>
      </w:r>
      <w:r w:rsidRPr="003D662E">
        <w:rPr>
          <w:lang w:val="en-US"/>
        </w:rPr>
        <w:t>). In later stages of the project, we may take Apache Streampipes or an edge-enabled version of Apache Flink into account.</w:t>
      </w:r>
    </w:p>
    <w:p w14:paraId="66682937" w14:textId="6D6A9CD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62"/>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63"/>
      </w:r>
      <w:r w:rsidRPr="003D662E">
        <w:rPr>
          <w:lang w:val="en-US"/>
        </w:rPr>
        <w:t xml:space="preserve"> on MQTT, others already integrate various protocols such as Eclipse Hono</w:t>
      </w:r>
      <w:r w:rsidRPr="003D662E">
        <w:rPr>
          <w:rStyle w:val="FootnoteReference"/>
          <w:lang w:val="en-US"/>
        </w:rPr>
        <w:footnoteReference w:id="64"/>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65"/>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214820F"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6"/>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7"/>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B7631B4"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AB3F97">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B3F9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B3F97">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A86315D"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B3F97">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AB3F97" w:rsidRPr="003D662E">
        <w:rPr>
          <w:lang w:val="en-US"/>
        </w:rPr>
        <w:t xml:space="preserve">Figure </w:t>
      </w:r>
      <w:r w:rsidR="00AB3F97">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B3F9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B0B0954"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61FC8FA7"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AB3F97" w:rsidRPr="003D662E">
        <w:rPr>
          <w:lang w:val="en-US"/>
        </w:rPr>
        <w:t xml:space="preserve">Figure </w:t>
      </w:r>
      <w:r w:rsidR="00AB3F97">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E1E638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AB3F97" w:rsidRPr="003D662E">
        <w:rPr>
          <w:lang w:val="en-US"/>
        </w:rPr>
        <w:t xml:space="preserve">Figure </w:t>
      </w:r>
      <w:r w:rsidR="00AB3F97">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27E37F6B"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9AF06A0"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AB3F97" w:rsidRPr="003D662E">
        <w:rPr>
          <w:lang w:val="en-US"/>
        </w:rPr>
        <w:t xml:space="preserve">Figure </w:t>
      </w:r>
      <w:r w:rsidR="00AB3F97">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8"/>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9"/>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5557DF7"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FD1C3E1"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2B45F6B"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AB3F97" w:rsidRPr="003D662E">
        <w:rPr>
          <w:lang w:val="en-US"/>
        </w:rPr>
        <w:t xml:space="preserve">Table </w:t>
      </w:r>
      <w:r w:rsidR="00AB3F97">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45A01B87"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B3F97">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8B565B"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70"/>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1258464"/>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1972431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AB3F97">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3B763114"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3"/>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74"/>
      </w:r>
      <w:r w:rsidR="006724F7" w:rsidRPr="003D662E">
        <w:rPr>
          <w:lang w:val="en-US"/>
        </w:rPr>
        <w:t>, Eclipse Kapua</w:t>
      </w:r>
      <w:r w:rsidR="006724F7" w:rsidRPr="003D662E">
        <w:rPr>
          <w:rStyle w:val="FootnoteReference"/>
          <w:lang w:val="en-US"/>
        </w:rPr>
        <w:footnoteReference w:id="75"/>
      </w:r>
      <w:r w:rsidR="006724F7" w:rsidRPr="003D662E">
        <w:rPr>
          <w:lang w:val="en-US"/>
        </w:rPr>
        <w:t xml:space="preserve"> with a cloud focus based on MQTT transport or Eclipse Ponte</w:t>
      </w:r>
      <w:r w:rsidR="006724F7" w:rsidRPr="003D662E">
        <w:rPr>
          <w:rStyle w:val="FootnoteReference"/>
          <w:lang w:val="en-US"/>
        </w:rPr>
        <w:footnoteReference w:id="76"/>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B3F9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F8E67F3"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1BA71BB"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AB3F97" w:rsidRPr="003D662E">
        <w:rPr>
          <w:lang w:val="en-US"/>
        </w:rPr>
        <w:t xml:space="preserve">Figure </w:t>
      </w:r>
      <w:r w:rsidR="00AB3F97">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AB3F97" w:rsidRPr="003D662E">
        <w:rPr>
          <w:lang w:val="en-US"/>
        </w:rPr>
        <w:t xml:space="preserve">Figure </w:t>
      </w:r>
      <w:r w:rsidR="00AB3F97">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AB3F97" w:rsidRPr="003D662E">
        <w:rPr>
          <w:lang w:val="en-US"/>
        </w:rPr>
        <w:t xml:space="preserve">Figure </w:t>
      </w:r>
      <w:r w:rsidR="00AB3F97">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7DC65C04"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826DAEB"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7"/>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2DBCA854"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AB3F97" w:rsidRPr="003D662E">
        <w:rPr>
          <w:lang w:val="en-US"/>
        </w:rPr>
        <w:t xml:space="preserve">Figure </w:t>
      </w:r>
      <w:r w:rsidR="00AB3F97">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B50B5D5"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AB3F97" w:rsidRPr="003D662E">
        <w:rPr>
          <w:lang w:val="en-US"/>
        </w:rPr>
        <w:t xml:space="preserve">Figure </w:t>
      </w:r>
      <w:r w:rsidR="00AB3F97">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8"/>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12A4D26A"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15</w:t>
      </w:r>
      <w:r w:rsidRPr="003D662E">
        <w:fldChar w:fldCharType="end"/>
      </w:r>
      <w:bookmarkEnd w:id="109"/>
      <w:r w:rsidRPr="003D662E">
        <w:rPr>
          <w:lang w:val="en-US"/>
        </w:rPr>
        <w:t>: Model Access and Protocol Adapter in the Connectors Component.</w:t>
      </w:r>
    </w:p>
    <w:p w14:paraId="021286C2" w14:textId="328D3F13"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BDDE0C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B3F9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9"/>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3CA406F"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DB312EF"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15653B1"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AB3F97" w:rsidRPr="003D662E">
        <w:rPr>
          <w:lang w:val="en-US"/>
        </w:rPr>
        <w:t xml:space="preserve">Figure </w:t>
      </w:r>
      <w:r w:rsidR="00AB3F97">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E0E693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AB3F97" w:rsidRPr="003D662E">
        <w:rPr>
          <w:lang w:val="en-US"/>
        </w:rPr>
        <w:t xml:space="preserve">Figure </w:t>
      </w:r>
      <w:r w:rsidR="00AB3F97">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B3F9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6BDA975C"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B3F97">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24789AFA"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B3F9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1258465"/>
      <w:r w:rsidRPr="003D662E">
        <w:rPr>
          <w:lang w:val="en-US"/>
        </w:rPr>
        <w:t>Services Layer</w:t>
      </w:r>
      <w:bookmarkEnd w:id="112"/>
      <w:bookmarkEnd w:id="113"/>
    </w:p>
    <w:p w14:paraId="1D1E2323" w14:textId="058DCC22"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B3F9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3C7EC6C"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3.5.2</w:t>
      </w:r>
      <w:r w:rsidRPr="003D662E">
        <w:rPr>
          <w:lang w:val="en-US"/>
        </w:rPr>
        <w:fldChar w:fldCharType="end"/>
      </w:r>
      <w:r w:rsidRPr="003D662E">
        <w:rPr>
          <w:lang w:val="en-US"/>
        </w:rPr>
        <w:t>, we discuss the Service Execution Environment for Java and Python.</w:t>
      </w:r>
    </w:p>
    <w:p w14:paraId="543C2C04" w14:textId="389961E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B3F9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1258466"/>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00E930A"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EC66BF0"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B3F9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B3F9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317F691"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B3F97">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80"/>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1258467"/>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F7F84C0"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5E01FAFD"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451EE64"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4C08859"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r w:rsidR="00957F15" w:rsidRPr="003D662E">
        <w:rPr>
          <w:rFonts w:ascii="Consolas" w:hAnsi="Consolas"/>
          <w:lang w:val="en-US"/>
        </w:rPr>
        <w:t>AbstractProcessService</w:t>
      </w:r>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B3F9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B3F9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25F773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81"/>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11C8FAC0"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2"/>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01520107"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B3F97">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B2F13BC"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526A90F6"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B3F97">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3"/>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84"/>
      </w:r>
      <w:r>
        <w:rPr>
          <w:lang w:val="en-US"/>
        </w:rPr>
        <w:t xml:space="preserve"> for local communication between Java and Python. Anoter alternative that could be integrated similarly is some form of RPC</w:t>
      </w:r>
      <w:r w:rsidR="00FA78D0">
        <w:rPr>
          <w:rStyle w:val="FootnoteReference"/>
          <w:lang w:val="en-US"/>
        </w:rPr>
        <w:footnoteReference w:id="85"/>
      </w:r>
      <w:r>
        <w:rPr>
          <w:lang w:val="en-US"/>
        </w:rPr>
        <w:t xml:space="preserve"> (Remote Procedure Call), e.g., gRPC</w:t>
      </w:r>
      <w:r w:rsidR="00FA78D0">
        <w:rPr>
          <w:rStyle w:val="FootnoteReference"/>
          <w:lang w:val="en-US"/>
        </w:rPr>
        <w:footnoteReference w:id="86"/>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E7A573D"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B3F97">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D6F3909"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D684B11"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C98BBE2"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B3F9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1258468"/>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7C398C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AB3F97" w:rsidRPr="003D662E">
        <w:rPr>
          <w:lang w:val="en-US"/>
        </w:rPr>
        <w:t xml:space="preserve">Figure </w:t>
      </w:r>
      <w:r w:rsidR="00AB3F97">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AB3F97" w:rsidRPr="003D662E">
        <w:rPr>
          <w:lang w:val="en-US"/>
        </w:rPr>
        <w:t xml:space="preserve">Figure </w:t>
      </w:r>
      <w:r w:rsidR="00AB3F97">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AB3F97" w:rsidRPr="003D662E">
        <w:rPr>
          <w:lang w:val="en-US"/>
        </w:rPr>
        <w:t xml:space="preserve">Figure </w:t>
      </w:r>
      <w:r w:rsidR="00AB3F97">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0B76BE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AB3F97" w:rsidRPr="003D662E">
        <w:rPr>
          <w:lang w:val="en-US"/>
        </w:rPr>
        <w:t xml:space="preserve">Figure </w:t>
      </w:r>
      <w:r w:rsidR="00AB3F97">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22092DE"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0C152D9F"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AB3F97" w:rsidRPr="003D662E">
        <w:rPr>
          <w:lang w:val="en-GB"/>
        </w:rPr>
        <w:t xml:space="preserve">Figure </w:t>
      </w:r>
      <w:r w:rsidR="00AB3F97">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B3F97">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3751130"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62EC993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B3F97" w:rsidRPr="003D662E">
        <w:rPr>
          <w:lang w:val="en-GB"/>
        </w:rPr>
        <w:t xml:space="preserve">Figure </w:t>
      </w:r>
      <w:r w:rsidR="00AB3F97">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AB3F97" w:rsidRPr="003D662E">
        <w:rPr>
          <w:lang w:val="en-GB"/>
        </w:rPr>
        <w:t xml:space="preserve">Figure </w:t>
      </w:r>
      <w:r w:rsidR="00AB3F97">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778C72F"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B3F97" w:rsidRPr="003D662E">
        <w:rPr>
          <w:lang w:val="en-GB"/>
        </w:rPr>
        <w:t xml:space="preserve">Figure </w:t>
      </w:r>
      <w:r w:rsidR="00AB3F97">
        <w:rPr>
          <w:noProof/>
          <w:lang w:val="en-GB"/>
        </w:rPr>
        <w:t>19</w:t>
      </w:r>
      <w:r w:rsidRPr="003D662E">
        <w:rPr>
          <w:lang w:val="en-US"/>
        </w:rPr>
        <w:fldChar w:fldCharType="end"/>
      </w:r>
      <w:r w:rsidRPr="003D662E">
        <w:rPr>
          <w:lang w:val="en-US"/>
        </w:rPr>
        <w:t>)</w:t>
      </w:r>
      <w:r w:rsidRPr="003D662E">
        <w:rPr>
          <w:lang w:val="en-GB"/>
        </w:rPr>
        <w:t>.</w:t>
      </w:r>
    </w:p>
    <w:p w14:paraId="59F71E21" w14:textId="31D1D58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B3F97" w:rsidRPr="003D662E">
        <w:rPr>
          <w:lang w:val="en-GB"/>
        </w:rPr>
        <w:t xml:space="preserve">Figure </w:t>
      </w:r>
      <w:r w:rsidR="00AB3F97">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AB3F97" w:rsidRPr="003D662E">
        <w:rPr>
          <w:lang w:val="en-GB"/>
        </w:rPr>
        <w:t xml:space="preserve">Figure </w:t>
      </w:r>
      <w:r w:rsidR="00AB3F97">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7"/>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8"/>
      </w:r>
      <w:r w:rsidR="005736E5" w:rsidRPr="003D662E">
        <w:rPr>
          <w:lang w:val="en-US"/>
        </w:rPr>
        <w:t xml:space="preserve"> of Java libraries in their intended sequence to avoid conflicts.</w:t>
      </w:r>
      <w:r w:rsidR="00957C0F" w:rsidRPr="003D662E">
        <w:rPr>
          <w:lang w:val="en-US"/>
        </w:rPr>
        <w:t xml:space="preserve"> </w:t>
      </w:r>
    </w:p>
    <w:p w14:paraId="3B36193F" w14:textId="3988BDA7" w:rsidR="005F7F86" w:rsidRPr="003D662E" w:rsidRDefault="005F7F86" w:rsidP="005F7F86">
      <w:pPr>
        <w:jc w:val="both"/>
        <w:rPr>
          <w:rFonts w:cstheme="minorHAnsi"/>
          <w:lang w:val="en-US"/>
        </w:rPr>
      </w:pPr>
      <w:r w:rsidRPr="003D662E">
        <w:rPr>
          <w:lang w:val="en-US"/>
        </w:rPr>
        <w:t xml:space="preserve">The </w:t>
      </w:r>
      <w:bookmarkStart w:id="131" w:name="_Hlk77583024"/>
      <w:r w:rsidRPr="003D662E">
        <w:rPr>
          <w:rFonts w:ascii="Consolas" w:hAnsi="Consolas"/>
          <w:lang w:val="en-US"/>
        </w:rPr>
        <w:t>ServicesAasClient</w:t>
      </w:r>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16FFAA13"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B3F9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B3F9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25F91BAE"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B3F9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B3F97">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D0661A1"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B3F9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8034CA2"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B3F9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6703E162"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B3F97" w:rsidRPr="003D662E">
        <w:rPr>
          <w:lang w:val="en-US"/>
        </w:rPr>
        <w:t xml:space="preserve">Figure </w:t>
      </w:r>
      <w:r w:rsidR="00AB3F9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B3F9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2CDE9DB6"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B3F9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5301508"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B3F9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B3F9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9"/>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1258469"/>
      <w:r w:rsidRPr="003D662E">
        <w:rPr>
          <w:lang w:val="en-US"/>
        </w:rPr>
        <w:t xml:space="preserve">Resources </w:t>
      </w:r>
      <w:r w:rsidR="00C017CF" w:rsidRPr="003D662E">
        <w:rPr>
          <w:lang w:val="en-US"/>
        </w:rPr>
        <w:t>and Monitoring Layer</w:t>
      </w:r>
      <w:bookmarkEnd w:id="132"/>
      <w:bookmarkEnd w:id="133"/>
      <w:bookmarkEnd w:id="134"/>
    </w:p>
    <w:p w14:paraId="252C034E" w14:textId="69D224D9"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B3F9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B3F9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B3F9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1258470"/>
      <w:r w:rsidRPr="003D662E">
        <w:rPr>
          <w:lang w:val="en-US"/>
        </w:rPr>
        <w:t>ECS runtime</w:t>
      </w:r>
      <w:bookmarkEnd w:id="135"/>
      <w:bookmarkEnd w:id="136"/>
    </w:p>
    <w:p w14:paraId="0BFE18EA" w14:textId="5160D187"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B3F97">
        <w:rPr>
          <w:lang w:val="en-US"/>
        </w:rPr>
        <w:t>3.6.2</w:t>
      </w:r>
      <w:r w:rsidR="00DE00B5" w:rsidRPr="003D662E">
        <w:rPr>
          <w:lang w:val="en-US"/>
        </w:rPr>
        <w:fldChar w:fldCharType="end"/>
      </w:r>
      <w:r w:rsidR="00DE00B5" w:rsidRPr="003D662E">
        <w:rPr>
          <w:lang w:val="en-US"/>
        </w:rPr>
        <w:t>.</w:t>
      </w:r>
    </w:p>
    <w:p w14:paraId="4D903241" w14:textId="77777777" w:rsidR="00AB3F97" w:rsidRPr="003D662E" w:rsidRDefault="0074190C" w:rsidP="00AB3F97">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FE4BBAF" w14:textId="77777777" w:rsidR="00AB3F97" w:rsidRPr="003D662E" w:rsidRDefault="00AB3F97" w:rsidP="00AB3F97">
      <w:pPr>
        <w:jc w:val="both"/>
        <w:rPr>
          <w:noProof/>
          <w:lang w:val="en-US"/>
        </w:rPr>
      </w:pPr>
    </w:p>
    <w:p w14:paraId="7500FAC5" w14:textId="77777777" w:rsidR="00AB3F97" w:rsidRPr="003D662E" w:rsidRDefault="00AB3F97" w:rsidP="00AB3F97">
      <w:pPr>
        <w:jc w:val="both"/>
        <w:rPr>
          <w:lang w:val="en-US"/>
        </w:rPr>
      </w:pPr>
    </w:p>
    <w:p w14:paraId="775C2419" w14:textId="5C4A1D99" w:rsidR="004B1501" w:rsidRPr="00044AD0" w:rsidRDefault="00AB3F97"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9AFD4D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9C2B30F"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21</w:t>
      </w:r>
      <w:r w:rsidRPr="003D662E">
        <w:fldChar w:fldCharType="end"/>
      </w:r>
      <w:bookmarkEnd w:id="137"/>
      <w:r w:rsidRPr="003D662E">
        <w:rPr>
          <w:lang w:val="en-US"/>
        </w:rPr>
        <w:t>: ECS runtime for Service Deployment (comments partially cropped)</w:t>
      </w:r>
    </w:p>
    <w:p w14:paraId="5FE66A48" w14:textId="558D29B5"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90"/>
      </w:r>
      <w:r w:rsidR="00671238" w:rsidRPr="003D662E">
        <w:rPr>
          <w:lang w:val="en-US"/>
        </w:rPr>
        <w:t>,</w:t>
      </w:r>
      <w:r w:rsidRPr="003D662E">
        <w:rPr>
          <w:lang w:val="en-US"/>
        </w:rPr>
        <w:t xml:space="preserve"> the IBM Edge Application Manager</w:t>
      </w:r>
      <w:r w:rsidRPr="003D662E">
        <w:rPr>
          <w:rStyle w:val="FootnoteReference"/>
          <w:lang w:val="en-US"/>
        </w:rPr>
        <w:footnoteReference w:id="91"/>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2"/>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107F845" w14:textId="77777777" w:rsidR="00AB3F97" w:rsidRPr="003D662E" w:rsidRDefault="005B7EF7" w:rsidP="00AB3F97">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59CC6381" w14:textId="77777777" w:rsidR="00AB3F97" w:rsidRPr="003D662E" w:rsidRDefault="00AB3F97" w:rsidP="00AB3F97">
      <w:pPr>
        <w:jc w:val="both"/>
        <w:rPr>
          <w:noProof/>
          <w:lang w:val="en-US"/>
        </w:rPr>
      </w:pPr>
    </w:p>
    <w:p w14:paraId="11123032" w14:textId="77777777" w:rsidR="00AB3F97" w:rsidRPr="003D662E" w:rsidRDefault="00AB3F97" w:rsidP="00AB3F97">
      <w:pPr>
        <w:jc w:val="both"/>
        <w:rPr>
          <w:lang w:val="en-US"/>
        </w:rPr>
      </w:pPr>
    </w:p>
    <w:p w14:paraId="4EFBEC44" w14:textId="77777777" w:rsidR="00AB3F97" w:rsidRPr="003D662E" w:rsidRDefault="00AB3F97" w:rsidP="00AB3F97">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31A3C233" w14:textId="77777777" w:rsidR="00AB3F97" w:rsidRPr="003D662E" w:rsidRDefault="00AB3F97" w:rsidP="00AB3F97">
      <w:pPr>
        <w:jc w:val="both"/>
        <w:rPr>
          <w:lang w:val="en-US"/>
        </w:rPr>
      </w:pPr>
    </w:p>
    <w:p w14:paraId="725DDBAB" w14:textId="77777777" w:rsidR="00AB3F97" w:rsidRPr="003D662E" w:rsidRDefault="00AB3F97" w:rsidP="00AB3F97">
      <w:pPr>
        <w:jc w:val="both"/>
        <w:rPr>
          <w:lang w:val="en-US"/>
        </w:rPr>
      </w:pPr>
    </w:p>
    <w:p w14:paraId="6539402A" w14:textId="17629600" w:rsidR="005B7EF7" w:rsidRPr="003D662E" w:rsidRDefault="00AB3F97"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2E098F0"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3"/>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4"/>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52B658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69E5540"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AB3F97" w:rsidRPr="003D662E">
        <w:rPr>
          <w:lang w:val="en-US"/>
        </w:rPr>
        <w:t xml:space="preserve">Figure </w:t>
      </w:r>
      <w:r w:rsidR="00AB3F97">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B4078E5"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B3F9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B3F9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6906E82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2CF4658"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95"/>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B3F9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B3F9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50D0142"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B3F9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1258471"/>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52F1C9C6"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B3F9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B3F9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916B02E"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B3F9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B3F9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6"/>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2D15048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B3F9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7"/>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8"/>
      </w:r>
      <w:r w:rsidR="002B29BC" w:rsidRPr="003D662E">
        <w:rPr>
          <w:lang w:val="en-US"/>
        </w:rPr>
        <w:t xml:space="preserve"> and ThingsBoard</w:t>
      </w:r>
      <w:r w:rsidR="00A67094" w:rsidRPr="003D662E">
        <w:rPr>
          <w:rStyle w:val="FootnoteReference"/>
          <w:lang w:val="en-US"/>
        </w:rPr>
        <w:footnoteReference w:id="99"/>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100"/>
      </w:r>
      <w:r w:rsidR="002B29BC" w:rsidRPr="003D662E">
        <w:rPr>
          <w:lang w:val="en-US"/>
        </w:rPr>
        <w:t xml:space="preserve"> and OpenStack Object Store Swift</w:t>
      </w:r>
      <w:r w:rsidR="00E44BA9" w:rsidRPr="003D662E">
        <w:rPr>
          <w:rStyle w:val="FootnoteReference"/>
          <w:lang w:val="en-US"/>
        </w:rPr>
        <w:footnoteReference w:id="101"/>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127B8CDB"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B3F9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41799DAC"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2635AE7A"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7" w:name="_Ref69826085"/>
      <w:bookmarkStart w:id="148" w:name="_Toc211258472"/>
      <w:r w:rsidRPr="003D662E">
        <w:rPr>
          <w:lang w:val="en-US"/>
        </w:rPr>
        <w:lastRenderedPageBreak/>
        <w:t>Monitoring</w:t>
      </w:r>
      <w:bookmarkEnd w:id="147"/>
      <w:bookmarkEnd w:id="148"/>
    </w:p>
    <w:p w14:paraId="5849E7F4" w14:textId="02B48C00"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B3F9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6C152E6"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B3F9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B3F9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5293C14"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B3F9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B3F97">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670BBE78"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B3F9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B3F97" w:rsidRPr="00AB3F97">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429E0E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B3F9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09A38CB"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AB3F97" w:rsidRPr="003D662E">
        <w:rPr>
          <w:lang w:val="en-US"/>
        </w:rPr>
        <w:t xml:space="preserve">Figure </w:t>
      </w:r>
      <w:r w:rsidR="00AB3F97">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2"/>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A01D0DE"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103"/>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AB3F97">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B3F9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32BC2BF5"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1258473"/>
      <w:r w:rsidRPr="003D662E">
        <w:rPr>
          <w:lang w:val="en-US"/>
        </w:rPr>
        <w:t>Storage, S</w:t>
      </w:r>
      <w:r w:rsidR="00C017CF" w:rsidRPr="003D662E">
        <w:rPr>
          <w:lang w:val="en-US"/>
        </w:rPr>
        <w:t>ecurity and Data Protection Layer</w:t>
      </w:r>
      <w:bookmarkEnd w:id="150"/>
      <w:bookmarkEnd w:id="151"/>
    </w:p>
    <w:p w14:paraId="5E654149" w14:textId="158E9FA4"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B3F9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B3F9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1258474"/>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4"/>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1258475"/>
      <w:r>
        <w:rPr>
          <w:lang w:val="en-US"/>
        </w:rPr>
        <w:t>Influx DB connector</w:t>
      </w:r>
      <w:bookmarkEnd w:id="154"/>
    </w:p>
    <w:p w14:paraId="40152B9B" w14:textId="59D4E902"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AB3F9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1258476"/>
      <w:r w:rsidRPr="003D662E">
        <w:rPr>
          <w:lang w:val="en-US"/>
        </w:rPr>
        <w:t>Reusable Intelligent Services Layer</w:t>
      </w:r>
      <w:bookmarkEnd w:id="155"/>
    </w:p>
    <w:p w14:paraId="707EB75F" w14:textId="0D2FA9FF"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B3F9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B3F9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B3F9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3442042"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AB3F97">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1258477"/>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105"/>
      </w:r>
      <w:r w:rsidRPr="003D662E">
        <w:rPr>
          <w:lang w:val="en-US"/>
        </w:rPr>
        <w:t xml:space="preserve"> and, as optional fallback, the Python library pyzbar</w:t>
      </w:r>
      <w:r w:rsidRPr="003D662E">
        <w:rPr>
          <w:rStyle w:val="FootnoteReference"/>
          <w:lang w:val="en-US"/>
        </w:rPr>
        <w:footnoteReference w:id="106"/>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1258478"/>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202E7EE3"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AB3F9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B3F9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1258479"/>
      <w:bookmarkStart w:id="165" w:name="_Ref100840643"/>
      <w:r w:rsidRPr="003D662E">
        <w:rPr>
          <w:lang w:val="en-US"/>
        </w:rPr>
        <w:t>Flower-based Federated Learning</w:t>
      </w:r>
      <w:bookmarkEnd w:id="163"/>
      <w:bookmarkEnd w:id="164"/>
    </w:p>
    <w:p w14:paraId="4CA37036" w14:textId="339F15D3"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B3F97">
        <w:rPr>
          <w:lang w:val="en-US"/>
        </w:rPr>
        <w:t>3.5.3</w:t>
      </w:r>
      <w:r w:rsidR="00CE1547" w:rsidRPr="003D662E">
        <w:rPr>
          <w:lang w:val="en-US"/>
        </w:rPr>
        <w:fldChar w:fldCharType="end"/>
      </w:r>
      <w:r w:rsidR="00CE1547" w:rsidRPr="003D662E">
        <w:rPr>
          <w:lang w:val="en-US"/>
        </w:rPr>
        <w:t>.</w:t>
      </w:r>
    </w:p>
    <w:p w14:paraId="77068BB8" w14:textId="397448F7"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7"/>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B3F9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1258480"/>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E4737BC"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849ACC3"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AB3F97" w:rsidRPr="003D662E">
        <w:rPr>
          <w:lang w:val="en-US"/>
        </w:rPr>
        <w:t xml:space="preserve">Figure </w:t>
      </w:r>
      <w:r w:rsidR="00AB3F97">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B3F9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AB3F97" w:rsidRPr="003D662E">
        <w:rPr>
          <w:lang w:val="en-US"/>
        </w:rPr>
        <w:t xml:space="preserve">Figure </w:t>
      </w:r>
      <w:r w:rsidR="00AB3F97">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148C26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B3F9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14CD75A"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25A8068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B3F9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B3F9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B3F9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8"/>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103681E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B3F9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0" w:name="_Toc211258481"/>
      <w:r w:rsidRPr="003D662E">
        <w:rPr>
          <w:lang w:val="en-US"/>
        </w:rPr>
        <w:t>Application Layer</w:t>
      </w:r>
      <w:bookmarkEnd w:id="170"/>
    </w:p>
    <w:p w14:paraId="00093C9C" w14:textId="1ADEEA01"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AB3F97" w:rsidRPr="003D662E">
        <w:rPr>
          <w:lang w:val="en-US"/>
        </w:rPr>
        <w:t xml:space="preserve">Figure </w:t>
      </w:r>
      <w:r w:rsidR="00AB3F97">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3C2CD22B"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B3F97">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1258482"/>
      <w:bookmarkStart w:id="174" w:name="_Ref57109531"/>
      <w:bookmarkStart w:id="175" w:name="_Ref46314763"/>
      <w:r w:rsidRPr="003D662E">
        <w:rPr>
          <w:lang w:val="en-US"/>
        </w:rPr>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358DB0B"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D4B6E81"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AB3F97" w:rsidRPr="003D662E">
        <w:rPr>
          <w:lang w:val="en-US"/>
        </w:rPr>
        <w:t xml:space="preserve">Figure </w:t>
      </w:r>
      <w:r w:rsidR="00AB3F97">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AB3F97" w:rsidRPr="003D662E">
        <w:rPr>
          <w:lang w:val="en-US"/>
        </w:rPr>
        <w:t xml:space="preserve">Figure </w:t>
      </w:r>
      <w:r w:rsidR="00AB3F97">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75826C3"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A519250"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30</w:t>
      </w:r>
      <w:r w:rsidRPr="003D662E">
        <w:fldChar w:fldCharType="end"/>
      </w:r>
      <w:bookmarkEnd w:id="178"/>
      <w:r w:rsidRPr="003D662E">
        <w:rPr>
          <w:lang w:val="en-US"/>
        </w:rPr>
        <w:t>: Interaction with the preliminary interactive platform command line interface.</w:t>
      </w:r>
    </w:p>
    <w:p w14:paraId="2D9F4B21" w14:textId="62A5567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B3F9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FF116C5"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B3F97">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9"/>
      </w:r>
      <w:r w:rsidR="006E6C51" w:rsidRPr="003D662E">
        <w:rPr>
          <w:lang w:val="en-US"/>
        </w:rPr>
        <w:t xml:space="preserve"> that can be explored with the AASX Package Explorer</w:t>
      </w:r>
      <w:r w:rsidR="006E6C51" w:rsidRPr="003D662E">
        <w:rPr>
          <w:rStyle w:val="FootnoteReference"/>
          <w:lang w:val="en-US"/>
        </w:rPr>
        <w:footnoteReference w:id="110"/>
      </w:r>
      <w:r w:rsidR="006E6C51" w:rsidRPr="003D662E">
        <w:rPr>
          <w:lang w:val="en-US"/>
        </w:rPr>
        <w:t>.</w:t>
      </w:r>
    </w:p>
    <w:p w14:paraId="793DF34C" w14:textId="5DA201C8"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B3F9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1258483"/>
      <w:r>
        <w:rPr>
          <w:lang w:val="en-US"/>
        </w:rPr>
        <w:t xml:space="preserve">Platform </w:t>
      </w:r>
      <w:r w:rsidR="00ED66AA" w:rsidRPr="003D662E">
        <w:rPr>
          <w:lang w:val="en-US"/>
        </w:rPr>
        <w:t>Management User Interface</w:t>
      </w:r>
      <w:bookmarkEnd w:id="179"/>
      <w:bookmarkEnd w:id="180"/>
    </w:p>
    <w:p w14:paraId="0CB1BC39" w14:textId="34FD5376"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B3F9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99DBBF5"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AB3F97" w:rsidRPr="003D662E">
        <w:rPr>
          <w:lang w:val="en-US"/>
        </w:rPr>
        <w:t xml:space="preserve">Figure </w:t>
      </w:r>
      <w:r w:rsidR="00AB3F97">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00D56B3F"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0F51BAEE"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AB3F97" w:rsidRPr="003D662E">
        <w:rPr>
          <w:lang w:val="en-US"/>
        </w:rPr>
        <w:t xml:space="preserve">Figure </w:t>
      </w:r>
      <w:r w:rsidR="00AB3F97">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AB3F97" w:rsidRPr="003D662E">
        <w:rPr>
          <w:lang w:val="en-US"/>
        </w:rPr>
        <w:t xml:space="preserve">Figure </w:t>
      </w:r>
      <w:r w:rsidR="00AB3F97">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AB3F97" w:rsidRPr="003D662E">
        <w:rPr>
          <w:lang w:val="en-US"/>
        </w:rPr>
        <w:t xml:space="preserve">Figure </w:t>
      </w:r>
      <w:r w:rsidR="00AB3F97">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65A01CF5"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7BD7BFE"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1E81DF8"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084CD4D"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AB3F97" w:rsidRPr="003D662E">
        <w:rPr>
          <w:lang w:val="en-US"/>
        </w:rPr>
        <w:t xml:space="preserve">Figure </w:t>
      </w:r>
      <w:r w:rsidR="00AB3F97">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11"/>
      </w:r>
      <w:r w:rsidR="007F6C8E">
        <w:rPr>
          <w:lang w:val="en-US"/>
        </w:rPr>
        <w:t xml:space="preserve"> or a JFrog Artifactory</w:t>
      </w:r>
      <w:r w:rsidR="007F6C8E">
        <w:rPr>
          <w:rStyle w:val="FootnoteReference"/>
          <w:lang w:val="en-US"/>
        </w:rPr>
        <w:footnoteReference w:id="112"/>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E2C08C3"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AB3F97" w:rsidRPr="003D662E">
        <w:rPr>
          <w:lang w:val="en-US"/>
        </w:rPr>
        <w:t xml:space="preserve">Figure </w:t>
      </w:r>
      <w:r w:rsidR="00AB3F97">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AB3F97" w:rsidRPr="003D662E">
        <w:rPr>
          <w:lang w:val="en-US"/>
        </w:rPr>
        <w:t xml:space="preserve">Figure </w:t>
      </w:r>
      <w:r w:rsidR="00AB3F97">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AB3F97" w:rsidRPr="003D662E">
        <w:rPr>
          <w:lang w:val="en-US"/>
        </w:rPr>
        <w:t xml:space="preserve">Figure </w:t>
      </w:r>
      <w:r w:rsidR="00AB3F97">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39002EB0"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E9308E3"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02D6AB1"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3"/>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5FAD03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4"/>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AB3F97">
        <w:rPr>
          <w:b/>
          <w:bCs/>
          <w:lang w:val="en-US"/>
        </w:rPr>
        <w:t>Error! Reference source not found.</w:t>
      </w:r>
      <w:r>
        <w:rPr>
          <w:lang w:val="en-US"/>
        </w:rPr>
        <w:fldChar w:fldCharType="end"/>
      </w:r>
      <w:r>
        <w:rPr>
          <w:lang w:val="en-US"/>
        </w:rPr>
        <w:t>). If CORS is not explicitly enabled, usually a browser plugin is required.</w:t>
      </w:r>
    </w:p>
    <w:p w14:paraId="3FC9207B" w14:textId="34F71DA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AB3F97" w:rsidRPr="003D662E">
        <w:rPr>
          <w:lang w:val="en-US"/>
        </w:rPr>
        <w:t xml:space="preserve">Figure </w:t>
      </w:r>
      <w:r w:rsidR="00AB3F97">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C1CD860"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524AFB5"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AB3F97" w:rsidRPr="003D662E">
        <w:rPr>
          <w:lang w:val="en-US"/>
        </w:rPr>
        <w:t xml:space="preserve">Figure </w:t>
      </w:r>
      <w:r w:rsidR="00AB3F97">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1258484"/>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BE6A39D"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B3F9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5"/>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F2B17FA"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B3F97">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1258485"/>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26D4F3B7"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B3F9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B3F9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F49130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6"/>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7DE3FBB7"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B3F9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B3F9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B3F97">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1A666BD"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 In contrast, platform core layer implementations are not allowed to declare any external dependency and all implementing components that usually are platform declare their dependencies locally. There may be the need for declaring Maven properties for commonly used versions and to reduce the installation footprint, e.g., in the platform dependencies or the Spring platform dependencies.</w:t>
      </w:r>
      <w:bookmarkStart w:id="200" w:name="_GoBack"/>
      <w:bookmarkEnd w:id="200"/>
    </w:p>
    <w:p w14:paraId="78471066" w14:textId="0955964B"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w:t>
      </w:r>
      <w:r w:rsidR="00217A67">
        <w:rPr>
          <w:lang w:val="en-US"/>
        </w:rPr>
        <w:t>8</w:t>
      </w:r>
      <w:r>
        <w:rPr>
          <w:lang w:val="en-US"/>
        </w:rPr>
        <w:t xml:space="preserve">),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w:t>
      </w:r>
      <w:r w:rsidR="00652569" w:rsidRPr="003D662E">
        <w:rPr>
          <w:lang w:val="en-US"/>
        </w:rPr>
        <w:lastRenderedPageBreak/>
        <w:t xml:space="preserve">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1258486"/>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57463A5"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AB3F97" w:rsidRPr="003D662E">
        <w:rPr>
          <w:lang w:val="en-US"/>
        </w:rPr>
        <w:t xml:space="preserve">Figure </w:t>
      </w:r>
      <w:r w:rsidR="00AB3F97">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B3F9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DA331C2"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B3F9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275F5E72"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3B95AC1B"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38A35617"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324A7F0D"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B3F9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B3F9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1258487"/>
      <w:r w:rsidRPr="003D662E">
        <w:rPr>
          <w:lang w:val="en-US"/>
        </w:rPr>
        <w:lastRenderedPageBreak/>
        <w:t>Platform Configuration</w:t>
      </w:r>
      <w:bookmarkEnd w:id="193"/>
      <w:bookmarkEnd w:id="205"/>
      <w:bookmarkEnd w:id="206"/>
      <w:bookmarkEnd w:id="207"/>
      <w:bookmarkEnd w:id="208"/>
      <w:bookmarkEnd w:id="209"/>
      <w:bookmarkEnd w:id="210"/>
    </w:p>
    <w:p w14:paraId="4F10AE1E" w14:textId="2A84AE67"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B3F9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B3F9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B3F9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B3F9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B3F9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B3F9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B3F9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B3F9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B3F9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B3F9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B3F9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F268089"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B3F9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75BDDD9"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AB3F97" w:rsidRPr="003D662E">
        <w:rPr>
          <w:lang w:val="en-US"/>
        </w:rPr>
        <w:t xml:space="preserve">Figure </w:t>
      </w:r>
      <w:r w:rsidR="00AB3F97">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7"/>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32B4BF6"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DFF72E7"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B3F9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B3F9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518375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B3F9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4A0FBC0"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FDE08DA"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8"/>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095A183"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E93E8C6"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52C43162"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44</w:t>
      </w:r>
      <w:r w:rsidRPr="003D662E">
        <w:fldChar w:fldCharType="end"/>
      </w:r>
      <w:bookmarkEnd w:id="214"/>
      <w:r w:rsidRPr="003D662E">
        <w:rPr>
          <w:lang w:val="en-US"/>
        </w:rPr>
        <w:t>: Final part of the simple platform configuration.</w:t>
      </w:r>
    </w:p>
    <w:p w14:paraId="0B2CC62F" w14:textId="258DF5F7"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AB3F97" w:rsidRPr="003D662E">
        <w:rPr>
          <w:lang w:val="en-US"/>
        </w:rPr>
        <w:t xml:space="preserve">Figure </w:t>
      </w:r>
      <w:r w:rsidR="00AB3F97">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315790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B3F9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1258488"/>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4B7D5F02"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75012876"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45</w:t>
      </w:r>
      <w:r w:rsidRPr="003D662E">
        <w:fldChar w:fldCharType="end"/>
      </w:r>
      <w:bookmarkEnd w:id="218"/>
      <w:r w:rsidRPr="003D662E">
        <w:rPr>
          <w:lang w:val="en-US"/>
        </w:rPr>
        <w:t>: IVML model pattern for simple alternatives without detailing properties.</w:t>
      </w:r>
    </w:p>
    <w:p w14:paraId="019AF21D" w14:textId="40BA6DB9"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AB3F97" w:rsidRPr="003D662E">
        <w:rPr>
          <w:lang w:val="en-US"/>
        </w:rPr>
        <w:t xml:space="preserve">Figure </w:t>
      </w:r>
      <w:r w:rsidR="00AB3F97">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255E8614"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1FCA130"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AB3F97" w:rsidRPr="003D662E">
        <w:rPr>
          <w:lang w:val="en-US"/>
        </w:rPr>
        <w:t xml:space="preserve">Figure </w:t>
      </w:r>
      <w:r w:rsidR="00AB3F97">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AFD5F04"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47</w:t>
      </w:r>
      <w:r w:rsidRPr="003D662E">
        <w:fldChar w:fldCharType="end"/>
      </w:r>
      <w:bookmarkEnd w:id="220"/>
      <w:r w:rsidRPr="003D662E">
        <w:rPr>
          <w:lang w:val="en-US"/>
        </w:rPr>
        <w:t>: Model structure for openness and extensibility.</w:t>
      </w:r>
    </w:p>
    <w:p w14:paraId="7D2DAD81" w14:textId="67F45917"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AB3F97" w:rsidRPr="003D662E">
        <w:rPr>
          <w:lang w:val="en-US"/>
        </w:rPr>
        <w:t xml:space="preserve">Figure </w:t>
      </w:r>
      <w:r w:rsidR="00AB3F97">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9"/>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7B14ACB"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48</w:t>
      </w:r>
      <w:r w:rsidRPr="003D662E">
        <w:fldChar w:fldCharType="end"/>
      </w:r>
      <w:bookmarkEnd w:id="221"/>
      <w:r w:rsidRPr="003D662E">
        <w:rPr>
          <w:lang w:val="en-US"/>
        </w:rPr>
        <w:t>: Meta-model concepts for defining services and alternatives.</w:t>
      </w:r>
    </w:p>
    <w:p w14:paraId="4DB511D9" w14:textId="2D722B46"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B3F97" w:rsidRPr="003D662E">
        <w:rPr>
          <w:lang w:val="en-US"/>
        </w:rPr>
        <w:t xml:space="preserve">Figure </w:t>
      </w:r>
      <w:r w:rsidR="00AB3F97">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8871B44"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B3F97" w:rsidRPr="003D662E">
        <w:rPr>
          <w:lang w:val="en-US"/>
        </w:rPr>
        <w:t xml:space="preserve">Figure </w:t>
      </w:r>
      <w:r w:rsidR="00AB3F97">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AE3C48D"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AB3F97" w:rsidRPr="003D662E">
        <w:rPr>
          <w:lang w:val="en-GB"/>
        </w:rPr>
        <w:t xml:space="preserve">Figure </w:t>
      </w:r>
      <w:r w:rsidR="00AB3F97">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B3F9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B3F9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9EBCB43"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F690D8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AB3F97" w:rsidRPr="003D662E">
        <w:rPr>
          <w:lang w:val="en-US"/>
        </w:rPr>
        <w:t xml:space="preserve">Figure </w:t>
      </w:r>
      <w:r w:rsidR="00AB3F97">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769710C"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AB3F97" w:rsidRPr="003D662E">
        <w:rPr>
          <w:lang w:val="en-US"/>
        </w:rPr>
        <w:t xml:space="preserve">Figure </w:t>
      </w:r>
      <w:r w:rsidR="00AB3F97">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5AEB7F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AB3F97" w:rsidRPr="003D662E">
        <w:rPr>
          <w:lang w:val="en-US"/>
        </w:rPr>
        <w:t xml:space="preserve">Figure </w:t>
      </w:r>
      <w:r w:rsidR="00AB3F97">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AB3F97" w:rsidRPr="003D662E">
        <w:rPr>
          <w:lang w:val="en-US"/>
        </w:rPr>
        <w:t xml:space="preserve">Figure </w:t>
      </w:r>
      <w:r w:rsidR="00AB3F97">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62987CEB"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B3F9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B3F9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45CCC3C"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50</w:t>
      </w:r>
      <w:r w:rsidRPr="003D662E">
        <w:fldChar w:fldCharType="end"/>
      </w:r>
      <w:bookmarkEnd w:id="223"/>
      <w:r w:rsidRPr="003D662E">
        <w:rPr>
          <w:lang w:val="en-US"/>
        </w:rPr>
        <w:t>: Instance view on a platform application.</w:t>
      </w:r>
    </w:p>
    <w:p w14:paraId="3F2919A1" w14:textId="7C2AEAB3"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AB3F97" w:rsidRPr="003D662E">
        <w:rPr>
          <w:lang w:val="en-US"/>
        </w:rPr>
        <w:t xml:space="preserve">Figure </w:t>
      </w:r>
      <w:r w:rsidR="00AB3F97">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EDA11EF"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1258489"/>
      <w:bookmarkStart w:id="227" w:name="_Ref88386200"/>
      <w:bookmarkStart w:id="228" w:name="_Ref102576465"/>
      <w:r w:rsidRPr="003D662E">
        <w:rPr>
          <w:lang w:val="en-US"/>
        </w:rPr>
        <w:t>Configuration Model Structure</w:t>
      </w:r>
      <w:bookmarkEnd w:id="225"/>
      <w:bookmarkEnd w:id="226"/>
    </w:p>
    <w:p w14:paraId="6D3B3F97" w14:textId="59B09005"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AB3F97" w:rsidRPr="003D662E">
        <w:rPr>
          <w:lang w:val="en-US"/>
        </w:rPr>
        <w:t xml:space="preserve">Figure </w:t>
      </w:r>
      <w:r w:rsidR="00AB3F97">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r w:rsidR="007571EA" w:rsidRPr="003D662E">
        <w:rPr>
          <w:rFonts w:ascii="Consolas" w:hAnsi="Consolas"/>
          <w:lang w:val="en-US"/>
        </w:rPr>
        <w:t>MetaConcepts</w:t>
      </w:r>
      <w:bookmarkEnd w:id="229"/>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B3F9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644B60F"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AB3F97" w:rsidRPr="003D662E">
        <w:rPr>
          <w:lang w:val="en-US"/>
        </w:rPr>
        <w:t xml:space="preserve">Figure </w:t>
      </w:r>
      <w:r w:rsidR="00AB3F97">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2DE72A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20"/>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1258490"/>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1"/>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1258491"/>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2"/>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1258492"/>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9AA4D6C"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6E2BE8C3"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E5477FF"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AB3F97" w:rsidRPr="003D662E">
        <w:rPr>
          <w:lang w:val="en-US"/>
        </w:rPr>
        <w:t xml:space="preserve">Figure </w:t>
      </w:r>
      <w:r w:rsidR="00AB3F97">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521858A"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23"/>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B3F9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55F38F7"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AB3F97" w:rsidRPr="003D662E">
        <w:rPr>
          <w:lang w:val="en-US"/>
        </w:rPr>
        <w:t xml:space="preserve">Figure </w:t>
      </w:r>
      <w:r w:rsidR="00AB3F97">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40B6F7A0"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1258493"/>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158FE5B"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AB3F97" w:rsidRPr="003D662E">
        <w:rPr>
          <w:lang w:val="en-GB"/>
        </w:rPr>
        <w:t xml:space="preserve">Figure </w:t>
      </w:r>
      <w:r w:rsidR="00AB3F97">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FA7151A"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38035C5"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4"/>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AB3F97" w:rsidRPr="007D4360">
        <w:rPr>
          <w:lang w:val="en-GB"/>
        </w:rPr>
        <w:t xml:space="preserve">Figure </w:t>
      </w:r>
      <w:r w:rsidR="00AB3F97">
        <w:rPr>
          <w:noProof/>
          <w:lang w:val="en-GB"/>
        </w:rPr>
        <w:t>55</w:t>
      </w:r>
      <w:r w:rsidR="00AB3F9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A1819B0"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B3F97">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B6A892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AB3F97">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B3F9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1258494"/>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5"/>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55F4D77D"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AB3F97">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731E9975"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33A4416"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AB3F97" w:rsidRPr="003D662E">
        <w:rPr>
          <w:lang w:val="en-GB"/>
        </w:rPr>
        <w:t xml:space="preserve">Figure </w:t>
      </w:r>
      <w:r w:rsidR="00AB3F97">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E8A5748"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AB3F97" w:rsidRPr="007F5501">
        <w:rPr>
          <w:lang w:val="en-GB"/>
        </w:rPr>
        <w:t xml:space="preserve">Figure </w:t>
      </w:r>
      <w:r w:rsidR="00AB3F97">
        <w:rPr>
          <w:noProof/>
          <w:lang w:val="en-GB"/>
        </w:rPr>
        <w:t>57</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6EE41BF"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B3F97">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6"/>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1258495"/>
      <w:r w:rsidRPr="003D662E">
        <w:rPr>
          <w:lang w:val="en-US"/>
        </w:rPr>
        <w:t xml:space="preserve">Creating an </w:t>
      </w:r>
      <w:r w:rsidR="003736EF" w:rsidRPr="003D662E">
        <w:rPr>
          <w:lang w:val="en-US"/>
        </w:rPr>
        <w:t>A</w:t>
      </w:r>
      <w:r w:rsidRPr="003D662E">
        <w:rPr>
          <w:lang w:val="en-US"/>
        </w:rPr>
        <w:t>pplication</w:t>
      </w:r>
      <w:bookmarkEnd w:id="239"/>
      <w:bookmarkEnd w:id="249"/>
      <w:bookmarkEnd w:id="250"/>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42BC4F5"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AB3F97" w:rsidRPr="003D662E">
        <w:rPr>
          <w:lang w:val="en-US"/>
        </w:rPr>
        <w:t xml:space="preserve">Figure </w:t>
      </w:r>
      <w:r w:rsidR="00AB3F97">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AB3F97">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7"/>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EA72A35"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B3F9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0818777"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B3F9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B3F97">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2DA1715"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1258496"/>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556B5A9"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2A4C109"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8"/>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9"/>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20A1149"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60</w:t>
      </w:r>
      <w:r w:rsidRPr="003D662E">
        <w:fldChar w:fldCharType="end"/>
      </w:r>
      <w:bookmarkEnd w:id="255"/>
      <w:r w:rsidRPr="003D662E">
        <w:rPr>
          <w:lang w:val="en-US"/>
        </w:rPr>
        <w:t>: Detailed structure of the generated application interfaces.</w:t>
      </w:r>
    </w:p>
    <w:p w14:paraId="535B70B8" w14:textId="3A66B649"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5FBABE3"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61</w:t>
      </w:r>
      <w:r w:rsidRPr="003D662E">
        <w:fldChar w:fldCharType="end"/>
      </w:r>
      <w:bookmarkEnd w:id="256"/>
      <w:r w:rsidRPr="003D662E">
        <w:rPr>
          <w:lang w:val="en-US"/>
        </w:rPr>
        <w:t>: Detailed structure of the generated service integrations.</w:t>
      </w:r>
    </w:p>
    <w:p w14:paraId="29132970" w14:textId="2441DE24"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30"/>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B3F97">
        <w:rPr>
          <w:lang w:val="en-US"/>
        </w:rPr>
        <w:t>3.5.2.1</w:t>
      </w:r>
      <w:r w:rsidRPr="003D662E">
        <w:rPr>
          <w:lang w:val="en-US"/>
        </w:rPr>
        <w:fldChar w:fldCharType="end"/>
      </w:r>
      <w:r w:rsidRPr="003D662E">
        <w:rPr>
          <w:lang w:val="en-US"/>
        </w:rPr>
        <w:t>.</w:t>
      </w:r>
    </w:p>
    <w:p w14:paraId="752A4F66" w14:textId="55CD4F53"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AB3F97" w:rsidRPr="003D662E">
        <w:rPr>
          <w:lang w:val="en-US"/>
        </w:rPr>
        <w:t xml:space="preserve">Figure </w:t>
      </w:r>
      <w:r w:rsidR="00AB3F97">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r w:rsidR="00876260" w:rsidRPr="003D662E">
        <w:rPr>
          <w:rFonts w:ascii="Consolas" w:hAnsi="Consolas"/>
          <w:lang w:val="en-US"/>
        </w:rPr>
        <w:t>src/test/resources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D0E9DFA"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1258497"/>
      <w:r w:rsidRPr="003D662E">
        <w:rPr>
          <w:lang w:val="en-US"/>
        </w:rPr>
        <w:t xml:space="preserve">Default Build </w:t>
      </w:r>
      <w:r w:rsidR="00FD00DF" w:rsidRPr="003D662E">
        <w:rPr>
          <w:lang w:val="en-US"/>
        </w:rPr>
        <w:t>Sequences</w:t>
      </w:r>
      <w:bookmarkEnd w:id="259"/>
      <w:bookmarkEnd w:id="260"/>
    </w:p>
    <w:p w14:paraId="72487AAF" w14:textId="34DA3F62"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B3F9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B3F9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905B73C"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B3F9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1F87871"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B3F9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B3F9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B3F9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214A26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B3F9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1258498"/>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19FCFCDC"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B3F9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B3F9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AB3F97">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783E021F"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B3F9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1"/>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DEA017F"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B3F9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FB04DF9"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B3F97">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1F09074C"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B3F9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32"/>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1258499"/>
      <w:bookmarkEnd w:id="263"/>
      <w:bookmarkEnd w:id="264"/>
      <w:bookmarkEnd w:id="265"/>
      <w:bookmarkEnd w:id="266"/>
      <w:bookmarkEnd w:id="267"/>
      <w:bookmarkEnd w:id="268"/>
      <w:bookmarkEnd w:id="269"/>
      <w:bookmarkEnd w:id="270"/>
      <w:r w:rsidRPr="003D662E">
        <w:rPr>
          <w:lang w:val="en-US"/>
        </w:rPr>
        <w:lastRenderedPageBreak/>
        <w:t>Implementation</w:t>
      </w:r>
      <w:bookmarkEnd w:id="174"/>
      <w:bookmarkEnd w:id="271"/>
      <w:bookmarkEnd w:id="272"/>
    </w:p>
    <w:p w14:paraId="6DEDE8DC" w14:textId="44BB6304"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B3F9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AB3F97">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B3F97">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B3F97">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B3F97">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AB3F97">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B3F97">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1A1C52B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B3F97">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3"/>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1258500"/>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4"/>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DF8843B"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B3F9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6A495A3"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B3F9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B3F9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1A2B1EC0"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AB3F97">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601B25B4"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B3F9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5"/>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B3F9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E0A2B62"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B3F9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12711598"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63</w:t>
      </w:r>
      <w:r w:rsidRPr="003D662E">
        <w:fldChar w:fldCharType="end"/>
      </w:r>
      <w:bookmarkEnd w:id="277"/>
      <w:r w:rsidRPr="003D662E">
        <w:rPr>
          <w:lang w:val="en-US"/>
        </w:rPr>
        <w:t>: Structure of the component template “basicMaven” in the GitHub repository.</w:t>
      </w:r>
    </w:p>
    <w:p w14:paraId="587B3CDD" w14:textId="73D433D8"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6"/>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1258501"/>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7"/>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8"/>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9"/>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1258502"/>
      <w:r w:rsidRPr="003D662E">
        <w:rPr>
          <w:lang w:val="en-US"/>
        </w:rPr>
        <w:t xml:space="preserve">Compiling the </w:t>
      </w:r>
      <w:r w:rsidR="003321C9">
        <w:rPr>
          <w:lang w:val="en-US"/>
        </w:rPr>
        <w:t>P</w:t>
      </w:r>
      <w:r w:rsidRPr="003D662E">
        <w:rPr>
          <w:lang w:val="en-US"/>
        </w:rPr>
        <w:t>latform</w:t>
      </w:r>
      <w:bookmarkEnd w:id="280"/>
      <w:bookmarkEnd w:id="281"/>
    </w:p>
    <w:p w14:paraId="73251AF5" w14:textId="6E0A04F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AB3F97" w:rsidRPr="003D662E">
        <w:rPr>
          <w:lang w:val="en-US"/>
        </w:rPr>
        <w:t xml:space="preserve">Figure </w:t>
      </w:r>
      <w:r w:rsidR="00AB3F97">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29AAD2CF"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D5609B9"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AB3F97" w:rsidRPr="003D662E">
        <w:rPr>
          <w:lang w:val="en-US"/>
        </w:rPr>
        <w:t xml:space="preserve">Figure </w:t>
      </w:r>
      <w:r w:rsidR="00AB3F97">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AB3F97" w:rsidRPr="003D662E">
        <w:rPr>
          <w:lang w:val="en-US"/>
        </w:rPr>
        <w:t xml:space="preserve">Figure </w:t>
      </w:r>
      <w:r w:rsidR="00AB3F97">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3F71BCD4"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B3F97">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w:t>
      </w:r>
      <w:r w:rsidR="008B565B">
        <w:rPr>
          <w:lang w:val="en-US"/>
        </w:rPr>
        <w:t xml:space="preserve">required </w:t>
      </w:r>
      <w:r w:rsidR="009F4F35" w:rsidRPr="003D662E">
        <w:rPr>
          <w:lang w:val="en-US"/>
        </w:rPr>
        <w:t xml:space="preserve">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20D80C22"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72BD702"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B3F97">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1258503"/>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40"/>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125850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41"/>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lastRenderedPageBreak/>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0F9F576"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B3F97">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0270C6E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AB3F97" w:rsidRPr="003D662E">
        <w:rPr>
          <w:lang w:val="en-GB"/>
        </w:rPr>
        <w:t xml:space="preserve">Figure </w:t>
      </w:r>
      <w:r w:rsidR="00AB3F97">
        <w:rPr>
          <w:noProof/>
          <w:lang w:val="en-GB"/>
        </w:rPr>
        <w:t>66</w:t>
      </w:r>
      <w:r w:rsidR="00AB3F9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42"/>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11258505"/>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1258506"/>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1258507"/>
      <w:r>
        <w:rPr>
          <w:lang w:val="en-US"/>
        </w:rPr>
        <w:lastRenderedPageBreak/>
        <w:t>Appendix</w:t>
      </w:r>
      <w:bookmarkEnd w:id="296"/>
      <w:bookmarkEnd w:id="297"/>
    </w:p>
    <w:p w14:paraId="55E86BC6" w14:textId="77777777" w:rsidR="00EF60A9" w:rsidRPr="003D662E" w:rsidRDefault="00EF60A9" w:rsidP="00EB6326">
      <w:pPr>
        <w:pStyle w:val="Heading2"/>
        <w:rPr>
          <w:lang w:val="en-US"/>
        </w:rPr>
      </w:pPr>
      <w:bookmarkStart w:id="298" w:name="_Ref69806407"/>
      <w:bookmarkStart w:id="299" w:name="_Toc211258508"/>
      <w:r w:rsidRPr="003D662E">
        <w:rPr>
          <w:lang w:val="en-US"/>
        </w:rPr>
        <w:t>IIP-Ecosphere Profile</w:t>
      </w:r>
      <w:bookmarkEnd w:id="298"/>
      <w:bookmarkEnd w:id="29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444A339"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67</w:t>
      </w:r>
      <w:r w:rsidRPr="003D662E">
        <w:fldChar w:fldCharType="end"/>
      </w:r>
      <w:bookmarkEnd w:id="300"/>
      <w:r w:rsidRPr="003D662E">
        <w:rPr>
          <w:lang w:val="en-US"/>
        </w:rPr>
        <w:t>: AAS stereotypes in the IIP-Ecosphere profile (comments cropped).</w:t>
      </w:r>
    </w:p>
    <w:p w14:paraId="2A2CAC77" w14:textId="66D57EFC"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3"/>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4"/>
      </w:r>
      <w:r w:rsidRPr="003D662E">
        <w:rPr>
          <w:lang w:val="en-US"/>
        </w:rPr>
        <w:t>, e.g., for soft-realtime (streaming) connections. Such endpoints that are currently not part of the AAS standard</w:t>
      </w:r>
      <w:bookmarkStart w:id="301" w:name="_Ref57325504"/>
      <w:r w:rsidRPr="003D662E">
        <w:rPr>
          <w:rStyle w:val="FootnoteReference"/>
          <w:lang w:val="en-US"/>
        </w:rPr>
        <w:footnoteReference w:id="145"/>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AB857BC"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6C4242F"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68</w:t>
      </w:r>
      <w:r w:rsidRPr="003D662E">
        <w:fldChar w:fldCharType="end"/>
      </w:r>
      <w:bookmarkEnd w:id="303"/>
      <w:r w:rsidRPr="003D662E">
        <w:rPr>
          <w:lang w:val="en-US"/>
        </w:rPr>
        <w:t>: Service and connector stereotypes in the IIP-Ecosphere profile (comments cropped).</w:t>
      </w:r>
    </w:p>
    <w:p w14:paraId="36B57F3F" w14:textId="30DEF292"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5E6E0325"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69</w:t>
      </w:r>
      <w:r w:rsidRPr="003D662E">
        <w:fldChar w:fldCharType="end"/>
      </w:r>
      <w:bookmarkEnd w:id="304"/>
      <w:r w:rsidRPr="003D662E">
        <w:rPr>
          <w:lang w:val="en-US"/>
        </w:rPr>
        <w:t>: Container and distribution stereotypes in the IIP-Ecosphere profile (comments cropped).</w:t>
      </w:r>
    </w:p>
    <w:p w14:paraId="2BC05657" w14:textId="2667F80A"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6"/>
      </w:r>
      <w:bookmarkEnd w:id="30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7"/>
      </w:r>
      <w:r w:rsidRPr="003D662E">
        <w:rPr>
          <w:lang w:val="en-US"/>
        </w:rPr>
        <w:t>, delegation of control to another element via an association, read-only attributes (without corresponding setter)</w:t>
      </w:r>
      <w:r w:rsidRPr="003D662E">
        <w:rPr>
          <w:rStyle w:val="FootnoteReference"/>
          <w:lang w:val="en-US"/>
        </w:rPr>
        <w:footnoteReference w:id="148"/>
      </w:r>
      <w:r w:rsidRPr="003D662E">
        <w:rPr>
          <w:lang w:val="en-US"/>
        </w:rPr>
        <w:t>, builder pattern</w:t>
      </w:r>
      <w:r w:rsidRPr="003D662E">
        <w:rPr>
          <w:rStyle w:val="FootnoteReference"/>
          <w:lang w:val="en-US"/>
        </w:rPr>
        <w:footnoteReference w:id="149"/>
      </w:r>
      <w:r w:rsidRPr="003D662E">
        <w:rPr>
          <w:lang w:val="en-US"/>
        </w:rPr>
        <w:t xml:space="preserve"> (or classes that shall use this pattern to realize read-only attributes) or visitor pattern</w:t>
      </w:r>
      <w:r w:rsidRPr="003D662E">
        <w:rPr>
          <w:rStyle w:val="FootnoteReference"/>
          <w:lang w:val="en-US"/>
        </w:rPr>
        <w:footnoteReference w:id="150"/>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1"/>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2"/>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1BDF50F"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70</w:t>
      </w:r>
      <w:r w:rsidRPr="003D662E">
        <w:fldChar w:fldCharType="end"/>
      </w:r>
      <w:bookmarkEnd w:id="30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2E6A6912"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71</w:t>
      </w:r>
      <w:r w:rsidRPr="003D662E">
        <w:fldChar w:fldCharType="end"/>
      </w:r>
      <w:bookmarkEnd w:id="307"/>
      <w:r w:rsidRPr="003D662E">
        <w:rPr>
          <w:lang w:val="en-US"/>
        </w:rPr>
        <w:t>: Factory and plugin/registration patterns in the IIP-Ecosphere profile (comments cropped).</w:t>
      </w:r>
    </w:p>
    <w:p w14:paraId="7265E378" w14:textId="71965350"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8BF6450"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72</w:t>
      </w:r>
      <w:r w:rsidRPr="003D662E">
        <w:fldChar w:fldCharType="end"/>
      </w:r>
      <w:bookmarkEnd w:id="308"/>
      <w:r w:rsidRPr="003D662E">
        <w:rPr>
          <w:lang w:val="en-US"/>
        </w:rPr>
        <w:t>: Licenses and programming languages in the IIP-Ecosphere profile (comments cropped).</w:t>
      </w:r>
    </w:p>
    <w:p w14:paraId="48F4A25E" w14:textId="5F46EF42"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E0C1865"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73</w:t>
      </w:r>
      <w:r w:rsidRPr="003D662E">
        <w:fldChar w:fldCharType="end"/>
      </w:r>
      <w:bookmarkEnd w:id="309"/>
      <w:r w:rsidRPr="003D662E">
        <w:rPr>
          <w:lang w:val="en-US"/>
        </w:rPr>
        <w:t>: Maturity status for comments, packages or models.</w:t>
      </w:r>
    </w:p>
    <w:p w14:paraId="44A7E90A" w14:textId="65DE7594"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B3F97">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D0A45F7"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7BF8B6A1"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B3F97">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606385E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D4282DE"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75</w:t>
      </w:r>
      <w:r w:rsidRPr="003D662E">
        <w:fldChar w:fldCharType="end"/>
      </w:r>
      <w:bookmarkEnd w:id="311"/>
      <w:r w:rsidRPr="003D662E">
        <w:rPr>
          <w:lang w:val="en-US"/>
        </w:rPr>
        <w:t>: Stereotype for generated code (comments cropped).</w:t>
      </w:r>
    </w:p>
    <w:p w14:paraId="68F44CFB" w14:textId="2E97C9AA"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2C2666B7"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76</w:t>
      </w:r>
      <w:r w:rsidRPr="003D662E">
        <w:fldChar w:fldCharType="end"/>
      </w:r>
      <w:bookmarkEnd w:id="312"/>
      <w:r w:rsidRPr="003D662E">
        <w:rPr>
          <w:lang w:val="en-US"/>
        </w:rPr>
        <w:t>: Marking model elements as support for self-adaptation.</w:t>
      </w:r>
    </w:p>
    <w:p w14:paraId="340B79B1" w14:textId="3768517A"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AB3F97" w:rsidRPr="003D662E">
        <w:rPr>
          <w:lang w:val="en-US"/>
        </w:rPr>
        <w:t xml:space="preserve">Figure </w:t>
      </w:r>
      <w:r w:rsidR="00AB3F97">
        <w:rPr>
          <w:noProof/>
          <w:lang w:val="en-US"/>
        </w:rPr>
        <w:t>77</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11436FDF"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B3F97">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9FE36" w14:textId="77777777" w:rsidR="00CF4462" w:rsidRDefault="00CF4462" w:rsidP="005C07D6">
      <w:pPr>
        <w:spacing w:after="0" w:line="240" w:lineRule="auto"/>
      </w:pPr>
      <w:r>
        <w:separator/>
      </w:r>
    </w:p>
  </w:endnote>
  <w:endnote w:type="continuationSeparator" w:id="0">
    <w:p w14:paraId="2F97BC09" w14:textId="77777777" w:rsidR="00CF4462" w:rsidRDefault="00CF4462"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61CA9" w14:textId="77777777" w:rsidR="00CF4462" w:rsidRDefault="00CF4462" w:rsidP="005C07D6">
      <w:pPr>
        <w:spacing w:after="0" w:line="240" w:lineRule="auto"/>
      </w:pPr>
      <w:r>
        <w:separator/>
      </w:r>
    </w:p>
  </w:footnote>
  <w:footnote w:type="continuationSeparator" w:id="0">
    <w:p w14:paraId="03C64BD8" w14:textId="77777777" w:rsidR="00CF4462" w:rsidRDefault="00CF4462"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A17BE4" w:rsidRPr="00072CE4" w:rsidRDefault="00A17BE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A17BE4" w:rsidRPr="009D50BD" w:rsidRDefault="00A17BE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A17BE4" w:rsidRPr="009D50BD" w:rsidRDefault="00A17BE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A17BE4" w:rsidRPr="009D50BD" w:rsidRDefault="00A17BE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A17BE4" w:rsidRPr="00290596" w:rsidRDefault="00A17BE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0">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1">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2">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3">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4">
    <w:p w14:paraId="62AB40DF" w14:textId="24B5456C" w:rsidR="00A17BE4" w:rsidRPr="00931795" w:rsidRDefault="00A17BE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BF31E6C" w14:textId="77777777" w:rsidR="00A17BE4" w:rsidRPr="00E701BA" w:rsidRDefault="00A17BE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9">
    <w:p w14:paraId="1AEDBC08" w14:textId="7D3FEBCF" w:rsidR="00A17BE4" w:rsidRPr="009208B0" w:rsidRDefault="00A17BE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1246942E" w14:textId="57016229" w:rsidR="00A17BE4" w:rsidRPr="000D44B8" w:rsidRDefault="00A17BE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2">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3">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4">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6">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7">
    <w:p w14:paraId="012C830D" w14:textId="0612015E"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B3F97">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8">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https://www.slf4j.org/</w:t>
        </w:r>
      </w:hyperlink>
      <w:r>
        <w:rPr>
          <w:lang w:val="en-US"/>
        </w:rPr>
        <w:t xml:space="preserve"> </w:t>
      </w:r>
    </w:p>
  </w:footnote>
  <w:footnote w:id="39">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https://github.com/snakeyaml/snakeyaml</w:t>
        </w:r>
      </w:hyperlink>
      <w:r>
        <w:rPr>
          <w:lang w:val="en-US"/>
        </w:rPr>
        <w:t xml:space="preserve"> </w:t>
      </w:r>
    </w:p>
  </w:footnote>
  <w:footnote w:id="40">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hyperlink r:id="rId30" w:history="1">
        <w:r w:rsidRPr="006D62F9">
          <w:rPr>
            <w:rStyle w:val="Hyperlink"/>
            <w:lang w:val="en-US"/>
          </w:rPr>
          <w:t>https://github.com/FasterXML/jackson</w:t>
        </w:r>
      </w:hyperlink>
      <w:r>
        <w:rPr>
          <w:lang w:val="en-US"/>
        </w:rPr>
        <w:t xml:space="preserve"> </w:t>
      </w:r>
    </w:p>
  </w:footnote>
  <w:footnote w:id="41">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https://mvnrepository.com/artifact/org.glassfish/javax.json</w:t>
        </w:r>
      </w:hyperlink>
      <w:r>
        <w:rPr>
          <w:lang w:val="en-US"/>
        </w:rPr>
        <w:t xml:space="preserve"> </w:t>
      </w:r>
    </w:p>
  </w:footnote>
  <w:footnote w:id="42">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https://jsoniter.com/</w:t>
        </w:r>
      </w:hyperlink>
      <w:r>
        <w:rPr>
          <w:lang w:val="en-US"/>
        </w:rPr>
        <w:t xml:space="preserve"> </w:t>
      </w:r>
    </w:p>
  </w:footnote>
  <w:footnote w:id="43">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3" w:history="1">
        <w:r w:rsidRPr="006D62F9">
          <w:rPr>
            <w:rStyle w:val="Hyperlink"/>
            <w:lang w:val="en-US"/>
          </w:rPr>
          <w:t>https://github.com/TooTallNate/Java-WebSocket</w:t>
        </w:r>
      </w:hyperlink>
      <w:r>
        <w:rPr>
          <w:lang w:val="en-US"/>
        </w:rPr>
        <w:t xml:space="preserve"> </w:t>
      </w:r>
    </w:p>
  </w:footnote>
  <w:footnote w:id="44">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4" w:history="1">
        <w:r w:rsidRPr="006D62F9">
          <w:rPr>
            <w:rStyle w:val="Hyperlink"/>
            <w:lang w:val="en-US"/>
          </w:rPr>
          <w:t>https://github.com/oshi/oshi</w:t>
        </w:r>
      </w:hyperlink>
      <w:r>
        <w:rPr>
          <w:lang w:val="en-US"/>
        </w:rPr>
        <w:t xml:space="preserve"> </w:t>
      </w:r>
    </w:p>
  </w:footnote>
  <w:footnote w:id="45">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hyperlink r:id="rId35" w:history="1">
        <w:r w:rsidRPr="006D62F9">
          <w:rPr>
            <w:rStyle w:val="Hyperlink"/>
            <w:lang w:val="en-US"/>
          </w:rPr>
          <w:t>https://github.com/perwendel/spark</w:t>
        </w:r>
      </w:hyperlink>
      <w:r>
        <w:rPr>
          <w:lang w:val="en-US"/>
        </w:rPr>
        <w:t xml:space="preserve"> </w:t>
      </w:r>
    </w:p>
  </w:footnote>
  <w:footnote w:id="46">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hyperlink r:id="rId36" w:history="1">
        <w:r w:rsidRPr="006E6F52">
          <w:rPr>
            <w:rStyle w:val="Hyperlink"/>
            <w:lang w:val="en-US"/>
          </w:rPr>
          <w:t>https://hc.apache.org/</w:t>
        </w:r>
      </w:hyperlink>
      <w:r>
        <w:rPr>
          <w:lang w:val="en-US"/>
        </w:rPr>
        <w:t xml:space="preserve"> </w:t>
      </w:r>
    </w:p>
  </w:footnote>
  <w:footnote w:id="47">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hyperlink r:id="rId37" w:history="1">
        <w:r w:rsidRPr="006D62F9">
          <w:rPr>
            <w:rStyle w:val="Hyperlink"/>
            <w:lang w:val="en-US"/>
          </w:rPr>
          <w:t>https://commons.apache.org/</w:t>
        </w:r>
      </w:hyperlink>
      <w:r>
        <w:rPr>
          <w:lang w:val="en-US"/>
        </w:rPr>
        <w:t xml:space="preserve"> </w:t>
      </w:r>
    </w:p>
  </w:footnote>
  <w:footnote w:id="48">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hyperlink r:id="rId38" w:history="1">
        <w:r w:rsidRPr="006E6F52">
          <w:rPr>
            <w:rStyle w:val="Hyperlink"/>
            <w:lang w:val="en-US"/>
          </w:rPr>
          <w:t>https://www.joda.org/joda-time/</w:t>
        </w:r>
      </w:hyperlink>
      <w:r>
        <w:rPr>
          <w:lang w:val="en-US"/>
        </w:rPr>
        <w:t xml:space="preserve"> </w:t>
      </w:r>
    </w:p>
  </w:footnote>
  <w:footnote w:id="49">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https://mina.apache.org/sshd-project/</w:t>
        </w:r>
      </w:hyperlink>
      <w:r>
        <w:rPr>
          <w:lang w:val="en-US"/>
        </w:rPr>
        <w:t xml:space="preserve"> </w:t>
      </w:r>
    </w:p>
  </w:footnote>
  <w:footnote w:id="50">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hyperlink r:id="rId40" w:history="1">
        <w:r w:rsidRPr="006E6F52">
          <w:rPr>
            <w:rStyle w:val="Hyperlink"/>
            <w:lang w:val="en-US"/>
          </w:rPr>
          <w:t>https://micrometer.io/</w:t>
        </w:r>
      </w:hyperlink>
      <w:r>
        <w:rPr>
          <w:lang w:val="en-US"/>
        </w:rPr>
        <w:t xml:space="preserve"> </w:t>
      </w:r>
    </w:p>
  </w:footnote>
  <w:footnote w:id="51">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hyperlink r:id="rId41" w:anchor="/" w:history="1">
        <w:r w:rsidRPr="006E6F52">
          <w:rPr>
            <w:rStyle w:val="Hyperlink"/>
            <w:lang w:val="en-US"/>
          </w:rPr>
          <w:t>https://bytebuddy.net/#/</w:t>
        </w:r>
      </w:hyperlink>
      <w:r>
        <w:rPr>
          <w:lang w:val="en-US"/>
        </w:rPr>
        <w:t xml:space="preserve"> </w:t>
      </w:r>
    </w:p>
  </w:footnote>
  <w:footnote w:id="52">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hyperlink r:id="rId42" w:history="1">
        <w:r w:rsidRPr="00A2263A">
          <w:rPr>
            <w:rStyle w:val="Hyperlink"/>
            <w:lang w:val="en-GB"/>
          </w:rPr>
          <w:t>https://github.com/profesorfalken/jSensors</w:t>
        </w:r>
      </w:hyperlink>
      <w:r>
        <w:rPr>
          <w:lang w:val="en-GB"/>
        </w:rPr>
        <w:t xml:space="preserve"> </w:t>
      </w:r>
    </w:p>
  </w:footnote>
  <w:footnote w:id="53">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hyperlink r:id="rId43" w:history="1">
        <w:r w:rsidRPr="00317C5D">
          <w:rPr>
            <w:rStyle w:val="Hyperlink"/>
            <w:lang w:val="en-US"/>
          </w:rPr>
          <w:t>https://github.com/oshi/oshi</w:t>
        </w:r>
      </w:hyperlink>
      <w:r w:rsidRPr="00317C5D">
        <w:rPr>
          <w:lang w:val="en-US"/>
        </w:rPr>
        <w:t xml:space="preserve"> </w:t>
      </w:r>
    </w:p>
  </w:footnote>
  <w:footnote w:id="54">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55">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hyperlink r:id="rId44"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56">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57">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8">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59">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60">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hyperlink r:id="rId45" w:history="1">
        <w:r w:rsidRPr="007F6180">
          <w:rPr>
            <w:rStyle w:val="Hyperlink"/>
            <w:lang w:val="en-US"/>
          </w:rPr>
          <w:t>https://spring.io/projects/spring-cloud-stream</w:t>
        </w:r>
      </w:hyperlink>
      <w:r>
        <w:rPr>
          <w:lang w:val="en-US"/>
        </w:rPr>
        <w:t xml:space="preserve"> </w:t>
      </w:r>
    </w:p>
  </w:footnote>
  <w:footnote w:id="61">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6" w:history="1">
        <w:r w:rsidRPr="00513568">
          <w:rPr>
            <w:rStyle w:val="Hyperlink"/>
            <w:lang w:val="en-US"/>
          </w:rPr>
          <w:t>https://www.heise.de/news/Java-Framework-Native-Spring-Anwendungen-laufen-ohne-die-JVM-5078681.html</w:t>
        </w:r>
      </w:hyperlink>
      <w:r>
        <w:rPr>
          <w:lang w:val="en-US"/>
        </w:rPr>
        <w:t xml:space="preserve"> </w:t>
      </w:r>
    </w:p>
  </w:footnote>
  <w:footnote w:id="62">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7" w:history="1">
        <w:r w:rsidRPr="00252BC9">
          <w:rPr>
            <w:rStyle w:val="Hyperlink"/>
            <w:lang w:val="en-US"/>
          </w:rPr>
          <w:t>https://iot.eclipse.org/</w:t>
        </w:r>
      </w:hyperlink>
      <w:r w:rsidRPr="00252BC9">
        <w:rPr>
          <w:lang w:val="en-US"/>
        </w:rPr>
        <w:t xml:space="preserve"> </w:t>
      </w:r>
    </w:p>
  </w:footnote>
  <w:footnote w:id="63">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8" w:history="1">
        <w:r w:rsidRPr="007F6180">
          <w:rPr>
            <w:rStyle w:val="Hyperlink"/>
            <w:lang w:val="en-US"/>
          </w:rPr>
          <w:t>https://projects.eclipse.org/projects/iot.paho</w:t>
        </w:r>
      </w:hyperlink>
      <w:r>
        <w:rPr>
          <w:lang w:val="en-US"/>
        </w:rPr>
        <w:t xml:space="preserve"> </w:t>
      </w:r>
    </w:p>
  </w:footnote>
  <w:footnote w:id="64">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9" w:history="1">
        <w:r w:rsidRPr="007F6180">
          <w:rPr>
            <w:rStyle w:val="Hyperlink"/>
            <w:lang w:val="en-US"/>
          </w:rPr>
          <w:t>https://projects.eclipse.org/projects/iot.hono</w:t>
        </w:r>
      </w:hyperlink>
      <w:r>
        <w:rPr>
          <w:lang w:val="en-US"/>
        </w:rPr>
        <w:t xml:space="preserve"> </w:t>
      </w:r>
    </w:p>
  </w:footnote>
  <w:footnote w:id="65">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50" w:history="1">
        <w:r w:rsidRPr="007F6180">
          <w:rPr>
            <w:rStyle w:val="Hyperlink"/>
            <w:lang w:val="en-US"/>
          </w:rPr>
          <w:t>https://projects.eclipse.org/projects/iot.milo</w:t>
        </w:r>
      </w:hyperlink>
      <w:r>
        <w:rPr>
          <w:lang w:val="en-US"/>
        </w:rPr>
        <w:t xml:space="preserve"> </w:t>
      </w:r>
    </w:p>
  </w:footnote>
  <w:footnote w:id="66">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7">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51" w:history="1">
        <w:r w:rsidRPr="007F6180">
          <w:rPr>
            <w:rStyle w:val="Hyperlink"/>
            <w:lang w:val="en-US"/>
          </w:rPr>
          <w:t>https://developers.google.com/protocol-buffers</w:t>
        </w:r>
      </w:hyperlink>
      <w:r>
        <w:rPr>
          <w:lang w:val="en-US"/>
        </w:rPr>
        <w:t xml:space="preserve"> </w:t>
      </w:r>
    </w:p>
  </w:footnote>
  <w:footnote w:id="68">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52" w:history="1">
        <w:r w:rsidRPr="00F55CEA">
          <w:rPr>
            <w:rStyle w:val="Hyperlink"/>
            <w:lang w:val="en-US"/>
          </w:rPr>
          <w:t>https://netty.io/</w:t>
        </w:r>
      </w:hyperlink>
      <w:r>
        <w:rPr>
          <w:lang w:val="en-US"/>
        </w:rPr>
        <w:t xml:space="preserve"> </w:t>
      </w:r>
    </w:p>
  </w:footnote>
  <w:footnote w:id="69">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70">
    <w:p w14:paraId="4CB14E37" w14:textId="673748EB"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AB3F97" w:rsidRPr="003D662E">
        <w:rPr>
          <w:lang w:val="en-US"/>
        </w:rPr>
        <w:t xml:space="preserve">Table </w:t>
      </w:r>
      <w:r w:rsidR="00AB3F97">
        <w:rPr>
          <w:noProof/>
          <w:lang w:val="en-US"/>
        </w:rPr>
        <w:t>7</w:t>
      </w:r>
      <w:r>
        <w:rPr>
          <w:lang w:val="en-US"/>
        </w:rPr>
        <w:fldChar w:fldCharType="end"/>
      </w:r>
      <w:r>
        <w:rPr>
          <w:lang w:val="en-US"/>
        </w:rPr>
        <w:t>, this leads to 13.5 GBytes up to 66 GBytes per hour.</w:t>
      </w:r>
    </w:p>
  </w:footnote>
  <w:footnote w:id="71">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53" w:history="1">
        <w:r w:rsidRPr="007F6180">
          <w:rPr>
            <w:rStyle w:val="Hyperlink"/>
            <w:lang w:val="en-US"/>
          </w:rPr>
          <w:t>https://projects.eclipse.org/projects/iot.californium</w:t>
        </w:r>
      </w:hyperlink>
      <w:r>
        <w:rPr>
          <w:lang w:val="en-US"/>
        </w:rPr>
        <w:t xml:space="preserve"> </w:t>
      </w:r>
    </w:p>
  </w:footnote>
  <w:footnote w:id="72">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54" w:history="1">
        <w:r w:rsidRPr="007F6180">
          <w:rPr>
            <w:rStyle w:val="Hyperlink"/>
            <w:lang w:val="en-US"/>
          </w:rPr>
          <w:t>https://projects.eclipse.org/projects/iot.leshan</w:t>
        </w:r>
      </w:hyperlink>
      <w:r>
        <w:rPr>
          <w:lang w:val="en-US"/>
        </w:rPr>
        <w:t xml:space="preserve"> </w:t>
      </w:r>
    </w:p>
  </w:footnote>
  <w:footnote w:id="73">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5" w:history="1">
        <w:r w:rsidRPr="007F6180">
          <w:rPr>
            <w:rStyle w:val="Hyperlink"/>
            <w:lang w:val="en-US"/>
          </w:rPr>
          <w:t>https://projects.eclipse.org/projects/iot.tahu</w:t>
        </w:r>
      </w:hyperlink>
      <w:r>
        <w:rPr>
          <w:lang w:val="en-US"/>
        </w:rPr>
        <w:t xml:space="preserve"> </w:t>
      </w:r>
    </w:p>
  </w:footnote>
  <w:footnote w:id="74">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6" w:history="1">
        <w:r w:rsidRPr="005513A8">
          <w:rPr>
            <w:rStyle w:val="Hyperlink"/>
            <w:lang w:val="en-US"/>
          </w:rPr>
          <w:t>https://projects.eclipse.org/projects/iot.agail</w:t>
        </w:r>
      </w:hyperlink>
      <w:r>
        <w:rPr>
          <w:lang w:val="en-US"/>
        </w:rPr>
        <w:t xml:space="preserve"> </w:t>
      </w:r>
    </w:p>
  </w:footnote>
  <w:footnote w:id="75">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7" w:history="1">
        <w:r w:rsidRPr="005513A8">
          <w:rPr>
            <w:rStyle w:val="Hyperlink"/>
            <w:lang w:val="en-US"/>
          </w:rPr>
          <w:t>https://www.eclipse.org/kapua/</w:t>
        </w:r>
      </w:hyperlink>
      <w:r>
        <w:rPr>
          <w:lang w:val="en-US"/>
        </w:rPr>
        <w:t xml:space="preserve"> </w:t>
      </w:r>
    </w:p>
  </w:footnote>
  <w:footnote w:id="76">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8" w:history="1">
        <w:r w:rsidRPr="005513A8">
          <w:rPr>
            <w:rStyle w:val="Hyperlink"/>
            <w:lang w:val="en-US"/>
          </w:rPr>
          <w:t>https://projects.eclipse.org/projects/iot.ponte</w:t>
        </w:r>
      </w:hyperlink>
      <w:r>
        <w:rPr>
          <w:lang w:val="en-US"/>
        </w:rPr>
        <w:t xml:space="preserve"> </w:t>
      </w:r>
    </w:p>
  </w:footnote>
  <w:footnote w:id="77">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8">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9">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80">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9" w:history="1">
        <w:r w:rsidRPr="00F6456D">
          <w:rPr>
            <w:rStyle w:val="Hyperlink"/>
            <w:lang w:val="en-US"/>
          </w:rPr>
          <w:t>https://micrometer.io/</w:t>
        </w:r>
      </w:hyperlink>
      <w:r>
        <w:rPr>
          <w:lang w:val="en-US"/>
        </w:rPr>
        <w:t xml:space="preserve"> </w:t>
      </w:r>
    </w:p>
  </w:footnote>
  <w:footnote w:id="81">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82">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60" w:history="1">
        <w:r w:rsidRPr="00850F75">
          <w:rPr>
            <w:rStyle w:val="Hyperlink"/>
            <w:lang w:val="en-US"/>
          </w:rPr>
          <w:t>https://micrometer.io/docs/concepts</w:t>
        </w:r>
      </w:hyperlink>
      <w:r>
        <w:rPr>
          <w:lang w:val="en-US"/>
        </w:rPr>
        <w:t xml:space="preserve"> </w:t>
      </w:r>
    </w:p>
  </w:footnote>
  <w:footnote w:id="83">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61" w:history="1">
        <w:r w:rsidRPr="00345B3B">
          <w:rPr>
            <w:rStyle w:val="Hyperlink"/>
            <w:lang w:val="en-GB"/>
          </w:rPr>
          <w:t>https://de.wikipedia.org/wiki/Representational_State_Transfer</w:t>
        </w:r>
      </w:hyperlink>
      <w:r>
        <w:rPr>
          <w:lang w:val="en-GB"/>
        </w:rPr>
        <w:t xml:space="preserve"> </w:t>
      </w:r>
    </w:p>
  </w:footnote>
  <w:footnote w:id="84">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62" w:history="1">
        <w:r w:rsidRPr="00345B3B">
          <w:rPr>
            <w:rStyle w:val="Hyperlink"/>
            <w:lang w:val="en-GB"/>
          </w:rPr>
          <w:t>https://de.wikipedia.org/wiki/WebSocket</w:t>
        </w:r>
      </w:hyperlink>
      <w:r>
        <w:rPr>
          <w:lang w:val="en-GB"/>
        </w:rPr>
        <w:t xml:space="preserve"> </w:t>
      </w:r>
    </w:p>
  </w:footnote>
  <w:footnote w:id="85">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63" w:history="1">
        <w:r w:rsidRPr="00345B3B">
          <w:rPr>
            <w:rStyle w:val="Hyperlink"/>
            <w:lang w:val="en-GB"/>
          </w:rPr>
          <w:t>https://de.wikipedia.org/wiki/Remote_Procedure_Call</w:t>
        </w:r>
      </w:hyperlink>
      <w:r>
        <w:rPr>
          <w:lang w:val="en-GB"/>
        </w:rPr>
        <w:t xml:space="preserve"> </w:t>
      </w:r>
    </w:p>
  </w:footnote>
  <w:footnote w:id="86">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64" w:history="1">
        <w:r w:rsidRPr="00345B3B">
          <w:rPr>
            <w:rStyle w:val="Hyperlink"/>
            <w:lang w:val="en-GB"/>
          </w:rPr>
          <w:t>https://grpc.io/</w:t>
        </w:r>
      </w:hyperlink>
      <w:r>
        <w:rPr>
          <w:lang w:val="en-GB"/>
        </w:rPr>
        <w:t xml:space="preserve"> </w:t>
      </w:r>
    </w:p>
  </w:footnote>
  <w:footnote w:id="87">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8">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9">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90">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7" w:history="1">
        <w:r w:rsidRPr="00A856FE">
          <w:rPr>
            <w:rStyle w:val="Hyperlink"/>
            <w:lang w:val="en-US"/>
          </w:rPr>
          <w:t>https://www.lfedge.org/projects/openhorizon/</w:t>
        </w:r>
      </w:hyperlink>
      <w:r>
        <w:rPr>
          <w:lang w:val="en-US"/>
        </w:rPr>
        <w:t xml:space="preserve"> </w:t>
      </w:r>
    </w:p>
  </w:footnote>
  <w:footnote w:id="91">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8" w:history="1">
        <w:r w:rsidRPr="006F7B67">
          <w:rPr>
            <w:rStyle w:val="Hyperlink"/>
            <w:lang w:val="en-US"/>
          </w:rPr>
          <w:t>https://www.ibm.com/docs/en/edge-computing/4.1</w:t>
        </w:r>
      </w:hyperlink>
      <w:r>
        <w:rPr>
          <w:lang w:val="en-US"/>
        </w:rPr>
        <w:t xml:space="preserve"> </w:t>
      </w:r>
    </w:p>
  </w:footnote>
  <w:footnote w:id="92">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9" w:history="1">
        <w:r w:rsidRPr="00A856FE">
          <w:rPr>
            <w:rStyle w:val="Hyperlink"/>
            <w:lang w:val="en-US"/>
          </w:rPr>
          <w:t>https://kubernetes.io/de/</w:t>
        </w:r>
      </w:hyperlink>
      <w:r>
        <w:rPr>
          <w:lang w:val="en-US"/>
        </w:rPr>
        <w:t xml:space="preserve"> </w:t>
      </w:r>
    </w:p>
  </w:footnote>
  <w:footnote w:id="93">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70" w:history="1">
        <w:r w:rsidRPr="00A856FE">
          <w:rPr>
            <w:rStyle w:val="Hyperlink"/>
            <w:lang w:val="en-US"/>
          </w:rPr>
          <w:t>https://www.docker.com/</w:t>
        </w:r>
      </w:hyperlink>
      <w:r>
        <w:rPr>
          <w:lang w:val="en-US"/>
        </w:rPr>
        <w:t xml:space="preserve"> </w:t>
      </w:r>
    </w:p>
  </w:footnote>
  <w:footnote w:id="94">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7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72" w:history="1">
        <w:r w:rsidRPr="00FD0FED">
          <w:rPr>
            <w:rStyle w:val="Hyperlink"/>
            <w:lang w:val="en-US"/>
          </w:rPr>
          <w:t>https://github.com/SSEHUB/EASyProducer</w:t>
        </w:r>
      </w:hyperlink>
      <w:r w:rsidRPr="00FD0FED">
        <w:rPr>
          <w:lang w:val="en-US"/>
        </w:rPr>
        <w:t>.</w:t>
      </w:r>
    </w:p>
  </w:footnote>
  <w:footnote w:id="95">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73" w:history="1">
        <w:r w:rsidRPr="005E7262">
          <w:rPr>
            <w:rStyle w:val="Hyperlink"/>
            <w:lang w:val="en-GB"/>
          </w:rPr>
          <w:t>http://tdongsi.github.io/blog/2017/04/23/docker-out-of-docker/</w:t>
        </w:r>
      </w:hyperlink>
      <w:r>
        <w:rPr>
          <w:lang w:val="en-GB"/>
        </w:rPr>
        <w:t xml:space="preserve"> </w:t>
      </w:r>
    </w:p>
  </w:footnote>
  <w:footnote w:id="96">
    <w:p w14:paraId="23BB3035" w14:textId="30CE9C39"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B3F9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7">
    <w:p w14:paraId="795F113A" w14:textId="59F08CE6"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B3F97">
        <w:rPr>
          <w:lang w:val="en-US"/>
        </w:rPr>
        <w:t>3.3</w:t>
      </w:r>
      <w:r>
        <w:rPr>
          <w:lang w:val="en-US"/>
        </w:rPr>
        <w:fldChar w:fldCharType="end"/>
      </w:r>
      <w:r>
        <w:rPr>
          <w:lang w:val="en-US"/>
        </w:rPr>
        <w:t xml:space="preserve">. </w:t>
      </w:r>
    </w:p>
  </w:footnote>
  <w:footnote w:id="98">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74" w:history="1">
        <w:r w:rsidRPr="00E07EDA">
          <w:rPr>
            <w:rStyle w:val="Hyperlink"/>
            <w:lang w:val="en-US"/>
          </w:rPr>
          <w:t>https://github.com/devicehive</w:t>
        </w:r>
      </w:hyperlink>
    </w:p>
  </w:footnote>
  <w:footnote w:id="99">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5" w:history="1">
        <w:r w:rsidRPr="00E07EDA">
          <w:rPr>
            <w:rStyle w:val="Hyperlink"/>
            <w:lang w:val="en-US"/>
          </w:rPr>
          <w:t>https://github.com/thingsboard/thingsboard</w:t>
        </w:r>
      </w:hyperlink>
      <w:r>
        <w:rPr>
          <w:lang w:val="en-US"/>
        </w:rPr>
        <w:t xml:space="preserve"> </w:t>
      </w:r>
    </w:p>
  </w:footnote>
  <w:footnote w:id="100">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6" w:history="1">
        <w:r w:rsidRPr="00E07EDA">
          <w:rPr>
            <w:rStyle w:val="Hyperlink"/>
            <w:lang w:val="en-US"/>
          </w:rPr>
          <w:t>https://github.com/minio/minio</w:t>
        </w:r>
      </w:hyperlink>
      <w:r>
        <w:rPr>
          <w:lang w:val="en-US"/>
        </w:rPr>
        <w:t xml:space="preserve"> </w:t>
      </w:r>
    </w:p>
  </w:footnote>
  <w:footnote w:id="101">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7" w:history="1">
        <w:r w:rsidRPr="00E07EDA">
          <w:rPr>
            <w:rStyle w:val="Hyperlink"/>
            <w:lang w:val="en-US"/>
          </w:rPr>
          <w:t>https://github.com/openstack/swift</w:t>
        </w:r>
      </w:hyperlink>
      <w:r>
        <w:rPr>
          <w:lang w:val="en-US"/>
        </w:rPr>
        <w:t xml:space="preserve"> </w:t>
      </w:r>
    </w:p>
  </w:footnote>
  <w:footnote w:id="102">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8" w:history="1">
        <w:r w:rsidRPr="00E60191">
          <w:rPr>
            <w:rStyle w:val="Hyperlink"/>
            <w:lang w:val="en-US"/>
          </w:rPr>
          <w:t>https://github.com/pambrose/prometheus-proxy</w:t>
        </w:r>
      </w:hyperlink>
      <w:r>
        <w:rPr>
          <w:lang w:val="en-US"/>
        </w:rPr>
        <w:t xml:space="preserve"> </w:t>
      </w:r>
    </w:p>
  </w:footnote>
  <w:footnote w:id="103">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9" w:history="1">
        <w:r w:rsidRPr="00E60191">
          <w:rPr>
            <w:rStyle w:val="Hyperlink"/>
            <w:lang w:val="en-US"/>
          </w:rPr>
          <w:t>https://github.com/matjaz99/alertmonitor</w:t>
        </w:r>
      </w:hyperlink>
      <w:r>
        <w:rPr>
          <w:lang w:val="en-US"/>
        </w:rPr>
        <w:t xml:space="preserve"> </w:t>
      </w:r>
    </w:p>
  </w:footnote>
  <w:footnote w:id="104">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80" w:history="1">
        <w:r w:rsidRPr="00F83E6D">
          <w:rPr>
            <w:rStyle w:val="Hyperlink"/>
            <w:lang w:val="en-US"/>
          </w:rPr>
          <w:t>https://heykodex.com/</w:t>
        </w:r>
      </w:hyperlink>
      <w:r>
        <w:rPr>
          <w:lang w:val="en-US"/>
        </w:rPr>
        <w:t xml:space="preserve">, </w:t>
      </w:r>
      <w:hyperlink r:id="rId81" w:history="1">
        <w:r w:rsidRPr="00F83E6D">
          <w:rPr>
            <w:rStyle w:val="Hyperlink"/>
            <w:lang w:val="en-US"/>
          </w:rPr>
          <w:t>https://github.com/kiprotect/kodex</w:t>
        </w:r>
      </w:hyperlink>
    </w:p>
  </w:footnote>
  <w:footnote w:id="105">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82" w:history="1">
        <w:r w:rsidRPr="00C51C52">
          <w:rPr>
            <w:rStyle w:val="Hyperlink"/>
            <w:lang w:val="en-GB"/>
          </w:rPr>
          <w:t>https://zxing.org/w/decode.jspx</w:t>
        </w:r>
      </w:hyperlink>
      <w:r>
        <w:rPr>
          <w:lang w:val="en-GB"/>
        </w:rPr>
        <w:t xml:space="preserve"> </w:t>
      </w:r>
    </w:p>
  </w:footnote>
  <w:footnote w:id="106">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83" w:history="1">
        <w:r w:rsidRPr="00C51C52">
          <w:rPr>
            <w:rStyle w:val="Hyperlink"/>
            <w:lang w:val="en-GB"/>
          </w:rPr>
          <w:t>https://pypi.org/project/pyzbar/</w:t>
        </w:r>
      </w:hyperlink>
      <w:r>
        <w:rPr>
          <w:lang w:val="en-GB"/>
        </w:rPr>
        <w:t xml:space="preserve"> </w:t>
      </w:r>
    </w:p>
  </w:footnote>
  <w:footnote w:id="107">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84" w:history="1">
        <w:r w:rsidRPr="002553DC">
          <w:rPr>
            <w:rStyle w:val="Hyperlink"/>
            <w:lang w:val="en-GB"/>
          </w:rPr>
          <w:t>https://flower.dev/</w:t>
        </w:r>
      </w:hyperlink>
      <w:r>
        <w:rPr>
          <w:lang w:val="en-GB"/>
        </w:rPr>
        <w:t xml:space="preserve"> </w:t>
      </w:r>
    </w:p>
  </w:footnote>
  <w:footnote w:id="108">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5" w:history="1">
        <w:r w:rsidRPr="009165E9">
          <w:rPr>
            <w:rStyle w:val="Hyperlink"/>
            <w:lang w:val="en-GB"/>
          </w:rPr>
          <w:t>https://mip-technology.de/</w:t>
        </w:r>
      </w:hyperlink>
      <w:r>
        <w:rPr>
          <w:lang w:val="en-GB"/>
        </w:rPr>
        <w:t xml:space="preserve"> </w:t>
      </w:r>
    </w:p>
  </w:footnote>
  <w:footnote w:id="109">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10">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11">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7" w:history="1">
        <w:r w:rsidRPr="007A16C9">
          <w:rPr>
            <w:rStyle w:val="Hyperlink"/>
            <w:lang w:val="en-US"/>
          </w:rPr>
          <w:t>https://help.sonatype.com/repomanager3/product-information/download</w:t>
        </w:r>
      </w:hyperlink>
      <w:r>
        <w:rPr>
          <w:lang w:val="en-US"/>
        </w:rPr>
        <w:t xml:space="preserve"> </w:t>
      </w:r>
    </w:p>
  </w:footnote>
  <w:footnote w:id="112">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8" w:history="1">
        <w:r w:rsidRPr="007A16C9">
          <w:rPr>
            <w:rStyle w:val="Hyperlink"/>
            <w:lang w:val="en-US"/>
          </w:rPr>
          <w:t>https://jfrog.com/artifactory</w:t>
        </w:r>
      </w:hyperlink>
      <w:r>
        <w:rPr>
          <w:lang w:val="en-US"/>
        </w:rPr>
        <w:t xml:space="preserve"> </w:t>
      </w:r>
    </w:p>
  </w:footnote>
  <w:footnote w:id="113">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9" w:history="1">
        <w:r w:rsidRPr="00002168">
          <w:rPr>
            <w:rStyle w:val="Hyperlink"/>
            <w:lang w:val="en-US"/>
          </w:rPr>
          <w:t>https://mokkapps.de/blog/how-to-build-an-angular-app-once-and-deploy-it-to-multiple-environments/</w:t>
        </w:r>
      </w:hyperlink>
      <w:r w:rsidRPr="00002168">
        <w:rPr>
          <w:lang w:val="en-US"/>
        </w:rPr>
        <w:t xml:space="preserve"> </w:t>
      </w:r>
    </w:p>
  </w:footnote>
  <w:footnote w:id="114">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5">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16">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90" w:history="1">
        <w:r w:rsidRPr="00510721">
          <w:rPr>
            <w:rStyle w:val="Hyperlink"/>
            <w:lang w:val="en-GB"/>
          </w:rPr>
          <w:t>https://github.com/kiprotect/hyper</w:t>
        </w:r>
      </w:hyperlink>
    </w:p>
  </w:footnote>
  <w:footnote w:id="117">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8">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9">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20">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1">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91" w:history="1">
        <w:r w:rsidRPr="00184684">
          <w:rPr>
            <w:rStyle w:val="Hyperlink"/>
            <w:lang w:val="en-GB"/>
          </w:rPr>
          <w:t>https://reference.opcfoundation.org/TMC/v200/docs/8.1</w:t>
        </w:r>
      </w:hyperlink>
      <w:r>
        <w:rPr>
          <w:lang w:val="en-GB"/>
        </w:rPr>
        <w:t xml:space="preserve"> </w:t>
      </w:r>
    </w:p>
  </w:footnote>
  <w:footnote w:id="122">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23">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4">
    <w:p w14:paraId="4ACAE021" w14:textId="2B7DCDF7"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B3F97">
        <w:rPr>
          <w:lang w:val="en-GB"/>
        </w:rPr>
        <w:t>7.5</w:t>
      </w:r>
      <w:r>
        <w:rPr>
          <w:lang w:val="en-GB"/>
        </w:rPr>
        <w:fldChar w:fldCharType="end"/>
      </w:r>
      <w:r>
        <w:rPr>
          <w:lang w:val="en-GB"/>
        </w:rPr>
        <w:t>.</w:t>
      </w:r>
    </w:p>
  </w:footnote>
  <w:footnote w:id="125">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92" w:history="1">
        <w:r w:rsidRPr="00C80F0B">
          <w:rPr>
            <w:rStyle w:val="Hyperlink"/>
            <w:lang w:val="en-US"/>
          </w:rPr>
          <w:t>https://github.com/iip-ecosphere/platform/tree/main/platform/examples</w:t>
        </w:r>
      </w:hyperlink>
      <w:r>
        <w:rPr>
          <w:lang w:val="en-US"/>
        </w:rPr>
        <w:t xml:space="preserve"> </w:t>
      </w:r>
    </w:p>
  </w:footnote>
  <w:footnote w:id="126">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7">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93" w:history="1">
        <w:r w:rsidRPr="00C80F0B">
          <w:rPr>
            <w:rStyle w:val="Hyperlink"/>
            <w:lang w:val="en-US"/>
          </w:rPr>
          <w:t>https://github.com/iip-ecosphere/platform/tree/main/platform/tools</w:t>
        </w:r>
      </w:hyperlink>
      <w:r>
        <w:rPr>
          <w:lang w:val="en-US"/>
        </w:rPr>
        <w:t xml:space="preserve"> </w:t>
      </w:r>
    </w:p>
  </w:footnote>
  <w:footnote w:id="128">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9">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r w:rsidRPr="00F57D99">
        <w:rPr>
          <w:rFonts w:ascii="Consolas" w:hAnsi="Consolas"/>
          <w:lang w:val="en-GB"/>
        </w:rPr>
        <w:t>src/main/easy</w:t>
      </w:r>
      <w:bookmarkEnd w:id="254"/>
      <w:r>
        <w:rPr>
          <w:lang w:val="en-GB"/>
        </w:rPr>
        <w:t>.</w:t>
      </w:r>
    </w:p>
  </w:footnote>
  <w:footnote w:id="130">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1">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2">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3">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94" w:history="1">
        <w:r w:rsidRPr="00F55CEA">
          <w:rPr>
            <w:rStyle w:val="Hyperlink"/>
            <w:lang w:val="en-US"/>
          </w:rPr>
          <w:t>https://de.wikipedia.org/wiki/Markdown</w:t>
        </w:r>
      </w:hyperlink>
      <w:r>
        <w:rPr>
          <w:lang w:val="en-US"/>
        </w:rPr>
        <w:t xml:space="preserve"> </w:t>
      </w:r>
    </w:p>
  </w:footnote>
  <w:footnote w:id="134">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5" w:history="1">
        <w:r w:rsidRPr="00815D20">
          <w:rPr>
            <w:rStyle w:val="Hyperlink"/>
            <w:lang w:val="en-US"/>
          </w:rPr>
          <w:t>https://github.com/iip-ecosphere/platform/blob/main/platform/documentation/README.md</w:t>
        </w:r>
      </w:hyperlink>
      <w:r>
        <w:rPr>
          <w:lang w:val="en-US"/>
        </w:rPr>
        <w:t xml:space="preserve"> </w:t>
      </w:r>
    </w:p>
  </w:footnote>
  <w:footnote w:id="135">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6">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6" w:history="1">
        <w:r w:rsidRPr="00B02795">
          <w:rPr>
            <w:rStyle w:val="Hyperlink"/>
            <w:lang w:val="en-US"/>
          </w:rPr>
          <w:t>https://github.com/iip-ecosphere/platform/tree/main/platform/tools</w:t>
        </w:r>
      </w:hyperlink>
      <w:r>
        <w:rPr>
          <w:lang w:val="en-US"/>
        </w:rPr>
        <w:t xml:space="preserve"> </w:t>
      </w:r>
    </w:p>
  </w:footnote>
  <w:footnote w:id="137">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7" w:history="1">
        <w:r w:rsidRPr="00A332BC">
          <w:rPr>
            <w:rStyle w:val="Hyperlink"/>
            <w:lang w:val="en-US"/>
          </w:rPr>
          <w:t>https://github.com/iip-ecosphere/platform/</w:t>
        </w:r>
      </w:hyperlink>
    </w:p>
  </w:footnote>
  <w:footnote w:id="138">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8" w:history="1">
        <w:r w:rsidRPr="00A332BC">
          <w:rPr>
            <w:rStyle w:val="Hyperlink"/>
            <w:lang w:val="en-US"/>
          </w:rPr>
          <w:t>https://repo1.maven.org/maven2/de/iip-ecosphere/platform/</w:t>
        </w:r>
      </w:hyperlink>
      <w:r>
        <w:rPr>
          <w:lang w:val="en-US"/>
        </w:rPr>
        <w:t xml:space="preserve"> </w:t>
      </w:r>
    </w:p>
  </w:footnote>
  <w:footnote w:id="139">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9" w:history="1">
        <w:r w:rsidRPr="00A332BC">
          <w:rPr>
            <w:rStyle w:val="Hyperlink"/>
            <w:lang w:val="en-US"/>
          </w:rPr>
          <w:t>https://projects.sse.uni-hildesheim.de/qm/maven/de/iip-ecosphere/platform/</w:t>
        </w:r>
      </w:hyperlink>
      <w:r>
        <w:rPr>
          <w:lang w:val="en-US"/>
        </w:rPr>
        <w:t xml:space="preserve"> </w:t>
      </w:r>
    </w:p>
  </w:footnote>
  <w:footnote w:id="140">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10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101" w:history="1">
        <w:r w:rsidRPr="000F4128">
          <w:rPr>
            <w:rStyle w:val="Hyperlink"/>
            <w:lang w:val="en-GB"/>
          </w:rPr>
          <w:t>https://github.com/iip-ecosphere/platform/tree/main/platform/tools/Install</w:t>
        </w:r>
      </w:hyperlink>
      <w:r>
        <w:rPr>
          <w:lang w:val="en-GB"/>
        </w:rPr>
        <w:t xml:space="preserve"> </w:t>
      </w:r>
    </w:p>
  </w:footnote>
  <w:footnote w:id="141">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102" w:history="1">
        <w:r w:rsidRPr="000B1CCB">
          <w:rPr>
            <w:rStyle w:val="Hyperlink"/>
            <w:lang w:val="en-GB"/>
          </w:rPr>
          <w:t>https://jupyter.org/</w:t>
        </w:r>
      </w:hyperlink>
      <w:r>
        <w:rPr>
          <w:lang w:val="en-GB"/>
        </w:rPr>
        <w:t xml:space="preserve"> </w:t>
      </w:r>
    </w:p>
  </w:footnote>
  <w:footnote w:id="142">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103" w:history="1">
        <w:r w:rsidRPr="00556EE8">
          <w:rPr>
            <w:rStyle w:val="Hyperlink"/>
            <w:lang w:val="en-GB"/>
          </w:rPr>
          <w:t>https://github.com/iip-ecosphere/platform/blob/main/platform/tests/test.environment/README.md</w:t>
        </w:r>
      </w:hyperlink>
      <w:r>
        <w:rPr>
          <w:lang w:val="en-GB"/>
        </w:rPr>
        <w:t xml:space="preserve"> </w:t>
      </w:r>
    </w:p>
  </w:footnote>
  <w:footnote w:id="143">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4">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5">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6">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7">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4" w:history="1">
        <w:r w:rsidRPr="009C3FDF">
          <w:rPr>
            <w:rStyle w:val="Hyperlink"/>
            <w:lang w:val="en-US"/>
          </w:rPr>
          <w:t>https://en.wikipedia.org/wiki/Multitier_architecture</w:t>
        </w:r>
      </w:hyperlink>
      <w:r>
        <w:rPr>
          <w:lang w:val="en-US"/>
        </w:rPr>
        <w:t xml:space="preserve"> </w:t>
      </w:r>
    </w:p>
  </w:footnote>
  <w:footnote w:id="148">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9">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5" w:history="1">
        <w:r w:rsidRPr="009C3FDF">
          <w:rPr>
            <w:rStyle w:val="Hyperlink"/>
            <w:lang w:val="en-US"/>
          </w:rPr>
          <w:t>https://en.wikipedia.org/wiki/Builder_pattern</w:t>
        </w:r>
      </w:hyperlink>
      <w:r>
        <w:rPr>
          <w:lang w:val="en-US"/>
        </w:rPr>
        <w:t xml:space="preserve"> </w:t>
      </w:r>
    </w:p>
  </w:footnote>
  <w:footnote w:id="150">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hyperlink r:id="rId106" w:history="1">
        <w:r w:rsidRPr="00FD5D39">
          <w:rPr>
            <w:rStyle w:val="Hyperlink"/>
            <w:lang w:val="en-US"/>
          </w:rPr>
          <w:t>https://en.wikipedia.org/wiki/Visitor_pattern</w:t>
        </w:r>
      </w:hyperlink>
      <w:r>
        <w:rPr>
          <w:lang w:val="en-US"/>
        </w:rPr>
        <w:t xml:space="preserve"> </w:t>
      </w:r>
    </w:p>
  </w:footnote>
  <w:footnote w:id="151">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hyperlink r:id="rId107" w:history="1">
        <w:r w:rsidRPr="009C3FDF">
          <w:rPr>
            <w:rStyle w:val="Hyperlink"/>
            <w:lang w:val="en-US"/>
          </w:rPr>
          <w:t>https://en.wikipedia.org/wiki/Factory_method_pattern</w:t>
        </w:r>
      </w:hyperlink>
      <w:r>
        <w:rPr>
          <w:lang w:val="en-US"/>
        </w:rPr>
        <w:t xml:space="preserve"> </w:t>
      </w:r>
    </w:p>
  </w:footnote>
  <w:footnote w:id="152">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hyperlink r:id="rId108"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3BFD"/>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github.com/profesorfalken/jSensors" TargetMode="External"/><Relationship Id="rId47" Type="http://schemas.openxmlformats.org/officeDocument/2006/relationships/hyperlink" Target="https://iot.eclipse.org/" TargetMode="External"/><Relationship Id="rId63" Type="http://schemas.openxmlformats.org/officeDocument/2006/relationships/hyperlink" Target="https://de.wikipedia.org/wiki/Remote_Procedure_Call" TargetMode="External"/><Relationship Id="rId68" Type="http://schemas.openxmlformats.org/officeDocument/2006/relationships/hyperlink" Target="https://www.ibm.com/docs/en/edge-computing/4.1" TargetMode="External"/><Relationship Id="rId84" Type="http://schemas.openxmlformats.org/officeDocument/2006/relationships/hyperlink" Target="https://flower.dev/" TargetMode="External"/><Relationship Id="rId89" Type="http://schemas.openxmlformats.org/officeDocument/2006/relationships/hyperlink" Target="https://mokkapps.de/blog/how-to-build-an-angular-app-once-and-deploy-it-to-multiple-environments/" TargetMode="External"/><Relationship Id="rId16" Type="http://schemas.openxmlformats.org/officeDocument/2006/relationships/hyperlink" Target="https://projects.sse.uni-hildesheim.de/qm/maven/" TargetMode="External"/><Relationship Id="rId107" Type="http://schemas.openxmlformats.org/officeDocument/2006/relationships/hyperlink" Target="https://en.wikipedia.org/wiki/Factory_method_pattern" TargetMode="External"/><Relationship Id="rId11" Type="http://schemas.openxmlformats.org/officeDocument/2006/relationships/hyperlink" Target="https://checkstyle.sourceforge.io/" TargetMode="External"/><Relationship Id="rId32" Type="http://schemas.openxmlformats.org/officeDocument/2006/relationships/hyperlink" Target="https://jsoniter.com/" TargetMode="External"/><Relationship Id="rId37" Type="http://schemas.openxmlformats.org/officeDocument/2006/relationships/hyperlink" Target="https://commons.apache.org/" TargetMode="External"/><Relationship Id="rId53" Type="http://schemas.openxmlformats.org/officeDocument/2006/relationships/hyperlink" Target="https://projects.eclipse.org/projects/iot.californium" TargetMode="External"/><Relationship Id="rId58" Type="http://schemas.openxmlformats.org/officeDocument/2006/relationships/hyperlink" Target="https://projects.eclipse.org/projects/iot.ponte" TargetMode="External"/><Relationship Id="rId74" Type="http://schemas.openxmlformats.org/officeDocument/2006/relationships/hyperlink" Target="https://github.com/devicehive" TargetMode="External"/><Relationship Id="rId79" Type="http://schemas.openxmlformats.org/officeDocument/2006/relationships/hyperlink" Target="https://github.com/matjaz99/alertmonitor" TargetMode="External"/><Relationship Id="rId102" Type="http://schemas.openxmlformats.org/officeDocument/2006/relationships/hyperlink" Target="https://jupyter.org/" TargetMode="External"/><Relationship Id="rId5" Type="http://schemas.openxmlformats.org/officeDocument/2006/relationships/hyperlink" Target="https://www.fab-os.org/" TargetMode="External"/><Relationship Id="rId90" Type="http://schemas.openxmlformats.org/officeDocument/2006/relationships/hyperlink" Target="https://github.com/kiprotect/hyper" TargetMode="External"/><Relationship Id="rId95" Type="http://schemas.openxmlformats.org/officeDocument/2006/relationships/hyperlink" Target="https://github.com/iip-ecosphere/platform/blob/main/platform/documentation/README.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github.com/oshi/oshi" TargetMode="External"/><Relationship Id="rId48" Type="http://schemas.openxmlformats.org/officeDocument/2006/relationships/hyperlink" Target="https://projects.eclipse.org/projects/iot.paho" TargetMode="External"/><Relationship Id="rId64" Type="http://schemas.openxmlformats.org/officeDocument/2006/relationships/hyperlink" Target="https://grpc.io/" TargetMode="External"/><Relationship Id="rId69" Type="http://schemas.openxmlformats.org/officeDocument/2006/relationships/hyperlink" Target="https://kubernetes.io/de/" TargetMode="External"/><Relationship Id="rId80" Type="http://schemas.openxmlformats.org/officeDocument/2006/relationships/hyperlink" Target="https://heykodex.com/" TargetMode="External"/><Relationship Id="rId85" Type="http://schemas.openxmlformats.org/officeDocument/2006/relationships/hyperlink" Target="https://mip-technology.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33" Type="http://schemas.openxmlformats.org/officeDocument/2006/relationships/hyperlink" Target="https://github.com/TooTallNate/Java-WebSocket" TargetMode="External"/><Relationship Id="rId38" Type="http://schemas.openxmlformats.org/officeDocument/2006/relationships/hyperlink" Target="https://www.joda.org/joda-time/" TargetMode="External"/><Relationship Id="rId59" Type="http://schemas.openxmlformats.org/officeDocument/2006/relationships/hyperlink" Target="https://micrometer.io/" TargetMode="External"/><Relationship Id="rId103" Type="http://schemas.openxmlformats.org/officeDocument/2006/relationships/hyperlink" Target="https://github.com/iip-ecosphere/platform/blob/main/platform/tests/test.environment/README.md" TargetMode="External"/><Relationship Id="rId108" Type="http://schemas.openxmlformats.org/officeDocument/2006/relationships/hyperlink" Target="https://docs.oracle.com/javase/9/docs/api/java/util/ServiceLoader.html" TargetMode="External"/><Relationship Id="rId20" Type="http://schemas.openxmlformats.org/officeDocument/2006/relationships/hyperlink" Target="https://mqtt.org/" TargetMode="External"/><Relationship Id="rId41" Type="http://schemas.openxmlformats.org/officeDocument/2006/relationships/hyperlink" Target="https://bytebuddy.net/" TargetMode="External"/><Relationship Id="rId54" Type="http://schemas.openxmlformats.org/officeDocument/2006/relationships/hyperlink" Target="https://projects.eclipse.org/projects/iot.leshan" TargetMode="External"/><Relationship Id="rId62" Type="http://schemas.openxmlformats.org/officeDocument/2006/relationships/hyperlink" Target="https://de.wikipedia.org/wiki/WebSocket" TargetMode="External"/><Relationship Id="rId70" Type="http://schemas.openxmlformats.org/officeDocument/2006/relationships/hyperlink" Target="https://www.docker.com/" TargetMode="External"/><Relationship Id="rId75" Type="http://schemas.openxmlformats.org/officeDocument/2006/relationships/hyperlink" Target="https://github.com/thingsboard/thingsboard" TargetMode="External"/><Relationship Id="rId83" Type="http://schemas.openxmlformats.org/officeDocument/2006/relationships/hyperlink" Target="https://pypi.org/project/pyzbar/" TargetMode="External"/><Relationship Id="rId88" Type="http://schemas.openxmlformats.org/officeDocument/2006/relationships/hyperlink" Target="https://jfrog.com/artifactory" TargetMode="External"/><Relationship Id="rId91" Type="http://schemas.openxmlformats.org/officeDocument/2006/relationships/hyperlink" Target="https://reference.opcfoundation.org/TMC/v200/docs/8.1" TargetMode="External"/><Relationship Id="rId96" Type="http://schemas.openxmlformats.org/officeDocument/2006/relationships/hyperlink" Target="https://github.com/iip-ecosphere/platform/tree/main/platform/tools"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www.slf4j.org/" TargetMode="External"/><Relationship Id="rId36" Type="http://schemas.openxmlformats.org/officeDocument/2006/relationships/hyperlink" Target="https://hc.apache.org/" TargetMode="External"/><Relationship Id="rId49" Type="http://schemas.openxmlformats.org/officeDocument/2006/relationships/hyperlink" Target="https://projects.eclipse.org/projects/iot.hono" TargetMode="External"/><Relationship Id="rId57" Type="http://schemas.openxmlformats.org/officeDocument/2006/relationships/hyperlink" Target="https://www.eclipse.org/kapua/" TargetMode="External"/><Relationship Id="rId106" Type="http://schemas.openxmlformats.org/officeDocument/2006/relationships/hyperlink" Target="https://en.wikipedia.org/wiki/Visitor_pattern" TargetMode="External"/><Relationship Id="rId10" Type="http://schemas.openxmlformats.org/officeDocument/2006/relationships/hyperlink" Target="https://git-scm.com/" TargetMode="External"/><Relationship Id="rId31" Type="http://schemas.openxmlformats.org/officeDocument/2006/relationships/hyperlink" Target="https://mvnrepository.com/artifact/org.glassfish/javax.json" TargetMode="External"/><Relationship Id="rId44" Type="http://schemas.openxmlformats.org/officeDocument/2006/relationships/hyperlink" Target="https://eclass.eu/" TargetMode="External"/><Relationship Id="rId52" Type="http://schemas.openxmlformats.org/officeDocument/2006/relationships/hyperlink" Target="https://netty.io/" TargetMode="External"/><Relationship Id="rId60" Type="http://schemas.openxmlformats.org/officeDocument/2006/relationships/hyperlink" Target="https://micrometer.io/docs/concepts" TargetMode="External"/><Relationship Id="rId65" Type="http://schemas.openxmlformats.org/officeDocument/2006/relationships/hyperlink" Target="https://www.phoenixcontact.com/online/portal/de?uri=pxc-oc-itemdetail:pid=1069208&amp;library=dede&amp;tab=1" TargetMode="External"/><Relationship Id="rId73" Type="http://schemas.openxmlformats.org/officeDocument/2006/relationships/hyperlink" Target="http://tdongsi.github.io/blog/2017/04/23/docker-out-of-docker/" TargetMode="External"/><Relationship Id="rId78" Type="http://schemas.openxmlformats.org/officeDocument/2006/relationships/hyperlink" Target="https://github.com/pambrose/prometheus-proxy" TargetMode="External"/><Relationship Id="rId81" Type="http://schemas.openxmlformats.org/officeDocument/2006/relationships/hyperlink" Target="https://github.com/kiprotect/kodex" TargetMode="External"/><Relationship Id="rId86" Type="http://schemas.openxmlformats.org/officeDocument/2006/relationships/hyperlink" Target="https://www.plattform-i40.de/IP/Redaktion/DE/Newsletter/2019/Ausgabe21/2019-21-Praxisbeispiel2.html" TargetMode="External"/><Relationship Id="rId94" Type="http://schemas.openxmlformats.org/officeDocument/2006/relationships/hyperlink" Target="https://de.wikipedia.org/wiki/Markdown" TargetMode="External"/><Relationship Id="rId99" Type="http://schemas.openxmlformats.org/officeDocument/2006/relationships/hyperlink" Target="https://projects.sse.uni-hildesheim.de/qm/maven/de/iip-ecosphere/platform/" TargetMode="External"/><Relationship Id="rId101" Type="http://schemas.openxmlformats.org/officeDocument/2006/relationships/hyperlink" Target="https://github.com/iip-ecosphere/platform/tree/main/platform/tools/Install"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mina.apache.org/sshd-project/" TargetMode="External"/><Relationship Id="rId34" Type="http://schemas.openxmlformats.org/officeDocument/2006/relationships/hyperlink" Target="https://github.com/oshi/oshi" TargetMode="External"/><Relationship Id="rId50" Type="http://schemas.openxmlformats.org/officeDocument/2006/relationships/hyperlink" Target="https://projects.eclipse.org/projects/iot.milo" TargetMode="External"/><Relationship Id="rId55" Type="http://schemas.openxmlformats.org/officeDocument/2006/relationships/hyperlink" Target="https://projects.eclipse.org/projects/iot.tahu" TargetMode="External"/><Relationship Id="rId76" Type="http://schemas.openxmlformats.org/officeDocument/2006/relationships/hyperlink" Target="https://github.com/minio/minio" TargetMode="External"/><Relationship Id="rId97" Type="http://schemas.openxmlformats.org/officeDocument/2006/relationships/hyperlink" Target="https://github.com/iip-ecosphere/platform/" TargetMode="External"/><Relationship Id="rId104" Type="http://schemas.openxmlformats.org/officeDocument/2006/relationships/hyperlink" Target="https://en.wikipedia.org/wiki/Multitier_architecture" TargetMode="External"/><Relationship Id="rId7" Type="http://schemas.openxmlformats.org/officeDocument/2006/relationships/hyperlink" Target="https://www.data-infrastructure.eu/" TargetMode="External"/><Relationship Id="rId71" Type="http://schemas.openxmlformats.org/officeDocument/2006/relationships/hyperlink" Target="https://github.com/digitalspider/jlxd" TargetMode="External"/><Relationship Id="rId92" Type="http://schemas.openxmlformats.org/officeDocument/2006/relationships/hyperlink" Target="https://github.com/iip-ecosphere/platform/tree/main/platform/examples" TargetMode="External"/><Relationship Id="rId2" Type="http://schemas.openxmlformats.org/officeDocument/2006/relationships/hyperlink" Target="https://data-infrastructure.eu" TargetMode="External"/><Relationship Id="rId29" Type="http://schemas.openxmlformats.org/officeDocument/2006/relationships/hyperlink" Target="https://github.com/snakeyaml/snakeyaml" TargetMode="External"/><Relationship Id="rId24" Type="http://schemas.openxmlformats.org/officeDocument/2006/relationships/hyperlink" Target="https://github.com/kiprotect/eps" TargetMode="External"/><Relationship Id="rId40" Type="http://schemas.openxmlformats.org/officeDocument/2006/relationships/hyperlink" Target="https://micrometer.io/" TargetMode="External"/><Relationship Id="rId45" Type="http://schemas.openxmlformats.org/officeDocument/2006/relationships/hyperlink" Target="https://spring.io/projects/spring-cloud-stream" TargetMode="External"/><Relationship Id="rId66" Type="http://schemas.openxmlformats.org/officeDocument/2006/relationships/hyperlink" Target="https://sse.uni-hildesheim.de/aktuelles/detailansicht/weltweiter-marktfuehrer-unterstuetzt-universitaet-hildesheim-im-bereich-industrie-40/" TargetMode="External"/><Relationship Id="rId87" Type="http://schemas.openxmlformats.org/officeDocument/2006/relationships/hyperlink" Target="https://help.sonatype.com/repomanager3/product-information/download" TargetMode="External"/><Relationship Id="rId61" Type="http://schemas.openxmlformats.org/officeDocument/2006/relationships/hyperlink" Target="https://de.wikipedia.org/wiki/Representational_State_Transfer" TargetMode="External"/><Relationship Id="rId82" Type="http://schemas.openxmlformats.org/officeDocument/2006/relationships/hyperlink" Target="https://zxing.org/w/decode.jspx"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github.com/FasterXML/jackson" TargetMode="External"/><Relationship Id="rId35" Type="http://schemas.openxmlformats.org/officeDocument/2006/relationships/hyperlink" Target="https://github.com/perwendel/spark" TargetMode="External"/><Relationship Id="rId56" Type="http://schemas.openxmlformats.org/officeDocument/2006/relationships/hyperlink" Target="https://projects.eclipse.org/projects/iot.agail" TargetMode="External"/><Relationship Id="rId77" Type="http://schemas.openxmlformats.org/officeDocument/2006/relationships/hyperlink" Target="https://github.com/openstack/swift" TargetMode="External"/><Relationship Id="rId100" Type="http://schemas.openxmlformats.org/officeDocument/2006/relationships/hyperlink" Target="https://github.com/iip-ecosphere/platform/blob/main/platform/documentation/INSTALL.md" TargetMode="External"/><Relationship Id="rId105" Type="http://schemas.openxmlformats.org/officeDocument/2006/relationships/hyperlink" Target="https://en.wikipedia.org/wiki/Builder_pattern" TargetMode="External"/><Relationship Id="rId8" Type="http://schemas.openxmlformats.org/officeDocument/2006/relationships/hyperlink" Target="https://www.eclipse.org/papyrus/" TargetMode="External"/><Relationship Id="rId51" Type="http://schemas.openxmlformats.org/officeDocument/2006/relationships/hyperlink" Target="https://developers.google.com/protocol-buffers" TargetMode="External"/><Relationship Id="rId72" Type="http://schemas.openxmlformats.org/officeDocument/2006/relationships/hyperlink" Target="https://github.com/SSEHUB/EASyProducer" TargetMode="External"/><Relationship Id="rId93" Type="http://schemas.openxmlformats.org/officeDocument/2006/relationships/hyperlink" Target="https://github.com/iip-ecosphere/platform/tree/main/platform/tools" TargetMode="External"/><Relationship Id="rId98" Type="http://schemas.openxmlformats.org/officeDocument/2006/relationships/hyperlink" Target="https://repo1.maven.org/maven2/de/iip-ecosphere/platform/" TargetMode="External"/><Relationship Id="rId3" Type="http://schemas.openxmlformats.org/officeDocument/2006/relationships/hyperlink" Target="http://dapro-projekt.de/" TargetMode="External"/><Relationship Id="rId25" Type="http://schemas.openxmlformats.org/officeDocument/2006/relationships/hyperlink" Target="https://lni40.de/lni40-content/uploads/2020/11/AAS-testbed.pdf" TargetMode="External"/><Relationship Id="rId46" Type="http://schemas.openxmlformats.org/officeDocument/2006/relationships/hyperlink" Target="https://www.heise.de/news/Java-Framework-Native-Spring-Anwendungen-laufen-ohne-die-JVM-5078681.html" TargetMode="External"/><Relationship Id="rId67" Type="http://schemas.openxmlformats.org/officeDocument/2006/relationships/hyperlink" Target="https://www.lfedge.org/projects/openhorizo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74318</Words>
  <Characters>423616</Characters>
  <Application>Microsoft Office Word</Application>
  <DocSecurity>0</DocSecurity>
  <Lines>3530</Lines>
  <Paragraphs>993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873</cp:revision>
  <cp:lastPrinted>2025-10-29T09:01:00Z</cp:lastPrinted>
  <dcterms:created xsi:type="dcterms:W3CDTF">2023-03-06T10:45:00Z</dcterms:created>
  <dcterms:modified xsi:type="dcterms:W3CDTF">2025-10-29T09:11:00Z</dcterms:modified>
</cp:coreProperties>
</file>