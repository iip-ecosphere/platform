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7135A5" w:rsidRPr="00C74F49" w:rsidRDefault="007135A5"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7135A5" w:rsidRPr="00C74F49" w:rsidRDefault="007135A5"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7135A5" w:rsidRPr="00C8307C" w:rsidRDefault="007135A5"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6F03EFA3" w:rsidR="007135A5" w:rsidRPr="00C8307C" w:rsidRDefault="007135A5"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F23054">
                              <w:rPr>
                                <w:rFonts w:ascii="Microsoft Sans Serif" w:hAnsi="Microsoft Sans Serif" w:cs="Microsoft Sans Serif"/>
                                <w:b/>
                                <w:noProof/>
                                <w:sz w:val="32"/>
                                <w:szCs w:val="32"/>
                                <w:highlight w:val="yellow"/>
                                <w:lang w:val="en-US"/>
                              </w:rPr>
                              <w:t>4/3/2025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0399F4" id="_x0000_t202" coordsize="21600,21600" o:spt="202" path="m,l,21600r21600,l21600,xe">
                <v:stroke joinstyle="miter"/>
                <v:path gradientshapeok="t" o:connecttype="rect"/>
              </v:shapetype>
              <v:shape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7135A5" w:rsidRPr="00C8307C" w:rsidRDefault="007135A5"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6F03EFA3" w:rsidR="007135A5" w:rsidRPr="00C8307C" w:rsidRDefault="007135A5"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F23054">
                        <w:rPr>
                          <w:rFonts w:ascii="Microsoft Sans Serif" w:hAnsi="Microsoft Sans Serif" w:cs="Microsoft Sans Serif"/>
                          <w:b/>
                          <w:noProof/>
                          <w:sz w:val="32"/>
                          <w:szCs w:val="32"/>
                          <w:highlight w:val="yellow"/>
                          <w:lang w:val="en-US"/>
                        </w:rPr>
                        <w:t>4/3/2025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7135A5" w:rsidRPr="00C8307C" w:rsidRDefault="007135A5"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7135A5" w:rsidRPr="00C8307C" w:rsidRDefault="007135A5"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7181140A"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B1DA28C"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4116CE50"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5B8E6EF1"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5543E0BA"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47015967"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571F8940"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74B985DA" w:rsidR="00C13123" w:rsidRPr="003D662E" w:rsidRDefault="00FB4408">
      <w:pPr>
        <w:rPr>
          <w:color w:val="006699"/>
          <w:lang w:val="en-US"/>
        </w:rPr>
      </w:pPr>
      <w:ins w:id="0" w:author="Holger Eichelberger" w:date="2025-04-03T09:49:00Z">
        <w:r>
          <w:rPr>
            <w:noProof/>
          </w:rPr>
          <w:drawing>
            <wp:anchor distT="0" distB="0" distL="114300" distR="114300" simplePos="0" relativeHeight="251787264" behindDoc="0" locked="0" layoutInCell="1" allowOverlap="1" wp14:anchorId="4BA8B9FF" wp14:editId="2C8326CA">
              <wp:simplePos x="0" y="0"/>
              <wp:positionH relativeFrom="column">
                <wp:posOffset>3056255</wp:posOffset>
              </wp:positionH>
              <wp:positionV relativeFrom="paragraph">
                <wp:posOffset>4200738</wp:posOffset>
              </wp:positionV>
              <wp:extent cx="1250759" cy="600075"/>
              <wp:effectExtent l="0" t="0" r="0" b="0"/>
              <wp:wrapNone/>
              <wp:docPr id="50" name="Picture 50" descr="http://regap.de/wp-content/uploads/2025/02/Logo-ReGaP-final-WEB-2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gap.de/wp-content/uploads/2025/02/Logo-ReGaP-final-WEB-25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0759" cy="600075"/>
                      </a:xfrm>
                      <a:prstGeom prst="rect">
                        <a:avLst/>
                      </a:prstGeom>
                      <a:noFill/>
                      <a:ln>
                        <a:noFill/>
                      </a:ln>
                    </pic:spPr>
                  </pic:pic>
                </a:graphicData>
              </a:graphic>
            </wp:anchor>
          </w:drawing>
        </w:r>
      </w:ins>
      <w:r>
        <w:rPr>
          <w:noProof/>
        </w:rPr>
        <w:drawing>
          <wp:anchor distT="0" distB="0" distL="114300" distR="114300" simplePos="0" relativeHeight="251788288" behindDoc="0" locked="0" layoutInCell="1" allowOverlap="1" wp14:anchorId="5E544AB8" wp14:editId="5C90605F">
            <wp:simplePos x="0" y="0"/>
            <wp:positionH relativeFrom="margin">
              <wp:posOffset>1881505</wp:posOffset>
            </wp:positionH>
            <wp:positionV relativeFrom="paragraph">
              <wp:posOffset>4105910</wp:posOffset>
            </wp:positionV>
            <wp:extent cx="990600" cy="695325"/>
            <wp:effectExtent l="0" t="0" r="0" b="9525"/>
            <wp:wrapNone/>
            <wp:docPr id="59" name="Picture 59" descr="http://regap.de/wp-content/uploads/2025/01/BMBF_internet_in_farbe_de_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regap.de/wp-content/uploads/2025/01/BMBF_internet_in_farbe_de_202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80" t="11104" r="9328" b="15200"/>
                    <a:stretch/>
                  </pic:blipFill>
                  <pic:spPr bwMode="auto">
                    <a:xfrm>
                      <a:off x="0" y="0"/>
                      <a:ext cx="990600"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307C"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2"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bookmarkStart w:id="1" w:name="_GoBack"/>
      <w:bookmarkEnd w:id="1"/>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630F465"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526D58">
        <w:rPr>
          <w:highlight w:val="yellow"/>
          <w:lang w:val="en-US"/>
        </w:rPr>
        <w:t>7</w:t>
      </w:r>
      <w:r w:rsidRPr="00526D58">
        <w:rPr>
          <w:highlight w:val="yellow"/>
          <w:lang w:val="en-US"/>
        </w:rPr>
        <w:t>.</w:t>
      </w:r>
      <w:r w:rsidR="002850D8">
        <w:rPr>
          <w:highlight w:val="yellow"/>
          <w:lang w:val="en-US"/>
        </w:rPr>
        <w:t>1</w:t>
      </w:r>
      <w:r w:rsidRPr="00526D58">
        <w:rPr>
          <w:highlight w:val="yellow"/>
          <w:lang w:val="en-US"/>
        </w:rPr>
        <w:t>)</w:t>
      </w:r>
      <w:r w:rsidRPr="003D662E">
        <w:rPr>
          <w:lang w:val="en-US"/>
        </w:rPr>
        <w:t xml:space="preserve"> and supersedes older versions of this handbook/the platform.</w:t>
      </w:r>
    </w:p>
    <w:p w14:paraId="2F199AF9" w14:textId="2F0DA1A7" w:rsidR="00D512EA"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connector as well as Thomas Lepper and Aleks Arzer from PZH/IFW of the Leibniz University Hannover for their testing support and input.</w:t>
      </w:r>
      <w:r w:rsidR="008C0904">
        <w:rPr>
          <w:lang w:val="en-US"/>
        </w:rPr>
        <w:t xml:space="preserve"> We also would like to thank Christian Nikolajew for his work on the REST connector.</w:t>
      </w:r>
    </w:p>
    <w:p w14:paraId="38FF43E2" w14:textId="15493809" w:rsidR="008C0904" w:rsidRPr="003D662E" w:rsidRDefault="00C0791F" w:rsidP="00BB4DE1">
      <w:pPr>
        <w:jc w:val="both"/>
        <w:rPr>
          <w:lang w:val="en-US"/>
        </w:rPr>
      </w:pPr>
      <w:r>
        <w:rPr>
          <w:lang w:val="en-US"/>
        </w:rPr>
        <w:t xml:space="preserve">oktoflow was partially supported by the BMWK project IIP-Ecosphere (grant </w:t>
      </w:r>
      <w:r w:rsidRPr="00C0791F">
        <w:rPr>
          <w:lang w:val="en-US"/>
        </w:rPr>
        <w:t>01MK20006</w:t>
      </w:r>
      <w:r w:rsidR="00096112">
        <w:rPr>
          <w:lang w:val="en-US"/>
        </w:rPr>
        <w:t>C</w:t>
      </w:r>
      <w:r>
        <w:rPr>
          <w:lang w:val="en-US"/>
        </w:rPr>
        <w:t xml:space="preserve">) and </w:t>
      </w:r>
      <w:r w:rsidR="009848BD">
        <w:rPr>
          <w:lang w:val="en-US"/>
        </w:rPr>
        <w:t xml:space="preserve">DatiPilot </w:t>
      </w:r>
      <w:r>
        <w:rPr>
          <w:lang w:val="en-US"/>
        </w:rPr>
        <w:t>ReGaP-PgE (grant 03DPC1511B)</w:t>
      </w:r>
      <w:r w:rsidR="0080196C">
        <w:rPr>
          <w:lang w:val="en-US"/>
        </w:rPr>
        <w:t xml:space="preserve"> and by the BMBF </w:t>
      </w:r>
      <w:r w:rsidR="0080196C" w:rsidRPr="0080196C">
        <w:rPr>
          <w:lang w:val="en-US"/>
        </w:rPr>
        <w:t>DatiPilot Innovationcommunity ReGaP</w:t>
      </w:r>
      <w:r w:rsidR="0080196C">
        <w:rPr>
          <w:lang w:val="en-US"/>
        </w:rPr>
        <w:t>,</w:t>
      </w:r>
      <w:r w:rsidR="0080196C" w:rsidRPr="0080196C">
        <w:rPr>
          <w:lang w:val="en-US"/>
        </w:rPr>
        <w:t xml:space="preserve"> sub-project ReGaP-PgE</w:t>
      </w:r>
      <w:r w:rsidR="0080196C">
        <w:rPr>
          <w:lang w:val="en-US"/>
        </w:rPr>
        <w:t>,</w:t>
      </w:r>
      <w:r w:rsidR="0080196C" w:rsidRPr="0080196C">
        <w:rPr>
          <w:lang w:val="en-US"/>
        </w:rPr>
        <w:t xml:space="preserve"> (grant 03DPC1511B).</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7A1D4426"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F23054">
              <w:rPr>
                <w:noProof/>
                <w:webHidden/>
              </w:rPr>
              <w:t>7</w:t>
            </w:r>
            <w:r w:rsidR="0019709A">
              <w:rPr>
                <w:noProof/>
                <w:webHidden/>
              </w:rPr>
              <w:fldChar w:fldCharType="end"/>
            </w:r>
          </w:hyperlink>
        </w:p>
        <w:p w14:paraId="2B01EF95" w14:textId="70CDFCBF" w:rsidR="0019709A" w:rsidRDefault="006B16A8">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F23054">
              <w:rPr>
                <w:noProof/>
                <w:webHidden/>
              </w:rPr>
              <w:t>7</w:t>
            </w:r>
            <w:r w:rsidR="0019709A">
              <w:rPr>
                <w:noProof/>
                <w:webHidden/>
              </w:rPr>
              <w:fldChar w:fldCharType="end"/>
            </w:r>
          </w:hyperlink>
        </w:p>
        <w:p w14:paraId="0450EA58" w14:textId="4F94B253" w:rsidR="0019709A" w:rsidRDefault="006B16A8">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F23054">
              <w:rPr>
                <w:noProof/>
                <w:webHidden/>
              </w:rPr>
              <w:t>8</w:t>
            </w:r>
            <w:r w:rsidR="0019709A">
              <w:rPr>
                <w:noProof/>
                <w:webHidden/>
              </w:rPr>
              <w:fldChar w:fldCharType="end"/>
            </w:r>
          </w:hyperlink>
        </w:p>
        <w:p w14:paraId="2F3AE2D3" w14:textId="44BE5051" w:rsidR="0019709A" w:rsidRDefault="006B16A8">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F23054">
              <w:rPr>
                <w:noProof/>
                <w:webHidden/>
              </w:rPr>
              <w:t>9</w:t>
            </w:r>
            <w:r w:rsidR="0019709A">
              <w:rPr>
                <w:noProof/>
                <w:webHidden/>
              </w:rPr>
              <w:fldChar w:fldCharType="end"/>
            </w:r>
          </w:hyperlink>
        </w:p>
        <w:p w14:paraId="011C7C9E" w14:textId="53D99401" w:rsidR="0019709A" w:rsidRDefault="006B16A8">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F23054">
              <w:rPr>
                <w:noProof/>
                <w:webHidden/>
              </w:rPr>
              <w:t>11</w:t>
            </w:r>
            <w:r w:rsidR="0019709A">
              <w:rPr>
                <w:noProof/>
                <w:webHidden/>
              </w:rPr>
              <w:fldChar w:fldCharType="end"/>
            </w:r>
          </w:hyperlink>
        </w:p>
        <w:p w14:paraId="3CE56335" w14:textId="4020797C" w:rsidR="0019709A" w:rsidRDefault="006B16A8">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F23054">
              <w:rPr>
                <w:noProof/>
                <w:webHidden/>
              </w:rPr>
              <w:t>15</w:t>
            </w:r>
            <w:r w:rsidR="0019709A">
              <w:rPr>
                <w:noProof/>
                <w:webHidden/>
              </w:rPr>
              <w:fldChar w:fldCharType="end"/>
            </w:r>
          </w:hyperlink>
        </w:p>
        <w:p w14:paraId="471BCFBB" w14:textId="3C0F12A0" w:rsidR="0019709A" w:rsidRDefault="006B16A8">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F23054">
              <w:rPr>
                <w:noProof/>
                <w:webHidden/>
              </w:rPr>
              <w:t>15</w:t>
            </w:r>
            <w:r w:rsidR="0019709A">
              <w:rPr>
                <w:noProof/>
                <w:webHidden/>
              </w:rPr>
              <w:fldChar w:fldCharType="end"/>
            </w:r>
          </w:hyperlink>
        </w:p>
        <w:p w14:paraId="10FD1852" w14:textId="24D2C09A" w:rsidR="0019709A" w:rsidRDefault="006B16A8">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F23054">
              <w:rPr>
                <w:noProof/>
                <w:webHidden/>
              </w:rPr>
              <w:t>19</w:t>
            </w:r>
            <w:r w:rsidR="0019709A">
              <w:rPr>
                <w:noProof/>
                <w:webHidden/>
              </w:rPr>
              <w:fldChar w:fldCharType="end"/>
            </w:r>
          </w:hyperlink>
        </w:p>
        <w:p w14:paraId="589ABE08" w14:textId="0C8DB5FB" w:rsidR="0019709A" w:rsidRDefault="006B16A8">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F23054">
              <w:rPr>
                <w:noProof/>
                <w:webHidden/>
              </w:rPr>
              <w:t>20</w:t>
            </w:r>
            <w:r w:rsidR="0019709A">
              <w:rPr>
                <w:noProof/>
                <w:webHidden/>
              </w:rPr>
              <w:fldChar w:fldCharType="end"/>
            </w:r>
          </w:hyperlink>
        </w:p>
        <w:p w14:paraId="4379143E" w14:textId="7A4DE543" w:rsidR="0019709A" w:rsidRDefault="006B16A8">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F23054">
              <w:rPr>
                <w:noProof/>
                <w:webHidden/>
              </w:rPr>
              <w:t>21</w:t>
            </w:r>
            <w:r w:rsidR="0019709A">
              <w:rPr>
                <w:noProof/>
                <w:webHidden/>
              </w:rPr>
              <w:fldChar w:fldCharType="end"/>
            </w:r>
          </w:hyperlink>
        </w:p>
        <w:p w14:paraId="170A787A" w14:textId="3E7E9FFA" w:rsidR="0019709A" w:rsidRDefault="006B16A8">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F23054">
              <w:rPr>
                <w:noProof/>
                <w:webHidden/>
              </w:rPr>
              <w:t>22</w:t>
            </w:r>
            <w:r w:rsidR="0019709A">
              <w:rPr>
                <w:noProof/>
                <w:webHidden/>
              </w:rPr>
              <w:fldChar w:fldCharType="end"/>
            </w:r>
          </w:hyperlink>
        </w:p>
        <w:p w14:paraId="07BC8DA8" w14:textId="1F7D4A34" w:rsidR="0019709A" w:rsidRDefault="006B16A8">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F23054">
              <w:rPr>
                <w:noProof/>
                <w:webHidden/>
              </w:rPr>
              <w:t>25</w:t>
            </w:r>
            <w:r w:rsidR="0019709A">
              <w:rPr>
                <w:noProof/>
                <w:webHidden/>
              </w:rPr>
              <w:fldChar w:fldCharType="end"/>
            </w:r>
          </w:hyperlink>
        </w:p>
        <w:p w14:paraId="67931562" w14:textId="6B5BA6A7" w:rsidR="0019709A" w:rsidRDefault="006B16A8">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F23054">
              <w:rPr>
                <w:noProof/>
                <w:webHidden/>
              </w:rPr>
              <w:t>25</w:t>
            </w:r>
            <w:r w:rsidR="0019709A">
              <w:rPr>
                <w:noProof/>
                <w:webHidden/>
              </w:rPr>
              <w:fldChar w:fldCharType="end"/>
            </w:r>
          </w:hyperlink>
        </w:p>
        <w:p w14:paraId="10A84904" w14:textId="6B855F69" w:rsidR="0019709A" w:rsidRDefault="006B16A8">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F23054">
              <w:rPr>
                <w:noProof/>
                <w:webHidden/>
              </w:rPr>
              <w:t>27</w:t>
            </w:r>
            <w:r w:rsidR="0019709A">
              <w:rPr>
                <w:noProof/>
                <w:webHidden/>
              </w:rPr>
              <w:fldChar w:fldCharType="end"/>
            </w:r>
          </w:hyperlink>
        </w:p>
        <w:p w14:paraId="2305CDF6" w14:textId="7787621D" w:rsidR="0019709A" w:rsidRDefault="006B16A8">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F23054">
              <w:rPr>
                <w:noProof/>
                <w:webHidden/>
              </w:rPr>
              <w:t>27</w:t>
            </w:r>
            <w:r w:rsidR="0019709A">
              <w:rPr>
                <w:noProof/>
                <w:webHidden/>
              </w:rPr>
              <w:fldChar w:fldCharType="end"/>
            </w:r>
          </w:hyperlink>
        </w:p>
        <w:p w14:paraId="30BB0FFD" w14:textId="6E378DE3" w:rsidR="0019709A" w:rsidRDefault="006B16A8">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F23054">
              <w:rPr>
                <w:noProof/>
                <w:webHidden/>
              </w:rPr>
              <w:t>32</w:t>
            </w:r>
            <w:r w:rsidR="0019709A">
              <w:rPr>
                <w:noProof/>
                <w:webHidden/>
              </w:rPr>
              <w:fldChar w:fldCharType="end"/>
            </w:r>
          </w:hyperlink>
        </w:p>
        <w:p w14:paraId="13612A8A" w14:textId="340B4C25" w:rsidR="0019709A" w:rsidRDefault="006B16A8">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F23054">
              <w:rPr>
                <w:noProof/>
                <w:webHidden/>
              </w:rPr>
              <w:t>32</w:t>
            </w:r>
            <w:r w:rsidR="0019709A">
              <w:rPr>
                <w:noProof/>
                <w:webHidden/>
              </w:rPr>
              <w:fldChar w:fldCharType="end"/>
            </w:r>
          </w:hyperlink>
        </w:p>
        <w:p w14:paraId="11A9AA81" w14:textId="11AB30C2" w:rsidR="0019709A" w:rsidRDefault="006B16A8">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F23054">
              <w:rPr>
                <w:noProof/>
                <w:webHidden/>
              </w:rPr>
              <w:t>33</w:t>
            </w:r>
            <w:r w:rsidR="0019709A">
              <w:rPr>
                <w:noProof/>
                <w:webHidden/>
              </w:rPr>
              <w:fldChar w:fldCharType="end"/>
            </w:r>
          </w:hyperlink>
        </w:p>
        <w:p w14:paraId="34FEDD72" w14:textId="3DA88C7F" w:rsidR="0019709A" w:rsidRDefault="006B16A8">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F23054">
              <w:rPr>
                <w:noProof/>
                <w:webHidden/>
              </w:rPr>
              <w:t>34</w:t>
            </w:r>
            <w:r w:rsidR="0019709A">
              <w:rPr>
                <w:noProof/>
                <w:webHidden/>
              </w:rPr>
              <w:fldChar w:fldCharType="end"/>
            </w:r>
          </w:hyperlink>
        </w:p>
        <w:p w14:paraId="30823C4D" w14:textId="7BAB8AD6" w:rsidR="0019709A" w:rsidRDefault="006B16A8">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F23054">
              <w:rPr>
                <w:noProof/>
                <w:webHidden/>
              </w:rPr>
              <w:t>34</w:t>
            </w:r>
            <w:r w:rsidR="0019709A">
              <w:rPr>
                <w:noProof/>
                <w:webHidden/>
              </w:rPr>
              <w:fldChar w:fldCharType="end"/>
            </w:r>
          </w:hyperlink>
        </w:p>
        <w:p w14:paraId="0F50204E" w14:textId="5FE6D9D0" w:rsidR="0019709A" w:rsidRDefault="006B16A8">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F23054">
              <w:rPr>
                <w:noProof/>
                <w:webHidden/>
              </w:rPr>
              <w:t>34</w:t>
            </w:r>
            <w:r w:rsidR="0019709A">
              <w:rPr>
                <w:noProof/>
                <w:webHidden/>
              </w:rPr>
              <w:fldChar w:fldCharType="end"/>
            </w:r>
          </w:hyperlink>
        </w:p>
        <w:p w14:paraId="0FF40B02" w14:textId="28F37D8D" w:rsidR="0019709A" w:rsidRDefault="006B16A8">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F23054">
              <w:rPr>
                <w:noProof/>
                <w:webHidden/>
              </w:rPr>
              <w:t>35</w:t>
            </w:r>
            <w:r w:rsidR="0019709A">
              <w:rPr>
                <w:noProof/>
                <w:webHidden/>
              </w:rPr>
              <w:fldChar w:fldCharType="end"/>
            </w:r>
          </w:hyperlink>
        </w:p>
        <w:p w14:paraId="205707D2" w14:textId="2C56AB8F" w:rsidR="0019709A" w:rsidRDefault="006B16A8">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F23054">
              <w:rPr>
                <w:noProof/>
                <w:webHidden/>
              </w:rPr>
              <w:t>35</w:t>
            </w:r>
            <w:r w:rsidR="0019709A">
              <w:rPr>
                <w:noProof/>
                <w:webHidden/>
              </w:rPr>
              <w:fldChar w:fldCharType="end"/>
            </w:r>
          </w:hyperlink>
        </w:p>
        <w:p w14:paraId="45D3D0B1" w14:textId="6C51FDA0" w:rsidR="0019709A" w:rsidRDefault="006B16A8">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F23054">
              <w:rPr>
                <w:noProof/>
                <w:webHidden/>
              </w:rPr>
              <w:t>36</w:t>
            </w:r>
            <w:r w:rsidR="0019709A">
              <w:rPr>
                <w:noProof/>
                <w:webHidden/>
              </w:rPr>
              <w:fldChar w:fldCharType="end"/>
            </w:r>
          </w:hyperlink>
        </w:p>
        <w:p w14:paraId="69F9E220" w14:textId="48578718" w:rsidR="0019709A" w:rsidRDefault="006B16A8">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F23054">
              <w:rPr>
                <w:noProof/>
                <w:webHidden/>
              </w:rPr>
              <w:t>37</w:t>
            </w:r>
            <w:r w:rsidR="0019709A">
              <w:rPr>
                <w:noProof/>
                <w:webHidden/>
              </w:rPr>
              <w:fldChar w:fldCharType="end"/>
            </w:r>
          </w:hyperlink>
        </w:p>
        <w:p w14:paraId="3264DEEF" w14:textId="06E437AF" w:rsidR="0019709A" w:rsidRDefault="006B16A8">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F23054">
              <w:rPr>
                <w:noProof/>
                <w:webHidden/>
              </w:rPr>
              <w:t>37</w:t>
            </w:r>
            <w:r w:rsidR="0019709A">
              <w:rPr>
                <w:noProof/>
                <w:webHidden/>
              </w:rPr>
              <w:fldChar w:fldCharType="end"/>
            </w:r>
          </w:hyperlink>
        </w:p>
        <w:p w14:paraId="62C95395" w14:textId="2DAF71F5" w:rsidR="0019709A" w:rsidRDefault="006B16A8">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F23054">
              <w:rPr>
                <w:noProof/>
                <w:webHidden/>
              </w:rPr>
              <w:t>48</w:t>
            </w:r>
            <w:r w:rsidR="0019709A">
              <w:rPr>
                <w:noProof/>
                <w:webHidden/>
              </w:rPr>
              <w:fldChar w:fldCharType="end"/>
            </w:r>
          </w:hyperlink>
        </w:p>
        <w:p w14:paraId="60987662" w14:textId="097C5302" w:rsidR="0019709A" w:rsidRDefault="006B16A8">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F23054">
              <w:rPr>
                <w:noProof/>
                <w:webHidden/>
              </w:rPr>
              <w:t>59</w:t>
            </w:r>
            <w:r w:rsidR="0019709A">
              <w:rPr>
                <w:noProof/>
                <w:webHidden/>
              </w:rPr>
              <w:fldChar w:fldCharType="end"/>
            </w:r>
          </w:hyperlink>
        </w:p>
        <w:p w14:paraId="54028616" w14:textId="08696845" w:rsidR="0019709A" w:rsidRDefault="006B16A8">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F23054">
              <w:rPr>
                <w:noProof/>
                <w:webHidden/>
              </w:rPr>
              <w:t>59</w:t>
            </w:r>
            <w:r w:rsidR="0019709A">
              <w:rPr>
                <w:noProof/>
                <w:webHidden/>
              </w:rPr>
              <w:fldChar w:fldCharType="end"/>
            </w:r>
          </w:hyperlink>
        </w:p>
        <w:p w14:paraId="7FDED6D3" w14:textId="627B7C2F" w:rsidR="0019709A" w:rsidRDefault="006B16A8">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F23054">
              <w:rPr>
                <w:noProof/>
                <w:webHidden/>
              </w:rPr>
              <w:t>61</w:t>
            </w:r>
            <w:r w:rsidR="0019709A">
              <w:rPr>
                <w:noProof/>
                <w:webHidden/>
              </w:rPr>
              <w:fldChar w:fldCharType="end"/>
            </w:r>
          </w:hyperlink>
        </w:p>
        <w:p w14:paraId="22E45EE1" w14:textId="6B59BDC8" w:rsidR="0019709A" w:rsidRDefault="006B16A8">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F23054">
              <w:rPr>
                <w:noProof/>
                <w:webHidden/>
              </w:rPr>
              <w:t>69</w:t>
            </w:r>
            <w:r w:rsidR="0019709A">
              <w:rPr>
                <w:noProof/>
                <w:webHidden/>
              </w:rPr>
              <w:fldChar w:fldCharType="end"/>
            </w:r>
          </w:hyperlink>
        </w:p>
        <w:p w14:paraId="2E18ABE4" w14:textId="67E5E340" w:rsidR="0019709A" w:rsidRDefault="006B16A8">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F23054">
              <w:rPr>
                <w:noProof/>
                <w:webHidden/>
              </w:rPr>
              <w:t>75</w:t>
            </w:r>
            <w:r w:rsidR="0019709A">
              <w:rPr>
                <w:noProof/>
                <w:webHidden/>
              </w:rPr>
              <w:fldChar w:fldCharType="end"/>
            </w:r>
          </w:hyperlink>
        </w:p>
        <w:p w14:paraId="03870E9E" w14:textId="72AE6E05" w:rsidR="0019709A" w:rsidRDefault="006B16A8">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F23054">
              <w:rPr>
                <w:noProof/>
                <w:webHidden/>
              </w:rPr>
              <w:t>76</w:t>
            </w:r>
            <w:r w:rsidR="0019709A">
              <w:rPr>
                <w:noProof/>
                <w:webHidden/>
              </w:rPr>
              <w:fldChar w:fldCharType="end"/>
            </w:r>
          </w:hyperlink>
        </w:p>
        <w:p w14:paraId="6F486D22" w14:textId="5E1E2AE8" w:rsidR="0019709A" w:rsidRDefault="006B16A8">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F23054">
              <w:rPr>
                <w:noProof/>
                <w:webHidden/>
              </w:rPr>
              <w:t>82</w:t>
            </w:r>
            <w:r w:rsidR="0019709A">
              <w:rPr>
                <w:noProof/>
                <w:webHidden/>
              </w:rPr>
              <w:fldChar w:fldCharType="end"/>
            </w:r>
          </w:hyperlink>
        </w:p>
        <w:p w14:paraId="488F91DC" w14:textId="0F4062E4" w:rsidR="0019709A" w:rsidRDefault="006B16A8">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F23054">
              <w:rPr>
                <w:noProof/>
                <w:webHidden/>
              </w:rPr>
              <w:t>86</w:t>
            </w:r>
            <w:r w:rsidR="0019709A">
              <w:rPr>
                <w:noProof/>
                <w:webHidden/>
              </w:rPr>
              <w:fldChar w:fldCharType="end"/>
            </w:r>
          </w:hyperlink>
        </w:p>
        <w:p w14:paraId="46DB7CF6" w14:textId="11EB63A3" w:rsidR="0019709A" w:rsidRDefault="006B16A8">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F23054">
              <w:rPr>
                <w:noProof/>
                <w:webHidden/>
              </w:rPr>
              <w:t>88</w:t>
            </w:r>
            <w:r w:rsidR="0019709A">
              <w:rPr>
                <w:noProof/>
                <w:webHidden/>
              </w:rPr>
              <w:fldChar w:fldCharType="end"/>
            </w:r>
          </w:hyperlink>
        </w:p>
        <w:p w14:paraId="6D55D39D" w14:textId="339EB834" w:rsidR="0019709A" w:rsidRDefault="006B16A8">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F23054">
              <w:rPr>
                <w:noProof/>
                <w:webHidden/>
              </w:rPr>
              <w:t>88</w:t>
            </w:r>
            <w:r w:rsidR="0019709A">
              <w:rPr>
                <w:noProof/>
                <w:webHidden/>
              </w:rPr>
              <w:fldChar w:fldCharType="end"/>
            </w:r>
          </w:hyperlink>
        </w:p>
        <w:p w14:paraId="10A41D9B" w14:textId="7E09D407" w:rsidR="0019709A" w:rsidRDefault="006B16A8">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F23054">
              <w:rPr>
                <w:noProof/>
                <w:webHidden/>
              </w:rPr>
              <w:t>90</w:t>
            </w:r>
            <w:r w:rsidR="0019709A">
              <w:rPr>
                <w:noProof/>
                <w:webHidden/>
              </w:rPr>
              <w:fldChar w:fldCharType="end"/>
            </w:r>
          </w:hyperlink>
        </w:p>
        <w:p w14:paraId="0310889F" w14:textId="662AD972" w:rsidR="0019709A" w:rsidRDefault="006B16A8">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F23054">
              <w:rPr>
                <w:noProof/>
                <w:webHidden/>
              </w:rPr>
              <w:t>90</w:t>
            </w:r>
            <w:r w:rsidR="0019709A">
              <w:rPr>
                <w:noProof/>
                <w:webHidden/>
              </w:rPr>
              <w:fldChar w:fldCharType="end"/>
            </w:r>
          </w:hyperlink>
        </w:p>
        <w:p w14:paraId="2C55EFEA" w14:textId="29634B1A" w:rsidR="0019709A" w:rsidRDefault="006B16A8">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F23054">
              <w:rPr>
                <w:noProof/>
                <w:webHidden/>
              </w:rPr>
              <w:t>91</w:t>
            </w:r>
            <w:r w:rsidR="0019709A">
              <w:rPr>
                <w:noProof/>
                <w:webHidden/>
              </w:rPr>
              <w:fldChar w:fldCharType="end"/>
            </w:r>
          </w:hyperlink>
        </w:p>
        <w:p w14:paraId="77E1A7AB" w14:textId="2E496ECA" w:rsidR="0019709A" w:rsidRDefault="006B16A8">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F23054">
              <w:rPr>
                <w:noProof/>
                <w:webHidden/>
              </w:rPr>
              <w:t>91</w:t>
            </w:r>
            <w:r w:rsidR="0019709A">
              <w:rPr>
                <w:noProof/>
                <w:webHidden/>
              </w:rPr>
              <w:fldChar w:fldCharType="end"/>
            </w:r>
          </w:hyperlink>
        </w:p>
        <w:p w14:paraId="26EA3CCA" w14:textId="7D2640AE" w:rsidR="0019709A" w:rsidRDefault="006B16A8">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F23054">
              <w:rPr>
                <w:noProof/>
                <w:webHidden/>
              </w:rPr>
              <w:t>92</w:t>
            </w:r>
            <w:r w:rsidR="0019709A">
              <w:rPr>
                <w:noProof/>
                <w:webHidden/>
              </w:rPr>
              <w:fldChar w:fldCharType="end"/>
            </w:r>
          </w:hyperlink>
        </w:p>
        <w:p w14:paraId="032AD9FE" w14:textId="0737A65D" w:rsidR="0019709A" w:rsidRDefault="006B16A8">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F23054">
              <w:rPr>
                <w:noProof/>
                <w:webHidden/>
              </w:rPr>
              <w:t>94</w:t>
            </w:r>
            <w:r w:rsidR="0019709A">
              <w:rPr>
                <w:noProof/>
                <w:webHidden/>
              </w:rPr>
              <w:fldChar w:fldCharType="end"/>
            </w:r>
          </w:hyperlink>
        </w:p>
        <w:p w14:paraId="1DF99920" w14:textId="00721D52" w:rsidR="0019709A" w:rsidRDefault="006B16A8">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F23054">
              <w:rPr>
                <w:noProof/>
                <w:webHidden/>
              </w:rPr>
              <w:t>94</w:t>
            </w:r>
            <w:r w:rsidR="0019709A">
              <w:rPr>
                <w:noProof/>
                <w:webHidden/>
              </w:rPr>
              <w:fldChar w:fldCharType="end"/>
            </w:r>
          </w:hyperlink>
        </w:p>
        <w:p w14:paraId="0B742EC8" w14:textId="63E5F9F2" w:rsidR="0019709A" w:rsidRDefault="006B16A8">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F23054">
              <w:rPr>
                <w:noProof/>
                <w:webHidden/>
              </w:rPr>
              <w:t>97</w:t>
            </w:r>
            <w:r w:rsidR="0019709A">
              <w:rPr>
                <w:noProof/>
                <w:webHidden/>
              </w:rPr>
              <w:fldChar w:fldCharType="end"/>
            </w:r>
          </w:hyperlink>
        </w:p>
        <w:p w14:paraId="03336416" w14:textId="4712081C" w:rsidR="0019709A" w:rsidRDefault="006B16A8">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F23054">
              <w:rPr>
                <w:noProof/>
                <w:webHidden/>
              </w:rPr>
              <w:t>104</w:t>
            </w:r>
            <w:r w:rsidR="0019709A">
              <w:rPr>
                <w:noProof/>
                <w:webHidden/>
              </w:rPr>
              <w:fldChar w:fldCharType="end"/>
            </w:r>
          </w:hyperlink>
        </w:p>
        <w:p w14:paraId="659340A9" w14:textId="0D3F26F4" w:rsidR="0019709A" w:rsidRDefault="006B16A8">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F23054">
              <w:rPr>
                <w:noProof/>
                <w:webHidden/>
              </w:rPr>
              <w:t>107</w:t>
            </w:r>
            <w:r w:rsidR="0019709A">
              <w:rPr>
                <w:noProof/>
                <w:webHidden/>
              </w:rPr>
              <w:fldChar w:fldCharType="end"/>
            </w:r>
          </w:hyperlink>
        </w:p>
        <w:p w14:paraId="5D2474BA" w14:textId="2E7ABA80" w:rsidR="0019709A" w:rsidRDefault="006B16A8">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F23054">
              <w:rPr>
                <w:noProof/>
                <w:webHidden/>
              </w:rPr>
              <w:t>110</w:t>
            </w:r>
            <w:r w:rsidR="0019709A">
              <w:rPr>
                <w:noProof/>
                <w:webHidden/>
              </w:rPr>
              <w:fldChar w:fldCharType="end"/>
            </w:r>
          </w:hyperlink>
        </w:p>
        <w:p w14:paraId="5A9EF28A" w14:textId="12DAB87A" w:rsidR="0019709A" w:rsidRDefault="006B16A8">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F23054">
              <w:rPr>
                <w:noProof/>
                <w:webHidden/>
              </w:rPr>
              <w:t>114</w:t>
            </w:r>
            <w:r w:rsidR="0019709A">
              <w:rPr>
                <w:noProof/>
                <w:webHidden/>
              </w:rPr>
              <w:fldChar w:fldCharType="end"/>
            </w:r>
          </w:hyperlink>
        </w:p>
        <w:p w14:paraId="1ECB7259" w14:textId="1D7D9394" w:rsidR="0019709A" w:rsidRDefault="006B16A8">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F23054">
              <w:rPr>
                <w:noProof/>
                <w:webHidden/>
              </w:rPr>
              <w:t>120</w:t>
            </w:r>
            <w:r w:rsidR="0019709A">
              <w:rPr>
                <w:noProof/>
                <w:webHidden/>
              </w:rPr>
              <w:fldChar w:fldCharType="end"/>
            </w:r>
          </w:hyperlink>
        </w:p>
        <w:p w14:paraId="7DEE8E7B" w14:textId="2FFC308A" w:rsidR="0019709A" w:rsidRDefault="006B16A8">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F23054">
              <w:rPr>
                <w:noProof/>
                <w:webHidden/>
              </w:rPr>
              <w:t>125</w:t>
            </w:r>
            <w:r w:rsidR="0019709A">
              <w:rPr>
                <w:noProof/>
                <w:webHidden/>
              </w:rPr>
              <w:fldChar w:fldCharType="end"/>
            </w:r>
          </w:hyperlink>
        </w:p>
        <w:p w14:paraId="43DCEFD5" w14:textId="1AED7360" w:rsidR="0019709A" w:rsidRDefault="006B16A8">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F23054">
              <w:rPr>
                <w:noProof/>
                <w:webHidden/>
              </w:rPr>
              <w:t>126</w:t>
            </w:r>
            <w:r w:rsidR="0019709A">
              <w:rPr>
                <w:noProof/>
                <w:webHidden/>
              </w:rPr>
              <w:fldChar w:fldCharType="end"/>
            </w:r>
          </w:hyperlink>
        </w:p>
        <w:p w14:paraId="0DE98EA1" w14:textId="3B3D7854" w:rsidR="0019709A" w:rsidRDefault="006B16A8">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F23054">
              <w:rPr>
                <w:noProof/>
                <w:webHidden/>
              </w:rPr>
              <w:t>127</w:t>
            </w:r>
            <w:r w:rsidR="0019709A">
              <w:rPr>
                <w:noProof/>
                <w:webHidden/>
              </w:rPr>
              <w:fldChar w:fldCharType="end"/>
            </w:r>
          </w:hyperlink>
        </w:p>
        <w:p w14:paraId="54117E92" w14:textId="28040F06" w:rsidR="0019709A" w:rsidRDefault="006B16A8">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F23054">
              <w:rPr>
                <w:noProof/>
                <w:webHidden/>
              </w:rPr>
              <w:t>127</w:t>
            </w:r>
            <w:r w:rsidR="0019709A">
              <w:rPr>
                <w:noProof/>
                <w:webHidden/>
              </w:rPr>
              <w:fldChar w:fldCharType="end"/>
            </w:r>
          </w:hyperlink>
        </w:p>
        <w:p w14:paraId="3E3176D7" w14:textId="1284B2E0" w:rsidR="0019709A" w:rsidRDefault="006B16A8">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F23054">
              <w:rPr>
                <w:noProof/>
                <w:webHidden/>
              </w:rPr>
              <w:t>128</w:t>
            </w:r>
            <w:r w:rsidR="0019709A">
              <w:rPr>
                <w:noProof/>
                <w:webHidden/>
              </w:rPr>
              <w:fldChar w:fldCharType="end"/>
            </w:r>
          </w:hyperlink>
        </w:p>
        <w:p w14:paraId="0AA8DABE" w14:textId="281E3956" w:rsidR="0019709A" w:rsidRDefault="006B16A8">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F23054">
              <w:rPr>
                <w:noProof/>
                <w:webHidden/>
              </w:rPr>
              <w:t>129</w:t>
            </w:r>
            <w:r w:rsidR="0019709A">
              <w:rPr>
                <w:noProof/>
                <w:webHidden/>
              </w:rPr>
              <w:fldChar w:fldCharType="end"/>
            </w:r>
          </w:hyperlink>
        </w:p>
        <w:p w14:paraId="0ADC6D30" w14:textId="18988BB9" w:rsidR="0019709A" w:rsidRDefault="006B16A8">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F23054">
              <w:rPr>
                <w:noProof/>
                <w:webHidden/>
              </w:rPr>
              <w:t>132</w:t>
            </w:r>
            <w:r w:rsidR="0019709A">
              <w:rPr>
                <w:noProof/>
                <w:webHidden/>
              </w:rPr>
              <w:fldChar w:fldCharType="end"/>
            </w:r>
          </w:hyperlink>
        </w:p>
        <w:p w14:paraId="45558CD3" w14:textId="1D8A1B81" w:rsidR="0019709A" w:rsidRDefault="006B16A8">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F23054">
              <w:rPr>
                <w:noProof/>
                <w:webHidden/>
              </w:rPr>
              <w:t>133</w:t>
            </w:r>
            <w:r w:rsidR="0019709A">
              <w:rPr>
                <w:noProof/>
                <w:webHidden/>
              </w:rPr>
              <w:fldChar w:fldCharType="end"/>
            </w:r>
          </w:hyperlink>
        </w:p>
        <w:p w14:paraId="7E0851F1" w14:textId="078F4523" w:rsidR="0019709A" w:rsidRDefault="006B16A8">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F23054">
              <w:rPr>
                <w:noProof/>
                <w:webHidden/>
              </w:rPr>
              <w:t>134</w:t>
            </w:r>
            <w:r w:rsidR="0019709A">
              <w:rPr>
                <w:noProof/>
                <w:webHidden/>
              </w:rPr>
              <w:fldChar w:fldCharType="end"/>
            </w:r>
          </w:hyperlink>
        </w:p>
        <w:p w14:paraId="203C7BD8" w14:textId="4BEA755A" w:rsidR="0019709A" w:rsidRDefault="006B16A8">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F23054">
              <w:rPr>
                <w:noProof/>
                <w:webHidden/>
              </w:rPr>
              <w:t>136</w:t>
            </w:r>
            <w:r w:rsidR="0019709A">
              <w:rPr>
                <w:noProof/>
                <w:webHidden/>
              </w:rPr>
              <w:fldChar w:fldCharType="end"/>
            </w:r>
          </w:hyperlink>
        </w:p>
        <w:p w14:paraId="4B67D985" w14:textId="597D84FE" w:rsidR="0019709A" w:rsidRDefault="006B16A8">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F23054">
              <w:rPr>
                <w:noProof/>
                <w:webHidden/>
              </w:rPr>
              <w:t>136</w:t>
            </w:r>
            <w:r w:rsidR="0019709A">
              <w:rPr>
                <w:noProof/>
                <w:webHidden/>
              </w:rPr>
              <w:fldChar w:fldCharType="end"/>
            </w:r>
          </w:hyperlink>
        </w:p>
        <w:p w14:paraId="6A10AB2A" w14:textId="79911F0F" w:rsidR="0019709A" w:rsidRDefault="006B16A8">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F23054">
              <w:rPr>
                <w:noProof/>
                <w:webHidden/>
              </w:rPr>
              <w:t>142</w:t>
            </w:r>
            <w:r w:rsidR="0019709A">
              <w:rPr>
                <w:noProof/>
                <w:webHidden/>
              </w:rPr>
              <w:fldChar w:fldCharType="end"/>
            </w:r>
          </w:hyperlink>
        </w:p>
        <w:p w14:paraId="1C836106" w14:textId="6BD5474A" w:rsidR="0019709A" w:rsidRDefault="006B16A8">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F23054">
              <w:rPr>
                <w:noProof/>
                <w:webHidden/>
              </w:rPr>
              <w:t>145</w:t>
            </w:r>
            <w:r w:rsidR="0019709A">
              <w:rPr>
                <w:noProof/>
                <w:webHidden/>
              </w:rPr>
              <w:fldChar w:fldCharType="end"/>
            </w:r>
          </w:hyperlink>
        </w:p>
        <w:p w14:paraId="772DD2D5" w14:textId="1EB59C31" w:rsidR="0019709A" w:rsidRDefault="006B16A8">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F23054">
              <w:rPr>
                <w:noProof/>
                <w:webHidden/>
              </w:rPr>
              <w:t>149</w:t>
            </w:r>
            <w:r w:rsidR="0019709A">
              <w:rPr>
                <w:noProof/>
                <w:webHidden/>
              </w:rPr>
              <w:fldChar w:fldCharType="end"/>
            </w:r>
          </w:hyperlink>
        </w:p>
        <w:p w14:paraId="33FE234D" w14:textId="0414BECF" w:rsidR="0019709A" w:rsidRDefault="006B16A8">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F23054">
              <w:rPr>
                <w:noProof/>
                <w:webHidden/>
              </w:rPr>
              <w:t>152</w:t>
            </w:r>
            <w:r w:rsidR="0019709A">
              <w:rPr>
                <w:noProof/>
                <w:webHidden/>
              </w:rPr>
              <w:fldChar w:fldCharType="end"/>
            </w:r>
          </w:hyperlink>
        </w:p>
        <w:p w14:paraId="379D066F" w14:textId="3C6695DA" w:rsidR="0019709A" w:rsidRDefault="006B16A8">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F23054">
              <w:rPr>
                <w:noProof/>
                <w:webHidden/>
              </w:rPr>
              <w:t>154</w:t>
            </w:r>
            <w:r w:rsidR="0019709A">
              <w:rPr>
                <w:noProof/>
                <w:webHidden/>
              </w:rPr>
              <w:fldChar w:fldCharType="end"/>
            </w:r>
          </w:hyperlink>
        </w:p>
        <w:p w14:paraId="1E0C926A" w14:textId="0C5521D0" w:rsidR="0019709A" w:rsidRDefault="006B16A8">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F23054">
              <w:rPr>
                <w:noProof/>
                <w:webHidden/>
              </w:rPr>
              <w:t>158</w:t>
            </w:r>
            <w:r w:rsidR="0019709A">
              <w:rPr>
                <w:noProof/>
                <w:webHidden/>
              </w:rPr>
              <w:fldChar w:fldCharType="end"/>
            </w:r>
          </w:hyperlink>
        </w:p>
        <w:p w14:paraId="6359A7ED" w14:textId="23EA81B4" w:rsidR="0019709A" w:rsidRDefault="006B16A8">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F23054">
              <w:rPr>
                <w:noProof/>
                <w:webHidden/>
              </w:rPr>
              <w:t>159</w:t>
            </w:r>
            <w:r w:rsidR="0019709A">
              <w:rPr>
                <w:noProof/>
                <w:webHidden/>
              </w:rPr>
              <w:fldChar w:fldCharType="end"/>
            </w:r>
          </w:hyperlink>
        </w:p>
        <w:p w14:paraId="018C0A84" w14:textId="732AB0E6" w:rsidR="0019709A" w:rsidRDefault="006B16A8">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F23054">
              <w:rPr>
                <w:noProof/>
                <w:webHidden/>
              </w:rPr>
              <w:t>163</w:t>
            </w:r>
            <w:r w:rsidR="0019709A">
              <w:rPr>
                <w:noProof/>
                <w:webHidden/>
              </w:rPr>
              <w:fldChar w:fldCharType="end"/>
            </w:r>
          </w:hyperlink>
        </w:p>
        <w:p w14:paraId="747C0E24" w14:textId="4621DF42" w:rsidR="0019709A" w:rsidRDefault="006B16A8">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F23054">
              <w:rPr>
                <w:noProof/>
                <w:webHidden/>
              </w:rPr>
              <w:t>163</w:t>
            </w:r>
            <w:r w:rsidR="0019709A">
              <w:rPr>
                <w:noProof/>
                <w:webHidden/>
              </w:rPr>
              <w:fldChar w:fldCharType="end"/>
            </w:r>
          </w:hyperlink>
        </w:p>
        <w:p w14:paraId="56377104" w14:textId="48896323" w:rsidR="0019709A" w:rsidRDefault="006B16A8">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F23054">
              <w:rPr>
                <w:noProof/>
                <w:webHidden/>
              </w:rPr>
              <w:t>166</w:t>
            </w:r>
            <w:r w:rsidR="0019709A">
              <w:rPr>
                <w:noProof/>
                <w:webHidden/>
              </w:rPr>
              <w:fldChar w:fldCharType="end"/>
            </w:r>
          </w:hyperlink>
        </w:p>
        <w:p w14:paraId="27F78816" w14:textId="5F5FEA93" w:rsidR="0019709A" w:rsidRDefault="006B16A8">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F23054">
              <w:rPr>
                <w:noProof/>
                <w:webHidden/>
              </w:rPr>
              <w:t>167</w:t>
            </w:r>
            <w:r w:rsidR="0019709A">
              <w:rPr>
                <w:noProof/>
                <w:webHidden/>
              </w:rPr>
              <w:fldChar w:fldCharType="end"/>
            </w:r>
          </w:hyperlink>
        </w:p>
        <w:p w14:paraId="5E2C8177" w14:textId="6F9F8C02" w:rsidR="0019709A" w:rsidRDefault="006B16A8">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F23054">
              <w:rPr>
                <w:noProof/>
                <w:webHidden/>
              </w:rPr>
              <w:t>173</w:t>
            </w:r>
            <w:r w:rsidR="0019709A">
              <w:rPr>
                <w:noProof/>
                <w:webHidden/>
              </w:rPr>
              <w:fldChar w:fldCharType="end"/>
            </w:r>
          </w:hyperlink>
        </w:p>
        <w:p w14:paraId="6C6FAB63" w14:textId="47B7E932" w:rsidR="0019709A" w:rsidRDefault="006B16A8">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F23054">
              <w:rPr>
                <w:noProof/>
                <w:webHidden/>
              </w:rPr>
              <w:t>177</w:t>
            </w:r>
            <w:r w:rsidR="0019709A">
              <w:rPr>
                <w:noProof/>
                <w:webHidden/>
              </w:rPr>
              <w:fldChar w:fldCharType="end"/>
            </w:r>
          </w:hyperlink>
        </w:p>
        <w:p w14:paraId="130EEA28" w14:textId="634DC825" w:rsidR="0019709A" w:rsidRDefault="006B16A8">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F23054">
              <w:rPr>
                <w:noProof/>
                <w:webHidden/>
              </w:rPr>
              <w:t>177</w:t>
            </w:r>
            <w:r w:rsidR="0019709A">
              <w:rPr>
                <w:noProof/>
                <w:webHidden/>
              </w:rPr>
              <w:fldChar w:fldCharType="end"/>
            </w:r>
          </w:hyperlink>
        </w:p>
        <w:p w14:paraId="3E39B74E" w14:textId="4DA89956" w:rsidR="0019709A" w:rsidRDefault="006B16A8">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F23054">
              <w:rPr>
                <w:noProof/>
                <w:webHidden/>
              </w:rPr>
              <w:t>180</w:t>
            </w:r>
            <w:r w:rsidR="0019709A">
              <w:rPr>
                <w:noProof/>
                <w:webHidden/>
              </w:rPr>
              <w:fldChar w:fldCharType="end"/>
            </w:r>
          </w:hyperlink>
        </w:p>
        <w:p w14:paraId="4739FCB5" w14:textId="6219DB47" w:rsidR="0019709A" w:rsidRDefault="006B16A8">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F23054">
              <w:rPr>
                <w:noProof/>
                <w:webHidden/>
              </w:rPr>
              <w:t>183</w:t>
            </w:r>
            <w:r w:rsidR="0019709A">
              <w:rPr>
                <w:noProof/>
                <w:webHidden/>
              </w:rPr>
              <w:fldChar w:fldCharType="end"/>
            </w:r>
          </w:hyperlink>
        </w:p>
        <w:p w14:paraId="16A08FA3" w14:textId="738D599F" w:rsidR="0019709A" w:rsidRDefault="006B16A8">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F23054">
              <w:rPr>
                <w:noProof/>
                <w:webHidden/>
              </w:rPr>
              <w:t>183</w:t>
            </w:r>
            <w:r w:rsidR="0019709A">
              <w:rPr>
                <w:noProof/>
                <w:webHidden/>
              </w:rPr>
              <w:fldChar w:fldCharType="end"/>
            </w:r>
          </w:hyperlink>
        </w:p>
        <w:p w14:paraId="28B31890" w14:textId="68893503" w:rsidR="0019709A" w:rsidRDefault="006B16A8">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F23054">
              <w:rPr>
                <w:noProof/>
                <w:webHidden/>
              </w:rPr>
              <w:t>183</w:t>
            </w:r>
            <w:r w:rsidR="0019709A">
              <w:rPr>
                <w:noProof/>
                <w:webHidden/>
              </w:rPr>
              <w:fldChar w:fldCharType="end"/>
            </w:r>
          </w:hyperlink>
        </w:p>
        <w:p w14:paraId="79C21690" w14:textId="574D6569" w:rsidR="0019709A" w:rsidRDefault="006B16A8">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F23054">
              <w:rPr>
                <w:noProof/>
                <w:webHidden/>
              </w:rPr>
              <w:t>184</w:t>
            </w:r>
            <w:r w:rsidR="0019709A">
              <w:rPr>
                <w:noProof/>
                <w:webHidden/>
              </w:rPr>
              <w:fldChar w:fldCharType="end"/>
            </w:r>
          </w:hyperlink>
        </w:p>
        <w:p w14:paraId="25E892BE" w14:textId="3F0D6BF1" w:rsidR="0019709A" w:rsidRDefault="006B16A8">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F23054">
              <w:rPr>
                <w:noProof/>
                <w:webHidden/>
              </w:rPr>
              <w:t>184</w:t>
            </w:r>
            <w:r w:rsidR="0019709A">
              <w:rPr>
                <w:noProof/>
                <w:webHidden/>
              </w:rPr>
              <w:fldChar w:fldCharType="end"/>
            </w:r>
          </w:hyperlink>
        </w:p>
        <w:p w14:paraId="66524363" w14:textId="7D17E304" w:rsidR="0019709A" w:rsidRDefault="006B16A8">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F23054">
              <w:rPr>
                <w:noProof/>
                <w:webHidden/>
              </w:rPr>
              <w:t>185</w:t>
            </w:r>
            <w:r w:rsidR="0019709A">
              <w:rPr>
                <w:noProof/>
                <w:webHidden/>
              </w:rPr>
              <w:fldChar w:fldCharType="end"/>
            </w:r>
          </w:hyperlink>
        </w:p>
        <w:p w14:paraId="7CF007ED" w14:textId="2BC5D314" w:rsidR="0019709A" w:rsidRDefault="006B16A8">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F23054">
              <w:rPr>
                <w:noProof/>
                <w:webHidden/>
              </w:rPr>
              <w:t>187</w:t>
            </w:r>
            <w:r w:rsidR="0019709A">
              <w:rPr>
                <w:noProof/>
                <w:webHidden/>
              </w:rPr>
              <w:fldChar w:fldCharType="end"/>
            </w:r>
          </w:hyperlink>
        </w:p>
        <w:p w14:paraId="1F6CFC92" w14:textId="1D1D774B" w:rsidR="0019709A" w:rsidRDefault="006B16A8">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F23054">
              <w:rPr>
                <w:noProof/>
                <w:webHidden/>
              </w:rPr>
              <w:t>187</w:t>
            </w:r>
            <w:r w:rsidR="0019709A">
              <w:rPr>
                <w:noProof/>
                <w:webHidden/>
              </w:rPr>
              <w:fldChar w:fldCharType="end"/>
            </w:r>
          </w:hyperlink>
        </w:p>
        <w:p w14:paraId="33222F0D" w14:textId="6680C97D" w:rsidR="0019709A" w:rsidRDefault="006B16A8">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F23054">
              <w:rPr>
                <w:noProof/>
                <w:webHidden/>
              </w:rPr>
              <w:t>188</w:t>
            </w:r>
            <w:r w:rsidR="0019709A">
              <w:rPr>
                <w:noProof/>
                <w:webHidden/>
              </w:rPr>
              <w:fldChar w:fldCharType="end"/>
            </w:r>
          </w:hyperlink>
        </w:p>
        <w:p w14:paraId="4173E089" w14:textId="30048ED3" w:rsidR="0019709A" w:rsidRDefault="006B16A8">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F23054">
              <w:rPr>
                <w:noProof/>
                <w:webHidden/>
              </w:rPr>
              <w:t>189</w:t>
            </w:r>
            <w:r w:rsidR="0019709A">
              <w:rPr>
                <w:noProof/>
                <w:webHidden/>
              </w:rPr>
              <w:fldChar w:fldCharType="end"/>
            </w:r>
          </w:hyperlink>
        </w:p>
        <w:p w14:paraId="1579C74E" w14:textId="12D1F3DE" w:rsidR="0019709A" w:rsidRDefault="006B16A8">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F23054">
              <w:rPr>
                <w:noProof/>
                <w:webHidden/>
              </w:rPr>
              <w:t>190</w:t>
            </w:r>
            <w:r w:rsidR="0019709A">
              <w:rPr>
                <w:noProof/>
                <w:webHidden/>
              </w:rPr>
              <w:fldChar w:fldCharType="end"/>
            </w:r>
          </w:hyperlink>
        </w:p>
        <w:p w14:paraId="7BDFC583" w14:textId="631B318D" w:rsidR="0019709A" w:rsidRDefault="006B16A8">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F23054">
              <w:rPr>
                <w:noProof/>
                <w:webHidden/>
              </w:rPr>
              <w:t>193</w:t>
            </w:r>
            <w:r w:rsidR="0019709A">
              <w:rPr>
                <w:noProof/>
                <w:webHidden/>
              </w:rPr>
              <w:fldChar w:fldCharType="end"/>
            </w:r>
          </w:hyperlink>
        </w:p>
        <w:p w14:paraId="52A92C0C" w14:textId="78742E56" w:rsidR="0019709A" w:rsidRDefault="006B16A8">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F23054">
              <w:rPr>
                <w:noProof/>
                <w:webHidden/>
              </w:rPr>
              <w:t>193</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2" w:name="_Ref57033231"/>
      <w:bookmarkStart w:id="3" w:name="_Toc148037118"/>
      <w:r w:rsidRPr="003D662E">
        <w:rPr>
          <w:lang w:val="en-US"/>
        </w:rPr>
        <w:lastRenderedPageBreak/>
        <w:t>Introduction</w:t>
      </w:r>
      <w:bookmarkEnd w:id="2"/>
      <w:bookmarkEnd w:id="3"/>
    </w:p>
    <w:p w14:paraId="597C0FC6" w14:textId="44400826" w:rsidR="00BA7B7E" w:rsidRPr="003D662E" w:rsidRDefault="004A7B38" w:rsidP="00BA7B7E">
      <w:pPr>
        <w:pStyle w:val="Heading2"/>
        <w:rPr>
          <w:lang w:val="en-US"/>
        </w:rPr>
      </w:pPr>
      <w:bookmarkStart w:id="4"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4"/>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7A84C6CE"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00706FB9">
        <w:rPr>
          <w:lang w:val="en-US"/>
        </w:rPr>
        <w:t>, 52</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91E2831"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documents the current state at </w:t>
      </w:r>
      <w:r w:rsidR="00B62BA3" w:rsidRPr="003D662E">
        <w:rPr>
          <w:lang w:val="en-US"/>
        </w:rPr>
        <w:lastRenderedPageBreak/>
        <w:t xml:space="preserve">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5" w:name="_Ref128736142"/>
      <w:r w:rsidR="00F32F9B" w:rsidRPr="00EF68DB">
        <w:rPr>
          <w:rStyle w:val="FootnoteReference"/>
          <w:highlight w:val="yellow"/>
          <w:lang w:val="en-US"/>
        </w:rPr>
        <w:footnoteReference w:id="6"/>
      </w:r>
      <w:bookmarkEnd w:id="5"/>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6" w:name="_Ref45549160"/>
      <w:bookmarkStart w:id="7" w:name="_Toc148037120"/>
      <w:r w:rsidRPr="003D662E">
        <w:rPr>
          <w:lang w:val="en-US"/>
        </w:rPr>
        <w:t>Interaction with other initiatives</w:t>
      </w:r>
      <w:bookmarkEnd w:id="6"/>
      <w:bookmarkEnd w:id="7"/>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566CADDA"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r w:rsidR="00907CC1">
        <w:rPr>
          <w:lang w:val="en-US"/>
        </w:rPr>
        <w:t xml:space="preserve"> As an extension, [52] provides a systematic literature review on Industry 4.0/IIoT/CPPS platforms using the same analysis topics as [35], but comparing more than 40 scientific approaches with 21 industrial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w:t>
      </w:r>
      <w:r w:rsidRPr="00B87C8F">
        <w:rPr>
          <w:lang w:val="en-US"/>
        </w:rPr>
        <w:lastRenderedPageBreak/>
        <w:t xml:space="preserve">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8" w:name="_Toc76978818"/>
      <w:bookmarkStart w:id="9" w:name="_Toc76979350"/>
      <w:bookmarkStart w:id="10" w:name="_Toc76979402"/>
      <w:bookmarkStart w:id="11" w:name="_Toc76979453"/>
      <w:bookmarkStart w:id="12" w:name="_Toc76979505"/>
      <w:bookmarkStart w:id="13" w:name="_Toc76978819"/>
      <w:bookmarkStart w:id="14" w:name="_Toc76979351"/>
      <w:bookmarkStart w:id="15" w:name="_Toc76979403"/>
      <w:bookmarkStart w:id="16" w:name="_Toc76979454"/>
      <w:bookmarkStart w:id="17" w:name="_Toc76979506"/>
      <w:bookmarkStart w:id="18" w:name="_Toc148037121"/>
      <w:bookmarkEnd w:id="8"/>
      <w:bookmarkEnd w:id="9"/>
      <w:bookmarkEnd w:id="10"/>
      <w:bookmarkEnd w:id="11"/>
      <w:bookmarkEnd w:id="12"/>
      <w:bookmarkEnd w:id="13"/>
      <w:bookmarkEnd w:id="14"/>
      <w:bookmarkEnd w:id="15"/>
      <w:bookmarkEnd w:id="16"/>
      <w:bookmarkEnd w:id="17"/>
      <w:r w:rsidRPr="003D662E">
        <w:rPr>
          <w:lang w:val="en-US"/>
        </w:rPr>
        <w:t>Structure of the document</w:t>
      </w:r>
      <w:bookmarkEnd w:id="18"/>
    </w:p>
    <w:p w14:paraId="25B6736F" w14:textId="775CB109"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F23054">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688B0CDD"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F23054">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F23054">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5B787987"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F23054">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F23054">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F23054">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6933B37A"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F23054">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5C06701C"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F23054">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F23054">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0F3F9181" w:rsidR="00E22100" w:rsidRDefault="001E440D" w:rsidP="00CA559E">
      <w:pPr>
        <w:jc w:val="both"/>
        <w:rPr>
          <w:lang w:val="en-US"/>
        </w:rPr>
      </w:pPr>
      <w:r w:rsidRPr="003D662E">
        <w:rPr>
          <w:lang w:val="en-US"/>
        </w:rPr>
        <w:lastRenderedPageBreak/>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F23054">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F23054">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F23054">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7D7CD1CC"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F23054">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F23054">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F23054">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66116FD4"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F23054">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F23054">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F23054">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1C8D7769"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F23054">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F23054">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F23054">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7FB1D31A"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F23054">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F23054">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F23054">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F23054">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F23054">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F23054">
        <w:rPr>
          <w:lang w:val="en-US"/>
        </w:rPr>
        <w:t>6.10</w:t>
      </w:r>
      <w:r w:rsidR="005064DD" w:rsidRPr="00FA0F55">
        <w:rPr>
          <w:lang w:val="en-US"/>
        </w:rPr>
        <w:fldChar w:fldCharType="end"/>
      </w:r>
      <w:r w:rsidR="005064DD" w:rsidRPr="00FA0F55">
        <w:rPr>
          <w:lang w:val="en-US"/>
        </w:rPr>
        <w:t>.</w:t>
      </w:r>
    </w:p>
    <w:p w14:paraId="1B97DD61" w14:textId="62CEC341"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F23054">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F23054">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F23054">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9" w:name="_Ref57108673"/>
      <w:bookmarkStart w:id="20" w:name="_Ref78294766"/>
      <w:bookmarkStart w:id="21" w:name="_Toc148037122"/>
      <w:r w:rsidRPr="003D662E">
        <w:rPr>
          <w:lang w:val="en-US"/>
        </w:rPr>
        <w:lastRenderedPageBreak/>
        <w:t>Tooling</w:t>
      </w:r>
      <w:bookmarkEnd w:id="19"/>
      <w:r w:rsidR="00C3313B" w:rsidRPr="003D662E">
        <w:rPr>
          <w:lang w:val="en-US"/>
        </w:rPr>
        <w:t xml:space="preserve"> and Basic Technical Decisions</w:t>
      </w:r>
      <w:bookmarkEnd w:id="20"/>
      <w:bookmarkEnd w:id="21"/>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4AF23FD9"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F23054">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F23054">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255AFDD"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5"/>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w:t>
      </w:r>
      <w:r w:rsidRPr="003D662E">
        <w:rPr>
          <w:lang w:val="en-US"/>
        </w:rPr>
        <w:t>integration</w:t>
      </w:r>
      <w:r w:rsidR="006B3A74" w:rsidRPr="003D662E">
        <w:rPr>
          <w:lang w:val="en-US"/>
        </w:rPr>
        <w:t>s</w:t>
      </w:r>
      <w:bookmarkStart w:id="22" w:name="_Ref171725308"/>
      <w:r w:rsidR="00B07554">
        <w:rPr>
          <w:rStyle w:val="FootnoteReference"/>
          <w:lang w:val="en-US"/>
        </w:rPr>
        <w:footnoteReference w:id="18"/>
      </w:r>
      <w:bookmarkEnd w:id="22"/>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 Maven repositories</w:t>
      </w:r>
      <w:r w:rsidR="007A479B" w:rsidRPr="003D662E">
        <w:rPr>
          <w:lang w:val="en-US"/>
        </w:rPr>
        <w:t xml:space="preserve">.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w:t>
      </w:r>
      <w:r w:rsidR="00AD3E35">
        <w:rPr>
          <w:lang w:val="en-US"/>
        </w:rPr>
        <w:t xml:space="preserve">With version 0.7.1, we upgraded oktoflow to Java 17 (except for some </w:t>
      </w:r>
      <w:r w:rsidR="00AD3E35">
        <w:rPr>
          <w:lang w:val="en-US"/>
        </w:rPr>
        <w:lastRenderedPageBreak/>
        <w:t xml:space="preserve">components like RTSA still requiring an installed </w:t>
      </w:r>
      <w:r w:rsidR="004431FF">
        <w:rPr>
          <w:lang w:val="en-US"/>
        </w:rPr>
        <w:t xml:space="preserve">dependency to </w:t>
      </w:r>
      <w:r w:rsidR="00AD3E35">
        <w:rPr>
          <w:lang w:val="en-US"/>
        </w:rPr>
        <w:t>JDK 8 at runtime</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6818777B"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F23054">
        <w:rPr>
          <w:vertAlign w:val="superscript"/>
          <w:lang w:val="en-US"/>
        </w:rPr>
        <w:t>18</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8C4E3C" w:rsidRPr="003D662E">
        <w:rPr>
          <w:lang w:val="en-US"/>
        </w:rPr>
        <w:t xml:space="preserve">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ide, we rely on the Java Service Loader (JSL) mechanism, which associates concrete implementations to their respective (descriptor) 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lastRenderedPageBreak/>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338B4050"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F23054">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3" w:name="_Ref57897714"/>
      <w:r w:rsidR="00AF30D7" w:rsidRPr="003D662E">
        <w:rPr>
          <w:rStyle w:val="FootnoteReference"/>
          <w:lang w:val="en-US"/>
        </w:rPr>
        <w:footnoteReference w:id="22"/>
      </w:r>
      <w:bookmarkEnd w:id="23"/>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lastRenderedPageBreak/>
        <w:br w:type="page"/>
      </w:r>
    </w:p>
    <w:p w14:paraId="3F9590BD" w14:textId="7937F274" w:rsidR="00BA5BEE" w:rsidRPr="003D662E" w:rsidRDefault="00CA2F6B" w:rsidP="00CA2F6B">
      <w:pPr>
        <w:pStyle w:val="Heading1"/>
        <w:rPr>
          <w:lang w:val="en-US"/>
        </w:rPr>
      </w:pPr>
      <w:bookmarkStart w:id="24" w:name="_Ref57109414"/>
      <w:bookmarkStart w:id="25" w:name="_Toc148037123"/>
      <w:r w:rsidRPr="003D662E">
        <w:rPr>
          <w:lang w:val="en-US"/>
        </w:rPr>
        <w:lastRenderedPageBreak/>
        <w:t>Architecture</w:t>
      </w:r>
      <w:bookmarkEnd w:id="24"/>
      <w:bookmarkEnd w:id="25"/>
    </w:p>
    <w:p w14:paraId="4083AA05" w14:textId="25725CED"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F23054">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177CCFF8"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F23054">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F23054">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F23054">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F23054">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F23054">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F23054">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F23054">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F23054">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6" w:name="_Ref57112208"/>
      <w:bookmarkStart w:id="27" w:name="_Toc148037124"/>
      <w:r w:rsidRPr="003D662E">
        <w:rPr>
          <w:lang w:val="en-US"/>
        </w:rPr>
        <w:t>Overview</w:t>
      </w:r>
      <w:bookmarkEnd w:id="26"/>
      <w:bookmarkEnd w:id="27"/>
    </w:p>
    <w:p w14:paraId="1A4794D7" w14:textId="2DDC97F5"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F23054" w:rsidRPr="003D662E">
        <w:rPr>
          <w:lang w:val="en-US"/>
        </w:rPr>
        <w:t xml:space="preserve">Figure </w:t>
      </w:r>
      <w:r w:rsidR="00F23054">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435E691C" w:rsidR="003F6305" w:rsidRPr="003D662E" w:rsidRDefault="003F6305" w:rsidP="003F6305">
      <w:pPr>
        <w:pStyle w:val="Caption"/>
        <w:jc w:val="center"/>
        <w:rPr>
          <w:lang w:val="en-US"/>
        </w:rPr>
      </w:pPr>
      <w:bookmarkStart w:id="28"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1</w:t>
      </w:r>
      <w:r w:rsidRPr="003D662E">
        <w:fldChar w:fldCharType="end"/>
      </w:r>
      <w:bookmarkEnd w:id="28"/>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32B27F12"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F23054" w:rsidRPr="003D662E">
        <w:rPr>
          <w:lang w:val="en-US"/>
        </w:rPr>
        <w:t xml:space="preserve">Figure </w:t>
      </w:r>
      <w:r w:rsidR="00F23054">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1C6DAAE4"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F23054" w:rsidRPr="003D662E">
        <w:rPr>
          <w:lang w:val="en-US"/>
        </w:rPr>
        <w:t xml:space="preserve">Figure </w:t>
      </w:r>
      <w:r w:rsidR="00F23054">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14E2F6D5"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5B8313DC"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F23054" w:rsidRPr="003D662E">
        <w:rPr>
          <w:lang w:val="en-US"/>
        </w:rPr>
        <w:t xml:space="preserve">Figure </w:t>
      </w:r>
      <w:r w:rsidR="00F23054">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7219A969" w:rsidR="00905EBE" w:rsidRPr="003D662E" w:rsidRDefault="00905EBE" w:rsidP="0020787C">
      <w:pPr>
        <w:pStyle w:val="Caption"/>
        <w:jc w:val="center"/>
        <w:rPr>
          <w:lang w:val="en-US"/>
        </w:rPr>
      </w:pPr>
      <w:bookmarkStart w:id="29"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2</w:t>
      </w:r>
      <w:r w:rsidRPr="003D662E">
        <w:fldChar w:fldCharType="end"/>
      </w:r>
      <w:bookmarkEnd w:id="29"/>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30" w:name="_Ref77062311"/>
      <w:bookmarkStart w:id="31" w:name="_Toc148037125"/>
      <w:r w:rsidRPr="003D662E">
        <w:rPr>
          <w:lang w:val="en-US"/>
        </w:rPr>
        <w:t>Relation to Reference Architectures</w:t>
      </w:r>
      <w:bookmarkEnd w:id="30"/>
      <w:bookmarkEnd w:id="31"/>
    </w:p>
    <w:p w14:paraId="71C95F3E" w14:textId="6E83A423"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F23054" w:rsidRPr="003D662E">
        <w:rPr>
          <w:lang w:val="en-US"/>
        </w:rPr>
        <w:t xml:space="preserve">Table </w:t>
      </w:r>
      <w:r w:rsidR="00F23054">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272EF929" w:rsidR="00966866" w:rsidRPr="003D662E" w:rsidRDefault="00966866" w:rsidP="00966866">
      <w:pPr>
        <w:pStyle w:val="Caption"/>
        <w:jc w:val="center"/>
        <w:rPr>
          <w:lang w:val="en-US"/>
        </w:rPr>
      </w:pPr>
      <w:bookmarkStart w:id="32"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23054">
        <w:rPr>
          <w:noProof/>
          <w:lang w:val="en-US"/>
        </w:rPr>
        <w:t>1</w:t>
      </w:r>
      <w:r w:rsidRPr="003D662E">
        <w:fldChar w:fldCharType="end"/>
      </w:r>
      <w:bookmarkEnd w:id="32"/>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80196C"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80196C"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80196C"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80196C"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80196C"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80196C"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80196C"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80196C"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80196C"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80196C"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80196C"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3" w:name="_Ref102805312"/>
      <w:bookmarkStart w:id="34" w:name="_Toc148037126"/>
      <w:bookmarkStart w:id="35" w:name="_Ref77062309"/>
      <w:r w:rsidRPr="003D662E">
        <w:rPr>
          <w:lang w:val="en-US"/>
        </w:rPr>
        <w:t>Stream (Data) Processing</w:t>
      </w:r>
      <w:bookmarkEnd w:id="33"/>
      <w:bookmarkEnd w:id="34"/>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3F5B5717" w:rsidR="008A25B6" w:rsidRPr="003D662E" w:rsidRDefault="008A25B6" w:rsidP="008A25B6">
      <w:pPr>
        <w:pStyle w:val="Caption"/>
        <w:jc w:val="center"/>
        <w:rPr>
          <w:lang w:val="en-US"/>
        </w:rPr>
      </w:pPr>
      <w:bookmarkStart w:id="36"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3</w:t>
      </w:r>
      <w:r w:rsidRPr="003D662E">
        <w:fldChar w:fldCharType="end"/>
      </w:r>
      <w:bookmarkEnd w:id="36"/>
      <w:r w:rsidRPr="003D662E">
        <w:rPr>
          <w:lang w:val="en-US"/>
        </w:rPr>
        <w:t>: Viewing IIoT and Industry 4.0 as data streams.</w:t>
      </w:r>
    </w:p>
    <w:p w14:paraId="50B99BD9" w14:textId="571DE858"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3423FB23"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1EDBD565"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7" w:name="_Ref102805354"/>
      <w:bookmarkStart w:id="38" w:name="_Toc148037127"/>
      <w:r w:rsidRPr="003D662E">
        <w:rPr>
          <w:lang w:val="en-US"/>
        </w:rPr>
        <w:t>Asset Administration Shells</w:t>
      </w:r>
      <w:bookmarkEnd w:id="35"/>
      <w:bookmarkEnd w:id="37"/>
      <w:bookmarkEnd w:id="38"/>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5FA5437B"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F23054" w:rsidRPr="003D662E">
        <w:rPr>
          <w:lang w:val="en-US"/>
        </w:rPr>
        <w:t xml:space="preserve">Figure </w:t>
      </w:r>
      <w:r w:rsidR="00F23054">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F23054">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055ED3CD" w:rsidR="0042514E" w:rsidRPr="003D662E" w:rsidRDefault="0042514E" w:rsidP="0042514E">
      <w:pPr>
        <w:pStyle w:val="Caption"/>
        <w:jc w:val="center"/>
        <w:rPr>
          <w:lang w:val="en-US"/>
        </w:rPr>
      </w:pPr>
      <w:bookmarkStart w:id="39"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4</w:t>
      </w:r>
      <w:r w:rsidRPr="003D662E">
        <w:fldChar w:fldCharType="end"/>
      </w:r>
      <w:bookmarkEnd w:id="39"/>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23659BF2"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F23054" w:rsidRPr="003D662E">
        <w:rPr>
          <w:lang w:val="en-US"/>
        </w:rPr>
        <w:t xml:space="preserve">Figure </w:t>
      </w:r>
      <w:r w:rsidR="00F23054">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40" w:name="_Ref79999263"/>
      <w:bookmarkStart w:id="41" w:name="_Toc148037128"/>
      <w:bookmarkStart w:id="42" w:name="_Ref77062308"/>
      <w:r w:rsidRPr="003D662E">
        <w:rPr>
          <w:lang w:val="en-US"/>
        </w:rPr>
        <w:t>Component Interaction Overview</w:t>
      </w:r>
      <w:bookmarkEnd w:id="40"/>
      <w:bookmarkEnd w:id="41"/>
    </w:p>
    <w:p w14:paraId="193F2013" w14:textId="55C428A2"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F23054">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F23054">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F23054">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44A2B9EC"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F23054">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0CB94198"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200A6210" w:rsidR="00884F64" w:rsidRPr="003D662E" w:rsidRDefault="009B5648" w:rsidP="00160732">
      <w:pPr>
        <w:pStyle w:val="Caption"/>
        <w:jc w:val="center"/>
        <w:rPr>
          <w:lang w:val="en-US"/>
        </w:rPr>
      </w:pPr>
      <w:bookmarkStart w:id="43"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5</w:t>
      </w:r>
      <w:r w:rsidRPr="003D662E">
        <w:fldChar w:fldCharType="end"/>
      </w:r>
      <w:bookmarkEnd w:id="43"/>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0B6DB721"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F23054" w:rsidRPr="003D662E">
        <w:rPr>
          <w:lang w:val="en-US"/>
        </w:rPr>
        <w:t xml:space="preserve">Figure </w:t>
      </w:r>
      <w:r w:rsidR="00F23054">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27C83DE7"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F23054" w:rsidRPr="003D662E">
        <w:rPr>
          <w:lang w:val="en-US"/>
        </w:rPr>
        <w:t xml:space="preserve">Figure </w:t>
      </w:r>
      <w:r w:rsidR="00F23054">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163CD8FC"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4" w:name="_Ref79999285"/>
      <w:bookmarkStart w:id="45" w:name="_Toc148037129"/>
      <w:r w:rsidRPr="003D662E">
        <w:rPr>
          <w:lang w:val="en-US"/>
        </w:rPr>
        <w:t>Virtual Character of the Platform</w:t>
      </w:r>
      <w:bookmarkEnd w:id="42"/>
      <w:bookmarkEnd w:id="44"/>
      <w:bookmarkEnd w:id="45"/>
    </w:p>
    <w:p w14:paraId="09C92C82" w14:textId="05B48F0D"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F23054">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6"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6"/>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7" w:name="_Toc69885088"/>
      <w:bookmarkStart w:id="48" w:name="_Ref69806308"/>
      <w:bookmarkStart w:id="49" w:name="_Toc148037130"/>
      <w:bookmarkEnd w:id="47"/>
      <w:r w:rsidRPr="003D662E">
        <w:rPr>
          <w:lang w:val="en-US"/>
        </w:rPr>
        <w:t>Overall Requirements</w:t>
      </w:r>
      <w:bookmarkEnd w:id="48"/>
      <w:bookmarkEnd w:id="49"/>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27E6B651" w:rsidR="00704A44" w:rsidRPr="003D662E" w:rsidRDefault="00704A44" w:rsidP="00704A44">
      <w:pPr>
        <w:pStyle w:val="Caption"/>
        <w:jc w:val="center"/>
        <w:rPr>
          <w:lang w:val="en-US"/>
        </w:rPr>
      </w:pPr>
      <w:bookmarkStart w:id="50" w:name="_Ref57199193"/>
      <w:bookmarkStart w:id="51"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F23054">
        <w:rPr>
          <w:noProof/>
          <w:lang w:val="en-US"/>
        </w:rPr>
        <w:t>2</w:t>
      </w:r>
      <w:r w:rsidRPr="003D662E">
        <w:fldChar w:fldCharType="end"/>
      </w:r>
      <w:bookmarkEnd w:id="50"/>
      <w:r w:rsidRPr="003D662E">
        <w:rPr>
          <w:lang w:val="en-US"/>
        </w:rPr>
        <w:t>: General platform requirements in [</w:t>
      </w:r>
      <w:r w:rsidR="006B4B9E" w:rsidRPr="003D662E">
        <w:rPr>
          <w:lang w:val="en-US"/>
        </w:rPr>
        <w:t>13</w:t>
      </w:r>
      <w:r w:rsidRPr="003D662E">
        <w:rPr>
          <w:lang w:val="en-US"/>
        </w:rPr>
        <w:t>]</w:t>
      </w:r>
      <w:bookmarkEnd w:id="51"/>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80196C"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80196C"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80196C"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80196C"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80196C"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80196C"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80196C"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80196C"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80196C"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80196C"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760CE918"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Table </w:t>
      </w:r>
      <w:r w:rsidR="00F23054">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7D507D1E"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F23054" w:rsidRPr="00F23054">
        <w:rPr>
          <w:iCs/>
          <w:lang w:val="en-US"/>
        </w:rPr>
        <w:t xml:space="preserve">Table </w:t>
      </w:r>
      <w:r w:rsidR="00F23054" w:rsidRPr="00F23054">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1AE7D4F2" w:rsidR="00D67CF9" w:rsidRPr="003D662E" w:rsidRDefault="00D67CF9" w:rsidP="00966C4A">
      <w:pPr>
        <w:pStyle w:val="Caption"/>
        <w:jc w:val="center"/>
        <w:rPr>
          <w:lang w:val="en-US"/>
        </w:rPr>
      </w:pPr>
      <w:bookmarkStart w:id="52" w:name="_Ref64276457"/>
      <w:bookmarkStart w:id="53"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F23054">
        <w:rPr>
          <w:noProof/>
          <w:lang w:val="en-US"/>
        </w:rPr>
        <w:t>3</w:t>
      </w:r>
      <w:r w:rsidRPr="003D662E">
        <w:rPr>
          <w:lang w:val="en-US"/>
        </w:rPr>
        <w:fldChar w:fldCharType="end"/>
      </w:r>
      <w:bookmarkEnd w:id="52"/>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3"/>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80196C"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80196C"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80196C"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80196C"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80196C"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80196C"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80196C"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80196C"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4" w:name="_Ref58848700"/>
      <w:bookmarkStart w:id="55" w:name="_Toc148037131"/>
      <w:r w:rsidRPr="003D662E">
        <w:rPr>
          <w:lang w:val="en-US"/>
        </w:rPr>
        <w:t>Support Layer</w:t>
      </w:r>
      <w:bookmarkEnd w:id="54"/>
      <w:bookmarkEnd w:id="55"/>
    </w:p>
    <w:p w14:paraId="046FDCAB" w14:textId="1D2F963F"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F23054">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F23054">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F23054">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F23054">
        <w:rPr>
          <w:lang w:val="en-US"/>
        </w:rPr>
        <w:t>3.3.5</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F23054">
        <w:rPr>
          <w:lang w:val="en-US"/>
        </w:rPr>
        <w:t>3.3.6</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F23054">
        <w:rPr>
          <w:lang w:val="en-US"/>
        </w:rPr>
        <w:t>3.3.7</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F23054">
        <w:rPr>
          <w:lang w:val="en-US"/>
        </w:rPr>
        <w:t>3.3.7</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6" w:name="_Ref77076328"/>
      <w:bookmarkStart w:id="57" w:name="_Toc148037132"/>
      <w:r w:rsidRPr="003D662E">
        <w:rPr>
          <w:lang w:val="en-US"/>
        </w:rPr>
        <w:t>Asset Administration Shell Abstraction</w:t>
      </w:r>
      <w:bookmarkEnd w:id="56"/>
      <w:bookmarkEnd w:id="57"/>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538200DB" w:rsidR="00017DA6" w:rsidRPr="003D662E" w:rsidRDefault="001B2E16" w:rsidP="006461D2">
      <w:pPr>
        <w:pStyle w:val="Caption"/>
        <w:jc w:val="center"/>
        <w:rPr>
          <w:noProof/>
          <w:lang w:val="en-US"/>
        </w:rPr>
      </w:pPr>
      <w:bookmarkStart w:id="58"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6</w:t>
      </w:r>
      <w:r w:rsidRPr="003D662E">
        <w:fldChar w:fldCharType="end"/>
      </w:r>
      <w:bookmarkEnd w:id="58"/>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580184F8"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9" w:name="_Hlk77073290"/>
      <w:r w:rsidRPr="003D662E">
        <w:rPr>
          <w:lang w:val="en-US"/>
        </w:rPr>
        <w:t xml:space="preserve">BaSyx as </w:t>
      </w:r>
      <w:bookmarkEnd w:id="59"/>
      <w:r w:rsidRPr="003D662E">
        <w:rPr>
          <w:lang w:val="en-US"/>
        </w:rPr>
        <w:t>the default AAS implementation of the platform.</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20213314"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F23054">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w:t>
      </w:r>
      <w:r w:rsidRPr="003D662E">
        <w:rPr>
          <w:lang w:val="en-US"/>
        </w:rPr>
        <w:lastRenderedPageBreak/>
        <w:t xml:space="preserve">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2C672D0"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w:t>
      </w:r>
      <w:r w:rsidR="002850D8">
        <w:rPr>
          <w:lang w:val="en-US"/>
        </w:rPr>
        <w:t>0</w:t>
      </w:r>
      <w:r w:rsidR="00F23713">
        <w:rPr>
          <w:lang w:val="en-US"/>
        </w:rPr>
        <w:t xml:space="preserve">,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3A6460">
      <w:pPr>
        <w:pStyle w:val="ListParagraph"/>
        <w:numPr>
          <w:ilvl w:val="0"/>
          <w:numId w:val="71"/>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3A6460">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3A6460">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3A6460">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0133D3">
      <w:pPr>
        <w:pStyle w:val="ListParagraph"/>
        <w:numPr>
          <w:ilvl w:val="0"/>
          <w:numId w:val="71"/>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732AD3C9"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179A3985"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F23054" w:rsidRPr="003D662E">
        <w:rPr>
          <w:lang w:val="en-US"/>
        </w:rPr>
        <w:t xml:space="preserve">Figure </w:t>
      </w:r>
      <w:r w:rsidR="00F23054">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0F3F3F99"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F23054" w:rsidRPr="003D662E">
        <w:rPr>
          <w:lang w:val="en-US"/>
        </w:rPr>
        <w:t xml:space="preserve">Figure </w:t>
      </w:r>
      <w:r w:rsidR="00F23054">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6D2BB872"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F23054">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60" w:name="_Ref77076330"/>
      <w:bookmarkStart w:id="61" w:name="_Toc148037133"/>
      <w:r w:rsidRPr="003D662E">
        <w:rPr>
          <w:lang w:val="en-US"/>
        </w:rPr>
        <w:t xml:space="preserve">Network </w:t>
      </w:r>
      <w:r w:rsidR="001B1A66" w:rsidRPr="003D662E">
        <w:rPr>
          <w:lang w:val="en-US"/>
        </w:rPr>
        <w:t xml:space="preserve">Management </w:t>
      </w:r>
      <w:r w:rsidRPr="003D662E">
        <w:rPr>
          <w:lang w:val="en-US"/>
        </w:rPr>
        <w:t>Support</w:t>
      </w:r>
      <w:bookmarkEnd w:id="60"/>
      <w:bookmarkEnd w:id="61"/>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2F423BD7"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F23054">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2" w:name="_Ref77076332"/>
      <w:bookmarkStart w:id="63" w:name="_Toc148037134"/>
      <w:r w:rsidRPr="003D662E">
        <w:rPr>
          <w:lang w:val="en-US"/>
        </w:rPr>
        <w:t>Lifecycle Support</w:t>
      </w:r>
      <w:bookmarkEnd w:id="62"/>
      <w:bookmarkEnd w:id="63"/>
    </w:p>
    <w:p w14:paraId="1D270EA2" w14:textId="0B00BEC0"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F23054" w:rsidRPr="003D662E">
        <w:rPr>
          <w:lang w:val="en-US"/>
        </w:rPr>
        <w:t xml:space="preserve">Figure </w:t>
      </w:r>
      <w:r w:rsidR="00F23054">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r>
        <w:rPr>
          <w:lang w:val="en-US"/>
        </w:rPr>
        <w:t>Plugin</w:t>
      </w:r>
      <w:r w:rsidRPr="003D662E">
        <w:rPr>
          <w:lang w:val="en-US"/>
        </w:rPr>
        <w:t xml:space="preserve"> Support</w:t>
      </w:r>
    </w:p>
    <w:p w14:paraId="614E9D21" w14:textId="10EC7D48" w:rsidR="00713E60" w:rsidRDefault="00713E60" w:rsidP="006461D2">
      <w:pPr>
        <w:jc w:val="both"/>
        <w:rPr>
          <w:lang w:val="en-US"/>
        </w:rPr>
      </w:pPr>
      <w:r>
        <w:rPr>
          <w:lang w:val="en-US"/>
        </w:rPr>
        <w:t xml:space="preserve">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on a rather, simple classpath-based mechanism based on two JSL descriptors: The </w:t>
      </w:r>
      <w:r w:rsidRPr="00713E60">
        <w:rPr>
          <w:rFonts w:ascii="Consolas" w:hAnsi="Consolas"/>
          <w:lang w:val="en-US"/>
        </w:rPr>
        <w:t>PluginSetupDescriptor</w:t>
      </w:r>
      <w:r>
        <w:rPr>
          <w:lang w:val="en-US"/>
        </w:rPr>
        <w:t xml:space="preserve">, which introduces the </w:t>
      </w:r>
      <w:r w:rsidR="004519DF">
        <w:rPr>
          <w:lang w:val="en-US"/>
        </w:rPr>
        <w:t xml:space="preserve">classloader of the </w:t>
      </w:r>
      <w:r>
        <w:rPr>
          <w:lang w:val="en-US"/>
        </w:rPr>
        <w:t xml:space="preserve">plugin and the </w:t>
      </w:r>
      <w:r w:rsidRPr="00713E60">
        <w:rPr>
          <w:rFonts w:ascii="Consolas" w:hAnsi="Consolas"/>
          <w:lang w:val="en-US"/>
        </w:rPr>
        <w:t>PluginDescriptor</w:t>
      </w:r>
      <w:r>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F23054">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9A4D30C" w:rsidR="007F7764" w:rsidRPr="003D662E"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p>
    <w:p w14:paraId="1F1290AC" w14:textId="03996CB3" w:rsidR="00D808BA" w:rsidRPr="003D662E" w:rsidRDefault="00D808BA" w:rsidP="00D808BA">
      <w:pPr>
        <w:pStyle w:val="Heading3"/>
        <w:rPr>
          <w:lang w:val="en-US"/>
        </w:rPr>
      </w:pPr>
      <w:bookmarkStart w:id="64" w:name="_Ref98244584"/>
      <w:bookmarkStart w:id="65" w:name="_Toc148037135"/>
      <w:r w:rsidRPr="003D662E">
        <w:rPr>
          <w:lang w:val="en-US"/>
        </w:rPr>
        <w:t>System-level Monitoring Support</w:t>
      </w:r>
      <w:bookmarkEnd w:id="64"/>
      <w:bookmarkEnd w:id="65"/>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66" w:name="_Ref103532965"/>
      <w:r w:rsidR="00317C5D" w:rsidRPr="003D662E">
        <w:rPr>
          <w:rStyle w:val="FootnoteReference"/>
          <w:lang w:val="en-US"/>
        </w:rPr>
        <w:footnoteReference w:id="41"/>
      </w:r>
      <w:bookmarkEnd w:id="66"/>
      <w:r w:rsidR="00317C5D" w:rsidRPr="003D662E">
        <w:rPr>
          <w:lang w:val="en-US"/>
        </w:rPr>
        <w:t>.</w:t>
      </w:r>
    </w:p>
    <w:p w14:paraId="46E958FB" w14:textId="52F12D3C" w:rsidR="00623B45" w:rsidRPr="003D662E" w:rsidRDefault="00623B45" w:rsidP="006461D2">
      <w:pPr>
        <w:jc w:val="both"/>
        <w:rPr>
          <w:lang w:val="en-US"/>
        </w:rPr>
      </w:pPr>
      <w:r w:rsidRPr="003D662E">
        <w:rPr>
          <w:lang w:val="en-US"/>
        </w:rPr>
        <w:lastRenderedPageBreak/>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7" w:name="_Ref108000037"/>
      <w:bookmarkStart w:id="68" w:name="_Ref109305545"/>
      <w:bookmarkStart w:id="69" w:name="_Ref111718008"/>
      <w:bookmarkStart w:id="70" w:name="_Toc148037136"/>
      <w:r w:rsidRPr="003D662E">
        <w:rPr>
          <w:lang w:val="en-US"/>
        </w:rPr>
        <w:t>Identity Support</w:t>
      </w:r>
      <w:bookmarkEnd w:id="67"/>
      <w:bookmarkEnd w:id="68"/>
      <w:bookmarkEnd w:id="69"/>
      <w:bookmarkEnd w:id="70"/>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71" w:name="_Ref108000040"/>
      <w:bookmarkStart w:id="72" w:name="_Toc148037137"/>
      <w:bookmarkStart w:id="73" w:name="_Ref88577887"/>
      <w:r w:rsidRPr="003D662E">
        <w:rPr>
          <w:lang w:val="en-US"/>
        </w:rPr>
        <w:t>Resource</w:t>
      </w:r>
      <w:r w:rsidR="00C55642" w:rsidRPr="003D662E">
        <w:rPr>
          <w:lang w:val="en-US"/>
        </w:rPr>
        <w:t xml:space="preserve"> Support</w:t>
      </w:r>
      <w:bookmarkEnd w:id="71"/>
      <w:bookmarkEnd w:id="72"/>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4" w:name="_Ref144459349"/>
      <w:bookmarkStart w:id="75" w:name="_Toc148037138"/>
      <w:bookmarkStart w:id="76" w:name="_Ref109305762"/>
      <w:r>
        <w:rPr>
          <w:lang w:val="en-US"/>
        </w:rPr>
        <w:t xml:space="preserve">Installed Dependencies </w:t>
      </w:r>
      <w:r w:rsidRPr="003D662E">
        <w:rPr>
          <w:lang w:val="en-US"/>
        </w:rPr>
        <w:t>Support</w:t>
      </w:r>
      <w:bookmarkEnd w:id="74"/>
      <w:bookmarkEnd w:id="75"/>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w:t>
      </w:r>
      <w:r w:rsidRPr="00DE1935">
        <w:rPr>
          <w:lang w:val="en-US"/>
        </w:rPr>
        <w:lastRenderedPageBreak/>
        <w:t xml:space="preserve">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7" w:name="_Toc148037139"/>
      <w:r w:rsidRPr="003D662E">
        <w:rPr>
          <w:lang w:val="en-US"/>
        </w:rPr>
        <w:t>Semantic Id Resolution Support</w:t>
      </w:r>
      <w:bookmarkEnd w:id="76"/>
      <w:bookmarkEnd w:id="77"/>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0545EE15"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F23054">
        <w:rPr>
          <w:lang w:val="en-US"/>
        </w:rPr>
        <w:t>3.3.6</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21EE41BD"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F23054">
        <w:rPr>
          <w:lang w:val="en-US"/>
        </w:rPr>
        <w:t>3.3.6</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8" w:name="_Ref116400571"/>
      <w:bookmarkStart w:id="79" w:name="_Toc148037140"/>
      <w:r w:rsidRPr="003D662E">
        <w:rPr>
          <w:lang w:val="en-US"/>
        </w:rPr>
        <w:t>Task Tracking Support</w:t>
      </w:r>
      <w:bookmarkEnd w:id="78"/>
      <w:bookmarkEnd w:id="79"/>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w:t>
      </w:r>
      <w:r w:rsidRPr="003D662E">
        <w:rPr>
          <w:lang w:val="en-US"/>
        </w:rPr>
        <w:lastRenderedPageBreak/>
        <w:t xml:space="preserve">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80" w:name="_Toc148037141"/>
      <w:r w:rsidRPr="003D662E">
        <w:rPr>
          <w:lang w:val="en-US"/>
        </w:rPr>
        <w:t>AAS Creation and Usage Pattern</w:t>
      </w:r>
      <w:bookmarkEnd w:id="73"/>
      <w:bookmarkEnd w:id="80"/>
    </w:p>
    <w:p w14:paraId="68148760" w14:textId="4DC7C33D"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F23054" w:rsidRPr="003D662E">
        <w:rPr>
          <w:lang w:val="en-US"/>
        </w:rPr>
        <w:t xml:space="preserve">Figure </w:t>
      </w:r>
      <w:r w:rsidR="00F23054">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01F2C4BB" w:rsidR="00D0043A" w:rsidRPr="003D662E" w:rsidRDefault="00D0043A" w:rsidP="00D0043A">
      <w:pPr>
        <w:pStyle w:val="Caption"/>
        <w:jc w:val="center"/>
        <w:rPr>
          <w:lang w:val="en-US"/>
        </w:rPr>
      </w:pPr>
      <w:bookmarkStart w:id="81"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7</w:t>
      </w:r>
      <w:r w:rsidRPr="003D662E">
        <w:fldChar w:fldCharType="end"/>
      </w:r>
      <w:bookmarkEnd w:id="81"/>
      <w:r w:rsidRPr="003D662E">
        <w:rPr>
          <w:lang w:val="en-US"/>
        </w:rPr>
        <w:t>: AAS creation and usage pattern involving support layer classes and mechanisms.</w:t>
      </w:r>
    </w:p>
    <w:p w14:paraId="5ADD7473" w14:textId="4FE0DCB4"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F23054" w:rsidRPr="003D662E">
        <w:rPr>
          <w:lang w:val="en-US"/>
        </w:rPr>
        <w:t xml:space="preserve">Figure </w:t>
      </w:r>
      <w:r w:rsidR="00F23054">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w:t>
      </w:r>
      <w:r w:rsidR="000966AE" w:rsidRPr="003D662E">
        <w:rPr>
          <w:lang w:val="en-US"/>
        </w:rPr>
        <w:lastRenderedPageBreak/>
        <w:t>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0C1B1379"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F23054" w:rsidRPr="003D662E">
        <w:rPr>
          <w:lang w:val="en-US"/>
        </w:rPr>
        <w:t xml:space="preserve">Figure </w:t>
      </w:r>
      <w:r w:rsidR="00F23054">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2" w:name="_Toc76746173"/>
      <w:bookmarkStart w:id="83" w:name="_Toc76978831"/>
      <w:bookmarkStart w:id="84" w:name="_Toc76979363"/>
      <w:bookmarkStart w:id="85" w:name="_Toc76979415"/>
      <w:bookmarkStart w:id="86" w:name="_Toc76979466"/>
      <w:bookmarkStart w:id="87" w:name="_Toc76979518"/>
      <w:bookmarkStart w:id="88" w:name="_Ref85015310"/>
      <w:bookmarkStart w:id="89" w:name="_Toc148037142"/>
      <w:bookmarkEnd w:id="82"/>
      <w:bookmarkEnd w:id="83"/>
      <w:bookmarkEnd w:id="84"/>
      <w:bookmarkEnd w:id="85"/>
      <w:bookmarkEnd w:id="86"/>
      <w:bookmarkEnd w:id="87"/>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8"/>
      <w:bookmarkEnd w:id="89"/>
    </w:p>
    <w:p w14:paraId="239E1F92" w14:textId="48345265"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F23054">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F23054">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90" w:name="_Ref57287354"/>
      <w:bookmarkStart w:id="91" w:name="_Toc148037143"/>
      <w:r w:rsidRPr="003D662E">
        <w:rPr>
          <w:lang w:val="en-US"/>
        </w:rPr>
        <w:t>Transport Component</w:t>
      </w:r>
      <w:bookmarkEnd w:id="90"/>
      <w:bookmarkEnd w:id="91"/>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1BED5A19"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F23054">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1F7C7D9A"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 xml:space="preserve">data </w:t>
      </w:r>
      <w:r w:rsidR="004279AF" w:rsidRPr="003D662E">
        <w:rPr>
          <w:lang w:val="en-US"/>
        </w:rPr>
        <w:lastRenderedPageBreak/>
        <w:t>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F23054">
        <w:rPr>
          <w:vertAlign w:val="superscript"/>
          <w:lang w:val="en-US"/>
        </w:rPr>
        <w:t>141</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F23054">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2" w:name="_Ref57280427"/>
      <w:r w:rsidRPr="003D662E">
        <w:rPr>
          <w:lang w:val="en-US"/>
        </w:rPr>
        <w:t xml:space="preserve">Related </w:t>
      </w:r>
      <w:r w:rsidR="00C0744C" w:rsidRPr="003D662E">
        <w:rPr>
          <w:lang w:val="en-US"/>
        </w:rPr>
        <w:t>A</w:t>
      </w:r>
      <w:r w:rsidRPr="003D662E">
        <w:rPr>
          <w:lang w:val="en-US"/>
        </w:rPr>
        <w:t>pproaches</w:t>
      </w:r>
      <w:bookmarkEnd w:id="92"/>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5DD61793" w:rsidR="00E05195" w:rsidRPr="003D662E" w:rsidRDefault="00E05195" w:rsidP="00E05195">
      <w:pPr>
        <w:pStyle w:val="Caption"/>
        <w:jc w:val="center"/>
        <w:rPr>
          <w:lang w:val="en-US"/>
        </w:rPr>
      </w:pPr>
      <w:bookmarkStart w:id="93"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23054">
        <w:rPr>
          <w:noProof/>
          <w:lang w:val="en-US"/>
        </w:rPr>
        <w:t>4</w:t>
      </w:r>
      <w:r w:rsidRPr="003D662E">
        <w:fldChar w:fldCharType="end"/>
      </w:r>
      <w:bookmarkEnd w:id="93"/>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5A2F0DF8"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Table </w:t>
      </w:r>
      <w:r w:rsidR="00F23054">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w:t>
      </w:r>
      <w:r w:rsidR="00975B46" w:rsidRPr="003D662E">
        <w:rPr>
          <w:lang w:val="en-US"/>
        </w:rPr>
        <w:lastRenderedPageBreak/>
        <w:t>potential risk as they usually are designed for a certain setting and integrating, interfacing or in the extreme case replacing such functionality may lead to unforeseen complications.</w:t>
      </w:r>
    </w:p>
    <w:p w14:paraId="358CCEA8" w14:textId="5B39CBAB"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Table </w:t>
      </w:r>
      <w:r w:rsidR="00F23054">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62CEA022"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Table </w:t>
      </w:r>
      <w:r w:rsidR="00F23054">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F23054">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0F045350" w:rsidR="00BA5977" w:rsidRPr="003D662E" w:rsidRDefault="00BA5977" w:rsidP="00BA5977">
      <w:pPr>
        <w:pStyle w:val="Caption"/>
        <w:jc w:val="center"/>
        <w:rPr>
          <w:lang w:val="en-US"/>
        </w:rPr>
      </w:pPr>
      <w:bookmarkStart w:id="94"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23054">
        <w:rPr>
          <w:noProof/>
          <w:lang w:val="en-US"/>
        </w:rPr>
        <w:t>5</w:t>
      </w:r>
      <w:r w:rsidRPr="003D662E">
        <w:fldChar w:fldCharType="end"/>
      </w:r>
      <w:bookmarkEnd w:id="94"/>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80196C"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lastRenderedPageBreak/>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80196C"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34EEC858"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Table </w:t>
      </w:r>
      <w:r w:rsidR="00F23054">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 xml:space="preserve">no code (as also identified for some I4.0 platforms in </w:t>
      </w:r>
      <w:r w:rsidR="003B39F7" w:rsidRPr="003D662E">
        <w:rPr>
          <w:lang w:val="en-US"/>
        </w:rPr>
        <w:lastRenderedPageBreak/>
        <w:t>[</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70BE9FA5" w:rsidR="007D6D20" w:rsidRPr="003D662E" w:rsidRDefault="00447AF4" w:rsidP="00447AF4">
      <w:pPr>
        <w:pStyle w:val="Caption"/>
        <w:jc w:val="center"/>
        <w:rPr>
          <w:lang w:val="en-US"/>
        </w:rPr>
      </w:pPr>
      <w:bookmarkStart w:id="95"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8</w:t>
      </w:r>
      <w:r w:rsidRPr="003D662E">
        <w:fldChar w:fldCharType="end"/>
      </w:r>
      <w:bookmarkEnd w:id="95"/>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720F3605"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F23054">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39BD75A3"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4A03565E"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F23054" w:rsidRPr="003D662E">
        <w:rPr>
          <w:lang w:val="en-US"/>
        </w:rPr>
        <w:t xml:space="preserve">Table </w:t>
      </w:r>
      <w:r w:rsidR="00F23054">
        <w:rPr>
          <w:noProof/>
          <w:lang w:val="en-US"/>
        </w:rPr>
        <w:t>23</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F23054">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F23054">
        <w:rPr>
          <w:lang w:val="en-US"/>
        </w:rPr>
        <w:t>3.3.10</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w:t>
      </w:r>
      <w:r w:rsidR="00776043" w:rsidRPr="003D662E">
        <w:rPr>
          <w:lang w:val="en-US"/>
        </w:rPr>
        <w:lastRenderedPageBreak/>
        <w:t xml:space="preserve">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6" w:name="_Ref57918572"/>
      <w:bookmarkStart w:id="97" w:name="_Ref79998842"/>
      <w:r w:rsidRPr="003D662E">
        <w:rPr>
          <w:lang w:val="en-US"/>
        </w:rPr>
        <w:t>Validation</w:t>
      </w:r>
      <w:bookmarkEnd w:id="96"/>
      <w:r w:rsidR="00A128DF" w:rsidRPr="003D662E">
        <w:rPr>
          <w:lang w:val="en-US"/>
        </w:rPr>
        <w:t xml:space="preserve"> and Evaluation</w:t>
      </w:r>
      <w:bookmarkEnd w:id="97"/>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311834B3"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F23054">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F23054" w:rsidRPr="003D662E">
        <w:rPr>
          <w:lang w:val="en-US"/>
        </w:rPr>
        <w:t xml:space="preserve">Figure </w:t>
      </w:r>
      <w:r w:rsidR="00F23054">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F23054">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7559D1FC" w:rsidR="007D792A" w:rsidRPr="003D662E" w:rsidRDefault="0090144B" w:rsidP="0090144B">
      <w:pPr>
        <w:pStyle w:val="Caption"/>
        <w:jc w:val="center"/>
        <w:rPr>
          <w:lang w:val="en-US"/>
        </w:rPr>
      </w:pPr>
      <w:bookmarkStart w:id="98"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9</w:t>
      </w:r>
      <w:r w:rsidRPr="003D662E">
        <w:fldChar w:fldCharType="end"/>
      </w:r>
      <w:bookmarkEnd w:id="98"/>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10C5F656"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F23054" w:rsidRPr="003D662E">
        <w:rPr>
          <w:lang w:val="en-US"/>
        </w:rPr>
        <w:t xml:space="preserve">Figure </w:t>
      </w:r>
      <w:r w:rsidR="00F23054">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5E1D1297"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F23054" w:rsidRPr="003D662E">
        <w:rPr>
          <w:lang w:val="en-US"/>
        </w:rPr>
        <w:t xml:space="preserve">Figure </w:t>
      </w:r>
      <w:r w:rsidR="00F23054">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71A50724" w:rsidR="00BA4FD4" w:rsidRPr="003D662E" w:rsidRDefault="00BA4FD4" w:rsidP="00BA4FD4">
      <w:pPr>
        <w:pStyle w:val="Caption"/>
        <w:jc w:val="center"/>
        <w:rPr>
          <w:lang w:val="en-US"/>
        </w:rPr>
      </w:pPr>
      <w:bookmarkStart w:id="99"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10</w:t>
      </w:r>
      <w:r w:rsidRPr="003D662E">
        <w:fldChar w:fldCharType="end"/>
      </w:r>
      <w:bookmarkEnd w:id="99"/>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3DC9A5F1"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F23054" w:rsidRPr="003D662E">
        <w:rPr>
          <w:lang w:val="en-US"/>
        </w:rPr>
        <w:t xml:space="preserve">Figure </w:t>
      </w:r>
      <w:r w:rsidR="00F23054">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7A053BE3"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1A3D4151" w:rsidR="006F0B3A" w:rsidRPr="003D662E" w:rsidRDefault="006F0B3A" w:rsidP="006F0B3A">
      <w:pPr>
        <w:pStyle w:val="Caption"/>
        <w:jc w:val="center"/>
        <w:rPr>
          <w:lang w:val="en-US"/>
        </w:rPr>
      </w:pPr>
      <w:bookmarkStart w:id="100"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11</w:t>
      </w:r>
      <w:r w:rsidRPr="003D662E">
        <w:fldChar w:fldCharType="end"/>
      </w:r>
      <w:bookmarkEnd w:id="100"/>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11BB1214"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F23054" w:rsidRPr="003D662E">
        <w:rPr>
          <w:lang w:val="en-US"/>
        </w:rPr>
        <w:t xml:space="preserve">Table </w:t>
      </w:r>
      <w:r w:rsidR="00F23054">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 xml:space="preserve">HiveMq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71AF340D" w:rsidR="0008448A" w:rsidRPr="003D662E" w:rsidRDefault="0008448A" w:rsidP="00847483">
      <w:pPr>
        <w:pStyle w:val="Caption"/>
        <w:jc w:val="center"/>
        <w:rPr>
          <w:lang w:val="en-US"/>
        </w:rPr>
      </w:pPr>
      <w:bookmarkStart w:id="101" w:name="_Ref65841694"/>
      <w:bookmarkStart w:id="102"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23054">
        <w:rPr>
          <w:noProof/>
          <w:lang w:val="en-US"/>
        </w:rPr>
        <w:t>6</w:t>
      </w:r>
      <w:r w:rsidRPr="003D662E">
        <w:fldChar w:fldCharType="end"/>
      </w:r>
      <w:bookmarkEnd w:id="101"/>
      <w:r w:rsidRPr="003D662E">
        <w:rPr>
          <w:lang w:val="en-US"/>
        </w:rPr>
        <w:t>: Total number of translated messages per second in best source/sink transmission situation.</w:t>
      </w:r>
      <w:bookmarkEnd w:id="102"/>
    </w:p>
    <w:tbl>
      <w:tblPr>
        <w:tblStyle w:val="GridTable1Light-Accent1"/>
        <w:tblW w:w="0" w:type="auto"/>
        <w:tblLook w:val="04A0" w:firstRow="1" w:lastRow="0" w:firstColumn="1" w:lastColumn="0" w:noHBand="0" w:noVBand="1"/>
      </w:tblPr>
      <w:tblGrid>
        <w:gridCol w:w="6516"/>
        <w:gridCol w:w="2546"/>
      </w:tblGrid>
      <w:tr w:rsidR="00132F6D" w:rsidRPr="0080196C"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3" w:name="_Ref57287366"/>
      <w:bookmarkStart w:id="104" w:name="_Ref71221719"/>
      <w:bookmarkStart w:id="105" w:name="_Toc148037144"/>
      <w:r w:rsidRPr="003D662E">
        <w:rPr>
          <w:lang w:val="en-US"/>
        </w:rPr>
        <w:t>Connectors Component</w:t>
      </w:r>
      <w:bookmarkEnd w:id="103"/>
      <w:bookmarkEnd w:id="104"/>
      <w:bookmarkEnd w:id="105"/>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3C096476"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F23054">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453EE">
      <w:pPr>
        <w:pStyle w:val="ListParagraph"/>
        <w:numPr>
          <w:ilvl w:val="0"/>
          <w:numId w:val="72"/>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w:t>
      </w:r>
      <w:r>
        <w:rPr>
          <w:lang w:val="en-US"/>
        </w:rPr>
        <w:lastRenderedPageBreak/>
        <w:t>connector component of the platform as an optional platform component minimizing dependencies to and prerequisites on other platform parts or used libraries or frameworks.</w:t>
      </w:r>
    </w:p>
    <w:p w14:paraId="75649E25" w14:textId="7BC763A5" w:rsidR="00821353" w:rsidRDefault="007453EE" w:rsidP="00AC735E">
      <w:pPr>
        <w:pStyle w:val="ListParagraph"/>
        <w:numPr>
          <w:ilvl w:val="0"/>
          <w:numId w:val="72"/>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2ABA07E7"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F23054">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4EDB0926" w:rsidR="00B03C78" w:rsidRPr="003D662E" w:rsidRDefault="00B03C78" w:rsidP="00B03C78">
      <w:pPr>
        <w:pStyle w:val="Caption"/>
        <w:jc w:val="center"/>
        <w:rPr>
          <w:lang w:val="en-US"/>
        </w:rPr>
      </w:pPr>
      <w:bookmarkStart w:id="106"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12</w:t>
      </w:r>
      <w:r w:rsidRPr="003D662E">
        <w:fldChar w:fldCharType="end"/>
      </w:r>
      <w:bookmarkEnd w:id="106"/>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4C1042A1"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F23054" w:rsidRPr="003D662E">
        <w:rPr>
          <w:lang w:val="en-US"/>
        </w:rPr>
        <w:t xml:space="preserve">Figure </w:t>
      </w:r>
      <w:r w:rsidR="00F23054">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F23054" w:rsidRPr="003D662E">
        <w:rPr>
          <w:lang w:val="en-US"/>
        </w:rPr>
        <w:t xml:space="preserve">Figure </w:t>
      </w:r>
      <w:r w:rsidR="00F23054">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F23054" w:rsidRPr="003D662E">
        <w:rPr>
          <w:lang w:val="en-US"/>
        </w:rPr>
        <w:t xml:space="preserve">Figure </w:t>
      </w:r>
      <w:r w:rsidR="00F23054">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71A1215A" w:rsidR="008E3499" w:rsidRDefault="008E766E" w:rsidP="008E766E">
      <w:pPr>
        <w:pStyle w:val="Caption"/>
        <w:jc w:val="center"/>
        <w:rPr>
          <w:lang w:val="en-US"/>
        </w:rPr>
      </w:pPr>
      <w:bookmarkStart w:id="107"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13</w:t>
      </w:r>
      <w:r w:rsidRPr="003D662E">
        <w:fldChar w:fldCharType="end"/>
      </w:r>
      <w:bookmarkEnd w:id="107"/>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4BCB68AD" w:rsidR="00CE6398" w:rsidRPr="003D662E" w:rsidRDefault="00C760BC" w:rsidP="00E94E0D">
      <w:pPr>
        <w:pStyle w:val="Caption"/>
        <w:jc w:val="center"/>
        <w:rPr>
          <w:lang w:val="en-US"/>
        </w:rPr>
      </w:pPr>
      <w:bookmarkStart w:id="108"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14</w:t>
      </w:r>
      <w:r w:rsidRPr="003D662E">
        <w:fldChar w:fldCharType="end"/>
      </w:r>
      <w:bookmarkEnd w:id="108"/>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43412B66"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F23054" w:rsidRPr="003D662E">
        <w:rPr>
          <w:lang w:val="en-US"/>
        </w:rPr>
        <w:t xml:space="preserve">Figure </w:t>
      </w:r>
      <w:r w:rsidR="00F23054">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66682220"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F23054" w:rsidRPr="003D662E">
        <w:rPr>
          <w:lang w:val="en-US"/>
        </w:rPr>
        <w:t xml:space="preserve">Figure </w:t>
      </w:r>
      <w:r w:rsidR="00F23054">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77777777" w:rsidR="00FE6FD2"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r w:rsidR="00FE6FD2">
        <w:rPr>
          <w:lang w:val="en-US"/>
        </w:rPr>
        <w:t xml:space="preserve"> </w:t>
      </w:r>
    </w:p>
    <w:p w14:paraId="645CEBB8" w14:textId="200A5197"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w:t>
      </w:r>
      <w:r>
        <w:rPr>
          <w:rFonts w:cstheme="minorHAnsi"/>
          <w:lang w:val="en-US"/>
        </w:rPr>
        <w:t>must not be any internal types used by the connetors, even if these types are generated and contains connector-specific types, annotations or code.</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for internal/application data transport.</w:t>
      </w:r>
    </w:p>
    <w:p w14:paraId="026D516C" w14:textId="11C3BF16" w:rsidR="00711B86" w:rsidRPr="003D662E" w:rsidRDefault="00711B86" w:rsidP="0051335B">
      <w:pPr>
        <w:pStyle w:val="ListParagraph"/>
        <w:numPr>
          <w:ilvl w:val="0"/>
          <w:numId w:val="11"/>
        </w:numPr>
        <w:jc w:val="both"/>
        <w:rPr>
          <w:lang w:val="en-US"/>
        </w:rPr>
      </w:pPr>
      <w:r w:rsidRPr="003D662E">
        <w:rPr>
          <w:lang w:val="en-US"/>
        </w:rPr>
        <w:lastRenderedPageBreak/>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reposnible for the oppsite direction. In most cases, generic type translators for objects can be used</w:t>
      </w:r>
      <w:r w:rsidR="00545B30">
        <w:rPr>
          <w:rStyle w:val="FootnoteReference"/>
          <w:lang w:val="en-US"/>
        </w:rPr>
        <w:footnoteReference w:id="66"/>
      </w:r>
      <w:r w:rsidR="00545B30">
        <w:rPr>
          <w:lang w:val="en-US"/>
        </w:rPr>
        <w:t>.</w:t>
      </w:r>
    </w:p>
    <w:p w14:paraId="6BF44158" w14:textId="112F7820" w:rsidR="008C76E8" w:rsidRPr="003D662E" w:rsidRDefault="00A342B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51335B">
      <w:pPr>
        <w:pStyle w:val="ListParagraph"/>
        <w:numPr>
          <w:ilvl w:val="0"/>
          <w:numId w:val="11"/>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17EED494" w:rsidR="00551CBF" w:rsidRPr="003D662E" w:rsidRDefault="00551CBF" w:rsidP="00997F04">
      <w:pPr>
        <w:pStyle w:val="Caption"/>
        <w:jc w:val="center"/>
        <w:rPr>
          <w:lang w:val="en-US"/>
        </w:rPr>
      </w:pPr>
      <w:bookmarkStart w:id="109"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15</w:t>
      </w:r>
      <w:r w:rsidRPr="003D662E">
        <w:fldChar w:fldCharType="end"/>
      </w:r>
      <w:bookmarkEnd w:id="109"/>
      <w:r w:rsidRPr="003D662E">
        <w:rPr>
          <w:lang w:val="en-US"/>
        </w:rPr>
        <w:t>: Model Access and Protocol Adapter in the Connectors Component.</w:t>
      </w:r>
    </w:p>
    <w:p w14:paraId="021286C2" w14:textId="6D138E7C" w:rsidR="009772A1" w:rsidRPr="003D662E" w:rsidRDefault="009772A1" w:rsidP="0051335B">
      <w:pPr>
        <w:pStyle w:val="ListParagraph"/>
        <w:numPr>
          <w:ilvl w:val="0"/>
          <w:numId w:val="11"/>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F23054">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2C3A03DC"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F23054">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028475B1" w:rsidR="00004157" w:rsidRDefault="009772A1" w:rsidP="009772A1">
      <w:pPr>
        <w:jc w:val="both"/>
        <w:rPr>
          <w:lang w:val="en-US"/>
        </w:rPr>
      </w:pPr>
      <w:r w:rsidRPr="003D662E">
        <w:rPr>
          <w:lang w:val="en-US"/>
        </w:rPr>
        <w:t xml:space="preserve">Currently, </w:t>
      </w:r>
      <w:r w:rsidR="00920FEE">
        <w:rPr>
          <w:lang w:val="en-US"/>
        </w:rPr>
        <w:t>nine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004157">
      <w:pPr>
        <w:pStyle w:val="ListParagraph"/>
        <w:numPr>
          <w:ilvl w:val="0"/>
          <w:numId w:val="73"/>
        </w:numPr>
        <w:jc w:val="both"/>
        <w:rPr>
          <w:lang w:val="en-US"/>
        </w:rPr>
      </w:pPr>
      <w:r w:rsidRPr="00004157">
        <w:rPr>
          <w:lang w:val="en-US"/>
        </w:rPr>
        <w:t xml:space="preserve">generic </w:t>
      </w:r>
      <w:r w:rsidRPr="00705460">
        <w:rPr>
          <w:rFonts w:ascii="Consolas" w:hAnsi="Consolas"/>
          <w:b/>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67"/>
      </w:r>
      <w:r w:rsidRPr="00004157">
        <w:rPr>
          <w:lang w:val="en-US"/>
        </w:rPr>
        <w:t xml:space="preserve">), </w:t>
      </w:r>
    </w:p>
    <w:p w14:paraId="0C58B0B9" w14:textId="77777777" w:rsidR="00705460" w:rsidRDefault="009772A1" w:rsidP="00004157">
      <w:pPr>
        <w:pStyle w:val="ListParagraph"/>
        <w:numPr>
          <w:ilvl w:val="0"/>
          <w:numId w:val="73"/>
        </w:numPr>
        <w:jc w:val="both"/>
        <w:rPr>
          <w:lang w:val="en-US"/>
        </w:rPr>
      </w:pPr>
      <w:r w:rsidRPr="00705460">
        <w:rPr>
          <w:rFonts w:ascii="Consolas" w:hAnsi="Consolas"/>
          <w:b/>
          <w:lang w:val="en-US"/>
        </w:rPr>
        <w:t>OpcUaConnector</w:t>
      </w:r>
      <w:r w:rsidRPr="00004157">
        <w:rPr>
          <w:lang w:val="en-US"/>
        </w:rPr>
        <w:t xml:space="preserve"> for OPC UA 1.04 (based on Eclipse Milo) </w:t>
      </w:r>
    </w:p>
    <w:p w14:paraId="69D54F39" w14:textId="02EF1163" w:rsidR="00004157" w:rsidRDefault="00705460" w:rsidP="00004157">
      <w:pPr>
        <w:pStyle w:val="ListParagraph"/>
        <w:numPr>
          <w:ilvl w:val="0"/>
          <w:numId w:val="73"/>
        </w:numPr>
        <w:jc w:val="both"/>
        <w:rPr>
          <w:lang w:val="en-US"/>
        </w:rPr>
      </w:pPr>
      <w:r w:rsidRPr="00705460">
        <w:rPr>
          <w:lang w:val="en-US"/>
        </w:rPr>
        <w:t xml:space="preserve">protocol-specific </w:t>
      </w:r>
      <w:r w:rsidR="009772A1" w:rsidRPr="00705460">
        <w:rPr>
          <w:b/>
          <w:lang w:val="en-US"/>
        </w:rPr>
        <w:t>MQTT connectors</w:t>
      </w:r>
      <w:r w:rsidR="009772A1" w:rsidRPr="00004157">
        <w:rPr>
          <w:lang w:val="en-US"/>
        </w:rPr>
        <w:t>, one for MQTT v3 and one for MQTT v5, also based on Eclipse Paho akin to the Transport Component</w:t>
      </w:r>
      <w:r>
        <w:rPr>
          <w:lang w:val="en-US"/>
        </w:rPr>
        <w:t>.</w:t>
      </w:r>
    </w:p>
    <w:p w14:paraId="287AA6C8" w14:textId="5C590972" w:rsidR="00705460" w:rsidRDefault="00705460" w:rsidP="00004157">
      <w:pPr>
        <w:pStyle w:val="ListParagraph"/>
        <w:numPr>
          <w:ilvl w:val="0"/>
          <w:numId w:val="73"/>
        </w:numPr>
        <w:jc w:val="both"/>
        <w:rPr>
          <w:lang w:val="en-US"/>
        </w:rPr>
      </w:pPr>
      <w:r w:rsidRPr="00705460">
        <w:rPr>
          <w:b/>
          <w:lang w:val="en-US"/>
        </w:rPr>
        <w:t>generic MQTT connector</w:t>
      </w:r>
      <w:r>
        <w:rPr>
          <w:lang w:val="en-US"/>
        </w:rPr>
        <w:t xml:space="preserve"> which selects dynamically from the MQTT v3/v5 connectors based on device information.</w:t>
      </w:r>
    </w:p>
    <w:p w14:paraId="34733ED8" w14:textId="61FEF3BB" w:rsidR="009E34AF" w:rsidRDefault="001E2F2D" w:rsidP="00004157">
      <w:pPr>
        <w:pStyle w:val="ListParagraph"/>
        <w:numPr>
          <w:ilvl w:val="0"/>
          <w:numId w:val="73"/>
        </w:numPr>
        <w:jc w:val="both"/>
        <w:rPr>
          <w:lang w:val="en-US"/>
        </w:rPr>
      </w:pPr>
      <w:r w:rsidRPr="00705460">
        <w:rPr>
          <w:b/>
          <w:lang w:val="en-US"/>
        </w:rPr>
        <w:t xml:space="preserve">serial </w:t>
      </w:r>
      <w:r w:rsidRPr="00560611">
        <w:rPr>
          <w:lang w:val="en-US"/>
        </w:rPr>
        <w:t>connector</w:t>
      </w:r>
      <w:r w:rsidR="00A27B8A">
        <w:rPr>
          <w:lang w:val="en-US"/>
        </w:rPr>
        <w:t>, e.g., for connecting to EAN or QR code scanners</w:t>
      </w:r>
      <w:r w:rsidR="009772A1" w:rsidRPr="00004157">
        <w:rPr>
          <w:lang w:val="en-US"/>
        </w:rPr>
        <w:t>.</w:t>
      </w:r>
      <w:r w:rsidR="00560611">
        <w:rPr>
          <w:lang w:val="en-US"/>
        </w:rPr>
        <w:t xml:space="preserve"> The actual format is provided through serializers to be attached, which may, in case of generated app integrations, be based on the </w:t>
      </w:r>
      <w:r w:rsidR="00560611" w:rsidRPr="00EF4B84">
        <w:rPr>
          <w:rFonts w:ascii="Consolas" w:hAnsi="Consolas"/>
          <w:lang w:val="en-US"/>
        </w:rPr>
        <w:t>InputParser</w:t>
      </w:r>
      <w:r w:rsidR="00560611">
        <w:rPr>
          <w:lang w:val="en-US"/>
        </w:rPr>
        <w:t xml:space="preserve"> and </w:t>
      </w:r>
      <w:r w:rsidR="00560611" w:rsidRPr="00EF4B84">
        <w:rPr>
          <w:rFonts w:ascii="Consolas" w:hAnsi="Consolas"/>
          <w:lang w:val="en-US"/>
        </w:rPr>
        <w:t>OutputFormatter</w:t>
      </w:r>
      <w:r w:rsidR="00560611">
        <w:rPr>
          <w:lang w:val="en-US"/>
        </w:rPr>
        <w:t xml:space="preserve"> classes of the Connectors component.</w:t>
      </w:r>
    </w:p>
    <w:p w14:paraId="6DCF6F24" w14:textId="016D9E3F" w:rsidR="009E34AF" w:rsidRDefault="009E34AF" w:rsidP="00004157">
      <w:pPr>
        <w:pStyle w:val="ListParagraph"/>
        <w:numPr>
          <w:ilvl w:val="0"/>
          <w:numId w:val="73"/>
        </w:numPr>
        <w:jc w:val="both"/>
        <w:rPr>
          <w:lang w:val="en-US"/>
        </w:rPr>
      </w:pPr>
      <w:r w:rsidRPr="00705460">
        <w:rPr>
          <w:b/>
          <w:lang w:val="en-US"/>
        </w:rPr>
        <w:t>MODBUS/TCP</w:t>
      </w:r>
      <w:r>
        <w:rPr>
          <w:lang w:val="en-US"/>
        </w:rPr>
        <w:t xml:space="preserve"> connector </w:t>
      </w:r>
      <w:r w:rsidR="009B28D3">
        <w:rPr>
          <w:lang w:val="en-US"/>
        </w:rPr>
        <w:t xml:space="preserve">(not yet in the architecture diagrams) </w:t>
      </w:r>
      <w:r>
        <w:rPr>
          <w:lang w:val="en-US"/>
        </w:rPr>
        <w:t>for connecting, e.g., to energy meters.</w:t>
      </w:r>
      <w:r w:rsidR="0060731B">
        <w:rPr>
          <w:lang w:val="en-US"/>
        </w:rPr>
        <w:t xml:space="preserve"> Supports reading/writing to MODBUS/TCP devices, translates usual 1-4 byte types and allows for configuring the device id as well as the vendor-defined byte order (little/big endian).</w:t>
      </w:r>
    </w:p>
    <w:p w14:paraId="7EE2EB84" w14:textId="77777777" w:rsidR="00EF4B84" w:rsidRDefault="00EF4B84" w:rsidP="00EF4B84">
      <w:pPr>
        <w:pStyle w:val="ListParagraph"/>
        <w:numPr>
          <w:ilvl w:val="0"/>
          <w:numId w:val="73"/>
        </w:numPr>
        <w:jc w:val="both"/>
        <w:rPr>
          <w:lang w:val="en-US"/>
        </w:rPr>
      </w:pPr>
      <w:r w:rsidRPr="00560611">
        <w:rPr>
          <w:b/>
          <w:lang w:val="en-US"/>
        </w:rPr>
        <w:t>REST</w:t>
      </w:r>
      <w:r>
        <w:rPr>
          <w:lang w:val="en-US"/>
        </w:rPr>
        <w:t xml:space="preserve"> connector (not yet in the architecture diagrams) for reading from and writing to REST resources. The rest connector implementation is abstract and must be completmented with implementation-specific class representations of the data to be handled. These class representations are created by the oktoflow code generation when the connector is used in an oktoflow app.</w:t>
      </w:r>
    </w:p>
    <w:p w14:paraId="28D9EA7E" w14:textId="31F364B2" w:rsidR="00004157" w:rsidRDefault="009E34AF" w:rsidP="00004157">
      <w:pPr>
        <w:pStyle w:val="ListParagraph"/>
        <w:numPr>
          <w:ilvl w:val="0"/>
          <w:numId w:val="73"/>
        </w:numPr>
        <w:jc w:val="both"/>
        <w:rPr>
          <w:lang w:val="en-US"/>
        </w:rPr>
      </w:pPr>
      <w:r w:rsidRPr="00920FEE">
        <w:rPr>
          <w:b/>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10"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p w14:paraId="7B40511F" w14:textId="1BE4D009" w:rsidR="00EF4B84" w:rsidRDefault="00EF4B84" w:rsidP="00004157">
      <w:pPr>
        <w:pStyle w:val="ListParagraph"/>
        <w:numPr>
          <w:ilvl w:val="0"/>
          <w:numId w:val="73"/>
        </w:numPr>
        <w:jc w:val="both"/>
        <w:rPr>
          <w:lang w:val="en-US"/>
        </w:rPr>
      </w:pPr>
      <w:r w:rsidRPr="00920FEE">
        <w:rPr>
          <w:b/>
          <w:lang w:val="en-US"/>
        </w:rPr>
        <w:t>file</w:t>
      </w:r>
      <w:r>
        <w:rPr>
          <w:lang w:val="en-US"/>
        </w:rPr>
        <w:t xml:space="preserve">-based connector for streaming from/writing to files in given formats. Multiple files can be read in sequence, a single file can be written. Files can be stored in the file system or may be app resources. </w:t>
      </w:r>
      <w:r w:rsidRPr="00EF4B84">
        <w:rPr>
          <w:sz w:val="20"/>
          <w:lang w:val="en-US"/>
        </w:rPr>
        <w:t>The</w:t>
      </w:r>
      <w:r>
        <w:rPr>
          <w:lang w:val="en-US"/>
        </w:rPr>
        <w:t xml:space="preserve"> format is defined by the serializers to be attached, which may, in case of generated app integrations, be based on the </w:t>
      </w:r>
      <w:r w:rsidRPr="00EF4B84">
        <w:rPr>
          <w:rFonts w:ascii="Consolas" w:hAnsi="Consolas"/>
          <w:lang w:val="en-US"/>
        </w:rPr>
        <w:t>InputParser</w:t>
      </w:r>
      <w:r>
        <w:rPr>
          <w:lang w:val="en-US"/>
        </w:rPr>
        <w:t xml:space="preserve"> and </w:t>
      </w:r>
      <w:r w:rsidRPr="00EF4B84">
        <w:rPr>
          <w:rFonts w:ascii="Consolas" w:hAnsi="Consolas"/>
          <w:lang w:val="en-US"/>
        </w:rPr>
        <w:t>OutputFormatter</w:t>
      </w:r>
      <w:r>
        <w:rPr>
          <w:lang w:val="en-US"/>
        </w:rPr>
        <w:t xml:space="preserve"> classes of the Connectors component, i.e., a file-based connector could be used to stream CSV data </w:t>
      </w:r>
      <w:r>
        <w:rPr>
          <w:lang w:val="en-US"/>
        </w:rPr>
        <w:lastRenderedPageBreak/>
        <w:t>while writing back JSON data.</w:t>
      </w:r>
      <w:r w:rsidR="00EE286E">
        <w:rPr>
          <w:lang w:val="en-US"/>
        </w:rPr>
        <w:t xml:space="preserve"> Akin to the InfluxDB connector, data read from files is streamed into apps either based on a) polling using a fixed data time difference or, through a </w:t>
      </w:r>
      <w:r w:rsidR="00DA606C">
        <w:rPr>
          <w:rFonts w:ascii="Consolas" w:hAnsi="Consolas"/>
          <w:lang w:val="en-US"/>
        </w:rPr>
        <w:t>ConnectorInputHandler</w:t>
      </w:r>
      <w:r w:rsidR="00EE286E">
        <w:rPr>
          <w:lang w:val="en-US"/>
        </w:rPr>
        <w:t xml:space="preserve"> </w:t>
      </w:r>
      <w:r w:rsidR="00153442">
        <w:rPr>
          <w:lang w:val="en-US"/>
        </w:rPr>
        <w:t xml:space="preserve">or a </w:t>
      </w:r>
      <w:r w:rsidR="00153442" w:rsidRPr="00153442">
        <w:rPr>
          <w:rFonts w:ascii="Consolas" w:hAnsi="Consolas"/>
          <w:lang w:val="en-US"/>
        </w:rPr>
        <w:t>DataTimeDiffProvider</w:t>
      </w:r>
      <w:r w:rsidR="00153442">
        <w:rPr>
          <w:lang w:val="en-US"/>
        </w:rPr>
        <w:t xml:space="preserve"> </w:t>
      </w:r>
      <w:r w:rsidR="00EE286E">
        <w:rPr>
          <w:lang w:val="en-US"/>
        </w:rPr>
        <w:t>plugin b) triggering using arbitrary connector trigger queries.</w:t>
      </w:r>
    </w:p>
    <w:bookmarkEnd w:id="110"/>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06BFB739"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2A6A1309"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w:t>
      </w:r>
      <w:r w:rsidR="00F07976" w:rsidRPr="003D662E">
        <w:rPr>
          <w:lang w:val="en-US"/>
        </w:rPr>
        <w:lastRenderedPageBreak/>
        <w:t xml:space="preserve">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1C47EF39"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F23054" w:rsidRPr="003D662E">
        <w:rPr>
          <w:lang w:val="en-US"/>
        </w:rPr>
        <w:t xml:space="preserve">Figure </w:t>
      </w:r>
      <w:r w:rsidR="00F23054">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275927E1"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F23054" w:rsidRPr="003D662E">
        <w:rPr>
          <w:lang w:val="en-US"/>
        </w:rPr>
        <w:t xml:space="preserve">Figure </w:t>
      </w:r>
      <w:r w:rsidR="00F23054">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F23054">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11" w:name="_Ref63932450"/>
      <w:r w:rsidRPr="003D662E">
        <w:rPr>
          <w:lang w:val="en-US"/>
        </w:rPr>
        <w:t>Validation</w:t>
      </w:r>
      <w:bookmarkEnd w:id="111"/>
    </w:p>
    <w:p w14:paraId="19BE5D91" w14:textId="344FEC16"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F23054">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7AC9F979"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w:t>
      </w:r>
      <w:r w:rsidRPr="003D662E">
        <w:rPr>
          <w:lang w:val="en-US"/>
        </w:rPr>
        <w:lastRenderedPageBreak/>
        <w:t xml:space="preserve">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F23054">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12" w:name="_Ref57198482"/>
      <w:bookmarkStart w:id="113" w:name="_Toc148037145"/>
      <w:r w:rsidRPr="003D662E">
        <w:rPr>
          <w:lang w:val="en-US"/>
        </w:rPr>
        <w:t>Services Layer</w:t>
      </w:r>
      <w:bookmarkEnd w:id="112"/>
      <w:bookmarkEnd w:id="113"/>
    </w:p>
    <w:p w14:paraId="1D1E2323" w14:textId="6161CB6F"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F23054">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72ECAB06"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F23054">
        <w:rPr>
          <w:lang w:val="en-US"/>
        </w:rPr>
        <w:t>3.5.2</w:t>
      </w:r>
      <w:r w:rsidRPr="003D662E">
        <w:rPr>
          <w:lang w:val="en-US"/>
        </w:rPr>
        <w:fldChar w:fldCharType="end"/>
      </w:r>
      <w:r w:rsidRPr="003D662E">
        <w:rPr>
          <w:lang w:val="en-US"/>
        </w:rPr>
        <w:t>, we discuss the Service Execution Environment for Java and Python.</w:t>
      </w:r>
    </w:p>
    <w:p w14:paraId="543C2C04" w14:textId="05FC44CA"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F23054">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4" w:name="_Ref78195124"/>
      <w:bookmarkStart w:id="115" w:name="_Toc148037146"/>
      <w:r w:rsidRPr="003D662E">
        <w:rPr>
          <w:lang w:val="en-US"/>
        </w:rPr>
        <w:t>Terminology and Background</w:t>
      </w:r>
      <w:bookmarkEnd w:id="114"/>
      <w:bookmarkEnd w:id="115"/>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08410133"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F23054">
        <w:rPr>
          <w:lang w:val="en-US"/>
        </w:rPr>
        <w:t>6</w:t>
      </w:r>
      <w:r w:rsidRPr="003D662E">
        <w:rPr>
          <w:lang w:val="en-US"/>
        </w:rPr>
        <w:fldChar w:fldCharType="end"/>
      </w:r>
      <w:r w:rsidRPr="003D662E">
        <w:rPr>
          <w:lang w:val="en-US"/>
        </w:rPr>
        <w:t xml:space="preserve">).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w:t>
      </w:r>
      <w:r w:rsidRPr="003D662E">
        <w:rPr>
          <w:lang w:val="en-US"/>
        </w:rPr>
        <w:lastRenderedPageBreak/>
        <w:t>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12E56F80"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F23054">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F23054">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3A5E36D7" w:rsidR="0099423B" w:rsidRPr="003D662E" w:rsidRDefault="003B38B6" w:rsidP="002C7CCB">
      <w:pPr>
        <w:jc w:val="both"/>
        <w:rPr>
          <w:lang w:val="en-US"/>
        </w:rPr>
      </w:pPr>
      <w:r w:rsidRPr="003D662E">
        <w:rPr>
          <w:lang w:val="en-US"/>
        </w:rPr>
        <w:lastRenderedPageBreak/>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F23054">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8"/>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6" w:name="_Ref76729822"/>
      <w:bookmarkStart w:id="117" w:name="_Ref76743606"/>
      <w:bookmarkStart w:id="118" w:name="_Toc148037147"/>
      <w:bookmarkStart w:id="119" w:name="_Ref76731136"/>
      <w:r w:rsidRPr="003D662E">
        <w:rPr>
          <w:lang w:val="en-US"/>
        </w:rPr>
        <w:t>Service Environment</w:t>
      </w:r>
      <w:bookmarkEnd w:id="116"/>
      <w:r w:rsidRPr="003D662E">
        <w:rPr>
          <w:lang w:val="en-US"/>
        </w:rPr>
        <w:t>s</w:t>
      </w:r>
      <w:bookmarkEnd w:id="117"/>
      <w:bookmarkEnd w:id="118"/>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4362AFEF" w:rsidR="008A4B2E" w:rsidRPr="003D662E" w:rsidRDefault="008A4B2E" w:rsidP="008A4B2E">
      <w:pPr>
        <w:pStyle w:val="Caption"/>
        <w:jc w:val="center"/>
        <w:rPr>
          <w:lang w:val="en-US"/>
        </w:rPr>
      </w:pPr>
      <w:bookmarkStart w:id="120"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16</w:t>
      </w:r>
      <w:r w:rsidRPr="003D662E">
        <w:fldChar w:fldCharType="end"/>
      </w:r>
      <w:bookmarkEnd w:id="120"/>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21" w:name="_Ref101351661"/>
      <w:r w:rsidRPr="003D662E">
        <w:rPr>
          <w:lang w:val="en-US"/>
        </w:rPr>
        <w:t>The Java Service Environment</w:t>
      </w:r>
      <w:bookmarkEnd w:id="121"/>
    </w:p>
    <w:p w14:paraId="199C9B6A" w14:textId="5356EA91"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F23054">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474C4746"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F23054">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726F9D87"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22" w:name="_Hlk89265794"/>
      <w:r w:rsidR="00957F15" w:rsidRPr="003D662E">
        <w:rPr>
          <w:rFonts w:ascii="Consolas" w:hAnsi="Consolas"/>
          <w:lang w:val="en-US"/>
        </w:rPr>
        <w:t>AbstractProcessService</w:t>
      </w:r>
      <w:r w:rsidR="00957F15" w:rsidRPr="003D662E">
        <w:rPr>
          <w:lang w:val="en-US"/>
        </w:rPr>
        <w:t xml:space="preserve"> provides </w:t>
      </w:r>
      <w:bookmarkEnd w:id="122"/>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F23054">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F23054">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27B7710B"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9"/>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044CD4C1"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70"/>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6B177082"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F23054">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3" w:name="_Ref145617617"/>
      <w:r w:rsidRPr="003D662E">
        <w:rPr>
          <w:lang w:val="en-US"/>
        </w:rPr>
        <w:t>The Python Service Environment</w:t>
      </w:r>
      <w:bookmarkEnd w:id="123"/>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56E9DF84"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17CCBECC"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F23054">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1"/>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2"/>
      </w:r>
      <w:r>
        <w:rPr>
          <w:lang w:val="en-US"/>
        </w:rPr>
        <w:t xml:space="preserve"> for local communication between Java and Python. Anoter alternative that could be integrated similarly is some form of RPC</w:t>
      </w:r>
      <w:r w:rsidR="00FA78D0">
        <w:rPr>
          <w:rStyle w:val="FootnoteReference"/>
          <w:lang w:val="en-US"/>
        </w:rPr>
        <w:footnoteReference w:id="73"/>
      </w:r>
      <w:r>
        <w:rPr>
          <w:lang w:val="en-US"/>
        </w:rPr>
        <w:t xml:space="preserve"> (Remote Procedure Call), e.g., gRPC</w:t>
      </w:r>
      <w:r w:rsidR="00FA78D0">
        <w:rPr>
          <w:rStyle w:val="FootnoteReference"/>
          <w:lang w:val="en-US"/>
        </w:rPr>
        <w:footnoteReference w:id="74"/>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031D28C4"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F23054">
        <w:rPr>
          <w:lang w:val="en-US"/>
        </w:rPr>
        <w:t>3.3.8</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0AE93B79"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F23054">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491B4572" w:rsidR="00AD1C46" w:rsidRPr="003D662E" w:rsidRDefault="00AD1C46" w:rsidP="00AD1C46">
      <w:pPr>
        <w:pStyle w:val="Caption"/>
        <w:jc w:val="center"/>
        <w:rPr>
          <w:lang w:val="en-US"/>
        </w:rPr>
      </w:pPr>
      <w:bookmarkStart w:id="124"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17</w:t>
      </w:r>
      <w:r w:rsidRPr="003D662E">
        <w:fldChar w:fldCharType="end"/>
      </w:r>
      <w:bookmarkEnd w:id="124"/>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4E8C1448"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F23054">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5" w:name="_Ref78190504"/>
      <w:bookmarkStart w:id="126" w:name="_Toc148037148"/>
      <w:r w:rsidRPr="003D662E">
        <w:rPr>
          <w:lang w:val="en-US"/>
        </w:rPr>
        <w:t>Service Control and Management</w:t>
      </w:r>
      <w:bookmarkEnd w:id="119"/>
      <w:bookmarkEnd w:id="125"/>
      <w:bookmarkEnd w:id="126"/>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49547860"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F23054" w:rsidRPr="003D662E">
        <w:rPr>
          <w:lang w:val="en-US"/>
        </w:rPr>
        <w:t xml:space="preserve">Figure </w:t>
      </w:r>
      <w:r w:rsidR="00F23054">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F23054" w:rsidRPr="003D662E">
        <w:rPr>
          <w:lang w:val="en-US"/>
        </w:rPr>
        <w:t xml:space="preserve">Figure </w:t>
      </w:r>
      <w:r w:rsidR="00F23054">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F23054" w:rsidRPr="003D662E">
        <w:rPr>
          <w:lang w:val="en-US"/>
        </w:rPr>
        <w:t xml:space="preserve">Figure </w:t>
      </w:r>
      <w:r w:rsidR="00F23054">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385B7756"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F23054" w:rsidRPr="003D662E">
        <w:rPr>
          <w:lang w:val="en-US"/>
        </w:rPr>
        <w:t xml:space="preserve">Figure </w:t>
      </w:r>
      <w:r w:rsidR="00F23054">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7"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32013C78" w:rsidR="006729E1" w:rsidRPr="003D662E" w:rsidRDefault="002302D6" w:rsidP="00A21DC9">
      <w:pPr>
        <w:pStyle w:val="Caption"/>
        <w:jc w:val="center"/>
        <w:rPr>
          <w:lang w:val="en-US"/>
        </w:rPr>
      </w:pPr>
      <w:bookmarkStart w:id="128"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18</w:t>
      </w:r>
      <w:r w:rsidRPr="003D662E">
        <w:fldChar w:fldCharType="end"/>
      </w:r>
      <w:bookmarkEnd w:id="127"/>
      <w:bookmarkEnd w:id="128"/>
      <w:r w:rsidRPr="003D662E">
        <w:rPr>
          <w:lang w:val="en-US"/>
        </w:rPr>
        <w:t>: Service interfaces</w:t>
      </w:r>
      <w:r w:rsidR="00BB00BA" w:rsidRPr="003D662E">
        <w:rPr>
          <w:lang w:val="en-US"/>
        </w:rPr>
        <w:t xml:space="preserve"> and management</w:t>
      </w:r>
    </w:p>
    <w:p w14:paraId="3F46033A" w14:textId="1A9D2D88"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F23054" w:rsidRPr="003D662E">
        <w:rPr>
          <w:lang w:val="en-GB"/>
        </w:rPr>
        <w:t xml:space="preserve">Figure </w:t>
      </w:r>
      <w:r w:rsidR="00F23054">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F23054">
        <w:rPr>
          <w:rFonts w:cstheme="minorHAnsi"/>
          <w:lang w:val="en-US"/>
        </w:rPr>
        <w:t>3.3.7</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66578341" w:rsidR="00DC690F" w:rsidRPr="003D662E" w:rsidRDefault="00DC690F" w:rsidP="00DC690F">
      <w:pPr>
        <w:pStyle w:val="Caption"/>
        <w:jc w:val="center"/>
        <w:rPr>
          <w:lang w:val="en-GB"/>
        </w:rPr>
      </w:pPr>
      <w:bookmarkStart w:id="129"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F23054">
        <w:rPr>
          <w:noProof/>
          <w:lang w:val="en-GB"/>
        </w:rPr>
        <w:t>19</w:t>
      </w:r>
      <w:r w:rsidRPr="003D662E">
        <w:fldChar w:fldCharType="end"/>
      </w:r>
      <w:bookmarkEnd w:id="129"/>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24487976"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F23054" w:rsidRPr="003D662E">
        <w:rPr>
          <w:lang w:val="en-GB"/>
        </w:rPr>
        <w:t xml:space="preserve">Figure </w:t>
      </w:r>
      <w:r w:rsidR="00F23054">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F23054" w:rsidRPr="003D662E">
        <w:rPr>
          <w:lang w:val="en-GB"/>
        </w:rPr>
        <w:t xml:space="preserve">Figure </w:t>
      </w:r>
      <w:r w:rsidR="00F23054">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40D12E40" w:rsidR="007623AF" w:rsidRPr="003D662E" w:rsidRDefault="007623AF" w:rsidP="007623AF">
      <w:pPr>
        <w:pStyle w:val="Caption"/>
        <w:jc w:val="center"/>
        <w:rPr>
          <w:lang w:val="en-GB"/>
        </w:rPr>
      </w:pPr>
      <w:bookmarkStart w:id="130"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F23054">
        <w:rPr>
          <w:noProof/>
          <w:lang w:val="en-GB"/>
        </w:rPr>
        <w:t>20</w:t>
      </w:r>
      <w:r w:rsidRPr="003D662E">
        <w:fldChar w:fldCharType="end"/>
      </w:r>
      <w:bookmarkEnd w:id="130"/>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F23054" w:rsidRPr="003D662E">
        <w:rPr>
          <w:lang w:val="en-GB"/>
        </w:rPr>
        <w:t xml:space="preserve">Figure </w:t>
      </w:r>
      <w:r w:rsidR="00F23054">
        <w:rPr>
          <w:noProof/>
          <w:lang w:val="en-GB"/>
        </w:rPr>
        <w:t>19</w:t>
      </w:r>
      <w:r w:rsidRPr="003D662E">
        <w:rPr>
          <w:lang w:val="en-US"/>
        </w:rPr>
        <w:fldChar w:fldCharType="end"/>
      </w:r>
      <w:r w:rsidRPr="003D662E">
        <w:rPr>
          <w:lang w:val="en-US"/>
        </w:rPr>
        <w:t>)</w:t>
      </w:r>
      <w:r w:rsidRPr="003D662E">
        <w:rPr>
          <w:lang w:val="en-GB"/>
        </w:rPr>
        <w:t>.</w:t>
      </w:r>
    </w:p>
    <w:p w14:paraId="59F71E21" w14:textId="1D296C97"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F23054" w:rsidRPr="003D662E">
        <w:rPr>
          <w:lang w:val="en-GB"/>
        </w:rPr>
        <w:t xml:space="preserve">Figure </w:t>
      </w:r>
      <w:r w:rsidR="00F23054">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F23054" w:rsidRPr="003D662E">
        <w:rPr>
          <w:lang w:val="en-GB"/>
        </w:rPr>
        <w:t xml:space="preserve">Figure </w:t>
      </w:r>
      <w:r w:rsidR="00F23054">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5"/>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6"/>
      </w:r>
      <w:r w:rsidR="005736E5" w:rsidRPr="003D662E">
        <w:rPr>
          <w:lang w:val="en-US"/>
        </w:rPr>
        <w:t xml:space="preserve"> of Java libraries in their intended sequence to avoid conflicts.</w:t>
      </w:r>
      <w:r w:rsidR="00957C0F" w:rsidRPr="003D662E">
        <w:rPr>
          <w:lang w:val="en-US"/>
        </w:rPr>
        <w:t xml:space="preserve"> </w:t>
      </w:r>
    </w:p>
    <w:p w14:paraId="3B36193F" w14:textId="288699AE" w:rsidR="005F7F86" w:rsidRPr="003D662E" w:rsidRDefault="005F7F86" w:rsidP="005F7F86">
      <w:pPr>
        <w:jc w:val="both"/>
        <w:rPr>
          <w:rFonts w:cstheme="minorHAnsi"/>
          <w:lang w:val="en-US"/>
        </w:rPr>
      </w:pPr>
      <w:r w:rsidRPr="003D662E">
        <w:rPr>
          <w:lang w:val="en-US"/>
        </w:rPr>
        <w:t xml:space="preserve">The </w:t>
      </w:r>
      <w:bookmarkStart w:id="131" w:name="_Hlk77583024"/>
      <w:r w:rsidRPr="003D662E">
        <w:rPr>
          <w:rFonts w:ascii="Consolas" w:hAnsi="Consolas"/>
          <w:lang w:val="en-US"/>
        </w:rPr>
        <w:t>ServicesAasClient</w:t>
      </w:r>
      <w:r w:rsidRPr="003D662E">
        <w:rPr>
          <w:lang w:val="en-US"/>
        </w:rPr>
        <w:t xml:space="preserve"> </w:t>
      </w:r>
      <w:bookmarkEnd w:id="131"/>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210A7E0A"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F23054">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F23054">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1958CBE1"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F23054">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F23054">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76476F1D"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F23054">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F23054">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6CAF6483"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F23054">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1189545E"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F23054" w:rsidRPr="003D662E">
        <w:rPr>
          <w:lang w:val="en-US"/>
        </w:rPr>
        <w:t xml:space="preserve">Figure </w:t>
      </w:r>
      <w:r w:rsidR="00F23054">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F23054">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4092C70D"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F23054">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12C4DB8E"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F23054">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F23054">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7"/>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32" w:name="_Ref57282138"/>
      <w:bookmarkStart w:id="133" w:name="_Ref78453699"/>
      <w:bookmarkStart w:id="134" w:name="_Toc148037149"/>
      <w:r w:rsidRPr="003D662E">
        <w:rPr>
          <w:lang w:val="en-US"/>
        </w:rPr>
        <w:t xml:space="preserve">Resources </w:t>
      </w:r>
      <w:r w:rsidR="00C017CF" w:rsidRPr="003D662E">
        <w:rPr>
          <w:lang w:val="en-US"/>
        </w:rPr>
        <w:t>and Monitoring Layer</w:t>
      </w:r>
      <w:bookmarkEnd w:id="132"/>
      <w:bookmarkEnd w:id="133"/>
      <w:bookmarkEnd w:id="134"/>
    </w:p>
    <w:p w14:paraId="252C034E" w14:textId="6B173576"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F23054">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F23054">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F23054">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5" w:name="_Ref69826081"/>
      <w:bookmarkStart w:id="136" w:name="_Toc148037150"/>
      <w:r w:rsidRPr="003D662E">
        <w:rPr>
          <w:lang w:val="en-US"/>
        </w:rPr>
        <w:t>ECS runtime</w:t>
      </w:r>
      <w:bookmarkEnd w:id="135"/>
      <w:bookmarkEnd w:id="136"/>
    </w:p>
    <w:p w14:paraId="0BFE18EA" w14:textId="41E27E64"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F23054">
        <w:rPr>
          <w:lang w:val="en-US"/>
        </w:rPr>
        <w:t>3.6.2</w:t>
      </w:r>
      <w:r w:rsidR="00DE00B5" w:rsidRPr="003D662E">
        <w:rPr>
          <w:lang w:val="en-US"/>
        </w:rPr>
        <w:fldChar w:fldCharType="end"/>
      </w:r>
      <w:r w:rsidR="00DE00B5" w:rsidRPr="003D662E">
        <w:rPr>
          <w:lang w:val="en-US"/>
        </w:rPr>
        <w:t>.</w:t>
      </w:r>
    </w:p>
    <w:p w14:paraId="445419B7" w14:textId="77777777" w:rsidR="00F23054" w:rsidRPr="003D662E" w:rsidRDefault="0074190C" w:rsidP="00F23054">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696B533A" w14:textId="77777777" w:rsidR="00F23054" w:rsidRPr="003D662E" w:rsidRDefault="00F23054" w:rsidP="00F23054">
      <w:pPr>
        <w:jc w:val="both"/>
        <w:rPr>
          <w:noProof/>
          <w:lang w:val="en-US"/>
        </w:rPr>
      </w:pPr>
    </w:p>
    <w:p w14:paraId="5564B86D" w14:textId="77777777" w:rsidR="00F23054" w:rsidRPr="003D662E" w:rsidRDefault="00F23054" w:rsidP="00F23054">
      <w:pPr>
        <w:jc w:val="both"/>
        <w:rPr>
          <w:lang w:val="en-US"/>
        </w:rPr>
      </w:pPr>
    </w:p>
    <w:p w14:paraId="775C2419" w14:textId="25677E1A" w:rsidR="004B1501" w:rsidRPr="00044AD0" w:rsidRDefault="00F23054"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2F966F54"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F23054">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7"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11A07C05"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21</w:t>
      </w:r>
      <w:r w:rsidRPr="003D662E">
        <w:fldChar w:fldCharType="end"/>
      </w:r>
      <w:bookmarkEnd w:id="137"/>
      <w:r w:rsidRPr="003D662E">
        <w:rPr>
          <w:lang w:val="en-US"/>
        </w:rPr>
        <w:t>: ECS runtime for Service Deployment (comments partially cropped)</w:t>
      </w:r>
    </w:p>
    <w:p w14:paraId="5FE66A48" w14:textId="77AF2FBD"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8"/>
      </w:r>
      <w:r w:rsidR="00671238" w:rsidRPr="003D662E">
        <w:rPr>
          <w:lang w:val="en-US"/>
        </w:rPr>
        <w:t>,</w:t>
      </w:r>
      <w:r w:rsidRPr="003D662E">
        <w:rPr>
          <w:lang w:val="en-US"/>
        </w:rPr>
        <w:t xml:space="preserve"> the IBM Edge Application Manager</w:t>
      </w:r>
      <w:r w:rsidRPr="003D662E">
        <w:rPr>
          <w:rStyle w:val="FootnoteReference"/>
          <w:lang w:val="en-US"/>
        </w:rPr>
        <w:footnoteReference w:id="79"/>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80"/>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F23054">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6739852C" w14:textId="77777777" w:rsidR="00F23054" w:rsidRPr="003D662E" w:rsidRDefault="005B7EF7" w:rsidP="00F23054">
      <w:pPr>
        <w:pStyle w:val="Caption"/>
        <w:jc w:val="center"/>
        <w:rPr>
          <w:lang w:val="en-US"/>
        </w:rPr>
      </w:pPr>
      <w:bookmarkStart w:id="138"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22</w:t>
      </w:r>
      <w:r w:rsidRPr="003D662E">
        <w:fldChar w:fldCharType="end"/>
      </w:r>
      <w:bookmarkEnd w:id="138"/>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24B6D170" w14:textId="77777777" w:rsidR="00F23054" w:rsidRPr="003D662E" w:rsidRDefault="00F23054" w:rsidP="00F23054">
      <w:pPr>
        <w:jc w:val="both"/>
        <w:rPr>
          <w:noProof/>
          <w:lang w:val="en-US"/>
        </w:rPr>
      </w:pPr>
    </w:p>
    <w:p w14:paraId="148D711C" w14:textId="77777777" w:rsidR="00F23054" w:rsidRPr="003D662E" w:rsidRDefault="00F23054" w:rsidP="00F23054">
      <w:pPr>
        <w:jc w:val="both"/>
        <w:rPr>
          <w:lang w:val="en-US"/>
        </w:rPr>
      </w:pPr>
    </w:p>
    <w:p w14:paraId="6ABDF9BF" w14:textId="77777777" w:rsidR="00F23054" w:rsidRPr="003D662E" w:rsidRDefault="00F23054" w:rsidP="00F23054">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142</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15230C80" w14:textId="77777777" w:rsidR="00F23054" w:rsidRPr="003D662E" w:rsidRDefault="00F23054" w:rsidP="00F23054">
      <w:pPr>
        <w:jc w:val="both"/>
        <w:rPr>
          <w:lang w:val="en-US"/>
        </w:rPr>
      </w:pPr>
    </w:p>
    <w:p w14:paraId="7CA3447E" w14:textId="77777777" w:rsidR="00F23054" w:rsidRPr="003D662E" w:rsidRDefault="00F23054" w:rsidP="00F23054">
      <w:pPr>
        <w:jc w:val="both"/>
        <w:rPr>
          <w:lang w:val="en-US"/>
        </w:rPr>
      </w:pPr>
    </w:p>
    <w:p w14:paraId="6539402A" w14:textId="3101776D" w:rsidR="005B7EF7" w:rsidRPr="003D662E" w:rsidRDefault="00F23054"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9" w:name="_Ref69896993"/>
      <w:bookmarkStart w:id="140"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1ECD29BA" w:rsidR="005B7EF7" w:rsidRPr="003D662E" w:rsidRDefault="005B7EF7" w:rsidP="005B7EF7">
      <w:pPr>
        <w:pStyle w:val="Caption"/>
        <w:jc w:val="center"/>
        <w:rPr>
          <w:lang w:val="en-US"/>
        </w:rPr>
      </w:pPr>
      <w:bookmarkStart w:id="141"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23</w:t>
      </w:r>
      <w:r w:rsidRPr="003D662E">
        <w:fldChar w:fldCharType="end"/>
      </w:r>
      <w:bookmarkEnd w:id="139"/>
      <w:bookmarkEnd w:id="140"/>
      <w:bookmarkEnd w:id="141"/>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1"/>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2"/>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3CBE8D1C"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F23054">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04C9A64B"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F23054" w:rsidRPr="003D662E">
        <w:rPr>
          <w:lang w:val="en-US"/>
        </w:rPr>
        <w:t xml:space="preserve">Figure </w:t>
      </w:r>
      <w:r w:rsidR="00F23054">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1DB228FA"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F23054">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F23054">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21D3DE4E"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F23054">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7A477A81"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3"/>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F23054">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F23054">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0D838109"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F23054">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42" w:name="_Ref69826083"/>
      <w:bookmarkStart w:id="143" w:name="_Toc148037151"/>
      <w:r w:rsidRPr="003D662E">
        <w:rPr>
          <w:lang w:val="en-US"/>
        </w:rPr>
        <w:t>Device</w:t>
      </w:r>
      <w:r w:rsidR="003C165D" w:rsidRPr="003D662E">
        <w:rPr>
          <w:lang w:val="en-US"/>
        </w:rPr>
        <w:t>/Resource</w:t>
      </w:r>
      <w:r w:rsidRPr="003D662E">
        <w:rPr>
          <w:lang w:val="en-US"/>
        </w:rPr>
        <w:t xml:space="preserve"> Management</w:t>
      </w:r>
      <w:bookmarkEnd w:id="142"/>
      <w:bookmarkEnd w:id="143"/>
    </w:p>
    <w:p w14:paraId="03F6AED9" w14:textId="5EB93C3D"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F23054">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F23054">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1B75BA15"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F23054">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F23054">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4" w:name="_Ref69892341"/>
      <w:r w:rsidR="008E088C" w:rsidRPr="003D662E">
        <w:rPr>
          <w:rStyle w:val="FootnoteReference"/>
          <w:lang w:val="en-US"/>
        </w:rPr>
        <w:footnoteReference w:id="84"/>
      </w:r>
      <w:bookmarkEnd w:id="144"/>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0956C1A8"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F23054">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5" w:name="_Ref69892369"/>
      <w:r w:rsidR="006603D6" w:rsidRPr="003D662E">
        <w:rPr>
          <w:rStyle w:val="FootnoteReference"/>
          <w:lang w:val="en-US"/>
        </w:rPr>
        <w:footnoteReference w:id="85"/>
      </w:r>
      <w:bookmarkEnd w:id="145"/>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6"/>
      </w:r>
      <w:r w:rsidR="002B29BC" w:rsidRPr="003D662E">
        <w:rPr>
          <w:lang w:val="en-US"/>
        </w:rPr>
        <w:t xml:space="preserve"> and ThingsBoard</w:t>
      </w:r>
      <w:r w:rsidR="00A67094" w:rsidRPr="003D662E">
        <w:rPr>
          <w:rStyle w:val="FootnoteReference"/>
          <w:lang w:val="en-US"/>
        </w:rPr>
        <w:footnoteReference w:id="87"/>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8"/>
      </w:r>
      <w:r w:rsidR="002B29BC" w:rsidRPr="003D662E">
        <w:rPr>
          <w:lang w:val="en-US"/>
        </w:rPr>
        <w:t xml:space="preserve"> and OpenStack Object Store Swift</w:t>
      </w:r>
      <w:r w:rsidR="00E44BA9" w:rsidRPr="003D662E">
        <w:rPr>
          <w:rStyle w:val="FootnoteReference"/>
          <w:lang w:val="en-US"/>
        </w:rPr>
        <w:footnoteReference w:id="89"/>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7A20C341"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F23054">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21767CD2" w:rsidR="00772CB5" w:rsidRPr="003D662E" w:rsidRDefault="00783B0C" w:rsidP="00783B0C">
      <w:pPr>
        <w:pStyle w:val="Caption"/>
        <w:jc w:val="center"/>
        <w:rPr>
          <w:lang w:val="en-US"/>
        </w:rPr>
      </w:pPr>
      <w:bookmarkStart w:id="146"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24</w:t>
      </w:r>
      <w:r w:rsidRPr="003D662E">
        <w:fldChar w:fldCharType="end"/>
      </w:r>
      <w:bookmarkEnd w:id="146"/>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6AE40AB9"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7" w:name="_Ref69826085"/>
      <w:bookmarkStart w:id="148" w:name="_Toc148037152"/>
      <w:r w:rsidRPr="003D662E">
        <w:rPr>
          <w:lang w:val="en-US"/>
        </w:rPr>
        <w:lastRenderedPageBreak/>
        <w:t>Monitoring</w:t>
      </w:r>
      <w:bookmarkEnd w:id="147"/>
      <w:bookmarkEnd w:id="148"/>
    </w:p>
    <w:p w14:paraId="5849E7F4" w14:textId="3DB85759"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F23054">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350E66DF"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F23054">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F23054">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0EF47E10"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F23054">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F23054">
        <w:rPr>
          <w:vertAlign w:val="superscript"/>
          <w:lang w:val="en-US"/>
        </w:rPr>
        <w:t>84</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57DF57F9"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F23054">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F23054" w:rsidRPr="00F23054">
        <w:rPr>
          <w:rStyle w:val="FootnoteReference"/>
          <w:lang w:val="en-US"/>
        </w:rPr>
        <w:t>85</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3A011C53"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F23054">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5D9B9F80"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F23054" w:rsidRPr="003D662E">
        <w:rPr>
          <w:lang w:val="en-US"/>
        </w:rPr>
        <w:t xml:space="preserve">Figure </w:t>
      </w:r>
      <w:r w:rsidR="00F23054">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90"/>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1B67803F"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1"/>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F23054" w:rsidRPr="003D662E">
        <w:rPr>
          <w:lang w:val="en-US"/>
        </w:rPr>
        <w:t xml:space="preserve">Table </w:t>
      </w:r>
      <w:r w:rsidR="00F23054">
        <w:rPr>
          <w:noProof/>
          <w:lang w:val="en-US"/>
        </w:rPr>
        <w:t>23</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F23054">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72C68C28" w:rsidR="009B1F98" w:rsidRPr="003D662E" w:rsidRDefault="00EC6F39" w:rsidP="00EC6F39">
      <w:pPr>
        <w:pStyle w:val="Caption"/>
        <w:jc w:val="center"/>
        <w:rPr>
          <w:lang w:val="en-US"/>
        </w:rPr>
      </w:pPr>
      <w:bookmarkStart w:id="149"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25</w:t>
      </w:r>
      <w:r w:rsidRPr="003D662E">
        <w:fldChar w:fldCharType="end"/>
      </w:r>
      <w:bookmarkEnd w:id="149"/>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50" w:name="_Ref77694539"/>
      <w:bookmarkStart w:id="151" w:name="_Toc148037153"/>
      <w:r w:rsidRPr="003D662E">
        <w:rPr>
          <w:lang w:val="en-US"/>
        </w:rPr>
        <w:t>Storage, S</w:t>
      </w:r>
      <w:r w:rsidR="00C017CF" w:rsidRPr="003D662E">
        <w:rPr>
          <w:lang w:val="en-US"/>
        </w:rPr>
        <w:t>ecurity and Data Protection Layer</w:t>
      </w:r>
      <w:bookmarkEnd w:id="150"/>
      <w:bookmarkEnd w:id="151"/>
    </w:p>
    <w:p w14:paraId="5E654149" w14:textId="73459F6C"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F23054">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F23054">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52" w:name="_Ref100871151"/>
      <w:bookmarkStart w:id="153" w:name="_Toc148037154"/>
      <w:r w:rsidRPr="003D662E">
        <w:rPr>
          <w:lang w:val="en-US"/>
        </w:rPr>
        <w:t>KODEX platform service</w:t>
      </w:r>
      <w:bookmarkEnd w:id="152"/>
      <w:bookmarkEnd w:id="153"/>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2"/>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r>
        <w:rPr>
          <w:lang w:val="en-US"/>
        </w:rPr>
        <w:t>Influx DB connector</w:t>
      </w:r>
    </w:p>
    <w:p w14:paraId="40152B9B" w14:textId="52D58366"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F23054">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54" w:name="_Toc148037155"/>
      <w:r w:rsidRPr="003D662E">
        <w:rPr>
          <w:lang w:val="en-US"/>
        </w:rPr>
        <w:t>Reusable Intelligent Services Layer</w:t>
      </w:r>
      <w:bookmarkEnd w:id="154"/>
    </w:p>
    <w:p w14:paraId="707EB75F" w14:textId="36EDCC51"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F23054">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F23054">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F23054">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5" w:name="_Ref100840642"/>
      <w:bookmarkStart w:id="156"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4C269550" w:rsidR="00155919" w:rsidRPr="003D662E" w:rsidRDefault="00155919" w:rsidP="00155919">
      <w:pPr>
        <w:pStyle w:val="Caption"/>
        <w:jc w:val="center"/>
        <w:rPr>
          <w:lang w:val="en-US"/>
        </w:rPr>
      </w:pPr>
      <w:bookmarkStart w:id="157" w:name="_Ref107502371"/>
      <w:r w:rsidRPr="003D662E">
        <w:rPr>
          <w:lang w:val="en-US"/>
        </w:rPr>
        <w:t xml:space="preserve">Figure </w:t>
      </w:r>
      <w:bookmarkEnd w:id="157"/>
      <w:r w:rsidR="005856F4" w:rsidRPr="003D662E">
        <w:fldChar w:fldCharType="begin"/>
      </w:r>
      <w:r w:rsidR="005856F4" w:rsidRPr="003D662E">
        <w:rPr>
          <w:lang w:val="en-US"/>
        </w:rPr>
        <w:instrText xml:space="preserve"> SEQ Figure \* ARABIC </w:instrText>
      </w:r>
      <w:r w:rsidR="005856F4" w:rsidRPr="003D662E">
        <w:fldChar w:fldCharType="separate"/>
      </w:r>
      <w:r w:rsidR="00F23054">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8" w:name="_Ref133225402"/>
      <w:bookmarkStart w:id="159" w:name="_Toc148037156"/>
      <w:r w:rsidRPr="003D662E">
        <w:rPr>
          <w:lang w:val="en-US"/>
        </w:rPr>
        <w:t>Data Processing Function Library</w:t>
      </w:r>
      <w:bookmarkEnd w:id="158"/>
      <w:bookmarkEnd w:id="159"/>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lastRenderedPageBreak/>
        <w:t>Barcode/QR-code detection based on the Java library zxing</w:t>
      </w:r>
      <w:r w:rsidRPr="003D662E">
        <w:rPr>
          <w:rStyle w:val="FootnoteReference"/>
          <w:lang w:val="en-US"/>
        </w:rPr>
        <w:footnoteReference w:id="93"/>
      </w:r>
      <w:r w:rsidRPr="003D662E">
        <w:rPr>
          <w:lang w:val="en-US"/>
        </w:rPr>
        <w:t xml:space="preserve"> and, as optional fallback, the Python library pyzbar</w:t>
      </w:r>
      <w:r w:rsidRPr="003D662E">
        <w:rPr>
          <w:rStyle w:val="FootnoteReference"/>
          <w:lang w:val="en-US"/>
        </w:rPr>
        <w:footnoteReference w:id="94"/>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60" w:name="_Ref143411562"/>
      <w:bookmarkStart w:id="161" w:name="_Toc148037157"/>
      <w:r w:rsidRPr="003D662E">
        <w:rPr>
          <w:lang w:val="en-US"/>
        </w:rPr>
        <w:t>RapidMiner RTSA service</w:t>
      </w:r>
      <w:bookmarkEnd w:id="155"/>
      <w:bookmarkEnd w:id="156"/>
      <w:bookmarkEnd w:id="160"/>
      <w:bookmarkEnd w:id="161"/>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645A6F26"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F23054"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F23054">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62" w:name="_Ref143411559"/>
      <w:bookmarkStart w:id="163" w:name="_Toc148037158"/>
      <w:bookmarkStart w:id="164" w:name="_Ref100840643"/>
      <w:r w:rsidRPr="003D662E">
        <w:rPr>
          <w:lang w:val="en-US"/>
        </w:rPr>
        <w:t>Flower-based Federated Learning</w:t>
      </w:r>
      <w:bookmarkEnd w:id="162"/>
      <w:bookmarkEnd w:id="163"/>
    </w:p>
    <w:p w14:paraId="4CA37036" w14:textId="7DE66148"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F23054">
        <w:rPr>
          <w:lang w:val="en-US"/>
        </w:rPr>
        <w:t>3.5.3</w:t>
      </w:r>
      <w:r w:rsidR="00CE1547" w:rsidRPr="003D662E">
        <w:rPr>
          <w:lang w:val="en-US"/>
        </w:rPr>
        <w:fldChar w:fldCharType="end"/>
      </w:r>
      <w:r w:rsidR="00CE1547" w:rsidRPr="003D662E">
        <w:rPr>
          <w:lang w:val="en-US"/>
        </w:rPr>
        <w:t>.</w:t>
      </w:r>
    </w:p>
    <w:p w14:paraId="77068BB8" w14:textId="4956E4E0"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5"/>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F23054">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5" w:name="_Ref63848266"/>
      <w:bookmarkStart w:id="166" w:name="_Toc148037159"/>
      <w:bookmarkEnd w:id="164"/>
      <w:r w:rsidRPr="003D662E">
        <w:rPr>
          <w:lang w:val="en-US"/>
        </w:rPr>
        <w:t>Configuration Layer</w:t>
      </w:r>
      <w:bookmarkEnd w:id="165"/>
      <w:bookmarkEnd w:id="166"/>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5C9B0474"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4526CA01"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F23054" w:rsidRPr="003D662E">
        <w:rPr>
          <w:lang w:val="en-US"/>
        </w:rPr>
        <w:t xml:space="preserve">Figure </w:t>
      </w:r>
      <w:r w:rsidR="00F23054">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F23054">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F23054" w:rsidRPr="003D662E">
        <w:rPr>
          <w:lang w:val="en-US"/>
        </w:rPr>
        <w:t xml:space="preserve">Figure </w:t>
      </w:r>
      <w:r w:rsidR="00F23054">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0210AECF"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F23054">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9">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5C07BC0C" w:rsidR="00E51BFD" w:rsidRPr="003D662E" w:rsidRDefault="00E51BFD" w:rsidP="00E51BFD">
      <w:pPr>
        <w:pStyle w:val="Caption"/>
        <w:jc w:val="center"/>
        <w:rPr>
          <w:lang w:val="en-US"/>
        </w:rPr>
      </w:pPr>
      <w:bookmarkStart w:id="167"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27</w:t>
      </w:r>
      <w:r w:rsidRPr="003D662E">
        <w:fldChar w:fldCharType="end"/>
      </w:r>
      <w:bookmarkEnd w:id="167"/>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8" w:name="_Hlk101349620"/>
      <w:r w:rsidR="00EC67C5" w:rsidRPr="003D662E">
        <w:rPr>
          <w:lang w:val="en-US"/>
        </w:rPr>
        <w:t xml:space="preserve">allow </w:t>
      </w:r>
      <w:bookmarkEnd w:id="168"/>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11E3831F"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F23054">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F23054">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F23054">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6"/>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47BEAAB7"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F23054">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9" w:name="_Toc148037160"/>
      <w:r w:rsidRPr="003D662E">
        <w:rPr>
          <w:lang w:val="en-US"/>
        </w:rPr>
        <w:t>Application Layer</w:t>
      </w:r>
      <w:bookmarkEnd w:id="169"/>
    </w:p>
    <w:p w14:paraId="00093C9C" w14:textId="42B29DF0"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F23054" w:rsidRPr="003D662E">
        <w:rPr>
          <w:lang w:val="en-US"/>
        </w:rPr>
        <w:t xml:space="preserve">Figure </w:t>
      </w:r>
      <w:r w:rsidR="00F23054">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3186BD92" w:rsidR="00C017CF" w:rsidRPr="003D662E" w:rsidRDefault="009C5D54" w:rsidP="0017533B">
      <w:pPr>
        <w:pStyle w:val="Caption"/>
        <w:jc w:val="center"/>
        <w:rPr>
          <w:lang w:val="en-US"/>
        </w:rPr>
      </w:pPr>
      <w:bookmarkStart w:id="170"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F23054">
        <w:rPr>
          <w:noProof/>
          <w:lang w:val="en-US"/>
        </w:rPr>
        <w:t>28</w:t>
      </w:r>
      <w:r w:rsidR="00DE1F1D" w:rsidRPr="003D662E">
        <w:rPr>
          <w:noProof/>
        </w:rPr>
        <w:fldChar w:fldCharType="end"/>
      </w:r>
      <w:bookmarkEnd w:id="170"/>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71" w:name="_Ref77587007"/>
      <w:bookmarkStart w:id="172" w:name="_Toc148037161"/>
      <w:bookmarkStart w:id="173" w:name="_Ref57109531"/>
      <w:bookmarkStart w:id="174" w:name="_Ref46314763"/>
      <w:r w:rsidRPr="003D662E">
        <w:rPr>
          <w:lang w:val="en-US"/>
        </w:rPr>
        <w:t>Platform</w:t>
      </w:r>
      <w:r w:rsidR="00230892" w:rsidRPr="003D662E">
        <w:rPr>
          <w:lang w:val="en-US"/>
        </w:rPr>
        <w:t xml:space="preserve"> </w:t>
      </w:r>
      <w:r w:rsidR="00CB3E33" w:rsidRPr="003D662E">
        <w:rPr>
          <w:lang w:val="en-US"/>
        </w:rPr>
        <w:t>Server(s)</w:t>
      </w:r>
      <w:bookmarkEnd w:id="171"/>
      <w:bookmarkEnd w:id="172"/>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19823092"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09D10DC4"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F23054" w:rsidRPr="003D662E">
        <w:rPr>
          <w:lang w:val="en-US"/>
        </w:rPr>
        <w:t xml:space="preserve">Figure </w:t>
      </w:r>
      <w:r w:rsidR="00F23054">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F23054" w:rsidRPr="003D662E">
        <w:rPr>
          <w:lang w:val="en-US"/>
        </w:rPr>
        <w:t xml:space="preserve">Figure </w:t>
      </w:r>
      <w:r w:rsidR="00F23054">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5" w:name="_Ref77586298"/>
      <w:r w:rsidRPr="003D662E">
        <w:rPr>
          <w:noProof/>
          <w:lang w:val="en-US"/>
        </w:rPr>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24DB7EAE" w:rsidR="00B04B18" w:rsidRPr="003D662E" w:rsidRDefault="00611B9B" w:rsidP="00B04B18">
      <w:pPr>
        <w:pStyle w:val="Caption"/>
        <w:jc w:val="center"/>
        <w:rPr>
          <w:lang w:val="en-US"/>
        </w:rPr>
      </w:pPr>
      <w:bookmarkStart w:id="176"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29</w:t>
      </w:r>
      <w:r w:rsidRPr="003D662E">
        <w:fldChar w:fldCharType="end"/>
      </w:r>
      <w:bookmarkEnd w:id="175"/>
      <w:bookmarkEnd w:id="176"/>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7D774DCF" w:rsidR="00AA518C" w:rsidRPr="003D662E" w:rsidRDefault="00AA518C" w:rsidP="00AA518C">
      <w:pPr>
        <w:pStyle w:val="Caption"/>
        <w:jc w:val="center"/>
        <w:rPr>
          <w:lang w:val="en-US"/>
        </w:rPr>
      </w:pPr>
      <w:bookmarkStart w:id="177"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30</w:t>
      </w:r>
      <w:r w:rsidRPr="003D662E">
        <w:fldChar w:fldCharType="end"/>
      </w:r>
      <w:bookmarkEnd w:id="177"/>
      <w:r w:rsidRPr="003D662E">
        <w:rPr>
          <w:lang w:val="en-US"/>
        </w:rPr>
        <w:t>: Interaction with the preliminary interactive platform command line interface.</w:t>
      </w:r>
    </w:p>
    <w:p w14:paraId="2D9F4B21" w14:textId="75CF2FC7"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F23054">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5A7B536B"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F23054">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7"/>
      </w:r>
      <w:r w:rsidR="006E6C51" w:rsidRPr="003D662E">
        <w:rPr>
          <w:lang w:val="en-US"/>
        </w:rPr>
        <w:t xml:space="preserve"> that can be explored with the AASX Package Explorer</w:t>
      </w:r>
      <w:r w:rsidR="006E6C51" w:rsidRPr="003D662E">
        <w:rPr>
          <w:rStyle w:val="FootnoteReference"/>
          <w:lang w:val="en-US"/>
        </w:rPr>
        <w:footnoteReference w:id="98"/>
      </w:r>
      <w:r w:rsidR="006E6C51" w:rsidRPr="003D662E">
        <w:rPr>
          <w:lang w:val="en-US"/>
        </w:rPr>
        <w:t>.</w:t>
      </w:r>
    </w:p>
    <w:p w14:paraId="793DF34C" w14:textId="43CBAB97"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F23054">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8" w:name="_Ref101352799"/>
      <w:bookmarkStart w:id="179" w:name="_Toc148037162"/>
      <w:r>
        <w:rPr>
          <w:lang w:val="en-US"/>
        </w:rPr>
        <w:t xml:space="preserve">Platform </w:t>
      </w:r>
      <w:r w:rsidR="00ED66AA" w:rsidRPr="003D662E">
        <w:rPr>
          <w:lang w:val="en-US"/>
        </w:rPr>
        <w:t>Management User Interface</w:t>
      </w:r>
      <w:bookmarkEnd w:id="178"/>
      <w:bookmarkEnd w:id="179"/>
    </w:p>
    <w:p w14:paraId="0CB1BC39" w14:textId="6697471F"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F23054">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4B2898E6"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F23054" w:rsidRPr="003D662E">
        <w:rPr>
          <w:lang w:val="en-US"/>
        </w:rPr>
        <w:t xml:space="preserve">Figure </w:t>
      </w:r>
      <w:r w:rsidR="00F23054">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514D4A4F" w:rsidR="00DE4ECC" w:rsidRDefault="00DE4ECC" w:rsidP="00DE4ECC">
      <w:pPr>
        <w:pStyle w:val="Caption"/>
        <w:jc w:val="center"/>
        <w:rPr>
          <w:lang w:val="en-US"/>
        </w:rPr>
      </w:pPr>
      <w:bookmarkStart w:id="180"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31</w:t>
      </w:r>
      <w:r w:rsidRPr="003D662E">
        <w:fldChar w:fldCharType="end"/>
      </w:r>
      <w:bookmarkEnd w:id="180"/>
      <w:r w:rsidRPr="003D662E">
        <w:rPr>
          <w:lang w:val="en-US"/>
        </w:rPr>
        <w:t xml:space="preserve">: </w:t>
      </w:r>
      <w:r>
        <w:rPr>
          <w:lang w:val="en-US"/>
        </w:rPr>
        <w:t>Management user interface, available resources</w:t>
      </w:r>
      <w:r w:rsidRPr="003D662E">
        <w:rPr>
          <w:lang w:val="en-US"/>
        </w:rPr>
        <w:t>.</w:t>
      </w:r>
    </w:p>
    <w:p w14:paraId="7F5B9B32" w14:textId="327C22F0"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F23054" w:rsidRPr="003D662E">
        <w:rPr>
          <w:lang w:val="en-US"/>
        </w:rPr>
        <w:t xml:space="preserve">Figure </w:t>
      </w:r>
      <w:r w:rsidR="00F23054">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F23054" w:rsidRPr="003D662E">
        <w:rPr>
          <w:lang w:val="en-US"/>
        </w:rPr>
        <w:t xml:space="preserve">Figure </w:t>
      </w:r>
      <w:r w:rsidR="00F23054">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F23054" w:rsidRPr="003D662E">
        <w:rPr>
          <w:lang w:val="en-US"/>
        </w:rPr>
        <w:t xml:space="preserve">Figure </w:t>
      </w:r>
      <w:r w:rsidR="00F23054">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638550"/>
                    </a:xfrm>
                    <a:prstGeom prst="rect">
                      <a:avLst/>
                    </a:prstGeom>
                  </pic:spPr>
                </pic:pic>
              </a:graphicData>
            </a:graphic>
          </wp:inline>
        </w:drawing>
      </w:r>
    </w:p>
    <w:p w14:paraId="5AFF3B49" w14:textId="48C1216E" w:rsidR="00DE4ECC" w:rsidRDefault="00DE4ECC" w:rsidP="00DE4ECC">
      <w:pPr>
        <w:pStyle w:val="Caption"/>
        <w:jc w:val="center"/>
        <w:rPr>
          <w:lang w:val="en-US"/>
        </w:rPr>
      </w:pPr>
      <w:bookmarkStart w:id="181"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32</w:t>
      </w:r>
      <w:r w:rsidRPr="003D662E">
        <w:fldChar w:fldCharType="end"/>
      </w:r>
      <w:bookmarkEnd w:id="181"/>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279D16F9" w:rsidR="006C4A16" w:rsidRDefault="00DE4ECC" w:rsidP="00DE4ECC">
      <w:pPr>
        <w:pStyle w:val="Caption"/>
        <w:jc w:val="center"/>
        <w:rPr>
          <w:lang w:val="en-US"/>
        </w:rPr>
      </w:pPr>
      <w:bookmarkStart w:id="182"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33</w:t>
      </w:r>
      <w:r w:rsidRPr="003D662E">
        <w:fldChar w:fldCharType="end"/>
      </w:r>
      <w:bookmarkEnd w:id="182"/>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3E1F57D4" w:rsidR="00DE4ECC" w:rsidRDefault="00DE4ECC" w:rsidP="00DE4ECC">
      <w:pPr>
        <w:pStyle w:val="Caption"/>
        <w:jc w:val="center"/>
        <w:rPr>
          <w:lang w:val="en-US"/>
        </w:rPr>
      </w:pPr>
      <w:bookmarkStart w:id="183"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34</w:t>
      </w:r>
      <w:r w:rsidRPr="003D662E">
        <w:fldChar w:fldCharType="end"/>
      </w:r>
      <w:bookmarkEnd w:id="183"/>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743625FF"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F23054" w:rsidRPr="003D662E">
        <w:rPr>
          <w:lang w:val="en-US"/>
        </w:rPr>
        <w:t xml:space="preserve">Figure </w:t>
      </w:r>
      <w:r w:rsidR="00F23054">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99"/>
      </w:r>
      <w:r w:rsidR="007F6C8E">
        <w:rPr>
          <w:lang w:val="en-US"/>
        </w:rPr>
        <w:t xml:space="preserve"> or a JFrog Artifactory</w:t>
      </w:r>
      <w:r w:rsidR="007F6C8E">
        <w:rPr>
          <w:rStyle w:val="FootnoteReference"/>
          <w:lang w:val="en-US"/>
        </w:rPr>
        <w:footnoteReference w:id="100"/>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07D5732F"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F23054" w:rsidRPr="003D662E">
        <w:rPr>
          <w:lang w:val="en-US"/>
        </w:rPr>
        <w:t xml:space="preserve">Figure </w:t>
      </w:r>
      <w:r w:rsidR="00F23054">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F23054" w:rsidRPr="003D662E">
        <w:rPr>
          <w:lang w:val="en-US"/>
        </w:rPr>
        <w:t xml:space="preserve">Figure </w:t>
      </w:r>
      <w:r w:rsidR="00F23054">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F23054" w:rsidRPr="003D662E">
        <w:rPr>
          <w:lang w:val="en-US"/>
        </w:rPr>
        <w:t xml:space="preserve">Figure </w:t>
      </w:r>
      <w:r w:rsidR="00F23054">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05280"/>
                    </a:xfrm>
                    <a:prstGeom prst="rect">
                      <a:avLst/>
                    </a:prstGeom>
                  </pic:spPr>
                </pic:pic>
              </a:graphicData>
            </a:graphic>
          </wp:inline>
        </w:drawing>
      </w:r>
    </w:p>
    <w:p w14:paraId="00643C07" w14:textId="1738A39E" w:rsidR="007D08D5" w:rsidRDefault="007D08D5" w:rsidP="007D08D5">
      <w:pPr>
        <w:pStyle w:val="Caption"/>
        <w:jc w:val="center"/>
        <w:rPr>
          <w:lang w:val="en-US"/>
        </w:rPr>
      </w:pPr>
      <w:bookmarkStart w:id="184"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35</w:t>
      </w:r>
      <w:r w:rsidRPr="003D662E">
        <w:fldChar w:fldCharType="end"/>
      </w:r>
      <w:bookmarkEnd w:id="184"/>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66770"/>
                    </a:xfrm>
                    <a:prstGeom prst="rect">
                      <a:avLst/>
                    </a:prstGeom>
                  </pic:spPr>
                </pic:pic>
              </a:graphicData>
            </a:graphic>
          </wp:inline>
        </w:drawing>
      </w:r>
    </w:p>
    <w:p w14:paraId="16CA328C" w14:textId="241A33F7" w:rsidR="008417C2" w:rsidRDefault="008417C2" w:rsidP="008417C2">
      <w:pPr>
        <w:pStyle w:val="Caption"/>
        <w:jc w:val="center"/>
        <w:rPr>
          <w:lang w:val="en-US"/>
        </w:rPr>
      </w:pPr>
      <w:bookmarkStart w:id="185"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36</w:t>
      </w:r>
      <w:r w:rsidRPr="003D662E">
        <w:fldChar w:fldCharType="end"/>
      </w:r>
      <w:bookmarkEnd w:id="185"/>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5FF657F7" w:rsidR="00313AEF" w:rsidRPr="00313AEF" w:rsidRDefault="00313AEF" w:rsidP="00313AEF">
      <w:pPr>
        <w:pStyle w:val="Caption"/>
        <w:jc w:val="center"/>
        <w:rPr>
          <w:lang w:val="en-US"/>
        </w:rPr>
      </w:pPr>
      <w:bookmarkStart w:id="186"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37</w:t>
      </w:r>
      <w:r w:rsidRPr="003D662E">
        <w:fldChar w:fldCharType="end"/>
      </w:r>
      <w:bookmarkEnd w:id="186"/>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the management UI allows for compiling the TypeScript code for Angular while allowing for an external setup through a JSON file</w:t>
      </w:r>
      <w:r w:rsidR="00002168" w:rsidRPr="003D662E">
        <w:rPr>
          <w:rStyle w:val="FootnoteReference"/>
          <w:lang w:val="en-US"/>
        </w:rPr>
        <w:footnoteReference w:id="101"/>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66AD3EAA"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2"/>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F23054">
        <w:rPr>
          <w:lang w:val="en-US"/>
        </w:rPr>
        <w:t>7.6</w:t>
      </w:r>
      <w:r>
        <w:rPr>
          <w:lang w:val="en-US"/>
        </w:rPr>
        <w:fldChar w:fldCharType="end"/>
      </w:r>
      <w:r>
        <w:rPr>
          <w:lang w:val="en-US"/>
        </w:rPr>
        <w:t>). If CORS is not explicitly enabled, usually a browser plugin is required.</w:t>
      </w:r>
    </w:p>
    <w:p w14:paraId="3FC9207B" w14:textId="077326EE"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F23054" w:rsidRPr="003D662E">
        <w:rPr>
          <w:lang w:val="en-US"/>
        </w:rPr>
        <w:t xml:space="preserve">Figure </w:t>
      </w:r>
      <w:r w:rsidR="00F23054">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25010AE9" w:rsidR="009B57DE" w:rsidRPr="00313AEF" w:rsidRDefault="009B57DE" w:rsidP="009B57DE">
      <w:pPr>
        <w:pStyle w:val="Caption"/>
        <w:jc w:val="center"/>
        <w:rPr>
          <w:lang w:val="en-US"/>
        </w:rPr>
      </w:pPr>
      <w:bookmarkStart w:id="187"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38</w:t>
      </w:r>
      <w:r w:rsidRPr="003D662E">
        <w:fldChar w:fldCharType="end"/>
      </w:r>
      <w:bookmarkEnd w:id="187"/>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0A5F4522"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F23054" w:rsidRPr="003D662E">
        <w:rPr>
          <w:lang w:val="en-US"/>
        </w:rPr>
        <w:t xml:space="preserve">Figure </w:t>
      </w:r>
      <w:r w:rsidR="00F23054">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8" w:name="_Ref108603464"/>
      <w:bookmarkStart w:id="189" w:name="_Toc148037163"/>
      <w:r w:rsidRPr="003D662E">
        <w:rPr>
          <w:lang w:val="en-US"/>
        </w:rPr>
        <w:t>Test support</w:t>
      </w:r>
      <w:bookmarkEnd w:id="188"/>
      <w:bookmarkEnd w:id="189"/>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08C316DE"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F23054">
        <w:rPr>
          <w:lang w:val="en-US"/>
        </w:rPr>
        <w:t>6.8</w:t>
      </w:r>
      <w:r w:rsidRPr="00D7567C">
        <w:rPr>
          <w:lang w:val="en-US"/>
        </w:rPr>
        <w:fldChar w:fldCharType="end"/>
      </w:r>
      <w:r w:rsidRPr="00D7567C">
        <w:rPr>
          <w:lang w:val="en-US"/>
        </w:rPr>
        <w:t>). Such implementation templates provide a structure of implementation projects where only explicitly 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2C0DD6">
      <w:pPr>
        <w:pStyle w:val="ListParagraph"/>
        <w:numPr>
          <w:ilvl w:val="0"/>
          <w:numId w:val="45"/>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3"/>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1E894C1D"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F23054">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90" w:name="_Ref69736036"/>
      <w:bookmarkStart w:id="191" w:name="_Toc148037164"/>
      <w:bookmarkStart w:id="192" w:name="_Ref57897849"/>
      <w:r w:rsidRPr="003D662E">
        <w:rPr>
          <w:lang w:val="en-US"/>
        </w:rPr>
        <w:t xml:space="preserve">Architectural </w:t>
      </w:r>
      <w:r w:rsidR="00A37166">
        <w:rPr>
          <w:lang w:val="en-US"/>
        </w:rPr>
        <w:t xml:space="preserve">Decisions and </w:t>
      </w:r>
      <w:r w:rsidRPr="003D662E">
        <w:rPr>
          <w:lang w:val="en-US"/>
        </w:rPr>
        <w:t>Constraints</w:t>
      </w:r>
      <w:bookmarkEnd w:id="190"/>
      <w:bookmarkEnd w:id="191"/>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93"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3"/>
      <w:r w:rsidR="003A71E5" w:rsidRPr="003D662E">
        <w:rPr>
          <w:lang w:val="en-US"/>
        </w:rPr>
        <w:t xml:space="preserve"> </w:t>
      </w:r>
    </w:p>
    <w:p w14:paraId="2D274BF6" w14:textId="6F3060FD"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F23054">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F23054">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94"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4"/>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2AA9C004"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F23054">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5"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4"/>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5"/>
    </w:p>
    <w:p w14:paraId="5D28AC4A" w14:textId="1F214100" w:rsidR="002057AD" w:rsidRPr="003D662E" w:rsidRDefault="002057AD" w:rsidP="0051335B">
      <w:pPr>
        <w:pStyle w:val="ListParagraph"/>
        <w:numPr>
          <w:ilvl w:val="0"/>
          <w:numId w:val="15"/>
        </w:numPr>
        <w:ind w:left="851" w:hanging="425"/>
        <w:jc w:val="both"/>
        <w:rPr>
          <w:lang w:val="en-US"/>
        </w:rPr>
      </w:pPr>
      <w:bookmarkStart w:id="196" w:name="_Ref101367536"/>
      <w:r w:rsidRPr="003D662E">
        <w:rPr>
          <w:lang w:val="en-US"/>
        </w:rPr>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6"/>
    </w:p>
    <w:p w14:paraId="4C80C72F" w14:textId="508DA347" w:rsidR="002057AD" w:rsidRPr="003D662E" w:rsidRDefault="002057AD" w:rsidP="0051335B">
      <w:pPr>
        <w:pStyle w:val="ListParagraph"/>
        <w:numPr>
          <w:ilvl w:val="0"/>
          <w:numId w:val="15"/>
        </w:numPr>
        <w:ind w:left="851" w:hanging="425"/>
        <w:jc w:val="both"/>
        <w:rPr>
          <w:lang w:val="en-US"/>
        </w:rPr>
      </w:pPr>
      <w:bookmarkStart w:id="197"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7"/>
    </w:p>
    <w:p w14:paraId="64BDC830" w14:textId="7CDD31A2"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4FDF43B2" w:rsidR="00901995" w:rsidRPr="003D662E" w:rsidRDefault="00901995" w:rsidP="0051335B">
      <w:pPr>
        <w:pStyle w:val="ListParagraph"/>
        <w:numPr>
          <w:ilvl w:val="0"/>
          <w:numId w:val="15"/>
        </w:numPr>
        <w:ind w:left="851" w:hanging="425"/>
        <w:jc w:val="both"/>
        <w:rPr>
          <w:lang w:val="en-US"/>
        </w:rPr>
      </w:pPr>
      <w:bookmarkStart w:id="198"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F23054">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F23054">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F23054">
        <w:rPr>
          <w:lang w:val="en-US"/>
        </w:rPr>
        <w:t>7.1</w:t>
      </w:r>
      <w:r w:rsidR="00B94E88" w:rsidRPr="003D662E">
        <w:rPr>
          <w:lang w:val="en-US"/>
        </w:rPr>
        <w:fldChar w:fldCharType="end"/>
      </w:r>
      <w:r w:rsidR="00B94E88" w:rsidRPr="003D662E">
        <w:rPr>
          <w:lang w:val="en-US"/>
        </w:rPr>
        <w:t>).</w:t>
      </w:r>
      <w:bookmarkEnd w:id="198"/>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Errors shall only be emitted if a component will fail to operate. If the component can compensate this, e.g., by falling back to some strategy or default plugin, then a warning is more adequate.</w:t>
      </w:r>
      <w:r w:rsidR="00870A32" w:rsidRPr="003D662E">
        <w:rPr>
          <w:lang w:val="en-US"/>
        </w:rPr>
        <w:t xml:space="preserve"> </w:t>
      </w:r>
    </w:p>
    <w:p w14:paraId="39FC96C3" w14:textId="0DFBE0B8" w:rsidR="006E0629"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12E8AAE5" w14:textId="0C489086" w:rsidR="0057339F" w:rsidRDefault="0057339F" w:rsidP="0051335B">
      <w:pPr>
        <w:pStyle w:val="ListParagraph"/>
        <w:numPr>
          <w:ilvl w:val="0"/>
          <w:numId w:val="15"/>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39E364D5" w:rsidR="002D1256" w:rsidRPr="003D662E" w:rsidRDefault="002D1256" w:rsidP="0051335B">
      <w:pPr>
        <w:pStyle w:val="ListParagraph"/>
        <w:numPr>
          <w:ilvl w:val="0"/>
          <w:numId w:val="15"/>
        </w:numPr>
        <w:ind w:left="851" w:hanging="425"/>
        <w:jc w:val="both"/>
        <w:rPr>
          <w:lang w:val="en-US"/>
        </w:rPr>
      </w:pPr>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9" w:name="_Ref69735835"/>
      <w:bookmarkStart w:id="200" w:name="_Toc148037165"/>
      <w:r w:rsidRPr="003D662E">
        <w:rPr>
          <w:lang w:val="en-US"/>
        </w:rPr>
        <w:t>A</w:t>
      </w:r>
      <w:r w:rsidR="006320E7" w:rsidRPr="003D662E">
        <w:rPr>
          <w:lang w:val="en-US"/>
        </w:rPr>
        <w:t>sset Administration Shells</w:t>
      </w:r>
      <w:bookmarkEnd w:id="199"/>
      <w:bookmarkEnd w:id="200"/>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6CC65CD2" w:rsidR="005E022A" w:rsidRDefault="00FF2B8F" w:rsidP="005E022A">
      <w:pPr>
        <w:pStyle w:val="ListParagraph"/>
        <w:numPr>
          <w:ilvl w:val="0"/>
          <w:numId w:val="71"/>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5E022A">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5E022A">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63F9E4BE" w14:textId="77777777" w:rsidR="00496A2A" w:rsidRPr="000133D3" w:rsidRDefault="00496A2A" w:rsidP="00496A2A">
      <w:pPr>
        <w:pStyle w:val="ListParagraph"/>
        <w:numPr>
          <w:ilvl w:val="0"/>
          <w:numId w:val="71"/>
        </w:numPr>
        <w:jc w:val="both"/>
        <w:rPr>
          <w:lang w:val="en-GB"/>
        </w:rPr>
      </w:pPr>
      <w:r>
        <w:rPr>
          <w:lang w:val="en-GB"/>
        </w:rPr>
        <w:t xml:space="preserve">IDTA 02023-0-9 Product Carbon Footprint </w:t>
      </w:r>
      <w:r>
        <w:rPr>
          <w:lang w:val="en-US"/>
        </w:rPr>
        <w:t>[48]</w:t>
      </w:r>
    </w:p>
    <w:p w14:paraId="4ADDD9FB" w14:textId="75CEDAC3" w:rsidR="005E022A" w:rsidRDefault="005E022A" w:rsidP="005E022A">
      <w:pPr>
        <w:pStyle w:val="ListParagraph"/>
        <w:numPr>
          <w:ilvl w:val="0"/>
          <w:numId w:val="71"/>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1BAB4EA6" w14:textId="225E9CD2" w:rsid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075C4378"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F23054" w:rsidRPr="003D662E">
        <w:rPr>
          <w:lang w:val="en-US"/>
        </w:rPr>
        <w:t xml:space="preserve">Figure </w:t>
      </w:r>
      <w:r w:rsidR="00F23054">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F23054">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66C01F12" w:rsidR="003E3691" w:rsidRPr="003D662E" w:rsidRDefault="003D1F98" w:rsidP="0051335B">
      <w:pPr>
        <w:pStyle w:val="ListParagraph"/>
        <w:numPr>
          <w:ilvl w:val="0"/>
          <w:numId w:val="40"/>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F23054">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5E25FAD8" w:rsidR="00DA338D" w:rsidRPr="003D662E" w:rsidRDefault="00DA338D" w:rsidP="0006519A">
      <w:pPr>
        <w:pStyle w:val="Caption"/>
        <w:ind w:left="766"/>
        <w:jc w:val="center"/>
        <w:rPr>
          <w:lang w:val="en-US"/>
        </w:rPr>
      </w:pPr>
      <w:bookmarkStart w:id="201"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39</w:t>
      </w:r>
      <w:r w:rsidRPr="003D662E">
        <w:rPr>
          <w:noProof/>
        </w:rPr>
        <w:fldChar w:fldCharType="end"/>
      </w:r>
      <w:bookmarkEnd w:id="201"/>
      <w:r w:rsidRPr="003D662E">
        <w:rPr>
          <w:lang w:val="en-US"/>
        </w:rPr>
        <w:t>: AAS structure of the platform</w:t>
      </w:r>
      <w:r w:rsidR="00E12D54" w:rsidRPr="003D662E">
        <w:rPr>
          <w:lang w:val="en-US"/>
        </w:rPr>
        <w:t xml:space="preserve"> (preliminary, incomplete)</w:t>
      </w:r>
    </w:p>
    <w:p w14:paraId="524E7C76" w14:textId="3731BE74"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493260"/>
                    </a:xfrm>
                    <a:prstGeom prst="rect">
                      <a:avLst/>
                    </a:prstGeom>
                  </pic:spPr>
                </pic:pic>
              </a:graphicData>
            </a:graphic>
          </wp:inline>
        </w:drawing>
      </w:r>
    </w:p>
    <w:p w14:paraId="2E836A0F" w14:textId="70C0D9F7" w:rsidR="00444BD8" w:rsidRPr="003D662E" w:rsidRDefault="00444BD8" w:rsidP="00444BD8">
      <w:pPr>
        <w:pStyle w:val="Caption"/>
        <w:jc w:val="center"/>
        <w:rPr>
          <w:lang w:val="en-US"/>
        </w:rPr>
      </w:pPr>
      <w:bookmarkStart w:id="202"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40</w:t>
      </w:r>
      <w:r w:rsidRPr="003D662E">
        <w:fldChar w:fldCharType="end"/>
      </w:r>
      <w:bookmarkEnd w:id="202"/>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3DD80A00"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F23054">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F23054">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3" w:name="_Ref69735914"/>
      <w:bookmarkStart w:id="204" w:name="_Ref77163195"/>
      <w:bookmarkStart w:id="205" w:name="_Ref77173224"/>
      <w:bookmarkStart w:id="206" w:name="_Ref77216166"/>
      <w:bookmarkStart w:id="207" w:name="_Ref77593418"/>
      <w:bookmarkStart w:id="208" w:name="_Toc148037166"/>
      <w:r w:rsidRPr="003D662E">
        <w:rPr>
          <w:lang w:val="en-US"/>
        </w:rPr>
        <w:t>Platform Configuration</w:t>
      </w:r>
      <w:bookmarkEnd w:id="192"/>
      <w:bookmarkEnd w:id="203"/>
      <w:bookmarkEnd w:id="204"/>
      <w:bookmarkEnd w:id="205"/>
      <w:bookmarkEnd w:id="206"/>
      <w:bookmarkEnd w:id="207"/>
      <w:bookmarkEnd w:id="208"/>
    </w:p>
    <w:p w14:paraId="4F10AE1E" w14:textId="62EAE0F9"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F23054">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F23054">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F23054">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F23054">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F23054">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F23054">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F23054">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F23054">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F23054">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F23054">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F23054">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2176CA5A"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F23054">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76F745B0"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F23054" w:rsidRPr="003D662E">
        <w:rPr>
          <w:lang w:val="en-US"/>
        </w:rPr>
        <w:t xml:space="preserve">Figure </w:t>
      </w:r>
      <w:r w:rsidR="00F23054">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5"/>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22545547" w:rsidR="007D5FC0" w:rsidRPr="003D662E" w:rsidRDefault="007D5FC0" w:rsidP="007D5FC0">
      <w:pPr>
        <w:pStyle w:val="Caption"/>
        <w:jc w:val="center"/>
        <w:rPr>
          <w:lang w:val="en-US"/>
        </w:rPr>
      </w:pPr>
      <w:bookmarkStart w:id="209"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41</w:t>
      </w:r>
      <w:r w:rsidRPr="003D662E">
        <w:fldChar w:fldCharType="end"/>
      </w:r>
      <w:bookmarkEnd w:id="209"/>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061E67C5"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F23054">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F23054">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567D2EE6"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F23054">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537C5E87" w:rsidR="00857167" w:rsidRPr="003D662E" w:rsidRDefault="00857167" w:rsidP="00857167">
      <w:pPr>
        <w:pStyle w:val="Caption"/>
        <w:jc w:val="center"/>
        <w:rPr>
          <w:lang w:val="en-DE"/>
        </w:rPr>
      </w:pPr>
      <w:bookmarkStart w:id="210"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42</w:t>
      </w:r>
      <w:r w:rsidRPr="003D662E">
        <w:fldChar w:fldCharType="end"/>
      </w:r>
      <w:bookmarkEnd w:id="210"/>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03DC7903" w:rsidR="00962D3F" w:rsidRPr="003D662E" w:rsidRDefault="00857167" w:rsidP="00A65A3C">
      <w:pPr>
        <w:jc w:val="both"/>
        <w:rPr>
          <w:lang w:val="en-US"/>
        </w:rPr>
      </w:pPr>
      <w:r w:rsidRPr="003D662E">
        <w:rPr>
          <w:lang w:val="en-US"/>
        </w:rPr>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6"/>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50F78849" w:rsidR="00611C3D" w:rsidRPr="003D662E" w:rsidRDefault="00611C3D" w:rsidP="00611C3D">
      <w:pPr>
        <w:pStyle w:val="Caption"/>
        <w:jc w:val="center"/>
        <w:rPr>
          <w:lang w:val="en-US"/>
        </w:rPr>
      </w:pPr>
      <w:bookmarkStart w:id="211"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43</w:t>
      </w:r>
      <w:r w:rsidRPr="003D662E">
        <w:fldChar w:fldCharType="end"/>
      </w:r>
      <w:bookmarkEnd w:id="211"/>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049532FE"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1E3064A1" w:rsidR="00C91CBB" w:rsidRPr="003D662E" w:rsidRDefault="00C91CBB" w:rsidP="00C91CBB">
      <w:pPr>
        <w:pStyle w:val="Caption"/>
        <w:jc w:val="center"/>
        <w:rPr>
          <w:lang w:val="en-US"/>
        </w:rPr>
      </w:pPr>
      <w:bookmarkStart w:id="212"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44</w:t>
      </w:r>
      <w:r w:rsidRPr="003D662E">
        <w:fldChar w:fldCharType="end"/>
      </w:r>
      <w:bookmarkEnd w:id="212"/>
      <w:r w:rsidRPr="003D662E">
        <w:rPr>
          <w:lang w:val="en-US"/>
        </w:rPr>
        <w:t>: Final part of the simple platform configuration.</w:t>
      </w:r>
    </w:p>
    <w:p w14:paraId="0B2CC62F" w14:textId="1505553C"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F23054" w:rsidRPr="003D662E">
        <w:rPr>
          <w:lang w:val="en-US"/>
        </w:rPr>
        <w:t xml:space="preserve">Figure </w:t>
      </w:r>
      <w:r w:rsidR="00F23054">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7191B69F"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F23054">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3" w:name="_Ref88386145"/>
      <w:bookmarkStart w:id="214" w:name="_Ref116468894"/>
      <w:bookmarkStart w:id="215" w:name="_Toc148037167"/>
      <w:r w:rsidRPr="003D662E">
        <w:rPr>
          <w:lang w:val="en-US"/>
        </w:rPr>
        <w:t>Modeling</w:t>
      </w:r>
      <w:r w:rsidR="00112ED7" w:rsidRPr="003D662E">
        <w:rPr>
          <w:lang w:val="en-US"/>
        </w:rPr>
        <w:t xml:space="preserve"> </w:t>
      </w:r>
      <w:bookmarkEnd w:id="213"/>
      <w:r w:rsidR="00413890" w:rsidRPr="003D662E">
        <w:rPr>
          <w:lang w:val="en-US"/>
        </w:rPr>
        <w:t>Patterns</w:t>
      </w:r>
      <w:bookmarkEnd w:id="214"/>
      <w:bookmarkEnd w:id="215"/>
    </w:p>
    <w:p w14:paraId="36F9A3C4" w14:textId="0C245219"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6A9CC6DF" w:rsidR="00E5519D" w:rsidRPr="003D662E" w:rsidRDefault="00C072A1" w:rsidP="00C072A1">
      <w:pPr>
        <w:pStyle w:val="Caption"/>
        <w:jc w:val="center"/>
        <w:rPr>
          <w:lang w:val="en-US"/>
        </w:rPr>
      </w:pPr>
      <w:bookmarkStart w:id="216"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45</w:t>
      </w:r>
      <w:r w:rsidRPr="003D662E">
        <w:fldChar w:fldCharType="end"/>
      </w:r>
      <w:bookmarkEnd w:id="216"/>
      <w:r w:rsidRPr="003D662E">
        <w:rPr>
          <w:lang w:val="en-US"/>
        </w:rPr>
        <w:t>: IVML model pattern for simple alternatives without detailing properties.</w:t>
      </w:r>
    </w:p>
    <w:p w14:paraId="019AF21D" w14:textId="63770EC1"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F23054" w:rsidRPr="003D662E">
        <w:rPr>
          <w:lang w:val="en-US"/>
        </w:rPr>
        <w:t xml:space="preserve">Figure </w:t>
      </w:r>
      <w:r w:rsidR="00F23054">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53AF3C7D" w:rsidR="00C072A1" w:rsidRPr="003D662E" w:rsidRDefault="00C072A1" w:rsidP="006811B3">
      <w:pPr>
        <w:pStyle w:val="Caption"/>
        <w:jc w:val="center"/>
        <w:rPr>
          <w:lang w:val="en-US"/>
        </w:rPr>
      </w:pPr>
      <w:bookmarkStart w:id="217"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46</w:t>
      </w:r>
      <w:r w:rsidRPr="003D662E">
        <w:fldChar w:fldCharType="end"/>
      </w:r>
      <w:bookmarkEnd w:id="217"/>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5E52AB96"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F23054" w:rsidRPr="003D662E">
        <w:rPr>
          <w:lang w:val="en-US"/>
        </w:rPr>
        <w:t xml:space="preserve">Figure </w:t>
      </w:r>
      <w:r w:rsidR="00F23054">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12B5D349" w:rsidR="00B37CE4" w:rsidRPr="003D662E" w:rsidRDefault="00B37CE4" w:rsidP="00B37CE4">
      <w:pPr>
        <w:pStyle w:val="Caption"/>
        <w:jc w:val="center"/>
        <w:rPr>
          <w:lang w:val="en-US"/>
        </w:rPr>
      </w:pPr>
      <w:bookmarkStart w:id="218"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47</w:t>
      </w:r>
      <w:r w:rsidRPr="003D662E">
        <w:fldChar w:fldCharType="end"/>
      </w:r>
      <w:bookmarkEnd w:id="218"/>
      <w:r w:rsidRPr="003D662E">
        <w:rPr>
          <w:lang w:val="en-US"/>
        </w:rPr>
        <w:t>: Model structure for openness and extensibility.</w:t>
      </w:r>
    </w:p>
    <w:p w14:paraId="7D2DAD81" w14:textId="536E51EB"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F23054" w:rsidRPr="003D662E">
        <w:rPr>
          <w:lang w:val="en-US"/>
        </w:rPr>
        <w:t xml:space="preserve">Figure </w:t>
      </w:r>
      <w:r w:rsidR="00F23054">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7"/>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5EE2EA31" w:rsidR="00507BCA" w:rsidRPr="003D662E" w:rsidRDefault="00507BCA" w:rsidP="00507BCA">
      <w:pPr>
        <w:pStyle w:val="Caption"/>
        <w:jc w:val="center"/>
        <w:rPr>
          <w:lang w:val="en-US"/>
        </w:rPr>
      </w:pPr>
      <w:bookmarkStart w:id="219"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48</w:t>
      </w:r>
      <w:r w:rsidRPr="003D662E">
        <w:fldChar w:fldCharType="end"/>
      </w:r>
      <w:bookmarkEnd w:id="219"/>
      <w:r w:rsidRPr="003D662E">
        <w:rPr>
          <w:lang w:val="en-US"/>
        </w:rPr>
        <w:t>: Meta-model concepts for defining services and alternatives.</w:t>
      </w:r>
    </w:p>
    <w:p w14:paraId="4DB511D9" w14:textId="5A6B83DA"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F23054" w:rsidRPr="003D662E">
        <w:rPr>
          <w:lang w:val="en-US"/>
        </w:rPr>
        <w:t xml:space="preserve">Figure </w:t>
      </w:r>
      <w:r w:rsidR="00F23054">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337E931D"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F23054" w:rsidRPr="003D662E">
        <w:rPr>
          <w:lang w:val="en-US"/>
        </w:rPr>
        <w:t xml:space="preserve">Figure </w:t>
      </w:r>
      <w:r w:rsidR="00F23054">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54902FCE"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F23054" w:rsidRPr="003D662E">
        <w:rPr>
          <w:lang w:val="en-GB"/>
        </w:rPr>
        <w:t xml:space="preserve">Figure </w:t>
      </w:r>
      <w:r w:rsidR="00F23054">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F23054">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F23054">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27C3CB6B" w:rsidR="001D3933" w:rsidRPr="003D662E" w:rsidRDefault="001D3933" w:rsidP="001D3933">
      <w:pPr>
        <w:pStyle w:val="Caption"/>
        <w:jc w:val="center"/>
        <w:rPr>
          <w:lang w:val="en-GB"/>
        </w:rPr>
      </w:pPr>
      <w:bookmarkStart w:id="220"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F23054">
        <w:rPr>
          <w:noProof/>
          <w:lang w:val="en-GB"/>
        </w:rPr>
        <w:t>49</w:t>
      </w:r>
      <w:r w:rsidRPr="003D662E">
        <w:fldChar w:fldCharType="end"/>
      </w:r>
      <w:bookmarkEnd w:id="220"/>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02B47024"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F23054" w:rsidRPr="003D662E">
        <w:rPr>
          <w:lang w:val="en-US"/>
        </w:rPr>
        <w:t xml:space="preserve">Figure </w:t>
      </w:r>
      <w:r w:rsidR="00F23054">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5012FA00"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F23054" w:rsidRPr="003D662E">
        <w:rPr>
          <w:lang w:val="en-US"/>
        </w:rPr>
        <w:t xml:space="preserve">Figure </w:t>
      </w:r>
      <w:r w:rsidR="00F23054">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317BD670"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F23054" w:rsidRPr="003D662E">
        <w:rPr>
          <w:lang w:val="en-US"/>
        </w:rPr>
        <w:t xml:space="preserve">Figure </w:t>
      </w:r>
      <w:r w:rsidR="00F23054">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F23054" w:rsidRPr="003D662E">
        <w:rPr>
          <w:lang w:val="en-US"/>
        </w:rPr>
        <w:t xml:space="preserve">Figure </w:t>
      </w:r>
      <w:r w:rsidR="00F23054">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2F0B0D89"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F23054">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F23054">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16C88ED8" w:rsidR="005705D6" w:rsidRPr="003D662E" w:rsidRDefault="00991409" w:rsidP="00991409">
      <w:pPr>
        <w:pStyle w:val="Caption"/>
        <w:jc w:val="center"/>
        <w:rPr>
          <w:lang w:val="en-US"/>
        </w:rPr>
      </w:pPr>
      <w:bookmarkStart w:id="221"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50</w:t>
      </w:r>
      <w:r w:rsidRPr="003D662E">
        <w:fldChar w:fldCharType="end"/>
      </w:r>
      <w:bookmarkEnd w:id="221"/>
      <w:r w:rsidRPr="003D662E">
        <w:rPr>
          <w:lang w:val="en-US"/>
        </w:rPr>
        <w:t>: Instance view on a platform application.</w:t>
      </w:r>
    </w:p>
    <w:p w14:paraId="3F2919A1" w14:textId="22991AF6"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F23054" w:rsidRPr="003D662E">
        <w:rPr>
          <w:lang w:val="en-US"/>
        </w:rPr>
        <w:t xml:space="preserve">Figure </w:t>
      </w:r>
      <w:r w:rsidR="00F23054">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4D6CFB55" w:rsidR="0007222B" w:rsidRPr="003D662E" w:rsidRDefault="0007222B" w:rsidP="0007222B">
      <w:pPr>
        <w:pStyle w:val="Caption"/>
        <w:jc w:val="center"/>
        <w:rPr>
          <w:lang w:val="en-US"/>
        </w:rPr>
      </w:pPr>
      <w:bookmarkStart w:id="222"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51</w:t>
      </w:r>
      <w:r w:rsidRPr="003D662E">
        <w:fldChar w:fldCharType="end"/>
      </w:r>
      <w:bookmarkEnd w:id="222"/>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3" w:name="_Ref116469092"/>
      <w:bookmarkStart w:id="224" w:name="_Toc148037168"/>
      <w:bookmarkStart w:id="225" w:name="_Ref88386200"/>
      <w:bookmarkStart w:id="226" w:name="_Ref102576465"/>
      <w:r w:rsidRPr="003D662E">
        <w:rPr>
          <w:lang w:val="en-US"/>
        </w:rPr>
        <w:t>Configuration Model Structure</w:t>
      </w:r>
      <w:bookmarkEnd w:id="223"/>
      <w:bookmarkEnd w:id="224"/>
    </w:p>
    <w:p w14:paraId="6D3B3F97" w14:textId="32A7CBDB"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F23054" w:rsidRPr="003D662E">
        <w:rPr>
          <w:lang w:val="en-US"/>
        </w:rPr>
        <w:t xml:space="preserve">Figure </w:t>
      </w:r>
      <w:r w:rsidR="00F23054">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7" w:name="_Hlk116468215"/>
      <w:r w:rsidR="007571EA" w:rsidRPr="003D662E">
        <w:rPr>
          <w:rFonts w:ascii="Consolas" w:hAnsi="Consolas"/>
          <w:lang w:val="en-US"/>
        </w:rPr>
        <w:t>MetaConcepts</w:t>
      </w:r>
      <w:bookmarkEnd w:id="227"/>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F23054">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20FCD1ED"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F23054" w:rsidRPr="003D662E">
        <w:rPr>
          <w:lang w:val="en-US"/>
        </w:rPr>
        <w:t xml:space="preserve">Figure </w:t>
      </w:r>
      <w:r w:rsidR="00F23054">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0C5E81AA"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19136D">
      <w:pPr>
        <w:pStyle w:val="ListParagraph"/>
        <w:numPr>
          <w:ilvl w:val="0"/>
          <w:numId w:val="70"/>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8"/>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19136D">
      <w:pPr>
        <w:pStyle w:val="ListParagraph"/>
        <w:numPr>
          <w:ilvl w:val="0"/>
          <w:numId w:val="70"/>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19136D">
      <w:pPr>
        <w:pStyle w:val="ListParagraph"/>
        <w:numPr>
          <w:ilvl w:val="0"/>
          <w:numId w:val="70"/>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8" w:name="_Ref116976276"/>
      <w:bookmarkStart w:id="229" w:name="_Toc148037169"/>
      <w:bookmarkStart w:id="230" w:name="_Ref116469139"/>
      <w:r w:rsidRPr="003D662E">
        <w:rPr>
          <w:lang w:val="en-US"/>
        </w:rPr>
        <w:t>Support for Standardized Connectors/Protocols</w:t>
      </w:r>
      <w:bookmarkEnd w:id="228"/>
      <w:bookmarkEnd w:id="229"/>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9"/>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31" w:name="_Ref143412808"/>
      <w:bookmarkStart w:id="232" w:name="_Toc148037170"/>
      <w:bookmarkStart w:id="233" w:name="_Ref120789183"/>
      <w:r>
        <w:rPr>
          <w:lang w:val="en-US"/>
        </w:rPr>
        <w:t>Selected Configuration Elements</w:t>
      </w:r>
      <w:bookmarkEnd w:id="231"/>
      <w:bookmarkEnd w:id="232"/>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10"/>
      </w:r>
      <w:r w:rsidR="00031E18" w:rsidRPr="008E7CE1">
        <w:rPr>
          <w:lang w:val="en-US"/>
        </w:rPr>
        <w:t>.</w:t>
      </w:r>
    </w:p>
    <w:p w14:paraId="00DB4E78" w14:textId="59DA0CB3" w:rsidR="00DB7D99" w:rsidRDefault="00CE2AB5" w:rsidP="00DE277D">
      <w:pPr>
        <w:pStyle w:val="Heading3"/>
        <w:rPr>
          <w:lang w:val="en-US"/>
        </w:rPr>
      </w:pPr>
      <w:bookmarkStart w:id="234" w:name="_Toc148037171"/>
      <w:r>
        <w:rPr>
          <w:lang w:val="en-US"/>
        </w:rPr>
        <w:t>Primitive</w:t>
      </w:r>
      <w:r w:rsidR="005D497C">
        <w:rPr>
          <w:lang w:val="en-US"/>
        </w:rPr>
        <w:t xml:space="preserve"> </w:t>
      </w:r>
      <w:r>
        <w:rPr>
          <w:lang w:val="en-US"/>
        </w:rPr>
        <w:t>T</w:t>
      </w:r>
      <w:r w:rsidR="005D497C">
        <w:rPr>
          <w:lang w:val="en-US"/>
        </w:rPr>
        <w:t>ypes</w:t>
      </w:r>
      <w:bookmarkEnd w:id="234"/>
    </w:p>
    <w:p w14:paraId="2CAA0594" w14:textId="4F407023"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F23054" w:rsidRPr="003D662E">
        <w:rPr>
          <w:lang w:val="en-US"/>
        </w:rPr>
        <w:t xml:space="preserve">Figure </w:t>
      </w:r>
      <w:r w:rsidR="00F23054">
        <w:rPr>
          <w:noProof/>
          <w:lang w:val="en-US"/>
        </w:rPr>
        <w:t>53</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26FC2FCE" w:rsidR="00C74FF1" w:rsidRPr="005D497C" w:rsidRDefault="00C74FF1" w:rsidP="0086277F">
      <w:pPr>
        <w:pStyle w:val="Caption"/>
        <w:jc w:val="center"/>
        <w:rPr>
          <w:lang w:val="en-US"/>
        </w:rPr>
      </w:pPr>
      <w:bookmarkStart w:id="235"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53</w:t>
      </w:r>
      <w:r w:rsidRPr="003D662E">
        <w:fldChar w:fldCharType="end"/>
      </w:r>
      <w:bookmarkEnd w:id="235"/>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6" w:name="_Toc148037172"/>
      <w:r>
        <w:rPr>
          <w:lang w:val="en-US"/>
        </w:rPr>
        <w:t>Record</w:t>
      </w:r>
      <w:r w:rsidR="00DE277D">
        <w:rPr>
          <w:lang w:val="en-US"/>
        </w:rPr>
        <w:t>Type</w:t>
      </w:r>
      <w:r w:rsidR="00C74FF1">
        <w:rPr>
          <w:lang w:val="en-US"/>
        </w:rPr>
        <w:t xml:space="preserve"> and Field</w:t>
      </w:r>
      <w:bookmarkEnd w:id="236"/>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253DC71C"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F23054" w:rsidRPr="003D662E">
        <w:rPr>
          <w:lang w:val="en-US"/>
        </w:rPr>
        <w:t xml:space="preserve">Table </w:t>
      </w:r>
      <w:r w:rsidR="00F23054">
        <w:rPr>
          <w:noProof/>
          <w:lang w:val="en-US"/>
        </w:rPr>
        <w:t>7</w:t>
      </w:r>
      <w:r w:rsidRPr="00D7567C">
        <w:rPr>
          <w:lang w:val="en-US"/>
        </w:rPr>
        <w:fldChar w:fldCharType="end"/>
      </w:r>
      <w:r w:rsidRPr="00D7567C">
        <w:rPr>
          <w:lang w:val="en-US"/>
        </w:rPr>
        <w:t>.</w:t>
      </w:r>
    </w:p>
    <w:p w14:paraId="7B2C4BD4" w14:textId="2ECE2953" w:rsidR="0031136E" w:rsidRPr="003D662E" w:rsidRDefault="0031136E" w:rsidP="0031136E">
      <w:pPr>
        <w:pStyle w:val="Caption"/>
        <w:jc w:val="center"/>
        <w:rPr>
          <w:lang w:val="en-US"/>
        </w:rPr>
      </w:pPr>
      <w:bookmarkStart w:id="237"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23054">
        <w:rPr>
          <w:noProof/>
          <w:lang w:val="en-US"/>
        </w:rPr>
        <w:t>7</w:t>
      </w:r>
      <w:r w:rsidRPr="003D662E">
        <w:fldChar w:fldCharType="end"/>
      </w:r>
      <w:bookmarkEnd w:id="237"/>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FB4408"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B4408"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B4408"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11"/>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8" w:name="_Ref147497090"/>
      <w:bookmarkStart w:id="239" w:name="_Toc148037173"/>
      <w:r>
        <w:rPr>
          <w:lang w:val="en-US"/>
        </w:rPr>
        <w:t>Service</w:t>
      </w:r>
      <w:r w:rsidR="00E97A8F">
        <w:rPr>
          <w:lang w:val="en-US"/>
        </w:rPr>
        <w:t>s</w:t>
      </w:r>
      <w:bookmarkEnd w:id="238"/>
      <w:bookmarkEnd w:id="239"/>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7B4F3249" w:rsidR="00685581" w:rsidRPr="002D652C" w:rsidRDefault="00685581" w:rsidP="002D652C">
      <w:pPr>
        <w:pStyle w:val="Caption"/>
        <w:jc w:val="center"/>
        <w:rPr>
          <w:lang w:val="en-US"/>
        </w:rPr>
      </w:pPr>
      <w:bookmarkStart w:id="240"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54</w:t>
      </w:r>
      <w:r w:rsidRPr="003D662E">
        <w:fldChar w:fldCharType="end"/>
      </w:r>
      <w:bookmarkEnd w:id="240"/>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41365417"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F23054" w:rsidRPr="003D662E">
        <w:rPr>
          <w:lang w:val="en-US"/>
        </w:rPr>
        <w:t xml:space="preserve">Figure </w:t>
      </w:r>
      <w:r w:rsidR="00F23054">
        <w:rPr>
          <w:noProof/>
          <w:lang w:val="en-US"/>
        </w:rPr>
        <w:t>54</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11AAC914"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23054">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FB4408"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4408"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4408"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FB4408"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4408"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FB4408"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FB4408"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4408"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9B3073" w:rsidRPr="009B3073" w14:paraId="5A76895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8BC8357" w14:textId="287DCC0E" w:rsidR="009B3073" w:rsidRPr="009B3073" w:rsidRDefault="009B3073" w:rsidP="005B23E6">
            <w:pPr>
              <w:rPr>
                <w:rFonts w:cstheme="minorHAnsi"/>
                <w:b w:val="0"/>
                <w:lang w:val="en-US"/>
              </w:rPr>
            </w:pPr>
            <w:r w:rsidRPr="009B3073">
              <w:rPr>
                <w:rFonts w:cstheme="minorHAnsi"/>
                <w:b w:val="0"/>
                <w:lang w:val="en-US"/>
              </w:rPr>
              <w:t>plugins</w:t>
            </w:r>
          </w:p>
        </w:tc>
        <w:tc>
          <w:tcPr>
            <w:tcW w:w="1744" w:type="dxa"/>
          </w:tcPr>
          <w:p w14:paraId="63075BCD" w14:textId="3ACB3194" w:rsidR="009B3073" w:rsidRPr="00FD324B"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ServiceBase</w:t>
            </w:r>
          </w:p>
        </w:tc>
        <w:tc>
          <w:tcPr>
            <w:tcW w:w="3766" w:type="dxa"/>
          </w:tcPr>
          <w:p w14:paraId="2C59A4FC" w14:textId="67A44321" w:rsidR="009B3073" w:rsidRPr="005B23E6"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plugins used, e.g., to use the AAS factory from the specified plugin instead of the default factory.</w:t>
            </w:r>
          </w:p>
        </w:tc>
        <w:tc>
          <w:tcPr>
            <w:tcW w:w="1218" w:type="dxa"/>
          </w:tcPr>
          <w:p w14:paraId="061B2567" w14:textId="2D3EA4B4" w:rsidR="009B3073"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4408"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4408"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4408"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4408"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4408"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4408"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4408"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4408"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FB4408"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4408"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FB4408"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B4408"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41" w:name="_Toc148037174"/>
      <w:r>
        <w:rPr>
          <w:lang w:val="en-US"/>
        </w:rPr>
        <w:t>Server</w:t>
      </w:r>
      <w:r w:rsidR="00320447">
        <w:rPr>
          <w:lang w:val="en-US"/>
        </w:rPr>
        <w:t>s</w:t>
      </w:r>
      <w:bookmarkEnd w:id="241"/>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3080C8CD"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F23054">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4DB35226"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F23054">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FB4408"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FB4408"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FB4408"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FB4408"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FB4408"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FB4408"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FB4408"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FB4408"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FB4408"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42"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42"/>
    </w:p>
    <w:p w14:paraId="094340CF" w14:textId="44EAABD6"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F23054">
        <w:rPr>
          <w:lang w:val="en-GB"/>
        </w:rPr>
        <w:t>3.3.6</w:t>
      </w:r>
      <w:r w:rsidR="00EF4010" w:rsidRPr="00D7567C">
        <w:rPr>
          <w:lang w:val="en-GB"/>
        </w:rPr>
        <w:fldChar w:fldCharType="end"/>
      </w:r>
      <w:r w:rsidR="00EF4010" w:rsidRPr="00D7567C">
        <w:rPr>
          <w:lang w:val="en-GB"/>
        </w:rPr>
        <w:t xml:space="preserve">) </w:t>
      </w:r>
      <w:r w:rsidRPr="00D7567C">
        <w:rPr>
          <w:lang w:val="en-GB"/>
        </w:rPr>
        <w:t xml:space="preserve">to be 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70C8BBF0"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23054">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B4408"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43"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43"/>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648C0CC9"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F23054" w:rsidRPr="003D662E">
        <w:rPr>
          <w:lang w:val="en-US"/>
        </w:rPr>
        <w:t xml:space="preserve">Table </w:t>
      </w:r>
      <w:r w:rsidR="00F23054">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04227935" w:rsidR="00686963" w:rsidRPr="003D662E" w:rsidRDefault="00686963" w:rsidP="00686963">
      <w:pPr>
        <w:pStyle w:val="Caption"/>
        <w:jc w:val="center"/>
        <w:rPr>
          <w:lang w:val="en-US"/>
        </w:rPr>
      </w:pPr>
      <w:bookmarkStart w:id="244"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23054">
        <w:rPr>
          <w:noProof/>
          <w:lang w:val="en-US"/>
        </w:rPr>
        <w:t>11</w:t>
      </w:r>
      <w:r w:rsidRPr="003D662E">
        <w:fldChar w:fldCharType="end"/>
      </w:r>
      <w:bookmarkEnd w:id="244"/>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FB4408"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FB4408"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5" w:name="_Toc148037177"/>
      <w:r>
        <w:rPr>
          <w:lang w:val="en-US"/>
        </w:rPr>
        <w:t>Parameters</w:t>
      </w:r>
      <w:bookmarkEnd w:id="245"/>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09A47C1F"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F23054" w:rsidRPr="003D662E">
        <w:rPr>
          <w:lang w:val="en-US"/>
        </w:rPr>
        <w:t xml:space="preserve">Table </w:t>
      </w:r>
      <w:r w:rsidR="00F23054">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2DAAF0CD" w:rsidR="00DB2A81" w:rsidRPr="003D662E" w:rsidRDefault="00DB2A81" w:rsidP="00DB2A81">
      <w:pPr>
        <w:pStyle w:val="Caption"/>
        <w:jc w:val="center"/>
        <w:rPr>
          <w:lang w:val="en-US"/>
        </w:rPr>
      </w:pPr>
      <w:bookmarkStart w:id="246"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23054">
        <w:rPr>
          <w:noProof/>
          <w:lang w:val="en-US"/>
        </w:rPr>
        <w:t>12</w:t>
      </w:r>
      <w:r w:rsidRPr="003D662E">
        <w:fldChar w:fldCharType="end"/>
      </w:r>
      <w:bookmarkEnd w:id="246"/>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FB4408"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FB4408"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FB4408"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7" w:name="_Toc148037178"/>
      <w:r>
        <w:rPr>
          <w:lang w:val="en-US"/>
        </w:rPr>
        <w:t>Connector</w:t>
      </w:r>
      <w:r w:rsidR="00E97A8F">
        <w:rPr>
          <w:lang w:val="en-US"/>
        </w:rPr>
        <w:t>s</w:t>
      </w:r>
      <w:bookmarkEnd w:id="247"/>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13B86214"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F23054" w:rsidRPr="003D662E">
        <w:rPr>
          <w:lang w:val="en-US"/>
        </w:rPr>
        <w:t xml:space="preserve">Figure </w:t>
      </w:r>
      <w:r w:rsidR="00F23054">
        <w:rPr>
          <w:noProof/>
          <w:lang w:val="en-US"/>
        </w:rPr>
        <w:t>55</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13439412" w:rsidR="00A47C71" w:rsidRPr="002D652C" w:rsidRDefault="00A47C71" w:rsidP="00A47C71">
      <w:pPr>
        <w:pStyle w:val="Caption"/>
        <w:jc w:val="center"/>
        <w:rPr>
          <w:lang w:val="en-US"/>
        </w:rPr>
      </w:pPr>
      <w:bookmarkStart w:id="248"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55</w:t>
      </w:r>
      <w:r w:rsidRPr="003D662E">
        <w:fldChar w:fldCharType="end"/>
      </w:r>
      <w:bookmarkEnd w:id="248"/>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33AC7784" w:rsidR="0031136E" w:rsidRDefault="0031136E" w:rsidP="0031136E">
      <w:pPr>
        <w:pStyle w:val="Caption"/>
        <w:jc w:val="center"/>
        <w:rPr>
          <w:lang w:val="en-US"/>
        </w:rPr>
      </w:pPr>
      <w:bookmarkStart w:id="249" w:name="_Ref193538086"/>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23054">
        <w:rPr>
          <w:noProof/>
          <w:lang w:val="en-US"/>
        </w:rPr>
        <w:t>13</w:t>
      </w:r>
      <w:r w:rsidRPr="003D662E">
        <w:fldChar w:fldCharType="end"/>
      </w:r>
      <w:bookmarkEnd w:id="249"/>
      <w:r w:rsidRPr="003D662E">
        <w:rPr>
          <w:lang w:val="en-US"/>
        </w:rPr>
        <w:t xml:space="preserve">: </w:t>
      </w:r>
      <w:r>
        <w:rPr>
          <w:lang w:val="en-US"/>
        </w:rPr>
        <w:t xml:space="preserve">Fields of the </w:t>
      </w:r>
      <w:r w:rsidR="00766BAA">
        <w:rPr>
          <w:lang w:val="en-US"/>
        </w:rPr>
        <w:t xml:space="preserve">basic </w:t>
      </w:r>
      <w:r w:rsidR="00E97A8F">
        <w:rPr>
          <w:lang w:val="en-US"/>
        </w:rPr>
        <w:t xml:space="preserve">connector </w:t>
      </w:r>
      <w:r>
        <w:rPr>
          <w:lang w:val="en-US"/>
        </w:rPr>
        <w:t>type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38"/>
        <w:gridCol w:w="1826"/>
        <w:gridCol w:w="4017"/>
        <w:gridCol w:w="1081"/>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FB4408"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FB4408"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FB4408"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FB4408"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FB4408"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02980005" w:rsidR="000253DF" w:rsidRPr="003D662E" w:rsidRDefault="00F21EC2"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FB4408"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3A022D86" w:rsidR="000253DF" w:rsidRPr="003D662E" w:rsidRDefault="00F21EC2"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46A09CEA" w:rsidR="000253DF" w:rsidRPr="003D662E" w:rsidRDefault="00F21EC2"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FB4408"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53442" w:rsidRPr="00FB4408" w14:paraId="4B09E97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FEA2304" w14:textId="24A7921E" w:rsidR="00153442" w:rsidRPr="00153442" w:rsidRDefault="00153442" w:rsidP="000253DF">
            <w:pPr>
              <w:rPr>
                <w:rFonts w:cstheme="minorHAnsi"/>
                <w:b w:val="0"/>
                <w:lang w:val="en-US"/>
              </w:rPr>
            </w:pPr>
            <w:r w:rsidRPr="00153442">
              <w:rPr>
                <w:rFonts w:cstheme="minorHAnsi"/>
                <w:b w:val="0"/>
                <w:lang w:val="en-US"/>
              </w:rPr>
              <w:t>dataTimeDiffProvider</w:t>
            </w:r>
          </w:p>
        </w:tc>
        <w:tc>
          <w:tcPr>
            <w:tcW w:w="1879" w:type="dxa"/>
          </w:tcPr>
          <w:p w14:paraId="144E1F5B" w14:textId="6ACE78C9" w:rsidR="00153442" w:rsidRDefault="00153442"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415A3CD" w14:textId="3552AC7D" w:rsidR="00153442" w:rsidRDefault="00153442"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plugins to adjust data ingestion time differences based on last data points data.</w:t>
            </w:r>
          </w:p>
        </w:tc>
        <w:tc>
          <w:tcPr>
            <w:tcW w:w="1096" w:type="dxa"/>
          </w:tcPr>
          <w:p w14:paraId="1D39BCBA" w14:textId="77777777" w:rsidR="00153442" w:rsidRPr="003D662E" w:rsidRDefault="00153442"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FB4408"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4ADE509D" w:rsidR="0031136E" w:rsidRDefault="0031136E" w:rsidP="00DE277D">
      <w:pPr>
        <w:rPr>
          <w:lang w:val="en-US"/>
        </w:rPr>
      </w:pPr>
    </w:p>
    <w:p w14:paraId="4DC768C8" w14:textId="27002B33" w:rsidR="00766BAA" w:rsidRDefault="00766BAA" w:rsidP="00766BAA">
      <w:pPr>
        <w:pStyle w:val="Caption"/>
        <w:jc w:val="center"/>
        <w:rPr>
          <w:lang w:val="en-US"/>
        </w:rPr>
      </w:pPr>
      <w:bookmarkStart w:id="250" w:name="_Ref19353785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23054">
        <w:rPr>
          <w:noProof/>
          <w:lang w:val="en-US"/>
        </w:rPr>
        <w:t>14</w:t>
      </w:r>
      <w:r w:rsidRPr="003D662E">
        <w:fldChar w:fldCharType="end"/>
      </w:r>
      <w:bookmarkEnd w:id="250"/>
      <w:r w:rsidRPr="003D662E">
        <w:rPr>
          <w:lang w:val="en-US"/>
        </w:rPr>
        <w:t xml:space="preserve">: </w:t>
      </w:r>
      <w:r>
        <w:rPr>
          <w:lang w:val="en-US"/>
        </w:rPr>
        <w:t xml:space="preserve">Fields of the channel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06F9527A"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C6485D2"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76EC4EC"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2F85607C"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2AD34B37"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D15A56" w14:paraId="4B2954C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ECB46FD" w14:textId="77777777" w:rsidR="00766BAA" w:rsidRDefault="00766BAA" w:rsidP="00B80572">
            <w:pPr>
              <w:rPr>
                <w:rFonts w:cstheme="minorHAnsi"/>
                <w:b w:val="0"/>
                <w:bCs w:val="0"/>
                <w:lang w:val="en-US"/>
              </w:rPr>
            </w:pPr>
            <w:r>
              <w:rPr>
                <w:rFonts w:cstheme="minorHAnsi"/>
                <w:b w:val="0"/>
                <w:bCs w:val="0"/>
                <w:lang w:val="en-US"/>
              </w:rPr>
              <w:t>machineFormatter</w:t>
            </w:r>
          </w:p>
        </w:tc>
        <w:tc>
          <w:tcPr>
            <w:tcW w:w="1879" w:type="dxa"/>
          </w:tcPr>
          <w:p w14:paraId="676F3DBC"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1A04FB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E1F8B21"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12C2ADD4"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BA6C77E" w14:textId="77777777" w:rsidR="00766BAA" w:rsidRDefault="00766BAA" w:rsidP="00B80572">
            <w:pPr>
              <w:rPr>
                <w:rFonts w:cstheme="minorHAnsi"/>
                <w:b w:val="0"/>
                <w:bCs w:val="0"/>
                <w:lang w:val="en-US"/>
              </w:rPr>
            </w:pPr>
            <w:r>
              <w:rPr>
                <w:rFonts w:cstheme="minorHAnsi"/>
                <w:b w:val="0"/>
                <w:bCs w:val="0"/>
                <w:lang w:val="en-US"/>
              </w:rPr>
              <w:t>machineParser</w:t>
            </w:r>
          </w:p>
        </w:tc>
        <w:tc>
          <w:tcPr>
            <w:tcW w:w="1879" w:type="dxa"/>
          </w:tcPr>
          <w:p w14:paraId="183FD4CA"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3D2FCB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303595D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3A27759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1936B7E" w14:textId="77777777" w:rsidR="00766BAA" w:rsidRDefault="00766BAA" w:rsidP="00B80572">
            <w:pPr>
              <w:rPr>
                <w:rFonts w:cstheme="minorHAnsi"/>
                <w:b w:val="0"/>
                <w:bCs w:val="0"/>
                <w:lang w:val="en-US"/>
              </w:rPr>
            </w:pPr>
            <w:r>
              <w:rPr>
                <w:rFonts w:cstheme="minorHAnsi"/>
                <w:b w:val="0"/>
                <w:bCs w:val="0"/>
                <w:lang w:val="en-US"/>
              </w:rPr>
              <w:t>inSerializerClass</w:t>
            </w:r>
          </w:p>
        </w:tc>
        <w:tc>
          <w:tcPr>
            <w:tcW w:w="1879" w:type="dxa"/>
          </w:tcPr>
          <w:p w14:paraId="1F8F939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21D16DD"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application data into external data. If given, supersedes </w:t>
            </w:r>
            <w:r w:rsidRPr="000551ED">
              <w:rPr>
                <w:rFonts w:ascii="Consolas" w:hAnsi="Consolas" w:cstheme="minorHAnsi"/>
                <w:lang w:val="en-US"/>
              </w:rPr>
              <w:t>machineFormatter</w:t>
            </w:r>
            <w:r>
              <w:rPr>
                <w:rFonts w:cstheme="minorHAnsi"/>
                <w:lang w:val="en-US"/>
              </w:rPr>
              <w:t>.</w:t>
            </w:r>
          </w:p>
        </w:tc>
        <w:tc>
          <w:tcPr>
            <w:tcW w:w="1096" w:type="dxa"/>
          </w:tcPr>
          <w:p w14:paraId="1102F96D"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348182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6D79F31" w14:textId="77777777" w:rsidR="00766BAA" w:rsidRDefault="00766BAA" w:rsidP="00B80572">
            <w:pPr>
              <w:rPr>
                <w:rFonts w:cstheme="minorHAnsi"/>
                <w:b w:val="0"/>
                <w:bCs w:val="0"/>
                <w:lang w:val="en-US"/>
              </w:rPr>
            </w:pPr>
            <w:r>
              <w:rPr>
                <w:rFonts w:cstheme="minorHAnsi"/>
                <w:b w:val="0"/>
                <w:bCs w:val="0"/>
                <w:lang w:val="en-US"/>
              </w:rPr>
              <w:t>outSerializerClass</w:t>
            </w:r>
          </w:p>
        </w:tc>
        <w:tc>
          <w:tcPr>
            <w:tcW w:w="1879" w:type="dxa"/>
          </w:tcPr>
          <w:p w14:paraId="6902D32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2C6B230F"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external data into application data.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252CD08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561FBFE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FD3F6A6" w14:textId="77777777" w:rsidR="00766BAA" w:rsidRDefault="00766BAA" w:rsidP="00B80572">
            <w:pPr>
              <w:rPr>
                <w:rFonts w:cstheme="minorHAnsi"/>
                <w:b w:val="0"/>
                <w:bCs w:val="0"/>
                <w:lang w:val="en-US"/>
              </w:rPr>
            </w:pPr>
            <w:r>
              <w:rPr>
                <w:rFonts w:cstheme="minorHAnsi"/>
                <w:b w:val="0"/>
                <w:bCs w:val="0"/>
                <w:lang w:val="en-US"/>
              </w:rPr>
              <w:t>inChannel</w:t>
            </w:r>
          </w:p>
        </w:tc>
        <w:tc>
          <w:tcPr>
            <w:tcW w:w="1879" w:type="dxa"/>
          </w:tcPr>
          <w:p w14:paraId="41AA0DA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3DAA738"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664DEA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B72800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13203F" w14:textId="77777777" w:rsidR="00766BAA" w:rsidRDefault="00766BAA" w:rsidP="00B80572">
            <w:pPr>
              <w:rPr>
                <w:rFonts w:cstheme="minorHAnsi"/>
                <w:b w:val="0"/>
                <w:bCs w:val="0"/>
                <w:lang w:val="en-US"/>
              </w:rPr>
            </w:pPr>
            <w:r>
              <w:rPr>
                <w:rFonts w:cstheme="minorHAnsi"/>
                <w:b w:val="0"/>
                <w:bCs w:val="0"/>
                <w:lang w:val="en-US"/>
              </w:rPr>
              <w:t>outChannel</w:t>
            </w:r>
          </w:p>
        </w:tc>
        <w:tc>
          <w:tcPr>
            <w:tcW w:w="1879" w:type="dxa"/>
          </w:tcPr>
          <w:p w14:paraId="47C8E45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00ED5E3D"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D45023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18403C" w14:paraId="5E8279EC"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2A54FB1" w14:textId="77777777" w:rsidR="00766BAA" w:rsidRDefault="00766BAA" w:rsidP="00B80572">
            <w:pPr>
              <w:rPr>
                <w:rFonts w:cstheme="minorHAnsi"/>
                <w:b w:val="0"/>
                <w:bCs w:val="0"/>
                <w:lang w:val="en-US"/>
              </w:rPr>
            </w:pPr>
            <w:r>
              <w:rPr>
                <w:rFonts w:cstheme="minorHAnsi"/>
                <w:b w:val="0"/>
                <w:bCs w:val="0"/>
                <w:lang w:val="en-US"/>
              </w:rPr>
              <w:t>outChannels</w:t>
            </w:r>
          </w:p>
        </w:tc>
        <w:tc>
          <w:tcPr>
            <w:tcW w:w="1879" w:type="dxa"/>
          </w:tcPr>
          <w:p w14:paraId="1AEEE044"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591E5590"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multiple name/pattern for data read from the external source. If given, supersedes </w:t>
            </w:r>
            <w:r w:rsidRPr="004B4963">
              <w:rPr>
                <w:rFonts w:ascii="Consolas" w:hAnsi="Consolas" w:cstheme="minorHAnsi"/>
                <w:lang w:val="en-US"/>
              </w:rPr>
              <w:t>outChannel</w:t>
            </w:r>
            <w:r>
              <w:rPr>
                <w:rFonts w:cstheme="minorHAnsi"/>
                <w:lang w:val="en-US"/>
              </w:rPr>
              <w:t>.</w:t>
            </w:r>
          </w:p>
        </w:tc>
        <w:tc>
          <w:tcPr>
            <w:tcW w:w="1096" w:type="dxa"/>
          </w:tcPr>
          <w:p w14:paraId="7BC56361"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46522" w14:textId="7423F0FC" w:rsidR="00766BAA" w:rsidRDefault="00766BAA" w:rsidP="00DE277D">
      <w:pPr>
        <w:rPr>
          <w:lang w:val="en-GB"/>
        </w:rPr>
      </w:pPr>
    </w:p>
    <w:p w14:paraId="21E0F7CC" w14:textId="3A6E577D" w:rsidR="00766BAA" w:rsidRDefault="00502266" w:rsidP="00502266">
      <w:pPr>
        <w:pStyle w:val="Caption"/>
        <w:jc w:val="center"/>
        <w:rPr>
          <w:lang w:val="en-GB"/>
        </w:rPr>
      </w:pPr>
      <w:r w:rsidRPr="00502266">
        <w:rPr>
          <w:lang w:val="en-GB"/>
        </w:rPr>
        <w:t xml:space="preserve">Table </w:t>
      </w:r>
      <w:r>
        <w:fldChar w:fldCharType="begin"/>
      </w:r>
      <w:r w:rsidRPr="00502266">
        <w:rPr>
          <w:lang w:val="en-GB"/>
        </w:rPr>
        <w:instrText xml:space="preserve"> SEQ Table \* ARABIC </w:instrText>
      </w:r>
      <w:r>
        <w:fldChar w:fldCharType="separate"/>
      </w:r>
      <w:r w:rsidR="00F23054">
        <w:rPr>
          <w:noProof/>
          <w:lang w:val="en-GB"/>
        </w:rPr>
        <w:t>15</w:t>
      </w:r>
      <w:r>
        <w:fldChar w:fldCharType="end"/>
      </w:r>
      <w:r w:rsidRPr="00502266">
        <w:rPr>
          <w:lang w:val="en-GB"/>
        </w:rPr>
        <w:t>:</w:t>
      </w:r>
      <w:r w:rsidRPr="00502266">
        <w:rPr>
          <w:lang w:val="en-US"/>
        </w:rPr>
        <w:t xml:space="preserve"> </w:t>
      </w:r>
      <w:r>
        <w:rPr>
          <w:lang w:val="en-US"/>
        </w:rPr>
        <w:t xml:space="preserve">Fields of the </w:t>
      </w:r>
      <w:r w:rsidR="00677132">
        <w:rPr>
          <w:lang w:val="en-US"/>
        </w:rPr>
        <w:t>AAS</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3C8DCB65"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CD114F4" w14:textId="77777777" w:rsidR="00766BAA" w:rsidRPr="003D662E" w:rsidRDefault="00766BAA" w:rsidP="00502266">
            <w:pPr>
              <w:jc w:val="cente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C1DAE41" w14:textId="77777777" w:rsidR="00766BAA"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59B2D6BE"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3CE51CC7"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FB4408" w14:paraId="4F8BF422"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18EC7CC" w14:textId="77777777" w:rsidR="00766BAA" w:rsidRDefault="00766BAA" w:rsidP="00B80572">
            <w:pPr>
              <w:rPr>
                <w:rFonts w:cstheme="minorHAnsi"/>
                <w:b w:val="0"/>
                <w:bCs w:val="0"/>
                <w:lang w:val="en-US"/>
              </w:rPr>
            </w:pPr>
            <w:r>
              <w:rPr>
                <w:rFonts w:cstheme="minorHAnsi"/>
                <w:b w:val="0"/>
                <w:bCs w:val="0"/>
                <w:lang w:val="en-US"/>
              </w:rPr>
              <w:t>registryHost</w:t>
            </w:r>
          </w:p>
        </w:tc>
        <w:tc>
          <w:tcPr>
            <w:tcW w:w="1879" w:type="dxa"/>
          </w:tcPr>
          <w:p w14:paraId="4D93BC0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37A1D128"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hostname of the AAS registry.</w:t>
            </w:r>
          </w:p>
        </w:tc>
        <w:tc>
          <w:tcPr>
            <w:tcW w:w="1096" w:type="dxa"/>
          </w:tcPr>
          <w:p w14:paraId="55E1B9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FB4408" w14:paraId="5A78C55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721A52D" w14:textId="77777777" w:rsidR="00766BAA" w:rsidRDefault="00766BAA" w:rsidP="00B80572">
            <w:pPr>
              <w:rPr>
                <w:rFonts w:cstheme="minorHAnsi"/>
                <w:b w:val="0"/>
                <w:bCs w:val="0"/>
                <w:lang w:val="en-US"/>
              </w:rPr>
            </w:pPr>
            <w:r>
              <w:rPr>
                <w:rFonts w:cstheme="minorHAnsi"/>
                <w:b w:val="0"/>
                <w:bCs w:val="0"/>
                <w:lang w:val="en-US"/>
              </w:rPr>
              <w:t>registryPort</w:t>
            </w:r>
          </w:p>
        </w:tc>
        <w:tc>
          <w:tcPr>
            <w:tcW w:w="1879" w:type="dxa"/>
          </w:tcPr>
          <w:p w14:paraId="70CA8D9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5A7607B"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port of the AAS registry.</w:t>
            </w:r>
          </w:p>
        </w:tc>
        <w:tc>
          <w:tcPr>
            <w:tcW w:w="1096" w:type="dxa"/>
          </w:tcPr>
          <w:p w14:paraId="212D1B30"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FB4408" w14:paraId="5B5941D6"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38AB8B" w14:textId="77777777" w:rsidR="00766BAA" w:rsidRDefault="00766BAA" w:rsidP="00B80572">
            <w:pPr>
              <w:rPr>
                <w:rFonts w:cstheme="minorHAnsi"/>
                <w:b w:val="0"/>
                <w:bCs w:val="0"/>
                <w:lang w:val="en-US"/>
              </w:rPr>
            </w:pPr>
            <w:r>
              <w:rPr>
                <w:rFonts w:cstheme="minorHAnsi"/>
                <w:b w:val="0"/>
                <w:bCs w:val="0"/>
                <w:lang w:val="en-US"/>
              </w:rPr>
              <w:t>idShortSpec</w:t>
            </w:r>
          </w:p>
        </w:tc>
        <w:tc>
          <w:tcPr>
            <w:tcW w:w="1879" w:type="dxa"/>
          </w:tcPr>
          <w:p w14:paraId="2719F22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96A8E6B" w14:textId="77777777" w:rsidR="00766BAA" w:rsidRPr="00283827"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name or Java regular expression denoting the AAS submodel (paths) acting as external source/sink.</w:t>
            </w:r>
          </w:p>
        </w:tc>
        <w:tc>
          <w:tcPr>
            <w:tcW w:w="1096" w:type="dxa"/>
          </w:tcPr>
          <w:p w14:paraId="77E65BB6"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524152A5" w14:textId="066FD358" w:rsidR="00677132" w:rsidRDefault="00677132" w:rsidP="00DE277D">
      <w:pPr>
        <w:rPr>
          <w:lang w:val="en-GB"/>
        </w:rPr>
      </w:pPr>
    </w:p>
    <w:p w14:paraId="0B0B7EC2" w14:textId="4EB4DA28"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F23054">
        <w:rPr>
          <w:noProof/>
          <w:lang w:val="en-GB"/>
        </w:rPr>
        <w:t>16</w:t>
      </w:r>
      <w:r>
        <w:fldChar w:fldCharType="end"/>
      </w:r>
      <w:r w:rsidRPr="00677132">
        <w:rPr>
          <w:lang w:val="en-GB"/>
        </w:rPr>
        <w:t xml:space="preserve">: </w:t>
      </w:r>
      <w:r>
        <w:rPr>
          <w:lang w:val="en-US"/>
        </w:rPr>
        <w:t xml:space="preserve">Fields of the serial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421CCEE3"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F091363"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A39B12E"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324F0110"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1BE88401"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C83E1E" w14:paraId="746567D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C3BD631" w14:textId="143697C1" w:rsidR="00766BAA" w:rsidRPr="00C83E1E" w:rsidRDefault="00677132" w:rsidP="00B80572">
            <w:pPr>
              <w:rPr>
                <w:rFonts w:cstheme="minorHAnsi"/>
                <w:b w:val="0"/>
                <w:lang w:val="en-US"/>
              </w:rPr>
            </w:pPr>
            <w:r w:rsidRPr="00C83E1E">
              <w:rPr>
                <w:rFonts w:cstheme="minorHAnsi"/>
                <w:b w:val="0"/>
                <w:lang w:val="en-US"/>
              </w:rPr>
              <w:t>H</w:t>
            </w:r>
            <w:r w:rsidR="00766BAA" w:rsidRPr="00C83E1E">
              <w:rPr>
                <w:rFonts w:cstheme="minorHAnsi"/>
                <w:b w:val="0"/>
                <w:lang w:val="en-US"/>
              </w:rPr>
              <w:t>ost</w:t>
            </w:r>
          </w:p>
        </w:tc>
        <w:tc>
          <w:tcPr>
            <w:tcW w:w="1879" w:type="dxa"/>
          </w:tcPr>
          <w:p w14:paraId="3E94E30D"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70D74DF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Used as COM port.</w:t>
            </w:r>
          </w:p>
        </w:tc>
        <w:tc>
          <w:tcPr>
            <w:tcW w:w="1096" w:type="dxa"/>
          </w:tcPr>
          <w:p w14:paraId="0ED74B03"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FB4408" w14:paraId="59A1B953"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4C7977" w14:textId="77777777" w:rsidR="00766BAA" w:rsidRPr="00C83E1E" w:rsidRDefault="00766BAA" w:rsidP="00B80572">
            <w:pPr>
              <w:rPr>
                <w:rFonts w:cstheme="minorHAnsi"/>
                <w:b w:val="0"/>
                <w:lang w:val="en-US"/>
              </w:rPr>
            </w:pPr>
            <w:r w:rsidRPr="00C83E1E">
              <w:rPr>
                <w:rFonts w:cstheme="minorHAnsi"/>
                <w:b w:val="0"/>
                <w:lang w:val="en-US"/>
              </w:rPr>
              <w:t>baudRate</w:t>
            </w:r>
          </w:p>
        </w:tc>
        <w:tc>
          <w:tcPr>
            <w:tcW w:w="1879" w:type="dxa"/>
          </w:tcPr>
          <w:p w14:paraId="1DDCC17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8F5E59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baud rate for serial communication.</w:t>
            </w:r>
          </w:p>
        </w:tc>
        <w:tc>
          <w:tcPr>
            <w:tcW w:w="1096" w:type="dxa"/>
          </w:tcPr>
          <w:p w14:paraId="4C75AE0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FB4408" w14:paraId="31CEB16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4F983E" w14:textId="77777777" w:rsidR="00766BAA" w:rsidRPr="00C83E1E" w:rsidRDefault="00766BAA" w:rsidP="00B80572">
            <w:pPr>
              <w:rPr>
                <w:rFonts w:cstheme="minorHAnsi"/>
                <w:b w:val="0"/>
                <w:lang w:val="en-US"/>
              </w:rPr>
            </w:pPr>
            <w:r w:rsidRPr="00C83E1E">
              <w:rPr>
                <w:rFonts w:cstheme="minorHAnsi"/>
                <w:b w:val="0"/>
                <w:lang w:val="en-US"/>
              </w:rPr>
              <w:t>dataBits</w:t>
            </w:r>
          </w:p>
        </w:tc>
        <w:tc>
          <w:tcPr>
            <w:tcW w:w="1879" w:type="dxa"/>
          </w:tcPr>
          <w:p w14:paraId="04905C5E"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1342D7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data bits used in serial communication.</w:t>
            </w:r>
          </w:p>
        </w:tc>
        <w:tc>
          <w:tcPr>
            <w:tcW w:w="1096" w:type="dxa"/>
          </w:tcPr>
          <w:p w14:paraId="39C0BAE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FB4408" w14:paraId="7A1B32C8"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179219F" w14:textId="77777777" w:rsidR="00766BAA" w:rsidRPr="00C83E1E" w:rsidRDefault="00766BAA" w:rsidP="00B80572">
            <w:pPr>
              <w:rPr>
                <w:rFonts w:cstheme="minorHAnsi"/>
                <w:b w:val="0"/>
                <w:lang w:val="en-US"/>
              </w:rPr>
            </w:pPr>
            <w:r w:rsidRPr="00C83E1E">
              <w:rPr>
                <w:rFonts w:cstheme="minorHAnsi"/>
                <w:b w:val="0"/>
                <w:lang w:val="en-US"/>
              </w:rPr>
              <w:t>stopBits</w:t>
            </w:r>
          </w:p>
        </w:tc>
        <w:tc>
          <w:tcPr>
            <w:tcW w:w="1879" w:type="dxa"/>
          </w:tcPr>
          <w:p w14:paraId="7F0BC31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1489D5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stop bits used in serial communication.</w:t>
            </w:r>
          </w:p>
        </w:tc>
        <w:tc>
          <w:tcPr>
            <w:tcW w:w="1096" w:type="dxa"/>
          </w:tcPr>
          <w:p w14:paraId="59C8741C"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FB4408" w14:paraId="33753AE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81B72" w14:textId="77777777" w:rsidR="00766BAA" w:rsidRPr="00C83E1E" w:rsidRDefault="00766BAA" w:rsidP="00B80572">
            <w:pPr>
              <w:rPr>
                <w:rFonts w:cstheme="minorHAnsi"/>
                <w:b w:val="0"/>
                <w:lang w:val="en-US"/>
              </w:rPr>
            </w:pPr>
            <w:r w:rsidRPr="00C83E1E">
              <w:rPr>
                <w:rFonts w:cstheme="minorHAnsi"/>
                <w:b w:val="0"/>
                <w:lang w:val="en-US"/>
              </w:rPr>
              <w:t>parity</w:t>
            </w:r>
          </w:p>
        </w:tc>
        <w:tc>
          <w:tcPr>
            <w:tcW w:w="1879" w:type="dxa"/>
          </w:tcPr>
          <w:p w14:paraId="1AC19066"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ECD647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parity scheme (from NO, EVEN, ODD, MARK, SPACE).</w:t>
            </w:r>
          </w:p>
        </w:tc>
        <w:tc>
          <w:tcPr>
            <w:tcW w:w="1096" w:type="dxa"/>
          </w:tcPr>
          <w:p w14:paraId="7892D152"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3CD55" w14:textId="77777777" w:rsidR="00766BAA" w:rsidRPr="00766BAA" w:rsidRDefault="00766BAA" w:rsidP="00DE277D">
      <w:pPr>
        <w:rPr>
          <w:lang w:val="en-GB"/>
        </w:rPr>
      </w:pPr>
    </w:p>
    <w:p w14:paraId="2E5A1F8A" w14:textId="7D1403E0"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F23054">
        <w:rPr>
          <w:noProof/>
          <w:lang w:val="en-GB"/>
        </w:rPr>
        <w:t>17</w:t>
      </w:r>
      <w:r>
        <w:fldChar w:fldCharType="end"/>
      </w:r>
      <w:r w:rsidRPr="00677132">
        <w:rPr>
          <w:lang w:val="en-GB"/>
        </w:rPr>
        <w:t xml:space="preserve">: </w:t>
      </w:r>
      <w:r>
        <w:rPr>
          <w:lang w:val="en-US"/>
        </w:rPr>
        <w:t xml:space="preserve">Fields of the MODBUS/TCP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54"/>
        <w:gridCol w:w="2123"/>
        <w:gridCol w:w="4004"/>
        <w:gridCol w:w="1081"/>
      </w:tblGrid>
      <w:tr w:rsidR="00677132" w:rsidRPr="003D662E" w14:paraId="423F12DB" w14:textId="77777777" w:rsidTr="002402A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54" w:type="dxa"/>
            <w:tcBorders>
              <w:bottom w:val="none" w:sz="0" w:space="0" w:color="auto"/>
            </w:tcBorders>
            <w:shd w:val="clear" w:color="auto" w:fill="086171"/>
          </w:tcPr>
          <w:p w14:paraId="5278CAF9"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2123" w:type="dxa"/>
            <w:tcBorders>
              <w:bottom w:val="none" w:sz="0" w:space="0" w:color="auto"/>
            </w:tcBorders>
            <w:shd w:val="clear" w:color="auto" w:fill="086171"/>
          </w:tcPr>
          <w:p w14:paraId="7F0F8420"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004" w:type="dxa"/>
            <w:tcBorders>
              <w:bottom w:val="none" w:sz="0" w:space="0" w:color="auto"/>
            </w:tcBorders>
            <w:shd w:val="clear" w:color="auto" w:fill="086171"/>
          </w:tcPr>
          <w:p w14:paraId="114CBF62"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81" w:type="dxa"/>
            <w:tcBorders>
              <w:bottom w:val="none" w:sz="0" w:space="0" w:color="auto"/>
            </w:tcBorders>
            <w:shd w:val="clear" w:color="auto" w:fill="086171"/>
          </w:tcPr>
          <w:p w14:paraId="4856BA8A"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C83E1E" w14:paraId="0B25086A"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08C3236B" w14:textId="32C6F72E" w:rsidR="00677132" w:rsidRPr="00C83E1E" w:rsidRDefault="002402A2" w:rsidP="00B80572">
            <w:pPr>
              <w:rPr>
                <w:rFonts w:cstheme="minorHAnsi"/>
                <w:b w:val="0"/>
                <w:lang w:val="en-US"/>
              </w:rPr>
            </w:pPr>
            <w:r>
              <w:rPr>
                <w:rFonts w:cstheme="minorHAnsi"/>
                <w:b w:val="0"/>
                <w:lang w:val="en-US"/>
              </w:rPr>
              <w:t>port</w:t>
            </w:r>
          </w:p>
        </w:tc>
        <w:tc>
          <w:tcPr>
            <w:tcW w:w="2123" w:type="dxa"/>
          </w:tcPr>
          <w:p w14:paraId="41327AC4" w14:textId="02112904"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489C8233" w14:textId="5439DD59"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TCP communication port.</w:t>
            </w:r>
          </w:p>
        </w:tc>
        <w:tc>
          <w:tcPr>
            <w:tcW w:w="1081" w:type="dxa"/>
          </w:tcPr>
          <w:p w14:paraId="373BC5EE" w14:textId="0591A0C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502</w:t>
            </w:r>
          </w:p>
        </w:tc>
      </w:tr>
      <w:tr w:rsidR="00677132" w:rsidRPr="009E34AF" w14:paraId="4CF6457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26C092E4" w14:textId="0B90AC26" w:rsidR="00677132" w:rsidRPr="00C83E1E" w:rsidRDefault="002402A2" w:rsidP="00B80572">
            <w:pPr>
              <w:rPr>
                <w:rFonts w:cstheme="minorHAnsi"/>
                <w:b w:val="0"/>
                <w:lang w:val="en-US"/>
              </w:rPr>
            </w:pPr>
            <w:r>
              <w:rPr>
                <w:rFonts w:cstheme="minorHAnsi"/>
                <w:b w:val="0"/>
                <w:lang w:val="en-US"/>
              </w:rPr>
              <w:t>unitId</w:t>
            </w:r>
          </w:p>
        </w:tc>
        <w:tc>
          <w:tcPr>
            <w:tcW w:w="2123" w:type="dxa"/>
          </w:tcPr>
          <w:p w14:paraId="44CFFA23" w14:textId="38E9658F"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79BBEB3A" w14:textId="314943D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MODBUS unit id</w:t>
            </w:r>
            <w:r w:rsidR="00677132">
              <w:rPr>
                <w:rFonts w:cstheme="minorHAnsi"/>
                <w:lang w:val="en-US"/>
              </w:rPr>
              <w:t>.</w:t>
            </w:r>
          </w:p>
        </w:tc>
        <w:tc>
          <w:tcPr>
            <w:tcW w:w="1081" w:type="dxa"/>
          </w:tcPr>
          <w:p w14:paraId="393BFA18" w14:textId="62BC3E3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9E34AF" w14:paraId="44AF944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37212" w14:textId="1AED4ACD" w:rsidR="00677132" w:rsidRPr="00C83E1E" w:rsidRDefault="002402A2" w:rsidP="00B80572">
            <w:pPr>
              <w:rPr>
                <w:rFonts w:cstheme="minorHAnsi"/>
                <w:b w:val="0"/>
                <w:lang w:val="en-US"/>
              </w:rPr>
            </w:pPr>
            <w:r>
              <w:rPr>
                <w:rFonts w:cstheme="minorHAnsi"/>
                <w:b w:val="0"/>
                <w:lang w:val="en-US"/>
              </w:rPr>
              <w:t>timeout</w:t>
            </w:r>
          </w:p>
        </w:tc>
        <w:tc>
          <w:tcPr>
            <w:tcW w:w="2123" w:type="dxa"/>
          </w:tcPr>
          <w:p w14:paraId="30CBEAD7" w14:textId="4442F76E"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19FD0CD4" w14:textId="27D9107B"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Connection timeout in ms</w:t>
            </w:r>
            <w:r w:rsidR="00677132">
              <w:rPr>
                <w:rFonts w:cstheme="minorHAnsi"/>
                <w:lang w:val="en-US"/>
              </w:rPr>
              <w:t>.</w:t>
            </w:r>
          </w:p>
        </w:tc>
        <w:tc>
          <w:tcPr>
            <w:tcW w:w="1081" w:type="dxa"/>
          </w:tcPr>
          <w:p w14:paraId="1BE1E8E0" w14:textId="4771E072"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677132" w:rsidRPr="009E34AF" w14:paraId="7509528F"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7EC11" w14:textId="7765844F" w:rsidR="00677132" w:rsidRPr="002402A2" w:rsidRDefault="002402A2" w:rsidP="00B80572">
            <w:pPr>
              <w:rPr>
                <w:rFonts w:cstheme="minorHAnsi"/>
                <w:b w:val="0"/>
                <w:lang w:val="en-US"/>
              </w:rPr>
            </w:pPr>
            <w:r w:rsidRPr="002402A2">
              <w:rPr>
                <w:rFonts w:cstheme="minorHAnsi"/>
                <w:b w:val="0"/>
                <w:lang w:val="en-US"/>
              </w:rPr>
              <w:t>bigByteOrder</w:t>
            </w:r>
          </w:p>
        </w:tc>
        <w:tc>
          <w:tcPr>
            <w:tcW w:w="2123" w:type="dxa"/>
          </w:tcPr>
          <w:p w14:paraId="5C880936" w14:textId="3201AFCC"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69D64FEE" w14:textId="6B3BAFC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Big or little endian byte order of the connected device (true=big, false=little)</w:t>
            </w:r>
            <w:r w:rsidR="00677132">
              <w:rPr>
                <w:rFonts w:cstheme="minorHAnsi"/>
                <w:lang w:val="en-US"/>
              </w:rPr>
              <w:t>.</w:t>
            </w:r>
          </w:p>
        </w:tc>
        <w:tc>
          <w:tcPr>
            <w:tcW w:w="1081" w:type="dxa"/>
          </w:tcPr>
          <w:p w14:paraId="5DC54C34" w14:textId="4F1B1B61"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bl>
    <w:p w14:paraId="616C1E77" w14:textId="02319542" w:rsidR="00677132" w:rsidRPr="00766BAA" w:rsidRDefault="002402A2" w:rsidP="00677132">
      <w:pPr>
        <w:rPr>
          <w:lang w:val="en-GB"/>
        </w:rPr>
      </w:pPr>
      <w:r>
        <w:rPr>
          <w:lang w:val="en-GB"/>
        </w:rPr>
        <w:t xml:space="preserve">Modbus fields in configured datatypes shall be of type </w:t>
      </w:r>
      <w:r w:rsidRPr="002402A2">
        <w:rPr>
          <w:rFonts w:ascii="Consolas" w:hAnsi="Consolas"/>
          <w:lang w:val="en-GB"/>
        </w:rPr>
        <w:t>ModbusField</w:t>
      </w:r>
      <w:r>
        <w:rPr>
          <w:lang w:val="en-GB"/>
        </w:rPr>
        <w:t xml:space="preserve"> providing the offset of the respective field into the register table of the connected device. Field types shall be as the defined types such as </w:t>
      </w:r>
      <w:r w:rsidRPr="002402A2">
        <w:rPr>
          <w:rFonts w:ascii="Consolas" w:hAnsi="Consolas"/>
          <w:lang w:val="en-GB"/>
        </w:rPr>
        <w:t>Modbus_int16</w:t>
      </w:r>
      <w:r>
        <w:rPr>
          <w:lang w:val="en-GB"/>
        </w:rPr>
        <w:t xml:space="preserve"> rather than the generic oktoflow types so that the types could be correctly mapped to byte lengths and values.</w:t>
      </w:r>
    </w:p>
    <w:p w14:paraId="0BD999A5" w14:textId="79F40D2C"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F23054">
        <w:rPr>
          <w:noProof/>
          <w:lang w:val="en-GB"/>
        </w:rPr>
        <w:t>18</w:t>
      </w:r>
      <w:r>
        <w:fldChar w:fldCharType="end"/>
      </w:r>
      <w:r w:rsidRPr="00677132">
        <w:rPr>
          <w:lang w:val="en-GB"/>
        </w:rPr>
        <w:t xml:space="preserve">: </w:t>
      </w:r>
      <w:r>
        <w:rPr>
          <w:lang w:val="en-US"/>
        </w:rPr>
        <w:t xml:space="preserve">Fields of the </w:t>
      </w:r>
      <w:r w:rsidR="004113EF">
        <w:rPr>
          <w:lang w:val="en-US"/>
        </w:rPr>
        <w:t>influx</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677132" w:rsidRPr="003D662E" w14:paraId="43DE1FF6"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5E7FD53"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FEE1D57"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0CE85153"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78491E7"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4402D5" w14:paraId="794DBA9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B7D006D" w14:textId="43744F31" w:rsidR="00677132" w:rsidRPr="00C83E1E" w:rsidRDefault="004402D5" w:rsidP="00B80572">
            <w:pPr>
              <w:rPr>
                <w:rFonts w:cstheme="minorHAnsi"/>
                <w:b w:val="0"/>
                <w:lang w:val="en-US"/>
              </w:rPr>
            </w:pPr>
            <w:r>
              <w:rPr>
                <w:rFonts w:cstheme="minorHAnsi"/>
                <w:b w:val="0"/>
                <w:lang w:val="en-US"/>
              </w:rPr>
              <w:t>ssl</w:t>
            </w:r>
          </w:p>
        </w:tc>
        <w:tc>
          <w:tcPr>
            <w:tcW w:w="1879" w:type="dxa"/>
          </w:tcPr>
          <w:p w14:paraId="45862A31" w14:textId="0E22C61F"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470D7669" w14:textId="5BCCA384"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 by http (false) or https (true)</w:t>
            </w:r>
            <w:r w:rsidR="00677132">
              <w:rPr>
                <w:rFonts w:cstheme="minorHAnsi"/>
                <w:lang w:val="en-US"/>
              </w:rPr>
              <w:t>.</w:t>
            </w:r>
          </w:p>
        </w:tc>
        <w:tc>
          <w:tcPr>
            <w:tcW w:w="1096" w:type="dxa"/>
          </w:tcPr>
          <w:p w14:paraId="6A848776" w14:textId="2C6F8FD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677132" w:rsidRPr="009E34AF" w14:paraId="474A943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5FC354E" w14:textId="65B053F7" w:rsidR="00677132" w:rsidRPr="00C83E1E" w:rsidRDefault="004402D5" w:rsidP="00B80572">
            <w:pPr>
              <w:rPr>
                <w:rFonts w:cstheme="minorHAnsi"/>
                <w:b w:val="0"/>
                <w:lang w:val="en-US"/>
              </w:rPr>
            </w:pPr>
            <w:r>
              <w:rPr>
                <w:rFonts w:cstheme="minorHAnsi"/>
                <w:b w:val="0"/>
                <w:lang w:val="en-US"/>
              </w:rPr>
              <w:t>urlPath</w:t>
            </w:r>
          </w:p>
        </w:tc>
        <w:tc>
          <w:tcPr>
            <w:tcW w:w="1879" w:type="dxa"/>
          </w:tcPr>
          <w:p w14:paraId="2795D451" w14:textId="46FC184E"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39FEFF3E" w14:textId="723D171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Path in the URL used to approach the database.</w:t>
            </w:r>
          </w:p>
        </w:tc>
        <w:tc>
          <w:tcPr>
            <w:tcW w:w="1096" w:type="dxa"/>
          </w:tcPr>
          <w:p w14:paraId="0692C2DF" w14:textId="0A04854A"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77132" w:rsidRPr="009E34AF" w14:paraId="6898070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324EC75" w14:textId="2CD00115" w:rsidR="00677132" w:rsidRPr="00C83E1E" w:rsidRDefault="004402D5" w:rsidP="00B80572">
            <w:pPr>
              <w:rPr>
                <w:rFonts w:cstheme="minorHAnsi"/>
                <w:b w:val="0"/>
                <w:lang w:val="en-US"/>
              </w:rPr>
            </w:pPr>
            <w:r>
              <w:rPr>
                <w:rFonts w:cstheme="minorHAnsi"/>
                <w:b w:val="0"/>
                <w:lang w:val="en-US"/>
              </w:rPr>
              <w:t>batchSize</w:t>
            </w:r>
          </w:p>
        </w:tc>
        <w:tc>
          <w:tcPr>
            <w:tcW w:w="1879" w:type="dxa"/>
          </w:tcPr>
          <w:p w14:paraId="0A8FFC41" w14:textId="7B7877A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0CD027C" w14:textId="60FECF9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Number of data tuples to write at once.</w:t>
            </w:r>
          </w:p>
        </w:tc>
        <w:tc>
          <w:tcPr>
            <w:tcW w:w="1096" w:type="dxa"/>
          </w:tcPr>
          <w:p w14:paraId="63E523B7" w14:textId="2A6EB7F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FB4408" w14:paraId="13C3ABD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B53B3A6" w14:textId="2820C6A8" w:rsidR="00677132" w:rsidRPr="00C83E1E" w:rsidRDefault="004402D5" w:rsidP="00B80572">
            <w:pPr>
              <w:rPr>
                <w:rFonts w:cstheme="minorHAnsi"/>
                <w:b w:val="0"/>
                <w:lang w:val="en-US"/>
              </w:rPr>
            </w:pPr>
            <w:r>
              <w:rPr>
                <w:rFonts w:cstheme="minorHAnsi"/>
                <w:b w:val="0"/>
                <w:lang w:val="en-US"/>
              </w:rPr>
              <w:t>measurement</w:t>
            </w:r>
          </w:p>
        </w:tc>
        <w:tc>
          <w:tcPr>
            <w:tcW w:w="1879" w:type="dxa"/>
          </w:tcPr>
          <w:p w14:paraId="451FC20B" w14:textId="618DABA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6E63F88F" w14:textId="47CFE650"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 of the data tuple type.</w:t>
            </w:r>
          </w:p>
        </w:tc>
        <w:tc>
          <w:tcPr>
            <w:tcW w:w="1096" w:type="dxa"/>
          </w:tcPr>
          <w:p w14:paraId="0C437A9E"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77132" w:rsidRPr="00FB4408" w14:paraId="3F987D2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4A3D934" w14:textId="065993E7" w:rsidR="00677132" w:rsidRPr="00C83E1E" w:rsidRDefault="004402D5" w:rsidP="00B80572">
            <w:pPr>
              <w:rPr>
                <w:rFonts w:cstheme="minorHAnsi"/>
                <w:b w:val="0"/>
                <w:lang w:val="en-US"/>
              </w:rPr>
            </w:pPr>
            <w:r>
              <w:rPr>
                <w:rFonts w:cstheme="minorHAnsi"/>
                <w:b w:val="0"/>
                <w:lang w:val="en-US"/>
              </w:rPr>
              <w:t>bucket</w:t>
            </w:r>
          </w:p>
        </w:tc>
        <w:tc>
          <w:tcPr>
            <w:tcW w:w="1879" w:type="dxa"/>
          </w:tcPr>
          <w:p w14:paraId="2CD07D07" w14:textId="5CF30082"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55946EA" w14:textId="019E9745" w:rsidR="00677132"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The </w:t>
            </w:r>
            <w:r w:rsidR="004402D5">
              <w:rPr>
                <w:rFonts w:cstheme="minorHAnsi"/>
                <w:lang w:val="en-US"/>
              </w:rPr>
              <w:t>name of the data bucket</w:t>
            </w:r>
            <w:r>
              <w:rPr>
                <w:rFonts w:cstheme="minorHAnsi"/>
                <w:lang w:val="en-US"/>
              </w:rPr>
              <w:t>.</w:t>
            </w:r>
          </w:p>
        </w:tc>
        <w:tc>
          <w:tcPr>
            <w:tcW w:w="1096" w:type="dxa"/>
          </w:tcPr>
          <w:p w14:paraId="5D0262E3"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4402D5" w:rsidRPr="00FB4408" w14:paraId="61CE140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86058C7" w14:textId="49762BA9" w:rsidR="004402D5" w:rsidRDefault="004402D5" w:rsidP="00B80572">
            <w:pPr>
              <w:rPr>
                <w:rFonts w:cstheme="minorHAnsi"/>
                <w:b w:val="0"/>
                <w:lang w:val="en-US"/>
              </w:rPr>
            </w:pPr>
            <w:r>
              <w:rPr>
                <w:rFonts w:cstheme="minorHAnsi"/>
                <w:b w:val="0"/>
                <w:lang w:val="en-US"/>
              </w:rPr>
              <w:t>organization</w:t>
            </w:r>
          </w:p>
        </w:tc>
        <w:tc>
          <w:tcPr>
            <w:tcW w:w="1879" w:type="dxa"/>
          </w:tcPr>
          <w:p w14:paraId="033AA2F0" w14:textId="71675CEE"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7B898017" w14:textId="75405B62"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organization holding the database</w:t>
            </w:r>
          </w:p>
        </w:tc>
        <w:tc>
          <w:tcPr>
            <w:tcW w:w="1096" w:type="dxa"/>
          </w:tcPr>
          <w:p w14:paraId="6503E752" w14:textId="77777777" w:rsidR="004402D5"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4CB950FB" w14:textId="637E0F12" w:rsidR="00766BAA" w:rsidRDefault="004402D5" w:rsidP="004113EF">
      <w:pPr>
        <w:jc w:val="both"/>
        <w:rPr>
          <w:lang w:val="en-GB"/>
        </w:rPr>
      </w:pPr>
      <w:r>
        <w:rPr>
          <w:lang w:val="en-GB"/>
        </w:rPr>
        <w:t xml:space="preserve">Configured datatypes used with the </w:t>
      </w:r>
      <w:r w:rsidRPr="005F2F53">
        <w:rPr>
          <w:rFonts w:ascii="Consolas" w:hAnsi="Consolas"/>
          <w:lang w:val="en-GB"/>
        </w:rPr>
        <w:t>InfluxConnector</w:t>
      </w:r>
      <w:r>
        <w:rPr>
          <w:lang w:val="en-GB"/>
        </w:rPr>
        <w:t xml:space="preserve"> may consist of the specialized </w:t>
      </w:r>
      <w:r w:rsidRPr="005F2F53">
        <w:rPr>
          <w:rFonts w:ascii="Consolas" w:hAnsi="Consolas"/>
          <w:lang w:val="en-GB"/>
        </w:rPr>
        <w:t>InfluxField</w:t>
      </w:r>
      <w:r>
        <w:rPr>
          <w:lang w:val="en-GB"/>
        </w:rPr>
        <w:t>, which specifies mapped names for fields (if specific implementation names shall be used) or whether a field is considered as a tag rather than a data field.</w:t>
      </w:r>
      <w:r w:rsidR="006A57F5">
        <w:rPr>
          <w:lang w:val="en-GB"/>
        </w:rPr>
        <w:t xml:space="preserve"> Usual Fields can be used and are interpreted as they are, i.e., the field name is then the given name.</w:t>
      </w:r>
    </w:p>
    <w:p w14:paraId="21A99A7A" w14:textId="03202CB8" w:rsidR="004113EF" w:rsidRDefault="004113EF" w:rsidP="004113EF">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F23054">
        <w:rPr>
          <w:noProof/>
          <w:lang w:val="en-GB"/>
        </w:rPr>
        <w:t>19</w:t>
      </w:r>
      <w:r>
        <w:fldChar w:fldCharType="end"/>
      </w:r>
      <w:r w:rsidRPr="00677132">
        <w:rPr>
          <w:lang w:val="en-GB"/>
        </w:rPr>
        <w:t xml:space="preserve">: </w:t>
      </w:r>
      <w:r>
        <w:rPr>
          <w:lang w:val="en-US"/>
        </w:rPr>
        <w:t xml:space="preserve">Fields of the REST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4113EF" w:rsidRPr="003D662E" w14:paraId="7C6BEB55" w14:textId="77777777" w:rsidTr="00F07E4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02980314" w14:textId="77777777" w:rsidR="004113EF" w:rsidRPr="003D662E" w:rsidRDefault="004113EF" w:rsidP="00F07E43">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CBAD80E" w14:textId="77777777" w:rsidR="004113EF"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46FF56FF" w14:textId="77777777" w:rsidR="004113EF" w:rsidRPr="003D662E"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CB9512C" w14:textId="77777777" w:rsidR="004113EF" w:rsidRPr="003D662E"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4113EF" w:rsidRPr="004402D5" w14:paraId="094827ED" w14:textId="77777777" w:rsidTr="00F07E43">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3020BA" w14:textId="6B535930" w:rsidR="004113EF" w:rsidRPr="00C83E1E" w:rsidRDefault="004113EF" w:rsidP="00F07E43">
            <w:pPr>
              <w:rPr>
                <w:rFonts w:cstheme="minorHAnsi"/>
                <w:b w:val="0"/>
                <w:lang w:val="en-US"/>
              </w:rPr>
            </w:pPr>
            <w:r>
              <w:rPr>
                <w:rFonts w:cstheme="minorHAnsi"/>
                <w:b w:val="0"/>
                <w:lang w:val="en-US"/>
              </w:rPr>
              <w:t>endpointPrefix</w:t>
            </w:r>
          </w:p>
        </w:tc>
        <w:tc>
          <w:tcPr>
            <w:tcW w:w="1879" w:type="dxa"/>
          </w:tcPr>
          <w:p w14:paraId="78645B5B" w14:textId="08204542"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RestConnector</w:t>
            </w:r>
          </w:p>
        </w:tc>
        <w:tc>
          <w:tcPr>
            <w:tcW w:w="4197" w:type="dxa"/>
          </w:tcPr>
          <w:p w14:paraId="3D119F74" w14:textId="37A13FA8"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Prefix path to be prepended before each field path.</w:t>
            </w:r>
          </w:p>
        </w:tc>
        <w:tc>
          <w:tcPr>
            <w:tcW w:w="1096" w:type="dxa"/>
          </w:tcPr>
          <w:p w14:paraId="681F0678" w14:textId="5F510A49" w:rsidR="004113EF" w:rsidRPr="003D662E"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0FF6CEED" w14:textId="30A4C17C" w:rsidR="004113EF" w:rsidRPr="004402D5" w:rsidRDefault="004113EF" w:rsidP="004113EF">
      <w:pPr>
        <w:jc w:val="both"/>
        <w:rPr>
          <w:lang w:val="en-GB"/>
        </w:rPr>
      </w:pPr>
      <w:r>
        <w:rPr>
          <w:lang w:val="en-GB"/>
        </w:rPr>
        <w:t xml:space="preserve">Configured datatypes used with the </w:t>
      </w:r>
      <w:r>
        <w:rPr>
          <w:rFonts w:ascii="Consolas" w:hAnsi="Consolas"/>
          <w:lang w:val="en-GB"/>
        </w:rPr>
        <w:t>Rest</w:t>
      </w:r>
      <w:r w:rsidRPr="005F2F53">
        <w:rPr>
          <w:rFonts w:ascii="Consolas" w:hAnsi="Consolas"/>
          <w:lang w:val="en-GB"/>
        </w:rPr>
        <w:t>Connector</w:t>
      </w:r>
      <w:r>
        <w:rPr>
          <w:lang w:val="en-GB"/>
        </w:rPr>
        <w:t xml:space="preserve"> may consist of the specialized </w:t>
      </w:r>
      <w:r>
        <w:rPr>
          <w:rFonts w:ascii="Consolas" w:hAnsi="Consolas"/>
          <w:lang w:val="en-GB"/>
        </w:rPr>
        <w:t>Rest</w:t>
      </w:r>
      <w:r w:rsidRPr="005F2F53">
        <w:rPr>
          <w:rFonts w:ascii="Consolas" w:hAnsi="Consolas"/>
          <w:lang w:val="en-GB"/>
        </w:rPr>
        <w:t>Field</w:t>
      </w:r>
      <w:r>
        <w:rPr>
          <w:lang w:val="en-GB"/>
        </w:rPr>
        <w:t xml:space="preserve">, which specifies dedicated REST endpoints for fields (if not the field name shall be used instead) or whether a field is considered a single value or a batch/set. </w:t>
      </w:r>
    </w:p>
    <w:p w14:paraId="69F4F4BF" w14:textId="20852C35" w:rsidR="004113EF" w:rsidRDefault="004113EF" w:rsidP="004113EF">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F23054">
        <w:rPr>
          <w:noProof/>
          <w:lang w:val="en-GB"/>
        </w:rPr>
        <w:t>20</w:t>
      </w:r>
      <w:r>
        <w:fldChar w:fldCharType="end"/>
      </w:r>
      <w:r w:rsidRPr="00677132">
        <w:rPr>
          <w:lang w:val="en-GB"/>
        </w:rPr>
        <w:t xml:space="preserve">: </w:t>
      </w:r>
      <w:r>
        <w:rPr>
          <w:lang w:val="en-US"/>
        </w:rPr>
        <w:t xml:space="preserve">Fields of the </w:t>
      </w:r>
      <w:r w:rsidR="006139BC">
        <w:rPr>
          <w:lang w:val="en-US"/>
        </w:rPr>
        <w:t>file</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38"/>
        <w:gridCol w:w="1850"/>
        <w:gridCol w:w="3992"/>
        <w:gridCol w:w="1082"/>
      </w:tblGrid>
      <w:tr w:rsidR="004113EF" w:rsidRPr="003D662E" w14:paraId="798F96DE" w14:textId="77777777" w:rsidTr="0043364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38" w:type="dxa"/>
            <w:tcBorders>
              <w:bottom w:val="none" w:sz="0" w:space="0" w:color="auto"/>
            </w:tcBorders>
            <w:shd w:val="clear" w:color="auto" w:fill="086171"/>
          </w:tcPr>
          <w:p w14:paraId="755E3726" w14:textId="77777777" w:rsidR="004113EF" w:rsidRPr="003D662E" w:rsidRDefault="004113EF" w:rsidP="00F07E43">
            <w:pPr>
              <w:rPr>
                <w:b w:val="0"/>
                <w:bCs w:val="0"/>
                <w:color w:val="FFFFFF" w:themeColor="background1"/>
                <w:lang w:val="en-US"/>
              </w:rPr>
            </w:pPr>
            <w:r>
              <w:rPr>
                <w:color w:val="FFFFFF" w:themeColor="background1"/>
                <w:lang w:val="en-US"/>
              </w:rPr>
              <w:t>Field</w:t>
            </w:r>
          </w:p>
        </w:tc>
        <w:tc>
          <w:tcPr>
            <w:tcW w:w="1850" w:type="dxa"/>
            <w:tcBorders>
              <w:bottom w:val="none" w:sz="0" w:space="0" w:color="auto"/>
            </w:tcBorders>
            <w:shd w:val="clear" w:color="auto" w:fill="086171"/>
          </w:tcPr>
          <w:p w14:paraId="3A769EFF" w14:textId="77777777" w:rsidR="004113EF"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992" w:type="dxa"/>
            <w:tcBorders>
              <w:bottom w:val="none" w:sz="0" w:space="0" w:color="auto"/>
            </w:tcBorders>
            <w:shd w:val="clear" w:color="auto" w:fill="086171"/>
          </w:tcPr>
          <w:p w14:paraId="73BE6F94" w14:textId="77777777" w:rsidR="004113EF" w:rsidRPr="003D662E"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82" w:type="dxa"/>
            <w:tcBorders>
              <w:bottom w:val="none" w:sz="0" w:space="0" w:color="auto"/>
            </w:tcBorders>
            <w:shd w:val="clear" w:color="auto" w:fill="086171"/>
          </w:tcPr>
          <w:p w14:paraId="6BCB83E3" w14:textId="77777777" w:rsidR="004113EF" w:rsidRPr="003D662E"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4113EF" w:rsidRPr="004402D5" w14:paraId="073713E0"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149BC926" w14:textId="3F1AF375" w:rsidR="004113EF" w:rsidRPr="00C83E1E" w:rsidRDefault="006139BC" w:rsidP="00F07E43">
            <w:pPr>
              <w:rPr>
                <w:rFonts w:cstheme="minorHAnsi"/>
                <w:b w:val="0"/>
                <w:lang w:val="en-US"/>
              </w:rPr>
            </w:pPr>
            <w:r>
              <w:rPr>
                <w:rFonts w:cstheme="minorHAnsi"/>
                <w:b w:val="0"/>
                <w:lang w:val="en-US"/>
              </w:rPr>
              <w:t>readFiles</w:t>
            </w:r>
          </w:p>
        </w:tc>
        <w:tc>
          <w:tcPr>
            <w:tcW w:w="1850" w:type="dxa"/>
          </w:tcPr>
          <w:p w14:paraId="37806C14" w14:textId="46A03F65" w:rsidR="004113EF" w:rsidRDefault="006139BC"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54BF1AB9" w14:textId="77777777"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 by http (false) or https (true).</w:t>
            </w:r>
          </w:p>
        </w:tc>
        <w:tc>
          <w:tcPr>
            <w:tcW w:w="1082" w:type="dxa"/>
          </w:tcPr>
          <w:p w14:paraId="427114C8" w14:textId="77777777" w:rsidR="004113EF" w:rsidRPr="003D662E"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4113EF" w:rsidRPr="009E34AF" w14:paraId="2337E6DB"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67023C55" w14:textId="2EE70344" w:rsidR="004113EF" w:rsidRPr="00C83E1E" w:rsidRDefault="006139BC" w:rsidP="00F07E43">
            <w:pPr>
              <w:rPr>
                <w:rFonts w:cstheme="minorHAnsi"/>
                <w:b w:val="0"/>
                <w:lang w:val="en-US"/>
              </w:rPr>
            </w:pPr>
            <w:r>
              <w:rPr>
                <w:rFonts w:cstheme="minorHAnsi"/>
                <w:b w:val="0"/>
                <w:lang w:val="en-US"/>
              </w:rPr>
              <w:t>writeFiles</w:t>
            </w:r>
          </w:p>
        </w:tc>
        <w:tc>
          <w:tcPr>
            <w:tcW w:w="1850" w:type="dxa"/>
          </w:tcPr>
          <w:p w14:paraId="5BD17F6A" w14:textId="62C4BE0E" w:rsidR="004113EF" w:rsidRDefault="006139BC"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0F11ECFD" w14:textId="77777777"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Path in the URL used to approach the database.</w:t>
            </w:r>
          </w:p>
        </w:tc>
        <w:tc>
          <w:tcPr>
            <w:tcW w:w="1082" w:type="dxa"/>
          </w:tcPr>
          <w:p w14:paraId="3DBD5378" w14:textId="77777777" w:rsidR="004113EF" w:rsidRPr="003D662E"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4113EF" w:rsidRPr="00FB4408" w14:paraId="64F8E6B6"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32A0253E" w14:textId="154A3EE1" w:rsidR="004113EF" w:rsidRPr="00C83E1E" w:rsidRDefault="006139BC" w:rsidP="00F07E43">
            <w:pPr>
              <w:rPr>
                <w:rFonts w:cstheme="minorHAnsi"/>
                <w:b w:val="0"/>
                <w:lang w:val="en-US"/>
              </w:rPr>
            </w:pPr>
            <w:r>
              <w:rPr>
                <w:rFonts w:cstheme="minorHAnsi"/>
                <w:b w:val="0"/>
                <w:lang w:val="en-US"/>
              </w:rPr>
              <w:t>dataTime</w:t>
            </w:r>
            <w:r w:rsidR="0065597E">
              <w:rPr>
                <w:rFonts w:cstheme="minorHAnsi"/>
                <w:b w:val="0"/>
                <w:lang w:val="en-US"/>
              </w:rPr>
              <w:t>D</w:t>
            </w:r>
            <w:r>
              <w:rPr>
                <w:rFonts w:cstheme="minorHAnsi"/>
                <w:b w:val="0"/>
                <w:lang w:val="en-US"/>
              </w:rPr>
              <w:t>iff</w:t>
            </w:r>
          </w:p>
        </w:tc>
        <w:tc>
          <w:tcPr>
            <w:tcW w:w="1850" w:type="dxa"/>
          </w:tcPr>
          <w:p w14:paraId="44C19284" w14:textId="3C41AF54" w:rsidR="004113EF" w:rsidRDefault="006139BC"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511EA75F" w14:textId="77777777"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Number of data tuples to write at once.</w:t>
            </w:r>
          </w:p>
        </w:tc>
        <w:tc>
          <w:tcPr>
            <w:tcW w:w="1082" w:type="dxa"/>
          </w:tcPr>
          <w:p w14:paraId="2007C40D" w14:textId="5EE29A00" w:rsidR="004113EF" w:rsidRPr="003D662E"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4032FFFD" w14:textId="60EF19EE" w:rsidR="006139BC" w:rsidRDefault="006139BC" w:rsidP="00F21EC2">
      <w:pPr>
        <w:jc w:val="both"/>
        <w:rPr>
          <w:lang w:val="en-GB"/>
        </w:rPr>
      </w:pPr>
      <w:r>
        <w:rPr>
          <w:lang w:val="en-GB"/>
        </w:rPr>
        <w:t xml:space="preserve">The </w:t>
      </w:r>
      <w:r w:rsidRPr="006139BC">
        <w:rPr>
          <w:rFonts w:ascii="Consolas" w:hAnsi="Consolas"/>
          <w:lang w:val="en-GB"/>
        </w:rPr>
        <w:t>FileConnector</w:t>
      </w:r>
      <w:r>
        <w:rPr>
          <w:lang w:val="en-GB"/>
        </w:rPr>
        <w:t xml:space="preserve"> is a </w:t>
      </w:r>
      <w:r w:rsidRPr="006139BC">
        <w:rPr>
          <w:rFonts w:ascii="Consolas" w:hAnsi="Consolas"/>
          <w:lang w:val="en-GB"/>
        </w:rPr>
        <w:t>ChannelConnector</w:t>
      </w:r>
      <w:r>
        <w:rPr>
          <w:lang w:val="en-GB"/>
        </w:rPr>
        <w:t xml:space="preserve"> and, thus, allows for serializers and parsers/formatters to be set up (see </w:t>
      </w:r>
      <w:r>
        <w:rPr>
          <w:lang w:val="en-GB"/>
        </w:rPr>
        <w:fldChar w:fldCharType="begin"/>
      </w:r>
      <w:r>
        <w:rPr>
          <w:lang w:val="en-GB"/>
        </w:rPr>
        <w:instrText xml:space="preserve"> REF _Ref193537850 \h </w:instrText>
      </w:r>
      <w:r w:rsidR="00F21EC2">
        <w:rPr>
          <w:lang w:val="en-GB"/>
        </w:rPr>
        <w:instrText xml:space="preserve"> \* MERGEFORMAT </w:instrText>
      </w:r>
      <w:r>
        <w:rPr>
          <w:lang w:val="en-GB"/>
        </w:rPr>
      </w:r>
      <w:r>
        <w:rPr>
          <w:lang w:val="en-GB"/>
        </w:rPr>
        <w:fldChar w:fldCharType="separate"/>
      </w:r>
      <w:r w:rsidR="00F23054" w:rsidRPr="003D662E">
        <w:rPr>
          <w:lang w:val="en-US"/>
        </w:rPr>
        <w:t xml:space="preserve">Table </w:t>
      </w:r>
      <w:r w:rsidR="00F23054">
        <w:rPr>
          <w:noProof/>
          <w:lang w:val="en-US"/>
        </w:rPr>
        <w:t>14</w:t>
      </w:r>
      <w:r>
        <w:rPr>
          <w:lang w:val="en-GB"/>
        </w:rPr>
        <w:fldChar w:fldCharType="end"/>
      </w:r>
      <w:r>
        <w:rPr>
          <w:lang w:val="en-GB"/>
        </w:rPr>
        <w:t>), i.e., to turn the file connector into, e.g., a JSON, a TSV or a CSV connector. The</w:t>
      </w:r>
      <w:r w:rsidR="00AD2D8B">
        <w:rPr>
          <w:lang w:val="en-GB"/>
        </w:rPr>
        <w:t xml:space="preserve"> field</w:t>
      </w:r>
      <w:r>
        <w:rPr>
          <w:lang w:val="en-GB"/>
        </w:rPr>
        <w:t xml:space="preserve"> </w:t>
      </w:r>
      <w:r w:rsidRPr="006139BC">
        <w:rPr>
          <w:rFonts w:ascii="Consolas" w:hAnsi="Consolas"/>
          <w:lang w:val="en-GB"/>
        </w:rPr>
        <w:t>readFiles</w:t>
      </w:r>
      <w:r>
        <w:rPr>
          <w:lang w:val="en-GB"/>
        </w:rPr>
        <w:t xml:space="preserve"> may contain </w:t>
      </w:r>
      <w:r w:rsidR="00B95676">
        <w:rPr>
          <w:lang w:val="en-GB"/>
        </w:rPr>
        <w:t xml:space="preserve">a single file name, a folder nome or </w:t>
      </w:r>
      <w:r>
        <w:rPr>
          <w:lang w:val="en-GB"/>
        </w:rPr>
        <w:t xml:space="preserve">multiple file names </w:t>
      </w:r>
      <w:r w:rsidR="00B95676">
        <w:rPr>
          <w:lang w:val="en-GB"/>
        </w:rPr>
        <w:t>(</w:t>
      </w:r>
      <w:r w:rsidR="00B26673">
        <w:rPr>
          <w:lang w:val="en-GB"/>
        </w:rPr>
        <w:t xml:space="preserve">generically </w:t>
      </w:r>
      <w:r w:rsidR="00B95676">
        <w:rPr>
          <w:lang w:val="en-GB"/>
        </w:rPr>
        <w:t xml:space="preserve">as </w:t>
      </w:r>
      <w:r>
        <w:rPr>
          <w:lang w:val="en-GB"/>
        </w:rPr>
        <w:t>Java regular expressions</w:t>
      </w:r>
      <w:r w:rsidR="00B95676">
        <w:rPr>
          <w:lang w:val="en-GB"/>
        </w:rPr>
        <w:t>)</w:t>
      </w:r>
      <w:r>
        <w:rPr>
          <w:lang w:val="en-GB"/>
        </w:rPr>
        <w:t xml:space="preserve"> determining the files to be read. Files are read from the file system or as app resources. If multiple files are configured, their names are sorted lexicographically to determine the reading sequence.</w:t>
      </w:r>
      <w:r w:rsidR="00AD2D8B">
        <w:rPr>
          <w:lang w:val="en-GB"/>
        </w:rPr>
        <w:t xml:space="preserve"> The field </w:t>
      </w:r>
      <w:r w:rsidR="00AD2D8B" w:rsidRPr="00F21EC2">
        <w:rPr>
          <w:rFonts w:ascii="Consolas" w:hAnsi="Consolas"/>
          <w:lang w:val="en-GB"/>
        </w:rPr>
        <w:t>writeFiles</w:t>
      </w:r>
      <w:r w:rsidR="00AD2D8B">
        <w:rPr>
          <w:lang w:val="en-GB"/>
        </w:rPr>
        <w:t xml:space="preserve"> may contain a </w:t>
      </w:r>
      <w:r w:rsidR="00F21EC2">
        <w:rPr>
          <w:lang w:val="en-GB"/>
        </w:rPr>
        <w:t xml:space="preserve">file or </w:t>
      </w:r>
      <w:r w:rsidR="00AD2D8B">
        <w:rPr>
          <w:lang w:val="en-GB"/>
        </w:rPr>
        <w:t>folder</w:t>
      </w:r>
      <w:r w:rsidR="00F21EC2">
        <w:rPr>
          <w:lang w:val="en-GB"/>
        </w:rPr>
        <w:t xml:space="preserve"> in the file system to write incoming data to (if not specified, incoming data will be ignored). Data points read from the </w:t>
      </w:r>
      <w:r w:rsidR="00F21EC2" w:rsidRPr="006139BC">
        <w:rPr>
          <w:rFonts w:ascii="Consolas" w:hAnsi="Consolas"/>
          <w:lang w:val="en-GB"/>
        </w:rPr>
        <w:t>readFiles</w:t>
      </w:r>
      <w:r w:rsidR="00F21EC2">
        <w:rPr>
          <w:lang w:val="en-GB"/>
        </w:rPr>
        <w:t xml:space="preserve"> may be ingested with a fixed sampling frequency (see </w:t>
      </w:r>
      <w:r w:rsidR="00F21EC2">
        <w:rPr>
          <w:lang w:val="en-GB"/>
        </w:rPr>
        <w:fldChar w:fldCharType="begin"/>
      </w:r>
      <w:r w:rsidR="00F21EC2">
        <w:rPr>
          <w:lang w:val="en-GB"/>
        </w:rPr>
        <w:instrText xml:space="preserve"> REF _Ref193538086 \h  \* MERGEFORMAT </w:instrText>
      </w:r>
      <w:r w:rsidR="00F21EC2">
        <w:rPr>
          <w:lang w:val="en-GB"/>
        </w:rPr>
      </w:r>
      <w:r w:rsidR="00F21EC2">
        <w:rPr>
          <w:lang w:val="en-GB"/>
        </w:rPr>
        <w:fldChar w:fldCharType="separate"/>
      </w:r>
      <w:r w:rsidR="00F23054" w:rsidRPr="003D662E">
        <w:rPr>
          <w:lang w:val="en-US"/>
        </w:rPr>
        <w:t xml:space="preserve">Table </w:t>
      </w:r>
      <w:r w:rsidR="00F23054">
        <w:rPr>
          <w:noProof/>
          <w:lang w:val="en-US"/>
        </w:rPr>
        <w:t>13</w:t>
      </w:r>
      <w:r w:rsidR="00F21EC2">
        <w:rPr>
          <w:lang w:val="en-GB"/>
        </w:rPr>
        <w:fldChar w:fldCharType="end"/>
      </w:r>
      <w:r w:rsidR="00F21EC2">
        <w:rPr>
          <w:lang w:val="en-GB"/>
        </w:rPr>
        <w:t>) in polling mode or a simulated time in non-polling mode, either as fixed time between subsequent data points (</w:t>
      </w:r>
      <w:r w:rsidR="00F21EC2" w:rsidRPr="00F21EC2">
        <w:rPr>
          <w:rFonts w:ascii="Consolas" w:hAnsi="Consolas"/>
          <w:lang w:val="en-GB"/>
        </w:rPr>
        <w:t>dataTimediff</w:t>
      </w:r>
      <w:r w:rsidR="00F21EC2">
        <w:rPr>
          <w:lang w:val="en-GB"/>
        </w:rPr>
        <w:t>) or through a</w:t>
      </w:r>
      <w:r w:rsidR="00670809">
        <w:rPr>
          <w:lang w:val="en-GB"/>
        </w:rPr>
        <w:t xml:space="preserve">n </w:t>
      </w:r>
      <w:r w:rsidR="00670809" w:rsidRPr="00433645">
        <w:rPr>
          <w:rFonts w:ascii="Consolas" w:hAnsi="Consolas"/>
          <w:lang w:val="en-GB"/>
        </w:rPr>
        <w:t>ConnectorInputHandler</w:t>
      </w:r>
      <w:r w:rsidR="00670809">
        <w:rPr>
          <w:lang w:val="en-GB"/>
        </w:rPr>
        <w:t xml:space="preserve"> </w:t>
      </w:r>
      <w:r w:rsidR="00153442">
        <w:rPr>
          <w:lang w:val="en-GB"/>
        </w:rPr>
        <w:t xml:space="preserve">or a </w:t>
      </w:r>
      <w:r w:rsidR="00153442" w:rsidRPr="00153442">
        <w:rPr>
          <w:rFonts w:ascii="Consolas" w:hAnsi="Consolas"/>
          <w:lang w:val="en-GB"/>
        </w:rPr>
        <w:t>DataTimeDiffProvider</w:t>
      </w:r>
      <w:r w:rsidR="00153442">
        <w:rPr>
          <w:lang w:val="en-GB"/>
        </w:rPr>
        <w:t xml:space="preserve"> </w:t>
      </w:r>
      <w:r w:rsidR="00670809">
        <w:rPr>
          <w:lang w:val="en-GB"/>
        </w:rPr>
        <w:t>in generated connector integrations</w:t>
      </w:r>
      <w:r w:rsidR="00F21EC2">
        <w:rPr>
          <w:lang w:val="en-GB"/>
        </w:rPr>
        <w:t xml:space="preserve"> based on the last intested data point.</w:t>
      </w:r>
    </w:p>
    <w:p w14:paraId="16C18393" w14:textId="6263C2C5" w:rsidR="00D91A72" w:rsidRDefault="00D91A72" w:rsidP="00D91A72">
      <w:pPr>
        <w:pStyle w:val="Heading3"/>
        <w:rPr>
          <w:lang w:val="en-US"/>
        </w:rPr>
      </w:pPr>
      <w:r>
        <w:rPr>
          <w:lang w:val="en-US"/>
        </w:rPr>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07C65588"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F23054" w:rsidRPr="003D662E">
        <w:rPr>
          <w:lang w:val="en-US"/>
        </w:rPr>
        <w:t xml:space="preserve">Figure </w:t>
      </w:r>
      <w:r w:rsidR="00F23054">
        <w:rPr>
          <w:noProof/>
          <w:lang w:val="en-US"/>
        </w:rPr>
        <w:t>41</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F23054" w:rsidRPr="003D662E">
        <w:rPr>
          <w:lang w:val="en-US"/>
        </w:rPr>
        <w:t xml:space="preserve">Figure </w:t>
      </w:r>
      <w:r w:rsidR="00F23054">
        <w:rPr>
          <w:noProof/>
          <w:lang w:val="en-US"/>
        </w:rPr>
        <w:t>43</w:t>
      </w:r>
      <w:r>
        <w:rPr>
          <w:lang w:val="en-US"/>
        </w:rPr>
        <w:fldChar w:fldCharType="end"/>
      </w:r>
      <w:r>
        <w:rPr>
          <w:lang w:val="en-US"/>
        </w:rPr>
        <w:t xml:space="preserve"> for an example). An application specifies its constituting service meshes (usually one) as well as technical information.</w:t>
      </w:r>
    </w:p>
    <w:p w14:paraId="0B7392E8" w14:textId="64676DBA"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F23054" w:rsidRPr="003D662E">
        <w:rPr>
          <w:lang w:val="en-US"/>
        </w:rPr>
        <w:t xml:space="preserve">Table </w:t>
      </w:r>
      <w:r w:rsidR="00F23054">
        <w:rPr>
          <w:noProof/>
          <w:lang w:val="en-US"/>
        </w:rPr>
        <w:t>21</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F23054" w:rsidRPr="003D662E">
        <w:rPr>
          <w:lang w:val="en-US"/>
        </w:rPr>
        <w:t xml:space="preserve">Figure </w:t>
      </w:r>
      <w:r w:rsidR="00F23054">
        <w:rPr>
          <w:noProof/>
          <w:lang w:val="en-US"/>
        </w:rPr>
        <w:t>48</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5DF1B223" w:rsidR="00AC33A3" w:rsidRDefault="00AC33A3" w:rsidP="00AC33A3">
      <w:pPr>
        <w:pStyle w:val="Caption"/>
        <w:jc w:val="center"/>
        <w:rPr>
          <w:lang w:val="en-US"/>
        </w:rPr>
      </w:pPr>
      <w:bookmarkStart w:id="251"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23054">
        <w:rPr>
          <w:noProof/>
          <w:lang w:val="en-US"/>
        </w:rPr>
        <w:t>21</w:t>
      </w:r>
      <w:r w:rsidRPr="003D662E">
        <w:fldChar w:fldCharType="end"/>
      </w:r>
      <w:bookmarkEnd w:id="251"/>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FB4408"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B4408"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B4408"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B4408"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B4408"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B4408"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B4408"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FB4408"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0AABF98F"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F23054">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B4408"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B4408"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B4408"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FB4408"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FB4408"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FB4408"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52" w:name="_Toc148037179"/>
      <w:r w:rsidRPr="003D662E">
        <w:rPr>
          <w:lang w:val="en-US"/>
        </w:rPr>
        <w:t xml:space="preserve">Platform </w:t>
      </w:r>
      <w:r w:rsidR="00600F88" w:rsidRPr="003D662E">
        <w:rPr>
          <w:lang w:val="en-US"/>
        </w:rPr>
        <w:t>I</w:t>
      </w:r>
      <w:r w:rsidRPr="003D662E">
        <w:rPr>
          <w:lang w:val="en-US"/>
        </w:rPr>
        <w:t xml:space="preserve">nstantiation </w:t>
      </w:r>
      <w:bookmarkEnd w:id="225"/>
      <w:r w:rsidR="00600F88" w:rsidRPr="003D662E">
        <w:rPr>
          <w:lang w:val="en-US"/>
        </w:rPr>
        <w:t>P</w:t>
      </w:r>
      <w:r w:rsidR="001974CC" w:rsidRPr="003D662E">
        <w:rPr>
          <w:lang w:val="en-US"/>
        </w:rPr>
        <w:t>rocess</w:t>
      </w:r>
      <w:bookmarkEnd w:id="226"/>
      <w:bookmarkEnd w:id="230"/>
      <w:bookmarkEnd w:id="233"/>
      <w:bookmarkEnd w:id="252"/>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419BF8C5"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56</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4ABA0048"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56</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4523D95F"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F23054" w:rsidRPr="003D662E">
        <w:rPr>
          <w:lang w:val="en-US"/>
        </w:rPr>
        <w:t xml:space="preserve">Figure </w:t>
      </w:r>
      <w:r w:rsidR="00F23054">
        <w:rPr>
          <w:noProof/>
          <w:lang w:val="en-US"/>
        </w:rPr>
        <w:t>56</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213385FF"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2"/>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F23054">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682FC267"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53"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F23054" w:rsidRPr="003D662E">
        <w:rPr>
          <w:lang w:val="en-US"/>
        </w:rPr>
        <w:t xml:space="preserve">Figure </w:t>
      </w:r>
      <w:r w:rsidR="00F23054">
        <w:rPr>
          <w:noProof/>
          <w:lang w:val="en-US"/>
        </w:rPr>
        <w:t>56</w:t>
      </w:r>
      <w:r w:rsidR="001C10C3" w:rsidRPr="003D662E">
        <w:rPr>
          <w:lang w:val="en-US"/>
        </w:rPr>
        <w:fldChar w:fldCharType="end"/>
      </w:r>
      <w:bookmarkEnd w:id="253"/>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1736FF67" w:rsidR="00E5519D" w:rsidRPr="003D662E" w:rsidRDefault="00507BCA" w:rsidP="00507BCA">
      <w:pPr>
        <w:pStyle w:val="Caption"/>
        <w:jc w:val="center"/>
        <w:rPr>
          <w:lang w:val="en-US"/>
        </w:rPr>
      </w:pPr>
      <w:bookmarkStart w:id="254"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56</w:t>
      </w:r>
      <w:r w:rsidRPr="003D662E">
        <w:fldChar w:fldCharType="end"/>
      </w:r>
      <w:bookmarkEnd w:id="254"/>
      <w:r w:rsidRPr="003D662E">
        <w:rPr>
          <w:lang w:val="en-US"/>
        </w:rPr>
        <w:t>: Overview of the platform instantiation process.</w:t>
      </w:r>
    </w:p>
    <w:p w14:paraId="5DBA7B46" w14:textId="7D72CCE1" w:rsidR="00F062A7" w:rsidRPr="003D662E" w:rsidRDefault="00782909" w:rsidP="00D9614F">
      <w:pPr>
        <w:jc w:val="both"/>
        <w:rPr>
          <w:lang w:val="en-US"/>
        </w:rPr>
      </w:pPr>
      <w:bookmarkStart w:id="255"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56" w:name="_Ref120789406"/>
      <w:bookmarkStart w:id="257" w:name="_Toc148037180"/>
      <w:bookmarkStart w:id="258" w:name="_Ref101353228"/>
      <w:r w:rsidRPr="003D662E">
        <w:rPr>
          <w:lang w:val="en-US"/>
        </w:rPr>
        <w:t>Container Instantiation</w:t>
      </w:r>
      <w:bookmarkEnd w:id="256"/>
      <w:bookmarkEnd w:id="257"/>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We primarily focus on the Docker 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554666C2"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F23054" w:rsidRPr="003D662E">
        <w:rPr>
          <w:lang w:val="en-GB"/>
        </w:rPr>
        <w:t xml:space="preserve">Figure </w:t>
      </w:r>
      <w:r w:rsidR="00F23054">
        <w:rPr>
          <w:noProof/>
          <w:lang w:val="en-GB"/>
        </w:rPr>
        <w:t>57</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55457941" w:rsidR="00080E6F" w:rsidRPr="003D662E" w:rsidRDefault="00080E6F" w:rsidP="00EB40C0">
      <w:pPr>
        <w:pStyle w:val="Caption"/>
        <w:jc w:val="center"/>
        <w:rPr>
          <w:lang w:val="en-GB"/>
        </w:rPr>
      </w:pPr>
      <w:bookmarkStart w:id="259"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F23054">
        <w:rPr>
          <w:noProof/>
          <w:lang w:val="en-GB"/>
        </w:rPr>
        <w:t>57</w:t>
      </w:r>
      <w:r w:rsidRPr="003D662E">
        <w:fldChar w:fldCharType="end"/>
      </w:r>
      <w:bookmarkEnd w:id="259"/>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585A9451"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3"/>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F23054" w:rsidRPr="007D4360">
        <w:rPr>
          <w:lang w:val="en-GB"/>
        </w:rPr>
        <w:t xml:space="preserve">Figure </w:t>
      </w:r>
      <w:r w:rsidR="00F23054">
        <w:rPr>
          <w:noProof/>
          <w:lang w:val="en-GB"/>
        </w:rPr>
        <w:t>58</w:t>
      </w:r>
      <w:r w:rsidR="00F23054"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7C0678FC" w:rsidR="00531E30" w:rsidRPr="007D4360" w:rsidRDefault="00531E30" w:rsidP="00531E30">
      <w:pPr>
        <w:pStyle w:val="Caption"/>
        <w:jc w:val="center"/>
        <w:rPr>
          <w:lang w:val="en-GB"/>
        </w:rPr>
      </w:pPr>
      <w:bookmarkStart w:id="260"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F23054">
        <w:rPr>
          <w:noProof/>
          <w:lang w:val="en-GB"/>
        </w:rPr>
        <w:t>58</w:t>
      </w:r>
      <w:r w:rsidRPr="007D4360">
        <w:fldChar w:fldCharType="end"/>
      </w:r>
      <w:r w:rsidRPr="007D4360">
        <w:rPr>
          <w:lang w:val="en-GB"/>
        </w:rPr>
        <w:t>: Container base image creation</w:t>
      </w:r>
      <w:bookmarkEnd w:id="260"/>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220FFD7D"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F23054">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F23054">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61" w:name="_Ref120789357"/>
      <w:bookmarkStart w:id="262" w:name="_Toc148037181"/>
      <w:r w:rsidRPr="003D662E">
        <w:rPr>
          <w:lang w:val="en-US"/>
        </w:rPr>
        <w:t>Example</w:t>
      </w:r>
      <w:r w:rsidR="00F41335" w:rsidRPr="003D662E">
        <w:rPr>
          <w:lang w:val="en-US"/>
        </w:rPr>
        <w:t xml:space="preserve"> Application</w:t>
      </w:r>
      <w:r w:rsidRPr="003D662E">
        <w:rPr>
          <w:lang w:val="en-US"/>
        </w:rPr>
        <w:t>s</w:t>
      </w:r>
      <w:bookmarkEnd w:id="258"/>
      <w:bookmarkEnd w:id="261"/>
      <w:bookmarkEnd w:id="262"/>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4"/>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799B36B7"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F23054">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8"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589E00DF" w:rsidR="00A834B6" w:rsidRDefault="00A834B6" w:rsidP="00A834B6">
      <w:pPr>
        <w:pStyle w:val="Caption"/>
        <w:jc w:val="center"/>
        <w:rPr>
          <w:lang w:val="en-GB"/>
        </w:rPr>
      </w:pPr>
      <w:bookmarkStart w:id="263"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F23054">
        <w:rPr>
          <w:noProof/>
          <w:lang w:val="en-GB"/>
        </w:rPr>
        <w:t>59</w:t>
      </w:r>
      <w:r w:rsidRPr="003D662E">
        <w:fldChar w:fldCharType="end"/>
      </w:r>
      <w:bookmarkEnd w:id="263"/>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6ACD52C9"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F23054" w:rsidRPr="003D662E">
        <w:rPr>
          <w:lang w:val="en-GB"/>
        </w:rPr>
        <w:t xml:space="preserve">Figure </w:t>
      </w:r>
      <w:r w:rsidR="00F23054">
        <w:rPr>
          <w:noProof/>
          <w:lang w:val="en-GB"/>
        </w:rPr>
        <w:t>59</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0464E879"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F23054" w:rsidRPr="007F5501">
        <w:rPr>
          <w:lang w:val="en-GB"/>
        </w:rPr>
        <w:t xml:space="preserve">Figure </w:t>
      </w:r>
      <w:r w:rsidR="00F23054">
        <w:rPr>
          <w:noProof/>
          <w:lang w:val="en-GB"/>
        </w:rPr>
        <w:t>60</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4EF7F2C2" w:rsidR="00DB6AFB" w:rsidRPr="007F5501" w:rsidRDefault="00DB6AFB" w:rsidP="00DB6AFB">
      <w:pPr>
        <w:pStyle w:val="Caption"/>
        <w:jc w:val="center"/>
        <w:rPr>
          <w:lang w:val="en-GB"/>
        </w:rPr>
      </w:pPr>
      <w:bookmarkStart w:id="264"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F23054">
        <w:rPr>
          <w:noProof/>
          <w:lang w:val="en-GB"/>
        </w:rPr>
        <w:t>60</w:t>
      </w:r>
      <w:r>
        <w:fldChar w:fldCharType="end"/>
      </w:r>
      <w:bookmarkEnd w:id="264"/>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5"/>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265" w:name="_Ref101369004"/>
      <w:bookmarkStart w:id="266" w:name="_Toc148037182"/>
      <w:r w:rsidRPr="003D662E">
        <w:rPr>
          <w:lang w:val="en-US"/>
        </w:rPr>
        <w:t xml:space="preserve">Creating an </w:t>
      </w:r>
      <w:r w:rsidR="003736EF" w:rsidRPr="003D662E">
        <w:rPr>
          <w:lang w:val="en-US"/>
        </w:rPr>
        <w:t>A</w:t>
      </w:r>
      <w:r w:rsidRPr="003D662E">
        <w:rPr>
          <w:lang w:val="en-US"/>
        </w:rPr>
        <w:t>pplication</w:t>
      </w:r>
      <w:bookmarkEnd w:id="255"/>
      <w:bookmarkEnd w:id="265"/>
      <w:bookmarkEnd w:id="266"/>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1B3EA022"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61</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F23054" w:rsidRPr="003D662E">
        <w:rPr>
          <w:lang w:val="en-US"/>
        </w:rPr>
        <w:t xml:space="preserve">Figure </w:t>
      </w:r>
      <w:r w:rsidR="00F23054">
        <w:rPr>
          <w:noProof/>
          <w:lang w:val="en-US"/>
        </w:rPr>
        <w:t>61</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F23054">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6"/>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173BBCBB"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F23054">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1CD36937"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F23054">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F23054">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79B8A30F" w:rsidR="00507BCA" w:rsidRPr="003D662E" w:rsidRDefault="00507BCA" w:rsidP="00507BCA">
      <w:pPr>
        <w:pStyle w:val="Caption"/>
        <w:jc w:val="center"/>
        <w:rPr>
          <w:lang w:val="en-US"/>
        </w:rPr>
      </w:pPr>
      <w:bookmarkStart w:id="267"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61</w:t>
      </w:r>
      <w:r w:rsidRPr="003D662E">
        <w:fldChar w:fldCharType="end"/>
      </w:r>
      <w:bookmarkEnd w:id="267"/>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8" w:name="_Ref110940416"/>
      <w:bookmarkStart w:id="269" w:name="_Toc148037183"/>
      <w:r w:rsidRPr="003D662E">
        <w:rPr>
          <w:lang w:val="en-US"/>
        </w:rPr>
        <w:t>Project Structures</w:t>
      </w:r>
      <w:bookmarkEnd w:id="268"/>
      <w:bookmarkEnd w:id="269"/>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3E144381"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61</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1493AFF4"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62</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7"/>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8"/>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664DA0F9" w:rsidR="0006191D" w:rsidRPr="003D662E" w:rsidRDefault="0006191D" w:rsidP="0006191D">
      <w:pPr>
        <w:pStyle w:val="Caption"/>
        <w:jc w:val="center"/>
        <w:rPr>
          <w:lang w:val="en-US"/>
        </w:rPr>
      </w:pPr>
      <w:bookmarkStart w:id="271"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63</w:t>
      </w:r>
      <w:r w:rsidRPr="003D662E">
        <w:fldChar w:fldCharType="end"/>
      </w:r>
      <w:bookmarkEnd w:id="271"/>
      <w:r w:rsidRPr="003D662E">
        <w:rPr>
          <w:lang w:val="en-US"/>
        </w:rPr>
        <w:t>: Detailed structure of the generated application interfaces.</w:t>
      </w:r>
    </w:p>
    <w:p w14:paraId="535B70B8" w14:textId="37DA4A3A"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63</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09673926" w:rsidR="0006191D" w:rsidRPr="003D662E" w:rsidRDefault="0006191D" w:rsidP="0006191D">
      <w:pPr>
        <w:pStyle w:val="Caption"/>
        <w:jc w:val="center"/>
        <w:rPr>
          <w:lang w:val="en-US"/>
        </w:rPr>
      </w:pPr>
      <w:bookmarkStart w:id="272" w:name="_Ref1921585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64</w:t>
      </w:r>
      <w:r w:rsidRPr="003D662E">
        <w:fldChar w:fldCharType="end"/>
      </w:r>
      <w:bookmarkEnd w:id="272"/>
      <w:r w:rsidRPr="003D662E">
        <w:rPr>
          <w:lang w:val="en-US"/>
        </w:rPr>
        <w:t>: Detailed structure of the generated service integrations.</w:t>
      </w:r>
    </w:p>
    <w:p w14:paraId="29132970" w14:textId="4BE4B6CF"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9"/>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F23054">
        <w:rPr>
          <w:lang w:val="en-US"/>
        </w:rPr>
        <w:t>3.5.2.1</w:t>
      </w:r>
      <w:r w:rsidRPr="003D662E">
        <w:rPr>
          <w:lang w:val="en-US"/>
        </w:rPr>
        <w:fldChar w:fldCharType="end"/>
      </w:r>
      <w:r w:rsidRPr="003D662E">
        <w:rPr>
          <w:lang w:val="en-US"/>
        </w:rPr>
        <w:t>.</w:t>
      </w:r>
    </w:p>
    <w:p w14:paraId="752A4F66" w14:textId="4DF66C66"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The template project</w:t>
      </w:r>
      <w:r w:rsidR="00566A62">
        <w:rPr>
          <w:lang w:val="en-US"/>
        </w:rPr>
        <w:t xml:space="preserve"> as illustrated in </w:t>
      </w:r>
      <w:r w:rsidR="00566A62">
        <w:rPr>
          <w:lang w:val="en-US"/>
        </w:rPr>
        <w:fldChar w:fldCharType="begin"/>
      </w:r>
      <w:r w:rsidR="00566A62">
        <w:rPr>
          <w:lang w:val="en-US"/>
        </w:rPr>
        <w:instrText xml:space="preserve"> REF _Ref192158557 \h </w:instrText>
      </w:r>
      <w:r w:rsidR="00566A62">
        <w:rPr>
          <w:lang w:val="en-US"/>
        </w:rPr>
      </w:r>
      <w:r w:rsidR="00566A62">
        <w:rPr>
          <w:lang w:val="en-US"/>
        </w:rPr>
        <w:fldChar w:fldCharType="separate"/>
      </w:r>
      <w:r w:rsidR="00F23054" w:rsidRPr="003D662E">
        <w:rPr>
          <w:lang w:val="en-US"/>
        </w:rPr>
        <w:t xml:space="preserve">Figure </w:t>
      </w:r>
      <w:r w:rsidR="00F23054">
        <w:rPr>
          <w:noProof/>
          <w:lang w:val="en-US"/>
        </w:rPr>
        <w:t>65</w:t>
      </w:r>
      <w:r w:rsidR="00566A62">
        <w:rPr>
          <w:lang w:val="en-US"/>
        </w:rPr>
        <w:fldChar w:fldCharType="end"/>
      </w:r>
      <w:r w:rsidR="00566A62">
        <w:rPr>
          <w:lang w:val="en-US"/>
        </w:rPr>
        <w:t xml:space="preserve"> </w:t>
      </w:r>
      <w:r w:rsidR="00ED58D1" w:rsidRPr="003D662E">
        <w:rPr>
          <w:lang w:val="en-US"/>
        </w:rPr>
        <w:t xml:space="preserve">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and the</w:t>
      </w:r>
      <w:r w:rsidR="00566A62">
        <w:rPr>
          <w:lang w:val="en-US"/>
        </w:rPr>
        <w:t xml:space="preserve"> tests in</w:t>
      </w:r>
      <w:r w:rsidR="00ED58D1" w:rsidRPr="003D662E">
        <w:rPr>
          <w:lang w:val="en-US"/>
        </w:rPr>
        <w:t xml:space="preserve"> </w:t>
      </w:r>
      <w:r w:rsidR="00ED58D1" w:rsidRPr="003D662E">
        <w:rPr>
          <w:rFonts w:ascii="Consolas" w:hAnsi="Consolas"/>
          <w:lang w:val="en-US"/>
        </w:rPr>
        <w:t>test</w:t>
      </w:r>
      <w:r w:rsidR="00ED58D1" w:rsidRPr="003D662E">
        <w:rPr>
          <w:lang w:val="en-US"/>
        </w:rPr>
        <w:t>. Both folders may contain Java source code, Python source code and resources according to your configured services.</w:t>
      </w:r>
      <w:r w:rsidR="00566A62">
        <w:rPr>
          <w:lang w:val="en-US"/>
        </w:rPr>
        <w:t xml:space="preserve"> In particular, the </w:t>
      </w:r>
      <w:r w:rsidR="00566A62" w:rsidRPr="00566A62">
        <w:rPr>
          <w:rFonts w:ascii="Consolas" w:hAnsi="Consolas"/>
          <w:lang w:val="en-US"/>
        </w:rPr>
        <w:t>test</w:t>
      </w:r>
      <w:r w:rsidR="00566A62">
        <w:rPr>
          <w:lang w:val="en-US"/>
        </w:rPr>
        <w:t xml:space="preserve"> folder contains connector connectivity tests (in </w:t>
      </w:r>
      <w:r w:rsidR="00566A62" w:rsidRPr="00566A62">
        <w:rPr>
          <w:rFonts w:ascii="Consolas" w:hAnsi="Consolas"/>
          <w:lang w:val="en-US"/>
        </w:rPr>
        <w:t>iip.connectivity</w:t>
      </w:r>
      <w:r w:rsidR="00566A62">
        <w:rPr>
          <w:lang w:val="en-US"/>
        </w:rPr>
        <w:t xml:space="preserve">), simple programs that are intended to run a generated connector against a real device to initially validate the functionality of the device-connector-communication on a rather low level </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73" w:name="_Hlk113956115"/>
      <w:r w:rsidR="00876260" w:rsidRPr="003D662E">
        <w:rPr>
          <w:rFonts w:ascii="Consolas" w:hAnsi="Consolas"/>
          <w:lang w:val="en-US"/>
        </w:rPr>
        <w:t>src/test/resources</w:t>
      </w:r>
      <w:bookmarkEnd w:id="273"/>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4C33AF02" w:rsidR="00312A84" w:rsidRPr="003D662E" w:rsidRDefault="00312A84" w:rsidP="00312A84">
      <w:pPr>
        <w:pStyle w:val="Caption"/>
        <w:jc w:val="center"/>
        <w:rPr>
          <w:lang w:val="en-US"/>
        </w:rPr>
      </w:pPr>
      <w:bookmarkStart w:id="274" w:name="_Ref19215855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65</w:t>
      </w:r>
      <w:r w:rsidRPr="003D662E">
        <w:fldChar w:fldCharType="end"/>
      </w:r>
      <w:bookmarkEnd w:id="274"/>
      <w:r w:rsidRPr="003D662E">
        <w:rPr>
          <w:lang w:val="en-US"/>
        </w:rPr>
        <w:t xml:space="preserve">: </w:t>
      </w:r>
      <w:r w:rsidR="00566A62">
        <w:rPr>
          <w:lang w:val="en-US"/>
        </w:rPr>
        <w:t>Exemplified</w:t>
      </w:r>
      <w:r w:rsidRPr="003D662E">
        <w:rPr>
          <w:lang w:val="en-US"/>
        </w:rPr>
        <w:t xml:space="preserve"> structure of a generated service implementation template.</w:t>
      </w:r>
    </w:p>
    <w:p w14:paraId="7BC554B7" w14:textId="21A53594" w:rsidR="009702D3" w:rsidRPr="003D662E" w:rsidRDefault="0006191D" w:rsidP="0006191D">
      <w:pPr>
        <w:pStyle w:val="Heading2"/>
        <w:rPr>
          <w:lang w:val="en-US"/>
        </w:rPr>
      </w:pPr>
      <w:bookmarkStart w:id="275" w:name="_Ref111448857"/>
      <w:bookmarkStart w:id="276" w:name="_Toc148037184"/>
      <w:r w:rsidRPr="003D662E">
        <w:rPr>
          <w:lang w:val="en-US"/>
        </w:rPr>
        <w:t xml:space="preserve">Default Build </w:t>
      </w:r>
      <w:r w:rsidR="00FD00DF" w:rsidRPr="003D662E">
        <w:rPr>
          <w:lang w:val="en-US"/>
        </w:rPr>
        <w:t>Sequences</w:t>
      </w:r>
      <w:bookmarkEnd w:id="275"/>
      <w:bookmarkEnd w:id="276"/>
    </w:p>
    <w:p w14:paraId="72487AAF" w14:textId="2B62526C"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F23054">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F23054">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180A78F3"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F23054">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6F92DCFE" w:rsidR="007D4CA2" w:rsidRPr="003D662E" w:rsidRDefault="007D4CA2" w:rsidP="0051335B">
      <w:pPr>
        <w:pStyle w:val="ListParagraph"/>
        <w:numPr>
          <w:ilvl w:val="0"/>
          <w:numId w:val="49"/>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F23054">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F23054">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F23054">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3AA17342"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F23054">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77" w:name="_Ref111448859"/>
      <w:bookmarkStart w:id="278"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77"/>
      <w:bookmarkEnd w:id="278"/>
    </w:p>
    <w:p w14:paraId="35B8A070" w14:textId="0A6EA666"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F23054">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F23054">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F23054">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54C3905D" w:rsidR="00BA6B3E" w:rsidRPr="003D662E" w:rsidRDefault="00BA6B3E" w:rsidP="0051335B">
      <w:pPr>
        <w:pStyle w:val="ListParagraph"/>
        <w:numPr>
          <w:ilvl w:val="0"/>
          <w:numId w:val="46"/>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F23054">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20"/>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5054D579"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F23054">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2D908F86"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F23054">
        <w:rPr>
          <w:lang w:val="en-US"/>
        </w:rPr>
        <w:t>3.3.7</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09310BFE"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F23054">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21"/>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9" w:name="_Toc76979386"/>
      <w:bookmarkStart w:id="280" w:name="_Toc76979438"/>
      <w:bookmarkStart w:id="281" w:name="_Toc76979489"/>
      <w:bookmarkStart w:id="282" w:name="_Toc76979541"/>
      <w:bookmarkStart w:id="283" w:name="_Toc76979387"/>
      <w:bookmarkStart w:id="284" w:name="_Toc76979439"/>
      <w:bookmarkStart w:id="285" w:name="_Toc76979490"/>
      <w:bookmarkStart w:id="286" w:name="_Toc76979542"/>
      <w:bookmarkStart w:id="287" w:name="_Ref57897831"/>
      <w:bookmarkStart w:id="288" w:name="_Toc148037186"/>
      <w:bookmarkEnd w:id="279"/>
      <w:bookmarkEnd w:id="280"/>
      <w:bookmarkEnd w:id="281"/>
      <w:bookmarkEnd w:id="282"/>
      <w:bookmarkEnd w:id="283"/>
      <w:bookmarkEnd w:id="284"/>
      <w:bookmarkEnd w:id="285"/>
      <w:bookmarkEnd w:id="286"/>
      <w:r w:rsidRPr="003D662E">
        <w:rPr>
          <w:lang w:val="en-US"/>
        </w:rPr>
        <w:t>Implementation</w:t>
      </w:r>
      <w:bookmarkEnd w:id="173"/>
      <w:bookmarkEnd w:id="287"/>
      <w:bookmarkEnd w:id="288"/>
    </w:p>
    <w:p w14:paraId="6DEDE8DC" w14:textId="14C6C147"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F23054">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F23054">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F23054">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F23054">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F23054">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F23054">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F23054">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73DE3A0E"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F23054">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2"/>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9" w:name="_Ref58848073"/>
      <w:bookmarkStart w:id="290" w:name="_Toc148037187"/>
      <w:bookmarkStart w:id="291" w:name="_Ref57897646"/>
      <w:r w:rsidRPr="003D662E">
        <w:rPr>
          <w:lang w:val="en-US"/>
        </w:rPr>
        <w:t xml:space="preserve">Implementation </w:t>
      </w:r>
      <w:r w:rsidR="003321C9">
        <w:rPr>
          <w:lang w:val="en-US"/>
        </w:rPr>
        <w:t>D</w:t>
      </w:r>
      <w:r w:rsidRPr="003D662E">
        <w:rPr>
          <w:lang w:val="en-US"/>
        </w:rPr>
        <w:t>ecisions</w:t>
      </w:r>
      <w:bookmarkEnd w:id="289"/>
      <w:bookmarkEnd w:id="290"/>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92" w:name="_Ref77754022"/>
      <w:r w:rsidR="008E6CAC" w:rsidRPr="003D662E">
        <w:rPr>
          <w:rStyle w:val="FootnoteReference"/>
          <w:lang w:val="en-US"/>
        </w:rPr>
        <w:footnoteReference w:id="123"/>
      </w:r>
      <w:bookmarkEnd w:id="292"/>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7DE52436"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F23054">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099FF1A9"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F23054">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F23054">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46B6F34A"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F23054">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4"/>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F23054">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61DD4487"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F23054">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46183" cy="3474054"/>
                    </a:xfrm>
                    <a:prstGeom prst="rect">
                      <a:avLst/>
                    </a:prstGeom>
                  </pic:spPr>
                </pic:pic>
              </a:graphicData>
            </a:graphic>
          </wp:inline>
        </w:drawing>
      </w:r>
    </w:p>
    <w:p w14:paraId="6C946988" w14:textId="66F9D21D" w:rsidR="00B902EC" w:rsidRPr="003D662E" w:rsidRDefault="00B902EC" w:rsidP="00B902EC">
      <w:pPr>
        <w:pStyle w:val="Caption"/>
        <w:jc w:val="center"/>
        <w:rPr>
          <w:lang w:val="en-US"/>
        </w:rPr>
      </w:pPr>
      <w:bookmarkStart w:id="293"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66</w:t>
      </w:r>
      <w:r w:rsidRPr="003D662E">
        <w:fldChar w:fldCharType="end"/>
      </w:r>
      <w:bookmarkEnd w:id="293"/>
      <w:r w:rsidRPr="003D662E">
        <w:rPr>
          <w:lang w:val="en-US"/>
        </w:rPr>
        <w:t>: Structure of the component template “basicMaven” in the GitHub repository.</w:t>
      </w:r>
    </w:p>
    <w:p w14:paraId="587B3CDD" w14:textId="7BBEB4AB"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66</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5"/>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94" w:name="_Ref147911517"/>
      <w:bookmarkStart w:id="295" w:name="_Toc148037188"/>
      <w:r>
        <w:rPr>
          <w:lang w:val="en-US"/>
        </w:rPr>
        <w:t>Mapping of Projects to Platform Layers</w:t>
      </w:r>
      <w:bookmarkEnd w:id="294"/>
      <w:bookmarkEnd w:id="295"/>
    </w:p>
    <w:p w14:paraId="033DEDED" w14:textId="6B3DE6CA"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F23054" w:rsidRPr="00B902EC">
        <w:rPr>
          <w:lang w:val="en-GB"/>
        </w:rPr>
        <w:t xml:space="preserve">Figure </w:t>
      </w:r>
      <w:r w:rsidR="00F23054">
        <w:rPr>
          <w:noProof/>
          <w:lang w:val="en-GB"/>
        </w:rPr>
        <w:t>67</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177B48B8" w:rsidR="00706EB7" w:rsidRPr="003D662E" w:rsidRDefault="00B902EC" w:rsidP="00B902EC">
      <w:pPr>
        <w:pStyle w:val="Caption"/>
        <w:jc w:val="center"/>
        <w:rPr>
          <w:lang w:val="en-US"/>
        </w:rPr>
      </w:pPr>
      <w:bookmarkStart w:id="296"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F23054">
        <w:rPr>
          <w:noProof/>
          <w:lang w:val="en-GB"/>
        </w:rPr>
        <w:t>67</w:t>
      </w:r>
      <w:r>
        <w:fldChar w:fldCharType="end"/>
      </w:r>
      <w:bookmarkEnd w:id="296"/>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97" w:name="_Ref77928370"/>
      <w:bookmarkStart w:id="298"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91"/>
      <w:bookmarkEnd w:id="297"/>
      <w:bookmarkEnd w:id="298"/>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6"/>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7"/>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8"/>
      </w:r>
      <w:r w:rsidR="00B53272" w:rsidRPr="003D662E">
        <w:rPr>
          <w:lang w:val="en-US"/>
        </w:rPr>
        <w:t>.</w:t>
      </w:r>
      <w:r w:rsidR="00070070" w:rsidRPr="003D662E">
        <w:rPr>
          <w:lang w:val="en-US"/>
        </w:rPr>
        <w:t xml:space="preserve"> </w:t>
      </w:r>
    </w:p>
    <w:p w14:paraId="10671679" w14:textId="2B9F6836"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F23054">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F23054" w:rsidRPr="003D662E">
        <w:rPr>
          <w:lang w:val="en-US"/>
        </w:rPr>
        <w:t xml:space="preserve">Table </w:t>
      </w:r>
      <w:r w:rsidR="00F23054">
        <w:rPr>
          <w:noProof/>
          <w:lang w:val="en-US"/>
        </w:rPr>
        <w:t>22</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F23054" w:rsidRPr="003D662E">
        <w:rPr>
          <w:lang w:val="en-US"/>
        </w:rPr>
        <w:t xml:space="preserve">Table </w:t>
      </w:r>
      <w:r w:rsidR="00F23054">
        <w:rPr>
          <w:noProof/>
          <w:lang w:val="en-US"/>
        </w:rPr>
        <w:t>22</w:t>
      </w:r>
      <w:r w:rsidR="004F329A" w:rsidRPr="003D662E">
        <w:rPr>
          <w:lang w:val="en-US"/>
        </w:rPr>
        <w:fldChar w:fldCharType="end"/>
      </w:r>
      <w:r w:rsidR="004F329A" w:rsidRPr="003D662E">
        <w:rPr>
          <w:lang w:val="en-US"/>
        </w:rPr>
        <w:t xml:space="preserve"> may specify multiple instances. </w:t>
      </w:r>
    </w:p>
    <w:p w14:paraId="7CCC92E4" w14:textId="4EF0DCA3" w:rsidR="00AD72B6" w:rsidRPr="003D662E" w:rsidRDefault="00AD72B6" w:rsidP="001D1274">
      <w:pPr>
        <w:pStyle w:val="Caption"/>
        <w:jc w:val="center"/>
        <w:rPr>
          <w:lang w:val="en-US"/>
        </w:rPr>
      </w:pPr>
      <w:bookmarkStart w:id="299" w:name="_Ref77589941"/>
      <w:bookmarkStart w:id="300"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23054">
        <w:rPr>
          <w:noProof/>
          <w:lang w:val="en-US"/>
        </w:rPr>
        <w:t>22</w:t>
      </w:r>
      <w:r w:rsidRPr="003D662E">
        <w:fldChar w:fldCharType="end"/>
      </w:r>
      <w:bookmarkEnd w:id="299"/>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300"/>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FB4408"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FB4408"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FB4408"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FB4408"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FB4408"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FB4408"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14459CA1"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F23054">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71A67D13"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F23054" w:rsidRPr="003D662E">
        <w:rPr>
          <w:lang w:val="en-US"/>
        </w:rPr>
        <w:t xml:space="preserve">Table </w:t>
      </w:r>
      <w:r w:rsidR="00F23054">
        <w:rPr>
          <w:noProof/>
          <w:lang w:val="en-US"/>
        </w:rPr>
        <w:t>26</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3296DCBB"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F23054">
        <w:rPr>
          <w:lang w:val="en-US"/>
        </w:rPr>
        <w:t>3.3.5</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2FC9681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008221F1" w:rsidRPr="003D662E">
        <w:rPr>
          <w:rFonts w:ascii="Consolas" w:hAnsi="Consolas"/>
          <w:lang w:val="en-US"/>
        </w:rPr>
        <w:t>identityStore</w:t>
      </w:r>
      <w:r w:rsidR="008221F1">
        <w:rPr>
          <w:rFonts w:ascii="Consolas" w:hAnsi="Consolas"/>
          <w:lang w:val="en-US"/>
        </w:rPr>
        <w:t>-ipr</w:t>
      </w:r>
      <w:r w:rsidR="008221F1" w:rsidRPr="003D662E">
        <w:rPr>
          <w:rFonts w:ascii="Consolas" w:hAnsi="Consolas"/>
          <w:lang w:val="en-US"/>
        </w:rPr>
        <w:t>.yml</w:t>
      </w:r>
      <w:r w:rsidR="008221F1" w:rsidRPr="008221F1">
        <w:rPr>
          <w:rFonts w:cstheme="minorHAnsi"/>
          <w:lang w:val="en-US"/>
        </w:rPr>
        <w:t xml:space="preserve"> (quietly),</w:t>
      </w:r>
      <w:r w:rsidR="008221F1">
        <w:rPr>
          <w:lang w:val="en-US"/>
        </w:rPr>
        <w:t xml:space="preserve"> </w:t>
      </w:r>
      <w:r w:rsidRPr="003D662E">
        <w:rPr>
          <w:rFonts w:ascii="Consolas" w:hAnsi="Consolas"/>
          <w:lang w:val="en-US"/>
        </w:rPr>
        <w:t>identityStore.yml</w:t>
      </w:r>
      <w:r w:rsidR="00D34D17">
        <w:rPr>
          <w:rFonts w:ascii="Consolas" w:hAnsi="Consolas"/>
          <w:lang w:val="en-US"/>
        </w:rPr>
        <w:t xml:space="preserve"> or </w:t>
      </w:r>
      <w:r w:rsidR="00D34D17" w:rsidRPr="003D662E">
        <w:rPr>
          <w:rFonts w:ascii="Consolas" w:hAnsi="Consolas"/>
          <w:lang w:val="en-US"/>
        </w:rPr>
        <w:t>identityStore</w:t>
      </w:r>
      <w:r w:rsidR="00D34D17">
        <w:rPr>
          <w:rFonts w:ascii="Consolas" w:hAnsi="Consolas"/>
          <w:lang w:val="en-US"/>
        </w:rPr>
        <w:t>-test</w:t>
      </w:r>
      <w:r w:rsidR="00D34D17" w:rsidRPr="003D662E">
        <w:rPr>
          <w:rFonts w:ascii="Consolas" w:hAnsi="Consolas"/>
          <w:lang w:val="en-US"/>
        </w:rPr>
        <w:t>.yml</w:t>
      </w:r>
      <w:r w:rsidR="00D34D17" w:rsidRPr="00D34D17">
        <w:rPr>
          <w:rFonts w:cstheme="minorHAnsi"/>
          <w:lang w:val="en-US"/>
        </w:rPr>
        <w:t xml:space="preserve"> as fallback</w:t>
      </w:r>
      <w:r w:rsidR="00340E4C">
        <w:rPr>
          <w:rFonts w:cstheme="minorHAnsi"/>
          <w:lang w:val="en-US"/>
        </w:rPr>
        <w:t xml:space="preserve"> frin the classpath</w:t>
      </w:r>
      <w:r w:rsidR="00D34D17" w:rsidRPr="00D34D17">
        <w:rPr>
          <w:rFonts w:cstheme="minorHAnsi"/>
          <w:lang w:val="en-US"/>
        </w:rPr>
        <w:t xml:space="preserve">, during development also in </w:t>
      </w:r>
      <w:r w:rsidR="00D34D17">
        <w:rPr>
          <w:rFonts w:ascii="Consolas" w:hAnsi="Consolas"/>
          <w:lang w:val="en-US"/>
        </w:rPr>
        <w:t>src/main/resources</w:t>
      </w:r>
      <w:r w:rsidR="00D34D17" w:rsidRPr="00D34D17">
        <w:rPr>
          <w:rFonts w:cstheme="minorHAnsi"/>
          <w:lang w:val="en-US"/>
        </w:rPr>
        <w:t xml:space="preserve"> or in </w:t>
      </w:r>
      <w:r w:rsidR="00D34D17">
        <w:rPr>
          <w:rFonts w:ascii="Consolas" w:hAnsi="Consolas"/>
          <w:lang w:val="en-US"/>
        </w:rPr>
        <w:t>src/test/resources</w:t>
      </w:r>
      <w:r w:rsidRPr="003D662E">
        <w:rPr>
          <w:lang w:val="en-US"/>
        </w:rPr>
        <w:t>.</w:t>
      </w:r>
    </w:p>
    <w:p w14:paraId="4D6BD975" w14:textId="43EB7FE8"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F23054">
        <w:rPr>
          <w:lang w:val="en-US"/>
        </w:rPr>
        <w:t>3.3.7</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004A5F1E" w:rsidR="00005524" w:rsidRPr="003D662E" w:rsidRDefault="00005524"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F23054">
        <w:rPr>
          <w:lang w:val="en-US"/>
        </w:rPr>
        <w:t>3.3.8</w:t>
      </w:r>
      <w:r w:rsidRPr="003D662E">
        <w:rPr>
          <w:lang w:val="en-US"/>
        </w:rPr>
        <w:fldChar w:fldCharType="end"/>
      </w:r>
      <w:r w:rsidRPr="003D662E">
        <w:rPr>
          <w:lang w:val="en-US"/>
        </w:rPr>
        <w:t xml:space="preserve">) into the platform. Two pre-defined descriptors are based on local 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9"/>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30"/>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7F8AA9D9"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F23054">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2AE7CF64" w:rsidR="00CA3EFE" w:rsidRPr="003D662E" w:rsidRDefault="00D043C6" w:rsidP="00CA3EFE">
      <w:pPr>
        <w:jc w:val="both"/>
        <w:rPr>
          <w:lang w:val="en-US"/>
        </w:rPr>
      </w:pPr>
      <w:r w:rsidRPr="003D662E">
        <w:rPr>
          <w:lang w:val="en-US"/>
        </w:rPr>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Table </w:t>
      </w:r>
      <w:r w:rsidR="00F23054">
        <w:rPr>
          <w:noProof/>
          <w:lang w:val="en-US"/>
        </w:rPr>
        <w:t>23</w:t>
      </w:r>
      <w:r w:rsidRPr="003D662E">
        <w:rPr>
          <w:lang w:val="en-US"/>
        </w:rPr>
        <w:fldChar w:fldCharType="end"/>
      </w:r>
      <w:r w:rsidR="0018745A" w:rsidRPr="003D662E">
        <w:rPr>
          <w:rStyle w:val="FootnoteReference"/>
          <w:lang w:val="en-US"/>
        </w:rPr>
        <w:footnoteReference w:id="131"/>
      </w:r>
      <w:r w:rsidRPr="003D662E">
        <w:rPr>
          <w:lang w:val="en-US"/>
        </w:rPr>
        <w:t>. It is important that 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1DDE5246" w:rsidR="00D043C6" w:rsidRPr="003D662E" w:rsidRDefault="00D043C6" w:rsidP="00D043C6">
      <w:pPr>
        <w:pStyle w:val="Caption"/>
        <w:jc w:val="center"/>
        <w:rPr>
          <w:lang w:val="en-US"/>
        </w:rPr>
      </w:pPr>
      <w:bookmarkStart w:id="301"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23054">
        <w:rPr>
          <w:noProof/>
          <w:lang w:val="en-US"/>
        </w:rPr>
        <w:t>23</w:t>
      </w:r>
      <w:r w:rsidRPr="003D662E">
        <w:fldChar w:fldCharType="end"/>
      </w:r>
      <w:bookmarkEnd w:id="301"/>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FB4408"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FB4408"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FB4408"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FB4408"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FB4408"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FB4408"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FB4408"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42B06EAE" w:rsidR="000E7CB1" w:rsidRPr="003D662E" w:rsidRDefault="000E7CB1" w:rsidP="000E7CB1">
      <w:pPr>
        <w:jc w:val="both"/>
        <w:rPr>
          <w:lang w:val="en-US"/>
        </w:rPr>
      </w:pPr>
      <w:r w:rsidRPr="003D662E">
        <w:rPr>
          <w:lang w:val="en-US"/>
        </w:rPr>
        <w:t>Further, (components of) the platform recognizes the command line parameters</w:t>
      </w:r>
      <w:r w:rsidR="00227D57">
        <w:rPr>
          <w:rStyle w:val="FootnoteReference"/>
          <w:lang w:val="en-US"/>
        </w:rPr>
        <w:footnoteReference w:id="132"/>
      </w:r>
      <w:r w:rsidRPr="003D662E">
        <w:rPr>
          <w:lang w:val="en-US"/>
        </w:rPr>
        <w:t xml:space="preserve">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F23054" w:rsidRPr="003D662E">
        <w:rPr>
          <w:lang w:val="en-US"/>
        </w:rPr>
        <w:t xml:space="preserve">Table </w:t>
      </w:r>
      <w:r w:rsidR="00F23054">
        <w:rPr>
          <w:noProof/>
          <w:lang w:val="en-US"/>
        </w:rPr>
        <w:t>26</w:t>
      </w:r>
      <w:r w:rsidRPr="003D662E">
        <w:rPr>
          <w:lang w:val="en-US"/>
        </w:rPr>
        <w:fldChar w:fldCharType="end"/>
      </w:r>
      <w:r w:rsidRPr="003D662E">
        <w:rPr>
          <w:lang w:val="en-US"/>
        </w:rPr>
        <w:t>.</w:t>
      </w:r>
    </w:p>
    <w:p w14:paraId="47BF0CA2" w14:textId="1AE3CE07"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23054">
        <w:rPr>
          <w:noProof/>
          <w:lang w:val="en-US"/>
        </w:rPr>
        <w:t>24</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6906D00D"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F23054" w:rsidRPr="003D662E">
              <w:rPr>
                <w:lang w:val="en-US"/>
              </w:rPr>
              <w:t xml:space="preserve">Table </w:t>
            </w:r>
            <w:r w:rsidR="00F23054">
              <w:rPr>
                <w:noProof/>
                <w:lang w:val="en-US"/>
              </w:rPr>
              <w:t>25</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6809B7D6" w:rsidR="005D391F" w:rsidRPr="003D662E" w:rsidRDefault="005D391F" w:rsidP="005D391F">
      <w:pPr>
        <w:pStyle w:val="Caption"/>
        <w:jc w:val="center"/>
        <w:rPr>
          <w:lang w:val="en-US"/>
        </w:rPr>
      </w:pPr>
      <w:bookmarkStart w:id="302"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23054">
        <w:rPr>
          <w:noProof/>
          <w:lang w:val="en-US"/>
        </w:rPr>
        <w:t>25</w:t>
      </w:r>
      <w:r w:rsidRPr="003D662E">
        <w:fldChar w:fldCharType="end"/>
      </w:r>
      <w:bookmarkEnd w:id="302"/>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FB4408"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1182D40A"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F23054" w:rsidRPr="003D662E">
        <w:rPr>
          <w:lang w:val="en-US"/>
        </w:rPr>
        <w:t xml:space="preserve">Table </w:t>
      </w:r>
      <w:r w:rsidR="00F23054">
        <w:rPr>
          <w:noProof/>
          <w:lang w:val="en-US"/>
        </w:rPr>
        <w:t>26</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F23054" w:rsidRPr="003D662E">
        <w:rPr>
          <w:lang w:val="en-US"/>
        </w:rPr>
        <w:t xml:space="preserve">Table </w:t>
      </w:r>
      <w:r w:rsidR="00F23054">
        <w:rPr>
          <w:noProof/>
          <w:lang w:val="en-US"/>
        </w:rPr>
        <w:t>27</w:t>
      </w:r>
      <w:r w:rsidR="003364C8">
        <w:rPr>
          <w:lang w:val="en-US"/>
        </w:rPr>
        <w:fldChar w:fldCharType="end"/>
      </w:r>
      <w:r w:rsidRPr="003D662E">
        <w:rPr>
          <w:lang w:val="en-US"/>
        </w:rPr>
        <w:t>:</w:t>
      </w:r>
    </w:p>
    <w:p w14:paraId="1E528277" w14:textId="091D640E" w:rsidR="000F79E2" w:rsidRPr="003D662E" w:rsidRDefault="000F79E2" w:rsidP="000F79E2">
      <w:pPr>
        <w:pStyle w:val="Caption"/>
        <w:jc w:val="center"/>
        <w:rPr>
          <w:lang w:val="en-US"/>
        </w:rPr>
      </w:pPr>
      <w:bookmarkStart w:id="303"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23054">
        <w:rPr>
          <w:noProof/>
          <w:lang w:val="en-US"/>
        </w:rPr>
        <w:t>26</w:t>
      </w:r>
      <w:r w:rsidRPr="003D662E">
        <w:fldChar w:fldCharType="end"/>
      </w:r>
      <w:bookmarkEnd w:id="303"/>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FB4408"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38F7C75F"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F23054" w:rsidRPr="003D662E">
              <w:rPr>
                <w:lang w:val="en-US"/>
              </w:rPr>
              <w:t xml:space="preserve">Table </w:t>
            </w:r>
            <w:r w:rsidR="00F23054">
              <w:rPr>
                <w:noProof/>
                <w:lang w:val="en-US"/>
              </w:rPr>
              <w:t>22</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FB4408"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r w:rsidR="007771F5" w:rsidRPr="00FB4408" w14:paraId="6B7C53C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1E6CAA9A" w14:textId="437229A7" w:rsidR="007771F5" w:rsidRPr="00216B53" w:rsidRDefault="007771F5" w:rsidP="008A2814">
            <w:pPr>
              <w:rPr>
                <w:rFonts w:ascii="Consolas" w:hAnsi="Consolas"/>
                <w:b w:val="0"/>
              </w:rPr>
            </w:pPr>
            <w:r w:rsidRPr="00216B53">
              <w:rPr>
                <w:rFonts w:ascii="Consolas" w:hAnsi="Consolas"/>
                <w:b w:val="0"/>
              </w:rPr>
              <w:t>okto.plugins</w:t>
            </w:r>
          </w:p>
        </w:tc>
        <w:tc>
          <w:tcPr>
            <w:tcW w:w="4395" w:type="dxa"/>
          </w:tcPr>
          <w:p w14:paraId="49D9A6CB" w14:textId="3A46D11D"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Comma/semicolon separated list of unpacked plugin root folders to load.</w:t>
            </w:r>
          </w:p>
        </w:tc>
        <w:tc>
          <w:tcPr>
            <w:tcW w:w="1789" w:type="dxa"/>
          </w:tcPr>
          <w:p w14:paraId="3DE09336" w14:textId="08FDF13B"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i/>
                <w:lang w:val="en-GB"/>
              </w:rPr>
            </w:pPr>
          </w:p>
        </w:tc>
      </w:tr>
      <w:tr w:rsidR="008C6174" w:rsidRPr="007771F5" w14:paraId="4AE56509"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63A8FD3" w14:textId="781C64EC" w:rsidR="008C6174" w:rsidRPr="00216B53" w:rsidRDefault="008C6174" w:rsidP="008A2814">
            <w:pPr>
              <w:rPr>
                <w:rFonts w:ascii="Consolas" w:hAnsi="Consolas"/>
                <w:b w:val="0"/>
              </w:rPr>
            </w:pPr>
            <w:r>
              <w:rPr>
                <w:rFonts w:ascii="Consolas" w:hAnsi="Consolas"/>
                <w:b w:val="0"/>
              </w:rPr>
              <w:t>okto.aasFactoryId</w:t>
            </w:r>
          </w:p>
        </w:tc>
        <w:tc>
          <w:tcPr>
            <w:tcW w:w="4395" w:type="dxa"/>
          </w:tcPr>
          <w:p w14:paraId="4FAC6738" w14:textId="513746ED" w:rsidR="008C6174" w:rsidRDefault="008C6174"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Plugin-id of the </w:t>
            </w:r>
            <w:r w:rsidRPr="008C6174">
              <w:rPr>
                <w:rFonts w:ascii="Consolas" w:hAnsi="Consolas"/>
                <w:lang w:val="en-GB"/>
              </w:rPr>
              <w:t>AasFactory</w:t>
            </w:r>
            <w:r>
              <w:rPr>
                <w:lang w:val="en-GB"/>
              </w:rPr>
              <w:t>.</w:t>
            </w:r>
          </w:p>
        </w:tc>
        <w:tc>
          <w:tcPr>
            <w:tcW w:w="1789" w:type="dxa"/>
          </w:tcPr>
          <w:p w14:paraId="2400B9D2" w14:textId="56856589" w:rsidR="008C6174" w:rsidRPr="003D662E" w:rsidRDefault="008C6174" w:rsidP="008A2814">
            <w:pPr>
              <w:cnfStyle w:val="000000000000" w:firstRow="0" w:lastRow="0" w:firstColumn="0" w:lastColumn="0" w:oddVBand="0" w:evenVBand="0" w:oddHBand="0" w:evenHBand="0" w:firstRowFirstColumn="0" w:firstRowLastColumn="0" w:lastRowFirstColumn="0" w:lastRowLastColumn="0"/>
              <w:rPr>
                <w:i/>
                <w:lang w:val="en-GB"/>
              </w:rPr>
            </w:pPr>
            <w:r>
              <w:rPr>
                <w:i/>
                <w:lang w:val="en-GB"/>
              </w:rPr>
              <w:t>aas-default</w:t>
            </w:r>
          </w:p>
        </w:tc>
      </w:tr>
    </w:tbl>
    <w:p w14:paraId="195515EE" w14:textId="798E216A" w:rsidR="00A54722" w:rsidRDefault="00A54722" w:rsidP="000F79E2">
      <w:pPr>
        <w:rPr>
          <w:lang w:val="en-GB"/>
        </w:rPr>
      </w:pPr>
    </w:p>
    <w:p w14:paraId="0AD7F2F0" w14:textId="206A4238" w:rsidR="00A54722" w:rsidRPr="003D662E" w:rsidRDefault="00A54722" w:rsidP="00A54722">
      <w:pPr>
        <w:pStyle w:val="Caption"/>
        <w:jc w:val="center"/>
        <w:rPr>
          <w:lang w:val="en-US"/>
        </w:rPr>
      </w:pPr>
      <w:bookmarkStart w:id="304"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23054">
        <w:rPr>
          <w:noProof/>
          <w:lang w:val="en-US"/>
        </w:rPr>
        <w:t>27</w:t>
      </w:r>
      <w:r w:rsidRPr="003D662E">
        <w:fldChar w:fldCharType="end"/>
      </w:r>
      <w:bookmarkEnd w:id="304"/>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FB4408"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305" w:name="_Ref133572230"/>
      <w:bookmarkStart w:id="306" w:name="_Toc148037190"/>
      <w:r w:rsidRPr="003D662E">
        <w:rPr>
          <w:lang w:val="en-US"/>
        </w:rPr>
        <w:t xml:space="preserve">Compiling the </w:t>
      </w:r>
      <w:r w:rsidR="003321C9">
        <w:rPr>
          <w:lang w:val="en-US"/>
        </w:rPr>
        <w:t>P</w:t>
      </w:r>
      <w:r w:rsidRPr="003D662E">
        <w:rPr>
          <w:lang w:val="en-US"/>
        </w:rPr>
        <w:t>latform</w:t>
      </w:r>
      <w:bookmarkEnd w:id="305"/>
      <w:bookmarkEnd w:id="306"/>
    </w:p>
    <w:p w14:paraId="73251AF5" w14:textId="471F8466"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F23054" w:rsidRPr="003D662E">
        <w:rPr>
          <w:lang w:val="en-US"/>
        </w:rPr>
        <w:t xml:space="preserve">Figure </w:t>
      </w:r>
      <w:r w:rsidR="00F23054">
        <w:rPr>
          <w:noProof/>
          <w:lang w:val="en-US"/>
        </w:rPr>
        <w:t>68</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19730"/>
                    </a:xfrm>
                    <a:prstGeom prst="rect">
                      <a:avLst/>
                    </a:prstGeom>
                  </pic:spPr>
                </pic:pic>
              </a:graphicData>
            </a:graphic>
          </wp:inline>
        </w:drawing>
      </w:r>
    </w:p>
    <w:p w14:paraId="7039C0CA" w14:textId="3599F252" w:rsidR="00365E2C" w:rsidRPr="003D662E" w:rsidRDefault="00365E2C" w:rsidP="00365E2C">
      <w:pPr>
        <w:pStyle w:val="Caption"/>
        <w:jc w:val="center"/>
        <w:rPr>
          <w:lang w:val="en-US"/>
        </w:rPr>
      </w:pPr>
      <w:bookmarkStart w:id="307"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68</w:t>
      </w:r>
      <w:r w:rsidRPr="003D662E">
        <w:fldChar w:fldCharType="end"/>
      </w:r>
      <w:bookmarkEnd w:id="307"/>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4C17C339"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F23054" w:rsidRPr="003D662E">
        <w:rPr>
          <w:lang w:val="en-US"/>
        </w:rPr>
        <w:t xml:space="preserve">Figure </w:t>
      </w:r>
      <w:r w:rsidR="00F23054">
        <w:rPr>
          <w:noProof/>
          <w:lang w:val="en-US"/>
        </w:rPr>
        <w:t>69</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F23054" w:rsidRPr="003D662E">
        <w:rPr>
          <w:lang w:val="en-US"/>
        </w:rPr>
        <w:t xml:space="preserve">Figure </w:t>
      </w:r>
      <w:r w:rsidR="00F23054">
        <w:rPr>
          <w:noProof/>
          <w:lang w:val="en-US"/>
        </w:rPr>
        <w:t>69</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63DD0CDC"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F23054">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4997F4F5" w:rsidR="00CF0804" w:rsidRPr="003D662E" w:rsidRDefault="00543D0A" w:rsidP="00BB3F40">
      <w:pPr>
        <w:jc w:val="center"/>
        <w:rPr>
          <w:lang w:val="en-US"/>
        </w:rPr>
      </w:pPr>
      <w:r w:rsidRPr="00543D0A">
        <w:rPr>
          <w:noProof/>
        </w:rPr>
        <w:drawing>
          <wp:inline distT="0" distB="0" distL="0" distR="0" wp14:anchorId="77DCED1D" wp14:editId="22B66045">
            <wp:extent cx="4792980" cy="7760970"/>
            <wp:effectExtent l="0" t="0" r="7620" b="0"/>
            <wp:docPr id="1654308203" name="Picture 165430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792980" cy="7760970"/>
                    </a:xfrm>
                    <a:prstGeom prst="rect">
                      <a:avLst/>
                    </a:prstGeom>
                    <a:noFill/>
                    <a:ln>
                      <a:noFill/>
                    </a:ln>
                  </pic:spPr>
                </pic:pic>
              </a:graphicData>
            </a:graphic>
          </wp:inline>
        </w:drawing>
      </w:r>
    </w:p>
    <w:p w14:paraId="4F256A6D" w14:textId="06403DBA" w:rsidR="00B7745A" w:rsidRPr="003D662E" w:rsidRDefault="0044351F" w:rsidP="0044351F">
      <w:pPr>
        <w:pStyle w:val="Caption"/>
        <w:jc w:val="center"/>
        <w:rPr>
          <w:lang w:val="en-US"/>
        </w:rPr>
      </w:pPr>
      <w:bookmarkStart w:id="308"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69</w:t>
      </w:r>
      <w:r w:rsidRPr="003D662E">
        <w:fldChar w:fldCharType="end"/>
      </w:r>
      <w:bookmarkEnd w:id="308"/>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1CAF39EB" w:rsidR="00657557" w:rsidRPr="003D662E" w:rsidRDefault="00657557" w:rsidP="00FD23BA">
      <w:pPr>
        <w:jc w:val="both"/>
        <w:rPr>
          <w:lang w:val="en-US"/>
        </w:rPr>
      </w:pPr>
      <w:r w:rsidRPr="003D662E">
        <w:rPr>
          <w:lang w:val="en-US"/>
        </w:rPr>
        <w:br w:type="page"/>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5B36EFEC"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DB02C6">
        <w:rPr>
          <w:lang w:val="en-US"/>
        </w:rPr>
        <w:t>, JDK driving force through Eclipse/xText</w:t>
      </w:r>
      <w:r w:rsidR="00D615A9" w:rsidRPr="003D662E">
        <w:rPr>
          <w:lang w:val="en-US"/>
        </w:rPr>
        <w:t>).</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5872CA2A"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F23054">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9" w:name="_Ref57897652"/>
      <w:bookmarkStart w:id="310"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9"/>
      <w:bookmarkEnd w:id="310"/>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3"/>
      </w:r>
      <w:r w:rsidR="0020475E" w:rsidRPr="000C51B3">
        <w:rPr>
          <w:lang w:val="en-US"/>
        </w:rPr>
        <w:t>.</w:t>
      </w:r>
    </w:p>
    <w:p w14:paraId="0CECFBAE" w14:textId="1E90FA98" w:rsidR="00C352DA" w:rsidRPr="003D662E" w:rsidRDefault="00C352DA" w:rsidP="00C352DA">
      <w:pPr>
        <w:pStyle w:val="Heading2"/>
        <w:rPr>
          <w:lang w:val="en-US"/>
        </w:rPr>
      </w:pPr>
      <w:bookmarkStart w:id="311" w:name="_Ref129187332"/>
      <w:bookmarkStart w:id="312" w:name="_Ref133225681"/>
      <w:bookmarkStart w:id="313" w:name="_Ref133572284"/>
      <w:bookmarkStart w:id="314"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11"/>
      <w:bookmarkEnd w:id="312"/>
      <w:bookmarkEnd w:id="313"/>
      <w:bookmarkEnd w:id="314"/>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2F63E027"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F23054">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523E0143"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F23054">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F23054" w:rsidRPr="003D662E">
        <w:rPr>
          <w:lang w:val="en-US"/>
        </w:rPr>
        <w:t xml:space="preserve">Table </w:t>
      </w:r>
      <w:r w:rsidR="00F23054">
        <w:rPr>
          <w:noProof/>
          <w:lang w:val="en-US"/>
        </w:rPr>
        <w:t>28</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45010212" w:rsidR="00C352DA" w:rsidRPr="003D662E" w:rsidRDefault="00C352DA" w:rsidP="00C352DA">
      <w:pPr>
        <w:pStyle w:val="Caption"/>
        <w:jc w:val="center"/>
        <w:rPr>
          <w:lang w:val="en-US"/>
        </w:rPr>
      </w:pPr>
      <w:bookmarkStart w:id="315" w:name="_Ref122336399"/>
      <w:bookmarkStart w:id="316"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23054">
        <w:rPr>
          <w:noProof/>
          <w:lang w:val="en-US"/>
        </w:rPr>
        <w:t>28</w:t>
      </w:r>
      <w:r w:rsidRPr="003D662E">
        <w:fldChar w:fldCharType="end"/>
      </w:r>
      <w:bookmarkEnd w:id="315"/>
      <w:r w:rsidRPr="003D662E">
        <w:rPr>
          <w:lang w:val="en-US"/>
        </w:rPr>
        <w:t>: Summary of configuration variables for a distributed server installation.</w:t>
      </w:r>
      <w:bookmarkEnd w:id="316"/>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FB4408"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FB4408"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5A5" w:rsidRPr="00015C85" w:rsidRDefault="007135A5" w:rsidP="00015C85">
                            <w:pPr>
                              <w:spacing w:after="0"/>
                              <w:rPr>
                                <w:rFonts w:ascii="Consolas" w:hAnsi="Consolas"/>
                                <w:color w:val="000000" w:themeColor="text1"/>
                                <w:lang w:val="en-GB"/>
                              </w:rPr>
                            </w:pPr>
                          </w:p>
                          <w:p w14:paraId="6AC35205" w14:textId="1AEA9BE0"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5A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5A5" w:rsidRPr="00015C85" w:rsidRDefault="007135A5" w:rsidP="00015C85">
                            <w:pPr>
                              <w:spacing w:after="0"/>
                              <w:rPr>
                                <w:rFonts w:ascii="Consolas" w:hAnsi="Consolas"/>
                                <w:color w:val="000000" w:themeColor="text1"/>
                                <w:lang w:val="en-US"/>
                              </w:rPr>
                            </w:pPr>
                          </w:p>
                          <w:p w14:paraId="61421330" w14:textId="29C443DE"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5A5" w:rsidRPr="00015C85" w:rsidRDefault="007135A5" w:rsidP="00015C85">
                      <w:pPr>
                        <w:spacing w:after="0"/>
                        <w:rPr>
                          <w:rFonts w:ascii="Consolas" w:hAnsi="Consolas"/>
                          <w:color w:val="000000" w:themeColor="text1"/>
                          <w:lang w:val="en-GB"/>
                        </w:rPr>
                      </w:pPr>
                    </w:p>
                    <w:p w14:paraId="6AC35205" w14:textId="1AEA9BE0"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5A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5A5" w:rsidRPr="00015C85" w:rsidRDefault="007135A5" w:rsidP="00015C85">
                      <w:pPr>
                        <w:spacing w:after="0"/>
                        <w:rPr>
                          <w:rFonts w:ascii="Consolas" w:hAnsi="Consolas"/>
                          <w:color w:val="000000" w:themeColor="text1"/>
                          <w:lang w:val="en-US"/>
                        </w:rPr>
                      </w:pPr>
                    </w:p>
                    <w:p w14:paraId="61421330" w14:textId="29C443DE"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4"/>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7199C884"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F23054">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5"/>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17" w:name="_Ref133572362"/>
      <w:bookmarkStart w:id="318" w:name="_Ref137117178"/>
      <w:bookmarkStart w:id="319"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17"/>
      <w:bookmarkEnd w:id="318"/>
      <w:bookmarkEnd w:id="319"/>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6"/>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241572A0" w:rsidR="004A024E" w:rsidRPr="003D662E" w:rsidRDefault="004A024E" w:rsidP="004A024E">
      <w:pPr>
        <w:pStyle w:val="Caption"/>
        <w:jc w:val="center"/>
        <w:rPr>
          <w:lang w:val="en-GB"/>
        </w:rPr>
      </w:pPr>
      <w:bookmarkStart w:id="320"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F23054">
        <w:rPr>
          <w:noProof/>
          <w:lang w:val="en-GB"/>
        </w:rPr>
        <w:t>70</w:t>
      </w:r>
      <w:r w:rsidRPr="003D662E">
        <w:fldChar w:fldCharType="end"/>
      </w:r>
      <w:r w:rsidRPr="003D662E">
        <w:rPr>
          <w:lang w:val="en-GB"/>
        </w:rPr>
        <w:t>: The steps</w:t>
      </w:r>
      <w:bookmarkEnd w:id="320"/>
      <w:r w:rsidRPr="003D662E">
        <w:rPr>
          <w:lang w:val="en-GB"/>
        </w:rPr>
        <w:t xml:space="preserve"> executed automatically by PETE</w:t>
      </w:r>
    </w:p>
    <w:p w14:paraId="1F3FF0CE" w14:textId="67835D72"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F23054" w:rsidRPr="003D662E">
        <w:rPr>
          <w:lang w:val="en-GB"/>
        </w:rPr>
        <w:t xml:space="preserve">Figure </w:t>
      </w:r>
      <w:r w:rsidR="00F23054">
        <w:rPr>
          <w:noProof/>
          <w:lang w:val="en-GB"/>
        </w:rPr>
        <w:t>70</w:t>
      </w:r>
      <w:r w:rsidR="00F23054"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7"/>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21" w:name="_Ref76979553"/>
      <w:bookmarkStart w:id="322" w:name="_Ref76979589"/>
      <w:bookmarkStart w:id="323" w:name="_Toc148037194"/>
      <w:bookmarkStart w:id="324" w:name="_Ref57109836"/>
      <w:bookmarkEnd w:id="174"/>
      <w:r w:rsidRPr="003D662E">
        <w:rPr>
          <w:lang w:val="en-US"/>
        </w:rPr>
        <w:t>How to apply, extend or contribute</w:t>
      </w:r>
      <w:bookmarkEnd w:id="321"/>
      <w:bookmarkEnd w:id="322"/>
      <w:bookmarkEnd w:id="323"/>
    </w:p>
    <w:p w14:paraId="49553C4D" w14:textId="739217E0"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F23054">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25" w:name="_Ref103068499"/>
      <w:bookmarkStart w:id="326"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25"/>
      <w:bookmarkEnd w:id="326"/>
    </w:p>
    <w:p w14:paraId="06537573" w14:textId="23689C5D"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F23054">
        <w:rPr>
          <w:lang w:val="en-US"/>
        </w:rPr>
        <w:t>6.8</w:t>
      </w:r>
      <w:r w:rsidRPr="003D662E">
        <w:rPr>
          <w:lang w:val="en-US"/>
        </w:rPr>
        <w:fldChar w:fldCharType="end"/>
      </w:r>
      <w:r w:rsidRPr="003D662E">
        <w:rPr>
          <w:lang w:val="en-US"/>
        </w:rPr>
        <w:t>.</w:t>
      </w:r>
    </w:p>
    <w:p w14:paraId="4868A0E5" w14:textId="56E250E1" w:rsidR="00756501" w:rsidRPr="003D662E" w:rsidRDefault="00756501" w:rsidP="0051335B">
      <w:pPr>
        <w:pStyle w:val="ListParagraph"/>
        <w:numPr>
          <w:ilvl w:val="0"/>
          <w:numId w:val="22"/>
        </w:numPr>
        <w:jc w:val="both"/>
        <w:rPr>
          <w:lang w:val="en-US"/>
        </w:rPr>
      </w:pPr>
      <w:bookmarkStart w:id="327"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F23054">
        <w:rPr>
          <w:lang w:val="en-US"/>
        </w:rPr>
        <w:t>6</w:t>
      </w:r>
      <w:r w:rsidRPr="003D662E">
        <w:rPr>
          <w:lang w:val="en-US"/>
        </w:rPr>
        <w:fldChar w:fldCharType="end"/>
      </w:r>
      <w:r w:rsidRPr="003D662E">
        <w:rPr>
          <w:lang w:val="en-US"/>
        </w:rPr>
        <w:t xml:space="preserve">). </w:t>
      </w:r>
      <w:bookmarkEnd w:id="327"/>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67CABF6F"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F23054">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F23054">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061600E5"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F23054">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7C499815"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F23054">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28" w:name="_Toc148037196"/>
      <w:r w:rsidRPr="003D662E">
        <w:rPr>
          <w:lang w:val="en-US"/>
        </w:rPr>
        <w:t>Defining an AAS for a device</w:t>
      </w:r>
      <w:bookmarkEnd w:id="328"/>
    </w:p>
    <w:p w14:paraId="25EA23F1" w14:textId="263E2083"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F23054">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9" w:name="_Toc148037197"/>
      <w:r w:rsidRPr="003D662E">
        <w:rPr>
          <w:lang w:val="en-US"/>
        </w:rPr>
        <w:t>Implementing a monitoring</w:t>
      </w:r>
      <w:r w:rsidR="009C45F3" w:rsidRPr="003D662E">
        <w:rPr>
          <w:lang w:val="en-US"/>
        </w:rPr>
        <w:t>/alert data</w:t>
      </w:r>
      <w:r w:rsidRPr="003D662E">
        <w:rPr>
          <w:lang w:val="en-US"/>
        </w:rPr>
        <w:t xml:space="preserve"> service</w:t>
      </w:r>
      <w:bookmarkEnd w:id="329"/>
    </w:p>
    <w:p w14:paraId="03FD64F4" w14:textId="074EF94A"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F23054">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30"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30"/>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4EB0C5A7"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F23054">
        <w:rPr>
          <w:lang w:val="en-US"/>
        </w:rPr>
        <w:t>6</w:t>
      </w:r>
      <w:r w:rsidRPr="003D662E">
        <w:rPr>
          <w:lang w:val="en-US"/>
        </w:rPr>
        <w:fldChar w:fldCharType="end"/>
      </w:r>
      <w:r w:rsidRPr="003D662E">
        <w:rPr>
          <w:lang w:val="en-US"/>
        </w:rPr>
        <w:t>).</w:t>
      </w:r>
    </w:p>
    <w:p w14:paraId="2C8B4062" w14:textId="5A926E97"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F23054">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31" w:name="_Toc148037199"/>
      <w:bookmarkStart w:id="332" w:name="_Ref77754105"/>
      <w:r w:rsidRPr="003D662E">
        <w:rPr>
          <w:lang w:val="en-US"/>
        </w:rPr>
        <w:t>Defining a new type in the configuration</w:t>
      </w:r>
      <w:r w:rsidR="00DD7246" w:rsidRPr="003D662E">
        <w:rPr>
          <w:lang w:val="en-US"/>
        </w:rPr>
        <w:t xml:space="preserve"> model</w:t>
      </w:r>
      <w:bookmarkEnd w:id="331"/>
    </w:p>
    <w:p w14:paraId="59067D34" w14:textId="5530C184"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8"/>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F23054" w:rsidRPr="003D662E">
        <w:rPr>
          <w:lang w:val="en-US"/>
        </w:rPr>
        <w:t xml:space="preserve">Figure </w:t>
      </w:r>
      <w:r w:rsidR="00F23054">
        <w:rPr>
          <w:noProof/>
          <w:lang w:val="en-US"/>
        </w:rPr>
        <w:t>46</w:t>
      </w:r>
      <w:r w:rsidR="000B65A9" w:rsidRPr="003D662E">
        <w:rPr>
          <w:lang w:val="en-US"/>
        </w:rPr>
        <w:fldChar w:fldCharType="end"/>
      </w:r>
      <w:r w:rsidR="000B65A9" w:rsidRPr="003D662E">
        <w:rPr>
          <w:lang w:val="en-US"/>
        </w:rPr>
        <w:t xml:space="preserve">). </w:t>
      </w:r>
    </w:p>
    <w:p w14:paraId="505032D0" w14:textId="4112C20B"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F23054" w:rsidRPr="003D662E">
        <w:rPr>
          <w:lang w:val="en-GB"/>
        </w:rPr>
        <w:t xml:space="preserve">Figure </w:t>
      </w:r>
      <w:r w:rsidR="00F23054">
        <w:rPr>
          <w:noProof/>
          <w:lang w:val="en-GB"/>
        </w:rPr>
        <w:t>71</w:t>
      </w:r>
      <w:r w:rsidR="001D73A7" w:rsidRPr="003D662E">
        <w:rPr>
          <w:lang w:val="en-US"/>
        </w:rPr>
        <w:fldChar w:fldCharType="end"/>
      </w:r>
      <w:r w:rsidRPr="003D662E">
        <w:rPr>
          <w:lang w:val="en-US"/>
        </w:rPr>
        <w:t>:</w:t>
      </w:r>
    </w:p>
    <w:p w14:paraId="692F6384" w14:textId="4BFE50C5"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F23054" w:rsidRPr="003D662E">
        <w:rPr>
          <w:lang w:val="en-GB"/>
        </w:rPr>
        <w:t xml:space="preserve">Figure </w:t>
      </w:r>
      <w:r w:rsidR="00F23054">
        <w:rPr>
          <w:noProof/>
          <w:lang w:val="en-GB"/>
        </w:rPr>
        <w:t>71</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0421010D"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F23054" w:rsidRPr="003D662E">
        <w:rPr>
          <w:lang w:val="en-GB"/>
        </w:rPr>
        <w:t xml:space="preserve">Figure </w:t>
      </w:r>
      <w:r w:rsidR="00F23054">
        <w:rPr>
          <w:noProof/>
          <w:lang w:val="en-GB"/>
        </w:rPr>
        <w:t>71</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0B2B6D3E"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F23054" w:rsidRPr="003D662E">
        <w:rPr>
          <w:lang w:val="en-GB"/>
        </w:rPr>
        <w:t xml:space="preserve">Figure </w:t>
      </w:r>
      <w:r w:rsidR="00F23054">
        <w:rPr>
          <w:noProof/>
          <w:lang w:val="en-GB"/>
        </w:rPr>
        <w:t>71</w:t>
      </w:r>
      <w:r w:rsidRPr="003D662E">
        <w:rPr>
          <w:lang w:val="en-US"/>
        </w:rPr>
        <w:fldChar w:fldCharType="end"/>
      </w:r>
      <w:r w:rsidRPr="003D662E">
        <w:rPr>
          <w:lang w:val="en-US"/>
        </w:rPr>
        <w:t xml:space="preserve">). </w:t>
      </w:r>
    </w:p>
    <w:p w14:paraId="79D29042" w14:textId="74663F8D"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F23054" w:rsidRPr="003D662E">
        <w:rPr>
          <w:lang w:val="en-GB"/>
        </w:rPr>
        <w:t xml:space="preserve">Figure </w:t>
      </w:r>
      <w:r w:rsidR="00F23054">
        <w:rPr>
          <w:noProof/>
          <w:lang w:val="en-GB"/>
        </w:rPr>
        <w:t>71</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2D3087E8" w:rsidR="00E472AE" w:rsidRPr="003D662E" w:rsidRDefault="001D73A7" w:rsidP="001D73A7">
      <w:pPr>
        <w:pStyle w:val="Caption"/>
        <w:jc w:val="center"/>
        <w:rPr>
          <w:rFonts w:cstheme="minorHAnsi"/>
          <w:lang w:val="en-US"/>
        </w:rPr>
      </w:pPr>
      <w:bookmarkStart w:id="333"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F23054">
        <w:rPr>
          <w:noProof/>
          <w:lang w:val="en-GB"/>
        </w:rPr>
        <w:t>71</w:t>
      </w:r>
      <w:r w:rsidRPr="003D662E">
        <w:fldChar w:fldCharType="end"/>
      </w:r>
      <w:bookmarkEnd w:id="333"/>
      <w:r w:rsidRPr="003D662E">
        <w:rPr>
          <w:lang w:val="en-GB"/>
        </w:rPr>
        <w:t>: Adding IEC 61131-3 date time to the primitive types of the configuration model</w:t>
      </w:r>
    </w:p>
    <w:p w14:paraId="17B88796" w14:textId="6131DA08"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F23054" w:rsidRPr="003D662E">
        <w:rPr>
          <w:lang w:val="en-GB"/>
        </w:rPr>
        <w:t xml:space="preserve">Figure </w:t>
      </w:r>
      <w:r w:rsidR="00F23054">
        <w:rPr>
          <w:noProof/>
          <w:lang w:val="en-GB"/>
        </w:rPr>
        <w:t>71</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34" w:name="_Toc148037200"/>
      <w:r w:rsidRPr="003D662E">
        <w:rPr>
          <w:lang w:val="en-US"/>
        </w:rPr>
        <w:t>Using a different transport protocol</w:t>
      </w:r>
      <w:bookmarkEnd w:id="334"/>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4A9A861E"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F23054">
        <w:rPr>
          <w:lang w:val="en-US"/>
        </w:rPr>
        <w:t>7.5</w:t>
      </w:r>
      <w:r w:rsidRPr="003D662E">
        <w:rPr>
          <w:lang w:val="en-US"/>
        </w:rPr>
        <w:fldChar w:fldCharType="end"/>
      </w:r>
      <w:r w:rsidRPr="003D662E">
        <w:rPr>
          <w:lang w:val="en-US"/>
        </w:rPr>
        <w:t>.</w:t>
      </w:r>
    </w:p>
    <w:p w14:paraId="35E34955" w14:textId="75CD7E84"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F23054" w:rsidRPr="003D662E">
        <w:rPr>
          <w:lang w:val="en-GB"/>
        </w:rPr>
        <w:t xml:space="preserve">Figure </w:t>
      </w:r>
      <w:r w:rsidR="00F23054">
        <w:rPr>
          <w:noProof/>
          <w:lang w:val="en-GB"/>
        </w:rPr>
        <w:t>72</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33458AD7"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F23054" w:rsidRPr="003D662E">
        <w:rPr>
          <w:lang w:val="en-GB"/>
        </w:rPr>
        <w:t xml:space="preserve">Figure </w:t>
      </w:r>
      <w:r w:rsidR="00F23054">
        <w:rPr>
          <w:noProof/>
          <w:lang w:val="en-GB"/>
        </w:rPr>
        <w:t>72</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30DE8C93" w:rsidR="008A50C3" w:rsidRPr="003D662E" w:rsidRDefault="008A50C3" w:rsidP="008A50C3">
      <w:pPr>
        <w:pStyle w:val="Caption"/>
        <w:jc w:val="center"/>
        <w:rPr>
          <w:lang w:val="en-GB"/>
        </w:rPr>
      </w:pPr>
      <w:bookmarkStart w:id="335"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F23054">
        <w:rPr>
          <w:noProof/>
          <w:lang w:val="en-GB"/>
        </w:rPr>
        <w:t>72</w:t>
      </w:r>
      <w:r w:rsidRPr="003D662E">
        <w:fldChar w:fldCharType="end"/>
      </w:r>
      <w:bookmarkEnd w:id="335"/>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36" w:name="_Toc148037201"/>
      <w:r w:rsidRPr="003D662E">
        <w:rPr>
          <w:lang w:val="en-US"/>
        </w:rPr>
        <w:t>Observe or debug the data processing</w:t>
      </w:r>
      <w:bookmarkEnd w:id="336"/>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inconvenient to change the logging level of the logging framework or other software takes control over filtering of the logs and prevents debug output.</w:t>
      </w:r>
    </w:p>
    <w:p w14:paraId="3C176AD9" w14:textId="353EEE61"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F23054">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2846A02E"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F23054" w:rsidRPr="003D662E">
        <w:rPr>
          <w:lang w:val="en-GB"/>
        </w:rPr>
        <w:t xml:space="preserve">Figure </w:t>
      </w:r>
      <w:r w:rsidR="00F23054">
        <w:rPr>
          <w:noProof/>
          <w:lang w:val="en-GB"/>
        </w:rPr>
        <w:t>73</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15DF2511" w:rsidR="00EE3A67" w:rsidRPr="003D662E" w:rsidRDefault="00EE3A67" w:rsidP="00EE3A67">
      <w:pPr>
        <w:pStyle w:val="Caption"/>
        <w:jc w:val="center"/>
        <w:rPr>
          <w:lang w:val="en-GB"/>
        </w:rPr>
      </w:pPr>
      <w:bookmarkStart w:id="337"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F23054">
        <w:rPr>
          <w:noProof/>
          <w:lang w:val="en-GB"/>
        </w:rPr>
        <w:t>73</w:t>
      </w:r>
      <w:r w:rsidRPr="003D662E">
        <w:fldChar w:fldCharType="end"/>
      </w:r>
      <w:bookmarkEnd w:id="337"/>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01F345F6"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F23054">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38" w:name="_Toc148037202"/>
      <w:r w:rsidRPr="003D662E">
        <w:rPr>
          <w:lang w:val="en-US"/>
        </w:rPr>
        <w:t>Frequently Asked Questions (FAQ)</w:t>
      </w:r>
      <w:bookmarkEnd w:id="332"/>
      <w:bookmarkEnd w:id="338"/>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9" w:name="_Ref76979717"/>
      <w:bookmarkStart w:id="340" w:name="_Toc148037203"/>
      <w:r w:rsidRPr="003D662E">
        <w:rPr>
          <w:lang w:val="en-US"/>
        </w:rPr>
        <w:t>Summary &amp; Conclusions</w:t>
      </w:r>
      <w:bookmarkEnd w:id="324"/>
      <w:bookmarkEnd w:id="339"/>
      <w:bookmarkEnd w:id="340"/>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41" w:name="_Ref76979728"/>
      <w:bookmarkStart w:id="342" w:name="_Toc148037204"/>
      <w:r w:rsidRPr="003D662E">
        <w:rPr>
          <w:lang w:val="en-US"/>
        </w:rPr>
        <w:t>References</w:t>
      </w:r>
      <w:bookmarkEnd w:id="341"/>
      <w:bookmarkEnd w:id="342"/>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3"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4"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5"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6"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7"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8"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9"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90"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91"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43" w:name="_Hlk72428649"/>
      <w:r w:rsidRPr="003D662E">
        <w:t>M. Staciwa, Experimentelles Container-Deployment auf Industrie 4.0 Geräte, Projektarbeit, Uni Hildesheim, 2020</w:t>
      </w:r>
      <w:bookmarkEnd w:id="343"/>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92"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3"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94"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95"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64A9213C" w:rsidR="002642F2" w:rsidRPr="002642F2" w:rsidRDefault="002642F2" w:rsidP="002642F2">
      <w:pPr>
        <w:rPr>
          <w:lang w:val="en-US"/>
        </w:rPr>
      </w:pPr>
      <w:r>
        <w:rPr>
          <w:lang w:val="en-US"/>
        </w:rPr>
        <w:t xml:space="preserve">[48] </w:t>
      </w:r>
      <w:r w:rsidRPr="002642F2">
        <w:rPr>
          <w:lang w:val="en-US"/>
        </w:rPr>
        <w:t xml:space="preserve">IDTA 2023-01-24 </w:t>
      </w:r>
      <w:r w:rsidR="00496A2A">
        <w:rPr>
          <w:lang w:val="en-US"/>
        </w:rPr>
        <w:t>Product Carbon Footprint</w:t>
      </w:r>
      <w:r>
        <w:rPr>
          <w:lang w:val="en-US"/>
        </w:rPr>
        <w:t xml:space="preserve"> (</w:t>
      </w:r>
      <w:r w:rsidR="00496A2A"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96"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7" w:history="1">
        <w:r w:rsidRPr="0056263D">
          <w:rPr>
            <w:rStyle w:val="Hyperlink"/>
            <w:lang w:val="en-GB"/>
          </w:rPr>
          <w:t>https://industrialdigitaltwin.org/wp-content/uploads/2022/10/IDTA-02002-1-0_Submodel_ContactInformation.pdf</w:t>
        </w:r>
      </w:hyperlink>
      <w:r w:rsidRPr="000133D3">
        <w:rPr>
          <w:lang w:val="en-GB"/>
        </w:rPr>
        <w:t>)</w:t>
      </w:r>
    </w:p>
    <w:p w14:paraId="24E8609F" w14:textId="22567929" w:rsidR="00EF60A9"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8" w:history="1">
        <w:r w:rsidRPr="000133D3">
          <w:rPr>
            <w:rStyle w:val="Hyperlink"/>
            <w:lang w:val="en-GB"/>
          </w:rPr>
          <w:t>https://industrialdigitaltwin.org/wp-content/uploads/2023/08/IDTA-02007-1-0_Submodel_Software-Nameplate.pdf</w:t>
        </w:r>
      </w:hyperlink>
      <w:r w:rsidRPr="000133D3">
        <w:rPr>
          <w:lang w:val="en-GB"/>
        </w:rPr>
        <w:t>)</w:t>
      </w:r>
    </w:p>
    <w:p w14:paraId="6A72E220" w14:textId="2B6E7B64" w:rsidR="00907CC1" w:rsidRPr="00907CC1" w:rsidRDefault="00907CC1" w:rsidP="000133D3">
      <w:pPr>
        <w:spacing w:after="120" w:line="240" w:lineRule="auto"/>
        <w:ind w:left="426" w:hanging="426"/>
        <w:rPr>
          <w:lang w:val="en-GB"/>
        </w:rPr>
      </w:pPr>
      <w:r w:rsidRPr="00907CC1">
        <w:rPr>
          <w:lang w:val="en-GB"/>
        </w:rPr>
        <w:t>[52] 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99" w:history="1">
        <w:r w:rsidRPr="000C2392">
          <w:rPr>
            <w:rStyle w:val="Hyperlink"/>
            <w:lang w:val="en-GB"/>
          </w:rPr>
          <w:t>https://doi.org/10.1016/j.infsof.2024.107650</w:t>
        </w:r>
      </w:hyperlink>
      <w:r>
        <w:rPr>
          <w:lang w:val="en-GB"/>
        </w:rPr>
        <w:t xml:space="preserve">, 2025 </w:t>
      </w:r>
    </w:p>
    <w:p w14:paraId="69A4E21B" w14:textId="77777777" w:rsidR="00EF60A9" w:rsidRPr="00907CC1" w:rsidRDefault="00EF60A9">
      <w:pPr>
        <w:rPr>
          <w:lang w:val="en-GB"/>
        </w:rPr>
      </w:pPr>
      <w:r w:rsidRPr="00907CC1">
        <w:rPr>
          <w:lang w:val="en-GB"/>
        </w:rPr>
        <w:br w:type="page"/>
      </w:r>
    </w:p>
    <w:p w14:paraId="1A319F4E" w14:textId="1A6B2948" w:rsidR="00CD3E73" w:rsidRPr="003D662E" w:rsidRDefault="00EF60A9" w:rsidP="00EF60A9">
      <w:pPr>
        <w:pStyle w:val="Heading1"/>
        <w:rPr>
          <w:lang w:val="en-GB"/>
        </w:rPr>
      </w:pPr>
      <w:bookmarkStart w:id="344" w:name="_Ref146532729"/>
      <w:bookmarkStart w:id="345" w:name="_Toc148037205"/>
      <w:r>
        <w:rPr>
          <w:lang w:val="en-US"/>
        </w:rPr>
        <w:t>Appendix</w:t>
      </w:r>
      <w:bookmarkEnd w:id="344"/>
      <w:bookmarkEnd w:id="345"/>
    </w:p>
    <w:p w14:paraId="55E86BC6" w14:textId="77777777" w:rsidR="00EF60A9" w:rsidRPr="003D662E" w:rsidRDefault="00EF60A9" w:rsidP="00EB6326">
      <w:pPr>
        <w:pStyle w:val="Heading2"/>
        <w:rPr>
          <w:lang w:val="en-US"/>
        </w:rPr>
      </w:pPr>
      <w:bookmarkStart w:id="346" w:name="_Ref69806407"/>
      <w:bookmarkStart w:id="347" w:name="_Toc148037206"/>
      <w:r w:rsidRPr="003D662E">
        <w:rPr>
          <w:lang w:val="en-US"/>
        </w:rPr>
        <w:t>IIP-Ecosphere Profile</w:t>
      </w:r>
      <w:bookmarkEnd w:id="346"/>
      <w:bookmarkEnd w:id="347"/>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6D9C3A95" w:rsidR="00EF60A9" w:rsidRPr="003D662E" w:rsidRDefault="00EF60A9" w:rsidP="00EF60A9">
      <w:pPr>
        <w:pStyle w:val="Caption"/>
        <w:jc w:val="center"/>
        <w:rPr>
          <w:lang w:val="en-US"/>
        </w:rPr>
      </w:pPr>
      <w:bookmarkStart w:id="348"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74</w:t>
      </w:r>
      <w:r w:rsidRPr="003D662E">
        <w:fldChar w:fldCharType="end"/>
      </w:r>
      <w:bookmarkEnd w:id="348"/>
      <w:r w:rsidRPr="003D662E">
        <w:rPr>
          <w:lang w:val="en-US"/>
        </w:rPr>
        <w:t>: AAS stereotypes in the IIP-Ecosphere profile (comments cropped).</w:t>
      </w:r>
    </w:p>
    <w:p w14:paraId="2A2CAC77" w14:textId="4D67E721"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9"/>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74</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40"/>
      </w:r>
      <w:r w:rsidRPr="003D662E">
        <w:rPr>
          <w:lang w:val="en-US"/>
        </w:rPr>
        <w:t>, e.g., for soft-realtime (streaming) connections. Such endpoints that are currently not part of the AAS standard</w:t>
      </w:r>
      <w:bookmarkStart w:id="349" w:name="_Ref57325504"/>
      <w:r w:rsidRPr="003D662E">
        <w:rPr>
          <w:rStyle w:val="FootnoteReference"/>
          <w:lang w:val="en-US"/>
        </w:rPr>
        <w:footnoteReference w:id="141"/>
      </w:r>
      <w:bookmarkEnd w:id="349"/>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50" w:name="_Hlk77927786"/>
      <w:r w:rsidRPr="003D662E">
        <w:rPr>
          <w:rFonts w:ascii="Consolas" w:eastAsia="Times New Roman" w:hAnsi="Consolas" w:cstheme="minorHAnsi"/>
          <w:lang w:val="en-US" w:eastAsia="de-DE"/>
        </w:rPr>
        <w:t>«</w:t>
      </w:r>
      <w:bookmarkEnd w:id="350"/>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60334BC9"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75</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6B4502E7" w:rsidR="00EF60A9" w:rsidRPr="003D662E" w:rsidRDefault="00EF60A9" w:rsidP="00EF60A9">
      <w:pPr>
        <w:pStyle w:val="Caption"/>
        <w:jc w:val="center"/>
        <w:rPr>
          <w:lang w:val="en-US"/>
        </w:rPr>
      </w:pPr>
      <w:bookmarkStart w:id="351"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75</w:t>
      </w:r>
      <w:r w:rsidRPr="003D662E">
        <w:fldChar w:fldCharType="end"/>
      </w:r>
      <w:bookmarkEnd w:id="351"/>
      <w:r w:rsidRPr="003D662E">
        <w:rPr>
          <w:lang w:val="en-US"/>
        </w:rPr>
        <w:t>: Service and connector stereotypes in the IIP-Ecosphere profile (comments cropped).</w:t>
      </w:r>
    </w:p>
    <w:p w14:paraId="36B57F3F" w14:textId="10A73E61"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76</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7B27AB1B" w:rsidR="00EF60A9" w:rsidRPr="003D662E" w:rsidRDefault="00EF60A9" w:rsidP="00EF60A9">
      <w:pPr>
        <w:pStyle w:val="Caption"/>
        <w:jc w:val="center"/>
        <w:rPr>
          <w:lang w:val="en-US"/>
        </w:rPr>
      </w:pPr>
      <w:bookmarkStart w:id="352"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76</w:t>
      </w:r>
      <w:r w:rsidRPr="003D662E">
        <w:fldChar w:fldCharType="end"/>
      </w:r>
      <w:bookmarkEnd w:id="352"/>
      <w:r w:rsidRPr="003D662E">
        <w:rPr>
          <w:lang w:val="en-US"/>
        </w:rPr>
        <w:t>: Container and distribution stereotypes in the IIP-Ecosphere profile (comments cropped).</w:t>
      </w:r>
    </w:p>
    <w:p w14:paraId="2BC05657" w14:textId="161B179B"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53" w:name="_Ref77169602"/>
      <w:r w:rsidRPr="003D662E">
        <w:rPr>
          <w:rStyle w:val="FootnoteReference"/>
          <w:b/>
          <w:lang w:val="en-US"/>
        </w:rPr>
        <w:footnoteReference w:id="142"/>
      </w:r>
      <w:bookmarkEnd w:id="353"/>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77</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3"/>
      </w:r>
      <w:r w:rsidRPr="003D662E">
        <w:rPr>
          <w:lang w:val="en-US"/>
        </w:rPr>
        <w:t>, delegation of control to another element via an association, read-only attributes (without corresponding setter)</w:t>
      </w:r>
      <w:r w:rsidRPr="003D662E">
        <w:rPr>
          <w:rStyle w:val="FootnoteReference"/>
          <w:lang w:val="en-US"/>
        </w:rPr>
        <w:footnoteReference w:id="144"/>
      </w:r>
      <w:r w:rsidRPr="003D662E">
        <w:rPr>
          <w:lang w:val="en-US"/>
        </w:rPr>
        <w:t>, builder pattern</w:t>
      </w:r>
      <w:r w:rsidRPr="003D662E">
        <w:rPr>
          <w:rStyle w:val="FootnoteReference"/>
          <w:lang w:val="en-US"/>
        </w:rPr>
        <w:footnoteReference w:id="145"/>
      </w:r>
      <w:r w:rsidRPr="003D662E">
        <w:rPr>
          <w:lang w:val="en-US"/>
        </w:rPr>
        <w:t xml:space="preserve"> (or classes that shall use this pattern to realize read-only attributes) or visitor pattern</w:t>
      </w:r>
      <w:r w:rsidRPr="003D662E">
        <w:rPr>
          <w:rStyle w:val="FootnoteReference"/>
          <w:lang w:val="en-US"/>
        </w:rPr>
        <w:footnoteReference w:id="146"/>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78</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7"/>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8"/>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02">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0AA67F78" w:rsidR="00EF60A9" w:rsidRPr="003D662E" w:rsidRDefault="00EF60A9" w:rsidP="00EF60A9">
      <w:pPr>
        <w:pStyle w:val="Caption"/>
        <w:jc w:val="center"/>
        <w:rPr>
          <w:lang w:val="en-US"/>
        </w:rPr>
      </w:pPr>
      <w:bookmarkStart w:id="354"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77</w:t>
      </w:r>
      <w:r w:rsidRPr="003D662E">
        <w:fldChar w:fldCharType="end"/>
      </w:r>
      <w:bookmarkEnd w:id="354"/>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309B812A" w:rsidR="00EF60A9" w:rsidRPr="003D662E" w:rsidRDefault="00EF60A9" w:rsidP="00EF60A9">
      <w:pPr>
        <w:pStyle w:val="Caption"/>
        <w:jc w:val="center"/>
        <w:rPr>
          <w:lang w:val="en-US"/>
        </w:rPr>
      </w:pPr>
      <w:bookmarkStart w:id="355"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78</w:t>
      </w:r>
      <w:r w:rsidRPr="003D662E">
        <w:fldChar w:fldCharType="end"/>
      </w:r>
      <w:bookmarkEnd w:id="355"/>
      <w:r w:rsidRPr="003D662E">
        <w:rPr>
          <w:lang w:val="en-US"/>
        </w:rPr>
        <w:t>: Factory and plugin/registration patterns in the IIP-Ecosphere profile (comments cropped).</w:t>
      </w:r>
    </w:p>
    <w:p w14:paraId="7265E378" w14:textId="0684D0E0"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79</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4">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07E21850" w:rsidR="00EF60A9" w:rsidRPr="003D662E" w:rsidRDefault="00EF60A9" w:rsidP="00EF60A9">
      <w:pPr>
        <w:pStyle w:val="Caption"/>
        <w:jc w:val="center"/>
        <w:rPr>
          <w:lang w:val="en-US"/>
        </w:rPr>
      </w:pPr>
      <w:bookmarkStart w:id="356"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79</w:t>
      </w:r>
      <w:r w:rsidRPr="003D662E">
        <w:fldChar w:fldCharType="end"/>
      </w:r>
      <w:bookmarkEnd w:id="356"/>
      <w:r w:rsidRPr="003D662E">
        <w:rPr>
          <w:lang w:val="en-US"/>
        </w:rPr>
        <w:t>: Licenses and programming languages in the IIP-Ecosphere profile (comments cropped).</w:t>
      </w:r>
    </w:p>
    <w:p w14:paraId="48F4A25E" w14:textId="1C5AB290"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80</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0BFF156C" w:rsidR="00EF60A9" w:rsidRPr="003D662E" w:rsidRDefault="00EF60A9" w:rsidP="00EF60A9">
      <w:pPr>
        <w:pStyle w:val="Caption"/>
        <w:jc w:val="center"/>
        <w:rPr>
          <w:lang w:val="en-US"/>
        </w:rPr>
      </w:pPr>
      <w:bookmarkStart w:id="357"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80</w:t>
      </w:r>
      <w:r w:rsidRPr="003D662E">
        <w:fldChar w:fldCharType="end"/>
      </w:r>
      <w:bookmarkEnd w:id="357"/>
      <w:r w:rsidRPr="003D662E">
        <w:rPr>
          <w:lang w:val="en-US"/>
        </w:rPr>
        <w:t>: Maturity status for comments, packages or models.</w:t>
      </w:r>
    </w:p>
    <w:p w14:paraId="44A7E90A" w14:textId="012D9692"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F23054">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81</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4D7323A7"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81</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796BFAEF" w:rsidR="00EF60A9" w:rsidRPr="003D662E" w:rsidRDefault="00EF60A9" w:rsidP="00EF60A9">
      <w:pPr>
        <w:pStyle w:val="Caption"/>
        <w:jc w:val="center"/>
        <w:rPr>
          <w:lang w:val="en-US"/>
        </w:rPr>
      </w:pPr>
      <w:bookmarkStart w:id="358"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F23054">
        <w:rPr>
          <w:noProof/>
          <w:lang w:val="en-US"/>
        </w:rPr>
        <w:t>81</w:t>
      </w:r>
      <w:r w:rsidRPr="003D662E">
        <w:rPr>
          <w:lang w:val="en-US"/>
        </w:rPr>
        <w:fldChar w:fldCharType="end"/>
      </w:r>
      <w:bookmarkEnd w:id="358"/>
      <w:r w:rsidRPr="003D662E">
        <w:rPr>
          <w:lang w:val="en-US"/>
        </w:rPr>
        <w:t>: Configuration modeling and variability management stereotypes (comments cropped).</w:t>
      </w:r>
    </w:p>
    <w:p w14:paraId="05C8D080" w14:textId="11F4374E"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82</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53A4B6AC" w:rsidR="00EF60A9" w:rsidRPr="003D662E" w:rsidRDefault="00EF60A9" w:rsidP="00EF60A9">
      <w:pPr>
        <w:pStyle w:val="Caption"/>
        <w:jc w:val="center"/>
        <w:rPr>
          <w:lang w:val="en-US"/>
        </w:rPr>
      </w:pPr>
      <w:bookmarkStart w:id="359"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82</w:t>
      </w:r>
      <w:r w:rsidRPr="003D662E">
        <w:fldChar w:fldCharType="end"/>
      </w:r>
      <w:bookmarkEnd w:id="359"/>
      <w:r w:rsidRPr="003D662E">
        <w:rPr>
          <w:lang w:val="en-US"/>
        </w:rPr>
        <w:t>: Stereotype for generated code (comments cropped).</w:t>
      </w:r>
    </w:p>
    <w:p w14:paraId="68F44CFB" w14:textId="4FD85E27"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83</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7">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2AA609D1" w:rsidR="00EF60A9" w:rsidRPr="003D662E" w:rsidRDefault="00EF60A9" w:rsidP="00EF60A9">
      <w:pPr>
        <w:pStyle w:val="Caption"/>
        <w:jc w:val="center"/>
        <w:rPr>
          <w:lang w:val="en-US"/>
        </w:rPr>
      </w:pPr>
      <w:bookmarkStart w:id="360"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83</w:t>
      </w:r>
      <w:r w:rsidRPr="003D662E">
        <w:fldChar w:fldCharType="end"/>
      </w:r>
      <w:bookmarkEnd w:id="360"/>
      <w:r w:rsidRPr="003D662E">
        <w:rPr>
          <w:lang w:val="en-US"/>
        </w:rPr>
        <w:t>: Marking model elements as support for self-adaptation.</w:t>
      </w:r>
    </w:p>
    <w:p w14:paraId="340B79B1" w14:textId="6F3AA29A" w:rsidR="00EF60A9" w:rsidRPr="003D662E" w:rsidRDefault="00EF60A9" w:rsidP="00EF60A9">
      <w:pPr>
        <w:jc w:val="both"/>
        <w:rPr>
          <w:lang w:val="en-US"/>
        </w:rPr>
      </w:pPr>
      <w:r w:rsidRPr="003D662E">
        <w:rPr>
          <w:lang w:val="en-US"/>
        </w:rPr>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F23054" w:rsidRPr="003D662E">
        <w:rPr>
          <w:lang w:val="en-US"/>
        </w:rPr>
        <w:t xml:space="preserve">Figure </w:t>
      </w:r>
      <w:r w:rsidR="00F23054">
        <w:rPr>
          <w:noProof/>
          <w:lang w:val="en-US"/>
        </w:rPr>
        <w:t>84</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8">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26CB7257" w:rsidR="00EF60A9" w:rsidRPr="003D662E" w:rsidRDefault="00EF60A9" w:rsidP="00EF60A9">
      <w:pPr>
        <w:pStyle w:val="Caption"/>
        <w:jc w:val="center"/>
        <w:rPr>
          <w:lang w:val="en-US"/>
        </w:rPr>
      </w:pPr>
      <w:bookmarkStart w:id="361"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23054">
        <w:rPr>
          <w:noProof/>
          <w:lang w:val="en-US"/>
        </w:rPr>
        <w:t>84</w:t>
      </w:r>
      <w:r w:rsidRPr="003D662E">
        <w:rPr>
          <w:noProof/>
        </w:rPr>
        <w:fldChar w:fldCharType="end"/>
      </w:r>
      <w:bookmarkEnd w:id="361"/>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907CC1" w:rsidRDefault="00184A3D" w:rsidP="00D154CB">
      <w:pPr>
        <w:rPr>
          <w:lang w:val="en-US"/>
        </w:rPr>
      </w:pPr>
    </w:p>
    <w:sectPr w:rsidR="00184A3D" w:rsidRPr="00907CC1" w:rsidSect="00BB6BA2">
      <w:headerReference w:type="even" r:id="rId109"/>
      <w:headerReference w:type="default" r:id="rId110"/>
      <w:footerReference w:type="even" r:id="rId111"/>
      <w:footerReference w:type="default" r:id="rId112"/>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D78C8A" w14:textId="77777777" w:rsidR="006B16A8" w:rsidRDefault="006B16A8" w:rsidP="005C07D6">
      <w:pPr>
        <w:spacing w:after="0" w:line="240" w:lineRule="auto"/>
      </w:pPr>
      <w:r>
        <w:separator/>
      </w:r>
    </w:p>
  </w:endnote>
  <w:endnote w:type="continuationSeparator" w:id="0">
    <w:p w14:paraId="5B331D74" w14:textId="77777777" w:rsidR="006B16A8" w:rsidRDefault="006B16A8"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7135A5" w:rsidRDefault="007135A5">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7135A5" w:rsidRPr="00E46558" w:rsidRDefault="007135A5">
    <w:pPr>
      <w:pStyle w:val="Footer"/>
      <w:rPr>
        <w:color w:val="808080" w:themeColor="background1" w:themeShade="80"/>
        <w:sz w:val="18"/>
        <w:szCs w:val="18"/>
      </w:rPr>
    </w:pPr>
  </w:p>
  <w:p w14:paraId="1FD5EB09" w14:textId="248C8368" w:rsidR="007135A5" w:rsidRPr="00E46558" w:rsidRDefault="007135A5">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FC8E40" w14:textId="77777777" w:rsidR="006B16A8" w:rsidRDefault="006B16A8" w:rsidP="005C07D6">
      <w:pPr>
        <w:spacing w:after="0" w:line="240" w:lineRule="auto"/>
      </w:pPr>
      <w:r>
        <w:separator/>
      </w:r>
    </w:p>
  </w:footnote>
  <w:footnote w:type="continuationSeparator" w:id="0">
    <w:p w14:paraId="434F8152" w14:textId="77777777" w:rsidR="006B16A8" w:rsidRDefault="006B16A8" w:rsidP="005C07D6">
      <w:pPr>
        <w:spacing w:after="0" w:line="240" w:lineRule="auto"/>
      </w:pPr>
      <w:r>
        <w:continuationSeparator/>
      </w:r>
    </w:p>
  </w:footnote>
  <w:footnote w:id="1">
    <w:p w14:paraId="74603A00" w14:textId="3D55179E" w:rsidR="007135A5" w:rsidRPr="00085F89" w:rsidRDefault="007135A5">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7135A5" w:rsidRPr="009E3BD1" w:rsidRDefault="007135A5"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7135A5" w:rsidRPr="00072CE4" w:rsidRDefault="007135A5">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7135A5" w:rsidRPr="00891CB3" w:rsidRDefault="007135A5"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7135A5" w:rsidRPr="00CF15B2" w:rsidRDefault="007135A5">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7135A5" w:rsidRPr="000011E5" w:rsidRDefault="007135A5"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7135A5" w:rsidRPr="00DB5F74" w:rsidRDefault="007135A5">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7135A5" w:rsidRPr="009D50BD" w:rsidRDefault="007135A5">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7135A5" w:rsidRPr="009D50BD" w:rsidRDefault="007135A5">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7135A5" w:rsidRPr="009D50BD" w:rsidRDefault="007135A5">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7135A5" w:rsidRPr="00290596" w:rsidRDefault="007135A5">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7135A5" w:rsidRPr="00290596" w:rsidRDefault="007135A5"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7135A5" w:rsidRDefault="007135A5">
      <w:pPr>
        <w:pStyle w:val="FootnoteText"/>
      </w:pPr>
      <w:r>
        <w:rPr>
          <w:rStyle w:val="FootnoteReference"/>
        </w:rPr>
        <w:footnoteRef/>
      </w:r>
      <w:r>
        <w:t xml:space="preserve"> </w:t>
      </w:r>
    </w:p>
  </w:footnote>
  <w:footnote w:id="14">
    <w:p w14:paraId="4F148D75" w14:textId="5C70AC83" w:rsidR="007135A5" w:rsidRDefault="007135A5"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614DE1D8" w:rsidR="007135A5" w:rsidRPr="00496A2A" w:rsidRDefault="007135A5">
      <w:pPr>
        <w:pStyle w:val="FootnoteText"/>
      </w:pPr>
      <w:r>
        <w:rPr>
          <w:rStyle w:val="FootnoteReference"/>
        </w:rPr>
        <w:footnoteRef/>
      </w:r>
      <w:r w:rsidRPr="00496A2A">
        <w:t xml:space="preserve"> </w:t>
      </w:r>
      <w:hyperlink r:id="rId15" w:history="1">
        <w:r w:rsidRPr="00496A2A">
          <w:rPr>
            <w:rStyle w:val="Hyperlink"/>
          </w:rPr>
          <w:t>https://maven.apache.org/</w:t>
        </w:r>
      </w:hyperlink>
    </w:p>
  </w:footnote>
  <w:footnote w:id="16">
    <w:p w14:paraId="693CAC3E" w14:textId="73287137" w:rsidR="007135A5" w:rsidRPr="00496A2A" w:rsidRDefault="007135A5">
      <w:pPr>
        <w:pStyle w:val="FootnoteText"/>
      </w:pPr>
      <w:r>
        <w:rPr>
          <w:rStyle w:val="FootnoteReference"/>
        </w:rPr>
        <w:footnoteRef/>
      </w:r>
      <w:r w:rsidRPr="00496A2A">
        <w:t xml:space="preserve"> </w:t>
      </w:r>
      <w:hyperlink r:id="rId16" w:history="1">
        <w:r w:rsidRPr="00496A2A">
          <w:rPr>
            <w:rStyle w:val="Hyperlink"/>
          </w:rPr>
          <w:t>https://git-scm.com/</w:t>
        </w:r>
      </w:hyperlink>
      <w:r w:rsidRPr="00496A2A">
        <w:t xml:space="preserve"> </w:t>
      </w:r>
    </w:p>
  </w:footnote>
  <w:footnote w:id="17">
    <w:p w14:paraId="0261B8CE" w14:textId="77886D4E" w:rsidR="007135A5" w:rsidRPr="00706FB9" w:rsidRDefault="007135A5">
      <w:pPr>
        <w:pStyle w:val="FootnoteText"/>
        <w:rPr>
          <w:lang w:val="en-GB"/>
        </w:rPr>
      </w:pPr>
      <w:r>
        <w:rPr>
          <w:rStyle w:val="FootnoteReference"/>
        </w:rPr>
        <w:footnoteRef/>
      </w:r>
      <w:r w:rsidRPr="00706FB9">
        <w:rPr>
          <w:lang w:val="en-GB"/>
        </w:rPr>
        <w:t xml:space="preserve"> </w:t>
      </w:r>
      <w:hyperlink r:id="rId17" w:history="1">
        <w:r w:rsidRPr="00706FB9">
          <w:rPr>
            <w:rStyle w:val="Hyperlink"/>
            <w:lang w:val="en-GB"/>
          </w:rPr>
          <w:t>https://checkstyle.sourceforge.io/</w:t>
        </w:r>
      </w:hyperlink>
    </w:p>
  </w:footnote>
  <w:footnote w:id="18">
    <w:p w14:paraId="339A35C4" w14:textId="3E2FEF67" w:rsidR="007135A5" w:rsidRPr="00B07554" w:rsidRDefault="007135A5">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18" w:history="1">
        <w:r w:rsidRPr="009E0408">
          <w:rPr>
            <w:rStyle w:val="Hyperlink"/>
            <w:lang w:val="en-US"/>
          </w:rPr>
          <w:t>https://github.com/iip-ecosphere/platform/</w:t>
        </w:r>
      </w:hyperlink>
      <w:r>
        <w:rPr>
          <w:rStyle w:val="Hyperlink"/>
          <w:lang w:val="en-US"/>
        </w:rPr>
        <w:t>platform/documentation/PREREQUISITES.MD</w:t>
      </w:r>
    </w:p>
  </w:footnote>
  <w:footnote w:id="19">
    <w:p w14:paraId="40799E05" w14:textId="0FE63B7C" w:rsidR="007135A5" w:rsidRPr="00C57C0C" w:rsidRDefault="007135A5">
      <w:pPr>
        <w:pStyle w:val="FootnoteText"/>
        <w:rPr>
          <w:lang w:val="en-GB"/>
        </w:rPr>
      </w:pPr>
      <w:r>
        <w:rPr>
          <w:rStyle w:val="FootnoteReference"/>
        </w:rPr>
        <w:footnoteRef/>
      </w:r>
      <w:r w:rsidRPr="00C57C0C">
        <w:rPr>
          <w:lang w:val="en-GB"/>
        </w:rPr>
        <w:t xml:space="preserve"> </w:t>
      </w:r>
      <w:hyperlink r:id="rId19" w:history="1">
        <w:r w:rsidRPr="00C57C0C">
          <w:rPr>
            <w:rStyle w:val="Hyperlink"/>
            <w:lang w:val="en-GB"/>
          </w:rPr>
          <w:t>https://en.wikipedia.org/wiki/YAML</w:t>
        </w:r>
      </w:hyperlink>
      <w:r w:rsidRPr="00C57C0C">
        <w:rPr>
          <w:lang w:val="en-GB"/>
        </w:rPr>
        <w:t xml:space="preserve"> </w:t>
      </w:r>
    </w:p>
  </w:footnote>
  <w:footnote w:id="20">
    <w:p w14:paraId="11960A5B" w14:textId="085979D1" w:rsidR="007135A5" w:rsidRPr="00441192" w:rsidRDefault="007135A5">
      <w:pPr>
        <w:pStyle w:val="FootnoteText"/>
        <w:rPr>
          <w:lang w:val="en-GB"/>
        </w:rPr>
      </w:pPr>
      <w:r>
        <w:rPr>
          <w:rStyle w:val="FootnoteReference"/>
        </w:rPr>
        <w:footnoteRef/>
      </w:r>
      <w:r w:rsidRPr="00441192">
        <w:rPr>
          <w:lang w:val="en-GB"/>
        </w:rPr>
        <w:t xml:space="preserve"> </w:t>
      </w:r>
      <w:hyperlink r:id="rId20" w:history="1">
        <w:r w:rsidRPr="00441192">
          <w:rPr>
            <w:rStyle w:val="Hyperlink"/>
            <w:lang w:val="en-GB"/>
          </w:rPr>
          <w:t>https://www.json.org/json-en.html</w:t>
        </w:r>
      </w:hyperlink>
      <w:r w:rsidRPr="00441192">
        <w:rPr>
          <w:lang w:val="en-GB"/>
        </w:rPr>
        <w:t xml:space="preserve"> </w:t>
      </w:r>
    </w:p>
  </w:footnote>
  <w:footnote w:id="21">
    <w:p w14:paraId="7C8DF52E" w14:textId="7E41EF7B" w:rsidR="007135A5" w:rsidRPr="0085763E" w:rsidRDefault="007135A5"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7135A5" w:rsidRPr="009E0408" w:rsidRDefault="007135A5">
      <w:pPr>
        <w:pStyle w:val="FootnoteText"/>
        <w:rPr>
          <w:lang w:val="en-US"/>
        </w:rPr>
      </w:pPr>
      <w:r>
        <w:rPr>
          <w:rStyle w:val="FootnoteReference"/>
        </w:rPr>
        <w:footnoteRef/>
      </w:r>
      <w:r w:rsidRPr="009E0408">
        <w:rPr>
          <w:lang w:val="en-US"/>
        </w:rPr>
        <w:t xml:space="preserve"> </w:t>
      </w:r>
      <w:hyperlink r:id="rId21" w:history="1">
        <w:r w:rsidRPr="009E0408">
          <w:rPr>
            <w:rStyle w:val="Hyperlink"/>
            <w:lang w:val="en-US"/>
          </w:rPr>
          <w:t>https://github.com/iip-ecosphere/platform/</w:t>
        </w:r>
      </w:hyperlink>
      <w:r w:rsidRPr="009E0408">
        <w:rPr>
          <w:lang w:val="en-US"/>
        </w:rPr>
        <w:t xml:space="preserve"> </w:t>
      </w:r>
    </w:p>
  </w:footnote>
  <w:footnote w:id="23">
    <w:p w14:paraId="7130794C" w14:textId="2907B391" w:rsidR="007135A5" w:rsidRPr="00931795" w:rsidRDefault="007135A5">
      <w:pPr>
        <w:pStyle w:val="FootnoteText"/>
        <w:rPr>
          <w:lang w:val="en-US"/>
        </w:rPr>
      </w:pPr>
      <w:r>
        <w:rPr>
          <w:rStyle w:val="FootnoteReference"/>
        </w:rPr>
        <w:footnoteRef/>
      </w:r>
      <w:r w:rsidRPr="00931795">
        <w:rPr>
          <w:lang w:val="en-US"/>
        </w:rPr>
        <w:t xml:space="preserve"> </w:t>
      </w:r>
      <w:hyperlink r:id="rId22"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7135A5" w:rsidRPr="00931795" w:rsidRDefault="007135A5">
      <w:pPr>
        <w:pStyle w:val="FootnoteText"/>
        <w:rPr>
          <w:lang w:val="en-US"/>
        </w:rPr>
      </w:pPr>
      <w:r>
        <w:rPr>
          <w:rStyle w:val="FootnoteReference"/>
        </w:rPr>
        <w:footnoteRef/>
      </w:r>
      <w:r w:rsidRPr="00931795">
        <w:rPr>
          <w:lang w:val="en-US"/>
        </w:rPr>
        <w:t xml:space="preserve"> E.g., </w:t>
      </w:r>
      <w:hyperlink r:id="rId23" w:history="1">
        <w:r w:rsidRPr="00931795">
          <w:rPr>
            <w:rStyle w:val="Hyperlink"/>
            <w:lang w:val="en-US"/>
          </w:rPr>
          <w:t>https://repo1.maven.org/maven2/de/iip-ecosphere/platform/</w:t>
        </w:r>
      </w:hyperlink>
      <w:r w:rsidRPr="00931795">
        <w:rPr>
          <w:lang w:val="en-US"/>
        </w:rPr>
        <w:t xml:space="preserve">, </w:t>
      </w:r>
      <w:hyperlink r:id="rId24"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7135A5" w:rsidRPr="000048B7" w:rsidRDefault="007135A5">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7135A5" w:rsidRPr="00931795" w:rsidRDefault="007135A5">
      <w:pPr>
        <w:pStyle w:val="FootnoteText"/>
        <w:rPr>
          <w:lang w:val="en-US"/>
        </w:rPr>
      </w:pPr>
      <w:r>
        <w:rPr>
          <w:rStyle w:val="FootnoteReference"/>
        </w:rPr>
        <w:footnoteRef/>
      </w:r>
      <w:r w:rsidRPr="00931795">
        <w:rPr>
          <w:lang w:val="en-US"/>
        </w:rPr>
        <w:t xml:space="preserve"> </w:t>
      </w:r>
      <w:hyperlink r:id="rId25" w:history="1">
        <w:r w:rsidRPr="00931795">
          <w:rPr>
            <w:rStyle w:val="Hyperlink"/>
            <w:lang w:val="en-US"/>
          </w:rPr>
          <w:t>https://www.eclipse.org/basyx/</w:t>
        </w:r>
      </w:hyperlink>
      <w:r w:rsidRPr="00931795">
        <w:rPr>
          <w:lang w:val="en-US"/>
        </w:rPr>
        <w:t xml:space="preserve"> </w:t>
      </w:r>
    </w:p>
  </w:footnote>
  <w:footnote w:id="27">
    <w:p w14:paraId="2DE6C669" w14:textId="77777777" w:rsidR="007135A5" w:rsidRPr="008C5B6D" w:rsidRDefault="007135A5"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https://mqtt.org/</w:t>
        </w:r>
      </w:hyperlink>
      <w:r>
        <w:rPr>
          <w:lang w:val="en-US"/>
        </w:rPr>
        <w:t xml:space="preserve"> </w:t>
      </w:r>
    </w:p>
  </w:footnote>
  <w:footnote w:id="28">
    <w:p w14:paraId="0956663E" w14:textId="77777777" w:rsidR="007135A5" w:rsidRPr="008C5B6D" w:rsidRDefault="007135A5" w:rsidP="009B1783">
      <w:pPr>
        <w:pStyle w:val="FootnoteText"/>
        <w:rPr>
          <w:lang w:val="en-US"/>
        </w:rPr>
      </w:pPr>
      <w:r>
        <w:rPr>
          <w:rStyle w:val="FootnoteReference"/>
        </w:rPr>
        <w:footnoteRef/>
      </w:r>
      <w:r w:rsidRPr="008C5B6D">
        <w:rPr>
          <w:lang w:val="en-US"/>
        </w:rPr>
        <w:t xml:space="preserve"> </w:t>
      </w:r>
      <w:hyperlink r:id="rId27" w:history="1">
        <w:r w:rsidRPr="00D01CD3">
          <w:rPr>
            <w:rStyle w:val="Hyperlink"/>
            <w:lang w:val="en-US"/>
          </w:rPr>
          <w:t>https://www.amqp.org/</w:t>
        </w:r>
      </w:hyperlink>
      <w:r>
        <w:rPr>
          <w:lang w:val="en-US"/>
        </w:rPr>
        <w:t xml:space="preserve"> </w:t>
      </w:r>
    </w:p>
  </w:footnote>
  <w:footnote w:id="29">
    <w:p w14:paraId="311C1B6D" w14:textId="77777777" w:rsidR="007135A5" w:rsidRPr="00153B39" w:rsidRDefault="007135A5" w:rsidP="00A3348A">
      <w:pPr>
        <w:pStyle w:val="FootnoteText"/>
        <w:rPr>
          <w:lang w:val="en-US"/>
        </w:rPr>
      </w:pPr>
      <w:r>
        <w:rPr>
          <w:rStyle w:val="FootnoteReference"/>
        </w:rPr>
        <w:footnoteRef/>
      </w:r>
      <w:r w:rsidRPr="00153B39">
        <w:rPr>
          <w:lang w:val="en-US"/>
        </w:rPr>
        <w:t xml:space="preserve"> </w:t>
      </w:r>
      <w:hyperlink r:id="rId28"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7135A5" w:rsidRPr="00E701BA" w:rsidRDefault="007135A5" w:rsidP="00FF08B7">
      <w:pPr>
        <w:pStyle w:val="FootnoteText"/>
        <w:rPr>
          <w:lang w:val="en-US"/>
        </w:rPr>
      </w:pPr>
      <w:r>
        <w:rPr>
          <w:rStyle w:val="FootnoteReference"/>
        </w:rPr>
        <w:footnoteRef/>
      </w:r>
      <w:r w:rsidRPr="00E701BA">
        <w:rPr>
          <w:lang w:val="en-US"/>
        </w:rPr>
        <w:t xml:space="preserve"> </w:t>
      </w:r>
      <w:hyperlink r:id="rId29" w:history="1">
        <w:r w:rsidRPr="00D01CD3">
          <w:rPr>
            <w:rStyle w:val="Hyperlink"/>
            <w:lang w:val="en-US"/>
          </w:rPr>
          <w:t>https://www.internationaldataspaces.org/</w:t>
        </w:r>
      </w:hyperlink>
      <w:r>
        <w:rPr>
          <w:lang w:val="en-US"/>
        </w:rPr>
        <w:t xml:space="preserve"> </w:t>
      </w:r>
    </w:p>
  </w:footnote>
  <w:footnote w:id="31">
    <w:p w14:paraId="1AEDBC08" w14:textId="7D3FEBCF" w:rsidR="007135A5" w:rsidRPr="009208B0" w:rsidRDefault="007135A5">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7135A5" w:rsidRPr="00D56664" w:rsidRDefault="007135A5"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7135A5" w:rsidRPr="000D44B8" w:rsidRDefault="007135A5">
      <w:pPr>
        <w:pStyle w:val="FootnoteText"/>
        <w:rPr>
          <w:lang w:val="en-GB"/>
        </w:rPr>
      </w:pPr>
      <w:r>
        <w:rPr>
          <w:rStyle w:val="FootnoteReference"/>
        </w:rPr>
        <w:footnoteRef/>
      </w:r>
      <w:r w:rsidRPr="000D44B8">
        <w:rPr>
          <w:lang w:val="en-GB"/>
        </w:rPr>
        <w:t xml:space="preserve"> </w:t>
      </w:r>
      <w:hyperlink r:id="rId30" w:history="1">
        <w:r w:rsidRPr="00825603">
          <w:rPr>
            <w:rStyle w:val="Hyperlink"/>
            <w:lang w:val="en-GB"/>
          </w:rPr>
          <w:t>https://github.com/kiprotect/eps</w:t>
        </w:r>
      </w:hyperlink>
      <w:r>
        <w:rPr>
          <w:lang w:val="en-GB"/>
        </w:rPr>
        <w:t xml:space="preserve"> </w:t>
      </w:r>
    </w:p>
  </w:footnote>
  <w:footnote w:id="34">
    <w:p w14:paraId="65387D4D" w14:textId="5F85C520" w:rsidR="007135A5" w:rsidRPr="00BC2145" w:rsidRDefault="007135A5"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7135A5" w:rsidRPr="006461D2" w:rsidRDefault="007135A5">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https://lni40.de/lni40-content/uploads/2020/11/AAS-testbed.pdf</w:t>
        </w:r>
      </w:hyperlink>
      <w:r>
        <w:rPr>
          <w:lang w:val="en-US"/>
        </w:rPr>
        <w:t xml:space="preserve"> </w:t>
      </w:r>
    </w:p>
  </w:footnote>
  <w:footnote w:id="36">
    <w:p w14:paraId="0D537847" w14:textId="1570259F" w:rsidR="007135A5" w:rsidRPr="006461D2" w:rsidRDefault="007135A5"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7135A5" w:rsidRPr="006461D2" w:rsidRDefault="007135A5" w:rsidP="00F91E3C">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7135A5" w:rsidRPr="006461D2" w:rsidRDefault="007135A5">
      <w:pPr>
        <w:pStyle w:val="FootnoteText"/>
        <w:rPr>
          <w:lang w:val="en-US"/>
        </w:rPr>
      </w:pPr>
      <w:r>
        <w:rPr>
          <w:rStyle w:val="FootnoteReference"/>
        </w:rPr>
        <w:footnoteRef/>
      </w:r>
      <w:r w:rsidRPr="006461D2">
        <w:rPr>
          <w:lang w:val="en-US"/>
        </w:rPr>
        <w:t xml:space="preserve"> </w:t>
      </w:r>
      <w:hyperlink r:id="rId33" w:history="1">
        <w:r w:rsidRPr="009C3FDF">
          <w:rPr>
            <w:rStyle w:val="Hyperlink"/>
            <w:lang w:val="en-US"/>
          </w:rPr>
          <w:t>https://en.wikipedia.org/wiki/Adapter_pattern</w:t>
        </w:r>
      </w:hyperlink>
      <w:r>
        <w:rPr>
          <w:lang w:val="en-US"/>
        </w:rPr>
        <w:t xml:space="preserve"> </w:t>
      </w:r>
    </w:p>
  </w:footnote>
  <w:footnote w:id="39">
    <w:p w14:paraId="012C830D" w14:textId="4D2557F9" w:rsidR="007135A5" w:rsidRPr="00C13332" w:rsidRDefault="007135A5">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F23054">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7135A5" w:rsidRPr="00F6358D" w:rsidRDefault="007135A5">
      <w:pPr>
        <w:pStyle w:val="FootnoteText"/>
        <w:rPr>
          <w:lang w:val="en-GB"/>
        </w:rPr>
      </w:pPr>
      <w:r>
        <w:rPr>
          <w:rStyle w:val="FootnoteReference"/>
        </w:rPr>
        <w:footnoteRef/>
      </w:r>
      <w:r w:rsidRPr="00F6358D">
        <w:rPr>
          <w:lang w:val="en-GB"/>
        </w:rPr>
        <w:t xml:space="preserve"> </w:t>
      </w:r>
      <w:hyperlink r:id="rId34" w:history="1">
        <w:r w:rsidRPr="00A2263A">
          <w:rPr>
            <w:rStyle w:val="Hyperlink"/>
            <w:lang w:val="en-GB"/>
          </w:rPr>
          <w:t>https://github.com/profesorfalken/jSensors</w:t>
        </w:r>
      </w:hyperlink>
      <w:r>
        <w:rPr>
          <w:lang w:val="en-GB"/>
        </w:rPr>
        <w:t xml:space="preserve"> </w:t>
      </w:r>
    </w:p>
  </w:footnote>
  <w:footnote w:id="41">
    <w:p w14:paraId="05DFD927" w14:textId="48879CE4" w:rsidR="007135A5" w:rsidRPr="00317C5D" w:rsidRDefault="007135A5">
      <w:pPr>
        <w:pStyle w:val="FootnoteText"/>
        <w:rPr>
          <w:lang w:val="en-US"/>
        </w:rPr>
      </w:pPr>
      <w:r>
        <w:rPr>
          <w:rStyle w:val="FootnoteReference"/>
        </w:rPr>
        <w:footnoteRef/>
      </w:r>
      <w:r w:rsidRPr="00317C5D">
        <w:rPr>
          <w:lang w:val="en-US"/>
        </w:rPr>
        <w:t xml:space="preserve"> </w:t>
      </w:r>
      <w:hyperlink r:id="rId35" w:history="1">
        <w:r w:rsidRPr="00317C5D">
          <w:rPr>
            <w:rStyle w:val="Hyperlink"/>
            <w:lang w:val="en-US"/>
          </w:rPr>
          <w:t>https://github.com/oshi/oshi</w:t>
        </w:r>
      </w:hyperlink>
      <w:r w:rsidRPr="00317C5D">
        <w:rPr>
          <w:lang w:val="en-US"/>
        </w:rPr>
        <w:t xml:space="preserve"> </w:t>
      </w:r>
    </w:p>
  </w:footnote>
  <w:footnote w:id="42">
    <w:p w14:paraId="6057A259" w14:textId="4786C1D0" w:rsidR="007135A5" w:rsidRPr="002D32EE" w:rsidRDefault="007135A5">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7135A5" w:rsidRPr="0062261D" w:rsidRDefault="007135A5">
      <w:pPr>
        <w:pStyle w:val="FootnoteText"/>
        <w:rPr>
          <w:lang w:val="en-GB"/>
        </w:rPr>
      </w:pPr>
      <w:r w:rsidRPr="0078282C">
        <w:rPr>
          <w:rStyle w:val="FootnoteReference"/>
        </w:rPr>
        <w:footnoteRef/>
      </w:r>
      <w:r w:rsidRPr="0078282C">
        <w:rPr>
          <w:lang w:val="en-GB"/>
        </w:rPr>
        <w:t xml:space="preserve"> </w:t>
      </w:r>
      <w:hyperlink r:id="rId36"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7135A5" w:rsidRPr="007F2061" w:rsidRDefault="007135A5">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7135A5" w:rsidRPr="007F2061" w:rsidRDefault="007135A5">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7135A5" w:rsidRPr="00B57BEF" w:rsidRDefault="007135A5">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7135A5" w:rsidRPr="006B57FD" w:rsidRDefault="007135A5">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7135A5" w:rsidRPr="00DE5787" w:rsidRDefault="007135A5">
      <w:pPr>
        <w:pStyle w:val="FootnoteText"/>
        <w:rPr>
          <w:lang w:val="en-US"/>
        </w:rPr>
      </w:pPr>
      <w:r>
        <w:rPr>
          <w:rStyle w:val="FootnoteReference"/>
        </w:rPr>
        <w:footnoteRef/>
      </w:r>
      <w:r w:rsidRPr="00DE5787">
        <w:rPr>
          <w:lang w:val="en-US"/>
        </w:rPr>
        <w:t xml:space="preserve"> </w:t>
      </w:r>
      <w:hyperlink r:id="rId37" w:history="1">
        <w:r w:rsidRPr="007F6180">
          <w:rPr>
            <w:rStyle w:val="Hyperlink"/>
            <w:lang w:val="en-US"/>
          </w:rPr>
          <w:t>https://spring.io/projects/spring-cloud-stream</w:t>
        </w:r>
      </w:hyperlink>
      <w:r>
        <w:rPr>
          <w:lang w:val="en-US"/>
        </w:rPr>
        <w:t xml:space="preserve"> </w:t>
      </w:r>
    </w:p>
  </w:footnote>
  <w:footnote w:id="49">
    <w:p w14:paraId="35E00422" w14:textId="77777777" w:rsidR="007135A5" w:rsidRPr="0020787C" w:rsidRDefault="007135A5"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8"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7135A5" w:rsidRPr="00252BC9" w:rsidRDefault="007135A5" w:rsidP="007823B9">
      <w:pPr>
        <w:pStyle w:val="FootnoteText"/>
        <w:rPr>
          <w:lang w:val="en-US"/>
        </w:rPr>
      </w:pPr>
      <w:r>
        <w:rPr>
          <w:rStyle w:val="FootnoteReference"/>
        </w:rPr>
        <w:footnoteRef/>
      </w:r>
      <w:r w:rsidRPr="00252BC9">
        <w:rPr>
          <w:lang w:val="en-US"/>
        </w:rPr>
        <w:t xml:space="preserve"> </w:t>
      </w:r>
      <w:hyperlink r:id="rId39" w:history="1">
        <w:r w:rsidRPr="00252BC9">
          <w:rPr>
            <w:rStyle w:val="Hyperlink"/>
            <w:lang w:val="en-US"/>
          </w:rPr>
          <w:t>https://iot.eclipse.org/</w:t>
        </w:r>
      </w:hyperlink>
      <w:r w:rsidRPr="00252BC9">
        <w:rPr>
          <w:lang w:val="en-US"/>
        </w:rPr>
        <w:t xml:space="preserve"> </w:t>
      </w:r>
    </w:p>
  </w:footnote>
  <w:footnote w:id="51">
    <w:p w14:paraId="7D2F3DB3"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https://projects.eclipse.org/projects/iot.paho</w:t>
        </w:r>
      </w:hyperlink>
      <w:r>
        <w:rPr>
          <w:lang w:val="en-US"/>
        </w:rPr>
        <w:t xml:space="preserve"> </w:t>
      </w:r>
    </w:p>
  </w:footnote>
  <w:footnote w:id="52">
    <w:p w14:paraId="185F0633"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https://projects.eclipse.org/projects/iot.hono</w:t>
        </w:r>
      </w:hyperlink>
      <w:r>
        <w:rPr>
          <w:lang w:val="en-US"/>
        </w:rPr>
        <w:t xml:space="preserve"> </w:t>
      </w:r>
    </w:p>
  </w:footnote>
  <w:footnote w:id="53">
    <w:p w14:paraId="107D83E9"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42" w:history="1">
        <w:r w:rsidRPr="007F6180">
          <w:rPr>
            <w:rStyle w:val="Hyperlink"/>
            <w:lang w:val="en-US"/>
          </w:rPr>
          <w:t>https://projects.eclipse.org/projects/iot.milo</w:t>
        </w:r>
      </w:hyperlink>
      <w:r>
        <w:rPr>
          <w:lang w:val="en-US"/>
        </w:rPr>
        <w:t xml:space="preserve"> </w:t>
      </w:r>
    </w:p>
  </w:footnote>
  <w:footnote w:id="54">
    <w:p w14:paraId="4585BF15" w14:textId="3EDF23FF" w:rsidR="007135A5" w:rsidRPr="00B45228" w:rsidRDefault="007135A5">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7135A5" w:rsidRPr="007D792A" w:rsidRDefault="007135A5">
      <w:pPr>
        <w:pStyle w:val="FootnoteText"/>
        <w:rPr>
          <w:lang w:val="en-US"/>
        </w:rPr>
      </w:pPr>
      <w:r>
        <w:rPr>
          <w:rStyle w:val="FootnoteReference"/>
        </w:rPr>
        <w:footnoteRef/>
      </w:r>
      <w:r w:rsidRPr="007D792A">
        <w:rPr>
          <w:lang w:val="en-US"/>
        </w:rPr>
        <w:t xml:space="preserve"> </w:t>
      </w:r>
      <w:hyperlink r:id="rId43" w:history="1">
        <w:r w:rsidRPr="007F6180">
          <w:rPr>
            <w:rStyle w:val="Hyperlink"/>
            <w:lang w:val="en-US"/>
          </w:rPr>
          <w:t>https://developers.google.com/protocol-buffers</w:t>
        </w:r>
      </w:hyperlink>
      <w:r>
        <w:rPr>
          <w:lang w:val="en-US"/>
        </w:rPr>
        <w:t xml:space="preserve"> </w:t>
      </w:r>
    </w:p>
  </w:footnote>
  <w:footnote w:id="56">
    <w:p w14:paraId="6804054F" w14:textId="6AC08821" w:rsidR="007135A5" w:rsidRPr="00A537D7" w:rsidRDefault="007135A5">
      <w:pPr>
        <w:pStyle w:val="FootnoteText"/>
        <w:rPr>
          <w:lang w:val="en-US"/>
        </w:rPr>
      </w:pPr>
      <w:r>
        <w:rPr>
          <w:rStyle w:val="FootnoteReference"/>
        </w:rPr>
        <w:footnoteRef/>
      </w:r>
      <w:r w:rsidRPr="00A537D7">
        <w:rPr>
          <w:lang w:val="en-US"/>
        </w:rPr>
        <w:t xml:space="preserve"> </w:t>
      </w:r>
      <w:hyperlink r:id="rId44" w:history="1">
        <w:r w:rsidRPr="00F55CEA">
          <w:rPr>
            <w:rStyle w:val="Hyperlink"/>
            <w:lang w:val="en-US"/>
          </w:rPr>
          <w:t>https://netty.io/</w:t>
        </w:r>
      </w:hyperlink>
      <w:r>
        <w:rPr>
          <w:lang w:val="en-US"/>
        </w:rPr>
        <w:t xml:space="preserve"> </w:t>
      </w:r>
    </w:p>
  </w:footnote>
  <w:footnote w:id="57">
    <w:p w14:paraId="76AF068F" w14:textId="6DDB274C" w:rsidR="007135A5" w:rsidRPr="00966C4A" w:rsidRDefault="007135A5"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544D29B1" w:rsidR="007135A5" w:rsidRPr="0006519A" w:rsidRDefault="007135A5">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F23054" w:rsidRPr="003D662E">
        <w:rPr>
          <w:lang w:val="en-US"/>
        </w:rPr>
        <w:t xml:space="preserve">Table </w:t>
      </w:r>
      <w:r w:rsidR="00F23054">
        <w:rPr>
          <w:noProof/>
          <w:lang w:val="en-US"/>
        </w:rPr>
        <w:t>6</w:t>
      </w:r>
      <w:r>
        <w:rPr>
          <w:lang w:val="en-US"/>
        </w:rPr>
        <w:fldChar w:fldCharType="end"/>
      </w:r>
      <w:r>
        <w:rPr>
          <w:lang w:val="en-US"/>
        </w:rPr>
        <w:t>, this leads to 13.5 GBytes up to 66 GBytes per hour.</w:t>
      </w:r>
    </w:p>
  </w:footnote>
  <w:footnote w:id="59">
    <w:p w14:paraId="6743852E" w14:textId="1E23A862" w:rsidR="007135A5" w:rsidRPr="002F41F5" w:rsidRDefault="007135A5">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https://projects.eclipse.org/projects/iot.californium</w:t>
        </w:r>
      </w:hyperlink>
      <w:r>
        <w:rPr>
          <w:lang w:val="en-US"/>
        </w:rPr>
        <w:t xml:space="preserve"> </w:t>
      </w:r>
    </w:p>
  </w:footnote>
  <w:footnote w:id="60">
    <w:p w14:paraId="762EE7A1" w14:textId="6531084F" w:rsidR="007135A5" w:rsidRPr="002F41F5" w:rsidRDefault="007135A5">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https://projects.eclipse.org/projects/iot.leshan</w:t>
        </w:r>
      </w:hyperlink>
      <w:r>
        <w:rPr>
          <w:lang w:val="en-US"/>
        </w:rPr>
        <w:t xml:space="preserve"> </w:t>
      </w:r>
    </w:p>
  </w:footnote>
  <w:footnote w:id="61">
    <w:p w14:paraId="188933F8" w14:textId="72E63F91" w:rsidR="007135A5" w:rsidRPr="002F41F5" w:rsidRDefault="007135A5">
      <w:pPr>
        <w:pStyle w:val="FootnoteText"/>
        <w:rPr>
          <w:lang w:val="en-US"/>
        </w:rPr>
      </w:pPr>
      <w:r>
        <w:rPr>
          <w:rStyle w:val="FootnoteReference"/>
        </w:rPr>
        <w:footnoteRef/>
      </w:r>
      <w:r w:rsidRPr="002F41F5">
        <w:rPr>
          <w:lang w:val="en-US"/>
        </w:rPr>
        <w:t xml:space="preserve"> </w:t>
      </w:r>
      <w:hyperlink r:id="rId47" w:history="1">
        <w:r w:rsidRPr="007F6180">
          <w:rPr>
            <w:rStyle w:val="Hyperlink"/>
            <w:lang w:val="en-US"/>
          </w:rPr>
          <w:t>https://projects.eclipse.org/projects/iot.tahu</w:t>
        </w:r>
      </w:hyperlink>
      <w:r>
        <w:rPr>
          <w:lang w:val="en-US"/>
        </w:rPr>
        <w:t xml:space="preserve"> </w:t>
      </w:r>
    </w:p>
  </w:footnote>
  <w:footnote w:id="62">
    <w:p w14:paraId="304204A0" w14:textId="3AE30031" w:rsidR="007135A5" w:rsidRPr="006724F7" w:rsidRDefault="007135A5">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https://projects.eclipse.org/projects/iot.agail</w:t>
        </w:r>
      </w:hyperlink>
      <w:r>
        <w:rPr>
          <w:lang w:val="en-US"/>
        </w:rPr>
        <w:t xml:space="preserve"> </w:t>
      </w:r>
    </w:p>
  </w:footnote>
  <w:footnote w:id="63">
    <w:p w14:paraId="68451594" w14:textId="2BC90A8E" w:rsidR="007135A5" w:rsidRPr="006724F7" w:rsidRDefault="007135A5">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https://www.eclipse.org/kapua/</w:t>
        </w:r>
      </w:hyperlink>
      <w:r>
        <w:rPr>
          <w:lang w:val="en-US"/>
        </w:rPr>
        <w:t xml:space="preserve"> </w:t>
      </w:r>
    </w:p>
  </w:footnote>
  <w:footnote w:id="64">
    <w:p w14:paraId="44722AA8" w14:textId="1B3D1815" w:rsidR="007135A5" w:rsidRPr="006724F7" w:rsidRDefault="007135A5">
      <w:pPr>
        <w:pStyle w:val="FootnoteText"/>
        <w:rPr>
          <w:lang w:val="en-US"/>
        </w:rPr>
      </w:pPr>
      <w:r>
        <w:rPr>
          <w:rStyle w:val="FootnoteReference"/>
        </w:rPr>
        <w:footnoteRef/>
      </w:r>
      <w:r w:rsidRPr="006724F7">
        <w:rPr>
          <w:lang w:val="en-US"/>
        </w:rPr>
        <w:t xml:space="preserve"> </w:t>
      </w:r>
      <w:hyperlink r:id="rId50" w:history="1">
        <w:r w:rsidRPr="005513A8">
          <w:rPr>
            <w:rStyle w:val="Hyperlink"/>
            <w:lang w:val="en-US"/>
          </w:rPr>
          <w:t>https://projects.eclipse.org/projects/iot.ponte</w:t>
        </w:r>
      </w:hyperlink>
      <w:r>
        <w:rPr>
          <w:lang w:val="en-US"/>
        </w:rPr>
        <w:t xml:space="preserve"> </w:t>
      </w:r>
    </w:p>
  </w:footnote>
  <w:footnote w:id="65">
    <w:p w14:paraId="28B1599D" w14:textId="77777777" w:rsidR="007135A5" w:rsidRPr="00B60C22" w:rsidRDefault="007135A5"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1D8675A7" w14:textId="169418A8" w:rsidR="00545B30" w:rsidRPr="00545B30" w:rsidRDefault="00545B30">
      <w:pPr>
        <w:pStyle w:val="FootnoteText"/>
        <w:rPr>
          <w:lang w:val="en-GB"/>
        </w:rPr>
      </w:pPr>
      <w:r>
        <w:rPr>
          <w:rStyle w:val="FootnoteReference"/>
        </w:rPr>
        <w:footnoteRef/>
      </w:r>
      <w:r w:rsidRPr="00545B30">
        <w:rPr>
          <w:lang w:val="en-GB"/>
        </w:rPr>
        <w:t xml:space="preserve"> </w:t>
      </w:r>
      <w:r>
        <w:rPr>
          <w:lang w:val="en-GB"/>
        </w:rPr>
        <w:t xml:space="preserve">In progress: Integration of direct reading/wrining typed access bypassing the type translators for performance </w:t>
      </w:r>
      <w:r w:rsidR="00A254AC">
        <w:rPr>
          <w:lang w:val="en-GB"/>
        </w:rPr>
        <w:t>reasons</w:t>
      </w:r>
      <w:r>
        <w:rPr>
          <w:lang w:val="en-GB"/>
        </w:rPr>
        <w:t>.</w:t>
      </w:r>
    </w:p>
  </w:footnote>
  <w:footnote w:id="67">
    <w:p w14:paraId="2455D157" w14:textId="32A8EE96" w:rsidR="007135A5" w:rsidRPr="00BB3F40" w:rsidRDefault="007135A5"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8">
    <w:p w14:paraId="34653BF7" w14:textId="41AB11DA" w:rsidR="007135A5" w:rsidRPr="00BA7F56" w:rsidRDefault="007135A5">
      <w:pPr>
        <w:pStyle w:val="FootnoteText"/>
        <w:rPr>
          <w:lang w:val="en-US"/>
        </w:rPr>
      </w:pPr>
      <w:r>
        <w:rPr>
          <w:rStyle w:val="FootnoteReference"/>
        </w:rPr>
        <w:footnoteRef/>
      </w:r>
      <w:r w:rsidRPr="00BA7F56">
        <w:rPr>
          <w:lang w:val="en-US"/>
        </w:rPr>
        <w:t xml:space="preserve"> </w:t>
      </w:r>
      <w:hyperlink r:id="rId51" w:history="1">
        <w:r w:rsidRPr="00F6456D">
          <w:rPr>
            <w:rStyle w:val="Hyperlink"/>
            <w:lang w:val="en-US"/>
          </w:rPr>
          <w:t>https://micrometer.io/</w:t>
        </w:r>
      </w:hyperlink>
      <w:r>
        <w:rPr>
          <w:lang w:val="en-US"/>
        </w:rPr>
        <w:t xml:space="preserve"> </w:t>
      </w:r>
    </w:p>
  </w:footnote>
  <w:footnote w:id="69">
    <w:p w14:paraId="4D59145A" w14:textId="21480E50" w:rsidR="007135A5" w:rsidRPr="00CB053F" w:rsidRDefault="007135A5">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70">
    <w:p w14:paraId="1995B9F4" w14:textId="77777777" w:rsidR="007135A5" w:rsidRPr="001D1274" w:rsidRDefault="007135A5" w:rsidP="008A4B2E">
      <w:pPr>
        <w:pStyle w:val="FootnoteText"/>
        <w:rPr>
          <w:lang w:val="en-US"/>
        </w:rPr>
      </w:pPr>
      <w:r>
        <w:rPr>
          <w:rStyle w:val="FootnoteReference"/>
        </w:rPr>
        <w:footnoteRef/>
      </w:r>
      <w:r w:rsidRPr="001D1274">
        <w:rPr>
          <w:lang w:val="en-US"/>
        </w:rPr>
        <w:t xml:space="preserve"> </w:t>
      </w:r>
      <w:hyperlink r:id="rId52" w:history="1">
        <w:r w:rsidRPr="00850F75">
          <w:rPr>
            <w:rStyle w:val="Hyperlink"/>
            <w:lang w:val="en-US"/>
          </w:rPr>
          <w:t>https://micrometer.io/docs/concepts</w:t>
        </w:r>
      </w:hyperlink>
      <w:r>
        <w:rPr>
          <w:lang w:val="en-US"/>
        </w:rPr>
        <w:t xml:space="preserve"> </w:t>
      </w:r>
    </w:p>
  </w:footnote>
  <w:footnote w:id="71">
    <w:p w14:paraId="15A1A8CE" w14:textId="7F6FCE1A" w:rsidR="007135A5" w:rsidRPr="00146F44" w:rsidRDefault="007135A5">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https://de.wikipedia.org/wiki/Representational_State_Transfer</w:t>
        </w:r>
      </w:hyperlink>
      <w:r>
        <w:rPr>
          <w:lang w:val="en-GB"/>
        </w:rPr>
        <w:t xml:space="preserve"> </w:t>
      </w:r>
    </w:p>
  </w:footnote>
  <w:footnote w:id="72">
    <w:p w14:paraId="14DEA6EA" w14:textId="1BD60B43" w:rsidR="007135A5" w:rsidRPr="00146F44" w:rsidRDefault="007135A5">
      <w:pPr>
        <w:pStyle w:val="FootnoteText"/>
        <w:rPr>
          <w:lang w:val="en-GB"/>
        </w:rPr>
      </w:pPr>
      <w:r>
        <w:rPr>
          <w:rStyle w:val="FootnoteReference"/>
        </w:rPr>
        <w:footnoteRef/>
      </w:r>
      <w:r w:rsidRPr="00146F44">
        <w:rPr>
          <w:lang w:val="en-GB"/>
        </w:rPr>
        <w:t xml:space="preserve"> </w:t>
      </w:r>
      <w:hyperlink r:id="rId54" w:history="1">
        <w:r w:rsidRPr="00345B3B">
          <w:rPr>
            <w:rStyle w:val="Hyperlink"/>
            <w:lang w:val="en-GB"/>
          </w:rPr>
          <w:t>https://de.wikipedia.org/wiki/WebSocket</w:t>
        </w:r>
      </w:hyperlink>
      <w:r>
        <w:rPr>
          <w:lang w:val="en-GB"/>
        </w:rPr>
        <w:t xml:space="preserve"> </w:t>
      </w:r>
    </w:p>
  </w:footnote>
  <w:footnote w:id="73">
    <w:p w14:paraId="5BBF75C9" w14:textId="02AC3CB0" w:rsidR="007135A5" w:rsidRPr="00FA78D0" w:rsidRDefault="007135A5">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https://de.wikipedia.org/wiki/Remote_Procedure_Call</w:t>
        </w:r>
      </w:hyperlink>
      <w:r>
        <w:rPr>
          <w:lang w:val="en-GB"/>
        </w:rPr>
        <w:t xml:space="preserve"> </w:t>
      </w:r>
    </w:p>
  </w:footnote>
  <w:footnote w:id="74">
    <w:p w14:paraId="5CD71514" w14:textId="0A84C4F6" w:rsidR="007135A5" w:rsidRPr="00FA78D0" w:rsidRDefault="007135A5">
      <w:pPr>
        <w:pStyle w:val="FootnoteText"/>
        <w:rPr>
          <w:lang w:val="en-GB"/>
        </w:rPr>
      </w:pPr>
      <w:r>
        <w:rPr>
          <w:rStyle w:val="FootnoteReference"/>
        </w:rPr>
        <w:footnoteRef/>
      </w:r>
      <w:r w:rsidRPr="00FA78D0">
        <w:rPr>
          <w:lang w:val="en-GB"/>
        </w:rPr>
        <w:t xml:space="preserve"> </w:t>
      </w:r>
      <w:hyperlink r:id="rId56" w:history="1">
        <w:r w:rsidRPr="00345B3B">
          <w:rPr>
            <w:rStyle w:val="Hyperlink"/>
            <w:lang w:val="en-GB"/>
          </w:rPr>
          <w:t>https://grpc.io/</w:t>
        </w:r>
      </w:hyperlink>
      <w:r>
        <w:rPr>
          <w:lang w:val="en-GB"/>
        </w:rPr>
        <w:t xml:space="preserve"> </w:t>
      </w:r>
    </w:p>
  </w:footnote>
  <w:footnote w:id="75">
    <w:p w14:paraId="7DD1C80A" w14:textId="105F45AF" w:rsidR="007135A5" w:rsidRPr="00D62741" w:rsidRDefault="007135A5">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6">
    <w:p w14:paraId="509AE17C" w14:textId="315D8F09" w:rsidR="007135A5" w:rsidRPr="005736E5" w:rsidRDefault="007135A5">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7">
    <w:p w14:paraId="2E4D1099" w14:textId="76BACF00" w:rsidR="007135A5" w:rsidRPr="00906533" w:rsidRDefault="007135A5">
      <w:pPr>
        <w:pStyle w:val="FootnoteText"/>
        <w:rPr>
          <w:lang w:val="en-US"/>
        </w:rPr>
      </w:pPr>
      <w:r>
        <w:rPr>
          <w:rStyle w:val="FootnoteReference"/>
        </w:rPr>
        <w:footnoteRef/>
      </w:r>
      <w:r w:rsidRPr="00906533">
        <w:rPr>
          <w:lang w:val="en-US"/>
        </w:rPr>
        <w:t xml:space="preserve"> </w:t>
      </w:r>
      <w:hyperlink r:id="rId57"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8"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8">
    <w:p w14:paraId="25883283"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59" w:history="1">
        <w:r w:rsidRPr="00A856FE">
          <w:rPr>
            <w:rStyle w:val="Hyperlink"/>
            <w:lang w:val="en-US"/>
          </w:rPr>
          <w:t>https://www.lfedge.org/projects/openhorizon/</w:t>
        </w:r>
      </w:hyperlink>
      <w:r>
        <w:rPr>
          <w:lang w:val="en-US"/>
        </w:rPr>
        <w:t xml:space="preserve"> </w:t>
      </w:r>
    </w:p>
  </w:footnote>
  <w:footnote w:id="79">
    <w:p w14:paraId="750683B5"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60" w:history="1">
        <w:r w:rsidRPr="006F7B67">
          <w:rPr>
            <w:rStyle w:val="Hyperlink"/>
            <w:lang w:val="en-US"/>
          </w:rPr>
          <w:t>https://www.ibm.com/docs/en/edge-computing/4.1</w:t>
        </w:r>
      </w:hyperlink>
      <w:r>
        <w:rPr>
          <w:lang w:val="en-US"/>
        </w:rPr>
        <w:t xml:space="preserve"> </w:t>
      </w:r>
    </w:p>
  </w:footnote>
  <w:footnote w:id="80">
    <w:p w14:paraId="15F7B8D5"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https://kubernetes.io/de/</w:t>
        </w:r>
      </w:hyperlink>
      <w:r>
        <w:rPr>
          <w:lang w:val="en-US"/>
        </w:rPr>
        <w:t xml:space="preserve"> </w:t>
      </w:r>
    </w:p>
  </w:footnote>
  <w:footnote w:id="81">
    <w:p w14:paraId="134B0887" w14:textId="77777777" w:rsidR="007135A5" w:rsidRPr="00A332BC" w:rsidRDefault="007135A5" w:rsidP="003530B3">
      <w:pPr>
        <w:pStyle w:val="FootnoteText"/>
        <w:rPr>
          <w:lang w:val="en-US"/>
        </w:rPr>
      </w:pPr>
      <w:r>
        <w:rPr>
          <w:rStyle w:val="FootnoteReference"/>
        </w:rPr>
        <w:footnoteRef/>
      </w:r>
      <w:r w:rsidRPr="00A332BC">
        <w:rPr>
          <w:lang w:val="en-US"/>
        </w:rPr>
        <w:t xml:space="preserve"> </w:t>
      </w:r>
      <w:hyperlink r:id="rId62" w:history="1">
        <w:r w:rsidRPr="00A856FE">
          <w:rPr>
            <w:rStyle w:val="Hyperlink"/>
            <w:lang w:val="en-US"/>
          </w:rPr>
          <w:t>https://www.docker.com/</w:t>
        </w:r>
      </w:hyperlink>
      <w:r>
        <w:rPr>
          <w:lang w:val="en-US"/>
        </w:rPr>
        <w:t xml:space="preserve"> </w:t>
      </w:r>
    </w:p>
  </w:footnote>
  <w:footnote w:id="82">
    <w:p w14:paraId="6C2A5A0E" w14:textId="19779F62" w:rsidR="007135A5" w:rsidRPr="001E30B4" w:rsidRDefault="007135A5">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3"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4" w:history="1">
        <w:r w:rsidRPr="00FD0FED">
          <w:rPr>
            <w:rStyle w:val="Hyperlink"/>
            <w:lang w:val="en-US"/>
          </w:rPr>
          <w:t>https://github.com/SSEHUB/EASyProducer</w:t>
        </w:r>
      </w:hyperlink>
      <w:r w:rsidRPr="00FD0FED">
        <w:rPr>
          <w:lang w:val="en-US"/>
        </w:rPr>
        <w:t>.</w:t>
      </w:r>
    </w:p>
  </w:footnote>
  <w:footnote w:id="83">
    <w:p w14:paraId="446957E6" w14:textId="77777777" w:rsidR="007135A5" w:rsidRPr="00B93E93" w:rsidRDefault="007135A5" w:rsidP="00906533">
      <w:pPr>
        <w:pStyle w:val="FootnoteText"/>
        <w:rPr>
          <w:lang w:val="en-GB"/>
        </w:rPr>
      </w:pPr>
      <w:r>
        <w:rPr>
          <w:rStyle w:val="FootnoteReference"/>
        </w:rPr>
        <w:footnoteRef/>
      </w:r>
      <w:r w:rsidRPr="00B93E93">
        <w:rPr>
          <w:lang w:val="en-GB"/>
        </w:rPr>
        <w:t xml:space="preserve"> </w:t>
      </w:r>
      <w:hyperlink r:id="rId65" w:history="1">
        <w:r w:rsidRPr="005E7262">
          <w:rPr>
            <w:rStyle w:val="Hyperlink"/>
            <w:lang w:val="en-GB"/>
          </w:rPr>
          <w:t>http://tdongsi.github.io/blog/2017/04/23/docker-out-of-docker/</w:t>
        </w:r>
      </w:hyperlink>
      <w:r>
        <w:rPr>
          <w:lang w:val="en-GB"/>
        </w:rPr>
        <w:t xml:space="preserve"> </w:t>
      </w:r>
    </w:p>
  </w:footnote>
  <w:footnote w:id="84">
    <w:p w14:paraId="23BB3035" w14:textId="0E8BB27D" w:rsidR="007135A5" w:rsidRPr="00A332BC" w:rsidRDefault="007135A5">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F23054">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5">
    <w:p w14:paraId="795F113A" w14:textId="7B79B478" w:rsidR="007135A5" w:rsidRPr="00A332BC" w:rsidRDefault="007135A5">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F23054">
        <w:rPr>
          <w:lang w:val="en-US"/>
        </w:rPr>
        <w:t>3.3</w:t>
      </w:r>
      <w:r>
        <w:rPr>
          <w:lang w:val="en-US"/>
        </w:rPr>
        <w:fldChar w:fldCharType="end"/>
      </w:r>
      <w:r>
        <w:rPr>
          <w:lang w:val="en-US"/>
        </w:rPr>
        <w:t xml:space="preserve">. </w:t>
      </w:r>
    </w:p>
  </w:footnote>
  <w:footnote w:id="86">
    <w:p w14:paraId="3414F161" w14:textId="1043B977" w:rsidR="007135A5" w:rsidRPr="00A67094" w:rsidRDefault="007135A5">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https://github.com/devicehive</w:t>
        </w:r>
      </w:hyperlink>
    </w:p>
  </w:footnote>
  <w:footnote w:id="87">
    <w:p w14:paraId="5EC32193" w14:textId="6CDE0CC3" w:rsidR="007135A5" w:rsidRPr="00A67094" w:rsidRDefault="007135A5">
      <w:pPr>
        <w:pStyle w:val="FootnoteText"/>
        <w:rPr>
          <w:lang w:val="en-US"/>
        </w:rPr>
      </w:pPr>
      <w:r>
        <w:rPr>
          <w:rStyle w:val="FootnoteReference"/>
        </w:rPr>
        <w:footnoteRef/>
      </w:r>
      <w:r w:rsidRPr="00A67094">
        <w:rPr>
          <w:lang w:val="en-US"/>
        </w:rPr>
        <w:t xml:space="preserve"> </w:t>
      </w:r>
      <w:hyperlink r:id="rId67" w:history="1">
        <w:r w:rsidRPr="00E07EDA">
          <w:rPr>
            <w:rStyle w:val="Hyperlink"/>
            <w:lang w:val="en-US"/>
          </w:rPr>
          <w:t>https://github.com/thingsboard/thingsboard</w:t>
        </w:r>
      </w:hyperlink>
      <w:r>
        <w:rPr>
          <w:lang w:val="en-US"/>
        </w:rPr>
        <w:t xml:space="preserve"> </w:t>
      </w:r>
    </w:p>
  </w:footnote>
  <w:footnote w:id="88">
    <w:p w14:paraId="48BEAB69" w14:textId="10E550D4" w:rsidR="007135A5" w:rsidRPr="00E44BA9" w:rsidRDefault="007135A5">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https://github.com/minio/minio</w:t>
        </w:r>
      </w:hyperlink>
      <w:r>
        <w:rPr>
          <w:lang w:val="en-US"/>
        </w:rPr>
        <w:t xml:space="preserve"> </w:t>
      </w:r>
    </w:p>
  </w:footnote>
  <w:footnote w:id="89">
    <w:p w14:paraId="57B11339" w14:textId="1469AB4B" w:rsidR="007135A5" w:rsidRPr="00E44BA9" w:rsidRDefault="007135A5">
      <w:pPr>
        <w:pStyle w:val="FootnoteText"/>
        <w:rPr>
          <w:lang w:val="en-US"/>
        </w:rPr>
      </w:pPr>
      <w:r>
        <w:rPr>
          <w:rStyle w:val="FootnoteReference"/>
        </w:rPr>
        <w:footnoteRef/>
      </w:r>
      <w:r w:rsidRPr="00E44BA9">
        <w:rPr>
          <w:lang w:val="en-US"/>
        </w:rPr>
        <w:t xml:space="preserve"> </w:t>
      </w:r>
      <w:hyperlink r:id="rId69" w:history="1">
        <w:r w:rsidRPr="00E07EDA">
          <w:rPr>
            <w:rStyle w:val="Hyperlink"/>
            <w:lang w:val="en-US"/>
          </w:rPr>
          <w:t>https://github.com/openstack/swift</w:t>
        </w:r>
      </w:hyperlink>
      <w:r>
        <w:rPr>
          <w:lang w:val="en-US"/>
        </w:rPr>
        <w:t xml:space="preserve"> </w:t>
      </w:r>
    </w:p>
  </w:footnote>
  <w:footnote w:id="90">
    <w:p w14:paraId="36E2BE19" w14:textId="3616FCDE" w:rsidR="007135A5" w:rsidRPr="00D44FA6" w:rsidRDefault="007135A5">
      <w:pPr>
        <w:pStyle w:val="FootnoteText"/>
        <w:rPr>
          <w:lang w:val="en-US"/>
        </w:rPr>
      </w:pPr>
      <w:r>
        <w:rPr>
          <w:rStyle w:val="FootnoteReference"/>
        </w:rPr>
        <w:footnoteRef/>
      </w:r>
      <w:r w:rsidRPr="00D44FA6">
        <w:rPr>
          <w:lang w:val="en-US"/>
        </w:rPr>
        <w:t xml:space="preserve"> </w:t>
      </w:r>
      <w:hyperlink r:id="rId70" w:history="1">
        <w:r w:rsidRPr="00E60191">
          <w:rPr>
            <w:rStyle w:val="Hyperlink"/>
            <w:lang w:val="en-US"/>
          </w:rPr>
          <w:t>https://github.com/pambrose/prometheus-proxy</w:t>
        </w:r>
      </w:hyperlink>
      <w:r>
        <w:rPr>
          <w:lang w:val="en-US"/>
        </w:rPr>
        <w:t xml:space="preserve"> </w:t>
      </w:r>
    </w:p>
  </w:footnote>
  <w:footnote w:id="91">
    <w:p w14:paraId="51CD9B38" w14:textId="77777777" w:rsidR="007135A5" w:rsidRPr="00816592" w:rsidRDefault="007135A5" w:rsidP="00451509">
      <w:pPr>
        <w:pStyle w:val="FootnoteText"/>
        <w:rPr>
          <w:lang w:val="en-US"/>
        </w:rPr>
      </w:pPr>
      <w:r>
        <w:rPr>
          <w:rStyle w:val="FootnoteReference"/>
        </w:rPr>
        <w:footnoteRef/>
      </w:r>
      <w:r w:rsidRPr="00816592">
        <w:rPr>
          <w:lang w:val="en-US"/>
        </w:rPr>
        <w:t xml:space="preserve"> </w:t>
      </w:r>
      <w:hyperlink r:id="rId71" w:history="1">
        <w:r w:rsidRPr="00E60191">
          <w:rPr>
            <w:rStyle w:val="Hyperlink"/>
            <w:lang w:val="en-US"/>
          </w:rPr>
          <w:t>https://github.com/matjaz99/alertmonitor</w:t>
        </w:r>
      </w:hyperlink>
      <w:r>
        <w:rPr>
          <w:lang w:val="en-US"/>
        </w:rPr>
        <w:t xml:space="preserve"> </w:t>
      </w:r>
    </w:p>
  </w:footnote>
  <w:footnote w:id="92">
    <w:p w14:paraId="14810840" w14:textId="61CEC164" w:rsidR="007135A5" w:rsidRPr="003A64FA" w:rsidRDefault="007135A5">
      <w:pPr>
        <w:pStyle w:val="FootnoteText"/>
        <w:rPr>
          <w:lang w:val="en-US"/>
        </w:rPr>
      </w:pPr>
      <w:r>
        <w:rPr>
          <w:rStyle w:val="FootnoteReference"/>
        </w:rPr>
        <w:footnoteRef/>
      </w:r>
      <w:r w:rsidRPr="003A64FA">
        <w:rPr>
          <w:lang w:val="en-US"/>
        </w:rPr>
        <w:t xml:space="preserve"> </w:t>
      </w:r>
      <w:hyperlink r:id="rId72" w:history="1">
        <w:r w:rsidRPr="00F83E6D">
          <w:rPr>
            <w:rStyle w:val="Hyperlink"/>
            <w:lang w:val="en-US"/>
          </w:rPr>
          <w:t>https://heykodex.com/</w:t>
        </w:r>
      </w:hyperlink>
      <w:r>
        <w:rPr>
          <w:lang w:val="en-US"/>
        </w:rPr>
        <w:t xml:space="preserve">, </w:t>
      </w:r>
      <w:hyperlink r:id="rId73" w:history="1">
        <w:r w:rsidRPr="00F83E6D">
          <w:rPr>
            <w:rStyle w:val="Hyperlink"/>
            <w:lang w:val="en-US"/>
          </w:rPr>
          <w:t>https://github.com/kiprotect/kodex</w:t>
        </w:r>
      </w:hyperlink>
    </w:p>
  </w:footnote>
  <w:footnote w:id="93">
    <w:p w14:paraId="46B5926C" w14:textId="17F71B89" w:rsidR="007135A5" w:rsidRPr="00AC213D" w:rsidRDefault="007135A5">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https://zxing.org/w/decode.jspx</w:t>
        </w:r>
      </w:hyperlink>
      <w:r>
        <w:rPr>
          <w:lang w:val="en-GB"/>
        </w:rPr>
        <w:t xml:space="preserve"> </w:t>
      </w:r>
    </w:p>
  </w:footnote>
  <w:footnote w:id="94">
    <w:p w14:paraId="521FAC89" w14:textId="3D0B2DCE" w:rsidR="007135A5" w:rsidRPr="00AC213D" w:rsidRDefault="007135A5">
      <w:pPr>
        <w:pStyle w:val="FootnoteText"/>
        <w:rPr>
          <w:lang w:val="en-GB"/>
        </w:rPr>
      </w:pPr>
      <w:r>
        <w:rPr>
          <w:rStyle w:val="FootnoteReference"/>
        </w:rPr>
        <w:footnoteRef/>
      </w:r>
      <w:r w:rsidRPr="00AC213D">
        <w:rPr>
          <w:lang w:val="en-GB"/>
        </w:rPr>
        <w:t xml:space="preserve"> </w:t>
      </w:r>
      <w:hyperlink r:id="rId75" w:history="1">
        <w:r w:rsidRPr="00C51C52">
          <w:rPr>
            <w:rStyle w:val="Hyperlink"/>
            <w:lang w:val="en-GB"/>
          </w:rPr>
          <w:t>https://pypi.org/project/pyzbar/</w:t>
        </w:r>
      </w:hyperlink>
      <w:r>
        <w:rPr>
          <w:lang w:val="en-GB"/>
        </w:rPr>
        <w:t xml:space="preserve"> </w:t>
      </w:r>
    </w:p>
  </w:footnote>
  <w:footnote w:id="95">
    <w:p w14:paraId="4BF342F1" w14:textId="0467FD7F" w:rsidR="007135A5" w:rsidRPr="00DE5C88" w:rsidRDefault="007135A5">
      <w:pPr>
        <w:pStyle w:val="FootnoteText"/>
        <w:rPr>
          <w:lang w:val="en-GB"/>
        </w:rPr>
      </w:pPr>
      <w:r>
        <w:rPr>
          <w:rStyle w:val="FootnoteReference"/>
        </w:rPr>
        <w:footnoteRef/>
      </w:r>
      <w:r w:rsidRPr="00DE5C88">
        <w:rPr>
          <w:lang w:val="en-GB"/>
        </w:rPr>
        <w:t xml:space="preserve"> </w:t>
      </w:r>
      <w:hyperlink r:id="rId76" w:history="1">
        <w:r w:rsidRPr="002553DC">
          <w:rPr>
            <w:rStyle w:val="Hyperlink"/>
            <w:lang w:val="en-GB"/>
          </w:rPr>
          <w:t>https://flower.dev/</w:t>
        </w:r>
      </w:hyperlink>
      <w:r>
        <w:rPr>
          <w:lang w:val="en-GB"/>
        </w:rPr>
        <w:t xml:space="preserve"> </w:t>
      </w:r>
    </w:p>
  </w:footnote>
  <w:footnote w:id="96">
    <w:p w14:paraId="0D4FC75D" w14:textId="43452EB7" w:rsidR="007135A5" w:rsidRPr="001A4D88" w:rsidRDefault="007135A5">
      <w:pPr>
        <w:pStyle w:val="FootnoteText"/>
        <w:rPr>
          <w:lang w:val="en-GB"/>
        </w:rPr>
      </w:pPr>
      <w:r>
        <w:rPr>
          <w:rStyle w:val="FootnoteReference"/>
        </w:rPr>
        <w:footnoteRef/>
      </w:r>
      <w:r w:rsidRPr="001A4D88">
        <w:rPr>
          <w:lang w:val="en-GB"/>
        </w:rPr>
        <w:t xml:space="preserve"> </w:t>
      </w:r>
      <w:hyperlink r:id="rId77" w:history="1">
        <w:r w:rsidRPr="009165E9">
          <w:rPr>
            <w:rStyle w:val="Hyperlink"/>
            <w:lang w:val="en-GB"/>
          </w:rPr>
          <w:t>https://mip-technology.de/</w:t>
        </w:r>
      </w:hyperlink>
      <w:r>
        <w:rPr>
          <w:lang w:val="en-GB"/>
        </w:rPr>
        <w:t xml:space="preserve"> </w:t>
      </w:r>
    </w:p>
  </w:footnote>
  <w:footnote w:id="97">
    <w:p w14:paraId="408040AB" w14:textId="7184777E" w:rsidR="007135A5" w:rsidRPr="006E6C51" w:rsidRDefault="007135A5">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8">
    <w:p w14:paraId="7A944261" w14:textId="0D5C9860" w:rsidR="007135A5" w:rsidRPr="006E6C51" w:rsidRDefault="007135A5">
      <w:pPr>
        <w:pStyle w:val="FootnoteText"/>
        <w:rPr>
          <w:lang w:val="en-US"/>
        </w:rPr>
      </w:pPr>
      <w:r>
        <w:rPr>
          <w:rStyle w:val="FootnoteReference"/>
        </w:rPr>
        <w:footnoteRef/>
      </w:r>
      <w:r w:rsidRPr="006E6C51">
        <w:rPr>
          <w:lang w:val="en-US"/>
        </w:rPr>
        <w:t xml:space="preserve"> </w:t>
      </w:r>
      <w:hyperlink r:id="rId78"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9">
    <w:p w14:paraId="754D043D" w14:textId="372EEC23" w:rsidR="007135A5" w:rsidRPr="007F6C8E" w:rsidRDefault="007135A5">
      <w:pPr>
        <w:pStyle w:val="FootnoteText"/>
        <w:rPr>
          <w:lang w:val="en-US"/>
        </w:rPr>
      </w:pPr>
      <w:r>
        <w:rPr>
          <w:rStyle w:val="FootnoteReference"/>
        </w:rPr>
        <w:footnoteRef/>
      </w:r>
      <w:r w:rsidRPr="007F6C8E">
        <w:rPr>
          <w:lang w:val="en-US"/>
        </w:rPr>
        <w:t xml:space="preserve"> </w:t>
      </w:r>
      <w:hyperlink r:id="rId79" w:history="1">
        <w:r w:rsidRPr="007A16C9">
          <w:rPr>
            <w:rStyle w:val="Hyperlink"/>
            <w:lang w:val="en-US"/>
          </w:rPr>
          <w:t>https://help.sonatype.com/repomanager3/product-information/download</w:t>
        </w:r>
      </w:hyperlink>
      <w:r>
        <w:rPr>
          <w:lang w:val="en-US"/>
        </w:rPr>
        <w:t xml:space="preserve"> </w:t>
      </w:r>
    </w:p>
  </w:footnote>
  <w:footnote w:id="100">
    <w:p w14:paraId="2DD0AC51" w14:textId="1C8748EC" w:rsidR="007135A5" w:rsidRPr="007F6C8E" w:rsidRDefault="007135A5">
      <w:pPr>
        <w:pStyle w:val="FootnoteText"/>
        <w:rPr>
          <w:lang w:val="en-US"/>
        </w:rPr>
      </w:pPr>
      <w:r>
        <w:rPr>
          <w:rStyle w:val="FootnoteReference"/>
        </w:rPr>
        <w:footnoteRef/>
      </w:r>
      <w:r w:rsidRPr="007F6C8E">
        <w:rPr>
          <w:lang w:val="en-US"/>
        </w:rPr>
        <w:t xml:space="preserve"> </w:t>
      </w:r>
      <w:hyperlink r:id="rId80" w:history="1">
        <w:r w:rsidRPr="007A16C9">
          <w:rPr>
            <w:rStyle w:val="Hyperlink"/>
            <w:lang w:val="en-US"/>
          </w:rPr>
          <w:t>https://jfrog.com/artifactory</w:t>
        </w:r>
      </w:hyperlink>
      <w:r>
        <w:rPr>
          <w:lang w:val="en-US"/>
        </w:rPr>
        <w:t xml:space="preserve"> </w:t>
      </w:r>
    </w:p>
  </w:footnote>
  <w:footnote w:id="101">
    <w:p w14:paraId="48C9B1D6" w14:textId="4CDB80E5" w:rsidR="007135A5" w:rsidRPr="00002168" w:rsidRDefault="007135A5">
      <w:pPr>
        <w:pStyle w:val="FootnoteText"/>
        <w:rPr>
          <w:lang w:val="en-US"/>
        </w:rPr>
      </w:pPr>
      <w:r>
        <w:rPr>
          <w:rStyle w:val="FootnoteReference"/>
        </w:rPr>
        <w:footnoteRef/>
      </w:r>
      <w:r w:rsidRPr="00002168">
        <w:rPr>
          <w:lang w:val="en-GB"/>
        </w:rPr>
        <w:t xml:space="preserve"> </w:t>
      </w:r>
      <w:hyperlink r:id="rId81" w:history="1">
        <w:r w:rsidRPr="00002168">
          <w:rPr>
            <w:rStyle w:val="Hyperlink"/>
            <w:lang w:val="en-US"/>
          </w:rPr>
          <w:t>https://mokkapps.de/blog/how-to-build-an-angular-app-once-and-deploy-it-to-multiple-environments/</w:t>
        </w:r>
      </w:hyperlink>
      <w:r w:rsidRPr="00002168">
        <w:rPr>
          <w:lang w:val="en-US"/>
        </w:rPr>
        <w:t xml:space="preserve"> </w:t>
      </w:r>
    </w:p>
  </w:footnote>
  <w:footnote w:id="102">
    <w:p w14:paraId="2B2F9AE7" w14:textId="130D6E53" w:rsidR="007135A5" w:rsidRPr="00186891" w:rsidRDefault="007135A5">
      <w:pPr>
        <w:pStyle w:val="FootnoteText"/>
        <w:rPr>
          <w:lang w:val="en-GB"/>
        </w:rPr>
      </w:pPr>
      <w:r>
        <w:rPr>
          <w:rStyle w:val="FootnoteReference"/>
        </w:rPr>
        <w:footnoteRef/>
      </w:r>
      <w:r w:rsidRPr="00186891">
        <w:rPr>
          <w:lang w:val="en-GB"/>
        </w:rPr>
        <w:t xml:space="preserve"> https://de.wikipedia.org/wiki/Cross-Origin_Resource_Sharing</w:t>
      </w:r>
    </w:p>
  </w:footnote>
  <w:footnote w:id="103">
    <w:p w14:paraId="5C9FD626" w14:textId="77777777" w:rsidR="007135A5" w:rsidRPr="00AF0A23" w:rsidRDefault="007135A5"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4">
    <w:p w14:paraId="7B2B243B" w14:textId="431575AA" w:rsidR="007135A5" w:rsidRPr="00A37166" w:rsidRDefault="007135A5">
      <w:pPr>
        <w:pStyle w:val="FootnoteText"/>
        <w:rPr>
          <w:lang w:val="en-GB"/>
        </w:rPr>
      </w:pPr>
      <w:r>
        <w:rPr>
          <w:rStyle w:val="FootnoteReference"/>
        </w:rPr>
        <w:footnoteRef/>
      </w:r>
      <w:r w:rsidRPr="00A37166">
        <w:rPr>
          <w:lang w:val="en-GB"/>
        </w:rPr>
        <w:t xml:space="preserve"> </w:t>
      </w:r>
      <w:hyperlink r:id="rId82" w:history="1">
        <w:r w:rsidRPr="00510721">
          <w:rPr>
            <w:rStyle w:val="Hyperlink"/>
            <w:lang w:val="en-GB"/>
          </w:rPr>
          <w:t>https://github.com/kiprotect/hyper</w:t>
        </w:r>
      </w:hyperlink>
    </w:p>
  </w:footnote>
  <w:footnote w:id="105">
    <w:p w14:paraId="6F4DD461" w14:textId="04D825D9" w:rsidR="007135A5" w:rsidRPr="00A65A3C" w:rsidRDefault="007135A5">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6">
    <w:p w14:paraId="2B67369F" w14:textId="2219B873" w:rsidR="007135A5" w:rsidRPr="00CC10B9" w:rsidRDefault="007135A5">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7">
    <w:p w14:paraId="5C677045" w14:textId="4EBCB979" w:rsidR="007135A5" w:rsidRPr="000F3218" w:rsidRDefault="007135A5">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8">
    <w:p w14:paraId="789E1905" w14:textId="49D16859" w:rsidR="007135A5" w:rsidRPr="00805568" w:rsidRDefault="007135A5">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9">
    <w:p w14:paraId="31266992" w14:textId="0A0A9CA6" w:rsidR="007135A5" w:rsidRPr="00F35E26" w:rsidRDefault="007135A5">
      <w:pPr>
        <w:pStyle w:val="FootnoteText"/>
        <w:rPr>
          <w:lang w:val="en-GB"/>
        </w:rPr>
      </w:pPr>
      <w:r>
        <w:rPr>
          <w:rStyle w:val="FootnoteReference"/>
        </w:rPr>
        <w:footnoteRef/>
      </w:r>
      <w:r w:rsidRPr="00F35E26">
        <w:rPr>
          <w:lang w:val="en-GB"/>
        </w:rPr>
        <w:t xml:space="preserve"> </w:t>
      </w:r>
      <w:hyperlink r:id="rId83" w:history="1">
        <w:r w:rsidRPr="00184684">
          <w:rPr>
            <w:rStyle w:val="Hyperlink"/>
            <w:lang w:val="en-GB"/>
          </w:rPr>
          <w:t>https://reference.opcfoundation.org/TMC/v200/docs/8.1</w:t>
        </w:r>
      </w:hyperlink>
      <w:r>
        <w:rPr>
          <w:lang w:val="en-GB"/>
        </w:rPr>
        <w:t xml:space="preserve"> </w:t>
      </w:r>
    </w:p>
  </w:footnote>
  <w:footnote w:id="110">
    <w:p w14:paraId="3A5AD658" w14:textId="6771283A" w:rsidR="007135A5" w:rsidRPr="00031E18" w:rsidRDefault="007135A5">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11">
    <w:p w14:paraId="26DE67A2" w14:textId="671E9D69" w:rsidR="007135A5" w:rsidRPr="003961CE" w:rsidRDefault="007135A5">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2">
    <w:p w14:paraId="01E8FF78" w14:textId="5E967741" w:rsidR="007135A5" w:rsidRPr="00A7653E" w:rsidRDefault="007135A5">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3">
    <w:p w14:paraId="4ACAE021" w14:textId="2893B61A" w:rsidR="007135A5" w:rsidRPr="005E6028" w:rsidRDefault="007135A5">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F23054">
        <w:rPr>
          <w:lang w:val="en-GB"/>
        </w:rPr>
        <w:t>7.7</w:t>
      </w:r>
      <w:r>
        <w:rPr>
          <w:lang w:val="en-GB"/>
        </w:rPr>
        <w:fldChar w:fldCharType="end"/>
      </w:r>
      <w:r>
        <w:rPr>
          <w:lang w:val="en-GB"/>
        </w:rPr>
        <w:t>.</w:t>
      </w:r>
    </w:p>
  </w:footnote>
  <w:footnote w:id="114">
    <w:p w14:paraId="6DB90526" w14:textId="77777777" w:rsidR="007135A5" w:rsidRPr="003E5BB1" w:rsidRDefault="007135A5" w:rsidP="00505128">
      <w:pPr>
        <w:pStyle w:val="FootnoteText"/>
        <w:rPr>
          <w:lang w:val="en-US"/>
        </w:rPr>
      </w:pPr>
      <w:r>
        <w:rPr>
          <w:rStyle w:val="FootnoteReference"/>
        </w:rPr>
        <w:footnoteRef/>
      </w:r>
      <w:r w:rsidRPr="003E5BB1">
        <w:rPr>
          <w:lang w:val="en-US"/>
        </w:rPr>
        <w:t xml:space="preserve"> </w:t>
      </w:r>
      <w:hyperlink r:id="rId84" w:history="1">
        <w:r w:rsidRPr="00C80F0B">
          <w:rPr>
            <w:rStyle w:val="Hyperlink"/>
            <w:lang w:val="en-US"/>
          </w:rPr>
          <w:t>https://github.com/iip-ecosphere/platform/tree/main/platform/examples</w:t>
        </w:r>
      </w:hyperlink>
      <w:r>
        <w:rPr>
          <w:lang w:val="en-US"/>
        </w:rPr>
        <w:t xml:space="preserve"> </w:t>
      </w:r>
    </w:p>
  </w:footnote>
  <w:footnote w:id="115">
    <w:p w14:paraId="19BA32E6" w14:textId="3A0BA282" w:rsidR="007135A5" w:rsidRPr="00C11DA9" w:rsidRDefault="007135A5"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6">
    <w:p w14:paraId="65A7E63F" w14:textId="5F27DB91" w:rsidR="007135A5" w:rsidRPr="004D723A" w:rsidRDefault="007135A5">
      <w:pPr>
        <w:pStyle w:val="FootnoteText"/>
        <w:rPr>
          <w:lang w:val="en-US"/>
        </w:rPr>
      </w:pPr>
      <w:r>
        <w:rPr>
          <w:rStyle w:val="FootnoteReference"/>
        </w:rPr>
        <w:footnoteRef/>
      </w:r>
      <w:r w:rsidRPr="004D723A">
        <w:rPr>
          <w:lang w:val="en-US"/>
        </w:rPr>
        <w:t xml:space="preserve"> </w:t>
      </w:r>
      <w:hyperlink r:id="rId85" w:history="1">
        <w:r w:rsidRPr="00C80F0B">
          <w:rPr>
            <w:rStyle w:val="Hyperlink"/>
            <w:lang w:val="en-US"/>
          </w:rPr>
          <w:t>https://github.com/iip-ecosphere/platform/tree/main/platform/tools</w:t>
        </w:r>
      </w:hyperlink>
      <w:r>
        <w:rPr>
          <w:lang w:val="en-US"/>
        </w:rPr>
        <w:t xml:space="preserve"> </w:t>
      </w:r>
    </w:p>
  </w:footnote>
  <w:footnote w:id="117">
    <w:p w14:paraId="2B1DAFED" w14:textId="35C1BCA2" w:rsidR="007135A5" w:rsidRPr="002D400D" w:rsidRDefault="007135A5">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8">
    <w:p w14:paraId="07F2002C" w14:textId="4AB00DB4" w:rsidR="007135A5" w:rsidRPr="00F57D99" w:rsidRDefault="007135A5"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70" w:name="_Hlk148945810"/>
      <w:r w:rsidRPr="00F57D99">
        <w:rPr>
          <w:rFonts w:ascii="Consolas" w:hAnsi="Consolas"/>
          <w:lang w:val="en-GB"/>
        </w:rPr>
        <w:t>src/main/easy</w:t>
      </w:r>
      <w:bookmarkEnd w:id="270"/>
      <w:r>
        <w:rPr>
          <w:lang w:val="en-GB"/>
        </w:rPr>
        <w:t>.</w:t>
      </w:r>
    </w:p>
  </w:footnote>
  <w:footnote w:id="119">
    <w:p w14:paraId="0F00EA39" w14:textId="77777777" w:rsidR="007135A5" w:rsidRPr="00AB0BD8" w:rsidRDefault="007135A5"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20">
    <w:p w14:paraId="4224B273" w14:textId="305DDB56" w:rsidR="007135A5" w:rsidRPr="00EF06CB" w:rsidRDefault="007135A5">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21">
    <w:p w14:paraId="6F09BDBE" w14:textId="5AEF9BCB" w:rsidR="007135A5" w:rsidRPr="005F50DD" w:rsidRDefault="007135A5">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2">
    <w:p w14:paraId="582D01A0" w14:textId="7856FD7C" w:rsidR="007135A5" w:rsidRPr="009D5C52" w:rsidRDefault="007135A5">
      <w:pPr>
        <w:pStyle w:val="FootnoteText"/>
        <w:rPr>
          <w:lang w:val="en-US"/>
        </w:rPr>
      </w:pPr>
      <w:r>
        <w:rPr>
          <w:rStyle w:val="FootnoteReference"/>
        </w:rPr>
        <w:footnoteRef/>
      </w:r>
      <w:r w:rsidRPr="009D5C52">
        <w:rPr>
          <w:lang w:val="en-US"/>
        </w:rPr>
        <w:t xml:space="preserve"> </w:t>
      </w:r>
      <w:hyperlink r:id="rId86" w:history="1">
        <w:r w:rsidRPr="00F55CEA">
          <w:rPr>
            <w:rStyle w:val="Hyperlink"/>
            <w:lang w:val="en-US"/>
          </w:rPr>
          <w:t>https://de.wikipedia.org/wiki/Markdown</w:t>
        </w:r>
      </w:hyperlink>
      <w:r>
        <w:rPr>
          <w:lang w:val="en-US"/>
        </w:rPr>
        <w:t xml:space="preserve"> </w:t>
      </w:r>
    </w:p>
  </w:footnote>
  <w:footnote w:id="123">
    <w:p w14:paraId="2FE252F4" w14:textId="3F6C1EAF" w:rsidR="007135A5" w:rsidRPr="008E6CAC" w:rsidRDefault="007135A5">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7" w:history="1">
        <w:r w:rsidRPr="00815D20">
          <w:rPr>
            <w:rStyle w:val="Hyperlink"/>
            <w:lang w:val="en-US"/>
          </w:rPr>
          <w:t>https://github.com/iip-ecosphere/platform/blob/main/platform/documentation/README.md</w:t>
        </w:r>
      </w:hyperlink>
      <w:r>
        <w:rPr>
          <w:lang w:val="en-US"/>
        </w:rPr>
        <w:t xml:space="preserve"> </w:t>
      </w:r>
    </w:p>
  </w:footnote>
  <w:footnote w:id="124">
    <w:p w14:paraId="39BD350D" w14:textId="44FF8BA9" w:rsidR="007135A5" w:rsidRPr="001C5338" w:rsidRDefault="007135A5">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5">
    <w:p w14:paraId="53750B6E" w14:textId="336BE234" w:rsidR="007135A5" w:rsidRPr="00F344BA" w:rsidRDefault="007135A5">
      <w:pPr>
        <w:pStyle w:val="FootnoteText"/>
        <w:rPr>
          <w:lang w:val="en-US"/>
        </w:rPr>
      </w:pPr>
      <w:r>
        <w:rPr>
          <w:rStyle w:val="FootnoteReference"/>
        </w:rPr>
        <w:footnoteRef/>
      </w:r>
      <w:r w:rsidRPr="00F344BA">
        <w:rPr>
          <w:lang w:val="en-US"/>
        </w:rPr>
        <w:t xml:space="preserve"> </w:t>
      </w:r>
      <w:r>
        <w:rPr>
          <w:lang w:val="en-US"/>
        </w:rPr>
        <w:t xml:space="preserve">Located in </w:t>
      </w:r>
      <w:hyperlink r:id="rId88" w:history="1">
        <w:r w:rsidRPr="00B02795">
          <w:rPr>
            <w:rStyle w:val="Hyperlink"/>
            <w:lang w:val="en-US"/>
          </w:rPr>
          <w:t>https://github.com/iip-ecosphere/platform/tree/main/platform/tools</w:t>
        </w:r>
      </w:hyperlink>
      <w:r>
        <w:rPr>
          <w:lang w:val="en-US"/>
        </w:rPr>
        <w:t xml:space="preserve"> </w:t>
      </w:r>
    </w:p>
  </w:footnote>
  <w:footnote w:id="126">
    <w:p w14:paraId="7D6EF201" w14:textId="565033F8" w:rsidR="007135A5" w:rsidRPr="00A332BC" w:rsidRDefault="007135A5">
      <w:pPr>
        <w:pStyle w:val="FootnoteText"/>
        <w:rPr>
          <w:lang w:val="en-US"/>
        </w:rPr>
      </w:pPr>
      <w:r>
        <w:rPr>
          <w:rStyle w:val="FootnoteReference"/>
        </w:rPr>
        <w:footnoteRef/>
      </w:r>
      <w:r w:rsidRPr="00A332BC">
        <w:rPr>
          <w:lang w:val="en-US"/>
        </w:rPr>
        <w:t xml:space="preserve"> </w:t>
      </w:r>
      <w:hyperlink r:id="rId89" w:history="1">
        <w:r w:rsidRPr="00A332BC">
          <w:rPr>
            <w:rStyle w:val="Hyperlink"/>
            <w:lang w:val="en-US"/>
          </w:rPr>
          <w:t>https://github.com/iip-ecosphere/platform/</w:t>
        </w:r>
      </w:hyperlink>
    </w:p>
  </w:footnote>
  <w:footnote w:id="127">
    <w:p w14:paraId="4AE37479" w14:textId="0C69EA5A" w:rsidR="007135A5" w:rsidRPr="00A332BC" w:rsidRDefault="007135A5">
      <w:pPr>
        <w:pStyle w:val="FootnoteText"/>
        <w:rPr>
          <w:lang w:val="en-US"/>
        </w:rPr>
      </w:pPr>
      <w:r>
        <w:rPr>
          <w:rStyle w:val="FootnoteReference"/>
        </w:rPr>
        <w:footnoteRef/>
      </w:r>
      <w:r w:rsidRPr="00A332BC">
        <w:rPr>
          <w:lang w:val="en-US"/>
        </w:rPr>
        <w:t xml:space="preserve"> </w:t>
      </w:r>
      <w:hyperlink r:id="rId90" w:history="1">
        <w:r w:rsidRPr="00A332BC">
          <w:rPr>
            <w:rStyle w:val="Hyperlink"/>
            <w:lang w:val="en-US"/>
          </w:rPr>
          <w:t>https://repo1.maven.org/maven2/de/iip-ecosphere/platform/</w:t>
        </w:r>
      </w:hyperlink>
      <w:r>
        <w:rPr>
          <w:lang w:val="en-US"/>
        </w:rPr>
        <w:t xml:space="preserve"> </w:t>
      </w:r>
    </w:p>
  </w:footnote>
  <w:footnote w:id="128">
    <w:p w14:paraId="5CF49746" w14:textId="5ACE8EBF" w:rsidR="007135A5" w:rsidRPr="00A332BC" w:rsidRDefault="007135A5">
      <w:pPr>
        <w:pStyle w:val="FootnoteText"/>
        <w:rPr>
          <w:lang w:val="en-US"/>
        </w:rPr>
      </w:pPr>
      <w:r>
        <w:rPr>
          <w:rStyle w:val="FootnoteReference"/>
        </w:rPr>
        <w:footnoteRef/>
      </w:r>
      <w:r w:rsidRPr="00A332BC">
        <w:rPr>
          <w:lang w:val="en-US"/>
        </w:rPr>
        <w:t xml:space="preserve"> </w:t>
      </w:r>
      <w:hyperlink r:id="rId91" w:history="1">
        <w:r w:rsidRPr="00A332BC">
          <w:rPr>
            <w:rStyle w:val="Hyperlink"/>
            <w:lang w:val="en-US"/>
          </w:rPr>
          <w:t>https://projects.sse.uni-hildesheim.de/qm/maven/de/iip-ecosphere/platform/</w:t>
        </w:r>
      </w:hyperlink>
      <w:r>
        <w:rPr>
          <w:lang w:val="en-US"/>
        </w:rPr>
        <w:t xml:space="preserve"> </w:t>
      </w:r>
    </w:p>
  </w:footnote>
  <w:footnote w:id="129">
    <w:p w14:paraId="3D801AB8" w14:textId="68B2B6F6" w:rsidR="007135A5" w:rsidRPr="001D1274" w:rsidRDefault="007135A5">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30">
    <w:p w14:paraId="69A0A4D8" w14:textId="6B661909" w:rsidR="007135A5" w:rsidRPr="001D1274" w:rsidRDefault="007135A5">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31">
    <w:p w14:paraId="0C5FB049" w14:textId="2B17C041" w:rsidR="007135A5" w:rsidRPr="0018745A" w:rsidRDefault="007135A5">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2">
    <w:p w14:paraId="0D8B2B79" w14:textId="5113F3C2" w:rsidR="007135A5" w:rsidRPr="00227D57" w:rsidRDefault="007135A5">
      <w:pPr>
        <w:pStyle w:val="FootnoteText"/>
        <w:rPr>
          <w:lang w:val="en-GB"/>
        </w:rPr>
      </w:pPr>
      <w:r>
        <w:rPr>
          <w:rStyle w:val="FootnoteReference"/>
        </w:rPr>
        <w:footnoteRef/>
      </w:r>
      <w:r w:rsidRPr="00227D57">
        <w:rPr>
          <w:lang w:val="en-GB"/>
        </w:rPr>
        <w:t xml:space="preserve"> </w:t>
      </w:r>
      <w:r>
        <w:rPr>
          <w:lang w:val="en-GB"/>
        </w:rPr>
        <w:t>Initially, all properties/parameters were prefixed with “iip”. We tend to migrate those to “okto” over time.</w:t>
      </w:r>
    </w:p>
  </w:footnote>
  <w:footnote w:id="133">
    <w:p w14:paraId="4B611344" w14:textId="79ED1589" w:rsidR="007135A5" w:rsidRPr="00911C2B" w:rsidRDefault="007135A5">
      <w:pPr>
        <w:pStyle w:val="FootnoteText"/>
        <w:rPr>
          <w:lang w:val="en-GB"/>
        </w:rPr>
      </w:pPr>
      <w:r>
        <w:rPr>
          <w:rStyle w:val="FootnoteReference"/>
        </w:rPr>
        <w:footnoteRef/>
      </w:r>
      <w:r w:rsidRPr="00911C2B">
        <w:rPr>
          <w:lang w:val="en-GB"/>
        </w:rPr>
        <w:t xml:space="preserve"> </w:t>
      </w:r>
      <w:hyperlink r:id="rId92"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3" w:history="1">
        <w:r w:rsidRPr="000F4128">
          <w:rPr>
            <w:rStyle w:val="Hyperlink"/>
            <w:lang w:val="en-GB"/>
          </w:rPr>
          <w:t>https://github.com/iip-ecosphere/platform/tree/main/platform/tools/Install</w:t>
        </w:r>
      </w:hyperlink>
      <w:r>
        <w:rPr>
          <w:lang w:val="en-GB"/>
        </w:rPr>
        <w:t xml:space="preserve"> </w:t>
      </w:r>
    </w:p>
  </w:footnote>
  <w:footnote w:id="134">
    <w:p w14:paraId="1EB40884" w14:textId="1549B75B" w:rsidR="007135A5" w:rsidRPr="004765CE" w:rsidRDefault="007135A5">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5">
    <w:p w14:paraId="3D048BD5" w14:textId="13295E14" w:rsidR="007135A5" w:rsidRPr="000A4CE4" w:rsidRDefault="007135A5">
      <w:pPr>
        <w:pStyle w:val="FootnoteText"/>
        <w:rPr>
          <w:lang w:val="en-GB"/>
        </w:rPr>
      </w:pPr>
      <w:r>
        <w:rPr>
          <w:rStyle w:val="FootnoteReference"/>
        </w:rPr>
        <w:footnoteRef/>
      </w:r>
      <w:r w:rsidRPr="000A4CE4">
        <w:rPr>
          <w:lang w:val="en-GB"/>
        </w:rPr>
        <w:t xml:space="preserve"> </w:t>
      </w:r>
      <w:hyperlink r:id="rId94" w:history="1">
        <w:r w:rsidRPr="00556EE8">
          <w:rPr>
            <w:rStyle w:val="Hyperlink"/>
            <w:lang w:val="en-GB"/>
          </w:rPr>
          <w:t>https://github.com/iip-ecosphere/platform/blob/main/platform/documentation/INSTALL.md</w:t>
        </w:r>
      </w:hyperlink>
      <w:r>
        <w:rPr>
          <w:lang w:val="en-GB"/>
        </w:rPr>
        <w:t xml:space="preserve"> </w:t>
      </w:r>
    </w:p>
  </w:footnote>
  <w:footnote w:id="136">
    <w:p w14:paraId="28713916" w14:textId="77777777" w:rsidR="007135A5" w:rsidRPr="00D3458F" w:rsidRDefault="007135A5" w:rsidP="004A024E">
      <w:pPr>
        <w:pStyle w:val="FootnoteText"/>
        <w:rPr>
          <w:lang w:val="en-GB"/>
        </w:rPr>
      </w:pPr>
      <w:r>
        <w:rPr>
          <w:rStyle w:val="FootnoteReference"/>
        </w:rPr>
        <w:footnoteRef/>
      </w:r>
      <w:r w:rsidRPr="00D3458F">
        <w:rPr>
          <w:lang w:val="en-GB"/>
        </w:rPr>
        <w:t xml:space="preserve"> </w:t>
      </w:r>
      <w:hyperlink r:id="rId95" w:history="1">
        <w:r w:rsidRPr="000B1CCB">
          <w:rPr>
            <w:rStyle w:val="Hyperlink"/>
            <w:lang w:val="en-GB"/>
          </w:rPr>
          <w:t>https://jupyter.org/</w:t>
        </w:r>
      </w:hyperlink>
      <w:r>
        <w:rPr>
          <w:lang w:val="en-GB"/>
        </w:rPr>
        <w:t xml:space="preserve"> </w:t>
      </w:r>
    </w:p>
  </w:footnote>
  <w:footnote w:id="137">
    <w:p w14:paraId="165C2ECA" w14:textId="20F038B4" w:rsidR="007135A5" w:rsidRPr="00E00806" w:rsidRDefault="007135A5" w:rsidP="00E00806">
      <w:pPr>
        <w:pStyle w:val="FootnoteText"/>
        <w:tabs>
          <w:tab w:val="left" w:pos="6946"/>
        </w:tabs>
        <w:rPr>
          <w:lang w:val="en-GB"/>
        </w:rPr>
      </w:pPr>
      <w:r>
        <w:rPr>
          <w:rStyle w:val="FootnoteReference"/>
        </w:rPr>
        <w:footnoteRef/>
      </w:r>
      <w:r w:rsidRPr="00E00806">
        <w:rPr>
          <w:lang w:val="en-GB"/>
        </w:rPr>
        <w:t xml:space="preserve"> </w:t>
      </w:r>
      <w:hyperlink r:id="rId96" w:history="1">
        <w:r w:rsidRPr="00556EE8">
          <w:rPr>
            <w:rStyle w:val="Hyperlink"/>
            <w:lang w:val="en-GB"/>
          </w:rPr>
          <w:t>https://github.com/iip-ecosphere/platform/blob/main/platform/tests/test.environment/README.md</w:t>
        </w:r>
      </w:hyperlink>
      <w:r>
        <w:rPr>
          <w:lang w:val="en-GB"/>
        </w:rPr>
        <w:t xml:space="preserve"> </w:t>
      </w:r>
    </w:p>
  </w:footnote>
  <w:footnote w:id="138">
    <w:p w14:paraId="6D26E37A" w14:textId="46DB6DDF" w:rsidR="007135A5" w:rsidRPr="00685389" w:rsidRDefault="007135A5">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9">
    <w:p w14:paraId="698652AD" w14:textId="77777777" w:rsidR="007135A5" w:rsidRPr="007B3BC7" w:rsidRDefault="007135A5"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40">
    <w:p w14:paraId="611E981A" w14:textId="77777777" w:rsidR="007135A5" w:rsidRPr="0006519A" w:rsidRDefault="007135A5"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1">
    <w:p w14:paraId="6DBE14CE" w14:textId="77777777" w:rsidR="007135A5" w:rsidRPr="00DE3052" w:rsidRDefault="007135A5"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2">
    <w:p w14:paraId="30310A3D" w14:textId="77777777" w:rsidR="007135A5" w:rsidRPr="00017DA6" w:rsidRDefault="007135A5"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3">
    <w:p w14:paraId="6462931C"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https://en.wikipedia.org/wiki/Multitier_architecture</w:t>
        </w:r>
      </w:hyperlink>
      <w:r>
        <w:rPr>
          <w:lang w:val="en-US"/>
        </w:rPr>
        <w:t xml:space="preserve"> </w:t>
      </w:r>
    </w:p>
  </w:footnote>
  <w:footnote w:id="144">
    <w:p w14:paraId="34B287EB" w14:textId="77777777" w:rsidR="007135A5" w:rsidRPr="0006519A" w:rsidRDefault="007135A5"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5">
    <w:p w14:paraId="401507AE"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8" w:history="1">
        <w:r w:rsidRPr="009C3FDF">
          <w:rPr>
            <w:rStyle w:val="Hyperlink"/>
            <w:lang w:val="en-US"/>
          </w:rPr>
          <w:t>https://en.wikipedia.org/wiki/Builder_pattern</w:t>
        </w:r>
      </w:hyperlink>
      <w:r>
        <w:rPr>
          <w:lang w:val="en-US"/>
        </w:rPr>
        <w:t xml:space="preserve"> </w:t>
      </w:r>
    </w:p>
  </w:footnote>
  <w:footnote w:id="146">
    <w:p w14:paraId="01D478BA" w14:textId="77777777" w:rsidR="007135A5" w:rsidRPr="00017DA6" w:rsidRDefault="007135A5" w:rsidP="00EF60A9">
      <w:pPr>
        <w:pStyle w:val="FootnoteText"/>
        <w:rPr>
          <w:lang w:val="en-US"/>
        </w:rPr>
      </w:pPr>
      <w:r>
        <w:rPr>
          <w:rStyle w:val="FootnoteReference"/>
        </w:rPr>
        <w:footnoteRef/>
      </w:r>
      <w:r w:rsidRPr="00017DA6">
        <w:rPr>
          <w:lang w:val="en-US"/>
        </w:rPr>
        <w:t xml:space="preserve"> </w:t>
      </w:r>
      <w:hyperlink r:id="rId99" w:history="1">
        <w:r w:rsidRPr="00FD5D39">
          <w:rPr>
            <w:rStyle w:val="Hyperlink"/>
            <w:lang w:val="en-US"/>
          </w:rPr>
          <w:t>https://en.wikipedia.org/wiki/Visitor_pattern</w:t>
        </w:r>
      </w:hyperlink>
      <w:r>
        <w:rPr>
          <w:lang w:val="en-US"/>
        </w:rPr>
        <w:t xml:space="preserve"> </w:t>
      </w:r>
    </w:p>
  </w:footnote>
  <w:footnote w:id="147">
    <w:p w14:paraId="4F283B3B"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100" w:history="1">
        <w:r w:rsidRPr="009C3FDF">
          <w:rPr>
            <w:rStyle w:val="Hyperlink"/>
            <w:lang w:val="en-US"/>
          </w:rPr>
          <w:t>https://en.wikipedia.org/wiki/Factory_method_pattern</w:t>
        </w:r>
      </w:hyperlink>
      <w:r>
        <w:rPr>
          <w:lang w:val="en-US"/>
        </w:rPr>
        <w:t xml:space="preserve"> </w:t>
      </w:r>
    </w:p>
  </w:footnote>
  <w:footnote w:id="148">
    <w:p w14:paraId="55752119" w14:textId="77777777" w:rsidR="007135A5" w:rsidRPr="003D6084" w:rsidRDefault="007135A5" w:rsidP="00EF60A9">
      <w:pPr>
        <w:pStyle w:val="FootnoteText"/>
        <w:rPr>
          <w:lang w:val="en-US"/>
        </w:rPr>
      </w:pPr>
      <w:r>
        <w:rPr>
          <w:rStyle w:val="FootnoteReference"/>
        </w:rPr>
        <w:footnoteRef/>
      </w:r>
      <w:r w:rsidRPr="003D6084">
        <w:rPr>
          <w:lang w:val="en-US"/>
        </w:rPr>
        <w:t xml:space="preserve"> </w:t>
      </w:r>
      <w:hyperlink r:id="rId101"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7135A5" w:rsidRDefault="007135A5">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7135A5" w:rsidRPr="00C8307C" w:rsidRDefault="007135A5"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7135A5" w:rsidRPr="00C8307C" w:rsidRDefault="007135A5"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7135A5" w:rsidRPr="00BB6BA2" w:rsidRDefault="007135A5"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7135A5" w:rsidRPr="00BB6BA2" w:rsidRDefault="007135A5"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7135A5" w:rsidRDefault="007135A5">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7135A5" w:rsidRPr="00526D58" w:rsidRDefault="007135A5"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7135A5" w:rsidRPr="00526D58" w:rsidRDefault="007135A5"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7135A5" w:rsidRPr="009B57B8" w:rsidRDefault="007135A5"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7135A5" w:rsidRPr="009B57B8" w:rsidRDefault="007135A5"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30"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1"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2"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0"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1"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1"/>
  </w:num>
  <w:num w:numId="2">
    <w:abstractNumId w:val="48"/>
  </w:num>
  <w:num w:numId="3">
    <w:abstractNumId w:val="6"/>
  </w:num>
  <w:num w:numId="4">
    <w:abstractNumId w:val="4"/>
  </w:num>
  <w:num w:numId="5">
    <w:abstractNumId w:val="45"/>
  </w:num>
  <w:num w:numId="6">
    <w:abstractNumId w:val="8"/>
  </w:num>
  <w:num w:numId="7">
    <w:abstractNumId w:val="24"/>
  </w:num>
  <w:num w:numId="8">
    <w:abstractNumId w:val="11"/>
  </w:num>
  <w:num w:numId="9">
    <w:abstractNumId w:val="3"/>
  </w:num>
  <w:num w:numId="10">
    <w:abstractNumId w:val="39"/>
  </w:num>
  <w:num w:numId="11">
    <w:abstractNumId w:val="58"/>
  </w:num>
  <w:num w:numId="12">
    <w:abstractNumId w:val="56"/>
  </w:num>
  <w:num w:numId="13">
    <w:abstractNumId w:val="40"/>
  </w:num>
  <w:num w:numId="14">
    <w:abstractNumId w:val="23"/>
  </w:num>
  <w:num w:numId="15">
    <w:abstractNumId w:val="44"/>
  </w:num>
  <w:num w:numId="16">
    <w:abstractNumId w:val="29"/>
  </w:num>
  <w:num w:numId="17">
    <w:abstractNumId w:val="55"/>
  </w:num>
  <w:num w:numId="18">
    <w:abstractNumId w:val="67"/>
  </w:num>
  <w:num w:numId="19">
    <w:abstractNumId w:val="30"/>
  </w:num>
  <w:num w:numId="20">
    <w:abstractNumId w:val="63"/>
  </w:num>
  <w:num w:numId="21">
    <w:abstractNumId w:val="61"/>
  </w:num>
  <w:num w:numId="22">
    <w:abstractNumId w:val="16"/>
  </w:num>
  <w:num w:numId="23">
    <w:abstractNumId w:val="10"/>
  </w:num>
  <w:num w:numId="24">
    <w:abstractNumId w:val="14"/>
  </w:num>
  <w:num w:numId="25">
    <w:abstractNumId w:val="35"/>
  </w:num>
  <w:num w:numId="26">
    <w:abstractNumId w:val="37"/>
  </w:num>
  <w:num w:numId="27">
    <w:abstractNumId w:val="46"/>
  </w:num>
  <w:num w:numId="28">
    <w:abstractNumId w:val="65"/>
  </w:num>
  <w:num w:numId="29">
    <w:abstractNumId w:val="71"/>
  </w:num>
  <w:num w:numId="30">
    <w:abstractNumId w:val="19"/>
  </w:num>
  <w:num w:numId="31">
    <w:abstractNumId w:val="36"/>
  </w:num>
  <w:num w:numId="32">
    <w:abstractNumId w:val="59"/>
  </w:num>
  <w:num w:numId="33">
    <w:abstractNumId w:val="54"/>
  </w:num>
  <w:num w:numId="34">
    <w:abstractNumId w:val="34"/>
  </w:num>
  <w:num w:numId="35">
    <w:abstractNumId w:val="52"/>
  </w:num>
  <w:num w:numId="36">
    <w:abstractNumId w:val="9"/>
  </w:num>
  <w:num w:numId="37">
    <w:abstractNumId w:val="25"/>
  </w:num>
  <w:num w:numId="38">
    <w:abstractNumId w:val="70"/>
  </w:num>
  <w:num w:numId="39">
    <w:abstractNumId w:val="26"/>
  </w:num>
  <w:num w:numId="40">
    <w:abstractNumId w:val="57"/>
  </w:num>
  <w:num w:numId="41">
    <w:abstractNumId w:val="2"/>
  </w:num>
  <w:num w:numId="42">
    <w:abstractNumId w:val="32"/>
  </w:num>
  <w:num w:numId="43">
    <w:abstractNumId w:val="7"/>
  </w:num>
  <w:num w:numId="44">
    <w:abstractNumId w:val="22"/>
  </w:num>
  <w:num w:numId="45">
    <w:abstractNumId w:val="15"/>
  </w:num>
  <w:num w:numId="46">
    <w:abstractNumId w:val="0"/>
  </w:num>
  <w:num w:numId="47">
    <w:abstractNumId w:val="60"/>
  </w:num>
  <w:num w:numId="48">
    <w:abstractNumId w:val="49"/>
  </w:num>
  <w:num w:numId="49">
    <w:abstractNumId w:val="12"/>
  </w:num>
  <w:num w:numId="50">
    <w:abstractNumId w:val="42"/>
  </w:num>
  <w:num w:numId="51">
    <w:abstractNumId w:val="5"/>
  </w:num>
  <w:num w:numId="52">
    <w:abstractNumId w:val="72"/>
  </w:num>
  <w:num w:numId="53">
    <w:abstractNumId w:val="18"/>
  </w:num>
  <w:num w:numId="54">
    <w:abstractNumId w:val="38"/>
  </w:num>
  <w:num w:numId="55">
    <w:abstractNumId w:val="47"/>
  </w:num>
  <w:num w:numId="56">
    <w:abstractNumId w:val="33"/>
  </w:num>
  <w:num w:numId="5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8"/>
  </w:num>
  <w:num w:numId="61">
    <w:abstractNumId w:val="43"/>
  </w:num>
  <w:num w:numId="62">
    <w:abstractNumId w:val="27"/>
  </w:num>
  <w:num w:numId="63">
    <w:abstractNumId w:val="50"/>
  </w:num>
  <w:num w:numId="64">
    <w:abstractNumId w:val="62"/>
  </w:num>
  <w:num w:numId="65">
    <w:abstractNumId w:val="31"/>
  </w:num>
  <w:num w:numId="66">
    <w:abstractNumId w:val="21"/>
  </w:num>
  <w:num w:numId="67">
    <w:abstractNumId w:val="1"/>
  </w:num>
  <w:num w:numId="68">
    <w:abstractNumId w:val="66"/>
  </w:num>
  <w:num w:numId="69">
    <w:abstractNumId w:val="20"/>
  </w:num>
  <w:num w:numId="70">
    <w:abstractNumId w:val="69"/>
  </w:num>
  <w:num w:numId="71">
    <w:abstractNumId w:val="64"/>
  </w:num>
  <w:num w:numId="72">
    <w:abstractNumId w:val="53"/>
  </w:num>
  <w:num w:numId="73">
    <w:abstractNumId w:val="28"/>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lger Eichelberger">
    <w15:presenceInfo w15:providerId="AD" w15:userId="S-1-5-21-1585363792-2588653877-132038687-1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1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63"/>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17"/>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42"/>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ACC"/>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69C"/>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1D2"/>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3EF"/>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645"/>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37C"/>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66F"/>
    <w:rsid w:val="00544876"/>
    <w:rsid w:val="00544C3F"/>
    <w:rsid w:val="005451D4"/>
    <w:rsid w:val="00545308"/>
    <w:rsid w:val="00545B00"/>
    <w:rsid w:val="00545B3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11"/>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A62"/>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31B"/>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39BC"/>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97E"/>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809"/>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507"/>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6A8"/>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B57"/>
    <w:rsid w:val="006C2C48"/>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60"/>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5A5"/>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2A81"/>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96C"/>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B7B59"/>
    <w:rsid w:val="008C0136"/>
    <w:rsid w:val="008C031D"/>
    <w:rsid w:val="008C05A2"/>
    <w:rsid w:val="008C0759"/>
    <w:rsid w:val="008C08B2"/>
    <w:rsid w:val="008C0904"/>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0FEE"/>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8BD"/>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1D99"/>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6A10"/>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D8B"/>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67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3F5D"/>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676"/>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91F"/>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339"/>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DC6"/>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3C7"/>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06C"/>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7CD"/>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86E"/>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B84"/>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EC2"/>
    <w:rsid w:val="00F21FE7"/>
    <w:rsid w:val="00F2203F"/>
    <w:rsid w:val="00F22679"/>
    <w:rsid w:val="00F22C58"/>
    <w:rsid w:val="00F22E10"/>
    <w:rsid w:val="00F22F4E"/>
    <w:rsid w:val="00F23024"/>
    <w:rsid w:val="00F2305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24B"/>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408"/>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0044172">
      <w:bodyDiv w:val="1"/>
      <w:marLeft w:val="0"/>
      <w:marRight w:val="0"/>
      <w:marTop w:val="0"/>
      <w:marBottom w:val="0"/>
      <w:divBdr>
        <w:top w:val="none" w:sz="0" w:space="0" w:color="auto"/>
        <w:left w:val="none" w:sz="0" w:space="0" w:color="auto"/>
        <w:bottom w:val="none" w:sz="0" w:space="0" w:color="auto"/>
        <w:right w:val="none" w:sz="0" w:space="0" w:color="auto"/>
      </w:divBdr>
      <w:divsChild>
        <w:div w:id="1999192136">
          <w:marLeft w:val="0"/>
          <w:marRight w:val="0"/>
          <w:marTop w:val="0"/>
          <w:marBottom w:val="0"/>
          <w:divBdr>
            <w:top w:val="none" w:sz="0" w:space="0" w:color="auto"/>
            <w:left w:val="none" w:sz="0" w:space="0" w:color="auto"/>
            <w:bottom w:val="none" w:sz="0" w:space="0" w:color="auto"/>
            <w:right w:val="none" w:sz="0" w:space="0" w:color="auto"/>
          </w:divBdr>
          <w:divsChild>
            <w:div w:id="1847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093403296">
      <w:bodyDiv w:val="1"/>
      <w:marLeft w:val="0"/>
      <w:marRight w:val="0"/>
      <w:marTop w:val="0"/>
      <w:marBottom w:val="0"/>
      <w:divBdr>
        <w:top w:val="none" w:sz="0" w:space="0" w:color="auto"/>
        <w:left w:val="none" w:sz="0" w:space="0" w:color="auto"/>
        <w:bottom w:val="none" w:sz="0" w:space="0" w:color="auto"/>
        <w:right w:val="none" w:sz="0" w:space="0" w:color="auto"/>
      </w:divBdr>
      <w:divsChild>
        <w:div w:id="2115049358">
          <w:marLeft w:val="0"/>
          <w:marRight w:val="0"/>
          <w:marTop w:val="0"/>
          <w:marBottom w:val="0"/>
          <w:divBdr>
            <w:top w:val="none" w:sz="0" w:space="0" w:color="auto"/>
            <w:left w:val="none" w:sz="0" w:space="0" w:color="auto"/>
            <w:bottom w:val="none" w:sz="0" w:space="0" w:color="auto"/>
            <w:right w:val="none" w:sz="0" w:space="0" w:color="auto"/>
          </w:divBdr>
          <w:divsChild>
            <w:div w:id="1228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jpeg"/><Relationship Id="rId84" Type="http://schemas.openxmlformats.org/officeDocument/2006/relationships/hyperlink" Target="http://projects.sse.uni-hildesheim.de/easy/docs-git/docRelease/ivml_spec.pdf" TargetMode="External"/><Relationship Id="rId89" Type="http://schemas.openxmlformats.org/officeDocument/2006/relationships/hyperlink" Target="https://www.omg.org/spec/UML/About-UML/" TargetMode="External"/><Relationship Id="rId112" Type="http://schemas.openxmlformats.org/officeDocument/2006/relationships/footer" Target="footer2.xml"/><Relationship Id="rId16" Type="http://schemas.openxmlformats.org/officeDocument/2006/relationships/image" Target="media/image9.emf"/><Relationship Id="rId107" Type="http://schemas.openxmlformats.org/officeDocument/2006/relationships/image" Target="media/image83.png"/><Relationship Id="rId11" Type="http://schemas.openxmlformats.org/officeDocument/2006/relationships/image" Target="media/image4.tiff"/><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w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www.plattform-i40.de/PI40/Redaktion/DE/Downloads/Publikation/verwaltungsschale-im-detail-pr%C3%A4sentation.html" TargetMode="External"/><Relationship Id="rId95" Type="http://schemas.openxmlformats.org/officeDocument/2006/relationships/hyperlink" Target="https://industrialdigitaltwin.org/wp-content/uploads/2023/04/IDTA-02011-1-0_Submodel_HierarchicalStructuresEnablingBoM.pdf" TargetMode="External"/><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emf"/><Relationship Id="rId69" Type="http://schemas.openxmlformats.org/officeDocument/2006/relationships/image" Target="media/image62.jpeg"/><Relationship Id="rId113" Type="http://schemas.openxmlformats.org/officeDocument/2006/relationships/fontTable" Target="fontTable.xml"/><Relationship Id="rId80" Type="http://schemas.openxmlformats.org/officeDocument/2006/relationships/image" Target="media/image73.emf"/><Relationship Id="rId85" Type="http://schemas.openxmlformats.org/officeDocument/2006/relationships/hyperlink" Target="http://projects.sse.uni-hildesheim.de/easy/docs-git/docRelease/vil_spec.pdf" TargetMode="External"/><Relationship Id="rId12" Type="http://schemas.openxmlformats.org/officeDocument/2006/relationships/image" Target="media/image5.jpe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47.emf"/><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www.plattform-i40.de/PI40/Redaktion/EN/Downloads/Publikation/rami40-an-introduction.html" TargetMode="External"/><Relationship Id="rId96" Type="http://schemas.openxmlformats.org/officeDocument/2006/relationships/hyperlink" Target="https://industrialdigitaltwin.org/en/wp-content/uploads/sites/2/2023/03/IDTA-02008-1-1_Submodel_TimeSeriesData.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image" Target="media/image82.png"/><Relationship Id="rId114" Type="http://schemas.microsoft.com/office/2011/relationships/people" Target="people.xml"/><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image" Target="media/image74.emf"/><Relationship Id="rId86" Type="http://schemas.openxmlformats.org/officeDocument/2006/relationships/hyperlink" Target="https://internationaldataspaces.org/ids-ram-3-0/" TargetMode="External"/><Relationship Id="rId94" Type="http://schemas.openxmlformats.org/officeDocument/2006/relationships/hyperlink" Target="https://industrialdigitaltwin.org/wp-content/uploads/2023/03/IDTA-02004-1-2_Submodel_Handover-Documentation.pdf" TargetMode="External"/><Relationship Id="rId99" Type="http://schemas.openxmlformats.org/officeDocument/2006/relationships/hyperlink" Target="https://doi.org/10.1016/j.infsof.2024.107650" TargetMode="External"/><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hyperlink" Target="https://industrialdigitaltwin.org/wp-content/uploads/2022/10/IDTA-02002-1-0_Submodel_ContactInformation.pdf" TargetMode="External"/><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www.plattform-i40.de/IP/Redaktion/DE/Downloads/Publikation/Submodel_Templates-Asset_Administration_Shell-digital_nameplate.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wmf"/><Relationship Id="rId87" Type="http://schemas.openxmlformats.org/officeDocument/2006/relationships/hyperlink" Target="https://www.iiconsortium.org/pdf/IIRA-v1.9.pdf" TargetMode="External"/><Relationship Id="rId110" Type="http://schemas.openxmlformats.org/officeDocument/2006/relationships/header" Target="header2.xml"/><Relationship Id="rId115" Type="http://schemas.openxmlformats.org/officeDocument/2006/relationships/theme" Target="theme/theme1.xml"/><Relationship Id="rId61" Type="http://schemas.openxmlformats.org/officeDocument/2006/relationships/image" Target="media/image54.emf"/><Relationship Id="rId82" Type="http://schemas.openxmlformats.org/officeDocument/2006/relationships/image" Target="media/image75.emf"/><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hyperlink" Target="https://industrialdigitaltwin.org/wp-content/uploads/2022/10/IDTA-02003-1-2_Submodel_TechnicalData.pdf" TargetMode="External"/><Relationship Id="rId98" Type="http://schemas.openxmlformats.org/officeDocument/2006/relationships/hyperlink" Target="https://industrialdigitaltwin.org/wp-content/uploads/2023/08/IDTA-02007-1-0_Submodel_Software-Nameplate.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wmf"/><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8" Type="http://schemas.openxmlformats.org/officeDocument/2006/relationships/hyperlink" Target="https://www.plattform-i40.de/PI40/Redaktion/EN/Downloads/Publikation/LNI4.0-Testbed-Edge-Configuration_UsageViewEN.pdf?__blob=publicationFile&amp;v=5" TargetMode="External"/><Relationship Id="rId111" Type="http://schemas.openxmlformats.org/officeDocument/2006/relationships/footer" Target="footer1.xml"/></Relationships>
</file>

<file path=word/_rels/footnotes.xml.rels><?xml version="1.0" encoding="UTF-8" standalone="yes"?>
<Relationships xmlns="http://schemas.openxmlformats.org/package/2006/relationships"><Relationship Id="rId26" Type="http://schemas.openxmlformats.org/officeDocument/2006/relationships/hyperlink" Target="https://mqtt.org/" TargetMode="External"/><Relationship Id="rId21" Type="http://schemas.openxmlformats.org/officeDocument/2006/relationships/hyperlink" Target="https://github.com/iip-ecosphere/platform/" TargetMode="External"/><Relationship Id="rId42" Type="http://schemas.openxmlformats.org/officeDocument/2006/relationships/hyperlink" Target="https://projects.eclipse.org/projects/iot.milo" TargetMode="External"/><Relationship Id="rId47" Type="http://schemas.openxmlformats.org/officeDocument/2006/relationships/hyperlink" Target="https://projects.eclipse.org/projects/iot.tahu" TargetMode="External"/><Relationship Id="rId63" Type="http://schemas.openxmlformats.org/officeDocument/2006/relationships/hyperlink" Target="https://github.com/digitalspider/jlxd" TargetMode="External"/><Relationship Id="rId68" Type="http://schemas.openxmlformats.org/officeDocument/2006/relationships/hyperlink" Target="https://github.com/minio/minio" TargetMode="External"/><Relationship Id="rId84" Type="http://schemas.openxmlformats.org/officeDocument/2006/relationships/hyperlink" Target="https://github.com/iip-ecosphere/platform/tree/main/platform/examples" TargetMode="External"/><Relationship Id="rId89" Type="http://schemas.openxmlformats.org/officeDocument/2006/relationships/hyperlink" Target="https://github.com/iip-ecosphere/platform/"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docs.oracle.com/javase/8/docs/api/java/util/ServiceLoader.html" TargetMode="External"/><Relationship Id="rId37" Type="http://schemas.openxmlformats.org/officeDocument/2006/relationships/hyperlink" Target="https://spring.io/projects/spring-cloud-stream" TargetMode="External"/><Relationship Id="rId53" Type="http://schemas.openxmlformats.org/officeDocument/2006/relationships/hyperlink" Target="https://de.wikipedia.org/wiki/Representational_State_Transfer" TargetMode="External"/><Relationship Id="rId58" Type="http://schemas.openxmlformats.org/officeDocument/2006/relationships/hyperlink" Target="https://sse.uni-hildesheim.de/aktuelles/detailansicht/weltweiter-marktfuehrer-unterstuetzt-universitaet-hildesheim-im-bereich-industrie-40/" TargetMode="External"/><Relationship Id="rId74" Type="http://schemas.openxmlformats.org/officeDocument/2006/relationships/hyperlink" Target="https://zxing.org/w/decode.jspx" TargetMode="External"/><Relationship Id="rId79" Type="http://schemas.openxmlformats.org/officeDocument/2006/relationships/hyperlink" Target="https://help.sonatype.com/repomanager3/product-information/download"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repo1.maven.org/maven2/de/iip-ecosphere/platform/" TargetMode="External"/><Relationship Id="rId95" Type="http://schemas.openxmlformats.org/officeDocument/2006/relationships/hyperlink" Target="https://jupyter.org/" TargetMode="External"/><Relationship Id="rId22" Type="http://schemas.openxmlformats.org/officeDocument/2006/relationships/hyperlink" Target="https://projects.sse.uni-hildesheim.de/qm/maven/" TargetMode="External"/><Relationship Id="rId27" Type="http://schemas.openxmlformats.org/officeDocument/2006/relationships/hyperlink" Target="https://www.amqp.org/" TargetMode="External"/><Relationship Id="rId43" Type="http://schemas.openxmlformats.org/officeDocument/2006/relationships/hyperlink" Target="https://developers.google.com/protocol-buffers" TargetMode="External"/><Relationship Id="rId48" Type="http://schemas.openxmlformats.org/officeDocument/2006/relationships/hyperlink" Target="https://projects.eclipse.org/projects/iot.agail" TargetMode="External"/><Relationship Id="rId64" Type="http://schemas.openxmlformats.org/officeDocument/2006/relationships/hyperlink" Target="https://github.com/SSEHUB/EASyProducer" TargetMode="External"/><Relationship Id="rId69" Type="http://schemas.openxmlformats.org/officeDocument/2006/relationships/hyperlink" Target="https://github.com/openstack/swift" TargetMode="External"/><Relationship Id="rId80" Type="http://schemas.openxmlformats.org/officeDocument/2006/relationships/hyperlink" Target="https://jfrog.com/artifactory" TargetMode="External"/><Relationship Id="rId85" Type="http://schemas.openxmlformats.org/officeDocument/2006/relationships/hyperlink" Target="https://github.com/iip-ecosphere/platform/tree/main/platform/tools"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www.eclipse.org/basyx/" TargetMode="External"/><Relationship Id="rId33" Type="http://schemas.openxmlformats.org/officeDocument/2006/relationships/hyperlink" Target="https://en.wikipedia.org/wiki/Adapter_pattern" TargetMode="External"/><Relationship Id="rId38" Type="http://schemas.openxmlformats.org/officeDocument/2006/relationships/hyperlink" Target="https://www.heise.de/news/Java-Framework-Native-Spring-Anwendungen-laufen-ohne-die-JVM-5078681.html" TargetMode="External"/><Relationship Id="rId46" Type="http://schemas.openxmlformats.org/officeDocument/2006/relationships/hyperlink" Target="https://projects.eclipse.org/projects/iot.leshan" TargetMode="External"/><Relationship Id="rId59" Type="http://schemas.openxmlformats.org/officeDocument/2006/relationships/hyperlink" Target="https://www.lfedge.org/projects/openhorizon/" TargetMode="External"/><Relationship Id="rId67" Type="http://schemas.openxmlformats.org/officeDocument/2006/relationships/hyperlink" Target="https://github.com/thingsboard/thingsboard" TargetMode="External"/><Relationship Id="rId20" Type="http://schemas.openxmlformats.org/officeDocument/2006/relationships/hyperlink" Target="https://www.json.org/json-en.html" TargetMode="External"/><Relationship Id="rId41" Type="http://schemas.openxmlformats.org/officeDocument/2006/relationships/hyperlink" Target="https://projects.eclipse.org/projects/iot.hono" TargetMode="External"/><Relationship Id="rId54" Type="http://schemas.openxmlformats.org/officeDocument/2006/relationships/hyperlink" Target="https://de.wikipedia.org/wiki/WebSocket" TargetMode="External"/><Relationship Id="rId62" Type="http://schemas.openxmlformats.org/officeDocument/2006/relationships/hyperlink" Target="https://www.docker.com/" TargetMode="External"/><Relationship Id="rId70" Type="http://schemas.openxmlformats.org/officeDocument/2006/relationships/hyperlink" Target="https://github.com/pambrose/prometheus-proxy" TargetMode="External"/><Relationship Id="rId75" Type="http://schemas.openxmlformats.org/officeDocument/2006/relationships/hyperlink" Target="https://pypi.org/project/pyzbar/" TargetMode="External"/><Relationship Id="rId83" Type="http://schemas.openxmlformats.org/officeDocument/2006/relationships/hyperlink" Target="https://reference.opcfoundation.org/TMC/v200/docs/8.1" TargetMode="External"/><Relationship Id="rId88" Type="http://schemas.openxmlformats.org/officeDocument/2006/relationships/hyperlink" Target="https://github.com/iip-ecosphere/platform/tree/main/platform/tools" TargetMode="External"/><Relationship Id="rId91" Type="http://schemas.openxmlformats.org/officeDocument/2006/relationships/hyperlink" Target="https://projects.sse.uni-hildesheim.de/qm/maven/de/iip-ecosphere/platform/" TargetMode="External"/><Relationship Id="rId96" Type="http://schemas.openxmlformats.org/officeDocument/2006/relationships/hyperlink" Target="https://github.com/iip-ecosphere/platform/blob/main/platform/tests/test.environment/README.md"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repo1.maven.org/maven2/de/iip-ecosphere/platform/" TargetMode="External"/><Relationship Id="rId28" Type="http://schemas.openxmlformats.org/officeDocument/2006/relationships/hyperlink" Target="https://opcfoundation.org/news/press-releases/opc-foundation-announces-opc-ua-pubsub-release-important-extension-opc-ua-communication-platform/" TargetMode="External"/><Relationship Id="rId36" Type="http://schemas.openxmlformats.org/officeDocument/2006/relationships/hyperlink" Target="https://eclass.eu/" TargetMode="External"/><Relationship Id="rId49" Type="http://schemas.openxmlformats.org/officeDocument/2006/relationships/hyperlink" Target="https://www.eclipse.org/kapua/" TargetMode="External"/><Relationship Id="rId57" Type="http://schemas.openxmlformats.org/officeDocument/2006/relationships/hyperlink" Target="https://www.phoenixcontact.com/online/portal/de?uri=pxc-oc-itemdetail:pid=1069208&amp;library=dede&amp;tab=1" TargetMode="External"/><Relationship Id="rId10" Type="http://schemas.openxmlformats.org/officeDocument/2006/relationships/hyperlink" Target="https://www.basys40.de/" TargetMode="External"/><Relationship Id="rId31" Type="http://schemas.openxmlformats.org/officeDocument/2006/relationships/hyperlink" Target="https://lni40.de/lni40-content/uploads/2020/11/AAS-testbed.pdf" TargetMode="External"/><Relationship Id="rId44" Type="http://schemas.openxmlformats.org/officeDocument/2006/relationships/hyperlink" Target="https://netty.io/" TargetMode="External"/><Relationship Id="rId52" Type="http://schemas.openxmlformats.org/officeDocument/2006/relationships/hyperlink" Target="https://micrometer.io/docs/concepts" TargetMode="External"/><Relationship Id="rId60" Type="http://schemas.openxmlformats.org/officeDocument/2006/relationships/hyperlink" Target="https://www.ibm.com/docs/en/edge-computing/4.1" TargetMode="External"/><Relationship Id="rId65" Type="http://schemas.openxmlformats.org/officeDocument/2006/relationships/hyperlink" Target="http://tdongsi.github.io/blog/2017/04/23/docker-out-of-docker/" TargetMode="External"/><Relationship Id="rId73" Type="http://schemas.openxmlformats.org/officeDocument/2006/relationships/hyperlink" Target="https://github.com/kiprotect/kodex" TargetMode="External"/><Relationship Id="rId78" Type="http://schemas.openxmlformats.org/officeDocument/2006/relationships/hyperlink" Target="https://www.plattform-i40.de/IP/Redaktion/DE/Newsletter/2019/Ausgabe21/2019-21-Praxisbeispiel2.html" TargetMode="External"/><Relationship Id="rId81" Type="http://schemas.openxmlformats.org/officeDocument/2006/relationships/hyperlink" Target="https://mokkapps.de/blog/how-to-build-an-angular-app-once-and-deploy-it-to-multiple-environments/" TargetMode="External"/><Relationship Id="rId86" Type="http://schemas.openxmlformats.org/officeDocument/2006/relationships/hyperlink" Target="https://de.wikipedia.org/wiki/Markdown" TargetMode="External"/><Relationship Id="rId94" Type="http://schemas.openxmlformats.org/officeDocument/2006/relationships/hyperlink" Target="https://github.com/iip-ecosphere/platform/blob/main/platform/documentation/INSTALL.md" TargetMode="External"/><Relationship Id="rId99" Type="http://schemas.openxmlformats.org/officeDocument/2006/relationships/hyperlink" Target="https://en.wikipedia.org/wiki/Visitor_pattern" TargetMode="External"/><Relationship Id="rId101" Type="http://schemas.openxmlformats.org/officeDocument/2006/relationships/hyperlink" Target="https://docs.oracle.com/javase/9/docs/api/java/util/ServiceLoader.html"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github.com/iip-ecosphere/platform/" TargetMode="External"/><Relationship Id="rId39" Type="http://schemas.openxmlformats.org/officeDocument/2006/relationships/hyperlink" Target="https://iot.eclipse.org/" TargetMode="External"/><Relationship Id="rId34" Type="http://schemas.openxmlformats.org/officeDocument/2006/relationships/hyperlink" Target="https://github.com/profesorfalken/jSensors" TargetMode="External"/><Relationship Id="rId50" Type="http://schemas.openxmlformats.org/officeDocument/2006/relationships/hyperlink" Target="https://projects.eclipse.org/projects/iot.ponte" TargetMode="External"/><Relationship Id="rId55" Type="http://schemas.openxmlformats.org/officeDocument/2006/relationships/hyperlink" Target="https://de.wikipedia.org/wiki/Remote_Procedure_Call" TargetMode="External"/><Relationship Id="rId76" Type="http://schemas.openxmlformats.org/officeDocument/2006/relationships/hyperlink" Target="https://flower.dev/" TargetMode="External"/><Relationship Id="rId97" Type="http://schemas.openxmlformats.org/officeDocument/2006/relationships/hyperlink" Target="https://en.wikipedia.org/wiki/Multitier_architecture"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github.com/matjaz99/alertmonitor" TargetMode="External"/><Relationship Id="rId92" Type="http://schemas.openxmlformats.org/officeDocument/2006/relationships/hyperlink" Target="https://github.com/iip-ecosphere/platform/blob/main/platform/documentation/INSTALL.md" TargetMode="External"/><Relationship Id="rId2" Type="http://schemas.openxmlformats.org/officeDocument/2006/relationships/hyperlink" Target="https://data-infrastructure.eu" TargetMode="External"/><Relationship Id="rId29" Type="http://schemas.openxmlformats.org/officeDocument/2006/relationships/hyperlink" Target="https://www.internationaldataspaces.org/" TargetMode="External"/><Relationship Id="rId24" Type="http://schemas.openxmlformats.org/officeDocument/2006/relationships/hyperlink" Target="https://search.maven.org/artifact/de.iip-ecosphere.platform/transport" TargetMode="External"/><Relationship Id="rId40" Type="http://schemas.openxmlformats.org/officeDocument/2006/relationships/hyperlink" Target="https://projects.eclipse.org/projects/iot.paho" TargetMode="External"/><Relationship Id="rId45" Type="http://schemas.openxmlformats.org/officeDocument/2006/relationships/hyperlink" Target="https://projects.eclipse.org/projects/iot.californium" TargetMode="External"/><Relationship Id="rId66" Type="http://schemas.openxmlformats.org/officeDocument/2006/relationships/hyperlink" Target="https://github.com/devicehive" TargetMode="External"/><Relationship Id="rId87" Type="http://schemas.openxmlformats.org/officeDocument/2006/relationships/hyperlink" Target="https://github.com/iip-ecosphere/platform/blob/main/platform/documentation/README.md" TargetMode="External"/><Relationship Id="rId61" Type="http://schemas.openxmlformats.org/officeDocument/2006/relationships/hyperlink" Target="https://kubernetes.io/de/" TargetMode="External"/><Relationship Id="rId82" Type="http://schemas.openxmlformats.org/officeDocument/2006/relationships/hyperlink" Target="https://github.com/kiprotect/hyper" TargetMode="External"/><Relationship Id="rId19" Type="http://schemas.openxmlformats.org/officeDocument/2006/relationships/hyperlink" Target="https://en.wikipedia.org/wiki/YAML" TargetMode="External"/><Relationship Id="rId14" Type="http://schemas.openxmlformats.org/officeDocument/2006/relationships/hyperlink" Target="https://www.eclipse.org/papyrus/" TargetMode="External"/><Relationship Id="rId30" Type="http://schemas.openxmlformats.org/officeDocument/2006/relationships/hyperlink" Target="https://github.com/kiprotect/eps" TargetMode="External"/><Relationship Id="rId35" Type="http://schemas.openxmlformats.org/officeDocument/2006/relationships/hyperlink" Target="https://github.com/oshi/oshi" TargetMode="External"/><Relationship Id="rId56" Type="http://schemas.openxmlformats.org/officeDocument/2006/relationships/hyperlink" Target="https://grpc.io/" TargetMode="External"/><Relationship Id="rId77" Type="http://schemas.openxmlformats.org/officeDocument/2006/relationships/hyperlink" Target="https://mip-technology.de/" TargetMode="External"/><Relationship Id="rId100" Type="http://schemas.openxmlformats.org/officeDocument/2006/relationships/hyperlink" Target="https://en.wikipedia.org/wiki/Factory_method_pattern" TargetMode="External"/><Relationship Id="rId8" Type="http://schemas.openxmlformats.org/officeDocument/2006/relationships/hyperlink" Target="http://oktoflow.de" TargetMode="External"/><Relationship Id="rId51" Type="http://schemas.openxmlformats.org/officeDocument/2006/relationships/hyperlink" Target="https://micrometer.io/" TargetMode="External"/><Relationship Id="rId72" Type="http://schemas.openxmlformats.org/officeDocument/2006/relationships/hyperlink" Target="https://heykodex.com/" TargetMode="External"/><Relationship Id="rId93" Type="http://schemas.openxmlformats.org/officeDocument/2006/relationships/hyperlink" Target="https://github.com/iip-ecosphere/platform/tree/main/platform/tools/Install" TargetMode="External"/><Relationship Id="rId98" Type="http://schemas.openxmlformats.org/officeDocument/2006/relationships/hyperlink" Target="https://en.wikipedia.org/wiki/Builder_pattern" TargetMode="External"/><Relationship Id="rId3" Type="http://schemas.openxmlformats.org/officeDocument/2006/relationships/hyperlink" Target="https://github.com/iip-ecosphere/platform/blob/main/platform/documentation/RELEASES.md"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058973-0656-4E71-BFD5-8D53F5BD92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91</Pages>
  <Words>85932</Words>
  <Characters>489815</Characters>
  <Application>Microsoft Office Word</Application>
  <DocSecurity>0</DocSecurity>
  <Lines>4081</Lines>
  <Paragraphs>1149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574598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793</cp:revision>
  <cp:lastPrinted>2025-04-03T08:01:00Z</cp:lastPrinted>
  <dcterms:created xsi:type="dcterms:W3CDTF">2023-03-06T10:45:00Z</dcterms:created>
  <dcterms:modified xsi:type="dcterms:W3CDTF">2025-04-03T08:01:00Z</dcterms:modified>
</cp:coreProperties>
</file>