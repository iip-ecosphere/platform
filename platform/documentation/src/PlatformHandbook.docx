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4367D" w14:textId="362A4A72" w:rsidR="00BB6BA2" w:rsidRPr="003D662E" w:rsidRDefault="00426F25">
      <w:pPr>
        <w:rPr>
          <w:rFonts w:eastAsiaTheme="majorEastAsia" w:cstheme="minorHAnsi"/>
          <w:color w:val="014294"/>
          <w:spacing w:val="-10"/>
          <w:kern w:val="28"/>
          <w:sz w:val="36"/>
          <w:szCs w:val="36"/>
          <w:lang w:val="en-US"/>
        </w:rPr>
      </w:pPr>
      <w:r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0C9D5895">
                <wp:simplePos x="0" y="0"/>
                <wp:positionH relativeFrom="column">
                  <wp:posOffset>-118745</wp:posOffset>
                </wp:positionH>
                <wp:positionV relativeFrom="paragraph">
                  <wp:posOffset>6657340</wp:posOffset>
                </wp:positionV>
                <wp:extent cx="541020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410200" cy="1047750"/>
                        </a:xfrm>
                        <a:prstGeom prst="rect">
                          <a:avLst/>
                        </a:prstGeom>
                        <a:noFill/>
                        <a:ln w="6350">
                          <a:noFill/>
                        </a:ln>
                      </wps:spPr>
                      <wps:txbx>
                        <w:txbxContent>
                          <w:p w14:paraId="1046D34D" w14:textId="36790719"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2B59B" id="_x0000_t202" coordsize="21600,21600" o:spt="202" path="m,l,21600r21600,l21600,xe">
                <v:stroke joinstyle="miter"/>
                <v:path gradientshapeok="t" o:connecttype="rect"/>
              </v:shapetype>
              <v:shape id="Textfeld 6" o:spid="_x0000_s1026" type="#_x0000_t202" style="position:absolute;margin-left:-9.35pt;margin-top:524.2pt;width:426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" filled="f" stroked="f" strokeweight=".5pt">
                <v:textbox>
                  <w:txbxContent>
                    <w:p w14:paraId="1046D34D" w14:textId="36790719"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w:t>
                      </w:r>
                    </w:p>
                  </w:txbxContent>
                </v:textbox>
              </v:shape>
            </w:pict>
          </mc:Fallback>
        </mc:AlternateContent>
      </w:r>
      <w:r w:rsidR="00AA5360">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04390" id="Textfeld 21" o:spid="_x0000_s1027"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" filled="f" stroked="f" strokeweight=".5pt">
                <v:textbo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7F4105F">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38AF2AF9"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77089E">
                              <w:rPr>
                                <w:rFonts w:ascii="Microsoft Sans Serif" w:hAnsi="Microsoft Sans Serif" w:cs="Microsoft Sans Serif"/>
                                <w:b/>
                                <w:noProof/>
                                <w:sz w:val="32"/>
                                <w:szCs w:val="32"/>
                                <w:highlight w:val="yellow"/>
                                <w:lang w:val="en-US"/>
                              </w:rPr>
                              <w:t>11/19/2025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8"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" filled="f" stroked="f">
                <v:textbox style="mso-fit-shape-to-text:t">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38AF2AF9"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77089E">
                        <w:rPr>
                          <w:rFonts w:ascii="Microsoft Sans Serif" w:hAnsi="Microsoft Sans Serif" w:cs="Microsoft Sans Serif"/>
                          <w:b/>
                          <w:noProof/>
                          <w:sz w:val="32"/>
                          <w:szCs w:val="32"/>
                          <w:highlight w:val="yellow"/>
                          <w:lang w:val="en-US"/>
                        </w:rPr>
                        <w:t>11/19/2025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w:t>
      </w:r>
      <w:proofErr w:type="gramStart"/>
      <w:r w:rsidRPr="003D662E">
        <w:rPr>
          <w:lang w:val="en-US"/>
        </w:rPr>
        <w:t>has</w:t>
      </w:r>
      <w:proofErr w:type="gramEnd"/>
      <w:r w:rsidRPr="003D662E">
        <w:rPr>
          <w:lang w:val="en-US"/>
        </w:rPr>
        <w:t xml:space="preserve">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2BB68671" w:rsidR="0032062F" w:rsidRPr="003D662E" w:rsidRDefault="0032062F" w:rsidP="0032062F">
      <w:pPr>
        <w:jc w:val="both"/>
        <w:rPr>
          <w:lang w:val="en-US"/>
        </w:rPr>
      </w:pPr>
      <w:r w:rsidRPr="003D662E">
        <w:rPr>
          <w:lang w:val="en-US"/>
        </w:rPr>
        <w:t xml:space="preserve">Any use is therefore the reader's own responsibility. Any liability is excluded. This document contains material that is subject to the copyright of individual or multiple IIP-Ecosphere </w:t>
      </w:r>
      <w:r w:rsidR="00057504">
        <w:rPr>
          <w:lang w:val="en-US"/>
        </w:rPr>
        <w:t xml:space="preserve">or </w:t>
      </w:r>
      <w:proofErr w:type="spellStart"/>
      <w:r w:rsidR="00057504">
        <w:rPr>
          <w:lang w:val="en-US"/>
        </w:rPr>
        <w:t>ReGaP</w:t>
      </w:r>
      <w:proofErr w:type="spellEnd"/>
      <w:r w:rsidR="00057504">
        <w:rPr>
          <w:lang w:val="en-US"/>
        </w:rPr>
        <w:t xml:space="preserve"> </w:t>
      </w:r>
      <w:r w:rsidRPr="003D662E">
        <w:rPr>
          <w:lang w:val="en-US"/>
        </w:rPr>
        <w:t>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Default="00C13123" w:rsidP="00C84C38">
      <w:pPr>
        <w:rPr>
          <w:lang w:val="en-US"/>
        </w:rPr>
      </w:pPr>
    </w:p>
    <w:p w14:paraId="08516461" w14:textId="63693B75" w:rsidR="00C84C38" w:rsidRPr="003D662E" w:rsidRDefault="00C84C38" w:rsidP="00C84C38">
      <w:pPr>
        <w:jc w:val="both"/>
        <w:rPr>
          <w:lang w:val="en-US"/>
        </w:rPr>
      </w:pPr>
      <w:r>
        <w:rPr>
          <w:lang w:val="en-US"/>
        </w:rPr>
        <w:t xml:space="preserve">As oktoflow is now used in </w:t>
      </w:r>
      <w:proofErr w:type="spellStart"/>
      <w:r>
        <w:rPr>
          <w:lang w:val="en-US"/>
        </w:rPr>
        <w:t>ReGaP</w:t>
      </w:r>
      <w:proofErr w:type="spellEnd"/>
      <w:r>
        <w:rPr>
          <w:lang w:val="en-US"/>
        </w:rPr>
        <w:t xml:space="preserve"> as technical innovation platform and this handbook has been revised for the use in </w:t>
      </w:r>
      <w:proofErr w:type="spellStart"/>
      <w:r>
        <w:rPr>
          <w:lang w:val="en-US"/>
        </w:rPr>
        <w:t>ReGaP</w:t>
      </w:r>
      <w:proofErr w:type="spellEnd"/>
      <w:r>
        <w:rPr>
          <w:lang w:val="en-US"/>
        </w:rPr>
        <w:t>, we decided to remove authors that were not active for a longer time or are not active anymore. Thus, the author list of this handbook is dynamic and may be extended again in the future.</w:t>
      </w:r>
    </w:p>
    <w:p w14:paraId="2F6095E1" w14:textId="7188D594" w:rsidR="00C13123" w:rsidRPr="003D662E" w:rsidRDefault="00C13123" w:rsidP="00C13123">
      <w:pPr>
        <w:rPr>
          <w:lang w:val="en-US"/>
        </w:rPr>
      </w:pPr>
    </w:p>
    <w:p w14:paraId="684E7F0B" w14:textId="74B985DA" w:rsidR="00C13123" w:rsidRPr="003D662E" w:rsidRDefault="00FB4408">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2C8326CA">
              <wp:simplePos x="0" y="0"/>
              <wp:positionH relativeFrom="column">
                <wp:posOffset>3056255</wp:posOffset>
              </wp:positionH>
              <wp:positionV relativeFrom="paragraph">
                <wp:posOffset>4200738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5C90605F">
            <wp:simplePos x="0" y="0"/>
            <wp:positionH relativeFrom="margin">
              <wp:posOffset>1881505</wp:posOffset>
            </wp:positionH>
            <wp:positionV relativeFrom="paragraph">
              <wp:posOffset>4105910</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07C"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54F30C6"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217A67">
        <w:rPr>
          <w:highlight w:val="yellow"/>
          <w:lang w:val="en-US"/>
        </w:rPr>
        <w:t>8</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w:t>
      </w:r>
      <w:proofErr w:type="spellStart"/>
      <w:r w:rsidR="00C8759F">
        <w:rPr>
          <w:lang w:val="en-US"/>
        </w:rPr>
        <w:t>Nikolajew</w:t>
      </w:r>
      <w:proofErr w:type="spellEnd"/>
      <w:r w:rsidR="00C8759F">
        <w:rPr>
          <w:lang w:val="en-US"/>
        </w:rPr>
        <w:t xml:space="preserve"> for his work on the MODBUS/TCP </w:t>
      </w:r>
      <w:r w:rsidR="00F02A7A">
        <w:rPr>
          <w:lang w:val="en-US"/>
        </w:rPr>
        <w:t xml:space="preserve">and REST </w:t>
      </w:r>
      <w:r w:rsidR="00C8759F">
        <w:rPr>
          <w:lang w:val="en-US"/>
        </w:rPr>
        <w:t>connector</w:t>
      </w:r>
      <w:r w:rsidR="00F02A7A">
        <w:rPr>
          <w:lang w:val="en-US"/>
        </w:rPr>
        <w:t>s</w:t>
      </w:r>
      <w:r w:rsidR="00631A67">
        <w:rPr>
          <w:lang w:val="en-US"/>
        </w:rPr>
        <w:t xml:space="preserve">, Jobst </w:t>
      </w:r>
      <w:proofErr w:type="spellStart"/>
      <w:r w:rsidR="00631A67">
        <w:rPr>
          <w:lang w:val="en-US"/>
        </w:rPr>
        <w:t>Hillebrandt</w:t>
      </w:r>
      <w:proofErr w:type="spellEnd"/>
      <w:r w:rsidR="00631A67">
        <w:rPr>
          <w:lang w:val="en-US"/>
        </w:rPr>
        <w:t xml:space="preserve"> for his work on the ADS connector</w:t>
      </w:r>
      <w:r w:rsidR="00C8759F">
        <w:rPr>
          <w:lang w:val="en-US"/>
        </w:rPr>
        <w:t xml:space="preserve"> as well as Thomas Lepper and Aleks </w:t>
      </w:r>
      <w:proofErr w:type="spellStart"/>
      <w:r w:rsidR="00C8759F">
        <w:rPr>
          <w:lang w:val="en-US"/>
        </w:rPr>
        <w:t>Arzer</w:t>
      </w:r>
      <w:proofErr w:type="spellEnd"/>
      <w:r w:rsidR="00C8759F">
        <w:rPr>
          <w:lang w:val="en-US"/>
        </w:rPr>
        <w:t xml:space="preserve"> from PZH/IFW of the Leibniz University Hannover for their testing support and input.</w:t>
      </w:r>
    </w:p>
    <w:p w14:paraId="38FF43E2" w14:textId="1D2D521B"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proofErr w:type="spellStart"/>
      <w:r w:rsidR="009848BD">
        <w:rPr>
          <w:lang w:val="en-US"/>
        </w:rPr>
        <w:t>DatiPilot</w:t>
      </w:r>
      <w:proofErr w:type="spellEnd"/>
      <w:r w:rsidR="009848BD">
        <w:rPr>
          <w:lang w:val="en-US"/>
        </w:rPr>
        <w:t xml:space="preserve"> </w:t>
      </w:r>
      <w:proofErr w:type="spellStart"/>
      <w:r>
        <w:rPr>
          <w:lang w:val="en-US"/>
        </w:rPr>
        <w:t>ReGaP-PgE</w:t>
      </w:r>
      <w:proofErr w:type="spellEnd"/>
      <w:r>
        <w:rPr>
          <w:lang w:val="en-US"/>
        </w:rPr>
        <w:t xml:space="preserve"> (grant 03DPC1511B)</w:t>
      </w:r>
      <w:r w:rsidR="0080196C">
        <w:rPr>
          <w:lang w:val="en-US"/>
        </w:rPr>
        <w:t xml:space="preserve"> and by the </w:t>
      </w:r>
      <w:r w:rsidR="00057504">
        <w:rPr>
          <w:lang w:val="en-US"/>
        </w:rPr>
        <w:t>BMFTR</w:t>
      </w:r>
      <w:r w:rsidR="0080196C">
        <w:rPr>
          <w:lang w:val="en-US"/>
        </w:rPr>
        <w:t xml:space="preserve"> </w:t>
      </w:r>
      <w:proofErr w:type="spellStart"/>
      <w:r w:rsidR="0080196C" w:rsidRPr="0080196C">
        <w:rPr>
          <w:lang w:val="en-US"/>
        </w:rPr>
        <w:t>DatiPilot</w:t>
      </w:r>
      <w:proofErr w:type="spellEnd"/>
      <w:r w:rsidR="0080196C" w:rsidRPr="0080196C">
        <w:rPr>
          <w:lang w:val="en-US"/>
        </w:rPr>
        <w:t xml:space="preserve"> </w:t>
      </w:r>
      <w:proofErr w:type="spellStart"/>
      <w:r w:rsidR="0080196C" w:rsidRPr="0080196C">
        <w:rPr>
          <w:lang w:val="en-US"/>
        </w:rPr>
        <w:t>Innovationcommunity</w:t>
      </w:r>
      <w:proofErr w:type="spellEnd"/>
      <w:r w:rsidR="0080196C" w:rsidRPr="0080196C">
        <w:rPr>
          <w:lang w:val="en-US"/>
        </w:rPr>
        <w:t xml:space="preserve"> </w:t>
      </w:r>
      <w:proofErr w:type="spellStart"/>
      <w:r w:rsidR="0080196C" w:rsidRPr="0080196C">
        <w:rPr>
          <w:lang w:val="en-US"/>
        </w:rPr>
        <w:t>ReGaP</w:t>
      </w:r>
      <w:proofErr w:type="spellEnd"/>
      <w:r w:rsidR="0080196C">
        <w:rPr>
          <w:lang w:val="en-US"/>
        </w:rPr>
        <w:t>,</w:t>
      </w:r>
      <w:r w:rsidR="0080196C" w:rsidRPr="0080196C">
        <w:rPr>
          <w:lang w:val="en-US"/>
        </w:rPr>
        <w:t xml:space="preserve"> sub-project </w:t>
      </w:r>
      <w:proofErr w:type="spellStart"/>
      <w:r w:rsidR="0080196C" w:rsidRPr="0080196C">
        <w:rPr>
          <w:lang w:val="en-US"/>
        </w:rPr>
        <w:t>ReGaP-PgE</w:t>
      </w:r>
      <w:proofErr w:type="spellEnd"/>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4EC5D430" w14:textId="54F96813" w:rsidR="005D7947" w:rsidRDefault="005C7860">
          <w:pPr>
            <w:pStyle w:val="TOC1"/>
            <w:rPr>
              <w:rFonts w:eastAsiaTheme="minorEastAsia"/>
              <w:noProof/>
              <w:kern w:val="2"/>
              <w:sz w:val="24"/>
              <w:szCs w:val="24"/>
              <w:lang w:val="en-DE" w:eastAsia="en-DE"/>
              <w14:ligatures w14:val="standardContextual"/>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13421491" w:history="1">
            <w:r w:rsidR="005D7947" w:rsidRPr="00766F81">
              <w:rPr>
                <w:rStyle w:val="Hyperlink"/>
                <w:noProof/>
                <w:lang w:val="en-US"/>
              </w:rPr>
              <w:t>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Introduction</w:t>
            </w:r>
            <w:r w:rsidR="005D7947">
              <w:rPr>
                <w:noProof/>
                <w:webHidden/>
              </w:rPr>
              <w:tab/>
            </w:r>
            <w:r w:rsidR="005D7947">
              <w:rPr>
                <w:noProof/>
                <w:webHidden/>
              </w:rPr>
              <w:fldChar w:fldCharType="begin"/>
            </w:r>
            <w:r w:rsidR="005D7947">
              <w:rPr>
                <w:noProof/>
                <w:webHidden/>
              </w:rPr>
              <w:instrText xml:space="preserve"> PAGEREF _Toc213421491 \h </w:instrText>
            </w:r>
            <w:r w:rsidR="005D7947">
              <w:rPr>
                <w:noProof/>
                <w:webHidden/>
              </w:rPr>
            </w:r>
            <w:r w:rsidR="005D7947">
              <w:rPr>
                <w:noProof/>
                <w:webHidden/>
              </w:rPr>
              <w:fldChar w:fldCharType="separate"/>
            </w:r>
            <w:r w:rsidR="000A1639">
              <w:rPr>
                <w:noProof/>
                <w:webHidden/>
              </w:rPr>
              <w:t>7</w:t>
            </w:r>
            <w:r w:rsidR="005D7947">
              <w:rPr>
                <w:noProof/>
                <w:webHidden/>
              </w:rPr>
              <w:fldChar w:fldCharType="end"/>
            </w:r>
          </w:hyperlink>
        </w:p>
        <w:p w14:paraId="166A0996" w14:textId="59497D1C" w:rsidR="005D7947" w:rsidRDefault="00000000">
          <w:pPr>
            <w:pStyle w:val="TOC2"/>
            <w:rPr>
              <w:rFonts w:eastAsiaTheme="minorEastAsia"/>
              <w:noProof/>
              <w:kern w:val="2"/>
              <w:sz w:val="24"/>
              <w:szCs w:val="24"/>
              <w:lang w:val="en-DE" w:eastAsia="en-DE"/>
              <w14:ligatures w14:val="standardContextual"/>
            </w:rPr>
          </w:pPr>
          <w:hyperlink w:anchor="_Toc213421492" w:history="1">
            <w:r w:rsidR="005D7947" w:rsidRPr="00766F81">
              <w:rPr>
                <w:rStyle w:val="Hyperlink"/>
                <w:noProof/>
                <w:lang w:val="en-US"/>
              </w:rPr>
              <w:t>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Motivation and Goals</w:t>
            </w:r>
            <w:r w:rsidR="005D7947">
              <w:rPr>
                <w:noProof/>
                <w:webHidden/>
              </w:rPr>
              <w:tab/>
            </w:r>
            <w:r w:rsidR="005D7947">
              <w:rPr>
                <w:noProof/>
                <w:webHidden/>
              </w:rPr>
              <w:fldChar w:fldCharType="begin"/>
            </w:r>
            <w:r w:rsidR="005D7947">
              <w:rPr>
                <w:noProof/>
                <w:webHidden/>
              </w:rPr>
              <w:instrText xml:space="preserve"> PAGEREF _Toc213421492 \h </w:instrText>
            </w:r>
            <w:r w:rsidR="005D7947">
              <w:rPr>
                <w:noProof/>
                <w:webHidden/>
              </w:rPr>
            </w:r>
            <w:r w:rsidR="005D7947">
              <w:rPr>
                <w:noProof/>
                <w:webHidden/>
              </w:rPr>
              <w:fldChar w:fldCharType="separate"/>
            </w:r>
            <w:r w:rsidR="000A1639">
              <w:rPr>
                <w:noProof/>
                <w:webHidden/>
              </w:rPr>
              <w:t>7</w:t>
            </w:r>
            <w:r w:rsidR="005D7947">
              <w:rPr>
                <w:noProof/>
                <w:webHidden/>
              </w:rPr>
              <w:fldChar w:fldCharType="end"/>
            </w:r>
          </w:hyperlink>
        </w:p>
        <w:p w14:paraId="7CFE724A" w14:textId="190DEE3A" w:rsidR="005D7947" w:rsidRDefault="00000000">
          <w:pPr>
            <w:pStyle w:val="TOC2"/>
            <w:rPr>
              <w:rFonts w:eastAsiaTheme="minorEastAsia"/>
              <w:noProof/>
              <w:kern w:val="2"/>
              <w:sz w:val="24"/>
              <w:szCs w:val="24"/>
              <w:lang w:val="en-DE" w:eastAsia="en-DE"/>
              <w14:ligatures w14:val="standardContextual"/>
            </w:rPr>
          </w:pPr>
          <w:hyperlink w:anchor="_Toc213421493" w:history="1">
            <w:r w:rsidR="005D7947" w:rsidRPr="00766F81">
              <w:rPr>
                <w:rStyle w:val="Hyperlink"/>
                <w:noProof/>
                <w:lang w:val="en-US"/>
              </w:rPr>
              <w:t>1.2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Interaction with other initiatives</w:t>
            </w:r>
            <w:r w:rsidR="005D7947">
              <w:rPr>
                <w:noProof/>
                <w:webHidden/>
              </w:rPr>
              <w:tab/>
            </w:r>
            <w:r w:rsidR="005D7947">
              <w:rPr>
                <w:noProof/>
                <w:webHidden/>
              </w:rPr>
              <w:fldChar w:fldCharType="begin"/>
            </w:r>
            <w:r w:rsidR="005D7947">
              <w:rPr>
                <w:noProof/>
                <w:webHidden/>
              </w:rPr>
              <w:instrText xml:space="preserve"> PAGEREF _Toc213421493 \h </w:instrText>
            </w:r>
            <w:r w:rsidR="005D7947">
              <w:rPr>
                <w:noProof/>
                <w:webHidden/>
              </w:rPr>
            </w:r>
            <w:r w:rsidR="005D7947">
              <w:rPr>
                <w:noProof/>
                <w:webHidden/>
              </w:rPr>
              <w:fldChar w:fldCharType="separate"/>
            </w:r>
            <w:r w:rsidR="000A1639">
              <w:rPr>
                <w:noProof/>
                <w:webHidden/>
              </w:rPr>
              <w:t>8</w:t>
            </w:r>
            <w:r w:rsidR="005D7947">
              <w:rPr>
                <w:noProof/>
                <w:webHidden/>
              </w:rPr>
              <w:fldChar w:fldCharType="end"/>
            </w:r>
          </w:hyperlink>
        </w:p>
        <w:p w14:paraId="487386EE" w14:textId="27E8E190" w:rsidR="005D7947" w:rsidRDefault="00000000">
          <w:pPr>
            <w:pStyle w:val="TOC2"/>
            <w:rPr>
              <w:rFonts w:eastAsiaTheme="minorEastAsia"/>
              <w:noProof/>
              <w:kern w:val="2"/>
              <w:sz w:val="24"/>
              <w:szCs w:val="24"/>
              <w:lang w:val="en-DE" w:eastAsia="en-DE"/>
              <w14:ligatures w14:val="standardContextual"/>
            </w:rPr>
          </w:pPr>
          <w:hyperlink w:anchor="_Toc213421494" w:history="1">
            <w:r w:rsidR="005D7947" w:rsidRPr="00766F81">
              <w:rPr>
                <w:rStyle w:val="Hyperlink"/>
                <w:noProof/>
                <w:lang w:val="en-US"/>
              </w:rPr>
              <w:t>1.3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Structure of the document</w:t>
            </w:r>
            <w:r w:rsidR="005D7947">
              <w:rPr>
                <w:noProof/>
                <w:webHidden/>
              </w:rPr>
              <w:tab/>
            </w:r>
            <w:r w:rsidR="005D7947">
              <w:rPr>
                <w:noProof/>
                <w:webHidden/>
              </w:rPr>
              <w:fldChar w:fldCharType="begin"/>
            </w:r>
            <w:r w:rsidR="005D7947">
              <w:rPr>
                <w:noProof/>
                <w:webHidden/>
              </w:rPr>
              <w:instrText xml:space="preserve"> PAGEREF _Toc213421494 \h </w:instrText>
            </w:r>
            <w:r w:rsidR="005D7947">
              <w:rPr>
                <w:noProof/>
                <w:webHidden/>
              </w:rPr>
            </w:r>
            <w:r w:rsidR="005D7947">
              <w:rPr>
                <w:noProof/>
                <w:webHidden/>
              </w:rPr>
              <w:fldChar w:fldCharType="separate"/>
            </w:r>
            <w:r w:rsidR="000A1639">
              <w:rPr>
                <w:noProof/>
                <w:webHidden/>
              </w:rPr>
              <w:t>8</w:t>
            </w:r>
            <w:r w:rsidR="005D7947">
              <w:rPr>
                <w:noProof/>
                <w:webHidden/>
              </w:rPr>
              <w:fldChar w:fldCharType="end"/>
            </w:r>
          </w:hyperlink>
        </w:p>
        <w:p w14:paraId="130C30A8" w14:textId="35710DC1" w:rsidR="005D7947" w:rsidRDefault="00000000">
          <w:pPr>
            <w:pStyle w:val="TOC1"/>
            <w:rPr>
              <w:rFonts w:eastAsiaTheme="minorEastAsia"/>
              <w:noProof/>
              <w:kern w:val="2"/>
              <w:sz w:val="24"/>
              <w:szCs w:val="24"/>
              <w:lang w:val="en-DE" w:eastAsia="en-DE"/>
              <w14:ligatures w14:val="standardContextual"/>
            </w:rPr>
          </w:pPr>
          <w:hyperlink w:anchor="_Toc213421495" w:history="1">
            <w:r w:rsidR="005D7947" w:rsidRPr="00766F81">
              <w:rPr>
                <w:rStyle w:val="Hyperlink"/>
                <w:noProof/>
                <w:lang w:val="en-US"/>
              </w:rPr>
              <w:t>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Tooling and Basic Technical Decisions</w:t>
            </w:r>
            <w:r w:rsidR="005D7947">
              <w:rPr>
                <w:noProof/>
                <w:webHidden/>
              </w:rPr>
              <w:tab/>
            </w:r>
            <w:r w:rsidR="005D7947">
              <w:rPr>
                <w:noProof/>
                <w:webHidden/>
              </w:rPr>
              <w:fldChar w:fldCharType="begin"/>
            </w:r>
            <w:r w:rsidR="005D7947">
              <w:rPr>
                <w:noProof/>
                <w:webHidden/>
              </w:rPr>
              <w:instrText xml:space="preserve"> PAGEREF _Toc213421495 \h </w:instrText>
            </w:r>
            <w:r w:rsidR="005D7947">
              <w:rPr>
                <w:noProof/>
                <w:webHidden/>
              </w:rPr>
            </w:r>
            <w:r w:rsidR="005D7947">
              <w:rPr>
                <w:noProof/>
                <w:webHidden/>
              </w:rPr>
              <w:fldChar w:fldCharType="separate"/>
            </w:r>
            <w:r w:rsidR="000A1639">
              <w:rPr>
                <w:noProof/>
                <w:webHidden/>
              </w:rPr>
              <w:t>11</w:t>
            </w:r>
            <w:r w:rsidR="005D7947">
              <w:rPr>
                <w:noProof/>
                <w:webHidden/>
              </w:rPr>
              <w:fldChar w:fldCharType="end"/>
            </w:r>
          </w:hyperlink>
        </w:p>
        <w:p w14:paraId="55B3487D" w14:textId="4C5FA3A8" w:rsidR="005D7947" w:rsidRDefault="00000000">
          <w:pPr>
            <w:pStyle w:val="TOC1"/>
            <w:rPr>
              <w:rFonts w:eastAsiaTheme="minorEastAsia"/>
              <w:noProof/>
              <w:kern w:val="2"/>
              <w:sz w:val="24"/>
              <w:szCs w:val="24"/>
              <w:lang w:val="en-DE" w:eastAsia="en-DE"/>
              <w14:ligatures w14:val="standardContextual"/>
            </w:rPr>
          </w:pPr>
          <w:hyperlink w:anchor="_Toc213421496" w:history="1">
            <w:r w:rsidR="005D7947" w:rsidRPr="00766F81">
              <w:rPr>
                <w:rStyle w:val="Hyperlink"/>
                <w:noProof/>
                <w:lang w:val="en-US"/>
              </w:rPr>
              <w:t>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Architecture</w:t>
            </w:r>
            <w:r w:rsidR="005D7947">
              <w:rPr>
                <w:noProof/>
                <w:webHidden/>
              </w:rPr>
              <w:tab/>
            </w:r>
            <w:r w:rsidR="005D7947">
              <w:rPr>
                <w:noProof/>
                <w:webHidden/>
              </w:rPr>
              <w:fldChar w:fldCharType="begin"/>
            </w:r>
            <w:r w:rsidR="005D7947">
              <w:rPr>
                <w:noProof/>
                <w:webHidden/>
              </w:rPr>
              <w:instrText xml:space="preserve"> PAGEREF _Toc213421496 \h </w:instrText>
            </w:r>
            <w:r w:rsidR="005D7947">
              <w:rPr>
                <w:noProof/>
                <w:webHidden/>
              </w:rPr>
            </w:r>
            <w:r w:rsidR="005D7947">
              <w:rPr>
                <w:noProof/>
                <w:webHidden/>
              </w:rPr>
              <w:fldChar w:fldCharType="separate"/>
            </w:r>
            <w:r w:rsidR="000A1639">
              <w:rPr>
                <w:noProof/>
                <w:webHidden/>
              </w:rPr>
              <w:t>15</w:t>
            </w:r>
            <w:r w:rsidR="005D7947">
              <w:rPr>
                <w:noProof/>
                <w:webHidden/>
              </w:rPr>
              <w:fldChar w:fldCharType="end"/>
            </w:r>
          </w:hyperlink>
        </w:p>
        <w:p w14:paraId="59F0CABC" w14:textId="4D029DAA" w:rsidR="005D7947" w:rsidRDefault="00000000">
          <w:pPr>
            <w:pStyle w:val="TOC2"/>
            <w:rPr>
              <w:rFonts w:eastAsiaTheme="minorEastAsia"/>
              <w:noProof/>
              <w:kern w:val="2"/>
              <w:sz w:val="24"/>
              <w:szCs w:val="24"/>
              <w:lang w:val="en-DE" w:eastAsia="en-DE"/>
              <w14:ligatures w14:val="standardContextual"/>
            </w:rPr>
          </w:pPr>
          <w:hyperlink w:anchor="_Toc213421497" w:history="1">
            <w:r w:rsidR="005D7947" w:rsidRPr="00766F81">
              <w:rPr>
                <w:rStyle w:val="Hyperlink"/>
                <w:noProof/>
                <w:lang w:val="en-US"/>
              </w:rPr>
              <w:t>3.1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Overview</w:t>
            </w:r>
            <w:r w:rsidR="005D7947">
              <w:rPr>
                <w:noProof/>
                <w:webHidden/>
              </w:rPr>
              <w:tab/>
            </w:r>
            <w:r w:rsidR="005D7947">
              <w:rPr>
                <w:noProof/>
                <w:webHidden/>
              </w:rPr>
              <w:fldChar w:fldCharType="begin"/>
            </w:r>
            <w:r w:rsidR="005D7947">
              <w:rPr>
                <w:noProof/>
                <w:webHidden/>
              </w:rPr>
              <w:instrText xml:space="preserve"> PAGEREF _Toc213421497 \h </w:instrText>
            </w:r>
            <w:r w:rsidR="005D7947">
              <w:rPr>
                <w:noProof/>
                <w:webHidden/>
              </w:rPr>
            </w:r>
            <w:r w:rsidR="005D7947">
              <w:rPr>
                <w:noProof/>
                <w:webHidden/>
              </w:rPr>
              <w:fldChar w:fldCharType="separate"/>
            </w:r>
            <w:r w:rsidR="000A1639">
              <w:rPr>
                <w:noProof/>
                <w:webHidden/>
              </w:rPr>
              <w:t>15</w:t>
            </w:r>
            <w:r w:rsidR="005D7947">
              <w:rPr>
                <w:noProof/>
                <w:webHidden/>
              </w:rPr>
              <w:fldChar w:fldCharType="end"/>
            </w:r>
          </w:hyperlink>
        </w:p>
        <w:p w14:paraId="059E7AA6" w14:textId="323B1587"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498" w:history="1">
            <w:r w:rsidR="005D7947" w:rsidRPr="00766F81">
              <w:rPr>
                <w:rStyle w:val="Hyperlink"/>
                <w:noProof/>
                <w:lang w:val="en-US"/>
              </w:rPr>
              <w:t>3.1.1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Relation to Reference Architectures</w:t>
            </w:r>
            <w:r w:rsidR="005D7947">
              <w:rPr>
                <w:noProof/>
                <w:webHidden/>
              </w:rPr>
              <w:tab/>
            </w:r>
            <w:r w:rsidR="005D7947">
              <w:rPr>
                <w:noProof/>
                <w:webHidden/>
              </w:rPr>
              <w:fldChar w:fldCharType="begin"/>
            </w:r>
            <w:r w:rsidR="005D7947">
              <w:rPr>
                <w:noProof/>
                <w:webHidden/>
              </w:rPr>
              <w:instrText xml:space="preserve"> PAGEREF _Toc213421498 \h </w:instrText>
            </w:r>
            <w:r w:rsidR="005D7947">
              <w:rPr>
                <w:noProof/>
                <w:webHidden/>
              </w:rPr>
            </w:r>
            <w:r w:rsidR="005D7947">
              <w:rPr>
                <w:noProof/>
                <w:webHidden/>
              </w:rPr>
              <w:fldChar w:fldCharType="separate"/>
            </w:r>
            <w:r w:rsidR="000A1639">
              <w:rPr>
                <w:noProof/>
                <w:webHidden/>
              </w:rPr>
              <w:t>19</w:t>
            </w:r>
            <w:r w:rsidR="005D7947">
              <w:rPr>
                <w:noProof/>
                <w:webHidden/>
              </w:rPr>
              <w:fldChar w:fldCharType="end"/>
            </w:r>
          </w:hyperlink>
        </w:p>
        <w:p w14:paraId="2BD3D872" w14:textId="18BEF466"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499" w:history="1">
            <w:r w:rsidR="005D7947" w:rsidRPr="00766F81">
              <w:rPr>
                <w:rStyle w:val="Hyperlink"/>
                <w:noProof/>
                <w:lang w:val="en-US"/>
              </w:rPr>
              <w:t>3.1.2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Stream (Data) Processing</w:t>
            </w:r>
            <w:r w:rsidR="005D7947">
              <w:rPr>
                <w:noProof/>
                <w:webHidden/>
              </w:rPr>
              <w:tab/>
            </w:r>
            <w:r w:rsidR="005D7947">
              <w:rPr>
                <w:noProof/>
                <w:webHidden/>
              </w:rPr>
              <w:fldChar w:fldCharType="begin"/>
            </w:r>
            <w:r w:rsidR="005D7947">
              <w:rPr>
                <w:noProof/>
                <w:webHidden/>
              </w:rPr>
              <w:instrText xml:space="preserve"> PAGEREF _Toc213421499 \h </w:instrText>
            </w:r>
            <w:r w:rsidR="005D7947">
              <w:rPr>
                <w:noProof/>
                <w:webHidden/>
              </w:rPr>
            </w:r>
            <w:r w:rsidR="005D7947">
              <w:rPr>
                <w:noProof/>
                <w:webHidden/>
              </w:rPr>
              <w:fldChar w:fldCharType="separate"/>
            </w:r>
            <w:r w:rsidR="000A1639">
              <w:rPr>
                <w:noProof/>
                <w:webHidden/>
              </w:rPr>
              <w:t>20</w:t>
            </w:r>
            <w:r w:rsidR="005D7947">
              <w:rPr>
                <w:noProof/>
                <w:webHidden/>
              </w:rPr>
              <w:fldChar w:fldCharType="end"/>
            </w:r>
          </w:hyperlink>
        </w:p>
        <w:p w14:paraId="79235258" w14:textId="0FBF9357"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0" w:history="1">
            <w:r w:rsidR="005D7947" w:rsidRPr="00766F81">
              <w:rPr>
                <w:rStyle w:val="Hyperlink"/>
                <w:noProof/>
                <w:lang w:val="en-US"/>
              </w:rPr>
              <w:t>3.1.3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Asset Administration Shells</w:t>
            </w:r>
            <w:r w:rsidR="005D7947">
              <w:rPr>
                <w:noProof/>
                <w:webHidden/>
              </w:rPr>
              <w:tab/>
            </w:r>
            <w:r w:rsidR="005D7947">
              <w:rPr>
                <w:noProof/>
                <w:webHidden/>
              </w:rPr>
              <w:fldChar w:fldCharType="begin"/>
            </w:r>
            <w:r w:rsidR="005D7947">
              <w:rPr>
                <w:noProof/>
                <w:webHidden/>
              </w:rPr>
              <w:instrText xml:space="preserve"> PAGEREF _Toc213421500 \h </w:instrText>
            </w:r>
            <w:r w:rsidR="005D7947">
              <w:rPr>
                <w:noProof/>
                <w:webHidden/>
              </w:rPr>
            </w:r>
            <w:r w:rsidR="005D7947">
              <w:rPr>
                <w:noProof/>
                <w:webHidden/>
              </w:rPr>
              <w:fldChar w:fldCharType="separate"/>
            </w:r>
            <w:r w:rsidR="000A1639">
              <w:rPr>
                <w:noProof/>
                <w:webHidden/>
              </w:rPr>
              <w:t>21</w:t>
            </w:r>
            <w:r w:rsidR="005D7947">
              <w:rPr>
                <w:noProof/>
                <w:webHidden/>
              </w:rPr>
              <w:fldChar w:fldCharType="end"/>
            </w:r>
          </w:hyperlink>
        </w:p>
        <w:p w14:paraId="5B1AFE5E" w14:textId="4093FDDA"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1" w:history="1">
            <w:r w:rsidR="005D7947" w:rsidRPr="00766F81">
              <w:rPr>
                <w:rStyle w:val="Hyperlink"/>
                <w:noProof/>
                <w:lang w:val="en-US"/>
              </w:rPr>
              <w:t>3.1.4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Component Interaction Overview</w:t>
            </w:r>
            <w:r w:rsidR="005D7947">
              <w:rPr>
                <w:noProof/>
                <w:webHidden/>
              </w:rPr>
              <w:tab/>
            </w:r>
            <w:r w:rsidR="005D7947">
              <w:rPr>
                <w:noProof/>
                <w:webHidden/>
              </w:rPr>
              <w:fldChar w:fldCharType="begin"/>
            </w:r>
            <w:r w:rsidR="005D7947">
              <w:rPr>
                <w:noProof/>
                <w:webHidden/>
              </w:rPr>
              <w:instrText xml:space="preserve"> PAGEREF _Toc213421501 \h </w:instrText>
            </w:r>
            <w:r w:rsidR="005D7947">
              <w:rPr>
                <w:noProof/>
                <w:webHidden/>
              </w:rPr>
            </w:r>
            <w:r w:rsidR="005D7947">
              <w:rPr>
                <w:noProof/>
                <w:webHidden/>
              </w:rPr>
              <w:fldChar w:fldCharType="separate"/>
            </w:r>
            <w:r w:rsidR="000A1639">
              <w:rPr>
                <w:noProof/>
                <w:webHidden/>
              </w:rPr>
              <w:t>22</w:t>
            </w:r>
            <w:r w:rsidR="005D7947">
              <w:rPr>
                <w:noProof/>
                <w:webHidden/>
              </w:rPr>
              <w:fldChar w:fldCharType="end"/>
            </w:r>
          </w:hyperlink>
        </w:p>
        <w:p w14:paraId="359D347D" w14:textId="7441ED18"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2" w:history="1">
            <w:r w:rsidR="005D7947" w:rsidRPr="00766F81">
              <w:rPr>
                <w:rStyle w:val="Hyperlink"/>
                <w:noProof/>
                <w:lang w:val="en-US"/>
              </w:rPr>
              <w:t>3.1.5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Virtual Character of the Platform</w:t>
            </w:r>
            <w:r w:rsidR="005D7947">
              <w:rPr>
                <w:noProof/>
                <w:webHidden/>
              </w:rPr>
              <w:tab/>
            </w:r>
            <w:r w:rsidR="005D7947">
              <w:rPr>
                <w:noProof/>
                <w:webHidden/>
              </w:rPr>
              <w:fldChar w:fldCharType="begin"/>
            </w:r>
            <w:r w:rsidR="005D7947">
              <w:rPr>
                <w:noProof/>
                <w:webHidden/>
              </w:rPr>
              <w:instrText xml:space="preserve"> PAGEREF _Toc213421502 \h </w:instrText>
            </w:r>
            <w:r w:rsidR="005D7947">
              <w:rPr>
                <w:noProof/>
                <w:webHidden/>
              </w:rPr>
            </w:r>
            <w:r w:rsidR="005D7947">
              <w:rPr>
                <w:noProof/>
                <w:webHidden/>
              </w:rPr>
              <w:fldChar w:fldCharType="separate"/>
            </w:r>
            <w:r w:rsidR="000A1639">
              <w:rPr>
                <w:noProof/>
                <w:webHidden/>
              </w:rPr>
              <w:t>25</w:t>
            </w:r>
            <w:r w:rsidR="005D7947">
              <w:rPr>
                <w:noProof/>
                <w:webHidden/>
              </w:rPr>
              <w:fldChar w:fldCharType="end"/>
            </w:r>
          </w:hyperlink>
        </w:p>
        <w:p w14:paraId="6AF37F2B" w14:textId="2E01F6CB" w:rsidR="005D7947" w:rsidRDefault="00000000">
          <w:pPr>
            <w:pStyle w:val="TOC2"/>
            <w:rPr>
              <w:rFonts w:eastAsiaTheme="minorEastAsia"/>
              <w:noProof/>
              <w:kern w:val="2"/>
              <w:sz w:val="24"/>
              <w:szCs w:val="24"/>
              <w:lang w:val="en-DE" w:eastAsia="en-DE"/>
              <w14:ligatures w14:val="standardContextual"/>
            </w:rPr>
          </w:pPr>
          <w:hyperlink w:anchor="_Toc213421503" w:history="1">
            <w:r w:rsidR="005D7947" w:rsidRPr="00766F81">
              <w:rPr>
                <w:rStyle w:val="Hyperlink"/>
                <w:noProof/>
                <w:lang w:val="en-US"/>
              </w:rPr>
              <w:t>3.2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Overall Requirements</w:t>
            </w:r>
            <w:r w:rsidR="005D7947">
              <w:rPr>
                <w:noProof/>
                <w:webHidden/>
              </w:rPr>
              <w:tab/>
            </w:r>
            <w:r w:rsidR="005D7947">
              <w:rPr>
                <w:noProof/>
                <w:webHidden/>
              </w:rPr>
              <w:fldChar w:fldCharType="begin"/>
            </w:r>
            <w:r w:rsidR="005D7947">
              <w:rPr>
                <w:noProof/>
                <w:webHidden/>
              </w:rPr>
              <w:instrText xml:space="preserve"> PAGEREF _Toc213421503 \h </w:instrText>
            </w:r>
            <w:r w:rsidR="005D7947">
              <w:rPr>
                <w:noProof/>
                <w:webHidden/>
              </w:rPr>
            </w:r>
            <w:r w:rsidR="005D7947">
              <w:rPr>
                <w:noProof/>
                <w:webHidden/>
              </w:rPr>
              <w:fldChar w:fldCharType="separate"/>
            </w:r>
            <w:r w:rsidR="000A1639">
              <w:rPr>
                <w:noProof/>
                <w:webHidden/>
              </w:rPr>
              <w:t>25</w:t>
            </w:r>
            <w:r w:rsidR="005D7947">
              <w:rPr>
                <w:noProof/>
                <w:webHidden/>
              </w:rPr>
              <w:fldChar w:fldCharType="end"/>
            </w:r>
          </w:hyperlink>
        </w:p>
        <w:p w14:paraId="1A6273B5" w14:textId="7F0E4805" w:rsidR="005D7947" w:rsidRDefault="00000000">
          <w:pPr>
            <w:pStyle w:val="TOC2"/>
            <w:rPr>
              <w:rFonts w:eastAsiaTheme="minorEastAsia"/>
              <w:noProof/>
              <w:kern w:val="2"/>
              <w:sz w:val="24"/>
              <w:szCs w:val="24"/>
              <w:lang w:val="en-DE" w:eastAsia="en-DE"/>
              <w14:ligatures w14:val="standardContextual"/>
            </w:rPr>
          </w:pPr>
          <w:hyperlink w:anchor="_Toc213421504" w:history="1">
            <w:r w:rsidR="005D7947" w:rsidRPr="00766F81">
              <w:rPr>
                <w:rStyle w:val="Hyperlink"/>
                <w:noProof/>
                <w:lang w:val="en-US"/>
              </w:rPr>
              <w:t>3.3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Support Layer</w:t>
            </w:r>
            <w:r w:rsidR="005D7947">
              <w:rPr>
                <w:noProof/>
                <w:webHidden/>
              </w:rPr>
              <w:tab/>
            </w:r>
            <w:r w:rsidR="005D7947">
              <w:rPr>
                <w:noProof/>
                <w:webHidden/>
              </w:rPr>
              <w:fldChar w:fldCharType="begin"/>
            </w:r>
            <w:r w:rsidR="005D7947">
              <w:rPr>
                <w:noProof/>
                <w:webHidden/>
              </w:rPr>
              <w:instrText xml:space="preserve"> PAGEREF _Toc213421504 \h </w:instrText>
            </w:r>
            <w:r w:rsidR="005D7947">
              <w:rPr>
                <w:noProof/>
                <w:webHidden/>
              </w:rPr>
            </w:r>
            <w:r w:rsidR="005D7947">
              <w:rPr>
                <w:noProof/>
                <w:webHidden/>
              </w:rPr>
              <w:fldChar w:fldCharType="separate"/>
            </w:r>
            <w:r w:rsidR="000A1639">
              <w:rPr>
                <w:noProof/>
                <w:webHidden/>
              </w:rPr>
              <w:t>27</w:t>
            </w:r>
            <w:r w:rsidR="005D7947">
              <w:rPr>
                <w:noProof/>
                <w:webHidden/>
              </w:rPr>
              <w:fldChar w:fldCharType="end"/>
            </w:r>
          </w:hyperlink>
        </w:p>
        <w:p w14:paraId="4DFDAD90" w14:textId="7CA353BD"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5" w:history="1">
            <w:r w:rsidR="005D7947" w:rsidRPr="00766F81">
              <w:rPr>
                <w:rStyle w:val="Hyperlink"/>
                <w:noProof/>
                <w:lang w:val="en-US"/>
              </w:rPr>
              <w:t>3.3.1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Asset Administration Shell Abstraction</w:t>
            </w:r>
            <w:r w:rsidR="005D7947">
              <w:rPr>
                <w:noProof/>
                <w:webHidden/>
              </w:rPr>
              <w:tab/>
            </w:r>
            <w:r w:rsidR="005D7947">
              <w:rPr>
                <w:noProof/>
                <w:webHidden/>
              </w:rPr>
              <w:fldChar w:fldCharType="begin"/>
            </w:r>
            <w:r w:rsidR="005D7947">
              <w:rPr>
                <w:noProof/>
                <w:webHidden/>
              </w:rPr>
              <w:instrText xml:space="preserve"> PAGEREF _Toc213421505 \h </w:instrText>
            </w:r>
            <w:r w:rsidR="005D7947">
              <w:rPr>
                <w:noProof/>
                <w:webHidden/>
              </w:rPr>
            </w:r>
            <w:r w:rsidR="005D7947">
              <w:rPr>
                <w:noProof/>
                <w:webHidden/>
              </w:rPr>
              <w:fldChar w:fldCharType="separate"/>
            </w:r>
            <w:r w:rsidR="000A1639">
              <w:rPr>
                <w:noProof/>
                <w:webHidden/>
              </w:rPr>
              <w:t>27</w:t>
            </w:r>
            <w:r w:rsidR="005D7947">
              <w:rPr>
                <w:noProof/>
                <w:webHidden/>
              </w:rPr>
              <w:fldChar w:fldCharType="end"/>
            </w:r>
          </w:hyperlink>
        </w:p>
        <w:p w14:paraId="17F839BE" w14:textId="77B212AF"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6" w:history="1">
            <w:r w:rsidR="005D7947" w:rsidRPr="00766F81">
              <w:rPr>
                <w:rStyle w:val="Hyperlink"/>
                <w:noProof/>
                <w:lang w:val="en-US"/>
              </w:rPr>
              <w:t>3.3.2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Network Management Support</w:t>
            </w:r>
            <w:r w:rsidR="005D7947">
              <w:rPr>
                <w:noProof/>
                <w:webHidden/>
              </w:rPr>
              <w:tab/>
            </w:r>
            <w:r w:rsidR="005D7947">
              <w:rPr>
                <w:noProof/>
                <w:webHidden/>
              </w:rPr>
              <w:fldChar w:fldCharType="begin"/>
            </w:r>
            <w:r w:rsidR="005D7947">
              <w:rPr>
                <w:noProof/>
                <w:webHidden/>
              </w:rPr>
              <w:instrText xml:space="preserve"> PAGEREF _Toc213421506 \h </w:instrText>
            </w:r>
            <w:r w:rsidR="005D7947">
              <w:rPr>
                <w:noProof/>
                <w:webHidden/>
              </w:rPr>
            </w:r>
            <w:r w:rsidR="005D7947">
              <w:rPr>
                <w:noProof/>
                <w:webHidden/>
              </w:rPr>
              <w:fldChar w:fldCharType="separate"/>
            </w:r>
            <w:r w:rsidR="000A1639">
              <w:rPr>
                <w:noProof/>
                <w:webHidden/>
              </w:rPr>
              <w:t>32</w:t>
            </w:r>
            <w:r w:rsidR="005D7947">
              <w:rPr>
                <w:noProof/>
                <w:webHidden/>
              </w:rPr>
              <w:fldChar w:fldCharType="end"/>
            </w:r>
          </w:hyperlink>
        </w:p>
        <w:p w14:paraId="28CBEBFE" w14:textId="28DB338F"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7" w:history="1">
            <w:r w:rsidR="005D7947" w:rsidRPr="00766F81">
              <w:rPr>
                <w:rStyle w:val="Hyperlink"/>
                <w:noProof/>
                <w:lang w:val="en-US"/>
              </w:rPr>
              <w:t>3.3.3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Lifecycle Support</w:t>
            </w:r>
            <w:r w:rsidR="005D7947">
              <w:rPr>
                <w:noProof/>
                <w:webHidden/>
              </w:rPr>
              <w:tab/>
            </w:r>
            <w:r w:rsidR="005D7947">
              <w:rPr>
                <w:noProof/>
                <w:webHidden/>
              </w:rPr>
              <w:fldChar w:fldCharType="begin"/>
            </w:r>
            <w:r w:rsidR="005D7947">
              <w:rPr>
                <w:noProof/>
                <w:webHidden/>
              </w:rPr>
              <w:instrText xml:space="preserve"> PAGEREF _Toc213421507 \h </w:instrText>
            </w:r>
            <w:r w:rsidR="005D7947">
              <w:rPr>
                <w:noProof/>
                <w:webHidden/>
              </w:rPr>
            </w:r>
            <w:r w:rsidR="005D7947">
              <w:rPr>
                <w:noProof/>
                <w:webHidden/>
              </w:rPr>
              <w:fldChar w:fldCharType="separate"/>
            </w:r>
            <w:r w:rsidR="000A1639">
              <w:rPr>
                <w:noProof/>
                <w:webHidden/>
              </w:rPr>
              <w:t>32</w:t>
            </w:r>
            <w:r w:rsidR="005D7947">
              <w:rPr>
                <w:noProof/>
                <w:webHidden/>
              </w:rPr>
              <w:fldChar w:fldCharType="end"/>
            </w:r>
          </w:hyperlink>
        </w:p>
        <w:p w14:paraId="32292B11" w14:textId="00EE23F3"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8" w:history="1">
            <w:r w:rsidR="005D7947" w:rsidRPr="00766F81">
              <w:rPr>
                <w:rStyle w:val="Hyperlink"/>
                <w:noProof/>
                <w:lang w:val="en-US"/>
              </w:rPr>
              <w:t>3.3.4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Plugin Support</w:t>
            </w:r>
            <w:r w:rsidR="005D7947">
              <w:rPr>
                <w:noProof/>
                <w:webHidden/>
              </w:rPr>
              <w:tab/>
            </w:r>
            <w:r w:rsidR="005D7947">
              <w:rPr>
                <w:noProof/>
                <w:webHidden/>
              </w:rPr>
              <w:fldChar w:fldCharType="begin"/>
            </w:r>
            <w:r w:rsidR="005D7947">
              <w:rPr>
                <w:noProof/>
                <w:webHidden/>
              </w:rPr>
              <w:instrText xml:space="preserve"> PAGEREF _Toc213421508 \h </w:instrText>
            </w:r>
            <w:r w:rsidR="005D7947">
              <w:rPr>
                <w:noProof/>
                <w:webHidden/>
              </w:rPr>
            </w:r>
            <w:r w:rsidR="005D7947">
              <w:rPr>
                <w:noProof/>
                <w:webHidden/>
              </w:rPr>
              <w:fldChar w:fldCharType="separate"/>
            </w:r>
            <w:r w:rsidR="000A1639">
              <w:rPr>
                <w:noProof/>
                <w:webHidden/>
              </w:rPr>
              <w:t>33</w:t>
            </w:r>
            <w:r w:rsidR="005D7947">
              <w:rPr>
                <w:noProof/>
                <w:webHidden/>
              </w:rPr>
              <w:fldChar w:fldCharType="end"/>
            </w:r>
          </w:hyperlink>
        </w:p>
        <w:p w14:paraId="70660310" w14:textId="6E258186"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09" w:history="1">
            <w:r w:rsidR="005D7947" w:rsidRPr="00766F81">
              <w:rPr>
                <w:rStyle w:val="Hyperlink"/>
                <w:noProof/>
                <w:lang w:val="en-US"/>
              </w:rPr>
              <w:t>3.3.5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System-level Monitoring Support</w:t>
            </w:r>
            <w:r w:rsidR="005D7947">
              <w:rPr>
                <w:noProof/>
                <w:webHidden/>
              </w:rPr>
              <w:tab/>
            </w:r>
            <w:r w:rsidR="005D7947">
              <w:rPr>
                <w:noProof/>
                <w:webHidden/>
              </w:rPr>
              <w:fldChar w:fldCharType="begin"/>
            </w:r>
            <w:r w:rsidR="005D7947">
              <w:rPr>
                <w:noProof/>
                <w:webHidden/>
              </w:rPr>
              <w:instrText xml:space="preserve"> PAGEREF _Toc213421509 \h </w:instrText>
            </w:r>
            <w:r w:rsidR="005D7947">
              <w:rPr>
                <w:noProof/>
                <w:webHidden/>
              </w:rPr>
            </w:r>
            <w:r w:rsidR="005D7947">
              <w:rPr>
                <w:noProof/>
                <w:webHidden/>
              </w:rPr>
              <w:fldChar w:fldCharType="separate"/>
            </w:r>
            <w:r w:rsidR="000A1639">
              <w:rPr>
                <w:noProof/>
                <w:webHidden/>
              </w:rPr>
              <w:t>35</w:t>
            </w:r>
            <w:r w:rsidR="005D7947">
              <w:rPr>
                <w:noProof/>
                <w:webHidden/>
              </w:rPr>
              <w:fldChar w:fldCharType="end"/>
            </w:r>
          </w:hyperlink>
        </w:p>
        <w:p w14:paraId="14907F7E" w14:textId="4A4497FD"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0" w:history="1">
            <w:r w:rsidR="005D7947" w:rsidRPr="00766F81">
              <w:rPr>
                <w:rStyle w:val="Hyperlink"/>
                <w:noProof/>
                <w:lang w:val="en-US"/>
              </w:rPr>
              <w:t>3.3.6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Identity Support</w:t>
            </w:r>
            <w:r w:rsidR="005D7947">
              <w:rPr>
                <w:noProof/>
                <w:webHidden/>
              </w:rPr>
              <w:tab/>
            </w:r>
            <w:r w:rsidR="005D7947">
              <w:rPr>
                <w:noProof/>
                <w:webHidden/>
              </w:rPr>
              <w:fldChar w:fldCharType="begin"/>
            </w:r>
            <w:r w:rsidR="005D7947">
              <w:rPr>
                <w:noProof/>
                <w:webHidden/>
              </w:rPr>
              <w:instrText xml:space="preserve"> PAGEREF _Toc213421510 \h </w:instrText>
            </w:r>
            <w:r w:rsidR="005D7947">
              <w:rPr>
                <w:noProof/>
                <w:webHidden/>
              </w:rPr>
            </w:r>
            <w:r w:rsidR="005D7947">
              <w:rPr>
                <w:noProof/>
                <w:webHidden/>
              </w:rPr>
              <w:fldChar w:fldCharType="separate"/>
            </w:r>
            <w:r w:rsidR="000A1639">
              <w:rPr>
                <w:noProof/>
                <w:webHidden/>
              </w:rPr>
              <w:t>35</w:t>
            </w:r>
            <w:r w:rsidR="005D7947">
              <w:rPr>
                <w:noProof/>
                <w:webHidden/>
              </w:rPr>
              <w:fldChar w:fldCharType="end"/>
            </w:r>
          </w:hyperlink>
        </w:p>
        <w:p w14:paraId="0677AFDC" w14:textId="21F61C85"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1" w:history="1">
            <w:r w:rsidR="005D7947" w:rsidRPr="00766F81">
              <w:rPr>
                <w:rStyle w:val="Hyperlink"/>
                <w:noProof/>
                <w:lang w:val="en-US"/>
              </w:rPr>
              <w:t>3.3.7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Resource Support</w:t>
            </w:r>
            <w:r w:rsidR="005D7947">
              <w:rPr>
                <w:noProof/>
                <w:webHidden/>
              </w:rPr>
              <w:tab/>
            </w:r>
            <w:r w:rsidR="005D7947">
              <w:rPr>
                <w:noProof/>
                <w:webHidden/>
              </w:rPr>
              <w:fldChar w:fldCharType="begin"/>
            </w:r>
            <w:r w:rsidR="005D7947">
              <w:rPr>
                <w:noProof/>
                <w:webHidden/>
              </w:rPr>
              <w:instrText xml:space="preserve"> PAGEREF _Toc213421511 \h </w:instrText>
            </w:r>
            <w:r w:rsidR="005D7947">
              <w:rPr>
                <w:noProof/>
                <w:webHidden/>
              </w:rPr>
            </w:r>
            <w:r w:rsidR="005D7947">
              <w:rPr>
                <w:noProof/>
                <w:webHidden/>
              </w:rPr>
              <w:fldChar w:fldCharType="separate"/>
            </w:r>
            <w:r w:rsidR="000A1639">
              <w:rPr>
                <w:noProof/>
                <w:webHidden/>
              </w:rPr>
              <w:t>36</w:t>
            </w:r>
            <w:r w:rsidR="005D7947">
              <w:rPr>
                <w:noProof/>
                <w:webHidden/>
              </w:rPr>
              <w:fldChar w:fldCharType="end"/>
            </w:r>
          </w:hyperlink>
        </w:p>
        <w:p w14:paraId="38A24F68" w14:textId="102F86C6"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2" w:history="1">
            <w:r w:rsidR="005D7947" w:rsidRPr="00766F81">
              <w:rPr>
                <w:rStyle w:val="Hyperlink"/>
                <w:noProof/>
                <w:lang w:val="en-US"/>
              </w:rPr>
              <w:t>3.3.8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Installed Dependencies Support</w:t>
            </w:r>
            <w:r w:rsidR="005D7947">
              <w:rPr>
                <w:noProof/>
                <w:webHidden/>
              </w:rPr>
              <w:tab/>
            </w:r>
            <w:r w:rsidR="005D7947">
              <w:rPr>
                <w:noProof/>
                <w:webHidden/>
              </w:rPr>
              <w:fldChar w:fldCharType="begin"/>
            </w:r>
            <w:r w:rsidR="005D7947">
              <w:rPr>
                <w:noProof/>
                <w:webHidden/>
              </w:rPr>
              <w:instrText xml:space="preserve"> PAGEREF _Toc213421512 \h </w:instrText>
            </w:r>
            <w:r w:rsidR="005D7947">
              <w:rPr>
                <w:noProof/>
                <w:webHidden/>
              </w:rPr>
            </w:r>
            <w:r w:rsidR="005D7947">
              <w:rPr>
                <w:noProof/>
                <w:webHidden/>
              </w:rPr>
              <w:fldChar w:fldCharType="separate"/>
            </w:r>
            <w:r w:rsidR="000A1639">
              <w:rPr>
                <w:noProof/>
                <w:webHidden/>
              </w:rPr>
              <w:t>36</w:t>
            </w:r>
            <w:r w:rsidR="005D7947">
              <w:rPr>
                <w:noProof/>
                <w:webHidden/>
              </w:rPr>
              <w:fldChar w:fldCharType="end"/>
            </w:r>
          </w:hyperlink>
        </w:p>
        <w:p w14:paraId="45CD235F" w14:textId="08CDA0F9"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3" w:history="1">
            <w:r w:rsidR="005D7947" w:rsidRPr="00766F81">
              <w:rPr>
                <w:rStyle w:val="Hyperlink"/>
                <w:noProof/>
                <w:lang w:val="en-US"/>
              </w:rPr>
              <w:t>3.3.9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Semantic Id Resolution Support</w:t>
            </w:r>
            <w:r w:rsidR="005D7947">
              <w:rPr>
                <w:noProof/>
                <w:webHidden/>
              </w:rPr>
              <w:tab/>
            </w:r>
            <w:r w:rsidR="005D7947">
              <w:rPr>
                <w:noProof/>
                <w:webHidden/>
              </w:rPr>
              <w:fldChar w:fldCharType="begin"/>
            </w:r>
            <w:r w:rsidR="005D7947">
              <w:rPr>
                <w:noProof/>
                <w:webHidden/>
              </w:rPr>
              <w:instrText xml:space="preserve"> PAGEREF _Toc213421513 \h </w:instrText>
            </w:r>
            <w:r w:rsidR="005D7947">
              <w:rPr>
                <w:noProof/>
                <w:webHidden/>
              </w:rPr>
            </w:r>
            <w:r w:rsidR="005D7947">
              <w:rPr>
                <w:noProof/>
                <w:webHidden/>
              </w:rPr>
              <w:fldChar w:fldCharType="separate"/>
            </w:r>
            <w:r w:rsidR="000A1639">
              <w:rPr>
                <w:noProof/>
                <w:webHidden/>
              </w:rPr>
              <w:t>36</w:t>
            </w:r>
            <w:r w:rsidR="005D7947">
              <w:rPr>
                <w:noProof/>
                <w:webHidden/>
              </w:rPr>
              <w:fldChar w:fldCharType="end"/>
            </w:r>
          </w:hyperlink>
        </w:p>
        <w:p w14:paraId="69D2BE23" w14:textId="03C77DD3"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4" w:history="1">
            <w:r w:rsidR="005D7947" w:rsidRPr="00766F81">
              <w:rPr>
                <w:rStyle w:val="Hyperlink"/>
                <w:noProof/>
                <w:lang w:val="en-US"/>
              </w:rPr>
              <w:t>3.3.10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Task Tracking Support</w:t>
            </w:r>
            <w:r w:rsidR="005D7947">
              <w:rPr>
                <w:noProof/>
                <w:webHidden/>
              </w:rPr>
              <w:tab/>
            </w:r>
            <w:r w:rsidR="005D7947">
              <w:rPr>
                <w:noProof/>
                <w:webHidden/>
              </w:rPr>
              <w:fldChar w:fldCharType="begin"/>
            </w:r>
            <w:r w:rsidR="005D7947">
              <w:rPr>
                <w:noProof/>
                <w:webHidden/>
              </w:rPr>
              <w:instrText xml:space="preserve"> PAGEREF _Toc213421514 \h </w:instrText>
            </w:r>
            <w:r w:rsidR="005D7947">
              <w:rPr>
                <w:noProof/>
                <w:webHidden/>
              </w:rPr>
            </w:r>
            <w:r w:rsidR="005D7947">
              <w:rPr>
                <w:noProof/>
                <w:webHidden/>
              </w:rPr>
              <w:fldChar w:fldCharType="separate"/>
            </w:r>
            <w:r w:rsidR="000A1639">
              <w:rPr>
                <w:noProof/>
                <w:webHidden/>
              </w:rPr>
              <w:t>37</w:t>
            </w:r>
            <w:r w:rsidR="005D7947">
              <w:rPr>
                <w:noProof/>
                <w:webHidden/>
              </w:rPr>
              <w:fldChar w:fldCharType="end"/>
            </w:r>
          </w:hyperlink>
        </w:p>
        <w:p w14:paraId="54D5419F" w14:textId="1041B2AA"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5" w:history="1">
            <w:r w:rsidR="005D7947" w:rsidRPr="00766F81">
              <w:rPr>
                <w:rStyle w:val="Hyperlink"/>
                <w:noProof/>
                <w:lang w:val="en-US"/>
              </w:rPr>
              <w:t>3.3.11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AAS Creation and Usage Pattern</w:t>
            </w:r>
            <w:r w:rsidR="005D7947">
              <w:rPr>
                <w:noProof/>
                <w:webHidden/>
              </w:rPr>
              <w:tab/>
            </w:r>
            <w:r w:rsidR="005D7947">
              <w:rPr>
                <w:noProof/>
                <w:webHidden/>
              </w:rPr>
              <w:fldChar w:fldCharType="begin"/>
            </w:r>
            <w:r w:rsidR="005D7947">
              <w:rPr>
                <w:noProof/>
                <w:webHidden/>
              </w:rPr>
              <w:instrText xml:space="preserve"> PAGEREF _Toc213421515 \h </w:instrText>
            </w:r>
            <w:r w:rsidR="005D7947">
              <w:rPr>
                <w:noProof/>
                <w:webHidden/>
              </w:rPr>
            </w:r>
            <w:r w:rsidR="005D7947">
              <w:rPr>
                <w:noProof/>
                <w:webHidden/>
              </w:rPr>
              <w:fldChar w:fldCharType="separate"/>
            </w:r>
            <w:r w:rsidR="000A1639">
              <w:rPr>
                <w:noProof/>
                <w:webHidden/>
              </w:rPr>
              <w:t>37</w:t>
            </w:r>
            <w:r w:rsidR="005D7947">
              <w:rPr>
                <w:noProof/>
                <w:webHidden/>
              </w:rPr>
              <w:fldChar w:fldCharType="end"/>
            </w:r>
          </w:hyperlink>
        </w:p>
        <w:p w14:paraId="144342BC" w14:textId="348FAB3F" w:rsidR="005D7947" w:rsidRDefault="00000000">
          <w:pPr>
            <w:pStyle w:val="TOC2"/>
            <w:rPr>
              <w:rFonts w:eastAsiaTheme="minorEastAsia"/>
              <w:noProof/>
              <w:kern w:val="2"/>
              <w:sz w:val="24"/>
              <w:szCs w:val="24"/>
              <w:lang w:val="en-DE" w:eastAsia="en-DE"/>
              <w14:ligatures w14:val="standardContextual"/>
            </w:rPr>
          </w:pPr>
          <w:hyperlink w:anchor="_Toc213421516" w:history="1">
            <w:r w:rsidR="005D7947" w:rsidRPr="00766F81">
              <w:rPr>
                <w:rStyle w:val="Hyperlink"/>
                <w:noProof/>
                <w:lang w:val="en-US"/>
              </w:rPr>
              <w:t>3.4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Transport and Connection Layer</w:t>
            </w:r>
            <w:r w:rsidR="005D7947">
              <w:rPr>
                <w:noProof/>
                <w:webHidden/>
              </w:rPr>
              <w:tab/>
            </w:r>
            <w:r w:rsidR="005D7947">
              <w:rPr>
                <w:noProof/>
                <w:webHidden/>
              </w:rPr>
              <w:fldChar w:fldCharType="begin"/>
            </w:r>
            <w:r w:rsidR="005D7947">
              <w:rPr>
                <w:noProof/>
                <w:webHidden/>
              </w:rPr>
              <w:instrText xml:space="preserve"> PAGEREF _Toc213421516 \h </w:instrText>
            </w:r>
            <w:r w:rsidR="005D7947">
              <w:rPr>
                <w:noProof/>
                <w:webHidden/>
              </w:rPr>
            </w:r>
            <w:r w:rsidR="005D7947">
              <w:rPr>
                <w:noProof/>
                <w:webHidden/>
              </w:rPr>
              <w:fldChar w:fldCharType="separate"/>
            </w:r>
            <w:r w:rsidR="000A1639">
              <w:rPr>
                <w:noProof/>
                <w:webHidden/>
              </w:rPr>
              <w:t>39</w:t>
            </w:r>
            <w:r w:rsidR="005D7947">
              <w:rPr>
                <w:noProof/>
                <w:webHidden/>
              </w:rPr>
              <w:fldChar w:fldCharType="end"/>
            </w:r>
          </w:hyperlink>
        </w:p>
        <w:p w14:paraId="7363F532" w14:textId="2A2D6E8F"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7" w:history="1">
            <w:r w:rsidR="005D7947" w:rsidRPr="00766F81">
              <w:rPr>
                <w:rStyle w:val="Hyperlink"/>
                <w:noProof/>
                <w:lang w:val="en-US"/>
              </w:rPr>
              <w:t>3.4.1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Transport Component</w:t>
            </w:r>
            <w:r w:rsidR="005D7947">
              <w:rPr>
                <w:noProof/>
                <w:webHidden/>
              </w:rPr>
              <w:tab/>
            </w:r>
            <w:r w:rsidR="005D7947">
              <w:rPr>
                <w:noProof/>
                <w:webHidden/>
              </w:rPr>
              <w:fldChar w:fldCharType="begin"/>
            </w:r>
            <w:r w:rsidR="005D7947">
              <w:rPr>
                <w:noProof/>
                <w:webHidden/>
              </w:rPr>
              <w:instrText xml:space="preserve"> PAGEREF _Toc213421517 \h </w:instrText>
            </w:r>
            <w:r w:rsidR="005D7947">
              <w:rPr>
                <w:noProof/>
                <w:webHidden/>
              </w:rPr>
            </w:r>
            <w:r w:rsidR="005D7947">
              <w:rPr>
                <w:noProof/>
                <w:webHidden/>
              </w:rPr>
              <w:fldChar w:fldCharType="separate"/>
            </w:r>
            <w:r w:rsidR="000A1639">
              <w:rPr>
                <w:noProof/>
                <w:webHidden/>
              </w:rPr>
              <w:t>39</w:t>
            </w:r>
            <w:r w:rsidR="005D7947">
              <w:rPr>
                <w:noProof/>
                <w:webHidden/>
              </w:rPr>
              <w:fldChar w:fldCharType="end"/>
            </w:r>
          </w:hyperlink>
        </w:p>
        <w:p w14:paraId="5CC26344" w14:textId="4258B61D"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18" w:history="1">
            <w:r w:rsidR="005D7947" w:rsidRPr="00766F81">
              <w:rPr>
                <w:rStyle w:val="Hyperlink"/>
                <w:noProof/>
                <w:lang w:val="en-US"/>
              </w:rPr>
              <w:t>3.4.2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Connectors Component</w:t>
            </w:r>
            <w:r w:rsidR="005D7947">
              <w:rPr>
                <w:noProof/>
                <w:webHidden/>
              </w:rPr>
              <w:tab/>
            </w:r>
            <w:r w:rsidR="005D7947">
              <w:rPr>
                <w:noProof/>
                <w:webHidden/>
              </w:rPr>
              <w:fldChar w:fldCharType="begin"/>
            </w:r>
            <w:r w:rsidR="005D7947">
              <w:rPr>
                <w:noProof/>
                <w:webHidden/>
              </w:rPr>
              <w:instrText xml:space="preserve"> PAGEREF _Toc213421518 \h </w:instrText>
            </w:r>
            <w:r w:rsidR="005D7947">
              <w:rPr>
                <w:noProof/>
                <w:webHidden/>
              </w:rPr>
            </w:r>
            <w:r w:rsidR="005D7947">
              <w:rPr>
                <w:noProof/>
                <w:webHidden/>
              </w:rPr>
              <w:fldChar w:fldCharType="separate"/>
            </w:r>
            <w:r w:rsidR="000A1639">
              <w:rPr>
                <w:noProof/>
                <w:webHidden/>
              </w:rPr>
              <w:t>50</w:t>
            </w:r>
            <w:r w:rsidR="005D7947">
              <w:rPr>
                <w:noProof/>
                <w:webHidden/>
              </w:rPr>
              <w:fldChar w:fldCharType="end"/>
            </w:r>
          </w:hyperlink>
        </w:p>
        <w:p w14:paraId="28671B52" w14:textId="5D2A4BCA" w:rsidR="005D7947" w:rsidRDefault="00000000">
          <w:pPr>
            <w:pStyle w:val="TOC2"/>
            <w:rPr>
              <w:rFonts w:eastAsiaTheme="minorEastAsia"/>
              <w:noProof/>
              <w:kern w:val="2"/>
              <w:sz w:val="24"/>
              <w:szCs w:val="24"/>
              <w:lang w:val="en-DE" w:eastAsia="en-DE"/>
              <w14:ligatures w14:val="standardContextual"/>
            </w:rPr>
          </w:pPr>
          <w:hyperlink w:anchor="_Toc213421519" w:history="1">
            <w:r w:rsidR="005D7947" w:rsidRPr="00766F81">
              <w:rPr>
                <w:rStyle w:val="Hyperlink"/>
                <w:noProof/>
                <w:lang w:val="en-US"/>
              </w:rPr>
              <w:t>3.5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Services Layer</w:t>
            </w:r>
            <w:r w:rsidR="005D7947">
              <w:rPr>
                <w:noProof/>
                <w:webHidden/>
              </w:rPr>
              <w:tab/>
            </w:r>
            <w:r w:rsidR="005D7947">
              <w:rPr>
                <w:noProof/>
                <w:webHidden/>
              </w:rPr>
              <w:fldChar w:fldCharType="begin"/>
            </w:r>
            <w:r w:rsidR="005D7947">
              <w:rPr>
                <w:noProof/>
                <w:webHidden/>
              </w:rPr>
              <w:instrText xml:space="preserve"> PAGEREF _Toc213421519 \h </w:instrText>
            </w:r>
            <w:r w:rsidR="005D7947">
              <w:rPr>
                <w:noProof/>
                <w:webHidden/>
              </w:rPr>
            </w:r>
            <w:r w:rsidR="005D7947">
              <w:rPr>
                <w:noProof/>
                <w:webHidden/>
              </w:rPr>
              <w:fldChar w:fldCharType="separate"/>
            </w:r>
            <w:r w:rsidR="000A1639">
              <w:rPr>
                <w:noProof/>
                <w:webHidden/>
              </w:rPr>
              <w:t>61</w:t>
            </w:r>
            <w:r w:rsidR="005D7947">
              <w:rPr>
                <w:noProof/>
                <w:webHidden/>
              </w:rPr>
              <w:fldChar w:fldCharType="end"/>
            </w:r>
          </w:hyperlink>
        </w:p>
        <w:p w14:paraId="168FD6AF" w14:textId="34F3421F"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0" w:history="1">
            <w:r w:rsidR="005D7947" w:rsidRPr="00766F81">
              <w:rPr>
                <w:rStyle w:val="Hyperlink"/>
                <w:noProof/>
                <w:lang w:val="en-US"/>
              </w:rPr>
              <w:t>3.5.1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Terminology and Background</w:t>
            </w:r>
            <w:r w:rsidR="005D7947">
              <w:rPr>
                <w:noProof/>
                <w:webHidden/>
              </w:rPr>
              <w:tab/>
            </w:r>
            <w:r w:rsidR="005D7947">
              <w:rPr>
                <w:noProof/>
                <w:webHidden/>
              </w:rPr>
              <w:fldChar w:fldCharType="begin"/>
            </w:r>
            <w:r w:rsidR="005D7947">
              <w:rPr>
                <w:noProof/>
                <w:webHidden/>
              </w:rPr>
              <w:instrText xml:space="preserve"> PAGEREF _Toc213421520 \h </w:instrText>
            </w:r>
            <w:r w:rsidR="005D7947">
              <w:rPr>
                <w:noProof/>
                <w:webHidden/>
              </w:rPr>
            </w:r>
            <w:r w:rsidR="005D7947">
              <w:rPr>
                <w:noProof/>
                <w:webHidden/>
              </w:rPr>
              <w:fldChar w:fldCharType="separate"/>
            </w:r>
            <w:r w:rsidR="000A1639">
              <w:rPr>
                <w:noProof/>
                <w:webHidden/>
              </w:rPr>
              <w:t>61</w:t>
            </w:r>
            <w:r w:rsidR="005D7947">
              <w:rPr>
                <w:noProof/>
                <w:webHidden/>
              </w:rPr>
              <w:fldChar w:fldCharType="end"/>
            </w:r>
          </w:hyperlink>
        </w:p>
        <w:p w14:paraId="272BAC67" w14:textId="70B13B1E"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1" w:history="1">
            <w:r w:rsidR="005D7947" w:rsidRPr="00766F81">
              <w:rPr>
                <w:rStyle w:val="Hyperlink"/>
                <w:noProof/>
                <w:lang w:val="en-US"/>
              </w:rPr>
              <w:t>3.5.2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 Environments</w:t>
            </w:r>
            <w:r w:rsidR="005D7947">
              <w:rPr>
                <w:noProof/>
                <w:webHidden/>
              </w:rPr>
              <w:tab/>
            </w:r>
            <w:r w:rsidR="005D7947">
              <w:rPr>
                <w:noProof/>
                <w:webHidden/>
              </w:rPr>
              <w:fldChar w:fldCharType="begin"/>
            </w:r>
            <w:r w:rsidR="005D7947">
              <w:rPr>
                <w:noProof/>
                <w:webHidden/>
              </w:rPr>
              <w:instrText xml:space="preserve"> PAGEREF _Toc213421521 \h </w:instrText>
            </w:r>
            <w:r w:rsidR="005D7947">
              <w:rPr>
                <w:noProof/>
                <w:webHidden/>
              </w:rPr>
            </w:r>
            <w:r w:rsidR="005D7947">
              <w:rPr>
                <w:noProof/>
                <w:webHidden/>
              </w:rPr>
              <w:fldChar w:fldCharType="separate"/>
            </w:r>
            <w:r w:rsidR="000A1639">
              <w:rPr>
                <w:noProof/>
                <w:webHidden/>
              </w:rPr>
              <w:t>63</w:t>
            </w:r>
            <w:r w:rsidR="005D7947">
              <w:rPr>
                <w:noProof/>
                <w:webHidden/>
              </w:rPr>
              <w:fldChar w:fldCharType="end"/>
            </w:r>
          </w:hyperlink>
        </w:p>
        <w:p w14:paraId="5181A111" w14:textId="5ED75167"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2" w:history="1">
            <w:r w:rsidR="005D7947" w:rsidRPr="00766F81">
              <w:rPr>
                <w:rStyle w:val="Hyperlink"/>
                <w:noProof/>
                <w:lang w:val="en-US"/>
              </w:rPr>
              <w:t>3.5.3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 Control and Management</w:t>
            </w:r>
            <w:r w:rsidR="005D7947">
              <w:rPr>
                <w:noProof/>
                <w:webHidden/>
              </w:rPr>
              <w:tab/>
            </w:r>
            <w:r w:rsidR="005D7947">
              <w:rPr>
                <w:noProof/>
                <w:webHidden/>
              </w:rPr>
              <w:fldChar w:fldCharType="begin"/>
            </w:r>
            <w:r w:rsidR="005D7947">
              <w:rPr>
                <w:noProof/>
                <w:webHidden/>
              </w:rPr>
              <w:instrText xml:space="preserve"> PAGEREF _Toc213421522 \h </w:instrText>
            </w:r>
            <w:r w:rsidR="005D7947">
              <w:rPr>
                <w:noProof/>
                <w:webHidden/>
              </w:rPr>
            </w:r>
            <w:r w:rsidR="005D7947">
              <w:rPr>
                <w:noProof/>
                <w:webHidden/>
              </w:rPr>
              <w:fldChar w:fldCharType="separate"/>
            </w:r>
            <w:r w:rsidR="000A1639">
              <w:rPr>
                <w:noProof/>
                <w:webHidden/>
              </w:rPr>
              <w:t>71</w:t>
            </w:r>
            <w:r w:rsidR="005D7947">
              <w:rPr>
                <w:noProof/>
                <w:webHidden/>
              </w:rPr>
              <w:fldChar w:fldCharType="end"/>
            </w:r>
          </w:hyperlink>
        </w:p>
        <w:p w14:paraId="750CE51C" w14:textId="057BE33A" w:rsidR="005D7947" w:rsidRDefault="00000000">
          <w:pPr>
            <w:pStyle w:val="TOC2"/>
            <w:rPr>
              <w:rFonts w:eastAsiaTheme="minorEastAsia"/>
              <w:noProof/>
              <w:kern w:val="2"/>
              <w:sz w:val="24"/>
              <w:szCs w:val="24"/>
              <w:lang w:val="en-DE" w:eastAsia="en-DE"/>
              <w14:ligatures w14:val="standardContextual"/>
            </w:rPr>
          </w:pPr>
          <w:hyperlink w:anchor="_Toc213421523" w:history="1">
            <w:r w:rsidR="005D7947" w:rsidRPr="00766F81">
              <w:rPr>
                <w:rStyle w:val="Hyperlink"/>
                <w:noProof/>
                <w:lang w:val="en-US"/>
              </w:rPr>
              <w:t>3.6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Resources and Monitoring Layer</w:t>
            </w:r>
            <w:r w:rsidR="005D7947">
              <w:rPr>
                <w:noProof/>
                <w:webHidden/>
              </w:rPr>
              <w:tab/>
            </w:r>
            <w:r w:rsidR="005D7947">
              <w:rPr>
                <w:noProof/>
                <w:webHidden/>
              </w:rPr>
              <w:fldChar w:fldCharType="begin"/>
            </w:r>
            <w:r w:rsidR="005D7947">
              <w:rPr>
                <w:noProof/>
                <w:webHidden/>
              </w:rPr>
              <w:instrText xml:space="preserve"> PAGEREF _Toc213421523 \h </w:instrText>
            </w:r>
            <w:r w:rsidR="005D7947">
              <w:rPr>
                <w:noProof/>
                <w:webHidden/>
              </w:rPr>
            </w:r>
            <w:r w:rsidR="005D7947">
              <w:rPr>
                <w:noProof/>
                <w:webHidden/>
              </w:rPr>
              <w:fldChar w:fldCharType="separate"/>
            </w:r>
            <w:r w:rsidR="000A1639">
              <w:rPr>
                <w:noProof/>
                <w:webHidden/>
              </w:rPr>
              <w:t>77</w:t>
            </w:r>
            <w:r w:rsidR="005D7947">
              <w:rPr>
                <w:noProof/>
                <w:webHidden/>
              </w:rPr>
              <w:fldChar w:fldCharType="end"/>
            </w:r>
          </w:hyperlink>
        </w:p>
        <w:p w14:paraId="0ABE5E82" w14:textId="429824A4"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4" w:history="1">
            <w:r w:rsidR="005D7947" w:rsidRPr="00766F81">
              <w:rPr>
                <w:rStyle w:val="Hyperlink"/>
                <w:noProof/>
                <w:lang w:val="en-US"/>
              </w:rPr>
              <w:t>3.6.1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ECS runtime</w:t>
            </w:r>
            <w:r w:rsidR="005D7947">
              <w:rPr>
                <w:noProof/>
                <w:webHidden/>
              </w:rPr>
              <w:tab/>
            </w:r>
            <w:r w:rsidR="005D7947">
              <w:rPr>
                <w:noProof/>
                <w:webHidden/>
              </w:rPr>
              <w:fldChar w:fldCharType="begin"/>
            </w:r>
            <w:r w:rsidR="005D7947">
              <w:rPr>
                <w:noProof/>
                <w:webHidden/>
              </w:rPr>
              <w:instrText xml:space="preserve"> PAGEREF _Toc213421524 \h </w:instrText>
            </w:r>
            <w:r w:rsidR="005D7947">
              <w:rPr>
                <w:noProof/>
                <w:webHidden/>
              </w:rPr>
            </w:r>
            <w:r w:rsidR="005D7947">
              <w:rPr>
                <w:noProof/>
                <w:webHidden/>
              </w:rPr>
              <w:fldChar w:fldCharType="separate"/>
            </w:r>
            <w:r w:rsidR="000A1639">
              <w:rPr>
                <w:noProof/>
                <w:webHidden/>
              </w:rPr>
              <w:t>78</w:t>
            </w:r>
            <w:r w:rsidR="005D7947">
              <w:rPr>
                <w:noProof/>
                <w:webHidden/>
              </w:rPr>
              <w:fldChar w:fldCharType="end"/>
            </w:r>
          </w:hyperlink>
        </w:p>
        <w:p w14:paraId="443C541A" w14:textId="7DC93917"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5" w:history="1">
            <w:r w:rsidR="005D7947" w:rsidRPr="00766F81">
              <w:rPr>
                <w:rStyle w:val="Hyperlink"/>
                <w:noProof/>
                <w:lang w:val="en-US"/>
              </w:rPr>
              <w:t>3.6.2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Device/Resource Management</w:t>
            </w:r>
            <w:r w:rsidR="005D7947">
              <w:rPr>
                <w:noProof/>
                <w:webHidden/>
              </w:rPr>
              <w:tab/>
            </w:r>
            <w:r w:rsidR="005D7947">
              <w:rPr>
                <w:noProof/>
                <w:webHidden/>
              </w:rPr>
              <w:fldChar w:fldCharType="begin"/>
            </w:r>
            <w:r w:rsidR="005D7947">
              <w:rPr>
                <w:noProof/>
                <w:webHidden/>
              </w:rPr>
              <w:instrText xml:space="preserve"> PAGEREF _Toc213421525 \h </w:instrText>
            </w:r>
            <w:r w:rsidR="005D7947">
              <w:rPr>
                <w:noProof/>
                <w:webHidden/>
              </w:rPr>
            </w:r>
            <w:r w:rsidR="005D7947">
              <w:rPr>
                <w:noProof/>
                <w:webHidden/>
              </w:rPr>
              <w:fldChar w:fldCharType="separate"/>
            </w:r>
            <w:r w:rsidR="000A1639">
              <w:rPr>
                <w:noProof/>
                <w:webHidden/>
              </w:rPr>
              <w:t>84</w:t>
            </w:r>
            <w:r w:rsidR="005D7947">
              <w:rPr>
                <w:noProof/>
                <w:webHidden/>
              </w:rPr>
              <w:fldChar w:fldCharType="end"/>
            </w:r>
          </w:hyperlink>
        </w:p>
        <w:p w14:paraId="59735019" w14:textId="3BB29855"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6" w:history="1">
            <w:r w:rsidR="005D7947" w:rsidRPr="00766F81">
              <w:rPr>
                <w:rStyle w:val="Hyperlink"/>
                <w:noProof/>
                <w:lang w:val="en-US"/>
              </w:rPr>
              <w:t>3.6.3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Monitoring</w:t>
            </w:r>
            <w:r w:rsidR="005D7947">
              <w:rPr>
                <w:noProof/>
                <w:webHidden/>
              </w:rPr>
              <w:tab/>
            </w:r>
            <w:r w:rsidR="005D7947">
              <w:rPr>
                <w:noProof/>
                <w:webHidden/>
              </w:rPr>
              <w:fldChar w:fldCharType="begin"/>
            </w:r>
            <w:r w:rsidR="005D7947">
              <w:rPr>
                <w:noProof/>
                <w:webHidden/>
              </w:rPr>
              <w:instrText xml:space="preserve"> PAGEREF _Toc213421526 \h </w:instrText>
            </w:r>
            <w:r w:rsidR="005D7947">
              <w:rPr>
                <w:noProof/>
                <w:webHidden/>
              </w:rPr>
            </w:r>
            <w:r w:rsidR="005D7947">
              <w:rPr>
                <w:noProof/>
                <w:webHidden/>
              </w:rPr>
              <w:fldChar w:fldCharType="separate"/>
            </w:r>
            <w:r w:rsidR="000A1639">
              <w:rPr>
                <w:noProof/>
                <w:webHidden/>
              </w:rPr>
              <w:t>88</w:t>
            </w:r>
            <w:r w:rsidR="005D7947">
              <w:rPr>
                <w:noProof/>
                <w:webHidden/>
              </w:rPr>
              <w:fldChar w:fldCharType="end"/>
            </w:r>
          </w:hyperlink>
        </w:p>
        <w:p w14:paraId="37D4A314" w14:textId="60ADA013" w:rsidR="005D7947" w:rsidRDefault="00000000">
          <w:pPr>
            <w:pStyle w:val="TOC2"/>
            <w:rPr>
              <w:rFonts w:eastAsiaTheme="minorEastAsia"/>
              <w:noProof/>
              <w:kern w:val="2"/>
              <w:sz w:val="24"/>
              <w:szCs w:val="24"/>
              <w:lang w:val="en-DE" w:eastAsia="en-DE"/>
              <w14:ligatures w14:val="standardContextual"/>
            </w:rPr>
          </w:pPr>
          <w:hyperlink w:anchor="_Toc213421527" w:history="1">
            <w:r w:rsidR="005D7947" w:rsidRPr="00766F81">
              <w:rPr>
                <w:rStyle w:val="Hyperlink"/>
                <w:noProof/>
                <w:lang w:val="en-US"/>
              </w:rPr>
              <w:t>3.7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Storage, Security and Data Protection Layer</w:t>
            </w:r>
            <w:r w:rsidR="005D7947">
              <w:rPr>
                <w:noProof/>
                <w:webHidden/>
              </w:rPr>
              <w:tab/>
            </w:r>
            <w:r w:rsidR="005D7947">
              <w:rPr>
                <w:noProof/>
                <w:webHidden/>
              </w:rPr>
              <w:fldChar w:fldCharType="begin"/>
            </w:r>
            <w:r w:rsidR="005D7947">
              <w:rPr>
                <w:noProof/>
                <w:webHidden/>
              </w:rPr>
              <w:instrText xml:space="preserve"> PAGEREF _Toc213421527 \h </w:instrText>
            </w:r>
            <w:r w:rsidR="005D7947">
              <w:rPr>
                <w:noProof/>
                <w:webHidden/>
              </w:rPr>
            </w:r>
            <w:r w:rsidR="005D7947">
              <w:rPr>
                <w:noProof/>
                <w:webHidden/>
              </w:rPr>
              <w:fldChar w:fldCharType="separate"/>
            </w:r>
            <w:r w:rsidR="000A1639">
              <w:rPr>
                <w:noProof/>
                <w:webHidden/>
              </w:rPr>
              <w:t>90</w:t>
            </w:r>
            <w:r w:rsidR="005D7947">
              <w:rPr>
                <w:noProof/>
                <w:webHidden/>
              </w:rPr>
              <w:fldChar w:fldCharType="end"/>
            </w:r>
          </w:hyperlink>
        </w:p>
        <w:p w14:paraId="7381017E" w14:textId="3F398C7A"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8" w:history="1">
            <w:r w:rsidR="005D7947" w:rsidRPr="00766F81">
              <w:rPr>
                <w:rStyle w:val="Hyperlink"/>
                <w:noProof/>
                <w:lang w:val="en-US"/>
              </w:rPr>
              <w:t>3.7.1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KODEX platform service</w:t>
            </w:r>
            <w:r w:rsidR="005D7947">
              <w:rPr>
                <w:noProof/>
                <w:webHidden/>
              </w:rPr>
              <w:tab/>
            </w:r>
            <w:r w:rsidR="005D7947">
              <w:rPr>
                <w:noProof/>
                <w:webHidden/>
              </w:rPr>
              <w:fldChar w:fldCharType="begin"/>
            </w:r>
            <w:r w:rsidR="005D7947">
              <w:rPr>
                <w:noProof/>
                <w:webHidden/>
              </w:rPr>
              <w:instrText xml:space="preserve"> PAGEREF _Toc213421528 \h </w:instrText>
            </w:r>
            <w:r w:rsidR="005D7947">
              <w:rPr>
                <w:noProof/>
                <w:webHidden/>
              </w:rPr>
            </w:r>
            <w:r w:rsidR="005D7947">
              <w:rPr>
                <w:noProof/>
                <w:webHidden/>
              </w:rPr>
              <w:fldChar w:fldCharType="separate"/>
            </w:r>
            <w:r w:rsidR="000A1639">
              <w:rPr>
                <w:noProof/>
                <w:webHidden/>
              </w:rPr>
              <w:t>90</w:t>
            </w:r>
            <w:r w:rsidR="005D7947">
              <w:rPr>
                <w:noProof/>
                <w:webHidden/>
              </w:rPr>
              <w:fldChar w:fldCharType="end"/>
            </w:r>
          </w:hyperlink>
        </w:p>
        <w:p w14:paraId="372326B3" w14:textId="2692183E"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29" w:history="1">
            <w:r w:rsidR="005D7947" w:rsidRPr="00766F81">
              <w:rPr>
                <w:rStyle w:val="Hyperlink"/>
                <w:noProof/>
                <w:lang w:val="en-US"/>
              </w:rPr>
              <w:t>3.7.2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Influx DB connector</w:t>
            </w:r>
            <w:r w:rsidR="005D7947">
              <w:rPr>
                <w:noProof/>
                <w:webHidden/>
              </w:rPr>
              <w:tab/>
            </w:r>
            <w:r w:rsidR="005D7947">
              <w:rPr>
                <w:noProof/>
                <w:webHidden/>
              </w:rPr>
              <w:fldChar w:fldCharType="begin"/>
            </w:r>
            <w:r w:rsidR="005D7947">
              <w:rPr>
                <w:noProof/>
                <w:webHidden/>
              </w:rPr>
              <w:instrText xml:space="preserve"> PAGEREF _Toc213421529 \h </w:instrText>
            </w:r>
            <w:r w:rsidR="005D7947">
              <w:rPr>
                <w:noProof/>
                <w:webHidden/>
              </w:rPr>
            </w:r>
            <w:r w:rsidR="005D7947">
              <w:rPr>
                <w:noProof/>
                <w:webHidden/>
              </w:rPr>
              <w:fldChar w:fldCharType="separate"/>
            </w:r>
            <w:r w:rsidR="000A1639">
              <w:rPr>
                <w:noProof/>
                <w:webHidden/>
              </w:rPr>
              <w:t>91</w:t>
            </w:r>
            <w:r w:rsidR="005D7947">
              <w:rPr>
                <w:noProof/>
                <w:webHidden/>
              </w:rPr>
              <w:fldChar w:fldCharType="end"/>
            </w:r>
          </w:hyperlink>
        </w:p>
        <w:p w14:paraId="5A907878" w14:textId="47C82F02" w:rsidR="005D7947" w:rsidRDefault="00000000">
          <w:pPr>
            <w:pStyle w:val="TOC2"/>
            <w:rPr>
              <w:rFonts w:eastAsiaTheme="minorEastAsia"/>
              <w:noProof/>
              <w:kern w:val="2"/>
              <w:sz w:val="24"/>
              <w:szCs w:val="24"/>
              <w:lang w:val="en-DE" w:eastAsia="en-DE"/>
              <w14:ligatures w14:val="standardContextual"/>
            </w:rPr>
          </w:pPr>
          <w:hyperlink w:anchor="_Toc213421530" w:history="1">
            <w:r w:rsidR="005D7947" w:rsidRPr="00766F81">
              <w:rPr>
                <w:rStyle w:val="Hyperlink"/>
                <w:noProof/>
                <w:lang w:val="en-US"/>
              </w:rPr>
              <w:t>3.8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Reusable Intelligent Services Layer</w:t>
            </w:r>
            <w:r w:rsidR="005D7947">
              <w:rPr>
                <w:noProof/>
                <w:webHidden/>
              </w:rPr>
              <w:tab/>
            </w:r>
            <w:r w:rsidR="005D7947">
              <w:rPr>
                <w:noProof/>
                <w:webHidden/>
              </w:rPr>
              <w:fldChar w:fldCharType="begin"/>
            </w:r>
            <w:r w:rsidR="005D7947">
              <w:rPr>
                <w:noProof/>
                <w:webHidden/>
              </w:rPr>
              <w:instrText xml:space="preserve"> PAGEREF _Toc213421530 \h </w:instrText>
            </w:r>
            <w:r w:rsidR="005D7947">
              <w:rPr>
                <w:noProof/>
                <w:webHidden/>
              </w:rPr>
            </w:r>
            <w:r w:rsidR="005D7947">
              <w:rPr>
                <w:noProof/>
                <w:webHidden/>
              </w:rPr>
              <w:fldChar w:fldCharType="separate"/>
            </w:r>
            <w:r w:rsidR="000A1639">
              <w:rPr>
                <w:noProof/>
                <w:webHidden/>
              </w:rPr>
              <w:t>92</w:t>
            </w:r>
            <w:r w:rsidR="005D7947">
              <w:rPr>
                <w:noProof/>
                <w:webHidden/>
              </w:rPr>
              <w:fldChar w:fldCharType="end"/>
            </w:r>
          </w:hyperlink>
        </w:p>
        <w:p w14:paraId="736A6C75" w14:textId="1C056EFC"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31" w:history="1">
            <w:r w:rsidR="005D7947" w:rsidRPr="00766F81">
              <w:rPr>
                <w:rStyle w:val="Hyperlink"/>
                <w:noProof/>
                <w:lang w:val="en-US"/>
              </w:rPr>
              <w:t>3.8.1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Data Processing Function Library</w:t>
            </w:r>
            <w:r w:rsidR="005D7947">
              <w:rPr>
                <w:noProof/>
                <w:webHidden/>
              </w:rPr>
              <w:tab/>
            </w:r>
            <w:r w:rsidR="005D7947">
              <w:rPr>
                <w:noProof/>
                <w:webHidden/>
              </w:rPr>
              <w:fldChar w:fldCharType="begin"/>
            </w:r>
            <w:r w:rsidR="005D7947">
              <w:rPr>
                <w:noProof/>
                <w:webHidden/>
              </w:rPr>
              <w:instrText xml:space="preserve"> PAGEREF _Toc213421531 \h </w:instrText>
            </w:r>
            <w:r w:rsidR="005D7947">
              <w:rPr>
                <w:noProof/>
                <w:webHidden/>
              </w:rPr>
            </w:r>
            <w:r w:rsidR="005D7947">
              <w:rPr>
                <w:noProof/>
                <w:webHidden/>
              </w:rPr>
              <w:fldChar w:fldCharType="separate"/>
            </w:r>
            <w:r w:rsidR="000A1639">
              <w:rPr>
                <w:noProof/>
                <w:webHidden/>
              </w:rPr>
              <w:t>92</w:t>
            </w:r>
            <w:r w:rsidR="005D7947">
              <w:rPr>
                <w:noProof/>
                <w:webHidden/>
              </w:rPr>
              <w:fldChar w:fldCharType="end"/>
            </w:r>
          </w:hyperlink>
        </w:p>
        <w:p w14:paraId="54CFAEAD" w14:textId="12BF203A"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32" w:history="1">
            <w:r w:rsidR="005D7947" w:rsidRPr="00766F81">
              <w:rPr>
                <w:rStyle w:val="Hyperlink"/>
                <w:noProof/>
                <w:lang w:val="en-US"/>
              </w:rPr>
              <w:t>3.8.2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RapidMiner RTSA service</w:t>
            </w:r>
            <w:r w:rsidR="005D7947">
              <w:rPr>
                <w:noProof/>
                <w:webHidden/>
              </w:rPr>
              <w:tab/>
            </w:r>
            <w:r w:rsidR="005D7947">
              <w:rPr>
                <w:noProof/>
                <w:webHidden/>
              </w:rPr>
              <w:fldChar w:fldCharType="begin"/>
            </w:r>
            <w:r w:rsidR="005D7947">
              <w:rPr>
                <w:noProof/>
                <w:webHidden/>
              </w:rPr>
              <w:instrText xml:space="preserve"> PAGEREF _Toc213421532 \h </w:instrText>
            </w:r>
            <w:r w:rsidR="005D7947">
              <w:rPr>
                <w:noProof/>
                <w:webHidden/>
              </w:rPr>
            </w:r>
            <w:r w:rsidR="005D7947">
              <w:rPr>
                <w:noProof/>
                <w:webHidden/>
              </w:rPr>
              <w:fldChar w:fldCharType="separate"/>
            </w:r>
            <w:r w:rsidR="000A1639">
              <w:rPr>
                <w:noProof/>
                <w:webHidden/>
              </w:rPr>
              <w:t>93</w:t>
            </w:r>
            <w:r w:rsidR="005D7947">
              <w:rPr>
                <w:noProof/>
                <w:webHidden/>
              </w:rPr>
              <w:fldChar w:fldCharType="end"/>
            </w:r>
          </w:hyperlink>
        </w:p>
        <w:p w14:paraId="3E6D0B86" w14:textId="54DED8F5" w:rsidR="005D7947"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3421533" w:history="1">
            <w:r w:rsidR="005D7947" w:rsidRPr="00766F81">
              <w:rPr>
                <w:rStyle w:val="Hyperlink"/>
                <w:noProof/>
                <w:lang w:val="en-US"/>
              </w:rPr>
              <w:t>3.8.3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Flower-based Federated Learning</w:t>
            </w:r>
            <w:r w:rsidR="005D7947">
              <w:rPr>
                <w:noProof/>
                <w:webHidden/>
              </w:rPr>
              <w:tab/>
            </w:r>
            <w:r w:rsidR="005D7947">
              <w:rPr>
                <w:noProof/>
                <w:webHidden/>
              </w:rPr>
              <w:fldChar w:fldCharType="begin"/>
            </w:r>
            <w:r w:rsidR="005D7947">
              <w:rPr>
                <w:noProof/>
                <w:webHidden/>
              </w:rPr>
              <w:instrText xml:space="preserve"> PAGEREF _Toc213421533 \h </w:instrText>
            </w:r>
            <w:r w:rsidR="005D7947">
              <w:rPr>
                <w:noProof/>
                <w:webHidden/>
              </w:rPr>
            </w:r>
            <w:r w:rsidR="005D7947">
              <w:rPr>
                <w:noProof/>
                <w:webHidden/>
              </w:rPr>
              <w:fldChar w:fldCharType="separate"/>
            </w:r>
            <w:r w:rsidR="000A1639">
              <w:rPr>
                <w:noProof/>
                <w:webHidden/>
              </w:rPr>
              <w:t>93</w:t>
            </w:r>
            <w:r w:rsidR="005D7947">
              <w:rPr>
                <w:noProof/>
                <w:webHidden/>
              </w:rPr>
              <w:fldChar w:fldCharType="end"/>
            </w:r>
          </w:hyperlink>
        </w:p>
        <w:p w14:paraId="785FE400" w14:textId="28AA9062" w:rsidR="005D7947" w:rsidRDefault="00000000">
          <w:pPr>
            <w:pStyle w:val="TOC2"/>
            <w:rPr>
              <w:rFonts w:eastAsiaTheme="minorEastAsia"/>
              <w:noProof/>
              <w:kern w:val="2"/>
              <w:sz w:val="24"/>
              <w:szCs w:val="24"/>
              <w:lang w:val="en-DE" w:eastAsia="en-DE"/>
              <w14:ligatures w14:val="standardContextual"/>
            </w:rPr>
          </w:pPr>
          <w:hyperlink w:anchor="_Toc213421534" w:history="1">
            <w:r w:rsidR="005D7947" w:rsidRPr="00766F81">
              <w:rPr>
                <w:rStyle w:val="Hyperlink"/>
                <w:noProof/>
                <w:lang w:val="en-US"/>
              </w:rPr>
              <w:t>3.9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Configuration Layer</w:t>
            </w:r>
            <w:r w:rsidR="005D7947">
              <w:rPr>
                <w:noProof/>
                <w:webHidden/>
              </w:rPr>
              <w:tab/>
            </w:r>
            <w:r w:rsidR="005D7947">
              <w:rPr>
                <w:noProof/>
                <w:webHidden/>
              </w:rPr>
              <w:fldChar w:fldCharType="begin"/>
            </w:r>
            <w:r w:rsidR="005D7947">
              <w:rPr>
                <w:noProof/>
                <w:webHidden/>
              </w:rPr>
              <w:instrText xml:space="preserve"> PAGEREF _Toc213421534 \h </w:instrText>
            </w:r>
            <w:r w:rsidR="005D7947">
              <w:rPr>
                <w:noProof/>
                <w:webHidden/>
              </w:rPr>
            </w:r>
            <w:r w:rsidR="005D7947">
              <w:rPr>
                <w:noProof/>
                <w:webHidden/>
              </w:rPr>
              <w:fldChar w:fldCharType="separate"/>
            </w:r>
            <w:r w:rsidR="000A1639">
              <w:rPr>
                <w:noProof/>
                <w:webHidden/>
              </w:rPr>
              <w:t>94</w:t>
            </w:r>
            <w:r w:rsidR="005D7947">
              <w:rPr>
                <w:noProof/>
                <w:webHidden/>
              </w:rPr>
              <w:fldChar w:fldCharType="end"/>
            </w:r>
          </w:hyperlink>
        </w:p>
        <w:p w14:paraId="11BAC96A" w14:textId="520EF3FC" w:rsidR="005D7947" w:rsidRDefault="00000000">
          <w:pPr>
            <w:pStyle w:val="TOC2"/>
            <w:rPr>
              <w:rFonts w:eastAsiaTheme="minorEastAsia"/>
              <w:noProof/>
              <w:kern w:val="2"/>
              <w:sz w:val="24"/>
              <w:szCs w:val="24"/>
              <w:lang w:val="en-DE" w:eastAsia="en-DE"/>
              <w14:ligatures w14:val="standardContextual"/>
            </w:rPr>
          </w:pPr>
          <w:hyperlink w:anchor="_Toc213421535" w:history="1">
            <w:r w:rsidR="005D7947" w:rsidRPr="00766F81">
              <w:rPr>
                <w:rStyle w:val="Hyperlink"/>
                <w:noProof/>
                <w:lang w:val="en-US"/>
              </w:rPr>
              <w:t>3.10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Application Layer</w:t>
            </w:r>
            <w:r w:rsidR="005D7947">
              <w:rPr>
                <w:noProof/>
                <w:webHidden/>
              </w:rPr>
              <w:tab/>
            </w:r>
            <w:r w:rsidR="005D7947">
              <w:rPr>
                <w:noProof/>
                <w:webHidden/>
              </w:rPr>
              <w:fldChar w:fldCharType="begin"/>
            </w:r>
            <w:r w:rsidR="005D7947">
              <w:rPr>
                <w:noProof/>
                <w:webHidden/>
              </w:rPr>
              <w:instrText xml:space="preserve"> PAGEREF _Toc213421535 \h </w:instrText>
            </w:r>
            <w:r w:rsidR="005D7947">
              <w:rPr>
                <w:noProof/>
                <w:webHidden/>
              </w:rPr>
            </w:r>
            <w:r w:rsidR="005D7947">
              <w:rPr>
                <w:noProof/>
                <w:webHidden/>
              </w:rPr>
              <w:fldChar w:fldCharType="separate"/>
            </w:r>
            <w:r w:rsidR="000A1639">
              <w:rPr>
                <w:noProof/>
                <w:webHidden/>
              </w:rPr>
              <w:t>96</w:t>
            </w:r>
            <w:r w:rsidR="005D7947">
              <w:rPr>
                <w:noProof/>
                <w:webHidden/>
              </w:rPr>
              <w:fldChar w:fldCharType="end"/>
            </w:r>
          </w:hyperlink>
        </w:p>
        <w:p w14:paraId="45CDB343" w14:textId="44A8735C" w:rsidR="005D7947" w:rsidRDefault="00000000">
          <w:pPr>
            <w:pStyle w:val="TOC2"/>
            <w:rPr>
              <w:rFonts w:eastAsiaTheme="minorEastAsia"/>
              <w:noProof/>
              <w:kern w:val="2"/>
              <w:sz w:val="24"/>
              <w:szCs w:val="24"/>
              <w:lang w:val="en-DE" w:eastAsia="en-DE"/>
              <w14:ligatures w14:val="standardContextual"/>
            </w:rPr>
          </w:pPr>
          <w:hyperlink w:anchor="_Toc213421536" w:history="1">
            <w:r w:rsidR="005D7947" w:rsidRPr="00766F81">
              <w:rPr>
                <w:rStyle w:val="Hyperlink"/>
                <w:noProof/>
                <w:lang w:val="en-US"/>
              </w:rPr>
              <w:t>3.11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Server(s)</w:t>
            </w:r>
            <w:r w:rsidR="005D7947">
              <w:rPr>
                <w:noProof/>
                <w:webHidden/>
              </w:rPr>
              <w:tab/>
            </w:r>
            <w:r w:rsidR="005D7947">
              <w:rPr>
                <w:noProof/>
                <w:webHidden/>
              </w:rPr>
              <w:fldChar w:fldCharType="begin"/>
            </w:r>
            <w:r w:rsidR="005D7947">
              <w:rPr>
                <w:noProof/>
                <w:webHidden/>
              </w:rPr>
              <w:instrText xml:space="preserve"> PAGEREF _Toc213421536 \h </w:instrText>
            </w:r>
            <w:r w:rsidR="005D7947">
              <w:rPr>
                <w:noProof/>
                <w:webHidden/>
              </w:rPr>
            </w:r>
            <w:r w:rsidR="005D7947">
              <w:rPr>
                <w:noProof/>
                <w:webHidden/>
              </w:rPr>
              <w:fldChar w:fldCharType="separate"/>
            </w:r>
            <w:r w:rsidR="000A1639">
              <w:rPr>
                <w:noProof/>
                <w:webHidden/>
              </w:rPr>
              <w:t>97</w:t>
            </w:r>
            <w:r w:rsidR="005D7947">
              <w:rPr>
                <w:noProof/>
                <w:webHidden/>
              </w:rPr>
              <w:fldChar w:fldCharType="end"/>
            </w:r>
          </w:hyperlink>
        </w:p>
        <w:p w14:paraId="7F62DD50" w14:textId="7AC61682" w:rsidR="005D7947" w:rsidRDefault="00000000">
          <w:pPr>
            <w:pStyle w:val="TOC2"/>
            <w:rPr>
              <w:rFonts w:eastAsiaTheme="minorEastAsia"/>
              <w:noProof/>
              <w:kern w:val="2"/>
              <w:sz w:val="24"/>
              <w:szCs w:val="24"/>
              <w:lang w:val="en-DE" w:eastAsia="en-DE"/>
              <w14:ligatures w14:val="standardContextual"/>
            </w:rPr>
          </w:pPr>
          <w:hyperlink w:anchor="_Toc213421537" w:history="1">
            <w:r w:rsidR="005D7947" w:rsidRPr="00766F81">
              <w:rPr>
                <w:rStyle w:val="Hyperlink"/>
                <w:noProof/>
                <w:lang w:val="en-US"/>
              </w:rPr>
              <w:t>3.12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Management User Interface</w:t>
            </w:r>
            <w:r w:rsidR="005D7947">
              <w:rPr>
                <w:noProof/>
                <w:webHidden/>
              </w:rPr>
              <w:tab/>
            </w:r>
            <w:r w:rsidR="005D7947">
              <w:rPr>
                <w:noProof/>
                <w:webHidden/>
              </w:rPr>
              <w:fldChar w:fldCharType="begin"/>
            </w:r>
            <w:r w:rsidR="005D7947">
              <w:rPr>
                <w:noProof/>
                <w:webHidden/>
              </w:rPr>
              <w:instrText xml:space="preserve"> PAGEREF _Toc213421537 \h </w:instrText>
            </w:r>
            <w:r w:rsidR="005D7947">
              <w:rPr>
                <w:noProof/>
                <w:webHidden/>
              </w:rPr>
            </w:r>
            <w:r w:rsidR="005D7947">
              <w:rPr>
                <w:noProof/>
                <w:webHidden/>
              </w:rPr>
              <w:fldChar w:fldCharType="separate"/>
            </w:r>
            <w:r w:rsidR="000A1639">
              <w:rPr>
                <w:noProof/>
                <w:webHidden/>
              </w:rPr>
              <w:t>99</w:t>
            </w:r>
            <w:r w:rsidR="005D7947">
              <w:rPr>
                <w:noProof/>
                <w:webHidden/>
              </w:rPr>
              <w:fldChar w:fldCharType="end"/>
            </w:r>
          </w:hyperlink>
        </w:p>
        <w:p w14:paraId="0ED14D50" w14:textId="548CD2BE" w:rsidR="005D7947" w:rsidRDefault="00000000">
          <w:pPr>
            <w:pStyle w:val="TOC2"/>
            <w:rPr>
              <w:rFonts w:eastAsiaTheme="minorEastAsia"/>
              <w:noProof/>
              <w:kern w:val="2"/>
              <w:sz w:val="24"/>
              <w:szCs w:val="24"/>
              <w:lang w:val="en-DE" w:eastAsia="en-DE"/>
              <w14:ligatures w14:val="standardContextual"/>
            </w:rPr>
          </w:pPr>
          <w:hyperlink w:anchor="_Toc213421538" w:history="1">
            <w:r w:rsidR="005D7947" w:rsidRPr="00766F81">
              <w:rPr>
                <w:rStyle w:val="Hyperlink"/>
                <w:noProof/>
                <w:lang w:val="en-US"/>
              </w:rPr>
              <w:t>3.13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Test support</w:t>
            </w:r>
            <w:r w:rsidR="005D7947">
              <w:rPr>
                <w:noProof/>
                <w:webHidden/>
              </w:rPr>
              <w:tab/>
            </w:r>
            <w:r w:rsidR="005D7947">
              <w:rPr>
                <w:noProof/>
                <w:webHidden/>
              </w:rPr>
              <w:fldChar w:fldCharType="begin"/>
            </w:r>
            <w:r w:rsidR="005D7947">
              <w:rPr>
                <w:noProof/>
                <w:webHidden/>
              </w:rPr>
              <w:instrText xml:space="preserve"> PAGEREF _Toc213421538 \h </w:instrText>
            </w:r>
            <w:r w:rsidR="005D7947">
              <w:rPr>
                <w:noProof/>
                <w:webHidden/>
              </w:rPr>
            </w:r>
            <w:r w:rsidR="005D7947">
              <w:rPr>
                <w:noProof/>
                <w:webHidden/>
              </w:rPr>
              <w:fldChar w:fldCharType="separate"/>
            </w:r>
            <w:r w:rsidR="000A1639">
              <w:rPr>
                <w:noProof/>
                <w:webHidden/>
              </w:rPr>
              <w:t>106</w:t>
            </w:r>
            <w:r w:rsidR="005D7947">
              <w:rPr>
                <w:noProof/>
                <w:webHidden/>
              </w:rPr>
              <w:fldChar w:fldCharType="end"/>
            </w:r>
          </w:hyperlink>
        </w:p>
        <w:p w14:paraId="0E8FA44C" w14:textId="25C91B80" w:rsidR="005D7947" w:rsidRDefault="00000000">
          <w:pPr>
            <w:pStyle w:val="TOC1"/>
            <w:rPr>
              <w:rFonts w:eastAsiaTheme="minorEastAsia"/>
              <w:noProof/>
              <w:kern w:val="2"/>
              <w:sz w:val="24"/>
              <w:szCs w:val="24"/>
              <w:lang w:val="en-DE" w:eastAsia="en-DE"/>
              <w14:ligatures w14:val="standardContextual"/>
            </w:rPr>
          </w:pPr>
          <w:hyperlink w:anchor="_Toc213421539" w:history="1">
            <w:r w:rsidR="005D7947" w:rsidRPr="00766F81">
              <w:rPr>
                <w:rStyle w:val="Hyperlink"/>
                <w:noProof/>
                <w:lang w:val="en-US"/>
              </w:rPr>
              <w:t>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Architectural Decisions and Constraints</w:t>
            </w:r>
            <w:r w:rsidR="005D7947">
              <w:rPr>
                <w:noProof/>
                <w:webHidden/>
              </w:rPr>
              <w:tab/>
            </w:r>
            <w:r w:rsidR="005D7947">
              <w:rPr>
                <w:noProof/>
                <w:webHidden/>
              </w:rPr>
              <w:fldChar w:fldCharType="begin"/>
            </w:r>
            <w:r w:rsidR="005D7947">
              <w:rPr>
                <w:noProof/>
                <w:webHidden/>
              </w:rPr>
              <w:instrText xml:space="preserve"> PAGEREF _Toc213421539 \h </w:instrText>
            </w:r>
            <w:r w:rsidR="005D7947">
              <w:rPr>
                <w:noProof/>
                <w:webHidden/>
              </w:rPr>
            </w:r>
            <w:r w:rsidR="005D7947">
              <w:rPr>
                <w:noProof/>
                <w:webHidden/>
              </w:rPr>
              <w:fldChar w:fldCharType="separate"/>
            </w:r>
            <w:r w:rsidR="000A1639">
              <w:rPr>
                <w:noProof/>
                <w:webHidden/>
              </w:rPr>
              <w:t>109</w:t>
            </w:r>
            <w:r w:rsidR="005D7947">
              <w:rPr>
                <w:noProof/>
                <w:webHidden/>
              </w:rPr>
              <w:fldChar w:fldCharType="end"/>
            </w:r>
          </w:hyperlink>
        </w:p>
        <w:p w14:paraId="379EADDC" w14:textId="7A2796CF" w:rsidR="005D7947" w:rsidRDefault="00000000">
          <w:pPr>
            <w:pStyle w:val="TOC1"/>
            <w:rPr>
              <w:rFonts w:eastAsiaTheme="minorEastAsia"/>
              <w:noProof/>
              <w:kern w:val="2"/>
              <w:sz w:val="24"/>
              <w:szCs w:val="24"/>
              <w:lang w:val="en-DE" w:eastAsia="en-DE"/>
              <w14:ligatures w14:val="standardContextual"/>
            </w:rPr>
          </w:pPr>
          <w:hyperlink w:anchor="_Toc213421540" w:history="1">
            <w:r w:rsidR="005D7947" w:rsidRPr="00766F81">
              <w:rPr>
                <w:rStyle w:val="Hyperlink"/>
                <w:noProof/>
                <w:lang w:val="en-US"/>
              </w:rPr>
              <w:t>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Asset Administration Shells</w:t>
            </w:r>
            <w:r w:rsidR="005D7947">
              <w:rPr>
                <w:noProof/>
                <w:webHidden/>
              </w:rPr>
              <w:tab/>
            </w:r>
            <w:r w:rsidR="005D7947">
              <w:rPr>
                <w:noProof/>
                <w:webHidden/>
              </w:rPr>
              <w:fldChar w:fldCharType="begin"/>
            </w:r>
            <w:r w:rsidR="005D7947">
              <w:rPr>
                <w:noProof/>
                <w:webHidden/>
              </w:rPr>
              <w:instrText xml:space="preserve"> PAGEREF _Toc213421540 \h </w:instrText>
            </w:r>
            <w:r w:rsidR="005D7947">
              <w:rPr>
                <w:noProof/>
                <w:webHidden/>
              </w:rPr>
            </w:r>
            <w:r w:rsidR="005D7947">
              <w:rPr>
                <w:noProof/>
                <w:webHidden/>
              </w:rPr>
              <w:fldChar w:fldCharType="separate"/>
            </w:r>
            <w:r w:rsidR="000A1639">
              <w:rPr>
                <w:noProof/>
                <w:webHidden/>
              </w:rPr>
              <w:t>113</w:t>
            </w:r>
            <w:r w:rsidR="005D7947">
              <w:rPr>
                <w:noProof/>
                <w:webHidden/>
              </w:rPr>
              <w:fldChar w:fldCharType="end"/>
            </w:r>
          </w:hyperlink>
        </w:p>
        <w:p w14:paraId="5D8097E1" w14:textId="0D521346" w:rsidR="005D7947" w:rsidRDefault="00000000">
          <w:pPr>
            <w:pStyle w:val="TOC1"/>
            <w:rPr>
              <w:rFonts w:eastAsiaTheme="minorEastAsia"/>
              <w:noProof/>
              <w:kern w:val="2"/>
              <w:sz w:val="24"/>
              <w:szCs w:val="24"/>
              <w:lang w:val="en-DE" w:eastAsia="en-DE"/>
              <w14:ligatures w14:val="standardContextual"/>
            </w:rPr>
          </w:pPr>
          <w:hyperlink w:anchor="_Toc213421541" w:history="1">
            <w:r w:rsidR="005D7947" w:rsidRPr="00766F81">
              <w:rPr>
                <w:rStyle w:val="Hyperlink"/>
                <w:noProof/>
                <w:lang w:val="en-US"/>
              </w:rPr>
              <w:t>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Configuration</w:t>
            </w:r>
            <w:r w:rsidR="005D7947">
              <w:rPr>
                <w:noProof/>
                <w:webHidden/>
              </w:rPr>
              <w:tab/>
            </w:r>
            <w:r w:rsidR="005D7947">
              <w:rPr>
                <w:noProof/>
                <w:webHidden/>
              </w:rPr>
              <w:fldChar w:fldCharType="begin"/>
            </w:r>
            <w:r w:rsidR="005D7947">
              <w:rPr>
                <w:noProof/>
                <w:webHidden/>
              </w:rPr>
              <w:instrText xml:space="preserve"> PAGEREF _Toc213421541 \h </w:instrText>
            </w:r>
            <w:r w:rsidR="005D7947">
              <w:rPr>
                <w:noProof/>
                <w:webHidden/>
              </w:rPr>
            </w:r>
            <w:r w:rsidR="005D7947">
              <w:rPr>
                <w:noProof/>
                <w:webHidden/>
              </w:rPr>
              <w:fldChar w:fldCharType="separate"/>
            </w:r>
            <w:r w:rsidR="000A1639">
              <w:rPr>
                <w:noProof/>
                <w:webHidden/>
              </w:rPr>
              <w:t>117</w:t>
            </w:r>
            <w:r w:rsidR="005D7947">
              <w:rPr>
                <w:noProof/>
                <w:webHidden/>
              </w:rPr>
              <w:fldChar w:fldCharType="end"/>
            </w:r>
          </w:hyperlink>
        </w:p>
        <w:p w14:paraId="294F6D1A" w14:textId="1D119E04" w:rsidR="005D7947" w:rsidRDefault="00000000">
          <w:pPr>
            <w:pStyle w:val="TOC2"/>
            <w:rPr>
              <w:rFonts w:eastAsiaTheme="minorEastAsia"/>
              <w:noProof/>
              <w:kern w:val="2"/>
              <w:sz w:val="24"/>
              <w:szCs w:val="24"/>
              <w:lang w:val="en-DE" w:eastAsia="en-DE"/>
              <w14:ligatures w14:val="standardContextual"/>
            </w:rPr>
          </w:pPr>
          <w:hyperlink w:anchor="_Toc213421542" w:history="1">
            <w:r w:rsidR="005D7947" w:rsidRPr="00766F81">
              <w:rPr>
                <w:rStyle w:val="Hyperlink"/>
                <w:noProof/>
                <w:lang w:val="en-US"/>
              </w:rPr>
              <w:t>6.1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Modeling Patterns</w:t>
            </w:r>
            <w:r w:rsidR="005D7947">
              <w:rPr>
                <w:noProof/>
                <w:webHidden/>
              </w:rPr>
              <w:tab/>
            </w:r>
            <w:r w:rsidR="005D7947">
              <w:rPr>
                <w:noProof/>
                <w:webHidden/>
              </w:rPr>
              <w:fldChar w:fldCharType="begin"/>
            </w:r>
            <w:r w:rsidR="005D7947">
              <w:rPr>
                <w:noProof/>
                <w:webHidden/>
              </w:rPr>
              <w:instrText xml:space="preserve"> PAGEREF _Toc213421542 \h </w:instrText>
            </w:r>
            <w:r w:rsidR="005D7947">
              <w:rPr>
                <w:noProof/>
                <w:webHidden/>
              </w:rPr>
            </w:r>
            <w:r w:rsidR="005D7947">
              <w:rPr>
                <w:noProof/>
                <w:webHidden/>
              </w:rPr>
              <w:fldChar w:fldCharType="separate"/>
            </w:r>
            <w:r w:rsidR="000A1639">
              <w:rPr>
                <w:noProof/>
                <w:webHidden/>
              </w:rPr>
              <w:t>123</w:t>
            </w:r>
            <w:r w:rsidR="005D7947">
              <w:rPr>
                <w:noProof/>
                <w:webHidden/>
              </w:rPr>
              <w:fldChar w:fldCharType="end"/>
            </w:r>
          </w:hyperlink>
        </w:p>
        <w:p w14:paraId="67195A88" w14:textId="23994EA7" w:rsidR="005D7947" w:rsidRDefault="00000000">
          <w:pPr>
            <w:pStyle w:val="TOC2"/>
            <w:rPr>
              <w:rFonts w:eastAsiaTheme="minorEastAsia"/>
              <w:noProof/>
              <w:kern w:val="2"/>
              <w:sz w:val="24"/>
              <w:szCs w:val="24"/>
              <w:lang w:val="en-DE" w:eastAsia="en-DE"/>
              <w14:ligatures w14:val="standardContextual"/>
            </w:rPr>
          </w:pPr>
          <w:hyperlink w:anchor="_Toc213421543" w:history="1">
            <w:r w:rsidR="005D7947" w:rsidRPr="00766F81">
              <w:rPr>
                <w:rStyle w:val="Hyperlink"/>
                <w:noProof/>
                <w:lang w:val="en-US"/>
              </w:rPr>
              <w:t>6.2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Configuration Model Structure</w:t>
            </w:r>
            <w:r w:rsidR="005D7947">
              <w:rPr>
                <w:noProof/>
                <w:webHidden/>
              </w:rPr>
              <w:tab/>
            </w:r>
            <w:r w:rsidR="005D7947">
              <w:rPr>
                <w:noProof/>
                <w:webHidden/>
              </w:rPr>
              <w:fldChar w:fldCharType="begin"/>
            </w:r>
            <w:r w:rsidR="005D7947">
              <w:rPr>
                <w:noProof/>
                <w:webHidden/>
              </w:rPr>
              <w:instrText xml:space="preserve"> PAGEREF _Toc213421543 \h </w:instrText>
            </w:r>
            <w:r w:rsidR="005D7947">
              <w:rPr>
                <w:noProof/>
                <w:webHidden/>
              </w:rPr>
            </w:r>
            <w:r w:rsidR="005D7947">
              <w:rPr>
                <w:noProof/>
                <w:webHidden/>
              </w:rPr>
              <w:fldChar w:fldCharType="separate"/>
            </w:r>
            <w:r w:rsidR="000A1639">
              <w:rPr>
                <w:noProof/>
                <w:webHidden/>
              </w:rPr>
              <w:t>128</w:t>
            </w:r>
            <w:r w:rsidR="005D7947">
              <w:rPr>
                <w:noProof/>
                <w:webHidden/>
              </w:rPr>
              <w:fldChar w:fldCharType="end"/>
            </w:r>
          </w:hyperlink>
        </w:p>
        <w:p w14:paraId="52B2F650" w14:textId="6A8A113C" w:rsidR="005D7947" w:rsidRDefault="00000000">
          <w:pPr>
            <w:pStyle w:val="TOC2"/>
            <w:rPr>
              <w:rFonts w:eastAsiaTheme="minorEastAsia"/>
              <w:noProof/>
              <w:kern w:val="2"/>
              <w:sz w:val="24"/>
              <w:szCs w:val="24"/>
              <w:lang w:val="en-DE" w:eastAsia="en-DE"/>
              <w14:ligatures w14:val="standardContextual"/>
            </w:rPr>
          </w:pPr>
          <w:hyperlink w:anchor="_Toc213421544" w:history="1">
            <w:r w:rsidR="005D7947" w:rsidRPr="00766F81">
              <w:rPr>
                <w:rStyle w:val="Hyperlink"/>
                <w:noProof/>
                <w:lang w:val="en-US"/>
              </w:rPr>
              <w:t>6.3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Support for Standardized Connectors/Protocols</w:t>
            </w:r>
            <w:r w:rsidR="005D7947">
              <w:rPr>
                <w:noProof/>
                <w:webHidden/>
              </w:rPr>
              <w:tab/>
            </w:r>
            <w:r w:rsidR="005D7947">
              <w:rPr>
                <w:noProof/>
                <w:webHidden/>
              </w:rPr>
              <w:fldChar w:fldCharType="begin"/>
            </w:r>
            <w:r w:rsidR="005D7947">
              <w:rPr>
                <w:noProof/>
                <w:webHidden/>
              </w:rPr>
              <w:instrText xml:space="preserve"> PAGEREF _Toc213421544 \h </w:instrText>
            </w:r>
            <w:r w:rsidR="005D7947">
              <w:rPr>
                <w:noProof/>
                <w:webHidden/>
              </w:rPr>
            </w:r>
            <w:r w:rsidR="005D7947">
              <w:rPr>
                <w:noProof/>
                <w:webHidden/>
              </w:rPr>
              <w:fldChar w:fldCharType="separate"/>
            </w:r>
            <w:r w:rsidR="000A1639">
              <w:rPr>
                <w:noProof/>
                <w:webHidden/>
              </w:rPr>
              <w:t>129</w:t>
            </w:r>
            <w:r w:rsidR="005D7947">
              <w:rPr>
                <w:noProof/>
                <w:webHidden/>
              </w:rPr>
              <w:fldChar w:fldCharType="end"/>
            </w:r>
          </w:hyperlink>
        </w:p>
        <w:p w14:paraId="36A02BE9" w14:textId="75658233" w:rsidR="005D7947" w:rsidRDefault="00000000">
          <w:pPr>
            <w:pStyle w:val="TOC2"/>
            <w:rPr>
              <w:rFonts w:eastAsiaTheme="minorEastAsia"/>
              <w:noProof/>
              <w:kern w:val="2"/>
              <w:sz w:val="24"/>
              <w:szCs w:val="24"/>
              <w:lang w:val="en-DE" w:eastAsia="en-DE"/>
              <w14:ligatures w14:val="standardContextual"/>
            </w:rPr>
          </w:pPr>
          <w:hyperlink w:anchor="_Toc213421545" w:history="1">
            <w:r w:rsidR="005D7947" w:rsidRPr="00766F81">
              <w:rPr>
                <w:rStyle w:val="Hyperlink"/>
                <w:noProof/>
                <w:lang w:val="en-US"/>
              </w:rPr>
              <w:t>6.4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Selected Configuration Elements</w:t>
            </w:r>
            <w:r w:rsidR="005D7947">
              <w:rPr>
                <w:noProof/>
                <w:webHidden/>
              </w:rPr>
              <w:tab/>
            </w:r>
            <w:r w:rsidR="005D7947">
              <w:rPr>
                <w:noProof/>
                <w:webHidden/>
              </w:rPr>
              <w:fldChar w:fldCharType="begin"/>
            </w:r>
            <w:r w:rsidR="005D7947">
              <w:rPr>
                <w:noProof/>
                <w:webHidden/>
              </w:rPr>
              <w:instrText xml:space="preserve"> PAGEREF _Toc213421545 \h </w:instrText>
            </w:r>
            <w:r w:rsidR="005D7947">
              <w:rPr>
                <w:noProof/>
                <w:webHidden/>
              </w:rPr>
            </w:r>
            <w:r w:rsidR="005D7947">
              <w:rPr>
                <w:noProof/>
                <w:webHidden/>
              </w:rPr>
              <w:fldChar w:fldCharType="separate"/>
            </w:r>
            <w:r w:rsidR="000A1639">
              <w:rPr>
                <w:noProof/>
                <w:webHidden/>
              </w:rPr>
              <w:t>130</w:t>
            </w:r>
            <w:r w:rsidR="005D7947">
              <w:rPr>
                <w:noProof/>
                <w:webHidden/>
              </w:rPr>
              <w:fldChar w:fldCharType="end"/>
            </w:r>
          </w:hyperlink>
        </w:p>
        <w:p w14:paraId="39C1631C" w14:textId="1E6E1518" w:rsidR="005D7947" w:rsidRDefault="00000000">
          <w:pPr>
            <w:pStyle w:val="TOC2"/>
            <w:rPr>
              <w:rFonts w:eastAsiaTheme="minorEastAsia"/>
              <w:noProof/>
              <w:kern w:val="2"/>
              <w:sz w:val="24"/>
              <w:szCs w:val="24"/>
              <w:lang w:val="en-DE" w:eastAsia="en-DE"/>
              <w14:ligatures w14:val="standardContextual"/>
            </w:rPr>
          </w:pPr>
          <w:hyperlink w:anchor="_Toc213421546" w:history="1">
            <w:r w:rsidR="005D7947" w:rsidRPr="00766F81">
              <w:rPr>
                <w:rStyle w:val="Hyperlink"/>
                <w:noProof/>
                <w:lang w:val="en-US"/>
              </w:rPr>
              <w:t>6.5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Platform Instantiation Process</w:t>
            </w:r>
            <w:r w:rsidR="005D7947">
              <w:rPr>
                <w:noProof/>
                <w:webHidden/>
              </w:rPr>
              <w:tab/>
            </w:r>
            <w:r w:rsidR="005D7947">
              <w:rPr>
                <w:noProof/>
                <w:webHidden/>
              </w:rPr>
              <w:fldChar w:fldCharType="begin"/>
            </w:r>
            <w:r w:rsidR="005D7947">
              <w:rPr>
                <w:noProof/>
                <w:webHidden/>
              </w:rPr>
              <w:instrText xml:space="preserve"> PAGEREF _Toc213421546 \h </w:instrText>
            </w:r>
            <w:r w:rsidR="005D7947">
              <w:rPr>
                <w:noProof/>
                <w:webHidden/>
              </w:rPr>
            </w:r>
            <w:r w:rsidR="005D7947">
              <w:rPr>
                <w:noProof/>
                <w:webHidden/>
              </w:rPr>
              <w:fldChar w:fldCharType="separate"/>
            </w:r>
            <w:r w:rsidR="000A1639">
              <w:rPr>
                <w:noProof/>
                <w:webHidden/>
              </w:rPr>
              <w:t>130</w:t>
            </w:r>
            <w:r w:rsidR="005D7947">
              <w:rPr>
                <w:noProof/>
                <w:webHidden/>
              </w:rPr>
              <w:fldChar w:fldCharType="end"/>
            </w:r>
          </w:hyperlink>
        </w:p>
        <w:p w14:paraId="4B03FE5D" w14:textId="311A7E9F" w:rsidR="005D7947" w:rsidRDefault="00000000">
          <w:pPr>
            <w:pStyle w:val="TOC2"/>
            <w:rPr>
              <w:rFonts w:eastAsiaTheme="minorEastAsia"/>
              <w:noProof/>
              <w:kern w:val="2"/>
              <w:sz w:val="24"/>
              <w:szCs w:val="24"/>
              <w:lang w:val="en-DE" w:eastAsia="en-DE"/>
              <w14:ligatures w14:val="standardContextual"/>
            </w:rPr>
          </w:pPr>
          <w:hyperlink w:anchor="_Toc213421547" w:history="1">
            <w:r w:rsidR="005D7947" w:rsidRPr="00766F81">
              <w:rPr>
                <w:rStyle w:val="Hyperlink"/>
                <w:noProof/>
                <w:lang w:val="en-US"/>
              </w:rPr>
              <w:t>6.6</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Container Instantiation</w:t>
            </w:r>
            <w:r w:rsidR="005D7947">
              <w:rPr>
                <w:noProof/>
                <w:webHidden/>
              </w:rPr>
              <w:tab/>
            </w:r>
            <w:r w:rsidR="005D7947">
              <w:rPr>
                <w:noProof/>
                <w:webHidden/>
              </w:rPr>
              <w:fldChar w:fldCharType="begin"/>
            </w:r>
            <w:r w:rsidR="005D7947">
              <w:rPr>
                <w:noProof/>
                <w:webHidden/>
              </w:rPr>
              <w:instrText xml:space="preserve"> PAGEREF _Toc213421547 \h </w:instrText>
            </w:r>
            <w:r w:rsidR="005D7947">
              <w:rPr>
                <w:noProof/>
                <w:webHidden/>
              </w:rPr>
            </w:r>
            <w:r w:rsidR="005D7947">
              <w:rPr>
                <w:noProof/>
                <w:webHidden/>
              </w:rPr>
              <w:fldChar w:fldCharType="separate"/>
            </w:r>
            <w:r w:rsidR="000A1639">
              <w:rPr>
                <w:noProof/>
                <w:webHidden/>
              </w:rPr>
              <w:t>133</w:t>
            </w:r>
            <w:r w:rsidR="005D7947">
              <w:rPr>
                <w:noProof/>
                <w:webHidden/>
              </w:rPr>
              <w:fldChar w:fldCharType="end"/>
            </w:r>
          </w:hyperlink>
        </w:p>
        <w:p w14:paraId="734223C7" w14:textId="051ABBFC" w:rsidR="005D7947" w:rsidRDefault="00000000">
          <w:pPr>
            <w:pStyle w:val="TOC2"/>
            <w:rPr>
              <w:rFonts w:eastAsiaTheme="minorEastAsia"/>
              <w:noProof/>
              <w:kern w:val="2"/>
              <w:sz w:val="24"/>
              <w:szCs w:val="24"/>
              <w:lang w:val="en-DE" w:eastAsia="en-DE"/>
              <w14:ligatures w14:val="standardContextual"/>
            </w:rPr>
          </w:pPr>
          <w:hyperlink w:anchor="_Toc213421548" w:history="1">
            <w:r w:rsidR="005D7947" w:rsidRPr="00766F81">
              <w:rPr>
                <w:rStyle w:val="Hyperlink"/>
                <w:noProof/>
                <w:lang w:val="en-US"/>
              </w:rPr>
              <w:t>6.7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Example Applications</w:t>
            </w:r>
            <w:r w:rsidR="005D7947">
              <w:rPr>
                <w:noProof/>
                <w:webHidden/>
              </w:rPr>
              <w:tab/>
            </w:r>
            <w:r w:rsidR="005D7947">
              <w:rPr>
                <w:noProof/>
                <w:webHidden/>
              </w:rPr>
              <w:fldChar w:fldCharType="begin"/>
            </w:r>
            <w:r w:rsidR="005D7947">
              <w:rPr>
                <w:noProof/>
                <w:webHidden/>
              </w:rPr>
              <w:instrText xml:space="preserve"> PAGEREF _Toc213421548 \h </w:instrText>
            </w:r>
            <w:r w:rsidR="005D7947">
              <w:rPr>
                <w:noProof/>
                <w:webHidden/>
              </w:rPr>
            </w:r>
            <w:r w:rsidR="005D7947">
              <w:rPr>
                <w:noProof/>
                <w:webHidden/>
              </w:rPr>
              <w:fldChar w:fldCharType="separate"/>
            </w:r>
            <w:r w:rsidR="000A1639">
              <w:rPr>
                <w:noProof/>
                <w:webHidden/>
              </w:rPr>
              <w:t>137</w:t>
            </w:r>
            <w:r w:rsidR="005D7947">
              <w:rPr>
                <w:noProof/>
                <w:webHidden/>
              </w:rPr>
              <w:fldChar w:fldCharType="end"/>
            </w:r>
          </w:hyperlink>
        </w:p>
        <w:p w14:paraId="4B637C02" w14:textId="3E9154E9" w:rsidR="005D7947" w:rsidRDefault="00000000">
          <w:pPr>
            <w:pStyle w:val="TOC2"/>
            <w:rPr>
              <w:rFonts w:eastAsiaTheme="minorEastAsia"/>
              <w:noProof/>
              <w:kern w:val="2"/>
              <w:sz w:val="24"/>
              <w:szCs w:val="24"/>
              <w:lang w:val="en-DE" w:eastAsia="en-DE"/>
              <w14:ligatures w14:val="standardContextual"/>
            </w:rPr>
          </w:pPr>
          <w:hyperlink w:anchor="_Toc213421549" w:history="1">
            <w:r w:rsidR="005D7947" w:rsidRPr="00766F81">
              <w:rPr>
                <w:rStyle w:val="Hyperlink"/>
                <w:noProof/>
                <w:lang w:val="en-US"/>
              </w:rPr>
              <w:t>6.8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Creating an Application</w:t>
            </w:r>
            <w:r w:rsidR="005D7947">
              <w:rPr>
                <w:noProof/>
                <w:webHidden/>
              </w:rPr>
              <w:tab/>
            </w:r>
            <w:r w:rsidR="005D7947">
              <w:rPr>
                <w:noProof/>
                <w:webHidden/>
              </w:rPr>
              <w:fldChar w:fldCharType="begin"/>
            </w:r>
            <w:r w:rsidR="005D7947">
              <w:rPr>
                <w:noProof/>
                <w:webHidden/>
              </w:rPr>
              <w:instrText xml:space="preserve"> PAGEREF _Toc213421549 \h </w:instrText>
            </w:r>
            <w:r w:rsidR="005D7947">
              <w:rPr>
                <w:noProof/>
                <w:webHidden/>
              </w:rPr>
            </w:r>
            <w:r w:rsidR="005D7947">
              <w:rPr>
                <w:noProof/>
                <w:webHidden/>
              </w:rPr>
              <w:fldChar w:fldCharType="separate"/>
            </w:r>
            <w:r w:rsidR="000A1639">
              <w:rPr>
                <w:noProof/>
                <w:webHidden/>
              </w:rPr>
              <w:t>140</w:t>
            </w:r>
            <w:r w:rsidR="005D7947">
              <w:rPr>
                <w:noProof/>
                <w:webHidden/>
              </w:rPr>
              <w:fldChar w:fldCharType="end"/>
            </w:r>
          </w:hyperlink>
        </w:p>
        <w:p w14:paraId="4299362A" w14:textId="2937D427" w:rsidR="005D7947" w:rsidRDefault="00000000">
          <w:pPr>
            <w:pStyle w:val="TOC2"/>
            <w:rPr>
              <w:rFonts w:eastAsiaTheme="minorEastAsia"/>
              <w:noProof/>
              <w:kern w:val="2"/>
              <w:sz w:val="24"/>
              <w:szCs w:val="24"/>
              <w:lang w:val="en-DE" w:eastAsia="en-DE"/>
              <w14:ligatures w14:val="standardContextual"/>
            </w:rPr>
          </w:pPr>
          <w:hyperlink w:anchor="_Toc213421550" w:history="1">
            <w:r w:rsidR="005D7947" w:rsidRPr="00766F81">
              <w:rPr>
                <w:rStyle w:val="Hyperlink"/>
                <w:noProof/>
                <w:lang w:val="en-US"/>
              </w:rPr>
              <w:t>6.9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Project Structures</w:t>
            </w:r>
            <w:r w:rsidR="005D7947">
              <w:rPr>
                <w:noProof/>
                <w:webHidden/>
              </w:rPr>
              <w:tab/>
            </w:r>
            <w:r w:rsidR="005D7947">
              <w:rPr>
                <w:noProof/>
                <w:webHidden/>
              </w:rPr>
              <w:fldChar w:fldCharType="begin"/>
            </w:r>
            <w:r w:rsidR="005D7947">
              <w:rPr>
                <w:noProof/>
                <w:webHidden/>
              </w:rPr>
              <w:instrText xml:space="preserve"> PAGEREF _Toc213421550 \h </w:instrText>
            </w:r>
            <w:r w:rsidR="005D7947">
              <w:rPr>
                <w:noProof/>
                <w:webHidden/>
              </w:rPr>
            </w:r>
            <w:r w:rsidR="005D7947">
              <w:rPr>
                <w:noProof/>
                <w:webHidden/>
              </w:rPr>
              <w:fldChar w:fldCharType="separate"/>
            </w:r>
            <w:r w:rsidR="000A1639">
              <w:rPr>
                <w:noProof/>
                <w:webHidden/>
              </w:rPr>
              <w:t>142</w:t>
            </w:r>
            <w:r w:rsidR="005D7947">
              <w:rPr>
                <w:noProof/>
                <w:webHidden/>
              </w:rPr>
              <w:fldChar w:fldCharType="end"/>
            </w:r>
          </w:hyperlink>
        </w:p>
        <w:p w14:paraId="0ABFB025" w14:textId="74BD5D81" w:rsidR="005D7947" w:rsidRDefault="00000000">
          <w:pPr>
            <w:pStyle w:val="TOC2"/>
            <w:rPr>
              <w:rFonts w:eastAsiaTheme="minorEastAsia"/>
              <w:noProof/>
              <w:kern w:val="2"/>
              <w:sz w:val="24"/>
              <w:szCs w:val="24"/>
              <w:lang w:val="en-DE" w:eastAsia="en-DE"/>
              <w14:ligatures w14:val="standardContextual"/>
            </w:rPr>
          </w:pPr>
          <w:hyperlink w:anchor="_Toc213421551" w:history="1">
            <w:r w:rsidR="005D7947" w:rsidRPr="00766F81">
              <w:rPr>
                <w:rStyle w:val="Hyperlink"/>
                <w:noProof/>
                <w:lang w:val="en-US"/>
              </w:rPr>
              <w:t>6.10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Default Build Sequences</w:t>
            </w:r>
            <w:r w:rsidR="005D7947">
              <w:rPr>
                <w:noProof/>
                <w:webHidden/>
              </w:rPr>
              <w:tab/>
            </w:r>
            <w:r w:rsidR="005D7947">
              <w:rPr>
                <w:noProof/>
                <w:webHidden/>
              </w:rPr>
              <w:fldChar w:fldCharType="begin"/>
            </w:r>
            <w:r w:rsidR="005D7947">
              <w:rPr>
                <w:noProof/>
                <w:webHidden/>
              </w:rPr>
              <w:instrText xml:space="preserve"> PAGEREF _Toc213421551 \h </w:instrText>
            </w:r>
            <w:r w:rsidR="005D7947">
              <w:rPr>
                <w:noProof/>
                <w:webHidden/>
              </w:rPr>
            </w:r>
            <w:r w:rsidR="005D7947">
              <w:rPr>
                <w:noProof/>
                <w:webHidden/>
              </w:rPr>
              <w:fldChar w:fldCharType="separate"/>
            </w:r>
            <w:r w:rsidR="000A1639">
              <w:rPr>
                <w:noProof/>
                <w:webHidden/>
              </w:rPr>
              <w:t>146</w:t>
            </w:r>
            <w:r w:rsidR="005D7947">
              <w:rPr>
                <w:noProof/>
                <w:webHidden/>
              </w:rPr>
              <w:fldChar w:fldCharType="end"/>
            </w:r>
          </w:hyperlink>
        </w:p>
        <w:p w14:paraId="76D52878" w14:textId="18D225CF" w:rsidR="005D7947" w:rsidRDefault="00000000">
          <w:pPr>
            <w:pStyle w:val="TOC2"/>
            <w:rPr>
              <w:rFonts w:eastAsiaTheme="minorEastAsia"/>
              <w:noProof/>
              <w:kern w:val="2"/>
              <w:sz w:val="24"/>
              <w:szCs w:val="24"/>
              <w:lang w:val="en-DE" w:eastAsia="en-DE"/>
              <w14:ligatures w14:val="standardContextual"/>
            </w:rPr>
          </w:pPr>
          <w:hyperlink w:anchor="_Toc213421552" w:history="1">
            <w:r w:rsidR="005D7947" w:rsidRPr="00766F81">
              <w:rPr>
                <w:rStyle w:val="Hyperlink"/>
                <w:noProof/>
                <w:lang w:val="en-US"/>
              </w:rPr>
              <w:t>6.11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Service Realization Rules and Considerations</w:t>
            </w:r>
            <w:r w:rsidR="005D7947">
              <w:rPr>
                <w:noProof/>
                <w:webHidden/>
              </w:rPr>
              <w:tab/>
            </w:r>
            <w:r w:rsidR="005D7947">
              <w:rPr>
                <w:noProof/>
                <w:webHidden/>
              </w:rPr>
              <w:fldChar w:fldCharType="begin"/>
            </w:r>
            <w:r w:rsidR="005D7947">
              <w:rPr>
                <w:noProof/>
                <w:webHidden/>
              </w:rPr>
              <w:instrText xml:space="preserve"> PAGEREF _Toc213421552 \h </w:instrText>
            </w:r>
            <w:r w:rsidR="005D7947">
              <w:rPr>
                <w:noProof/>
                <w:webHidden/>
              </w:rPr>
            </w:r>
            <w:r w:rsidR="005D7947">
              <w:rPr>
                <w:noProof/>
                <w:webHidden/>
              </w:rPr>
              <w:fldChar w:fldCharType="separate"/>
            </w:r>
            <w:r w:rsidR="000A1639">
              <w:rPr>
                <w:noProof/>
                <w:webHidden/>
              </w:rPr>
              <w:t>147</w:t>
            </w:r>
            <w:r w:rsidR="005D7947">
              <w:rPr>
                <w:noProof/>
                <w:webHidden/>
              </w:rPr>
              <w:fldChar w:fldCharType="end"/>
            </w:r>
          </w:hyperlink>
        </w:p>
        <w:p w14:paraId="6A7E8A2A" w14:textId="36776EB3" w:rsidR="005D7947" w:rsidRDefault="00000000">
          <w:pPr>
            <w:pStyle w:val="TOC1"/>
            <w:rPr>
              <w:rFonts w:eastAsiaTheme="minorEastAsia"/>
              <w:noProof/>
              <w:kern w:val="2"/>
              <w:sz w:val="24"/>
              <w:szCs w:val="24"/>
              <w:lang w:val="en-DE" w:eastAsia="en-DE"/>
              <w14:ligatures w14:val="standardContextual"/>
            </w:rPr>
          </w:pPr>
          <w:hyperlink w:anchor="_Toc213421553" w:history="1">
            <w:r w:rsidR="005D7947" w:rsidRPr="00766F81">
              <w:rPr>
                <w:rStyle w:val="Hyperlink"/>
                <w:noProof/>
                <w:lang w:val="en-US"/>
              </w:rPr>
              <w:t>7</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Implementation</w:t>
            </w:r>
            <w:r w:rsidR="005D7947">
              <w:rPr>
                <w:noProof/>
                <w:webHidden/>
              </w:rPr>
              <w:tab/>
            </w:r>
            <w:r w:rsidR="005D7947">
              <w:rPr>
                <w:noProof/>
                <w:webHidden/>
              </w:rPr>
              <w:fldChar w:fldCharType="begin"/>
            </w:r>
            <w:r w:rsidR="005D7947">
              <w:rPr>
                <w:noProof/>
                <w:webHidden/>
              </w:rPr>
              <w:instrText xml:space="preserve"> PAGEREF _Toc213421553 \h </w:instrText>
            </w:r>
            <w:r w:rsidR="005D7947">
              <w:rPr>
                <w:noProof/>
                <w:webHidden/>
              </w:rPr>
            </w:r>
            <w:r w:rsidR="005D7947">
              <w:rPr>
                <w:noProof/>
                <w:webHidden/>
              </w:rPr>
              <w:fldChar w:fldCharType="separate"/>
            </w:r>
            <w:r w:rsidR="000A1639">
              <w:rPr>
                <w:noProof/>
                <w:webHidden/>
              </w:rPr>
              <w:t>151</w:t>
            </w:r>
            <w:r w:rsidR="005D7947">
              <w:rPr>
                <w:noProof/>
                <w:webHidden/>
              </w:rPr>
              <w:fldChar w:fldCharType="end"/>
            </w:r>
          </w:hyperlink>
        </w:p>
        <w:p w14:paraId="13874FCB" w14:textId="5C57A49F" w:rsidR="005D7947" w:rsidRDefault="00000000">
          <w:pPr>
            <w:pStyle w:val="TOC2"/>
            <w:rPr>
              <w:rFonts w:eastAsiaTheme="minorEastAsia"/>
              <w:noProof/>
              <w:kern w:val="2"/>
              <w:sz w:val="24"/>
              <w:szCs w:val="24"/>
              <w:lang w:val="en-DE" w:eastAsia="en-DE"/>
              <w14:ligatures w14:val="standardContextual"/>
            </w:rPr>
          </w:pPr>
          <w:hyperlink w:anchor="_Toc213421554" w:history="1">
            <w:r w:rsidR="005D7947" w:rsidRPr="00766F81">
              <w:rPr>
                <w:rStyle w:val="Hyperlink"/>
                <w:noProof/>
                <w:lang w:val="en-US"/>
              </w:rPr>
              <w:t>7.1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Implementation Decisions</w:t>
            </w:r>
            <w:r w:rsidR="005D7947">
              <w:rPr>
                <w:noProof/>
                <w:webHidden/>
              </w:rPr>
              <w:tab/>
            </w:r>
            <w:r w:rsidR="005D7947">
              <w:rPr>
                <w:noProof/>
                <w:webHidden/>
              </w:rPr>
              <w:fldChar w:fldCharType="begin"/>
            </w:r>
            <w:r w:rsidR="005D7947">
              <w:rPr>
                <w:noProof/>
                <w:webHidden/>
              </w:rPr>
              <w:instrText xml:space="preserve"> PAGEREF _Toc213421554 \h </w:instrText>
            </w:r>
            <w:r w:rsidR="005D7947">
              <w:rPr>
                <w:noProof/>
                <w:webHidden/>
              </w:rPr>
            </w:r>
            <w:r w:rsidR="005D7947">
              <w:rPr>
                <w:noProof/>
                <w:webHidden/>
              </w:rPr>
              <w:fldChar w:fldCharType="separate"/>
            </w:r>
            <w:r w:rsidR="000A1639">
              <w:rPr>
                <w:noProof/>
                <w:webHidden/>
              </w:rPr>
              <w:t>151</w:t>
            </w:r>
            <w:r w:rsidR="005D7947">
              <w:rPr>
                <w:noProof/>
                <w:webHidden/>
              </w:rPr>
              <w:fldChar w:fldCharType="end"/>
            </w:r>
          </w:hyperlink>
        </w:p>
        <w:p w14:paraId="490CCCC0" w14:textId="7EF0AA19" w:rsidR="005D7947" w:rsidRDefault="00000000">
          <w:pPr>
            <w:pStyle w:val="TOC2"/>
            <w:rPr>
              <w:rFonts w:eastAsiaTheme="minorEastAsia"/>
              <w:noProof/>
              <w:kern w:val="2"/>
              <w:sz w:val="24"/>
              <w:szCs w:val="24"/>
              <w:lang w:val="en-DE" w:eastAsia="en-DE"/>
              <w14:ligatures w14:val="standardContextual"/>
            </w:rPr>
          </w:pPr>
          <w:hyperlink w:anchor="_Toc213421555" w:history="1">
            <w:r w:rsidR="005D7947" w:rsidRPr="00766F81">
              <w:rPr>
                <w:rStyle w:val="Hyperlink"/>
                <w:noProof/>
                <w:lang w:val="en-US"/>
              </w:rPr>
              <w:t>7.2</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Obtaining the Platform</w:t>
            </w:r>
            <w:r w:rsidR="005D7947">
              <w:rPr>
                <w:noProof/>
                <w:webHidden/>
              </w:rPr>
              <w:tab/>
            </w:r>
            <w:r w:rsidR="005D7947">
              <w:rPr>
                <w:noProof/>
                <w:webHidden/>
              </w:rPr>
              <w:fldChar w:fldCharType="begin"/>
            </w:r>
            <w:r w:rsidR="005D7947">
              <w:rPr>
                <w:noProof/>
                <w:webHidden/>
              </w:rPr>
              <w:instrText xml:space="preserve"> PAGEREF _Toc213421555 \h </w:instrText>
            </w:r>
            <w:r w:rsidR="005D7947">
              <w:rPr>
                <w:noProof/>
                <w:webHidden/>
              </w:rPr>
            </w:r>
            <w:r w:rsidR="005D7947">
              <w:rPr>
                <w:noProof/>
                <w:webHidden/>
              </w:rPr>
              <w:fldChar w:fldCharType="separate"/>
            </w:r>
            <w:r w:rsidR="000A1639">
              <w:rPr>
                <w:noProof/>
                <w:webHidden/>
              </w:rPr>
              <w:t>154</w:t>
            </w:r>
            <w:r w:rsidR="005D7947">
              <w:rPr>
                <w:noProof/>
                <w:webHidden/>
              </w:rPr>
              <w:fldChar w:fldCharType="end"/>
            </w:r>
          </w:hyperlink>
        </w:p>
        <w:p w14:paraId="0B17CFD3" w14:textId="1B40BC5F" w:rsidR="005D7947" w:rsidRDefault="00000000">
          <w:pPr>
            <w:pStyle w:val="TOC2"/>
            <w:rPr>
              <w:rFonts w:eastAsiaTheme="minorEastAsia"/>
              <w:noProof/>
              <w:kern w:val="2"/>
              <w:sz w:val="24"/>
              <w:szCs w:val="24"/>
              <w:lang w:val="en-DE" w:eastAsia="en-DE"/>
              <w14:ligatures w14:val="standardContextual"/>
            </w:rPr>
          </w:pPr>
          <w:hyperlink w:anchor="_Toc213421556" w:history="1">
            <w:r w:rsidR="005D7947" w:rsidRPr="00766F81">
              <w:rPr>
                <w:rStyle w:val="Hyperlink"/>
                <w:noProof/>
                <w:lang w:val="en-US"/>
              </w:rPr>
              <w:t>7.3</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Compiling the Platform</w:t>
            </w:r>
            <w:r w:rsidR="005D7947">
              <w:rPr>
                <w:noProof/>
                <w:webHidden/>
              </w:rPr>
              <w:tab/>
            </w:r>
            <w:r w:rsidR="005D7947">
              <w:rPr>
                <w:noProof/>
                <w:webHidden/>
              </w:rPr>
              <w:fldChar w:fldCharType="begin"/>
            </w:r>
            <w:r w:rsidR="005D7947">
              <w:rPr>
                <w:noProof/>
                <w:webHidden/>
              </w:rPr>
              <w:instrText xml:space="preserve"> PAGEREF _Toc213421556 \h </w:instrText>
            </w:r>
            <w:r w:rsidR="005D7947">
              <w:rPr>
                <w:noProof/>
                <w:webHidden/>
              </w:rPr>
            </w:r>
            <w:r w:rsidR="005D7947">
              <w:rPr>
                <w:noProof/>
                <w:webHidden/>
              </w:rPr>
              <w:fldChar w:fldCharType="separate"/>
            </w:r>
            <w:r w:rsidR="000A1639">
              <w:rPr>
                <w:noProof/>
                <w:webHidden/>
              </w:rPr>
              <w:t>154</w:t>
            </w:r>
            <w:r w:rsidR="005D7947">
              <w:rPr>
                <w:noProof/>
                <w:webHidden/>
              </w:rPr>
              <w:fldChar w:fldCharType="end"/>
            </w:r>
          </w:hyperlink>
        </w:p>
        <w:p w14:paraId="2B8C7E9C" w14:textId="6768B257" w:rsidR="005D7947" w:rsidRDefault="00000000">
          <w:pPr>
            <w:pStyle w:val="TOC2"/>
            <w:rPr>
              <w:rFonts w:eastAsiaTheme="minorEastAsia"/>
              <w:noProof/>
              <w:kern w:val="2"/>
              <w:sz w:val="24"/>
              <w:szCs w:val="24"/>
              <w:lang w:val="en-DE" w:eastAsia="en-DE"/>
              <w14:ligatures w14:val="standardContextual"/>
            </w:rPr>
          </w:pPr>
          <w:hyperlink w:anchor="_Toc213421557" w:history="1">
            <w:r w:rsidR="005D7947" w:rsidRPr="00766F81">
              <w:rPr>
                <w:rStyle w:val="Hyperlink"/>
                <w:noProof/>
                <w:lang w:val="en-US"/>
              </w:rPr>
              <w:t>7.4</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Installing and Using the Platform</w:t>
            </w:r>
            <w:r w:rsidR="005D7947">
              <w:rPr>
                <w:noProof/>
                <w:webHidden/>
              </w:rPr>
              <w:tab/>
            </w:r>
            <w:r w:rsidR="005D7947">
              <w:rPr>
                <w:noProof/>
                <w:webHidden/>
              </w:rPr>
              <w:fldChar w:fldCharType="begin"/>
            </w:r>
            <w:r w:rsidR="005D7947">
              <w:rPr>
                <w:noProof/>
                <w:webHidden/>
              </w:rPr>
              <w:instrText xml:space="preserve"> PAGEREF _Toc213421557 \h </w:instrText>
            </w:r>
            <w:r w:rsidR="005D7947">
              <w:rPr>
                <w:noProof/>
                <w:webHidden/>
              </w:rPr>
            </w:r>
            <w:r w:rsidR="005D7947">
              <w:rPr>
                <w:noProof/>
                <w:webHidden/>
              </w:rPr>
              <w:fldChar w:fldCharType="separate"/>
            </w:r>
            <w:r w:rsidR="000A1639">
              <w:rPr>
                <w:noProof/>
                <w:webHidden/>
              </w:rPr>
              <w:t>158</w:t>
            </w:r>
            <w:r w:rsidR="005D7947">
              <w:rPr>
                <w:noProof/>
                <w:webHidden/>
              </w:rPr>
              <w:fldChar w:fldCharType="end"/>
            </w:r>
          </w:hyperlink>
        </w:p>
        <w:p w14:paraId="47E1FFE9" w14:textId="18534361" w:rsidR="005D7947" w:rsidRDefault="00000000">
          <w:pPr>
            <w:pStyle w:val="TOC2"/>
            <w:rPr>
              <w:rFonts w:eastAsiaTheme="minorEastAsia"/>
              <w:noProof/>
              <w:kern w:val="2"/>
              <w:sz w:val="24"/>
              <w:szCs w:val="24"/>
              <w:lang w:val="en-DE" w:eastAsia="en-DE"/>
              <w14:ligatures w14:val="standardContextual"/>
            </w:rPr>
          </w:pPr>
          <w:hyperlink w:anchor="_Toc213421558" w:history="1">
            <w:r w:rsidR="005D7947" w:rsidRPr="00766F81">
              <w:rPr>
                <w:rStyle w:val="Hyperlink"/>
                <w:noProof/>
                <w:lang w:val="en-US"/>
              </w:rPr>
              <w:t>7.5</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Environment for Testing and Evaluating the Platform/Applications</w:t>
            </w:r>
            <w:r w:rsidR="005D7947">
              <w:rPr>
                <w:noProof/>
                <w:webHidden/>
              </w:rPr>
              <w:tab/>
            </w:r>
            <w:r w:rsidR="005D7947">
              <w:rPr>
                <w:noProof/>
                <w:webHidden/>
              </w:rPr>
              <w:fldChar w:fldCharType="begin"/>
            </w:r>
            <w:r w:rsidR="005D7947">
              <w:rPr>
                <w:noProof/>
                <w:webHidden/>
              </w:rPr>
              <w:instrText xml:space="preserve"> PAGEREF _Toc213421558 \h </w:instrText>
            </w:r>
            <w:r w:rsidR="005D7947">
              <w:rPr>
                <w:noProof/>
                <w:webHidden/>
              </w:rPr>
            </w:r>
            <w:r w:rsidR="005D7947">
              <w:rPr>
                <w:noProof/>
                <w:webHidden/>
              </w:rPr>
              <w:fldChar w:fldCharType="separate"/>
            </w:r>
            <w:r w:rsidR="000A1639">
              <w:rPr>
                <w:noProof/>
                <w:webHidden/>
              </w:rPr>
              <w:t>159</w:t>
            </w:r>
            <w:r w:rsidR="005D7947">
              <w:rPr>
                <w:noProof/>
                <w:webHidden/>
              </w:rPr>
              <w:fldChar w:fldCharType="end"/>
            </w:r>
          </w:hyperlink>
        </w:p>
        <w:p w14:paraId="4423744C" w14:textId="0E9A9BD8" w:rsidR="005D7947" w:rsidRDefault="00000000">
          <w:pPr>
            <w:pStyle w:val="TOC1"/>
            <w:rPr>
              <w:rFonts w:eastAsiaTheme="minorEastAsia"/>
              <w:noProof/>
              <w:kern w:val="2"/>
              <w:sz w:val="24"/>
              <w:szCs w:val="24"/>
              <w:lang w:val="en-DE" w:eastAsia="en-DE"/>
              <w14:ligatures w14:val="standardContextual"/>
            </w:rPr>
          </w:pPr>
          <w:hyperlink w:anchor="_Toc213421559" w:history="1">
            <w:r w:rsidR="005D7947" w:rsidRPr="00766F81">
              <w:rPr>
                <w:rStyle w:val="Hyperlink"/>
                <w:noProof/>
                <w:lang w:val="en-US"/>
              </w:rPr>
              <w:t>8</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Summary &amp; Conclusions</w:t>
            </w:r>
            <w:r w:rsidR="005D7947">
              <w:rPr>
                <w:noProof/>
                <w:webHidden/>
              </w:rPr>
              <w:tab/>
            </w:r>
            <w:r w:rsidR="005D7947">
              <w:rPr>
                <w:noProof/>
                <w:webHidden/>
              </w:rPr>
              <w:fldChar w:fldCharType="begin"/>
            </w:r>
            <w:r w:rsidR="005D7947">
              <w:rPr>
                <w:noProof/>
                <w:webHidden/>
              </w:rPr>
              <w:instrText xml:space="preserve"> PAGEREF _Toc213421559 \h </w:instrText>
            </w:r>
            <w:r w:rsidR="005D7947">
              <w:rPr>
                <w:noProof/>
                <w:webHidden/>
              </w:rPr>
            </w:r>
            <w:r w:rsidR="005D7947">
              <w:rPr>
                <w:noProof/>
                <w:webHidden/>
              </w:rPr>
              <w:fldChar w:fldCharType="separate"/>
            </w:r>
            <w:r w:rsidR="000A1639">
              <w:rPr>
                <w:noProof/>
                <w:webHidden/>
              </w:rPr>
              <w:t>162</w:t>
            </w:r>
            <w:r w:rsidR="005D7947">
              <w:rPr>
                <w:noProof/>
                <w:webHidden/>
              </w:rPr>
              <w:fldChar w:fldCharType="end"/>
            </w:r>
          </w:hyperlink>
        </w:p>
        <w:p w14:paraId="1F315B9B" w14:textId="6D5EA4C5" w:rsidR="005D7947" w:rsidRDefault="00000000">
          <w:pPr>
            <w:pStyle w:val="TOC1"/>
            <w:rPr>
              <w:rFonts w:eastAsiaTheme="minorEastAsia"/>
              <w:noProof/>
              <w:kern w:val="2"/>
              <w:sz w:val="24"/>
              <w:szCs w:val="24"/>
              <w:lang w:val="en-DE" w:eastAsia="en-DE"/>
              <w14:ligatures w14:val="standardContextual"/>
            </w:rPr>
          </w:pPr>
          <w:hyperlink w:anchor="_Toc213421560" w:history="1">
            <w:r w:rsidR="005D7947" w:rsidRPr="00766F81">
              <w:rPr>
                <w:rStyle w:val="Hyperlink"/>
                <w:noProof/>
                <w:lang w:val="en-US"/>
              </w:rPr>
              <w:t>9</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References</w:t>
            </w:r>
            <w:r w:rsidR="005D7947">
              <w:rPr>
                <w:noProof/>
                <w:webHidden/>
              </w:rPr>
              <w:tab/>
            </w:r>
            <w:r w:rsidR="005D7947">
              <w:rPr>
                <w:noProof/>
                <w:webHidden/>
              </w:rPr>
              <w:fldChar w:fldCharType="begin"/>
            </w:r>
            <w:r w:rsidR="005D7947">
              <w:rPr>
                <w:noProof/>
                <w:webHidden/>
              </w:rPr>
              <w:instrText xml:space="preserve"> PAGEREF _Toc213421560 \h </w:instrText>
            </w:r>
            <w:r w:rsidR="005D7947">
              <w:rPr>
                <w:noProof/>
                <w:webHidden/>
              </w:rPr>
            </w:r>
            <w:r w:rsidR="005D7947">
              <w:rPr>
                <w:noProof/>
                <w:webHidden/>
              </w:rPr>
              <w:fldChar w:fldCharType="separate"/>
            </w:r>
            <w:r w:rsidR="000A1639">
              <w:rPr>
                <w:noProof/>
                <w:webHidden/>
              </w:rPr>
              <w:t>163</w:t>
            </w:r>
            <w:r w:rsidR="005D7947">
              <w:rPr>
                <w:noProof/>
                <w:webHidden/>
              </w:rPr>
              <w:fldChar w:fldCharType="end"/>
            </w:r>
          </w:hyperlink>
        </w:p>
        <w:p w14:paraId="43941489" w14:textId="63DFEAC2" w:rsidR="005D7947" w:rsidRDefault="00000000">
          <w:pPr>
            <w:pStyle w:val="TOC1"/>
            <w:rPr>
              <w:rFonts w:eastAsiaTheme="minorEastAsia"/>
              <w:noProof/>
              <w:kern w:val="2"/>
              <w:sz w:val="24"/>
              <w:szCs w:val="24"/>
              <w:lang w:val="en-DE" w:eastAsia="en-DE"/>
              <w14:ligatures w14:val="standardContextual"/>
            </w:rPr>
          </w:pPr>
          <w:hyperlink w:anchor="_Toc213421561" w:history="1">
            <w:r w:rsidR="005D7947" w:rsidRPr="00766F81">
              <w:rPr>
                <w:rStyle w:val="Hyperlink"/>
                <w:noProof/>
                <w:lang w:val="en-GB"/>
              </w:rPr>
              <w:t>10</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Appendix</w:t>
            </w:r>
            <w:r w:rsidR="005D7947">
              <w:rPr>
                <w:noProof/>
                <w:webHidden/>
              </w:rPr>
              <w:tab/>
            </w:r>
            <w:r w:rsidR="005D7947">
              <w:rPr>
                <w:noProof/>
                <w:webHidden/>
              </w:rPr>
              <w:fldChar w:fldCharType="begin"/>
            </w:r>
            <w:r w:rsidR="005D7947">
              <w:rPr>
                <w:noProof/>
                <w:webHidden/>
              </w:rPr>
              <w:instrText xml:space="preserve"> PAGEREF _Toc213421561 \h </w:instrText>
            </w:r>
            <w:r w:rsidR="005D7947">
              <w:rPr>
                <w:noProof/>
                <w:webHidden/>
              </w:rPr>
            </w:r>
            <w:r w:rsidR="005D7947">
              <w:rPr>
                <w:noProof/>
                <w:webHidden/>
              </w:rPr>
              <w:fldChar w:fldCharType="separate"/>
            </w:r>
            <w:r w:rsidR="000A1639">
              <w:rPr>
                <w:noProof/>
                <w:webHidden/>
              </w:rPr>
              <w:t>166</w:t>
            </w:r>
            <w:r w:rsidR="005D7947">
              <w:rPr>
                <w:noProof/>
                <w:webHidden/>
              </w:rPr>
              <w:fldChar w:fldCharType="end"/>
            </w:r>
          </w:hyperlink>
        </w:p>
        <w:p w14:paraId="22E4B3B2" w14:textId="07FCD0C7" w:rsidR="005D7947" w:rsidRDefault="00000000">
          <w:pPr>
            <w:pStyle w:val="TOC2"/>
            <w:rPr>
              <w:rFonts w:eastAsiaTheme="minorEastAsia"/>
              <w:noProof/>
              <w:kern w:val="2"/>
              <w:sz w:val="24"/>
              <w:szCs w:val="24"/>
              <w:lang w:val="en-DE" w:eastAsia="en-DE"/>
              <w14:ligatures w14:val="standardContextual"/>
            </w:rPr>
          </w:pPr>
          <w:hyperlink w:anchor="_Toc213421562" w:history="1">
            <w:r w:rsidR="005D7947" w:rsidRPr="00766F81">
              <w:rPr>
                <w:rStyle w:val="Hyperlink"/>
                <w:noProof/>
                <w:lang w:val="en-US"/>
              </w:rPr>
              <w:t>10.1</w:t>
            </w:r>
            <w:r w:rsidR="005D7947">
              <w:rPr>
                <w:rFonts w:eastAsiaTheme="minorEastAsia"/>
                <w:noProof/>
                <w:kern w:val="2"/>
                <w:sz w:val="24"/>
                <w:szCs w:val="24"/>
                <w:lang w:val="en-DE" w:eastAsia="en-DE"/>
                <w14:ligatures w14:val="standardContextual"/>
              </w:rPr>
              <w:tab/>
            </w:r>
            <w:r w:rsidR="005D7947" w:rsidRPr="00766F81">
              <w:rPr>
                <w:rStyle w:val="Hyperlink"/>
                <w:noProof/>
                <w:lang w:val="en-US"/>
              </w:rPr>
              <w:t>oktoflow UML Profile</w:t>
            </w:r>
            <w:r w:rsidR="005D7947">
              <w:rPr>
                <w:noProof/>
                <w:webHidden/>
              </w:rPr>
              <w:tab/>
            </w:r>
            <w:r w:rsidR="005D7947">
              <w:rPr>
                <w:noProof/>
                <w:webHidden/>
              </w:rPr>
              <w:fldChar w:fldCharType="begin"/>
            </w:r>
            <w:r w:rsidR="005D7947">
              <w:rPr>
                <w:noProof/>
                <w:webHidden/>
              </w:rPr>
              <w:instrText xml:space="preserve"> PAGEREF _Toc213421562 \h </w:instrText>
            </w:r>
            <w:r w:rsidR="005D7947">
              <w:rPr>
                <w:noProof/>
                <w:webHidden/>
              </w:rPr>
            </w:r>
            <w:r w:rsidR="005D7947">
              <w:rPr>
                <w:noProof/>
                <w:webHidden/>
              </w:rPr>
              <w:fldChar w:fldCharType="separate"/>
            </w:r>
            <w:r w:rsidR="000A1639">
              <w:rPr>
                <w:noProof/>
                <w:webHidden/>
              </w:rPr>
              <w:t>166</w:t>
            </w:r>
            <w:r w:rsidR="005D7947">
              <w:rPr>
                <w:noProof/>
                <w:webHidden/>
              </w:rPr>
              <w:fldChar w:fldCharType="end"/>
            </w:r>
          </w:hyperlink>
        </w:p>
        <w:p w14:paraId="1C7FE666" w14:textId="3ACE8B0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lastRenderedPageBreak/>
        <w:br w:type="page"/>
      </w:r>
    </w:p>
    <w:p w14:paraId="05295B59" w14:textId="0B8B46CD" w:rsidR="006A10BB" w:rsidRPr="003D662E" w:rsidRDefault="00CA2F6B" w:rsidP="00E45421">
      <w:pPr>
        <w:pStyle w:val="Heading1"/>
        <w:rPr>
          <w:lang w:val="en-US"/>
        </w:rPr>
      </w:pPr>
      <w:bookmarkStart w:id="1" w:name="_Ref57033231"/>
      <w:bookmarkStart w:id="2" w:name="_Toc213421491"/>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213421492"/>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7157D54C" w14:textId="77777777" w:rsidR="000A6563"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w:t>
      </w:r>
      <w:proofErr w:type="spellStart"/>
      <w:r w:rsidRPr="003D662E">
        <w:rPr>
          <w:lang w:val="en-US"/>
        </w:rPr>
        <w:t>IIoT</w:t>
      </w:r>
      <w:proofErr w:type="spellEnd"/>
      <w:r w:rsidRPr="003D662E">
        <w:rPr>
          <w:lang w:val="en-US"/>
        </w:rPr>
        <w:t>) or „</w:t>
      </w:r>
      <w:proofErr w:type="spellStart"/>
      <w:r w:rsidRPr="003D662E">
        <w:rPr>
          <w:lang w:val="en-US"/>
        </w:rPr>
        <w:t>Industrie</w:t>
      </w:r>
      <w:proofErr w:type="spellEnd"/>
      <w:r w:rsidRPr="003D662E">
        <w:rPr>
          <w:lang w:val="en-US"/>
        </w:rPr>
        <w:t xml:space="preserve"> 4.0</w:t>
      </w:r>
      <w:proofErr w:type="gramStart"/>
      <w:r w:rsidRPr="003D662E">
        <w:rPr>
          <w:lang w:val="en-US"/>
        </w:rPr>
        <w:t>“ (</w:t>
      </w:r>
      <w:proofErr w:type="gramEnd"/>
      <w:r w:rsidRPr="003D662E">
        <w:rPr>
          <w:lang w:val="en-US"/>
        </w:rPr>
        <w:t>I4.0)</w:t>
      </w:r>
      <w:r w:rsidR="00085F89" w:rsidRPr="003D662E">
        <w:rPr>
          <w:rStyle w:val="FootnoteReference"/>
          <w:lang w:val="en-US"/>
        </w:rPr>
        <w:footnoteReference w:id="1"/>
      </w:r>
      <w:r w:rsidRPr="003D662E">
        <w:rPr>
          <w:lang w:val="en-US"/>
        </w:rPr>
        <w:t xml:space="preserve">. To support the industrial transformation towards IoT, </w:t>
      </w:r>
      <w:proofErr w:type="spellStart"/>
      <w:r w:rsidRPr="003D662E">
        <w:rPr>
          <w:lang w:val="en-US"/>
        </w:rPr>
        <w:t>IIoT</w:t>
      </w:r>
      <w:proofErr w:type="spellEnd"/>
      <w:r w:rsidRPr="003D662E">
        <w:rPr>
          <w:lang w:val="en-US"/>
        </w:rPr>
        <w:t xml:space="preserve"> and I4.0, several software platforms </w:t>
      </w:r>
      <w:r w:rsidR="000A6D9A" w:rsidRPr="003D662E">
        <w:rPr>
          <w:lang w:val="en-US"/>
        </w:rPr>
        <w:t>were developed</w:t>
      </w:r>
      <w:r w:rsidR="00B435A7" w:rsidRPr="003D662E">
        <w:rPr>
          <w:lang w:val="en-US"/>
        </w:rPr>
        <w:t xml:space="preserve"> that provide different capabilities</w:t>
      </w:r>
      <w:r w:rsidR="007E06F0">
        <w:rPr>
          <w:lang w:val="en-US"/>
        </w:rPr>
        <w:t xml:space="preserve"> [</w:t>
      </w:r>
      <w:r w:rsidR="007E06F0" w:rsidRPr="00907CC1">
        <w:rPr>
          <w:lang w:val="en-GB"/>
        </w:rPr>
        <w:t>52</w:t>
      </w:r>
      <w:r w:rsidR="007E06F0">
        <w:rPr>
          <w:lang w:val="en-GB"/>
        </w:rPr>
        <w:t>]</w:t>
      </w:r>
      <w:r w:rsidRPr="003D662E">
        <w:rPr>
          <w:lang w:val="en-US"/>
        </w:rPr>
        <w:t xml:space="preserve">. </w:t>
      </w:r>
    </w:p>
    <w:p w14:paraId="243122A0" w14:textId="6763C05C" w:rsidR="00BA7B7E" w:rsidRPr="003D662E" w:rsidRDefault="000A6563" w:rsidP="00BA7B7E">
      <w:pPr>
        <w:autoSpaceDE w:val="0"/>
        <w:autoSpaceDN w:val="0"/>
        <w:adjustRightInd w:val="0"/>
        <w:spacing w:line="240" w:lineRule="auto"/>
        <w:jc w:val="both"/>
        <w:rPr>
          <w:lang w:val="en-US"/>
        </w:rPr>
      </w:pPr>
      <w:r>
        <w:rPr>
          <w:lang w:val="en-US"/>
        </w:rPr>
        <w:t>We understand the term platform as a coherently integrated set of software frameworks or libraries to allow for and enable the execution of user-defined apps, here, in the domain of Industry 4.0</w:t>
      </w:r>
      <w:r w:rsidR="00B51FA6">
        <w:rPr>
          <w:lang w:val="en-US"/>
        </w:rPr>
        <w:t xml:space="preserve"> [54]</w:t>
      </w:r>
      <w:r>
        <w:rPr>
          <w:lang w:val="en-US"/>
        </w:rPr>
        <w:t>. A platform may support distributed execution of the apps, may be installed in a cloud, locally on-premise or in a hybrid form exploiting the edge-cloud continuum.</w:t>
      </w:r>
    </w:p>
    <w:p w14:paraId="6AF8C463" w14:textId="40042BFD" w:rsidR="002551BB" w:rsidRPr="003D662E" w:rsidRDefault="00A473EF" w:rsidP="00262BA4">
      <w:pPr>
        <w:autoSpaceDE w:val="0"/>
        <w:autoSpaceDN w:val="0"/>
        <w:adjustRightInd w:val="0"/>
        <w:spacing w:line="240" w:lineRule="auto"/>
        <w:jc w:val="both"/>
        <w:rPr>
          <w:lang w:val="en-US"/>
        </w:rPr>
      </w:pPr>
      <w:r>
        <w:rPr>
          <w:lang w:val="en-US"/>
        </w:rPr>
        <w:t xml:space="preserve">The oktoflow platform was created in the context of the </w:t>
      </w:r>
      <w:proofErr w:type="spellStart"/>
      <w:r w:rsidR="002551BB" w:rsidRPr="003D662E">
        <w:rPr>
          <w:lang w:val="en-US"/>
        </w:rPr>
        <w:t>BMWi</w:t>
      </w:r>
      <w:proofErr w:type="spellEnd"/>
      <w:r w:rsidR="002551BB" w:rsidRPr="003D662E">
        <w:rPr>
          <w:lang w:val="en-US"/>
        </w:rPr>
        <w:t>-funded</w:t>
      </w:r>
      <w:r w:rsidR="002551BB" w:rsidRPr="003D662E">
        <w:rPr>
          <w:rStyle w:val="FootnoteReference"/>
        </w:rPr>
        <w:footnoteReference w:id="2"/>
      </w:r>
      <w:r w:rsidR="002551BB" w:rsidRPr="003D662E">
        <w:rPr>
          <w:lang w:val="en-US"/>
        </w:rPr>
        <w:t xml:space="preserve"> project IIP-Ecosphere</w:t>
      </w:r>
      <w:r>
        <w:rPr>
          <w:lang w:val="en-US"/>
        </w:rPr>
        <w:t xml:space="preserve">, which </w:t>
      </w:r>
      <w:proofErr w:type="spellStart"/>
      <w:r>
        <w:rPr>
          <w:lang w:val="en-US"/>
        </w:rPr>
        <w:t>purused</w:t>
      </w:r>
      <w:proofErr w:type="spellEnd"/>
      <w:r>
        <w:rPr>
          <w:lang w:val="en-US"/>
        </w:rPr>
        <w:t xml:space="preserve"> the vision of enabling </w:t>
      </w:r>
      <w:r w:rsidR="002551BB" w:rsidRPr="003D662E">
        <w:rPr>
          <w:lang w:val="en-US"/>
        </w:rPr>
        <w:t>innovations in the area of industrial production based on connected, intelligent and autonomous system</w:t>
      </w:r>
      <w:r w:rsidR="00196CDD" w:rsidRPr="003D662E">
        <w:rPr>
          <w:lang w:val="en-US"/>
        </w:rPr>
        <w:t>s</w:t>
      </w:r>
      <w:r w:rsidR="002551BB" w:rsidRPr="003D662E">
        <w:rPr>
          <w:lang w:val="en-US"/>
        </w:rPr>
        <w:t xml:space="preserve"> in order to increase productivity, flexibility, robustness and efficiency of </w:t>
      </w:r>
      <w:proofErr w:type="spellStart"/>
      <w:r w:rsidR="002551BB" w:rsidRPr="003D662E">
        <w:rPr>
          <w:lang w:val="en-US"/>
        </w:rPr>
        <w:t>IIoT</w:t>
      </w:r>
      <w:proofErr w:type="spellEnd"/>
      <w:r w:rsidR="002551BB" w:rsidRPr="003D662E">
        <w:rPr>
          <w:lang w:val="en-US"/>
        </w:rPr>
        <w:t xml:space="preserve">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002551BB"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002551BB" w:rsidRPr="003D662E">
        <w:rPr>
          <w:lang w:val="en-US"/>
        </w:rPr>
        <w:t xml:space="preserve"> core activity in IIP-Ecosphere </w:t>
      </w:r>
      <w:r w:rsidR="00EF68DB">
        <w:rPr>
          <w:lang w:val="en-US"/>
        </w:rPr>
        <w:t>wa</w:t>
      </w:r>
      <w:r w:rsidR="002551BB"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C801A1">
        <w:rPr>
          <w:lang w:val="en-US"/>
        </w:rPr>
        <w:t xml:space="preserve"> This platform, oktoflow, became in BMFTR </w:t>
      </w:r>
      <w:proofErr w:type="spellStart"/>
      <w:r w:rsidR="00C801A1">
        <w:rPr>
          <w:lang w:val="en-US"/>
        </w:rPr>
        <w:t>DATIpilot</w:t>
      </w:r>
      <w:proofErr w:type="spellEnd"/>
      <w:r w:rsidR="00C801A1">
        <w:rPr>
          <w:lang w:val="en-US"/>
        </w:rPr>
        <w:t xml:space="preserve"> </w:t>
      </w:r>
      <w:proofErr w:type="spellStart"/>
      <w:r w:rsidR="006B5B8F">
        <w:rPr>
          <w:lang w:val="en-US"/>
        </w:rPr>
        <w:t>R</w:t>
      </w:r>
      <w:r w:rsidR="00C801A1">
        <w:rPr>
          <w:lang w:val="en-US"/>
        </w:rPr>
        <w:t>e</w:t>
      </w:r>
      <w:r w:rsidR="006B5B8F">
        <w:rPr>
          <w:lang w:val="en-US"/>
        </w:rPr>
        <w:t>G</w:t>
      </w:r>
      <w:r w:rsidR="00C801A1">
        <w:rPr>
          <w:lang w:val="en-US"/>
        </w:rPr>
        <w:t>a</w:t>
      </w:r>
      <w:r w:rsidR="006B5B8F">
        <w:rPr>
          <w:lang w:val="en-US"/>
        </w:rPr>
        <w:t>P</w:t>
      </w:r>
      <w:proofErr w:type="spellEnd"/>
      <w:r w:rsidR="006B5B8F">
        <w:rPr>
          <w:rStyle w:val="FootnoteReference"/>
          <w:lang w:val="en-US"/>
        </w:rPr>
        <w:footnoteReference w:id="3"/>
      </w:r>
      <w:r w:rsidR="006B5B8F">
        <w:rPr>
          <w:lang w:val="en-US"/>
        </w:rPr>
        <w:t xml:space="preserve"> in </w:t>
      </w:r>
      <w:proofErr w:type="gramStart"/>
      <w:r w:rsidR="006B5B8F">
        <w:rPr>
          <w:lang w:val="en-US"/>
        </w:rPr>
        <w:t xml:space="preserve">2025 </w:t>
      </w:r>
      <w:r w:rsidR="00C801A1">
        <w:rPr>
          <w:lang w:val="en-US"/>
        </w:rPr>
        <w:t xml:space="preserve"> the</w:t>
      </w:r>
      <w:proofErr w:type="gramEnd"/>
      <w:r w:rsidR="00C801A1">
        <w:rPr>
          <w:lang w:val="en-US"/>
        </w:rPr>
        <w:t xml:space="preserve"> technological innovation core for energy applications in the industrial context.</w:t>
      </w:r>
    </w:p>
    <w:p w14:paraId="6F50D1FA" w14:textId="51A87FA4"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F04C93">
        <w:rPr>
          <w:lang w:val="en-US"/>
        </w:rPr>
        <w:t xml:space="preserve">more than 40 research </w:t>
      </w:r>
      <w:proofErr w:type="spellStart"/>
      <w:r w:rsidR="00F04C93">
        <w:rPr>
          <w:lang w:val="en-US"/>
        </w:rPr>
        <w:t>IIoT</w:t>
      </w:r>
      <w:proofErr w:type="spellEnd"/>
      <w:r w:rsidR="00F04C93">
        <w:rPr>
          <w:lang w:val="en-US"/>
        </w:rPr>
        <w:t xml:space="preserve"> platforms and </w:t>
      </w:r>
      <w:r w:rsidR="00BA7B7E" w:rsidRPr="003D662E">
        <w:rPr>
          <w:lang w:val="en-US"/>
        </w:rPr>
        <w:t xml:space="preserve">21 </w:t>
      </w:r>
      <w:r w:rsidR="00F04C93">
        <w:rPr>
          <w:lang w:val="en-US"/>
        </w:rPr>
        <w:t xml:space="preserve">industrial </w:t>
      </w:r>
      <w:proofErr w:type="spellStart"/>
      <w:r w:rsidR="00BA7B7E" w:rsidRPr="003D662E">
        <w:rPr>
          <w:lang w:val="en-US"/>
        </w:rPr>
        <w:t>IIoT</w:t>
      </w:r>
      <w:proofErr w:type="spellEnd"/>
      <w:r w:rsidR="00BA7B7E" w:rsidRPr="003D662E">
        <w:rPr>
          <w:lang w:val="en-US"/>
        </w:rPr>
        <w:t xml:space="preserve"> platforms with specific relevan</w:t>
      </w:r>
      <w:r w:rsidRPr="003D662E">
        <w:rPr>
          <w:lang w:val="en-US"/>
        </w:rPr>
        <w:t>ce to IIP-Ecosphere</w:t>
      </w:r>
      <w:r w:rsidR="00F04C93">
        <w:rPr>
          <w:lang w:val="en-US"/>
        </w:rPr>
        <w:t>.</w:t>
      </w:r>
      <w:r w:rsidRPr="003D662E">
        <w:rPr>
          <w:lang w:val="en-US"/>
        </w:rPr>
        <w:t xml:space="preserve"> </w:t>
      </w:r>
      <w:r w:rsidR="00F04C93">
        <w:rPr>
          <w:lang w:val="en-US"/>
        </w:rPr>
        <w:t>I</w:t>
      </w:r>
      <w:r w:rsidRPr="003D662E">
        <w:rPr>
          <w:lang w:val="en-US"/>
        </w:rPr>
        <w:t>n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F04C93">
        <w:rPr>
          <w:lang w:val="en-US"/>
        </w:rPr>
        <w:t>, we discussed</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00D57F0F">
        <w:rPr>
          <w:lang w:val="en-US"/>
        </w:rPr>
        <w:t xml:space="preserve"> [53]</w:t>
      </w:r>
      <w:r w:rsidRPr="003D662E">
        <w:rPr>
          <w:lang w:val="en-US"/>
        </w:rPr>
        <w:t xml:space="preserve">. </w:t>
      </w:r>
      <w:r w:rsidR="00D724E1" w:rsidRPr="003D662E">
        <w:rPr>
          <w:lang w:val="en-US"/>
        </w:rPr>
        <w:t>T</w:t>
      </w:r>
      <w:r w:rsidR="001E1B71" w:rsidRPr="003D662E">
        <w:rPr>
          <w:lang w:val="en-US"/>
        </w:rPr>
        <w:t xml:space="preserve">he resulting platform </w:t>
      </w:r>
      <w:r w:rsidR="006811E2">
        <w:rPr>
          <w:lang w:val="en-US"/>
        </w:rPr>
        <w:t xml:space="preserve">design </w:t>
      </w:r>
      <w:r w:rsidR="001E1B71" w:rsidRPr="003D662E">
        <w:rPr>
          <w:lang w:val="en-US"/>
        </w:rPr>
        <w:t>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proofErr w:type="gramStart"/>
      <w:r w:rsidR="000A285C" w:rsidRPr="003D662E">
        <w:rPr>
          <w:lang w:val="en-US"/>
        </w:rPr>
        <w:t>O</w:t>
      </w:r>
      <w:r w:rsidR="001E1B71" w:rsidRPr="003D662E">
        <w:rPr>
          <w:lang w:val="en-US"/>
        </w:rPr>
        <w:t>pen</w:t>
      </w:r>
      <w:r w:rsidR="000A285C" w:rsidRPr="003D662E">
        <w:rPr>
          <w:lang w:val="en-US"/>
        </w:rPr>
        <w:t xml:space="preserve"> Source</w:t>
      </w:r>
      <w:proofErr w:type="gramEnd"/>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w:t>
      </w:r>
      <w:r w:rsidR="00106004">
        <w:rPr>
          <w:lang w:val="en-US"/>
        </w:rPr>
        <w:t xml:space="preserve">To a certain </w:t>
      </w:r>
      <w:proofErr w:type="spellStart"/>
      <w:r w:rsidR="00106004">
        <w:rPr>
          <w:lang w:val="en-US"/>
        </w:rPr>
        <w:t>extend</w:t>
      </w:r>
      <w:proofErr w:type="spellEnd"/>
      <w:r w:rsidR="00106004">
        <w:rPr>
          <w:lang w:val="en-US"/>
        </w:rPr>
        <w:t xml:space="preserve">, this also covers the need of openly integrating various solutions into the platform using different mechanisms. </w:t>
      </w:r>
      <w:r w:rsidR="00501072" w:rsidRPr="003D662E">
        <w:rPr>
          <w:lang w:val="en-US"/>
        </w:rPr>
        <w:t xml:space="preserve">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w:t>
      </w:r>
      <w:proofErr w:type="spellStart"/>
      <w:r w:rsidR="000F17B5" w:rsidRPr="003D662E">
        <w:rPr>
          <w:lang w:val="en-US"/>
        </w:rPr>
        <w:t>IIoT</w:t>
      </w:r>
      <w:proofErr w:type="spellEnd"/>
      <w:r w:rsidR="007604FF" w:rsidRPr="003D662E">
        <w:rPr>
          <w:lang w:val="en-US"/>
        </w:rPr>
        <w:t>/I4.0</w:t>
      </w:r>
      <w:r w:rsidR="000F17B5" w:rsidRPr="003D662E">
        <w:rPr>
          <w:lang w:val="en-US"/>
        </w:rPr>
        <w:t xml:space="preserve"> platforms</w:t>
      </w:r>
      <w:r w:rsidR="003E12A5">
        <w:rPr>
          <w:lang w:val="en-US"/>
        </w:rPr>
        <w:t xml:space="preserve"> [52]</w:t>
      </w:r>
      <w:r w:rsidR="000F17B5" w:rsidRPr="003D662E">
        <w:rPr>
          <w:lang w:val="en-US"/>
        </w:rPr>
        <w:t>.</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One relevant I</w:t>
      </w:r>
      <w:r w:rsidR="008A7809">
        <w:rPr>
          <w:lang w:val="en-US"/>
        </w:rPr>
        <w:t xml:space="preserve">ndustry </w:t>
      </w:r>
      <w:r w:rsidR="00C92B85" w:rsidRPr="003D662E">
        <w:rPr>
          <w:lang w:val="en-US"/>
        </w:rPr>
        <w:t xml:space="preserve">4.0 standard to </w:t>
      </w:r>
      <w:r w:rsidR="008A7809">
        <w:rPr>
          <w:lang w:val="en-US"/>
        </w:rPr>
        <w:t xml:space="preserve">use and to </w:t>
      </w:r>
      <w:r w:rsidR="00C92B85" w:rsidRPr="003D662E">
        <w:rPr>
          <w:lang w:val="en-US"/>
        </w:rPr>
        <w:t xml:space="preserve">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E8480C">
        <w:rPr>
          <w:lang w:val="en-US"/>
        </w:rPr>
        <w:t xml:space="preserve">IIP-Ecosphere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 xml:space="preserve">platform also emphasized the need to directly communicate with production machines, in particular, to utilize edge devices </w:t>
      </w:r>
      <w:r w:rsidR="00DE5CA7">
        <w:rPr>
          <w:lang w:val="en-US"/>
        </w:rPr>
        <w:t xml:space="preserve">as compute resources </w:t>
      </w:r>
      <w:r w:rsidR="00072CE4" w:rsidRPr="003D662E">
        <w:rPr>
          <w:lang w:val="en-US"/>
        </w:rPr>
        <w:t>and, if feasible, cloud technology</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proofErr w:type="gramStart"/>
      <w:r w:rsidR="00132AD9" w:rsidRPr="003D662E">
        <w:rPr>
          <w:lang w:val="en-US"/>
        </w:rPr>
        <w:t>a</w:t>
      </w:r>
      <w:r w:rsidR="00372DD4">
        <w:rPr>
          <w:lang w:val="en-US"/>
        </w:rPr>
        <w:t>n</w:t>
      </w:r>
      <w:proofErr w:type="gramEnd"/>
      <w:r w:rsidR="00132AD9" w:rsidRPr="003D662E">
        <w:rPr>
          <w:lang w:val="en-US"/>
        </w:rPr>
        <w:t xml:space="preserve"> usual </w:t>
      </w:r>
      <w:proofErr w:type="spellStart"/>
      <w:r w:rsidR="00132AD9" w:rsidRPr="003D662E">
        <w:rPr>
          <w:lang w:val="en-US"/>
        </w:rPr>
        <w:t>IIoT</w:t>
      </w:r>
      <w:proofErr w:type="spellEnd"/>
      <w:r w:rsidR="00AE66FB" w:rsidRPr="003D662E">
        <w:rPr>
          <w:lang w:val="en-US"/>
        </w:rPr>
        <w:t>/I4.0</w:t>
      </w:r>
      <w:r w:rsidR="00132AD9" w:rsidRPr="003D662E">
        <w:rPr>
          <w:lang w:val="en-US"/>
        </w:rPr>
        <w:t xml:space="preserve"> platform</w:t>
      </w:r>
      <w:r w:rsidR="000C6AEC" w:rsidRPr="003D662E">
        <w:rPr>
          <w:lang w:val="en-US"/>
        </w:rPr>
        <w:t xml:space="preserve">, </w:t>
      </w:r>
      <w:r w:rsidR="000C6AEC" w:rsidRPr="003D662E">
        <w:rPr>
          <w:lang w:val="en-US"/>
        </w:rPr>
        <w:lastRenderedPageBreak/>
        <w:t xml:space="preserve">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4D6A626"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w:t>
      </w:r>
      <w:r w:rsidR="00555572">
        <w:rPr>
          <w:lang w:val="en-US"/>
        </w:rPr>
        <w:t>reflects</w:t>
      </w:r>
      <w:r w:rsidR="00B62BA3" w:rsidRPr="003D662E">
        <w:rPr>
          <w:lang w:val="en-US"/>
        </w:rPr>
        <w:t xml:space="preserve"> the current state at hands, while we aim at updating this document as part of </w:t>
      </w:r>
      <w:r w:rsidR="00E25263">
        <w:rPr>
          <w:lang w:val="en-US"/>
        </w:rPr>
        <w:t xml:space="preserve">improving </w:t>
      </w:r>
      <w:r w:rsidR="00B62BA3" w:rsidRPr="003D662E">
        <w:rPr>
          <w:lang w:val="en-US"/>
        </w:rPr>
        <w:t xml:space="preserve">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BF0633">
        <w:rPr>
          <w:highlight w:val="yellow"/>
          <w:lang w:val="en-US"/>
        </w:rPr>
        <w:t>December</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217A67">
        <w:rPr>
          <w:highlight w:val="yellow"/>
          <w:lang w:val="en-US"/>
        </w:rPr>
        <w:t>8</w:t>
      </w:r>
      <w:r w:rsidR="000E676E" w:rsidRPr="0075790D">
        <w:rPr>
          <w:highlight w:val="yellow"/>
          <w:lang w:val="en-US"/>
        </w:rPr>
        <w:t>)</w:t>
      </w:r>
      <w:r w:rsidR="000E676E" w:rsidRPr="003D662E">
        <w:rPr>
          <w:lang w:val="en-US"/>
        </w:rPr>
        <w:t xml:space="preserve"> and supersedes older versions of this handbook/the platform.</w:t>
      </w:r>
    </w:p>
    <w:p w14:paraId="2DBAB6BE" w14:textId="43882C9D"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w:t>
      </w:r>
      <w:r w:rsidR="000D7150">
        <w:rPr>
          <w:highlight w:val="yellow"/>
          <w:lang w:val="en-US"/>
        </w:rPr>
        <w:t xml:space="preserve">the oktoflow plugin-architecture, </w:t>
      </w:r>
      <w:r w:rsidR="0075790D">
        <w:rPr>
          <w:highlight w:val="yellow"/>
          <w:lang w:val="en-US"/>
        </w:rPr>
        <w:t xml:space="preserve">several upgrades (Java 17/21, Python 3.13 with virtual environments, Angular 19), </w:t>
      </w:r>
      <w:r w:rsidR="00322D1F">
        <w:rPr>
          <w:highlight w:val="yellow"/>
          <w:lang w:val="en-US"/>
        </w:rPr>
        <w:t xml:space="preserve">multiple-in-multiple-out connectors, </w:t>
      </w:r>
      <w:r w:rsidR="00A40C16">
        <w:rPr>
          <w:highlight w:val="yellow"/>
          <w:lang w:val="en-US"/>
        </w:rPr>
        <w:t xml:space="preserve">application templates (for </w:t>
      </w:r>
      <w:proofErr w:type="spellStart"/>
      <w:r w:rsidR="00A40C16">
        <w:rPr>
          <w:highlight w:val="yellow"/>
          <w:lang w:val="en-US"/>
        </w:rPr>
        <w:t>ReGaP</w:t>
      </w:r>
      <w:proofErr w:type="spellEnd"/>
      <w:r w:rsidR="00A40C16">
        <w:rPr>
          <w:highlight w:val="yellow"/>
          <w:lang w:val="en-US"/>
        </w:rPr>
        <w:t>)</w:t>
      </w:r>
      <w:r w:rsidR="004319CB">
        <w:rPr>
          <w:highlight w:val="yellow"/>
          <w:lang w:val="en-US"/>
        </w:rPr>
        <w:t>,</w:t>
      </w:r>
      <w:r w:rsidR="000D7150">
        <w:rPr>
          <w:highlight w:val="yellow"/>
          <w:lang w:val="en-US"/>
        </w:rPr>
        <w:t xml:space="preserve"> </w:t>
      </w:r>
      <w:r w:rsidR="0075790D">
        <w:rPr>
          <w:highlight w:val="yellow"/>
          <w:lang w:val="en-US"/>
        </w:rPr>
        <w:t xml:space="preserve">the </w:t>
      </w:r>
      <w:r w:rsidR="00E97C88">
        <w:rPr>
          <w:highlight w:val="yellow"/>
          <w:lang w:val="en-US"/>
        </w:rPr>
        <w:t xml:space="preserve">integration of </w:t>
      </w:r>
      <w:r w:rsidR="0075790D">
        <w:rPr>
          <w:highlight w:val="yellow"/>
          <w:lang w:val="en-US"/>
        </w:rPr>
        <w:t>AAS metamodel version 3 (BaSyx2) as well as a series of new connectors (MODBUS/TCP, REST, INFLUX,</w:t>
      </w:r>
      <w:r w:rsidR="004A2602">
        <w:rPr>
          <w:highlight w:val="yellow"/>
          <w:lang w:val="en-US"/>
        </w:rPr>
        <w:t xml:space="preserve"> serial,</w:t>
      </w:r>
      <w:r w:rsidR="0075790D">
        <w:rPr>
          <w:highlight w:val="yellow"/>
          <w:lang w:val="en-US"/>
        </w:rPr>
        <w:t xml:space="preserve"> </w:t>
      </w:r>
      <w:r w:rsidR="00C173D9">
        <w:rPr>
          <w:highlight w:val="yellow"/>
          <w:lang w:val="en-US"/>
        </w:rPr>
        <w:t>f</w:t>
      </w:r>
      <w:r w:rsidR="0075790D">
        <w:rPr>
          <w:highlight w:val="yellow"/>
          <w:lang w:val="en-US"/>
        </w:rPr>
        <w:t>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4" w:name="_Ref45549160"/>
      <w:bookmarkStart w:id="5" w:name="_Toc213421493"/>
      <w:r w:rsidRPr="003D662E">
        <w:rPr>
          <w:lang w:val="en-US"/>
        </w:rPr>
        <w:t>Interaction with other initiatives</w:t>
      </w:r>
      <w:bookmarkEnd w:id="4"/>
      <w:bookmarkEnd w:id="5"/>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7245E8">
      <w:pPr>
        <w:pStyle w:val="ListParagraph"/>
        <w:numPr>
          <w:ilvl w:val="0"/>
          <w:numId w:val="5"/>
        </w:numPr>
        <w:jc w:val="both"/>
        <w:rPr>
          <w:lang w:val="en-US"/>
        </w:rPr>
      </w:pPr>
      <w:r w:rsidRPr="003D662E">
        <w:rPr>
          <w:lang w:val="en-US"/>
        </w:rPr>
        <w:t xml:space="preserve">The IIP-Ecosphere </w:t>
      </w:r>
      <w:proofErr w:type="spellStart"/>
      <w:r w:rsidRPr="003D662E">
        <w:rPr>
          <w:lang w:val="en-US"/>
        </w:rPr>
        <w:t>IIoT</w:t>
      </w:r>
      <w:proofErr w:type="spellEnd"/>
      <w:r w:rsidRPr="003D662E">
        <w:rPr>
          <w:lang w:val="en-US"/>
        </w:rPr>
        <w:t xml:space="preserve">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w:t>
      </w:r>
      <w:proofErr w:type="spellStart"/>
      <w:r w:rsidR="00907CC1">
        <w:rPr>
          <w:lang w:val="en-US"/>
        </w:rPr>
        <w:t>IIoT</w:t>
      </w:r>
      <w:proofErr w:type="spellEnd"/>
      <w:r w:rsidR="00907CC1">
        <w:rPr>
          <w:lang w:val="en-US"/>
        </w:rPr>
        <w:t>/CPPS platforms using the same analysis topics as [35], but comparing more than 40 scientific approaches with 21 industrial platforms.</w:t>
      </w:r>
    </w:p>
    <w:p w14:paraId="467BF6D3" w14:textId="03228021" w:rsidR="00E64F49" w:rsidRDefault="00E64F49" w:rsidP="007245E8">
      <w:pPr>
        <w:pStyle w:val="ListParagraph"/>
        <w:numPr>
          <w:ilvl w:val="0"/>
          <w:numId w:val="5"/>
        </w:numPr>
        <w:jc w:val="both"/>
        <w:rPr>
          <w:lang w:val="en-US"/>
        </w:rPr>
      </w:pPr>
      <w:proofErr w:type="spellStart"/>
      <w:r>
        <w:rPr>
          <w:lang w:val="en-US"/>
        </w:rPr>
        <w:t>ReGaP</w:t>
      </w:r>
      <w:proofErr w:type="spellEnd"/>
      <w:r>
        <w:rPr>
          <w:lang w:val="en-US"/>
        </w:rPr>
        <w:t xml:space="preserve"> community on energy applications in the industrial context, providing requirements but also </w:t>
      </w:r>
      <w:r w:rsidR="004E7594">
        <w:rPr>
          <w:lang w:val="en-US"/>
        </w:rPr>
        <w:t xml:space="preserve">feasibility studies or </w:t>
      </w:r>
      <w:r>
        <w:rPr>
          <w:lang w:val="en-US"/>
        </w:rPr>
        <w:t>solutions based on the oktoflow platform.</w:t>
      </w:r>
    </w:p>
    <w:p w14:paraId="40726E1D" w14:textId="65CEED62" w:rsidR="00D372A6" w:rsidRDefault="00D372A6" w:rsidP="007245E8">
      <w:pPr>
        <w:pStyle w:val="ListParagraph"/>
        <w:numPr>
          <w:ilvl w:val="0"/>
          <w:numId w:val="5"/>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w:t>
      </w:r>
    </w:p>
    <w:p w14:paraId="00C5521A" w14:textId="77777777" w:rsidR="00E64F49" w:rsidRPr="003D662E" w:rsidRDefault="00E64F49" w:rsidP="00E64F49">
      <w:pPr>
        <w:pStyle w:val="ListParagraph"/>
        <w:numPr>
          <w:ilvl w:val="0"/>
          <w:numId w:val="5"/>
        </w:numPr>
        <w:jc w:val="both"/>
        <w:rPr>
          <w:lang w:val="en-US"/>
        </w:rPr>
      </w:pPr>
      <w:r w:rsidRPr="003D662E">
        <w:rPr>
          <w:lang w:val="en-US"/>
        </w:rPr>
        <w:t xml:space="preserve">Interactions with other funded projects: </w:t>
      </w:r>
      <w:proofErr w:type="spellStart"/>
      <w:r w:rsidRPr="003D662E">
        <w:rPr>
          <w:lang w:val="en-US"/>
        </w:rPr>
        <w:t>DaPro</w:t>
      </w:r>
      <w:proofErr w:type="spellEnd"/>
      <w:r w:rsidRPr="003D662E">
        <w:rPr>
          <w:rStyle w:val="FootnoteReference"/>
          <w:lang w:val="en-US"/>
        </w:rPr>
        <w:footnoteReference w:id="5"/>
      </w:r>
      <w:r w:rsidRPr="003D662E">
        <w:rPr>
          <w:lang w:val="en-US"/>
        </w:rPr>
        <w:t xml:space="preserve">, </w:t>
      </w:r>
      <w:proofErr w:type="spellStart"/>
      <w:r w:rsidRPr="003D662E">
        <w:rPr>
          <w:lang w:val="en-US"/>
        </w:rPr>
        <w:t>BaSys</w:t>
      </w:r>
      <w:proofErr w:type="spellEnd"/>
      <w:r w:rsidRPr="003D662E">
        <w:rPr>
          <w:rStyle w:val="FootnoteReference"/>
          <w:lang w:val="en-US"/>
        </w:rPr>
        <w:footnoteReference w:id="6"/>
      </w:r>
      <w:r w:rsidRPr="003D662E">
        <w:rPr>
          <w:lang w:val="en-US"/>
        </w:rPr>
        <w:t xml:space="preserve">, </w:t>
      </w:r>
      <w:proofErr w:type="spellStart"/>
      <w:r w:rsidRPr="003D662E">
        <w:rPr>
          <w:lang w:val="en-US"/>
        </w:rPr>
        <w:t>FabOs</w:t>
      </w:r>
      <w:proofErr w:type="spellEnd"/>
      <w:r w:rsidRPr="003D662E">
        <w:rPr>
          <w:rStyle w:val="FootnoteReference"/>
          <w:lang w:val="en-US"/>
        </w:rPr>
        <w:footnoteReference w:id="7"/>
      </w:r>
      <w:r w:rsidRPr="003D662E">
        <w:rPr>
          <w:lang w:val="en-US"/>
        </w:rPr>
        <w:t>, Service-Meister</w:t>
      </w:r>
      <w:r w:rsidRPr="003D662E">
        <w:rPr>
          <w:rStyle w:val="FootnoteReference"/>
          <w:lang w:val="en-US"/>
        </w:rPr>
        <w:footnoteReference w:id="8"/>
      </w:r>
      <w:r w:rsidRPr="003D662E">
        <w:rPr>
          <w:lang w:val="en-US"/>
        </w:rPr>
        <w:t>.</w:t>
      </w:r>
    </w:p>
    <w:p w14:paraId="4BEA1F9F" w14:textId="22466931" w:rsidR="00B87C8F" w:rsidRPr="00B87C8F" w:rsidRDefault="00B87C8F" w:rsidP="007245E8">
      <w:pPr>
        <w:pStyle w:val="ListParagraph"/>
        <w:numPr>
          <w:ilvl w:val="0"/>
          <w:numId w:val="5"/>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7245E8">
      <w:pPr>
        <w:pStyle w:val="ListParagraph"/>
        <w:numPr>
          <w:ilvl w:val="0"/>
          <w:numId w:val="5"/>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The architecture of Gaia-</w:t>
      </w:r>
      <w:r w:rsidRPr="00B87C8F">
        <w:rPr>
          <w:lang w:val="en-GB"/>
        </w:rPr>
        <w:lastRenderedPageBreak/>
        <w:t xml:space="preserve">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213421494"/>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197BF463"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0A1639">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4124FE1F"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0A1639">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w:t>
      </w:r>
    </w:p>
    <w:p w14:paraId="73E078F4" w14:textId="26E33AF0"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0A1639">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0A1639">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0A1639">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66AAAD6A" w:rsidR="00CF74B0" w:rsidRPr="003D662E" w:rsidRDefault="00C362FB" w:rsidP="00CA559E">
      <w:pPr>
        <w:jc w:val="both"/>
        <w:rPr>
          <w:lang w:val="en-US"/>
        </w:rPr>
      </w:pPr>
      <w:r w:rsidRPr="003D662E">
        <w:rPr>
          <w:lang w:val="en-US"/>
        </w:rPr>
        <w:t xml:space="preserve">One aim of </w:t>
      </w:r>
      <w:r w:rsidR="005E4B39">
        <w:rPr>
          <w:lang w:val="en-US"/>
        </w:rPr>
        <w:t>our work</w:t>
      </w:r>
      <w:r w:rsidRPr="003D662E">
        <w:rPr>
          <w:lang w:val="en-US"/>
        </w:rPr>
        <w:t xml:space="preserve"> is to research concepts on systematically and consistently configuring such a platform, ranging from network settings over available resources or services up to the wiring of re-usable parts and </w:t>
      </w:r>
      <w:proofErr w:type="spellStart"/>
      <w:r w:rsidR="005F77D9" w:rsidRPr="003D662E">
        <w:rPr>
          <w:lang w:val="en-US"/>
        </w:rPr>
        <w:t>IIoT</w:t>
      </w:r>
      <w:proofErr w:type="spellEnd"/>
      <w:r w:rsidR="005F77D9" w:rsidRPr="003D662E">
        <w:rPr>
          <w:lang w:val="en-US"/>
        </w:rPr>
        <w: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0A1639">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w:t>
      </w:r>
      <w:proofErr w:type="spellStart"/>
      <w:r w:rsidR="00B254C1" w:rsidRPr="003D662E">
        <w:rPr>
          <w:lang w:val="en-US"/>
        </w:rPr>
        <w:t>IIoT</w:t>
      </w:r>
      <w:proofErr w:type="spellEnd"/>
      <w:r w:rsidR="00B254C1" w:rsidRPr="003D662E">
        <w:rPr>
          <w:lang w:val="en-US"/>
        </w:rPr>
        <w:t>-</w:t>
      </w:r>
      <w:r w:rsidR="00BF421C" w:rsidRPr="003D662E">
        <w:rPr>
          <w:lang w:val="en-US"/>
        </w:rPr>
        <w:t xml:space="preserve">applications. </w:t>
      </w:r>
    </w:p>
    <w:p w14:paraId="6737C14C" w14:textId="29511961"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0A1639">
        <w:rPr>
          <w:lang w:val="en-US"/>
        </w:rPr>
        <w:t>3</w:t>
      </w:r>
      <w:r w:rsidRPr="003D662E">
        <w:rPr>
          <w:lang w:val="en-US"/>
        </w:rPr>
        <w:fldChar w:fldCharType="end"/>
      </w:r>
      <w:r w:rsidRPr="003D662E">
        <w:rPr>
          <w:lang w:val="en-US"/>
        </w:rPr>
        <w:t xml:space="preserve"> </w:t>
      </w:r>
      <w:r w:rsidR="00FA559E" w:rsidRPr="003D662E">
        <w:rPr>
          <w:lang w:val="en-US"/>
        </w:rPr>
        <w:t xml:space="preserve">to </w:t>
      </w:r>
      <w:r w:rsidR="00AD7DD9">
        <w:rPr>
          <w:lang w:val="en-US"/>
        </w:rPr>
        <w:fldChar w:fldCharType="begin"/>
      </w:r>
      <w:r w:rsidR="00AD7DD9">
        <w:rPr>
          <w:lang w:val="en-US"/>
        </w:rPr>
        <w:instrText xml:space="preserve"> REF _Ref57897831 \r \h </w:instrText>
      </w:r>
      <w:r w:rsidR="00AD7DD9">
        <w:rPr>
          <w:lang w:val="en-US"/>
        </w:rPr>
      </w:r>
      <w:r w:rsidR="00AD7DD9">
        <w:rPr>
          <w:lang w:val="en-US"/>
        </w:rPr>
        <w:fldChar w:fldCharType="separate"/>
      </w:r>
      <w:r w:rsidR="00AD7DD9">
        <w:rPr>
          <w:lang w:val="en-US"/>
        </w:rPr>
        <w:t>7</w:t>
      </w:r>
      <w:r w:rsidR="00AD7DD9">
        <w:rPr>
          <w:lang w:val="en-US"/>
        </w:rPr>
        <w:fldChar w:fldCharType="end"/>
      </w:r>
      <w:r w:rsidR="00AD7DD9">
        <w:rPr>
          <w:lang w:val="en-US"/>
        </w:rPr>
        <w:t xml:space="preserve"> </w:t>
      </w:r>
      <w:r w:rsidRPr="003D662E">
        <w:rPr>
          <w:lang w:val="en-US"/>
        </w:rPr>
        <w:t xml:space="preserve">it is important to </w:t>
      </w:r>
      <w:r w:rsidR="00B85DE0" w:rsidRPr="003D662E">
        <w:rPr>
          <w:lang w:val="en-US"/>
        </w:rPr>
        <w:t xml:space="preserve">recall </w:t>
      </w:r>
      <w:r w:rsidRPr="003D662E">
        <w:rPr>
          <w:lang w:val="en-US"/>
        </w:rPr>
        <w:t xml:space="preserve">that the platform is currently under agile and incremental development, i.e., </w:t>
      </w:r>
      <w:r w:rsidR="00C02E23">
        <w:rPr>
          <w:lang w:val="en-US"/>
        </w:rPr>
        <w:t xml:space="preserve">details and structures may change. Faster access to such information, we started turning modeling- and implementation level details into </w:t>
      </w:r>
      <w:proofErr w:type="spellStart"/>
      <w:r w:rsidR="00C02E23">
        <w:rPr>
          <w:lang w:val="en-US"/>
        </w:rPr>
        <w:t>github</w:t>
      </w:r>
      <w:proofErr w:type="spellEnd"/>
      <w:r w:rsidR="00C02E23">
        <w:rPr>
          <w:lang w:val="en-US"/>
        </w:rPr>
        <w:t xml:space="preserve"> documentation, which is easier and more agile to change than the handbook focusing on the more fundamental structures and decisions</w:t>
      </w:r>
      <w:r w:rsidR="001E440D" w:rsidRPr="003D662E">
        <w:rPr>
          <w:lang w:val="en-US"/>
        </w:rPr>
        <w:t>.</w:t>
      </w:r>
    </w:p>
    <w:p w14:paraId="6CC16D10" w14:textId="2B7092EE"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0A1639">
        <w:rPr>
          <w:lang w:val="en-US"/>
        </w:rPr>
        <w:t>8</w:t>
      </w:r>
      <w:r w:rsidR="00437AD0" w:rsidRPr="003D662E">
        <w:rPr>
          <w:lang w:val="en-US"/>
        </w:rPr>
        <w:fldChar w:fldCharType="end"/>
      </w:r>
      <w:r w:rsidR="00B74B85" w:rsidRPr="003D662E">
        <w:rPr>
          <w:lang w:val="en-US"/>
        </w:rPr>
        <w:t xml:space="preserve"> we summarize and conclude this document.</w:t>
      </w:r>
      <w:r w:rsidR="00807614" w:rsidRPr="003D662E">
        <w:rPr>
          <w:lang w:val="en-US"/>
        </w:rPr>
        <w:t xml:space="preserve"> </w:t>
      </w:r>
      <w:r w:rsidR="00437AD0" w:rsidRPr="003D662E">
        <w:rPr>
          <w:lang w:val="en-US"/>
        </w:rPr>
        <w:t xml:space="preserve">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0A1639">
        <w:rPr>
          <w:lang w:val="en-US"/>
        </w:rPr>
        <w:t>9</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0A1639">
        <w:rPr>
          <w:lang w:val="en-US"/>
        </w:rPr>
        <w:t>10</w:t>
      </w:r>
      <w:r w:rsidR="00EF60A9">
        <w:rPr>
          <w:lang w:val="en-US"/>
        </w:rPr>
        <w:fldChar w:fldCharType="end"/>
      </w:r>
      <w:r w:rsidR="00EF60A9">
        <w:rPr>
          <w:lang w:val="en-US"/>
        </w:rPr>
        <w:t xml:space="preserve">, the </w:t>
      </w:r>
      <w:r w:rsidR="00D6076A">
        <w:rPr>
          <w:lang w:val="en-US"/>
        </w:rPr>
        <w:t>appendix</w:t>
      </w:r>
      <w:r w:rsidR="00EF60A9">
        <w:rPr>
          <w:lang w:val="en-US"/>
        </w:rPr>
        <w:t xml:space="preserve"> summarizes additional information such as the used UML profiles.</w:t>
      </w:r>
    </w:p>
    <w:p w14:paraId="5C93D939" w14:textId="056EB914" w:rsidR="00E22100" w:rsidRPr="00FA0F55" w:rsidRDefault="00B8156B" w:rsidP="00CA559E">
      <w:pPr>
        <w:jc w:val="both"/>
        <w:rPr>
          <w:b/>
          <w:lang w:val="en-US"/>
        </w:rPr>
      </w:pPr>
      <w:r w:rsidRPr="00FA0F55">
        <w:rPr>
          <w:lang w:val="en-US"/>
        </w:rPr>
        <w:t xml:space="preserve">We recommend </w:t>
      </w:r>
      <w:r w:rsidR="00D53151" w:rsidRPr="00FA0F55">
        <w:rPr>
          <w:b/>
          <w:lang w:val="en-US"/>
        </w:rPr>
        <w:t xml:space="preserve">different reading flows </w:t>
      </w:r>
      <w:r w:rsidR="00D53151" w:rsidRPr="00FA0F55">
        <w:rPr>
          <w:lang w:val="en-US"/>
        </w:rPr>
        <w:t>for different audience groups</w:t>
      </w:r>
      <w:r w:rsidR="00E22100" w:rsidRPr="00FA0F55">
        <w:rPr>
          <w:lang w:val="en-US"/>
        </w:rPr>
        <w:t>:</w:t>
      </w:r>
    </w:p>
    <w:p w14:paraId="5DC48FA3" w14:textId="27FEC352"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0A1639">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0A1639">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0A1639">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17B93A9A"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w:t>
      </w:r>
      <w:proofErr w:type="spellStart"/>
      <w:r w:rsidR="003A112E" w:rsidRPr="00FA0F55">
        <w:rPr>
          <w:lang w:val="en-US"/>
        </w:rPr>
        <w:t>adviced</w:t>
      </w:r>
      <w:proofErr w:type="spellEnd"/>
      <w:r w:rsidR="003A112E" w:rsidRPr="00FA0F55">
        <w:rPr>
          <w:lang w:val="en-US"/>
        </w:rPr>
        <w:t xml:space="preserve"> to start </w:t>
      </w:r>
      <w:r w:rsidR="006D7A5F">
        <w:rPr>
          <w:lang w:val="en-US"/>
        </w:rPr>
        <w:t xml:space="preserve">with the </w:t>
      </w:r>
      <w:proofErr w:type="spellStart"/>
      <w:r w:rsidR="006D7A5F">
        <w:rPr>
          <w:lang w:val="en-US"/>
        </w:rPr>
        <w:t>github</w:t>
      </w:r>
      <w:proofErr w:type="spellEnd"/>
      <w:r w:rsidR="006D7A5F">
        <w:rPr>
          <w:lang w:val="en-US"/>
        </w:rPr>
        <w:t xml:space="preserve"> online documentation and may then turn for background to </w:t>
      </w:r>
      <w:r w:rsidR="003A112E" w:rsidRPr="00FA0F55">
        <w:rPr>
          <w:lang w:val="en-US"/>
        </w:rPr>
        <w:t>Section</w:t>
      </w:r>
      <w:r w:rsidR="006D7A5F">
        <w:rPr>
          <w:lang w:val="en-US"/>
        </w:rPr>
        <w:t>s</w:t>
      </w:r>
      <w:r w:rsidR="003A112E" w:rsidRPr="00FA0F55">
        <w:rPr>
          <w:lang w:val="en-US"/>
        </w:rPr>
        <w:t xml:space="preserve">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0A1639">
        <w:rPr>
          <w:lang w:val="en-US"/>
        </w:rPr>
        <w:t>7.2</w:t>
      </w:r>
      <w:r w:rsidR="003A112E" w:rsidRPr="00FA0F55">
        <w:rPr>
          <w:lang w:val="en-US"/>
        </w:rPr>
        <w:fldChar w:fldCharType="end"/>
      </w:r>
      <w:r w:rsidR="003A112E" w:rsidRPr="00FA0F55">
        <w:rPr>
          <w:lang w:val="en-US"/>
        </w:rPr>
        <w:t xml:space="preserve"> </w:t>
      </w:r>
      <w:r w:rsidR="006D7A5F">
        <w:rPr>
          <w:lang w:val="en-US"/>
        </w:rPr>
        <w:t xml:space="preserve">- </w:t>
      </w:r>
      <w:r w:rsidR="006D7A5F">
        <w:rPr>
          <w:lang w:val="en-US"/>
        </w:rPr>
        <w:fldChar w:fldCharType="begin"/>
      </w:r>
      <w:r w:rsidR="006D7A5F">
        <w:rPr>
          <w:lang w:val="en-US"/>
        </w:rPr>
        <w:instrText xml:space="preserve"> REF _Ref133572362 \r \h </w:instrText>
      </w:r>
      <w:r w:rsidR="006D7A5F">
        <w:rPr>
          <w:lang w:val="en-US"/>
        </w:rPr>
      </w:r>
      <w:r w:rsidR="006D7A5F">
        <w:rPr>
          <w:lang w:val="en-US"/>
        </w:rPr>
        <w:fldChar w:fldCharType="separate"/>
      </w:r>
      <w:r w:rsidR="006D7A5F">
        <w:rPr>
          <w:lang w:val="en-US"/>
        </w:rPr>
        <w:t>7.5</w:t>
      </w:r>
      <w:r w:rsidR="006D7A5F">
        <w:rPr>
          <w:lang w:val="en-US"/>
        </w:rPr>
        <w:fldChar w:fldCharType="end"/>
      </w:r>
      <w:r w:rsidR="003A112E" w:rsidRPr="00FA0F55">
        <w:rPr>
          <w:lang w:val="en-US"/>
        </w:rPr>
        <w:t xml:space="preserve">. For first steps in configuring the platform or for creating applications on model-level, we recommend </w:t>
      </w:r>
      <w:r w:rsidR="00547013">
        <w:rPr>
          <w:lang w:val="en-US"/>
        </w:rPr>
        <w:t xml:space="preserve">the online documentation on modeling concepts and properties as well as </w:t>
      </w:r>
      <w:r w:rsidR="003A112E" w:rsidRPr="00FA0F55">
        <w:rPr>
          <w:lang w:val="en-US"/>
        </w:rPr>
        <w:t xml:space="preserve">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0A1639">
        <w:rPr>
          <w:lang w:val="en-US"/>
        </w:rPr>
        <w:t>6</w:t>
      </w:r>
      <w:r w:rsidR="003A112E" w:rsidRPr="00FA0F55">
        <w:rPr>
          <w:lang w:val="en-US"/>
        </w:rPr>
        <w:fldChar w:fldCharType="end"/>
      </w:r>
      <w:r w:rsidR="00547013">
        <w:rPr>
          <w:lang w:val="en-US"/>
        </w:rPr>
        <w:t xml:space="preserve"> as </w:t>
      </w:r>
      <w:r w:rsidR="00547013">
        <w:rPr>
          <w:lang w:val="en-US"/>
        </w:rPr>
        <w:lastRenderedPageBreak/>
        <w:t>background</w:t>
      </w:r>
      <w:r w:rsidR="003A112E" w:rsidRPr="00FA0F55">
        <w:rPr>
          <w:lang w:val="en-US"/>
        </w:rPr>
        <w:t xml:space="preserve">.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23AE3485"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xml:space="preserve">, are </w:t>
      </w:r>
      <w:proofErr w:type="spellStart"/>
      <w:r w:rsidRPr="00FA0F55">
        <w:rPr>
          <w:lang w:val="en-US"/>
        </w:rPr>
        <w:t>adviced</w:t>
      </w:r>
      <w:proofErr w:type="spellEnd"/>
      <w:r w:rsidRPr="00FA0F55">
        <w:rPr>
          <w:lang w:val="en-US"/>
        </w:rPr>
        <w:t xml:space="preserve"> to</w:t>
      </w:r>
      <w:r w:rsidRPr="00FA0F55">
        <w:rPr>
          <w:b/>
          <w:lang w:val="en-US"/>
        </w:rPr>
        <w:t xml:space="preserve"> </w:t>
      </w:r>
      <w:r w:rsidRPr="00FA0F55">
        <w:rPr>
          <w:lang w:val="en-US"/>
        </w:rPr>
        <w:t>read</w:t>
      </w:r>
      <w:r w:rsidR="000138CD">
        <w:rPr>
          <w:lang w:val="en-US"/>
        </w:rPr>
        <w:t xml:space="preserve"> the online documentation on modeling concepts and properties as well as</w:t>
      </w:r>
      <w:r w:rsidRPr="00FA0F55">
        <w:rPr>
          <w:lang w:val="en-US"/>
        </w:rPr>
        <w:t xml:space="preserve">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0A1639">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0A1639">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0A1639">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237DDDD0"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xml:space="preserve">, we recommend the </w:t>
      </w:r>
      <w:proofErr w:type="spellStart"/>
      <w:r w:rsidR="00681560">
        <w:rPr>
          <w:lang w:val="en-US"/>
        </w:rPr>
        <w:t>github</w:t>
      </w:r>
      <w:proofErr w:type="spellEnd"/>
      <w:r w:rsidR="00681560">
        <w:rPr>
          <w:lang w:val="en-US"/>
        </w:rPr>
        <w:t xml:space="preserve"> online documentation for </w:t>
      </w:r>
      <w:r w:rsidRPr="00FA0F55">
        <w:rPr>
          <w:lang w:val="en-US"/>
        </w:rPr>
        <w:t>platform installation</w:t>
      </w:r>
      <w:r w:rsidR="005064DD" w:rsidRPr="00FA0F55">
        <w:rPr>
          <w:lang w:val="en-US"/>
        </w:rPr>
        <w:t xml:space="preserve"> </w:t>
      </w:r>
      <w:r w:rsidR="00681560">
        <w:rPr>
          <w:lang w:val="en-US"/>
        </w:rPr>
        <w:t xml:space="preserve">and modeling concepts as well as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0A1639">
        <w:rPr>
          <w:lang w:val="en-US"/>
        </w:rPr>
        <w:t>7.4</w:t>
      </w:r>
      <w:r w:rsidR="005064DD" w:rsidRPr="00FA0F55">
        <w:rPr>
          <w:lang w:val="en-US"/>
        </w:rPr>
        <w:fldChar w:fldCharType="end"/>
      </w:r>
      <w:r w:rsidR="005064DD" w:rsidRPr="00FA0F55">
        <w:rPr>
          <w:lang w:val="en-US"/>
        </w:rPr>
        <w:t xml:space="preserve"> </w:t>
      </w:r>
      <w:r w:rsidR="00681560">
        <w:rPr>
          <w:lang w:val="en-US"/>
        </w:rPr>
        <w:t xml:space="preserve">and </w:t>
      </w:r>
      <w:r w:rsidR="005064DD" w:rsidRPr="00FA0F55">
        <w:rPr>
          <w:lang w:val="en-US"/>
        </w:rPr>
        <w:t>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0A1639">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0A1639">
        <w:rPr>
          <w:lang w:val="en-US"/>
        </w:rPr>
        <w:t>6.4</w:t>
      </w:r>
      <w:r w:rsidR="005064DD" w:rsidRPr="00FA0F55">
        <w:rPr>
          <w:lang w:val="en-US"/>
        </w:rPr>
        <w:fldChar w:fldCharType="end"/>
      </w:r>
      <w:r w:rsidR="00681560">
        <w:rPr>
          <w:lang w:val="en-US"/>
        </w:rPr>
        <w:t xml:space="preserve">. Further, </w:t>
      </w:r>
      <w:r w:rsidR="005064DD" w:rsidRPr="00FA0F55">
        <w:rPr>
          <w:lang w:val="en-US"/>
        </w:rPr>
        <w:t xml:space="preserve">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0A1639">
        <w:rPr>
          <w:lang w:val="en-US"/>
        </w:rPr>
        <w:t>3.12</w:t>
      </w:r>
      <w:r w:rsidR="005064DD" w:rsidRPr="00FA0F55">
        <w:rPr>
          <w:lang w:val="en-US"/>
        </w:rPr>
        <w:fldChar w:fldCharType="end"/>
      </w:r>
      <w:r w:rsidR="00681560">
        <w:rPr>
          <w:lang w:val="en-US"/>
        </w:rPr>
        <w:t xml:space="preserve"> is recommended</w:t>
      </w:r>
      <w:r w:rsidR="005064DD" w:rsidRPr="00FA0F55">
        <w:rPr>
          <w:lang w:val="en-US"/>
        </w:rPr>
        <w:t>.</w:t>
      </w:r>
    </w:p>
    <w:p w14:paraId="1B97DD61" w14:textId="11E3A6CE"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0A1639">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0A1639">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0A1639">
        <w:rPr>
          <w:lang w:val="en-US"/>
        </w:rPr>
        <w:t>6</w:t>
      </w:r>
      <w:r w:rsidR="00792386" w:rsidRPr="00FA0F55">
        <w:rPr>
          <w:lang w:val="en-US"/>
        </w:rPr>
        <w:fldChar w:fldCharType="end"/>
      </w:r>
      <w:r w:rsidR="00792386" w:rsidRPr="00FA0F55">
        <w:rPr>
          <w:lang w:val="en-US"/>
        </w:rPr>
        <w:t xml:space="preserve"> for configuration and creating own applications.</w:t>
      </w:r>
      <w:r w:rsidR="00E0597F">
        <w:rPr>
          <w:lang w:val="en-US"/>
        </w:rPr>
        <w:t xml:space="preserve"> Further, the online documentation, the guidelines and the code documentation are relevant.</w:t>
      </w:r>
    </w:p>
    <w:p w14:paraId="0A6E7364" w14:textId="5344A903" w:rsidR="00D760BA" w:rsidRPr="003D662E" w:rsidRDefault="003501AF" w:rsidP="006B763A">
      <w:pPr>
        <w:jc w:val="both"/>
        <w:rPr>
          <w:lang w:val="en-US"/>
        </w:rPr>
      </w:pPr>
      <w:r>
        <w:rPr>
          <w:lang w:val="en-US"/>
        </w:rPr>
        <w:t>As already indicated above, w</w:t>
      </w:r>
      <w:r w:rsidR="00ED73F0" w:rsidRPr="00FA0F55">
        <w:rPr>
          <w:lang w:val="en-US"/>
        </w:rPr>
        <w:t xml:space="preserve">e </w:t>
      </w:r>
      <w:r w:rsidR="00AE4AD5" w:rsidRPr="00FA0F55">
        <w:rPr>
          <w:lang w:val="en-US"/>
        </w:rPr>
        <w:t xml:space="preserve">are about </w:t>
      </w:r>
      <w:r w:rsidR="00ED73F0" w:rsidRPr="00FA0F55">
        <w:rPr>
          <w:lang w:val="en-US"/>
        </w:rPr>
        <w:t xml:space="preserve">migrate </w:t>
      </w:r>
      <w:r w:rsidR="00AE4AD5" w:rsidRPr="00FA0F55">
        <w:rPr>
          <w:lang w:val="en-US"/>
        </w:rPr>
        <w:t>detailed</w:t>
      </w:r>
      <w:r w:rsidR="00ED73F0" w:rsidRPr="00FA0F55">
        <w:rPr>
          <w:lang w:val="en-US"/>
        </w:rPr>
        <w:t xml:space="preserve"> technical information to </w:t>
      </w:r>
      <w:proofErr w:type="spellStart"/>
      <w:r w:rsidR="00ED73F0" w:rsidRPr="00FA0F55">
        <w:rPr>
          <w:lang w:val="en-US"/>
        </w:rPr>
        <w:t>github</w:t>
      </w:r>
      <w:proofErr w:type="spellEnd"/>
      <w:r w:rsidR="00ED73F0" w:rsidRPr="00FA0F55">
        <w:rPr>
          <w:lang w:val="en-US"/>
        </w:rPr>
        <w:t xml:space="preserve">, e.g., </w:t>
      </w:r>
      <w:r w:rsidR="00104087">
        <w:rPr>
          <w:lang w:val="en-US"/>
        </w:rPr>
        <w:t xml:space="preserve">besides the modeling concepts, </w:t>
      </w:r>
      <w:r w:rsidR="00ED73F0" w:rsidRPr="00FA0F55">
        <w:rPr>
          <w:lang w:val="en-US"/>
        </w:rPr>
        <w:t xml:space="preserve">the FAQ </w:t>
      </w:r>
      <w:r w:rsidR="0036648D" w:rsidRPr="00FA0F55">
        <w:rPr>
          <w:lang w:val="en-US"/>
        </w:rPr>
        <w:t xml:space="preserve">and the manual installation steps are </w:t>
      </w:r>
      <w:r w:rsidR="00ED73F0" w:rsidRPr="00FA0F55">
        <w:rPr>
          <w:lang w:val="en-US"/>
        </w:rPr>
        <w:t xml:space="preserve">now </w:t>
      </w:r>
      <w:r w:rsidR="006B763A">
        <w:rPr>
          <w:lang w:val="en-US"/>
        </w:rPr>
        <w:t xml:space="preserve">part of the online </w:t>
      </w:r>
      <w:r w:rsidR="00ED73F0" w:rsidRPr="00FA0F55">
        <w:rPr>
          <w:lang w:val="en-US"/>
        </w:rPr>
        <w:t xml:space="preserve">documentation in </w:t>
      </w:r>
      <w:proofErr w:type="spellStart"/>
      <w:r w:rsidR="00ED73F0" w:rsidRPr="00FA0F55">
        <w:rPr>
          <w:lang w:val="en-US"/>
        </w:rPr>
        <w:t>github</w:t>
      </w:r>
      <w:proofErr w:type="spellEnd"/>
      <w:r w:rsidR="003E5714">
        <w:rPr>
          <w:rStyle w:val="FootnoteReference"/>
          <w:lang w:val="en-US"/>
        </w:rPr>
        <w:footnoteReference w:id="10"/>
      </w:r>
      <w:r w:rsidR="00ED73F0"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213421495"/>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68DC0451"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234976">
        <w:rPr>
          <w:lang w:val="en-US"/>
        </w:rPr>
        <w:t>i</w:t>
      </w:r>
      <w:r w:rsidR="00F648B2" w:rsidRPr="003D662E">
        <w:rPr>
          <w:lang w:val="en-US"/>
        </w:rPr>
        <w:t>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22841890"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r w:rsidR="00EA302E">
        <w:rPr>
          <w:lang w:val="en-US"/>
        </w:rPr>
        <w:t xml:space="preserve"> </w:t>
      </w:r>
      <w:r w:rsidR="005A0132">
        <w:rPr>
          <w:lang w:val="en-US"/>
        </w:rPr>
        <w:t>However, i</w:t>
      </w:r>
      <w:r w:rsidR="00EA302E">
        <w:rPr>
          <w:lang w:val="en-US"/>
        </w:rPr>
        <w:t>f actual updates of Papyrus still fail with displaying the correct layout of our diagrams on recent resolutions, we plan to migrate the architecture model into a different tool</w:t>
      </w:r>
      <w:r w:rsidR="005A0132">
        <w:rPr>
          <w:lang w:val="en-US"/>
        </w:rPr>
        <w:t xml:space="preserve"> so that we can provide updates of the diagrams in this handbook</w:t>
      </w:r>
      <w:r w:rsidR="00EA302E">
        <w:rPr>
          <w:lang w:val="en-US"/>
        </w:rPr>
        <w:t>.</w:t>
      </w:r>
    </w:p>
    <w:p w14:paraId="7B9B644D" w14:textId="37C7AF41"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484894A"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003A39E1">
        <w:rPr>
          <w:lang w:val="en-US"/>
        </w:rPr>
        <w:t xml:space="preserve"> constituting the platform core and the connectors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w:t>
      </w:r>
      <w:proofErr w:type="spellStart"/>
      <w:r w:rsidRPr="003D662E">
        <w:rPr>
          <w:lang w:val="en-US"/>
        </w:rPr>
        <w:t>checkstyle</w:t>
      </w:r>
      <w:proofErr w:type="spellEnd"/>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5"/>
      </w:r>
      <w:bookmarkEnd w:id="20"/>
      <w:r w:rsidRPr="003D662E">
        <w:rPr>
          <w:lang w:val="en-US"/>
        </w:rPr>
        <w:t>.</w:t>
      </w:r>
      <w:r w:rsidR="00B0003C" w:rsidRPr="003D662E">
        <w:rPr>
          <w:lang w:val="en-US"/>
        </w:rPr>
        <w:t xml:space="preserve"> </w:t>
      </w:r>
      <w:r w:rsidR="00844948" w:rsidRPr="003D662E">
        <w:rPr>
          <w:lang w:val="en-US"/>
        </w:rPr>
        <w:t xml:space="preserve">Fundamental technical decisions are documented </w:t>
      </w:r>
      <w:r w:rsidR="00A965CB">
        <w:rPr>
          <w:lang w:val="en-US"/>
        </w:rPr>
        <w:t xml:space="preserve">in the architectural constraints and, more detailed, in </w:t>
      </w:r>
      <w:r w:rsidR="00844948" w:rsidRPr="003D662E">
        <w:rPr>
          <w:lang w:val="en-US"/>
        </w:rPr>
        <w:t>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w:t>
      </w:r>
      <w:proofErr w:type="gramStart"/>
      <w:r w:rsidR="007A479B" w:rsidRPr="003D662E">
        <w:rPr>
          <w:lang w:val="en-US"/>
        </w:rPr>
        <w:t>Maven</w:t>
      </w:r>
      <w:r w:rsidR="002D1256">
        <w:rPr>
          <w:lang w:val="en-US"/>
        </w:rPr>
        <w:t>,</w:t>
      </w:r>
      <w:proofErr w:type="gramEnd"/>
      <w:r w:rsidR="002D1256">
        <w:rPr>
          <w:lang w:val="en-US"/>
        </w:rPr>
        <w:t xml:space="preserve"> thus, all dependencies must be available through official or own</w:t>
      </w:r>
      <w:r w:rsidR="00A2701C">
        <w:rPr>
          <w:lang w:val="en-US"/>
        </w:rPr>
        <w:t>/local</w:t>
      </w:r>
      <w:r w:rsidR="002D1256">
        <w:rPr>
          <w:lang w:val="en-US"/>
        </w:rPr>
        <w:t xml:space="preserve"> Maven repositories</w:t>
      </w:r>
      <w:r w:rsidR="007A479B" w:rsidRPr="003D662E">
        <w:rPr>
          <w:lang w:val="en-US"/>
        </w:rPr>
        <w:t xml:space="preserve">. </w:t>
      </w:r>
      <w:r w:rsidR="007E70D9">
        <w:rPr>
          <w:lang w:val="en-US"/>
        </w:rPr>
        <w:t>The platform provides various own Maven plugins, realizing specific functionality like variability installation or end-to-end testing.</w:t>
      </w:r>
      <w:r w:rsidR="007E70D9" w:rsidRPr="003D662E">
        <w:rPr>
          <w:lang w:val="en-US"/>
        </w:rPr>
        <w:t xml:space="preserve"> </w:t>
      </w:r>
      <w:r w:rsidR="007A479B" w:rsidRPr="003D662E">
        <w:rPr>
          <w:lang w:val="en-US"/>
        </w:rPr>
        <w:t xml:space="preserve">Templates for code formatting and </w:t>
      </w:r>
      <w:r w:rsidR="000C7864" w:rsidRPr="003D662E">
        <w:rPr>
          <w:lang w:val="en-US"/>
        </w:rPr>
        <w:t xml:space="preserve">validation of the </w:t>
      </w:r>
      <w:r w:rsidR="007A479B" w:rsidRPr="003D662E">
        <w:rPr>
          <w:lang w:val="en-US"/>
        </w:rPr>
        <w:t xml:space="preserve">formatting are available for </w:t>
      </w:r>
      <w:proofErr w:type="spellStart"/>
      <w:r w:rsidR="00AF30D7" w:rsidRPr="003D662E">
        <w:rPr>
          <w:lang w:val="en-US"/>
        </w:rPr>
        <w:t>c</w:t>
      </w:r>
      <w:r w:rsidR="007A479B" w:rsidRPr="003D662E">
        <w:rPr>
          <w:lang w:val="en-US"/>
        </w:rPr>
        <w:t>heckstyle</w:t>
      </w:r>
      <w:proofErr w:type="spellEnd"/>
      <w:r w:rsidR="00AF30D7" w:rsidRPr="003D662E">
        <w:rPr>
          <w:lang w:val="en-US"/>
        </w:rPr>
        <w:t xml:space="preserve"> in the source code repository</w:t>
      </w:r>
      <w:r w:rsidR="00722CF6" w:rsidRPr="003D662E">
        <w:rPr>
          <w:lang w:val="en-US"/>
        </w:rPr>
        <w:t xml:space="preserve"> as part of the </w:t>
      </w:r>
      <w:r w:rsidR="00ED0D73">
        <w:rPr>
          <w:lang w:val="en-US"/>
        </w:rPr>
        <w:t xml:space="preserve">most fundamental </w:t>
      </w:r>
      <w:r w:rsidR="00722CF6" w:rsidRPr="003D662E">
        <w:rPr>
          <w:lang w:val="en-US"/>
        </w:rPr>
        <w:t>platform dependencies</w:t>
      </w:r>
      <w:r w:rsidR="003B1C98" w:rsidRPr="003D662E">
        <w:rPr>
          <w:lang w:val="en-US"/>
        </w:rPr>
        <w:t xml:space="preserve"> </w:t>
      </w:r>
      <w:r w:rsidR="008B565B">
        <w:rPr>
          <w:lang w:val="en-US"/>
        </w:rPr>
        <w:t xml:space="preserve">project </w:t>
      </w:r>
      <w:r w:rsidR="003B1C98" w:rsidRPr="003D662E">
        <w:rPr>
          <w:lang w:val="en-US"/>
        </w:rPr>
        <w:lastRenderedPageBreak/>
        <w:t>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w:t>
      </w:r>
      <w:r w:rsidR="00357A2D">
        <w:rPr>
          <w:lang w:val="en-US"/>
        </w:rPr>
        <w:t xml:space="preserve">abstraction </w:t>
      </w:r>
      <w:r w:rsidR="00E00B25" w:rsidRPr="003D662E">
        <w:rPr>
          <w:lang w:val="en-US"/>
        </w:rPr>
        <w:t xml:space="preserve">was </w:t>
      </w:r>
      <w:r w:rsidR="00357A2D">
        <w:rPr>
          <w:lang w:val="en-US"/>
        </w:rPr>
        <w:t>realized</w:t>
      </w:r>
      <w:r w:rsidR="00310EB0">
        <w:rPr>
          <w:lang w:val="en-US"/>
        </w:rPr>
        <w:t xml:space="preserve"> and must be used at least in the platform core</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projects</w:t>
      </w:r>
      <w:r w:rsidR="00B80299">
        <w:rPr>
          <w:lang w:val="en-US"/>
        </w:rPr>
        <w:t xml:space="preserve"> using Eclipse as main </w:t>
      </w:r>
      <w:r w:rsidR="00E9682A">
        <w:rPr>
          <w:lang w:val="en-US"/>
        </w:rPr>
        <w:t>integrated development environment (</w:t>
      </w:r>
      <w:r w:rsidR="00B80299">
        <w:rPr>
          <w:lang w:val="en-US"/>
        </w:rPr>
        <w:t>IDE</w:t>
      </w:r>
      <w:r w:rsidR="00E9682A">
        <w:rPr>
          <w:lang w:val="en-US"/>
        </w:rPr>
        <w:t>)</w:t>
      </w:r>
      <w:r w:rsidR="00785077" w:rsidRPr="003D662E">
        <w:rPr>
          <w:lang w:val="en-US"/>
        </w:rPr>
        <w:t>.</w:t>
      </w:r>
      <w:r w:rsidR="00B11D12" w:rsidRPr="003D662E">
        <w:rPr>
          <w:lang w:val="en-US"/>
        </w:rPr>
        <w:t xml:space="preserve"> </w:t>
      </w:r>
      <w:r w:rsidR="00AD3E35">
        <w:rPr>
          <w:lang w:val="en-US"/>
        </w:rPr>
        <w:t>With version 0.</w:t>
      </w:r>
      <w:r w:rsidR="00217A67">
        <w:rPr>
          <w:lang w:val="en-US"/>
        </w:rPr>
        <w:t>8</w:t>
      </w:r>
      <w:r w:rsidR="00CC59FD">
        <w:rPr>
          <w:lang w:val="en-US"/>
        </w:rPr>
        <w:t xml:space="preserve"> of the platform</w:t>
      </w:r>
      <w:r w:rsidR="00AD3E35">
        <w:rPr>
          <w:lang w:val="en-US"/>
        </w:rPr>
        <w:t xml:space="preserve">, we upgraded </w:t>
      </w:r>
      <w:r w:rsidR="0053675F">
        <w:rPr>
          <w:lang w:val="en-US"/>
        </w:rPr>
        <w:t xml:space="preserve">the code </w:t>
      </w:r>
      <w:r w:rsidR="00AD3E35">
        <w:rPr>
          <w:lang w:val="en-US"/>
        </w:rPr>
        <w:t>to Java 17</w:t>
      </w:r>
      <w:r w:rsidR="00F243B7">
        <w:rPr>
          <w:lang w:val="en-US"/>
        </w:rPr>
        <w:t xml:space="preserve"> and test against Java 21 (</w:t>
      </w:r>
      <w:r w:rsidR="00AD3E35">
        <w:rPr>
          <w:lang w:val="en-US"/>
        </w:rPr>
        <w:t xml:space="preserve">except for some components like </w:t>
      </w:r>
      <w:r w:rsidR="002F39E5" w:rsidRPr="003D662E">
        <w:rPr>
          <w:lang w:val="en-US"/>
        </w:rPr>
        <w:t>RapidMiner Real Time Scoring Agent (RTSA)</w:t>
      </w:r>
      <w:r w:rsidR="00AD3E35">
        <w:rPr>
          <w:lang w:val="en-US"/>
        </w:rPr>
        <w:t xml:space="preserve"> still requiring an installed JDK 8</w:t>
      </w:r>
      <w:r w:rsidR="00F879A5">
        <w:rPr>
          <w:lang w:val="en-US"/>
        </w:rPr>
        <w:t xml:space="preserve"> for execution</w:t>
      </w:r>
      <w:r w:rsidR="00F243B7">
        <w:rPr>
          <w:lang w:val="en-US"/>
        </w:rPr>
        <w:t>)</w:t>
      </w:r>
      <w:r w:rsidR="00FB6FCA" w:rsidRPr="003D662E">
        <w:rPr>
          <w:lang w:val="en-US"/>
        </w:rPr>
        <w:t>.</w:t>
      </w:r>
      <w:r w:rsidR="003B1C98" w:rsidRPr="003D662E">
        <w:rPr>
          <w:lang w:val="en-US"/>
        </w:rPr>
        <w:t xml:space="preserve"> For the continuous integration, the build/deployment process is specified due to technical reasons in ANT</w:t>
      </w:r>
      <w:r w:rsidR="00CE14A9">
        <w:rPr>
          <w:lang w:val="en-US"/>
        </w:rPr>
        <w:t>, partially setting CI specific variables, ultimately</w:t>
      </w:r>
      <w:r w:rsidR="003B1C98" w:rsidRPr="003D662E">
        <w:rPr>
          <w:lang w:val="en-US"/>
        </w:rPr>
        <w:t xml:space="preserve"> </w:t>
      </w:r>
      <w:r w:rsidR="006C1A37">
        <w:rPr>
          <w:lang w:val="en-US"/>
        </w:rPr>
        <w:t>calling Maven</w:t>
      </w:r>
      <w:r w:rsidR="003B1C98" w:rsidRPr="003D662E">
        <w:rPr>
          <w:lang w:val="en-US"/>
        </w:rPr>
        <w:t>.</w:t>
      </w:r>
      <w:r w:rsidR="007E70D9">
        <w:rPr>
          <w:lang w:val="en-US"/>
        </w:rPr>
        <w:t xml:space="preserve"> </w:t>
      </w:r>
    </w:p>
    <w:p w14:paraId="3AA1488F" w14:textId="2CFC7083"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w:t>
      </w:r>
      <w:r w:rsidR="004A00F2">
        <w:rPr>
          <w:lang w:val="en-US"/>
        </w:rPr>
        <w:t>typically</w:t>
      </w:r>
      <w:r w:rsidR="00981940" w:rsidRPr="003D662E">
        <w:rPr>
          <w:lang w:val="en-US"/>
        </w:rPr>
        <w:t xml:space="preserve"> </w:t>
      </w:r>
      <w:r w:rsidR="0049267A" w:rsidRPr="003D662E">
        <w:rPr>
          <w:lang w:val="en-US"/>
        </w:rPr>
        <w:t xml:space="preserve">implemented </w:t>
      </w:r>
      <w:r w:rsidR="00E0612E">
        <w:rPr>
          <w:lang w:val="en-US"/>
        </w:rPr>
        <w:t>in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0A1639">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w:t>
      </w:r>
      <w:r w:rsidR="005756F8">
        <w:rPr>
          <w:lang w:val="en-US"/>
        </w:rPr>
        <w:t xml:space="preserve">oktoflow (there the </w:t>
      </w:r>
      <w:r w:rsidR="00D81761" w:rsidRPr="003D662E">
        <w:rPr>
          <w:lang w:val="en-US"/>
        </w:rPr>
        <w:t xml:space="preserve">Java </w:t>
      </w:r>
      <w:r w:rsidR="005756F8">
        <w:rPr>
          <w:lang w:val="en-US"/>
        </w:rPr>
        <w:t>service counterpart)</w:t>
      </w:r>
      <w:r w:rsidR="00D81761" w:rsidRPr="003D662E">
        <w:rPr>
          <w:lang w:val="en-US"/>
        </w:rPr>
        <w:t xml:space="preserve">, so that an AI developer does not have to </w:t>
      </w:r>
      <w:r w:rsidR="00E66B31">
        <w:rPr>
          <w:lang w:val="en-US"/>
        </w:rPr>
        <w:t>deal</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C3215C">
        <w:rPr>
          <w:lang w:val="en-US"/>
        </w:rPr>
        <w:t xml:space="preserve">The service environment and the integrating Python services can operate with virtual Python environments. </w:t>
      </w:r>
      <w:r w:rsidR="008C4E3C" w:rsidRPr="003D662E">
        <w:rPr>
          <w:lang w:val="en-US"/>
        </w:rPr>
        <w:t xml:space="preserve">Python services </w:t>
      </w:r>
      <w:r w:rsidR="0072662A" w:rsidRPr="003D662E">
        <w:rPr>
          <w:lang w:val="en-US"/>
        </w:rPr>
        <w:t>must</w:t>
      </w:r>
      <w:r w:rsidR="008C4E3C" w:rsidRPr="003D662E">
        <w:rPr>
          <w:lang w:val="en-US"/>
        </w:rPr>
        <w:t xml:space="preserve"> explicitly declare their dependencies, e.g., used AI frameworks</w:t>
      </w:r>
      <w:r w:rsidR="00C3215C">
        <w:rPr>
          <w:lang w:val="en-US"/>
        </w:rPr>
        <w:t xml:space="preserve"> as well as (if need) target virtual environments</w:t>
      </w:r>
      <w:r w:rsidR="008C4E3C" w:rsidRPr="003D662E">
        <w:rPr>
          <w:lang w:val="en-US"/>
        </w:rPr>
        <w:t xml:space="preserve"> in the </w:t>
      </w:r>
      <w:r w:rsidR="00C3215C">
        <w:rPr>
          <w:lang w:val="en-US"/>
        </w:rPr>
        <w:t xml:space="preserve">application model of the </w:t>
      </w:r>
      <w:r w:rsidR="008C4E3C" w:rsidRPr="003D662E">
        <w:rPr>
          <w:lang w:val="en-US"/>
        </w:rPr>
        <w:t xml:space="preserve">platform configuration </w:t>
      </w:r>
      <w:r w:rsidR="00C3215C">
        <w:rPr>
          <w:lang w:val="en-US"/>
        </w:rPr>
        <w:t xml:space="preserve">to enable </w:t>
      </w:r>
      <w:r w:rsidR="008C4E3C" w:rsidRPr="003D662E">
        <w:rPr>
          <w:lang w:val="en-US"/>
        </w:rPr>
        <w:t>automated creation of installation artifacts, in particular containers</w:t>
      </w:r>
      <w:r w:rsidR="00A431F7">
        <w:rPr>
          <w:lang w:val="en-US"/>
        </w:rPr>
        <w:t>, and execution in the desired Python environment</w:t>
      </w:r>
      <w:r w:rsidR="002B6341">
        <w:rPr>
          <w:lang w:val="en-US"/>
        </w:rPr>
        <w:t xml:space="preserve"> as services and their dependencies may require the installation of different virtual environments or even Python versions</w:t>
      </w:r>
      <w:r w:rsidR="008C4E3C" w:rsidRPr="003D662E">
        <w:rPr>
          <w:lang w:val="en-US"/>
        </w:rPr>
        <w:t>.</w:t>
      </w:r>
    </w:p>
    <w:p w14:paraId="4B55ACB9" w14:textId="729A7E56" w:rsidR="00730725" w:rsidRPr="003D662E" w:rsidRDefault="00730725" w:rsidP="007245E8">
      <w:pPr>
        <w:pStyle w:val="ListParagraph"/>
        <w:numPr>
          <w:ilvl w:val="0"/>
          <w:numId w:val="3"/>
        </w:numPr>
        <w:jc w:val="both"/>
        <w:rPr>
          <w:lang w:val="en-US"/>
        </w:rPr>
      </w:pPr>
      <w:r w:rsidRPr="003D662E">
        <w:rPr>
          <w:lang w:val="en-US"/>
        </w:rPr>
        <w:t xml:space="preserve">In particular, we prioritize </w:t>
      </w:r>
      <w:r w:rsidRPr="003D662E">
        <w:rPr>
          <w:b/>
          <w:lang w:val="en-US"/>
        </w:rPr>
        <w:t xml:space="preserve">dependency reduction </w:t>
      </w:r>
      <w:r w:rsidRPr="003D662E">
        <w:rPr>
          <w:lang w:val="en-US"/>
        </w:rPr>
        <w:t>over alternative, potentially more modern programming approaches</w:t>
      </w:r>
      <w:r w:rsidR="00613210">
        <w:rPr>
          <w:lang w:val="en-US"/>
        </w:rPr>
        <w:t xml:space="preserve"> as well as isolated loading </w:t>
      </w:r>
      <w:r w:rsidR="002F50FE">
        <w:rPr>
          <w:lang w:val="en-US"/>
        </w:rPr>
        <w:t xml:space="preserve">of classes and their dependencies </w:t>
      </w:r>
      <w:r w:rsidR="00613210">
        <w:rPr>
          <w:lang w:val="en-US"/>
        </w:rPr>
        <w:t xml:space="preserve">to cope with </w:t>
      </w:r>
      <w:r w:rsidRPr="003D662E">
        <w:rPr>
          <w:lang w:val="en-US"/>
        </w:rPr>
        <w:t>incompatible libraries. Thus, we decided not to use framework</w:t>
      </w:r>
      <w:r w:rsidR="00613210">
        <w:rPr>
          <w:lang w:val="en-US"/>
        </w:rPr>
        <w:t>s</w:t>
      </w:r>
      <w:r w:rsidRPr="003D662E">
        <w:rPr>
          <w:lang w:val="en-US"/>
        </w:rPr>
        <w:t xml:space="preserve"> like </w:t>
      </w:r>
      <w:r w:rsidR="00613210">
        <w:rPr>
          <w:lang w:val="en-US"/>
        </w:rPr>
        <w:t xml:space="preserve">OSGi or </w:t>
      </w:r>
      <w:r w:rsidRPr="003D662E">
        <w:rPr>
          <w:lang w:val="en-US"/>
        </w:rPr>
        <w:t xml:space="preserve">Spring as foundation as </w:t>
      </w:r>
      <w:r w:rsidR="00613210">
        <w:rPr>
          <w:lang w:val="en-US"/>
        </w:rPr>
        <w:t xml:space="preserve">they </w:t>
      </w:r>
      <w:r w:rsidRPr="003D662E">
        <w:rPr>
          <w:lang w:val="en-US"/>
        </w:rPr>
        <w:t xml:space="preserve">may lead to </w:t>
      </w:r>
      <w:r w:rsidR="00D90BC6">
        <w:rPr>
          <w:lang w:val="en-US"/>
        </w:rPr>
        <w:t xml:space="preserve">(future) dependency </w:t>
      </w:r>
      <w:r w:rsidRPr="003D662E">
        <w:rPr>
          <w:lang w:val="en-US"/>
        </w:rPr>
        <w:t>conflicts</w:t>
      </w:r>
      <w:r w:rsidR="00D90BC6">
        <w:rPr>
          <w:lang w:val="en-US"/>
        </w:rPr>
        <w:t>, even</w:t>
      </w:r>
      <w:r w:rsidRPr="003D662E">
        <w:rPr>
          <w:lang w:val="en-US"/>
        </w:rPr>
        <w:t xml:space="preserve"> </w:t>
      </w:r>
      <w:r w:rsidR="0061087C">
        <w:rPr>
          <w:lang w:val="en-US"/>
        </w:rPr>
        <w:t xml:space="preserve">among </w:t>
      </w:r>
      <w:r w:rsidR="00D90BC6">
        <w:rPr>
          <w:lang w:val="en-US"/>
        </w:rPr>
        <w:t>different versions of these frameworks needed in the same platform instance</w:t>
      </w:r>
      <w:r w:rsidR="0061087C">
        <w:rPr>
          <w:lang w:val="en-US"/>
        </w:rPr>
        <w:t xml:space="preserve"> </w:t>
      </w:r>
      <w:r w:rsidRPr="003D662E">
        <w:rPr>
          <w:lang w:val="en-US"/>
        </w:rPr>
        <w:t xml:space="preserve">(as we experienced for Spring Cloud Stream </w:t>
      </w:r>
      <w:r w:rsidR="00D90BC6">
        <w:rPr>
          <w:lang w:val="en-US"/>
        </w:rPr>
        <w:t>as well as</w:t>
      </w:r>
      <w:r w:rsidRPr="003D662E">
        <w:rPr>
          <w:lang w:val="en-US"/>
        </w:rPr>
        <w:t xml:space="preserve"> the AAS implementation Eclipse </w:t>
      </w:r>
      <w:proofErr w:type="spellStart"/>
      <w:r w:rsidRPr="003D662E">
        <w:rPr>
          <w:lang w:val="en-US"/>
        </w:rPr>
        <w:t>BaSyx</w:t>
      </w:r>
      <w:proofErr w:type="spellEnd"/>
      <w:r w:rsidR="0061087C">
        <w:rPr>
          <w:lang w:val="en-US"/>
        </w:rPr>
        <w:t xml:space="preserve"> and BaSy</w:t>
      </w:r>
      <w:r w:rsidR="005442BA">
        <w:rPr>
          <w:lang w:val="en-US"/>
        </w:rPr>
        <w:t>x</w:t>
      </w:r>
      <w:r w:rsidR="0061087C">
        <w:rPr>
          <w:lang w:val="en-US"/>
        </w:rPr>
        <w:t>2</w:t>
      </w:r>
      <w:r w:rsidRPr="003D662E">
        <w:rPr>
          <w:lang w:val="en-US"/>
        </w:rPr>
        <w:t xml:space="preserve">). Akin, we prefer in some </w:t>
      </w:r>
      <w:proofErr w:type="gramStart"/>
      <w:r w:rsidRPr="003D662E">
        <w:rPr>
          <w:lang w:val="en-US"/>
        </w:rPr>
        <w:t>places</w:t>
      </w:r>
      <w:proofErr w:type="gramEnd"/>
      <w:r w:rsidRPr="003D662E">
        <w:rPr>
          <w:lang w:val="en-US"/>
        </w:rPr>
        <w:t xml:space="preserve">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w:t>
      </w:r>
      <w:r w:rsidR="004B53C6">
        <w:rPr>
          <w:lang w:val="en-US"/>
        </w:rPr>
        <w:t xml:space="preserve"> Where adequate, we leverage own, abstracting annotations and interfaces (</w:t>
      </w:r>
      <w:r w:rsidR="002623A7">
        <w:rPr>
          <w:lang w:val="en-US"/>
        </w:rPr>
        <w:t>as basic for</w:t>
      </w:r>
      <w:r w:rsidR="004B53C6">
        <w:rPr>
          <w:lang w:val="en-US"/>
        </w:rPr>
        <w:t xml:space="preserve"> plugins) and prefer them over technology-dependent annotations or interfaces.</w:t>
      </w:r>
    </w:p>
    <w:p w14:paraId="622AC338" w14:textId="70295E12" w:rsidR="00513F43"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w:t>
      </w:r>
      <w:r w:rsidR="00076B15">
        <w:rPr>
          <w:lang w:val="en-US"/>
        </w:rPr>
        <w:t>(</w:t>
      </w:r>
      <w:r w:rsidRPr="003D662E">
        <w:rPr>
          <w:lang w:val="en-US"/>
        </w:rPr>
        <w:t>binary</w:t>
      </w:r>
      <w:r w:rsidR="00076B15">
        <w:rPr>
          <w:lang w:val="en-US"/>
        </w:rPr>
        <w:t>)</w:t>
      </w:r>
      <w:r w:rsidRPr="003D662E">
        <w:rPr>
          <w:lang w:val="en-US"/>
        </w:rPr>
        <w:t xml:space="preserve"> components or distributed via discovery protocols where feasible. </w:t>
      </w:r>
      <w:r w:rsidR="0006064E" w:rsidRPr="003D662E">
        <w:rPr>
          <w:lang w:val="en-US"/>
        </w:rPr>
        <w:t>So far, no automated discovery mechanisms (for I4.0) settings was integrated</w:t>
      </w:r>
      <w:r w:rsidR="00B341BF">
        <w:rPr>
          <w:lang w:val="en-US"/>
        </w:rPr>
        <w:t xml:space="preserve"> (BaSyx2 discovery could be an option if AAS metamodel version 3 is enabled)</w:t>
      </w:r>
      <w:r w:rsidR="0006064E" w:rsidRPr="003D662E">
        <w:rPr>
          <w:lang w:val="en-US"/>
        </w:rPr>
        <w:t xml:space="preserve">,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 xml:space="preserve">AAS of the platform. Technical settings that may be subject to modifications by administrators shall be represented in a uniform and human readable manner. For stored setup information we rely on </w:t>
      </w:r>
      <w:proofErr w:type="spellStart"/>
      <w:r w:rsidRPr="003D662E">
        <w:rPr>
          <w:lang w:val="en-US"/>
        </w:rPr>
        <w:t>Yaml</w:t>
      </w:r>
      <w:proofErr w:type="spellEnd"/>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w:t>
      </w:r>
      <w:proofErr w:type="spellStart"/>
      <w:r w:rsidR="009E0408" w:rsidRPr="003D662E">
        <w:rPr>
          <w:lang w:val="en-US"/>
        </w:rPr>
        <w:t>Yaml</w:t>
      </w:r>
      <w:proofErr w:type="spellEnd"/>
      <w:r w:rsidR="009E0408" w:rsidRPr="003D662E">
        <w:rPr>
          <w:lang w:val="en-US"/>
        </w:rPr>
        <w:t xml:space="preserve">, in practice often also called configuration) and the </w:t>
      </w:r>
      <w:r w:rsidR="009E0408" w:rsidRPr="003D662E">
        <w:rPr>
          <w:b/>
          <w:lang w:val="en-US"/>
        </w:rPr>
        <w:t>Configuration</w:t>
      </w:r>
      <w:r w:rsidR="009E0408" w:rsidRPr="003D662E">
        <w:rPr>
          <w:lang w:val="en-US"/>
        </w:rPr>
        <w:t xml:space="preserve"> (the managing part, </w:t>
      </w:r>
      <w:r w:rsidR="001D3441">
        <w:rPr>
          <w:lang w:val="en-US"/>
        </w:rPr>
        <w:t xml:space="preserve">in terms of a configuration model, used for </w:t>
      </w:r>
      <w:r w:rsidR="009E0408" w:rsidRPr="003D662E">
        <w:rPr>
          <w:lang w:val="en-US"/>
        </w:rPr>
        <w:t xml:space="preserve">generating </w:t>
      </w:r>
      <w:r w:rsidR="001D3441">
        <w:rPr>
          <w:lang w:val="en-US"/>
        </w:rPr>
        <w:t xml:space="preserve">consistent </w:t>
      </w:r>
      <w:r w:rsidR="009E0408" w:rsidRPr="003D662E">
        <w:rPr>
          <w:lang w:val="en-US"/>
        </w:rPr>
        <w:t xml:space="preserve">setup information </w:t>
      </w:r>
      <w:r w:rsidR="001D3441">
        <w:rPr>
          <w:lang w:val="en-US"/>
        </w:rPr>
        <w:t>as well as related code and further artifacts</w:t>
      </w:r>
      <w:r w:rsidR="009E0408" w:rsidRPr="003D662E">
        <w:rPr>
          <w:lang w:val="en-US"/>
        </w:rPr>
        <w:t>).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358DEF0A" w:rsidR="008C7BAD" w:rsidRDefault="008C7BAD" w:rsidP="007245E8">
      <w:pPr>
        <w:pStyle w:val="ListParagraph"/>
        <w:numPr>
          <w:ilvl w:val="0"/>
          <w:numId w:val="3"/>
        </w:numPr>
        <w:jc w:val="both"/>
        <w:rPr>
          <w:lang w:val="en-US"/>
        </w:rPr>
      </w:pPr>
      <w:r w:rsidRPr="003D662E">
        <w:rPr>
          <w:lang w:val="en-US"/>
        </w:rPr>
        <w:lastRenderedPageBreak/>
        <w:t xml:space="preserve">Components shall internally communicate via </w:t>
      </w:r>
      <w:r w:rsidRPr="003D662E">
        <w:rPr>
          <w:b/>
          <w:lang w:val="en-US"/>
        </w:rPr>
        <w:t>interfaces</w:t>
      </w:r>
      <w:r w:rsidRPr="003D662E">
        <w:rPr>
          <w:lang w:val="en-US"/>
        </w:rPr>
        <w:t xml:space="preserve"> </w:t>
      </w:r>
      <w:r w:rsidR="005E62C7">
        <w:rPr>
          <w:lang w:val="en-US"/>
        </w:rPr>
        <w:t xml:space="preserve">that </w:t>
      </w:r>
      <w:r w:rsidR="00F61039">
        <w:rPr>
          <w:lang w:val="en-US"/>
        </w:rPr>
        <w:t xml:space="preserve">encapsulate technical </w:t>
      </w:r>
      <w:r w:rsidRPr="003D662E">
        <w:rPr>
          <w:lang w:val="en-US"/>
        </w:rPr>
        <w:t xml:space="preserve">dependencies. </w:t>
      </w:r>
      <w:r w:rsidR="00FC6FAB">
        <w:rPr>
          <w:lang w:val="en-US"/>
        </w:rPr>
        <w:t>A</w:t>
      </w:r>
      <w:r w:rsidRPr="003D662E">
        <w:rPr>
          <w:lang w:val="en-US"/>
        </w:rPr>
        <w:t xml:space="preserve">lternative and optional components shall be realized </w:t>
      </w:r>
      <w:r w:rsidR="00FC6FAB">
        <w:rPr>
          <w:lang w:val="en-US"/>
        </w:rPr>
        <w:t xml:space="preserve">based on interfaces </w:t>
      </w:r>
      <w:r w:rsidRPr="003D662E">
        <w:rPr>
          <w:lang w:val="en-US"/>
        </w:rPr>
        <w:t xml:space="preserve">and register themselves into the platform. </w:t>
      </w:r>
      <w:r w:rsidR="008D3F8C">
        <w:rPr>
          <w:lang w:val="en-US"/>
        </w:rPr>
        <w:t xml:space="preserve">For </w:t>
      </w:r>
      <w:r w:rsidRPr="003D662E">
        <w:rPr>
          <w:lang w:val="en-US"/>
        </w:rPr>
        <w:t xml:space="preserve">Java, we </w:t>
      </w:r>
      <w:r w:rsidR="008D3F8C">
        <w:rPr>
          <w:lang w:val="en-US"/>
        </w:rPr>
        <w:t xml:space="preserve">use </w:t>
      </w:r>
      <w:r w:rsidRPr="003D662E">
        <w:rPr>
          <w:lang w:val="en-US"/>
        </w:rPr>
        <w:t>the Java Service Loader (JSL) mechanism</w:t>
      </w:r>
      <w:r w:rsidR="00B1518A">
        <w:rPr>
          <w:rStyle w:val="FootnoteReference"/>
          <w:lang w:val="en-US"/>
        </w:rPr>
        <w:footnoteReference w:id="19"/>
      </w:r>
      <w:r w:rsidRPr="003D662E">
        <w:rPr>
          <w:lang w:val="en-US"/>
        </w:rPr>
        <w:t>, which associates concrete implementations to their respective (descriptor) interfaces</w:t>
      </w:r>
      <w:r w:rsidR="009D48B9">
        <w:rPr>
          <w:lang w:val="en-US"/>
        </w:rPr>
        <w:t xml:space="preserve"> </w:t>
      </w:r>
      <w:r w:rsidRPr="003D662E">
        <w:rPr>
          <w:lang w:val="en-US"/>
        </w:rPr>
        <w:t xml:space="preserve">through </w:t>
      </w:r>
      <w:r w:rsidR="009D48B9">
        <w:rPr>
          <w:lang w:val="en-US"/>
        </w:rPr>
        <w:t>text resource files declaring the actual implementations</w:t>
      </w:r>
      <w:r w:rsidRPr="003D662E">
        <w:rPr>
          <w:lang w:val="en-US"/>
        </w:rPr>
        <w:t xml:space="preserve">. We use that mechanism to define, e.g., </w:t>
      </w:r>
      <w:r w:rsidR="00A8129C">
        <w:rPr>
          <w:lang w:val="en-US"/>
        </w:rPr>
        <w:t xml:space="preserve">plugin (setup) descriptors, </w:t>
      </w:r>
      <w:r w:rsidRPr="003D662E">
        <w:rPr>
          <w:lang w:val="en-US"/>
        </w:rPr>
        <w:t>factory instances, to compose AAS but also to set up the component lifecycle, e.g., to handle the start and shutdown process</w:t>
      </w:r>
      <w:r w:rsidR="00E5570C">
        <w:rPr>
          <w:rStyle w:val="FootnoteReference"/>
          <w:lang w:val="en-US"/>
        </w:rPr>
        <w:footnoteReference w:id="20"/>
      </w:r>
      <w:r w:rsidRPr="003D662E">
        <w:rPr>
          <w:lang w:val="en-US"/>
        </w:rPr>
        <w:t>.</w:t>
      </w:r>
    </w:p>
    <w:p w14:paraId="2F33E8E1" w14:textId="6942ADE1" w:rsidR="00E5570C" w:rsidRPr="003D662E" w:rsidRDefault="00E5570C" w:rsidP="00E5570C">
      <w:pPr>
        <w:pStyle w:val="ListParagraph"/>
        <w:numPr>
          <w:ilvl w:val="0"/>
          <w:numId w:val="3"/>
        </w:numPr>
        <w:jc w:val="both"/>
        <w:rPr>
          <w:lang w:val="en-US"/>
        </w:rPr>
      </w:pPr>
      <w:r>
        <w:rPr>
          <w:lang w:val="en-US"/>
        </w:rPr>
        <w:t xml:space="preserve">Since version 0.8, third party libraries must be encapsulated </w:t>
      </w:r>
      <w:r w:rsidR="005A044F">
        <w:rPr>
          <w:lang w:val="en-US"/>
        </w:rPr>
        <w:t xml:space="preserve">for </w:t>
      </w:r>
      <w:r w:rsidR="005A044F" w:rsidRPr="005D5DDB">
        <w:rPr>
          <w:b/>
          <w:bCs/>
          <w:lang w:val="en-US"/>
        </w:rPr>
        <w:t>isolated loading</w:t>
      </w:r>
      <w:r w:rsidR="005A044F">
        <w:rPr>
          <w:lang w:val="en-US"/>
        </w:rPr>
        <w:t xml:space="preserve"> </w:t>
      </w:r>
      <w:r>
        <w:rPr>
          <w:lang w:val="en-US"/>
        </w:rPr>
        <w:t xml:space="preserve">into </w:t>
      </w:r>
      <w:r w:rsidRPr="00E5570C">
        <w:rPr>
          <w:b/>
          <w:lang w:val="en-US"/>
        </w:rPr>
        <w:t>oktoflow plugins</w:t>
      </w:r>
      <w:r w:rsidRPr="00E5570C">
        <w:rPr>
          <w:lang w:val="en-US"/>
        </w:rPr>
        <w:t xml:space="preserve"> and</w:t>
      </w:r>
      <w:r w:rsidR="005A044F">
        <w:rPr>
          <w:lang w:val="en-US"/>
        </w:rPr>
        <w:t>, as stated above,</w:t>
      </w:r>
      <w:r w:rsidRPr="00E5570C">
        <w:rPr>
          <w:lang w:val="en-US"/>
        </w:rPr>
        <w:t xml:space="preserve"> </w:t>
      </w:r>
      <w:r w:rsidR="005A044F">
        <w:rPr>
          <w:lang w:val="en-US"/>
        </w:rPr>
        <w:t xml:space="preserve">be used </w:t>
      </w:r>
      <w:r w:rsidRPr="00E5570C">
        <w:rPr>
          <w:lang w:val="en-US"/>
        </w:rPr>
        <w:t>via an interface defined by the platform.</w:t>
      </w:r>
      <w:r>
        <w:rPr>
          <w:lang w:val="en-US"/>
        </w:rPr>
        <w:t xml:space="preserve"> The main reason is </w:t>
      </w:r>
      <w:r w:rsidR="00A136E7">
        <w:rPr>
          <w:lang w:val="en-US"/>
        </w:rPr>
        <w:t xml:space="preserve">to </w:t>
      </w:r>
      <w:r w:rsidR="00EC3823">
        <w:rPr>
          <w:lang w:val="en-US"/>
        </w:rPr>
        <w:t xml:space="preserve">actively </w:t>
      </w:r>
      <w:r w:rsidR="00A136E7">
        <w:rPr>
          <w:lang w:val="en-US"/>
        </w:rPr>
        <w:t xml:space="preserve">mitigate </w:t>
      </w:r>
      <w:r w:rsidR="00EC3823">
        <w:rPr>
          <w:lang w:val="en-US"/>
        </w:rPr>
        <w:t xml:space="preserve">dependency </w:t>
      </w:r>
      <w:r w:rsidR="00A136E7">
        <w:rPr>
          <w:lang w:val="en-US"/>
        </w:rPr>
        <w:t xml:space="preserve">conflicts. </w:t>
      </w:r>
      <w:r w:rsidR="00611B6B">
        <w:rPr>
          <w:lang w:val="en-US"/>
        </w:rPr>
        <w:t>As a prerequisite</w:t>
      </w:r>
      <w:r w:rsidR="00A136E7">
        <w:rPr>
          <w:lang w:val="en-US"/>
        </w:rPr>
        <w:t xml:space="preserve">, the platform core components </w:t>
      </w:r>
      <w:r>
        <w:rPr>
          <w:lang w:val="en-US"/>
        </w:rPr>
        <w:t xml:space="preserve">must be free of third-party dependencies (except for the Java library). Further, plugins allow for isolated testing of the integration of dependencies </w:t>
      </w:r>
      <w:r w:rsidR="0092525D">
        <w:rPr>
          <w:lang w:val="en-US"/>
        </w:rPr>
        <w:t>and enable the</w:t>
      </w:r>
      <w:r>
        <w:rPr>
          <w:lang w:val="en-US"/>
        </w:rPr>
        <w:t xml:space="preserve"> individual evolution of technical dependencies. </w:t>
      </w:r>
      <w:r w:rsidR="00D81409">
        <w:rPr>
          <w:lang w:val="en-US"/>
        </w:rPr>
        <w:t>For flexible integration with the platform, o</w:t>
      </w:r>
      <w:r>
        <w:rPr>
          <w:lang w:val="en-US"/>
        </w:rPr>
        <w:t xml:space="preserve">ktoflow plugins </w:t>
      </w:r>
      <w:r w:rsidR="00580942">
        <w:rPr>
          <w:lang w:val="en-US"/>
        </w:rPr>
        <w:t xml:space="preserve">also employ </w:t>
      </w:r>
      <w:r>
        <w:rPr>
          <w:lang w:val="en-US"/>
        </w:rPr>
        <w:t>JSL</w:t>
      </w:r>
      <w:r w:rsidR="00580942">
        <w:rPr>
          <w:lang w:val="en-US"/>
        </w:rPr>
        <w:t>, one descriptor for defining a plugin’s contribution, a second determining how the plugin is actually loaded</w:t>
      </w:r>
      <w:r>
        <w:rPr>
          <w:lang w:val="en-US"/>
        </w:rPr>
        <w:t>.</w:t>
      </w:r>
    </w:p>
    <w:p w14:paraId="57E511AF" w14:textId="68ACCD55"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xml:space="preserve">, e.g., reside only in test resource folders. In particular for Java components this is important as setup files that are accidentally placed in production resource folders may take precedence over generated setup </w:t>
      </w:r>
      <w:r w:rsidR="00B34170">
        <w:rPr>
          <w:lang w:val="en-US"/>
        </w:rPr>
        <w:t>information</w:t>
      </w:r>
      <w:r w:rsidR="002B0113" w:rsidRPr="003D662E">
        <w:rPr>
          <w:lang w:val="en-US"/>
        </w:rPr>
        <w:t>, i.e., prevent that the configuration decisions made by the user are enacted.</w:t>
      </w:r>
    </w:p>
    <w:p w14:paraId="66C7B1D0" w14:textId="08BDDAD8"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1</w:t>
      </w:r>
      <w:r w:rsidRPr="003D662E">
        <w:rPr>
          <w:lang w:val="en-US"/>
        </w:rPr>
        <w:fldChar w:fldCharType="end"/>
      </w:r>
      <w:r w:rsidRPr="003D662E">
        <w:rPr>
          <w:lang w:val="en-US"/>
        </w:rPr>
        <w:t xml:space="preserve">, for several reasons one objective of the platform is to use existing </w:t>
      </w:r>
      <w:proofErr w:type="gramStart"/>
      <w:r w:rsidRPr="003D662E">
        <w:rPr>
          <w:lang w:val="en-US"/>
        </w:rPr>
        <w:t>Open Source</w:t>
      </w:r>
      <w:proofErr w:type="gramEnd"/>
      <w:r w:rsidRPr="003D662E">
        <w:rPr>
          <w:lang w:val="en-US"/>
        </w:rPr>
        <w:t xml:space="preserve"> solutions wherever </w:t>
      </w:r>
      <w:r w:rsidR="000A6F64" w:rsidRPr="003D662E">
        <w:rPr>
          <w:lang w:val="en-US"/>
        </w:rPr>
        <w:t>feasible</w:t>
      </w:r>
      <w:r w:rsidRPr="003D662E">
        <w:rPr>
          <w:lang w:val="en-US"/>
        </w:rPr>
        <w:t>.</w:t>
      </w:r>
      <w:r w:rsidR="00ED6725" w:rsidRPr="003D662E">
        <w:rPr>
          <w:lang w:val="en-US"/>
        </w:rPr>
        <w:t xml:space="preserve"> However, not all </w:t>
      </w:r>
      <w:proofErr w:type="gramStart"/>
      <w:r w:rsidR="00ED6725" w:rsidRPr="003D662E">
        <w:rPr>
          <w:b/>
          <w:lang w:val="en-US"/>
        </w:rPr>
        <w:t>Open Source</w:t>
      </w:r>
      <w:proofErr w:type="gramEnd"/>
      <w:r w:rsidR="00ED6725" w:rsidRPr="003D662E">
        <w:rPr>
          <w:b/>
          <w:lang w:val="en-US"/>
        </w:rPr>
        <w:t xml:space="preserv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w:t>
      </w:r>
      <w:proofErr w:type="gramStart"/>
      <w:r w:rsidR="00ED6725" w:rsidRPr="003D662E">
        <w:rPr>
          <w:lang w:val="en-US"/>
        </w:rPr>
        <w:t>Open Source</w:t>
      </w:r>
      <w:proofErr w:type="gramEnd"/>
      <w:r w:rsidR="00ED6725" w:rsidRPr="003D662E">
        <w:rPr>
          <w:lang w:val="en-US"/>
        </w:rPr>
        <w:t xml:space="preserv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2CFE62A" w:rsidR="0065137A" w:rsidRPr="003D662E" w:rsidRDefault="009B1C8A" w:rsidP="007245E8">
      <w:pPr>
        <w:pStyle w:val="ListParagraph"/>
        <w:numPr>
          <w:ilvl w:val="0"/>
          <w:numId w:val="4"/>
        </w:numPr>
        <w:jc w:val="both"/>
        <w:rPr>
          <w:lang w:val="en-US"/>
        </w:rPr>
      </w:pPr>
      <w:r>
        <w:rPr>
          <w:lang w:val="en-US"/>
        </w:rPr>
        <w:t>Problematic and potentially n</w:t>
      </w:r>
      <w:r w:rsidR="00ED6725" w:rsidRPr="003D662E">
        <w:rPr>
          <w:lang w:val="en-US"/>
        </w:rPr>
        <w:t xml:space="preserve">ot allowed </w:t>
      </w:r>
      <w:r>
        <w:rPr>
          <w:lang w:val="en-US"/>
        </w:rPr>
        <w:t>(as default or core dependencies)</w:t>
      </w:r>
      <w:r w:rsidR="00B93EBB" w:rsidRPr="003D662E">
        <w:rPr>
          <w:lang w:val="en-US"/>
        </w:rPr>
        <w:t xml:space="preserve">,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 xml:space="preserve">In some cases, the use of binary artifacts of software under such licenses may still be permitted as long as </w:t>
      </w:r>
      <w:r w:rsidR="00B34F2E">
        <w:rPr>
          <w:lang w:val="en-US"/>
        </w:rPr>
        <w:t xml:space="preserve">the </w:t>
      </w:r>
      <w:r w:rsidR="003E0269" w:rsidRPr="003D662E">
        <w:rPr>
          <w:lang w:val="en-US"/>
        </w:rPr>
        <w:t>license information and the origin are stated</w:t>
      </w:r>
      <w:r w:rsidR="00B34F2E">
        <w:rPr>
          <w:lang w:val="en-US"/>
        </w:rPr>
        <w:t>,</w:t>
      </w:r>
      <w:r w:rsidR="003E0269" w:rsidRPr="003D662E">
        <w:rPr>
          <w:lang w:val="en-US"/>
        </w:rPr>
        <w:t xml:space="preserve"> the underlying code is not modified or included</w:t>
      </w:r>
      <w:r w:rsidR="00B34F2E">
        <w:rPr>
          <w:lang w:val="en-US"/>
        </w:rPr>
        <w:t xml:space="preserve"> and the integrating component is optional</w:t>
      </w:r>
      <w:r w:rsidR="003E0269" w:rsidRPr="003D662E">
        <w:rPr>
          <w:lang w:val="en-US"/>
        </w:rPr>
        <w:t>.</w:t>
      </w:r>
    </w:p>
    <w:p w14:paraId="351A5493" w14:textId="32BA4F32"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 xml:space="preserve">Commercial licenses may be used depending on the decision of the installing organization. </w:t>
      </w:r>
      <w:r w:rsidR="00E346C1">
        <w:rPr>
          <w:lang w:val="en-US"/>
        </w:rPr>
        <w:t>Thus, platform c</w:t>
      </w:r>
      <w:r w:rsidR="004C0EBD" w:rsidRPr="003D662E">
        <w:rPr>
          <w:lang w:val="en-US"/>
        </w:rPr>
        <w:t xml:space="preserve">omponents relying on commercial licenses shall be optional by </w:t>
      </w:r>
      <w:r w:rsidR="004C0EBD" w:rsidRPr="003D662E">
        <w:rPr>
          <w:lang w:val="en-US"/>
        </w:rPr>
        <w:lastRenderedPageBreak/>
        <w:t xml:space="preserve">default. </w:t>
      </w:r>
      <w:r w:rsidR="001864F0">
        <w:rPr>
          <w:lang w:val="en-US"/>
        </w:rPr>
        <w:t>Similarly</w:t>
      </w:r>
      <w:r w:rsidR="004C0EBD" w:rsidRPr="003D662E">
        <w:rPr>
          <w:lang w:val="en-US"/>
        </w:rPr>
        <w:t>,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w:t>
      </w:r>
      <w:r w:rsidR="007D7093">
        <w:rPr>
          <w:lang w:val="en-US"/>
        </w:rPr>
        <w:t>components</w:t>
      </w:r>
      <w:r w:rsidR="00A71EAD" w:rsidRPr="003D662E">
        <w:rPr>
          <w:lang w:val="en-US"/>
        </w:rPr>
        <w:t xml:space="preserve">, but to avoid later license conflicts, licenses of </w:t>
      </w:r>
      <w:r w:rsidR="00581AB5">
        <w:rPr>
          <w:lang w:val="en-US"/>
        </w:rPr>
        <w:t xml:space="preserve">the fourth </w:t>
      </w:r>
      <w:r w:rsidR="00A71EAD" w:rsidRPr="003D662E">
        <w:rPr>
          <w:lang w:val="en-US"/>
        </w:rPr>
        <w:t>category sha</w:t>
      </w:r>
      <w:r w:rsidR="008A1167" w:rsidRPr="003D662E">
        <w:rPr>
          <w:lang w:val="en-US"/>
        </w:rPr>
        <w:t>ll be avoided wherever possible</w:t>
      </w:r>
      <w:r w:rsidR="004C0EBD" w:rsidRPr="003D662E">
        <w:rPr>
          <w:lang w:val="en-US"/>
        </w:rPr>
        <w:t xml:space="preserve">. </w:t>
      </w:r>
    </w:p>
    <w:p w14:paraId="4014EDEF" w14:textId="09A8C4A8"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21"/>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2"/>
      </w:r>
      <w:r w:rsidR="00BC4C07" w:rsidRPr="003D662E">
        <w:rPr>
          <w:lang w:val="en-US"/>
        </w:rPr>
        <w:t xml:space="preserve"> of the SSE group. </w:t>
      </w:r>
      <w:r w:rsidR="00BF393F" w:rsidRPr="003D662E">
        <w:rPr>
          <w:lang w:val="en-US"/>
        </w:rPr>
        <w:t xml:space="preserve">Java parts </w:t>
      </w:r>
      <w:r w:rsidR="00C4420D">
        <w:rPr>
          <w:lang w:val="en-US"/>
        </w:rPr>
        <w:t xml:space="preserve">including additional artifacts (binary, python, configuration model) </w:t>
      </w:r>
      <w:r w:rsidR="00BF393F" w:rsidRPr="003D662E">
        <w:rPr>
          <w:lang w:val="en-US"/>
        </w:rPr>
        <w:t>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3"/>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2" w:name="_Ref57109414"/>
      <w:bookmarkStart w:id="23" w:name="_Toc213421496"/>
      <w:r w:rsidRPr="003D662E">
        <w:rPr>
          <w:lang w:val="en-US"/>
        </w:rPr>
        <w:lastRenderedPageBreak/>
        <w:t>Architecture</w:t>
      </w:r>
      <w:bookmarkEnd w:id="22"/>
      <w:bookmarkEnd w:id="23"/>
    </w:p>
    <w:p w14:paraId="4083AA05" w14:textId="39A20281"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2366D1">
        <w:rPr>
          <w:lang w:val="en-US"/>
        </w:rPr>
        <w:t xml:space="preserve">as well as further requirements that are collected or detailed in further work or projects like </w:t>
      </w:r>
      <w:proofErr w:type="spellStart"/>
      <w:r w:rsidR="002366D1">
        <w:rPr>
          <w:lang w:val="en-US"/>
        </w:rPr>
        <w:t>ReGaP</w:t>
      </w:r>
      <w:proofErr w:type="spellEnd"/>
      <w:r w:rsidR="00141744" w:rsidRPr="003D662E">
        <w:rPr>
          <w:lang w:val="en-US"/>
        </w:rPr>
        <w:t>.</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0A1639">
        <w:rPr>
          <w:lang w:val="en-US"/>
        </w:rPr>
        <w:t>1</w:t>
      </w:r>
      <w:r w:rsidR="00C110D6" w:rsidRPr="003D662E">
        <w:rPr>
          <w:lang w:val="en-US"/>
        </w:rPr>
        <w:fldChar w:fldCharType="end"/>
      </w:r>
      <w:r w:rsidR="00C110D6" w:rsidRPr="003D662E">
        <w:rPr>
          <w:lang w:val="en-US"/>
        </w:rPr>
        <w:t xml:space="preserve">, we follow a pragmatic agile </w:t>
      </w:r>
      <w:r w:rsidR="00A45513">
        <w:rPr>
          <w:lang w:val="en-US"/>
        </w:rPr>
        <w:t xml:space="preserve">development </w:t>
      </w:r>
      <w:r w:rsidR="00C110D6" w:rsidRPr="003D662E">
        <w:rPr>
          <w:lang w:val="en-US"/>
        </w:rPr>
        <w:t>approach,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2E9C3289"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0A1639">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w:t>
      </w:r>
      <w:r w:rsidR="00E00155">
        <w:rPr>
          <w:lang w:val="en-US"/>
        </w:rPr>
        <w:t xml:space="preserve"> in the remainder of this document</w:t>
      </w:r>
      <w:r w:rsidRPr="003D662E">
        <w:rPr>
          <w:lang w:val="en-US"/>
        </w:rPr>
        <w:t xml:space="preserve">.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0A1639">
        <w:rPr>
          <w:lang w:val="en-US"/>
        </w:rPr>
        <w:t>3.1</w:t>
      </w:r>
      <w:r w:rsidR="00966866" w:rsidRPr="003D662E">
        <w:rPr>
          <w:lang w:val="en-US"/>
        </w:rPr>
        <w:fldChar w:fldCharType="end"/>
      </w:r>
      <w:r w:rsidR="00966866" w:rsidRPr="003D662E">
        <w:rPr>
          <w:lang w:val="en-US"/>
        </w:rPr>
        <w:t>, we detail some further basic aspects, namely</w:t>
      </w:r>
      <w:r w:rsidR="00F97C5F">
        <w:rPr>
          <w:lang w:val="en-US"/>
        </w:rPr>
        <w:t>,</w:t>
      </w:r>
      <w:r w:rsidR="00966866" w:rsidRPr="003D662E">
        <w:rPr>
          <w:lang w:val="en-US"/>
        </w:rPr>
        <w:t xml:space="preserve">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0A1639">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0A1639">
        <w:rPr>
          <w:lang w:val="en-US"/>
        </w:rPr>
        <w:t>3.1.2</w:t>
      </w:r>
      <w:r w:rsidR="00957177" w:rsidRPr="003D662E">
        <w:rPr>
          <w:lang w:val="en-US"/>
        </w:rPr>
        <w:fldChar w:fldCharType="end"/>
      </w:r>
      <w:r w:rsidR="00957177" w:rsidRPr="003D662E">
        <w:rPr>
          <w:lang w:val="en-US"/>
        </w:rPr>
        <w:t xml:space="preserve">, a brief introduction into </w:t>
      </w:r>
      <w:r w:rsidR="00F97C5F">
        <w:rPr>
          <w:lang w:val="en-US"/>
        </w:rPr>
        <w:t>A</w:t>
      </w:r>
      <w:r w:rsidR="00966866" w:rsidRPr="003D662E">
        <w:rPr>
          <w:lang w:val="en-US"/>
        </w:rPr>
        <w:t xml:space="preserve">sset </w:t>
      </w:r>
      <w:r w:rsidR="00F97C5F">
        <w:rPr>
          <w:lang w:val="en-US"/>
        </w:rPr>
        <w:t>A</w:t>
      </w:r>
      <w:r w:rsidR="00966866" w:rsidRPr="003D662E">
        <w:rPr>
          <w:lang w:val="en-US"/>
        </w:rPr>
        <w:t xml:space="preserve">dministration </w:t>
      </w:r>
      <w:r w:rsidR="00F97C5F">
        <w:rPr>
          <w:lang w:val="en-US"/>
        </w:rPr>
        <w:t>S</w:t>
      </w:r>
      <w:r w:rsidR="00966866" w:rsidRPr="003D662E">
        <w:rPr>
          <w:lang w:val="en-US"/>
        </w:rPr>
        <w:t>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0A1639">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0A1639">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0A1639">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0A1639">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DE4AF0">
        <w:rPr>
          <w:lang w:val="en-US"/>
        </w:rPr>
        <w:t xml:space="preserve">discuss then </w:t>
      </w:r>
      <w:r w:rsidRPr="003D662E">
        <w:rPr>
          <w:lang w:val="en-US"/>
        </w:rPr>
        <w:t xml:space="preserve">the layers of the </w:t>
      </w:r>
      <w:r w:rsidR="00DE4AF0">
        <w:rPr>
          <w:lang w:val="en-US"/>
        </w:rPr>
        <w:t>platform</w:t>
      </w:r>
      <w:r w:rsidR="00637A15" w:rsidRPr="003D662E">
        <w:rPr>
          <w:lang w:val="en-US"/>
        </w:rPr>
        <w:t xml:space="preserve">, first as overview and then </w:t>
      </w:r>
      <w:r w:rsidR="0050157A" w:rsidRPr="003D662E">
        <w:rPr>
          <w:lang w:val="en-US"/>
        </w:rPr>
        <w:t xml:space="preserve">one section per layer, </w:t>
      </w:r>
      <w:r w:rsidRPr="003D662E">
        <w:rPr>
          <w:lang w:val="en-US"/>
        </w:rPr>
        <w:t xml:space="preserve">starting at the bottommost </w:t>
      </w:r>
      <w:r w:rsidR="00265FC0">
        <w:rPr>
          <w:lang w:val="en-US"/>
        </w:rPr>
        <w:t xml:space="preserve">(generic) </w:t>
      </w:r>
      <w:r w:rsidRPr="003D662E">
        <w:rPr>
          <w:lang w:val="en-US"/>
        </w:rPr>
        <w:t>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213421497"/>
      <w:r w:rsidRPr="003D662E">
        <w:rPr>
          <w:lang w:val="en-US"/>
        </w:rPr>
        <w:t>Overview</w:t>
      </w:r>
      <w:bookmarkEnd w:id="24"/>
      <w:bookmarkEnd w:id="25"/>
    </w:p>
    <w:p w14:paraId="1A4794D7" w14:textId="0D59C094"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0A1639" w:rsidRPr="003D662E">
        <w:rPr>
          <w:lang w:val="en-US"/>
        </w:rPr>
        <w:t xml:space="preserve">Figure </w:t>
      </w:r>
      <w:r w:rsidR="000A1639">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proofErr w:type="spellStart"/>
      <w:r w:rsidR="001E7827" w:rsidRPr="003D662E">
        <w:rPr>
          <w:i/>
          <w:lang w:val="en-US"/>
        </w:rPr>
        <w:t>l</w:t>
      </w:r>
      <w:r w:rsidR="001E7827" w:rsidRPr="003D662E">
        <w:rPr>
          <w:i/>
          <w:vertAlign w:val="subscript"/>
          <w:lang w:val="en-US"/>
        </w:rPr>
        <w:t>l</w:t>
      </w:r>
      <w:proofErr w:type="spellEnd"/>
      <w:r w:rsidR="001E7827" w:rsidRPr="003D662E">
        <w:rPr>
          <w:lang w:val="en-US"/>
        </w:rPr>
        <w:t xml:space="preserve"> and </w:t>
      </w:r>
      <w:proofErr w:type="spellStart"/>
      <w:r w:rsidR="001E7827" w:rsidRPr="003D662E">
        <w:rPr>
          <w:i/>
          <w:lang w:val="en-US"/>
        </w:rPr>
        <w:t>l</w:t>
      </w:r>
      <w:r w:rsidR="001E7827" w:rsidRPr="003D662E">
        <w:rPr>
          <w:i/>
          <w:vertAlign w:val="subscript"/>
          <w:lang w:val="en-US"/>
        </w:rPr>
        <w:t>u</w:t>
      </w:r>
      <w:proofErr w:type="spellEnd"/>
      <w:r w:rsidR="001E7827" w:rsidRPr="003D662E">
        <w:rPr>
          <w:lang w:val="en-US"/>
        </w:rPr>
        <w:t xml:space="preserve"> (with as “the lower layer” </w:t>
      </w:r>
      <w:proofErr w:type="spellStart"/>
      <w:r w:rsidR="001E7827" w:rsidRPr="003D662E">
        <w:rPr>
          <w:i/>
          <w:lang w:val="en-US"/>
        </w:rPr>
        <w:t>l</w:t>
      </w:r>
      <w:r w:rsidR="001E7827" w:rsidRPr="003D662E">
        <w:rPr>
          <w:i/>
          <w:vertAlign w:val="subscript"/>
          <w:lang w:val="en-US"/>
        </w:rPr>
        <w:t>l</w:t>
      </w:r>
      <w:proofErr w:type="spellEnd"/>
      <w:r w:rsidR="001E7827" w:rsidRPr="003D662E">
        <w:rPr>
          <w:lang w:val="en-US"/>
        </w:rPr>
        <w:t xml:space="preserve"> being located below “the upper layer” </w:t>
      </w:r>
      <w:proofErr w:type="spellStart"/>
      <w:r w:rsidR="001E7827" w:rsidRPr="003D662E">
        <w:rPr>
          <w:i/>
          <w:lang w:val="en-US"/>
        </w:rPr>
        <w:t>l</w:t>
      </w:r>
      <w:r w:rsidR="001E7827" w:rsidRPr="003D662E">
        <w:rPr>
          <w:i/>
          <w:vertAlign w:val="subscript"/>
          <w:lang w:val="en-US"/>
        </w:rPr>
        <w:t>u</w:t>
      </w:r>
      <w:proofErr w:type="spellEnd"/>
      <w:r w:rsidR="001E7827" w:rsidRPr="003D662E">
        <w:rPr>
          <w:lang w:val="en-US"/>
        </w:rPr>
        <w:t xml:space="preserve">), only </w:t>
      </w:r>
      <w:proofErr w:type="spellStart"/>
      <w:r w:rsidR="003E68B9" w:rsidRPr="003D662E">
        <w:rPr>
          <w:i/>
          <w:lang w:val="en-US"/>
        </w:rPr>
        <w:t>l</w:t>
      </w:r>
      <w:r w:rsidR="003E68B9" w:rsidRPr="003D662E">
        <w:rPr>
          <w:i/>
          <w:vertAlign w:val="subscript"/>
          <w:lang w:val="en-US"/>
        </w:rPr>
        <w:t>u</w:t>
      </w:r>
      <w:proofErr w:type="spellEnd"/>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proofErr w:type="spellStart"/>
      <w:r w:rsidR="003E68B9" w:rsidRPr="003D662E">
        <w:rPr>
          <w:i/>
          <w:lang w:val="en-US"/>
        </w:rPr>
        <w:t>l</w:t>
      </w:r>
      <w:r w:rsidR="003E68B9" w:rsidRPr="003D662E">
        <w:rPr>
          <w:i/>
          <w:vertAlign w:val="subscript"/>
          <w:lang w:val="en-US"/>
        </w:rPr>
        <w:t>l</w:t>
      </w:r>
      <w:proofErr w:type="spellEnd"/>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0D3AF021"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7DDF2B20"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0A1639" w:rsidRPr="003D662E">
        <w:rPr>
          <w:lang w:val="en-US"/>
        </w:rPr>
        <w:t xml:space="preserve">Figure </w:t>
      </w:r>
      <w:r w:rsidR="000A1639">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w:t>
      </w:r>
      <w:r w:rsidR="00374F88">
        <w:rPr>
          <w:lang w:val="en-US"/>
        </w:rPr>
        <w:t xml:space="preserve">(bottom of </w:t>
      </w:r>
      <w:r w:rsidR="00374F88" w:rsidRPr="003D662E">
        <w:rPr>
          <w:lang w:val="en-US"/>
        </w:rPr>
        <w:fldChar w:fldCharType="begin"/>
      </w:r>
      <w:r w:rsidR="00374F88" w:rsidRPr="003D662E">
        <w:rPr>
          <w:lang w:val="en-US"/>
        </w:rPr>
        <w:instrText xml:space="preserve"> REF _Ref101346437 \h  \* MERGEFORMAT </w:instrText>
      </w:r>
      <w:r w:rsidR="00374F88" w:rsidRPr="003D662E">
        <w:rPr>
          <w:lang w:val="en-US"/>
        </w:rPr>
      </w:r>
      <w:r w:rsidR="00374F88" w:rsidRPr="003D662E">
        <w:rPr>
          <w:lang w:val="en-US"/>
        </w:rPr>
        <w:fldChar w:fldCharType="separate"/>
      </w:r>
      <w:r w:rsidR="00374F88" w:rsidRPr="003D662E">
        <w:rPr>
          <w:lang w:val="en-US"/>
        </w:rPr>
        <w:t xml:space="preserve">Figure </w:t>
      </w:r>
      <w:r w:rsidR="00374F88">
        <w:rPr>
          <w:noProof/>
          <w:lang w:val="en-US"/>
        </w:rPr>
        <w:t>1</w:t>
      </w:r>
      <w:r w:rsidR="00374F88" w:rsidRPr="003D662E">
        <w:rPr>
          <w:lang w:val="en-US"/>
        </w:rPr>
        <w:fldChar w:fldCharType="end"/>
      </w:r>
      <w:r w:rsidR="00374F88">
        <w:rPr>
          <w:lang w:val="en-US"/>
        </w:rPr>
        <w:t xml:space="preserve">) </w:t>
      </w:r>
      <w:r w:rsidR="00A329ED" w:rsidRPr="003D662E">
        <w:rPr>
          <w:lang w:val="en-US"/>
        </w:rPr>
        <w:t xml:space="preserve">by the platform. </w:t>
      </w:r>
    </w:p>
    <w:p w14:paraId="64F0F257" w14:textId="72A95A79" w:rsidR="001618F4" w:rsidRPr="003D662E" w:rsidRDefault="0064022B" w:rsidP="007245E8">
      <w:pPr>
        <w:pStyle w:val="ListParagraph"/>
        <w:numPr>
          <w:ilvl w:val="0"/>
          <w:numId w:val="6"/>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 xml:space="preserve">different vendors (e.g., </w:t>
      </w:r>
      <w:r w:rsidR="00EA2ABF">
        <w:rPr>
          <w:lang w:val="en-US"/>
        </w:rPr>
        <w:t xml:space="preserve">a product, </w:t>
      </w:r>
      <w:r w:rsidR="000048B7" w:rsidRPr="003D662E">
        <w:rPr>
          <w:lang w:val="en-US"/>
        </w:rPr>
        <w:t>a machine, an edge device, an already installed platform, a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interacting components</w:t>
      </w:r>
      <w:r w:rsidR="000048B7" w:rsidRPr="003D662E">
        <w:rPr>
          <w:lang w:val="en-US"/>
        </w:rPr>
        <w:t xml:space="preserve"> within the platform. These components may be internal or external, i.e., also interfaces provided by external AAS may be used. In particular, AAS (</w:t>
      </w:r>
      <w:proofErr w:type="spellStart"/>
      <w:r w:rsidR="000048B7" w:rsidRPr="003D662E">
        <w:rPr>
          <w:lang w:val="en-US"/>
        </w:rPr>
        <w:t>submodels</w:t>
      </w:r>
      <w:proofErr w:type="spellEnd"/>
      <w:r w:rsidR="000048B7" w:rsidRPr="003D662E">
        <w:rPr>
          <w:lang w:val="en-US"/>
        </w:rPr>
        <w:t>)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4"/>
      </w:r>
      <w:r w:rsidR="000048B7" w:rsidRPr="003D662E">
        <w:rPr>
          <w:lang w:val="en-US"/>
        </w:rPr>
        <w:t xml:space="preserve">. </w:t>
      </w:r>
      <w:r w:rsidR="00E40FBB" w:rsidRPr="003D662E">
        <w:rPr>
          <w:lang w:val="en-US"/>
        </w:rPr>
        <w:t xml:space="preserve">An integration of AAS </w:t>
      </w:r>
      <w:r w:rsidR="00A911B3">
        <w:rPr>
          <w:lang w:val="en-US"/>
        </w:rPr>
        <w:t xml:space="preserve">(different implementation frameworks </w:t>
      </w:r>
      <w:r w:rsidR="0083772E">
        <w:rPr>
          <w:lang w:val="en-US"/>
        </w:rPr>
        <w:t>in terms of</w:t>
      </w:r>
      <w:r w:rsidR="00A911B3">
        <w:rPr>
          <w:lang w:val="en-US"/>
        </w:rPr>
        <w:t xml:space="preserve"> plugins) </w:t>
      </w:r>
      <w:r w:rsidR="00E40FBB" w:rsidRPr="003D662E">
        <w:rPr>
          <w:lang w:val="en-US"/>
        </w:rPr>
        <w:t xml:space="preserve">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0BA9084F"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w:t>
      </w:r>
      <w:r w:rsidR="003C1E5A">
        <w:rPr>
          <w:lang w:val="en-US"/>
        </w:rPr>
        <w:t>the indented layering (</w:t>
      </w:r>
      <w:r w:rsidR="00C815CD" w:rsidRPr="003D662E">
        <w:rPr>
          <w:lang w:val="en-US"/>
        </w:rPr>
        <w:t>R7</w:t>
      </w:r>
      <w:r w:rsidR="00E9768E" w:rsidRPr="003D662E">
        <w:rPr>
          <w:lang w:val="en-US"/>
        </w:rPr>
        <w:t xml:space="preserve"> [13]</w:t>
      </w:r>
      <w:r w:rsidR="00E9768E">
        <w:rPr>
          <w:lang w:val="en-US"/>
        </w:rPr>
        <w:t>)</w:t>
      </w:r>
      <w:r w:rsidR="00C815CD" w:rsidRPr="003D662E">
        <w:rPr>
          <w:lang w:val="en-US"/>
        </w:rPr>
        <w:t xml:space="preserve">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w:t>
      </w:r>
      <w:proofErr w:type="spellStart"/>
      <w:r w:rsidR="00C75D04" w:rsidRPr="003D662E">
        <w:rPr>
          <w:lang w:val="en-US"/>
        </w:rPr>
        <w:t>realtime</w:t>
      </w:r>
      <w:proofErr w:type="spellEnd"/>
      <w:r w:rsidR="00C75D04" w:rsidRPr="003D662E">
        <w:rPr>
          <w:lang w:val="en-US"/>
        </w:rPr>
        <w:t xml:space="preserv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proofErr w:type="spellStart"/>
      <w:r w:rsidR="00694EE4" w:rsidRPr="003D662E">
        <w:rPr>
          <w:rFonts w:ascii="Consolas" w:hAnsi="Consolas"/>
          <w:lang w:val="en-US"/>
        </w:rPr>
        <w:t>StreamingLibrary</w:t>
      </w:r>
      <w:proofErr w:type="spellEnd"/>
      <w:r w:rsidR="0096235D" w:rsidRPr="0096235D">
        <w:rPr>
          <w:lang w:val="en-US"/>
        </w:rPr>
        <w:t xml:space="preserve"> through plugins</w:t>
      </w:r>
      <w:r w:rsidR="00694EE4" w:rsidRPr="003D662E">
        <w:rPr>
          <w:rFonts w:cstheme="minorHAnsi"/>
          <w:lang w:val="en-US"/>
        </w:rPr>
        <w:t xml:space="preserve">. </w:t>
      </w:r>
    </w:p>
    <w:p w14:paraId="40F106EC" w14:textId="50A9132C"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0A1639" w:rsidRPr="003D662E">
        <w:rPr>
          <w:lang w:val="en-US"/>
        </w:rPr>
        <w:t xml:space="preserve">Figure </w:t>
      </w:r>
      <w:r w:rsidR="000A1639">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 xml:space="preserve">and, if required, provide access to the individual configuration </w:t>
      </w:r>
      <w:r w:rsidR="009D6FBB">
        <w:rPr>
          <w:lang w:val="en-US"/>
        </w:rPr>
        <w:t>via respective interfaces</w:t>
      </w:r>
      <w:r w:rsidR="004A764D" w:rsidRPr="003D662E">
        <w:rPr>
          <w:lang w:val="en-US"/>
        </w:rPr>
        <w:t>.</w:t>
      </w:r>
      <w:r w:rsidR="00842A24">
        <w:rPr>
          <w:lang w:val="en-US"/>
        </w:rPr>
        <w:t xml:space="preserve"> </w:t>
      </w:r>
      <w:proofErr w:type="gramStart"/>
      <w:r w:rsidR="00842A24">
        <w:rPr>
          <w:lang w:val="en-US"/>
        </w:rPr>
        <w:t>Also</w:t>
      </w:r>
      <w:proofErr w:type="gramEnd"/>
      <w:r w:rsidR="00842A24">
        <w:rPr>
          <w:lang w:val="en-US"/>
        </w:rPr>
        <w:t xml:space="preserve"> the configuration technology is encapsulated </w:t>
      </w:r>
      <w:r w:rsidR="001C49A9">
        <w:rPr>
          <w:lang w:val="en-US"/>
        </w:rPr>
        <w:t>as</w:t>
      </w:r>
      <w:r w:rsidR="00842A24">
        <w:rPr>
          <w:lang w:val="en-US"/>
        </w:rPr>
        <w:t xml:space="preserve"> a plugin.</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1BAC27AE"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w:t>
      </w:r>
      <w:r w:rsidRPr="003D662E">
        <w:rPr>
          <w:lang w:val="en-US"/>
        </w:rPr>
        <w:fldChar w:fldCharType="end"/>
      </w:r>
      <w:r w:rsidRPr="003D662E">
        <w:rPr>
          <w:lang w:val="en-US"/>
        </w:rPr>
        <w:t xml:space="preserve">) realizes basic abstractions and helpful functions for the upper layers of the platform. </w:t>
      </w:r>
      <w:r w:rsidR="00D67BDA">
        <w:rPr>
          <w:lang w:val="en-US"/>
        </w:rPr>
        <w:t xml:space="preserve">This includes logging, resource loading, plugin management as well as basic data format abstractions for YAML and JSON. </w:t>
      </w:r>
      <w:r w:rsidR="003330DC">
        <w:rPr>
          <w:lang w:val="en-US"/>
        </w:rPr>
        <w:t xml:space="preserve">Further, a set of utility functions for files, archives, system access or network are provided </w:t>
      </w:r>
      <w:r w:rsidRPr="003D662E">
        <w:rPr>
          <w:lang w:val="en-US"/>
        </w:rPr>
        <w:t>to reduce repetitions</w:t>
      </w:r>
      <w:r w:rsidR="003330DC">
        <w:rPr>
          <w:lang w:val="en-US"/>
        </w:rPr>
        <w:t xml:space="preserve"> in higher </w:t>
      </w:r>
      <w:proofErr w:type="spellStart"/>
      <w:r w:rsidR="003330DC">
        <w:rPr>
          <w:lang w:val="en-US"/>
        </w:rPr>
        <w:t>leayers</w:t>
      </w:r>
      <w:proofErr w:type="spellEnd"/>
      <w:r w:rsidR="003330DC">
        <w:rPr>
          <w:lang w:val="en-US"/>
        </w:rPr>
        <w:t xml:space="preserve">. This also involves </w:t>
      </w:r>
      <w:r w:rsidRPr="003D662E">
        <w:rPr>
          <w:lang w:val="en-US"/>
        </w:rPr>
        <w:t xml:space="preserve">non-trivial management functions or functions to create common AAS structures and to foster internal conventions, e.g., how to represent certain information in AAS. Moreover, </w:t>
      </w:r>
      <w:r w:rsidR="00762343">
        <w:rPr>
          <w:lang w:val="en-US"/>
        </w:rPr>
        <w:t>this layer</w:t>
      </w:r>
      <w:r w:rsidRPr="003D662E">
        <w:rPr>
          <w:lang w:val="en-US"/>
        </w:rPr>
        <w:t xml:space="preserve"> contains an abstraction of AAS </w:t>
      </w:r>
      <w:r w:rsidR="003E7FA5">
        <w:rPr>
          <w:lang w:val="en-US"/>
        </w:rPr>
        <w:t xml:space="preserve">as well as AAS </w:t>
      </w:r>
      <w:r w:rsidRPr="003D662E">
        <w:rPr>
          <w:lang w:val="en-US"/>
        </w:rPr>
        <w:t>implementation</w:t>
      </w:r>
      <w:r w:rsidR="003E7FA5">
        <w:rPr>
          <w:lang w:val="en-US"/>
        </w:rPr>
        <w:t xml:space="preserve"> plugins</w:t>
      </w:r>
      <w:r w:rsidRPr="003D662E">
        <w:rPr>
          <w:lang w:val="en-US"/>
        </w:rPr>
        <w:t>.</w:t>
      </w:r>
    </w:p>
    <w:p w14:paraId="31F2AD63" w14:textId="33353DBD" w:rsidR="00FF08B7" w:rsidRPr="003D662E" w:rsidRDefault="001C0EBB" w:rsidP="007245E8">
      <w:pPr>
        <w:pStyle w:val="ListParagraph"/>
        <w:numPr>
          <w:ilvl w:val="0"/>
          <w:numId w:val="7"/>
        </w:numPr>
        <w:jc w:val="both"/>
        <w:rPr>
          <w:lang w:val="en-US"/>
        </w:rPr>
      </w:pPr>
      <w:r w:rsidRPr="003D662E">
        <w:rPr>
          <w:b/>
          <w:lang w:val="en-US"/>
        </w:rPr>
        <w:lastRenderedPageBreak/>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w:t>
      </w:r>
      <w:r w:rsidR="000C1363">
        <w:rPr>
          <w:lang w:val="en-US"/>
        </w:rPr>
        <w:t xml:space="preserve">data transport </w:t>
      </w:r>
      <w:r w:rsidR="001952ED" w:rsidRPr="003D662E">
        <w:rPr>
          <w:lang w:val="en-US"/>
        </w:rPr>
        <w:t>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5"/>
      </w:r>
      <w:r w:rsidR="00A3348A" w:rsidRPr="003D662E">
        <w:rPr>
          <w:lang w:val="en-US"/>
        </w:rPr>
        <w:t xml:space="preserve">, </w:t>
      </w:r>
      <w:r w:rsidR="009B1783" w:rsidRPr="003D662E">
        <w:rPr>
          <w:lang w:val="en-US"/>
        </w:rPr>
        <w:t>AMQP</w:t>
      </w:r>
      <w:r w:rsidR="009B1783" w:rsidRPr="003D662E">
        <w:rPr>
          <w:rStyle w:val="FootnoteReference"/>
          <w:lang w:val="en-US"/>
        </w:rPr>
        <w:footnoteReference w:id="26"/>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7"/>
      </w:r>
      <w:r w:rsidR="00B828CD">
        <w:rPr>
          <w:lang w:val="en-US"/>
        </w:rPr>
        <w:t xml:space="preserve"> and their wire formats (e.g., JSON for MQTT)</w:t>
      </w:r>
      <w:r w:rsidR="00515FCC">
        <w:rPr>
          <w:lang w:val="en-US"/>
        </w:rPr>
        <w:t>,</w:t>
      </w:r>
      <w:r w:rsidR="00A3348A" w:rsidRPr="003D662E">
        <w:rPr>
          <w:lang w:val="en-US"/>
        </w:rPr>
        <w:t xml:space="preserve"> </w:t>
      </w:r>
      <w:r w:rsidR="001952ED" w:rsidRPr="003D662E">
        <w:rPr>
          <w:lang w:val="en-US"/>
        </w:rPr>
        <w:t xml:space="preserve">to </w:t>
      </w:r>
      <w:r w:rsidR="00515FCC">
        <w:rPr>
          <w:lang w:val="en-US"/>
        </w:rPr>
        <w:t>provide implementing transport plugins</w:t>
      </w:r>
      <w:r w:rsidR="001532B8">
        <w:rPr>
          <w:lang w:val="en-US"/>
        </w:rPr>
        <w:t xml:space="preserve"> and</w:t>
      </w:r>
      <w:r w:rsidR="00515FCC">
        <w:rPr>
          <w:lang w:val="en-US"/>
        </w:rPr>
        <w:t xml:space="preserve"> to </w:t>
      </w:r>
      <w:r w:rsidR="001952ED" w:rsidRPr="003D662E">
        <w:rPr>
          <w:lang w:val="en-US"/>
        </w:rPr>
        <w:t xml:space="preserve">integrate the abstraction with the streaming </w:t>
      </w:r>
      <w:r w:rsidR="00515FCC">
        <w:rPr>
          <w:lang w:val="en-US"/>
        </w:rPr>
        <w:t xml:space="preserve">technology </w:t>
      </w:r>
      <w:r w:rsidR="001952ED" w:rsidRPr="003D662E">
        <w:rPr>
          <w:lang w:val="en-US"/>
        </w:rPr>
        <w:t>(</w:t>
      </w:r>
      <w:proofErr w:type="spellStart"/>
      <w:r w:rsidR="001952ED" w:rsidRPr="003D662E">
        <w:rPr>
          <w:rFonts w:ascii="Consolas" w:hAnsi="Consolas"/>
          <w:lang w:val="en-US"/>
        </w:rPr>
        <w:t>StreamingLibrary</w:t>
      </w:r>
      <w:proofErr w:type="spellEnd"/>
      <w:r w:rsidR="00164C7F" w:rsidRPr="00515FCC">
        <w:rPr>
          <w:lang w:val="en-US"/>
        </w:rPr>
        <w:t>)</w:t>
      </w:r>
      <w:r w:rsidR="001952ED" w:rsidRPr="003D662E">
        <w:rPr>
          <w:lang w:val="en-US"/>
        </w:rPr>
        <w:t>.</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w:t>
      </w:r>
      <w:proofErr w:type="gramStart"/>
      <w:r w:rsidR="00164C7F" w:rsidRPr="003D662E">
        <w:rPr>
          <w:lang w:val="en-US"/>
        </w:rPr>
        <w:t>candidate</w:t>
      </w:r>
      <w:proofErr w:type="gramEnd"/>
      <w:r w:rsidR="00164C7F" w:rsidRPr="003D662E">
        <w:rPr>
          <w:lang w:val="en-US"/>
        </w:rPr>
        <w:t xml:space="preserv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697C7A">
        <w:rPr>
          <w:lang w:val="en-US"/>
        </w:rPr>
        <w:t xml:space="preserve">or AAS relying on an </w:t>
      </w:r>
      <w:r w:rsidR="00EA4E7E" w:rsidRPr="003D662E">
        <w:rPr>
          <w:lang w:val="en-US"/>
        </w:rPr>
        <w:t>own information model</w:t>
      </w:r>
      <w:r w:rsidR="009B1783" w:rsidRPr="003D662E">
        <w:rPr>
          <w:lang w:val="en-US"/>
        </w:rPr>
        <w:t xml:space="preserve">. </w:t>
      </w:r>
      <w:r w:rsidR="00673AE8" w:rsidRPr="003D662E">
        <w:rPr>
          <w:lang w:val="en-US"/>
        </w:rPr>
        <w:t xml:space="preserve">In contrast to the Transport Component, </w:t>
      </w:r>
      <w:r w:rsidR="00697C7A">
        <w:rPr>
          <w:lang w:val="en-US"/>
        </w:rPr>
        <w:t xml:space="preserve">projections and transformations of the original input </w:t>
      </w:r>
      <w:r w:rsidR="00464887" w:rsidRPr="003D662E">
        <w:rPr>
          <w:lang w:val="en-US"/>
        </w:rPr>
        <w:t xml:space="preserve">data </w:t>
      </w:r>
      <w:r w:rsidR="00697C7A">
        <w:rPr>
          <w:lang w:val="en-US"/>
        </w:rPr>
        <w:t xml:space="preserve">of </w:t>
      </w:r>
      <w:r w:rsidR="00673AE8" w:rsidRPr="003D662E">
        <w:rPr>
          <w:lang w:val="en-US"/>
        </w:rPr>
        <w:t xml:space="preserve">a connector </w:t>
      </w:r>
      <w:r w:rsidR="00464887" w:rsidRPr="003D662E">
        <w:rPr>
          <w:lang w:val="en-US"/>
        </w:rPr>
        <w:t>may be ingested in</w:t>
      </w:r>
      <w:r w:rsidR="00697C7A">
        <w:rPr>
          <w:lang w:val="en-US"/>
        </w:rPr>
        <w:t xml:space="preserve">to </w:t>
      </w:r>
      <w:r w:rsidR="00C46DC1">
        <w:rPr>
          <w:lang w:val="en-US"/>
        </w:rPr>
        <w:t xml:space="preserve">user-defined </w:t>
      </w:r>
      <w:r w:rsidR="00697C7A">
        <w:rPr>
          <w:lang w:val="en-US"/>
        </w:rPr>
        <w:t>apps</w:t>
      </w:r>
      <w:r w:rsidR="00464887" w:rsidRPr="003D662E">
        <w:rPr>
          <w:lang w:val="en-US"/>
        </w:rPr>
        <w:t xml:space="preserve"> and information/commands originating from the </w:t>
      </w:r>
      <w:r w:rsidR="00697C7A">
        <w:rPr>
          <w:lang w:val="en-US"/>
        </w:rPr>
        <w:t>apps</w:t>
      </w:r>
      <w:r w:rsidR="00464887" w:rsidRPr="003D662E">
        <w:rPr>
          <w:lang w:val="en-US"/>
        </w:rPr>
        <w:t xml:space="preserve"> may be transported back</w:t>
      </w:r>
      <w:r w:rsidR="006F3170" w:rsidRPr="003D662E">
        <w:rPr>
          <w:lang w:val="en-US"/>
        </w:rPr>
        <w:t>, e.g., to reconfigure an underlying machine</w:t>
      </w:r>
      <w:r w:rsidR="00464887" w:rsidRPr="003D662E">
        <w:rPr>
          <w:lang w:val="en-US"/>
        </w:rPr>
        <w:t>.</w:t>
      </w:r>
    </w:p>
    <w:p w14:paraId="700E821B" w14:textId="241D7674"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w:t>
      </w:r>
      <w:r w:rsidR="00C67233">
        <w:rPr>
          <w:lang w:val="en-US"/>
        </w:rPr>
        <w:t>oktoflow</w:t>
      </w:r>
      <w:r w:rsidR="006D01B5" w:rsidRPr="003D662E">
        <w:rPr>
          <w:lang w:val="en-US"/>
        </w:rPr>
        <w:t xml:space="preserve">.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w:t>
      </w:r>
      <w:r w:rsidR="00C46DC1">
        <w:rPr>
          <w:lang w:val="en-US"/>
        </w:rPr>
        <w:t xml:space="preserve">On this layer, Connectors are wrapped into services so that they can be used seamlessly in user apps. </w:t>
      </w:r>
      <w:r w:rsidR="00010A9B" w:rsidRPr="003D662E">
        <w:rPr>
          <w:lang w:val="en-US"/>
        </w:rPr>
        <w:t xml:space="preserve">Services may be realized in different programming languages and, thus, demand different integration capabilities, ranging from direct calls (Java services) to </w:t>
      </w:r>
      <w:r w:rsidR="00F14A28">
        <w:rPr>
          <w:lang w:val="en-US"/>
        </w:rPr>
        <w:t xml:space="preserve">communicating </w:t>
      </w:r>
      <w:r w:rsidR="00010A9B" w:rsidRPr="003D662E">
        <w:rPr>
          <w:lang w:val="en-US"/>
        </w:rPr>
        <w:t>operating system processes (Python services, GO, or even standalone Java programs).</w:t>
      </w:r>
      <w:r w:rsidR="003062E5">
        <w:rPr>
          <w:lang w:val="en-US"/>
        </w:rPr>
        <w:t xml:space="preserve"> Services are wrapped by code generation into service units for a certain </w:t>
      </w:r>
      <w:r w:rsidR="003062E5" w:rsidRPr="003062E5">
        <w:rPr>
          <w:b/>
          <w:bCs/>
          <w:lang w:val="en-US"/>
        </w:rPr>
        <w:t>service execution</w:t>
      </w:r>
      <w:r w:rsidR="003062E5">
        <w:rPr>
          <w:lang w:val="en-US"/>
        </w:rPr>
        <w:t>. A specific service execution, e.g., Spring Cloud streams, is an implementation plugin of the services layer.</w:t>
      </w:r>
    </w:p>
    <w:p w14:paraId="1270E968" w14:textId="4CAB3DDD"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6A01E6">
        <w:rPr>
          <w:lang w:val="en-US"/>
        </w:rPr>
        <w:t xml:space="preserve"> </w:t>
      </w:r>
      <w:r w:rsidR="00E657C0">
        <w:rPr>
          <w:lang w:val="en-US"/>
        </w:rPr>
        <w:t xml:space="preserve">and </w:t>
      </w:r>
      <w:r w:rsidR="009D32AC">
        <w:rPr>
          <w:lang w:val="en-US"/>
        </w:rPr>
        <w:t xml:space="preserve">the platform </w:t>
      </w:r>
      <w:r w:rsidR="006A01E6">
        <w:rPr>
          <w:lang w:val="en-US"/>
        </w:rPr>
        <w:t>AAS</w:t>
      </w:r>
      <w:r w:rsidR="00115678" w:rsidRPr="003D662E">
        <w:rPr>
          <w:lang w:val="en-US"/>
        </w:rPr>
        <w:t>.</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w:t>
      </w:r>
      <w:r w:rsidR="000D599C">
        <w:rPr>
          <w:lang w:val="en-US"/>
        </w:rPr>
        <w:t>called “</w:t>
      </w:r>
      <w:r w:rsidR="00C524DB" w:rsidRPr="003D662E">
        <w:rPr>
          <w:lang w:val="en-US"/>
        </w:rPr>
        <w:t>ECS runtime</w:t>
      </w:r>
      <w:r w:rsidR="000D599C">
        <w:rPr>
          <w:lang w:val="en-US"/>
        </w:rPr>
        <w:t>”</w:t>
      </w:r>
      <w:r w:rsidR="00C524DB" w:rsidRPr="003D662E">
        <w:rPr>
          <w:lang w:val="en-US"/>
        </w:rPr>
        <w:t xml:space="preserve"> </w:t>
      </w:r>
      <w:r w:rsidR="000D599C">
        <w:rPr>
          <w:lang w:val="en-US"/>
        </w:rPr>
        <w:t>in</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w:t>
      </w:r>
      <w:r w:rsidR="003062E5">
        <w:rPr>
          <w:lang w:val="en-US"/>
        </w:rPr>
        <w:t xml:space="preserve"> and, in its containerized form, </w:t>
      </w:r>
      <w:r w:rsidR="00C67ABB" w:rsidRPr="003D662E">
        <w:rPr>
          <w:lang w:val="en-US"/>
        </w:rPr>
        <w:t>download</w:t>
      </w:r>
      <w:r w:rsidR="003062E5">
        <w:rPr>
          <w:lang w:val="en-US"/>
        </w:rPr>
        <w:t>s</w:t>
      </w:r>
      <w:r w:rsidR="00C67ABB" w:rsidRPr="003D662E">
        <w:rPr>
          <w:lang w:val="en-US"/>
        </w:rPr>
        <w:t xml:space="preserve"> a container including </w:t>
      </w:r>
      <w:r w:rsidR="003062E5">
        <w:rPr>
          <w:lang w:val="en-US"/>
        </w:rPr>
        <w:t xml:space="preserve">installed components </w:t>
      </w:r>
      <w:r w:rsidR="00C67ABB" w:rsidRPr="003D662E">
        <w:rPr>
          <w:lang w:val="en-US"/>
        </w:rPr>
        <w:t>and starts the container</w:t>
      </w:r>
      <w:r w:rsidR="0012180A">
        <w:rPr>
          <w:lang w:val="en-US"/>
        </w:rPr>
        <w:t xml:space="preserve"> (ECS implementations plugins for Docker and LXC are part of oktoflow)</w:t>
      </w:r>
      <w:r w:rsidR="00C67ABB" w:rsidRPr="003D662E">
        <w:rPr>
          <w:lang w:val="en-US"/>
        </w:rPr>
        <w:t xml:space="preserve">. </w:t>
      </w:r>
      <w:r w:rsidR="003062E5">
        <w:rPr>
          <w:lang w:val="en-US"/>
        </w:rPr>
        <w:t xml:space="preserve">In this containerized environment, apps are then started through the constituting </w:t>
      </w:r>
      <w:r w:rsidR="003062E5" w:rsidRPr="003D662E">
        <w:rPr>
          <w:lang w:val="en-US"/>
        </w:rPr>
        <w:t>service implementations</w:t>
      </w:r>
      <w:r w:rsidR="003062E5" w:rsidRPr="003D662E">
        <w:rPr>
          <w:rStyle w:val="FootnoteReference"/>
          <w:lang w:val="en-US"/>
        </w:rPr>
        <w:footnoteReference w:id="28"/>
      </w:r>
      <w:r w:rsidR="003062E5" w:rsidRPr="003D662E">
        <w:rPr>
          <w:lang w:val="en-US"/>
        </w:rPr>
        <w:t xml:space="preserve"> </w:t>
      </w:r>
      <w:r w:rsidR="003062E5">
        <w:rPr>
          <w:lang w:val="en-US"/>
        </w:rPr>
        <w:t xml:space="preserve">by the service execution. </w:t>
      </w:r>
      <w:proofErr w:type="gramStart"/>
      <w:r w:rsidR="00162597" w:rsidRPr="003D662E">
        <w:rPr>
          <w:lang w:val="en-US"/>
        </w:rPr>
        <w:t>A</w:t>
      </w:r>
      <w:r w:rsidR="009208B0" w:rsidRPr="003D662E">
        <w:rPr>
          <w:lang w:val="en-US"/>
        </w:rPr>
        <w:t>lso</w:t>
      </w:r>
      <w:proofErr w:type="gramEnd"/>
      <w:r w:rsidR="009208B0" w:rsidRPr="003D662E">
        <w:rPr>
          <w:lang w:val="en-US"/>
        </w:rPr>
        <w:t xml:space="preserve">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 xml:space="preserve">(in terms of probes and signaling) is part of the service </w:t>
      </w:r>
      <w:r w:rsidR="00CB38E2" w:rsidRPr="003D662E">
        <w:rPr>
          <w:lang w:val="en-US"/>
        </w:rPr>
        <w:lastRenderedPageBreak/>
        <w:t>environment while the aggregation of the monitoring data happens on cent</w:t>
      </w:r>
      <w:r w:rsidR="007A3322" w:rsidRPr="003D662E">
        <w:rPr>
          <w:lang w:val="en-US"/>
        </w:rPr>
        <w:t>r</w:t>
      </w:r>
      <w:r w:rsidR="00CB38E2" w:rsidRPr="003D662E">
        <w:rPr>
          <w:lang w:val="en-US"/>
        </w:rPr>
        <w:t>al IT level</w:t>
      </w:r>
      <w:r w:rsidR="00FF6C94">
        <w:rPr>
          <w:lang w:val="en-US"/>
        </w:rPr>
        <w:t xml:space="preserve"> (a default realization in terms of Prometheus</w:t>
      </w:r>
      <w:r w:rsidR="00FF6C94">
        <w:rPr>
          <w:rStyle w:val="FootnoteReference"/>
          <w:lang w:val="en-US"/>
        </w:rPr>
        <w:footnoteReference w:id="29"/>
      </w:r>
      <w:r w:rsidR="00FF6C94">
        <w:rPr>
          <w:lang w:val="en-US"/>
        </w:rPr>
        <w:t xml:space="preserve"> is a monitoring implementation plugin of oktoflow)</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7F2F14B1" w:rsidR="001C0EBB" w:rsidRPr="003D662E" w:rsidRDefault="00CF33E5" w:rsidP="007245E8">
      <w:pPr>
        <w:pStyle w:val="ListParagraph"/>
        <w:numPr>
          <w:ilvl w:val="0"/>
          <w:numId w:val="7"/>
        </w:numPr>
        <w:jc w:val="both"/>
        <w:rPr>
          <w:lang w:val="en-US"/>
        </w:rPr>
      </w:pPr>
      <w:r w:rsidRPr="003D662E">
        <w:rPr>
          <w:b/>
          <w:lang w:val="en-US"/>
        </w:rPr>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components (optionally) enhancing the security and data protection</w:t>
      </w:r>
      <w:r w:rsidR="00A35861">
        <w:rPr>
          <w:lang w:val="en-US"/>
        </w:rPr>
        <w:t xml:space="preserve"> as platform-supplied app services</w:t>
      </w:r>
      <w:r w:rsidR="00CD5258" w:rsidRPr="003D662E">
        <w:rPr>
          <w:lang w:val="en-US"/>
        </w:rPr>
        <w:t xml:space="preserve">, e.g.,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CD5258" w:rsidRPr="003D662E">
        <w:rPr>
          <w:lang w:val="en-US"/>
        </w:rPr>
        <w:t>.</w:t>
      </w:r>
    </w:p>
    <w:p w14:paraId="54013044" w14:textId="4EA71856"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RTSA as generic, re-usable AI service</w:t>
      </w:r>
      <w:r w:rsidR="00B167B9">
        <w:rPr>
          <w:lang w:val="en-US"/>
        </w:rPr>
        <w:t xml:space="preserve"> or a re-usable basic data processing library</w:t>
      </w:r>
      <w:r w:rsidR="00874274" w:rsidRPr="003D662E">
        <w:rPr>
          <w:lang w:val="en-US"/>
        </w:rPr>
        <w:t>.</w:t>
      </w:r>
    </w:p>
    <w:p w14:paraId="02B99514" w14:textId="158507D9" w:rsidR="00F23143" w:rsidRPr="005B043D" w:rsidRDefault="001C0EBB" w:rsidP="005B043D">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w:t>
      </w:r>
      <w:r w:rsidR="00772AC7">
        <w:rPr>
          <w:lang w:val="en-US"/>
        </w:rPr>
        <w:t xml:space="preserve"> </w:t>
      </w:r>
      <w:r w:rsidR="00306A76" w:rsidRPr="008072CE">
        <w:rPr>
          <w:rFonts w:ascii="Consolas" w:hAnsi="Consolas"/>
          <w:lang w:val="en-US"/>
        </w:rPr>
        <w:t>Instantiation</w:t>
      </w:r>
      <w:r w:rsidR="00306A76">
        <w:rPr>
          <w:lang w:val="en-US"/>
        </w:rPr>
        <w:t xml:space="preserve"> </w:t>
      </w:r>
      <w:r w:rsidR="00C266C6" w:rsidRPr="003D662E">
        <w:rPr>
          <w:lang w:val="en-US"/>
        </w:rPr>
        <w:t xml:space="preserve">component is responsible for composing reusable and application-specific services and representing the information in terms of the application </w:t>
      </w:r>
      <w:r w:rsidR="00D47B91">
        <w:rPr>
          <w:lang w:val="en-US"/>
        </w:rPr>
        <w:t>parts</w:t>
      </w:r>
      <w:r w:rsidR="00C266C6" w:rsidRPr="003D662E">
        <w:rPr>
          <w:lang w:val="en-US"/>
        </w:rPr>
        <w:t xml:space="preserve">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containers are created </w:t>
      </w:r>
      <w:r w:rsidR="001C66B2" w:rsidRPr="003D662E">
        <w:rPr>
          <w:lang w:val="en-US"/>
        </w:rPr>
        <w:t xml:space="preserve">automatically </w:t>
      </w:r>
      <w:r w:rsidR="00C559A6" w:rsidRPr="003D662E">
        <w:rPr>
          <w:lang w:val="en-US"/>
        </w:rPr>
        <w:t xml:space="preserve">and made available. </w:t>
      </w:r>
      <w:r w:rsidR="005B043D">
        <w:rPr>
          <w:lang w:val="en-US"/>
        </w:rPr>
        <w:t xml:space="preserve">In particular, this involves code generation of various artifact types, from app/service code templates over integrating service wrappers for the service execution to build </w:t>
      </w:r>
      <w:proofErr w:type="spellStart"/>
      <w:r w:rsidR="005B043D">
        <w:rPr>
          <w:lang w:val="en-US"/>
        </w:rPr>
        <w:t>specitivations</w:t>
      </w:r>
      <w:proofErr w:type="spellEnd"/>
      <w:r w:rsidR="005B043D">
        <w:rPr>
          <w:lang w:val="en-US"/>
        </w:rPr>
        <w:t>. Further configuration operations target the re-configuration of services or the runtime-selection of alternative services.</w:t>
      </w:r>
    </w:p>
    <w:p w14:paraId="7E02AAC4" w14:textId="4DC5C383"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w:t>
      </w:r>
      <w:r w:rsidR="005670EA">
        <w:rPr>
          <w:lang w:val="en-US"/>
        </w:rPr>
        <w:t xml:space="preserve">in the app part of the </w:t>
      </w:r>
      <w:r w:rsidR="005F3E3B" w:rsidRPr="003D662E">
        <w:rPr>
          <w:lang w:val="en-US"/>
        </w:rPr>
        <w:t xml:space="preserve">configuration </w:t>
      </w:r>
      <w:r w:rsidR="005670EA">
        <w:rPr>
          <w:lang w:val="en-US"/>
        </w:rPr>
        <w:t xml:space="preserve">model </w:t>
      </w:r>
      <w:r w:rsidR="005F3E3B" w:rsidRPr="003D662E">
        <w:rPr>
          <w:lang w:val="en-US"/>
        </w:rPr>
        <w:t xml:space="preserve">and may ship with application-specific components, e.g., AI services. </w:t>
      </w:r>
      <w:r w:rsidR="00A05353" w:rsidRPr="003D662E">
        <w:rPr>
          <w:lang w:val="en-US"/>
        </w:rPr>
        <w:t xml:space="preserve">Although not visible here, glue or transport code generated for services implicitly belongs to the </w:t>
      </w:r>
      <w:r w:rsidR="005A5A3D">
        <w:rPr>
          <w:lang w:val="en-US"/>
        </w:rPr>
        <w:t>apps</w:t>
      </w:r>
      <w:r w:rsidR="00A05353" w:rsidRPr="003D662E">
        <w:rPr>
          <w:lang w:val="en-US"/>
        </w:rPr>
        <w:t>.</w:t>
      </w:r>
      <w:r w:rsidR="00BF16C3" w:rsidRPr="003D662E">
        <w:rPr>
          <w:lang w:val="en-US"/>
        </w:rPr>
        <w:t xml:space="preserve"> The execution of the </w:t>
      </w:r>
      <w:r w:rsidR="001B7D88">
        <w:rPr>
          <w:lang w:val="en-US"/>
        </w:rPr>
        <w:t>apps</w:t>
      </w:r>
      <w:r w:rsidR="00BF16C3" w:rsidRPr="003D662E">
        <w:rPr>
          <w:lang w:val="en-US"/>
        </w:rPr>
        <w:t xml:space="preserve">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w:t>
      </w:r>
    </w:p>
    <w:p w14:paraId="1899C224" w14:textId="4A3EBAE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0"/>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576758">
        <w:rPr>
          <w:lang w:val="en-US"/>
        </w:rPr>
        <w:t xml:space="preserve"> and</w:t>
      </w:r>
      <w:r w:rsidR="00720406" w:rsidRPr="003D662E">
        <w:rPr>
          <w:lang w:val="en-US"/>
        </w:rPr>
        <w:t xml:space="preserve"> the AAS of the platform </w:t>
      </w:r>
      <w:r w:rsidR="00576758">
        <w:rPr>
          <w:lang w:val="en-US"/>
        </w:rPr>
        <w:t>allows for configuring apps, supports the implementation of apps as well as their distributed execution</w:t>
      </w:r>
      <w:r w:rsidRPr="003D662E">
        <w:rPr>
          <w:lang w:val="en-US"/>
        </w:rPr>
        <w:t>.</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w:t>
      </w:r>
      <w:r w:rsidR="00FF43A8">
        <w:rPr>
          <w:lang w:val="en-US"/>
        </w:rPr>
        <w:t>oktoflow</w:t>
      </w:r>
      <w:r w:rsidR="00720406" w:rsidRPr="003D662E">
        <w:rPr>
          <w:lang w:val="en-US"/>
        </w:rPr>
        <w:t>.</w:t>
      </w:r>
    </w:p>
    <w:p w14:paraId="52875DB7" w14:textId="58FEE2D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w:t>
      </w:r>
      <w:r w:rsidR="00C9302C">
        <w:rPr>
          <w:lang w:val="en-GB"/>
        </w:rPr>
        <w:t xml:space="preserve">or may not </w:t>
      </w:r>
      <w:r w:rsidR="009925CD" w:rsidRPr="003D662E">
        <w:rPr>
          <w:lang w:val="en-GB"/>
        </w:rPr>
        <w:t xml:space="preserve">interface with </w:t>
      </w:r>
      <w:r w:rsidR="00C9302C">
        <w:rPr>
          <w:lang w:val="en-GB"/>
        </w:rPr>
        <w:t xml:space="preserve">Clouds or dataspaces </w:t>
      </w:r>
      <w:r w:rsidR="009925CD" w:rsidRPr="003D662E">
        <w:rPr>
          <w:lang w:val="en-GB"/>
        </w:rPr>
        <w:t xml:space="preserve">as desired by the user, e.g., to </w:t>
      </w:r>
      <w:r w:rsidR="00C9302C">
        <w:rPr>
          <w:lang w:val="en-GB"/>
        </w:rPr>
        <w:t>not include/</w:t>
      </w:r>
      <w:r w:rsidR="009925CD" w:rsidRPr="003D662E">
        <w:rPr>
          <w:lang w:val="en-GB"/>
        </w:rPr>
        <w:t xml:space="preserve">remove respective connectors and components </w:t>
      </w:r>
      <w:r w:rsidR="003066EA" w:rsidRPr="003D662E">
        <w:rPr>
          <w:lang w:val="en-GB"/>
        </w:rPr>
        <w:t xml:space="preserve">completely from the individual platform </w:t>
      </w:r>
      <w:r w:rsidR="00027454" w:rsidRPr="003D662E">
        <w:rPr>
          <w:lang w:val="en-GB"/>
        </w:rPr>
        <w:t>instance</w:t>
      </w:r>
      <w:r w:rsidR="00C9302C">
        <w:rPr>
          <w:lang w:val="en-GB"/>
        </w:rPr>
        <w:t>/apps</w:t>
      </w:r>
      <w:r w:rsidR="00027454" w:rsidRPr="003D662E">
        <w:rPr>
          <w:lang w:val="en-GB"/>
        </w:rPr>
        <w:t xml:space="preserve"> </w:t>
      </w:r>
      <w:r w:rsidR="003066EA" w:rsidRPr="003D662E">
        <w:rPr>
          <w:lang w:val="en-GB"/>
        </w:rPr>
        <w:t>upon platform instantiation</w:t>
      </w:r>
      <w:r w:rsidR="009925CD" w:rsidRPr="003D662E">
        <w:rPr>
          <w:lang w:val="en-GB"/>
        </w:rPr>
        <w:t xml:space="preserve">. </w:t>
      </w:r>
    </w:p>
    <w:p w14:paraId="383C0FE8" w14:textId="6AB1D151" w:rsidR="0065763D"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0A1639" w:rsidRPr="003D662E">
        <w:rPr>
          <w:lang w:val="en-US"/>
        </w:rPr>
        <w:t xml:space="preserve">Figure </w:t>
      </w:r>
      <w:r w:rsidR="000A1639">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to take control over containers and services</w:t>
      </w:r>
      <w:r w:rsidR="008E0839">
        <w:rPr>
          <w:lang w:val="en-US"/>
        </w:rPr>
        <w:t xml:space="preserve">, while monitoring, device management and platform AAS shall be running on central IT. </w:t>
      </w:r>
      <w:r w:rsidR="0065763D">
        <w:rPr>
          <w:lang w:val="en-US"/>
        </w:rPr>
        <w:t xml:space="preserve">For example, the service manager </w:t>
      </w:r>
      <w:r w:rsidR="0065763D" w:rsidRPr="003D662E">
        <w:rPr>
          <w:lang w:val="en-US"/>
        </w:rPr>
        <w:t xml:space="preserve">can be composed from a subset of the layers as indicated in </w:t>
      </w:r>
      <w:r w:rsidR="0065763D" w:rsidRPr="003D662E">
        <w:rPr>
          <w:lang w:val="en-US"/>
        </w:rPr>
        <w:fldChar w:fldCharType="begin"/>
      </w:r>
      <w:r w:rsidR="0065763D" w:rsidRPr="003D662E">
        <w:rPr>
          <w:lang w:val="en-US"/>
        </w:rPr>
        <w:instrText xml:space="preserve"> REF _Ref69386674 \h  \* MERGEFORMAT </w:instrText>
      </w:r>
      <w:r w:rsidR="0065763D" w:rsidRPr="003D662E">
        <w:rPr>
          <w:lang w:val="en-US"/>
        </w:rPr>
      </w:r>
      <w:r w:rsidR="0065763D" w:rsidRPr="003D662E">
        <w:rPr>
          <w:lang w:val="en-US"/>
        </w:rPr>
        <w:fldChar w:fldCharType="separate"/>
      </w:r>
      <w:r w:rsidR="0065763D" w:rsidRPr="003D662E">
        <w:rPr>
          <w:lang w:val="en-US"/>
        </w:rPr>
        <w:t xml:space="preserve">Figure </w:t>
      </w:r>
      <w:r w:rsidR="0065763D">
        <w:rPr>
          <w:noProof/>
          <w:lang w:val="en-US"/>
        </w:rPr>
        <w:t>2</w:t>
      </w:r>
      <w:r w:rsidR="0065763D" w:rsidRPr="003D662E">
        <w:rPr>
          <w:lang w:val="en-US"/>
        </w:rPr>
        <w:fldChar w:fldCharType="end"/>
      </w:r>
      <w:r w:rsidR="0065763D">
        <w:rPr>
          <w:lang w:val="en-US"/>
        </w:rPr>
        <w:t xml:space="preserve">, in particular support, transport and </w:t>
      </w:r>
      <w:proofErr w:type="spellStart"/>
      <w:r w:rsidR="0065763D">
        <w:rPr>
          <w:lang w:val="en-US"/>
        </w:rPr>
        <w:t>connecors</w:t>
      </w:r>
      <w:proofErr w:type="spellEnd"/>
      <w:r w:rsidR="0065763D">
        <w:rPr>
          <w:lang w:val="en-US"/>
        </w:rPr>
        <w:t xml:space="preserve"> and services (using the respective oktoflow plugins indicated in light blue/italics).</w:t>
      </w:r>
      <w:r w:rsidR="008E0839">
        <w:rPr>
          <w:lang w:val="en-US"/>
        </w:rPr>
        <w:t xml:space="preserve"> Similarly, the ECS runtime, in particular its variant including the service manager can be composed from lower layers and the respective components from devices and monitoring. </w:t>
      </w:r>
      <w:r w:rsidR="008E0839" w:rsidRPr="003D662E">
        <w:rPr>
          <w:lang w:val="en-US"/>
        </w:rPr>
        <w:t xml:space="preserve">For managing containers, at least the deployment unit </w:t>
      </w:r>
      <w:r w:rsidR="008E0839">
        <w:rPr>
          <w:lang w:val="en-US"/>
        </w:rPr>
        <w:t xml:space="preserve">(implemented as ECS runtime plugin) </w:t>
      </w:r>
      <w:r w:rsidR="008E0839" w:rsidRPr="003D662E">
        <w:rPr>
          <w:lang w:val="en-US"/>
        </w:rPr>
        <w:t xml:space="preserve">from the Resources and Monitoring Layer is needed. </w:t>
      </w:r>
      <w:r w:rsidR="008E0839">
        <w:rPr>
          <w:lang w:val="en-US"/>
        </w:rPr>
        <w:t xml:space="preserve">Service manager and ECS runtime can run in the same container/on the same device, as individual processes or combined. However, ECS runtime and service manager may also run as </w:t>
      </w:r>
      <w:proofErr w:type="spellStart"/>
      <w:r w:rsidR="008E0839">
        <w:rPr>
          <w:lang w:val="en-US"/>
        </w:rPr>
        <w:t>invidual</w:t>
      </w:r>
      <w:proofErr w:type="spellEnd"/>
      <w:r w:rsidR="008E0839">
        <w:rPr>
          <w:lang w:val="en-US"/>
        </w:rPr>
        <w:t xml:space="preserve"> containers, the one for the service manager then also containing all dependencies that apps do require, e.g., respective Python installations</w:t>
      </w:r>
      <w:r w:rsidR="008E0839" w:rsidRPr="003D662E">
        <w:rPr>
          <w:lang w:val="en-US"/>
        </w:rPr>
        <w:t xml:space="preserve">. </w:t>
      </w:r>
      <w:r w:rsidR="008E0839">
        <w:rPr>
          <w:lang w:val="en-US"/>
        </w:rPr>
        <w:t xml:space="preserve">The platform monitoring component can be instantiated as individual service, </w:t>
      </w:r>
      <w:r w:rsidR="008E0839" w:rsidRPr="003D662E">
        <w:rPr>
          <w:lang w:val="en-US"/>
        </w:rPr>
        <w:t xml:space="preserve">in </w:t>
      </w:r>
      <w:r w:rsidR="008E0839" w:rsidRPr="003D662E">
        <w:rPr>
          <w:lang w:val="en-US"/>
        </w:rPr>
        <w:fldChar w:fldCharType="begin"/>
      </w:r>
      <w:r w:rsidR="008E0839" w:rsidRPr="003D662E">
        <w:rPr>
          <w:lang w:val="en-US"/>
        </w:rPr>
        <w:instrText xml:space="preserve"> REF _Ref69386674 \h  \* MERGEFORMAT </w:instrText>
      </w:r>
      <w:r w:rsidR="008E0839" w:rsidRPr="003D662E">
        <w:rPr>
          <w:lang w:val="en-US"/>
        </w:rPr>
      </w:r>
      <w:r w:rsidR="008E0839" w:rsidRPr="003D662E">
        <w:rPr>
          <w:lang w:val="en-US"/>
        </w:rPr>
        <w:fldChar w:fldCharType="separate"/>
      </w:r>
      <w:r w:rsidR="008E0839" w:rsidRPr="003D662E">
        <w:rPr>
          <w:lang w:val="en-US"/>
        </w:rPr>
        <w:t xml:space="preserve">Figure </w:t>
      </w:r>
      <w:r w:rsidR="008E0839">
        <w:rPr>
          <w:noProof/>
          <w:lang w:val="en-US"/>
        </w:rPr>
        <w:t>2</w:t>
      </w:r>
      <w:r w:rsidR="008E0839" w:rsidRPr="003D662E">
        <w:rPr>
          <w:lang w:val="en-US"/>
        </w:rPr>
        <w:fldChar w:fldCharType="end"/>
      </w:r>
      <w:r w:rsidR="008E0839">
        <w:rPr>
          <w:lang w:val="en-US"/>
        </w:rPr>
        <w:t xml:space="preserve"> intentionally without plugin, i.e., not relevant. On top, the “platform service” hosts the AAS with device management, excluding ECS runtime and service manager.</w:t>
      </w:r>
    </w:p>
    <w:p w14:paraId="1FEBC1F9" w14:textId="7008BB26" w:rsidR="00905EBE" w:rsidRPr="003D662E" w:rsidRDefault="00414EBB" w:rsidP="0020787C">
      <w:pPr>
        <w:jc w:val="center"/>
        <w:rPr>
          <w:lang w:val="en-US"/>
        </w:rPr>
      </w:pPr>
      <w:r w:rsidRPr="00414EBB">
        <w:drawing>
          <wp:inline distT="0" distB="0" distL="0" distR="0" wp14:anchorId="007ADC30" wp14:editId="06584555">
            <wp:extent cx="3703418" cy="5153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6230" cy="5156938"/>
                    </a:xfrm>
                    <a:prstGeom prst="rect">
                      <a:avLst/>
                    </a:prstGeom>
                    <a:noFill/>
                    <a:ln>
                      <a:noFill/>
                    </a:ln>
                  </pic:spPr>
                </pic:pic>
              </a:graphicData>
            </a:graphic>
          </wp:inline>
        </w:drawing>
      </w:r>
    </w:p>
    <w:p w14:paraId="04443FA2" w14:textId="3353040E"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w:t>
      </w:r>
      <w:r w:rsidRPr="003D662E">
        <w:fldChar w:fldCharType="end"/>
      </w:r>
      <w:bookmarkEnd w:id="27"/>
      <w:r w:rsidRPr="003D662E">
        <w:rPr>
          <w:lang w:val="en-US"/>
        </w:rPr>
        <w:t>: Layers</w:t>
      </w:r>
      <w:r w:rsidR="006350E3">
        <w:rPr>
          <w:lang w:val="en-US"/>
        </w:rPr>
        <w:t>,</w:t>
      </w:r>
      <w:r w:rsidRPr="003D662E">
        <w:rPr>
          <w:lang w:val="en-US"/>
        </w:rPr>
        <w:t xml:space="preserve"> components </w:t>
      </w:r>
      <w:r w:rsidR="006350E3">
        <w:rPr>
          <w:lang w:val="en-US"/>
        </w:rPr>
        <w:t xml:space="preserve">and plugins </w:t>
      </w:r>
      <w:r w:rsidRPr="003D662E">
        <w:rPr>
          <w:lang w:val="en-US"/>
        </w:rPr>
        <w:t>required to build a</w:t>
      </w:r>
      <w:r w:rsidR="006350E3">
        <w:rPr>
          <w:lang w:val="en-US"/>
        </w:rPr>
        <w:t xml:space="preserve"> service manager, the</w:t>
      </w:r>
      <w:r w:rsidRPr="003D662E">
        <w:rPr>
          <w:lang w:val="en-US"/>
        </w:rPr>
        <w:t xml:space="preserve"> ECS runtime</w:t>
      </w:r>
      <w:r w:rsidR="006350E3">
        <w:rPr>
          <w:lang w:val="en-US"/>
        </w:rPr>
        <w:t xml:space="preserve"> and the platform service</w:t>
      </w:r>
      <w:r w:rsidRPr="003D662E">
        <w:rPr>
          <w:lang w:val="en-US"/>
        </w:rPr>
        <w:t>.</w:t>
      </w:r>
    </w:p>
    <w:p w14:paraId="2753F4E4" w14:textId="2013A32B" w:rsidR="00966866" w:rsidRPr="003D662E" w:rsidRDefault="00966866" w:rsidP="001D1274">
      <w:pPr>
        <w:pStyle w:val="Heading3"/>
        <w:rPr>
          <w:lang w:val="en-US"/>
        </w:rPr>
      </w:pPr>
      <w:bookmarkStart w:id="28" w:name="_Ref77062311"/>
      <w:bookmarkStart w:id="29" w:name="_Toc213421498"/>
      <w:r w:rsidRPr="003D662E">
        <w:rPr>
          <w:lang w:val="en-US"/>
        </w:rPr>
        <w:lastRenderedPageBreak/>
        <w:t>Relation to Reference Architectures</w:t>
      </w:r>
      <w:bookmarkEnd w:id="28"/>
      <w:bookmarkEnd w:id="29"/>
    </w:p>
    <w:p w14:paraId="71C95F3E" w14:textId="56F0F359"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0A1639" w:rsidRPr="003D662E">
        <w:rPr>
          <w:lang w:val="en-US"/>
        </w:rPr>
        <w:t xml:space="preserve">Table </w:t>
      </w:r>
      <w:r w:rsidR="000A1639">
        <w:rPr>
          <w:noProof/>
          <w:lang w:val="en-US"/>
        </w:rPr>
        <w:t>1</w:t>
      </w:r>
      <w:r w:rsidR="00A26E22" w:rsidRPr="003D662E">
        <w:rPr>
          <w:lang w:val="en-US"/>
        </w:rPr>
        <w:fldChar w:fldCharType="end"/>
      </w:r>
      <w:r w:rsidR="00966866" w:rsidRPr="003D662E">
        <w:rPr>
          <w:lang w:val="en-US"/>
        </w:rPr>
        <w:t xml:space="preserve">. However, it is important to recall that the platform </w:t>
      </w:r>
      <w:r w:rsidR="0077089E">
        <w:rPr>
          <w:lang w:val="en-US"/>
        </w:rPr>
        <w:t xml:space="preserve">was initially planned to </w:t>
      </w:r>
      <w:r w:rsidR="00966866" w:rsidRPr="003D662E">
        <w:rPr>
          <w:lang w:val="en-US"/>
        </w:rPr>
        <w:t xml:space="preserve">be a virtual platform, i.e., it shall be able to build on existing installations without </w:t>
      </w:r>
      <w:r w:rsidR="00F1368C" w:rsidRPr="003D662E">
        <w:rPr>
          <w:lang w:val="en-US"/>
        </w:rPr>
        <w:t>implementing</w:t>
      </w:r>
      <w:r w:rsidR="00966866" w:rsidRPr="003D662E">
        <w:rPr>
          <w:lang w:val="en-US"/>
        </w:rPr>
        <w:t xml:space="preserve"> a complete </w:t>
      </w:r>
      <w:proofErr w:type="spellStart"/>
      <w:r w:rsidR="00966866" w:rsidRPr="003D662E">
        <w:rPr>
          <w:lang w:val="en-US"/>
        </w:rPr>
        <w:t>IIoT</w:t>
      </w:r>
      <w:proofErr w:type="spellEnd"/>
      <w:r w:rsidR="00966866" w:rsidRPr="003D662E">
        <w:rPr>
          <w:lang w:val="en-US"/>
        </w:rPr>
        <w:t xml:space="preserve"> platform</w:t>
      </w:r>
      <w:r w:rsidR="0077089E">
        <w:rPr>
          <w:lang w:val="en-US"/>
        </w:rPr>
        <w:t xml:space="preserve"> stack</w:t>
      </w:r>
      <w:r w:rsidR="00966866" w:rsidRPr="003D662E">
        <w:rPr>
          <w:lang w:val="en-US"/>
        </w:rPr>
        <w:t xml:space="preserve">. Thus, it is </w:t>
      </w:r>
      <w:r w:rsidR="0077089E">
        <w:rPr>
          <w:lang w:val="en-US"/>
        </w:rPr>
        <w:t xml:space="preserve">for us </w:t>
      </w:r>
      <w:r w:rsidR="00966866" w:rsidRPr="003D662E">
        <w:rPr>
          <w:lang w:val="en-US"/>
        </w:rPr>
        <w:t>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1"/>
      </w:r>
      <w:r w:rsidR="00966866" w:rsidRPr="003D662E">
        <w:rPr>
          <w:lang w:val="en-US"/>
        </w:rPr>
        <w:t>.</w:t>
      </w:r>
    </w:p>
    <w:p w14:paraId="5557AFC1" w14:textId="33A0D413"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77089E"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77089E"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77089E"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77089E"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77089E"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77089E"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77089E"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36FCAF0E"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r w:rsidR="009E72D1">
              <w:rPr>
                <w:lang w:val="en-US"/>
              </w:rPr>
              <w:t>.</w:t>
            </w:r>
          </w:p>
        </w:tc>
      </w:tr>
      <w:tr w:rsidR="00966866" w:rsidRPr="0077089E"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77089E"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11A5A1CE"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r w:rsidR="00581B4A">
              <w:rPr>
                <w:bCs/>
                <w:lang w:val="en-US"/>
              </w:rPr>
              <w:t>.</w:t>
            </w:r>
          </w:p>
        </w:tc>
      </w:tr>
      <w:tr w:rsidR="00966866" w:rsidRPr="0077089E"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77089E"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4E4143C5" w:rsidR="00F86AB7" w:rsidRPr="003D662E" w:rsidRDefault="00F86AB7" w:rsidP="00966866">
      <w:pPr>
        <w:jc w:val="both"/>
        <w:rPr>
          <w:lang w:val="en-US"/>
        </w:rPr>
      </w:pPr>
      <w:r w:rsidRPr="003D662E">
        <w:rPr>
          <w:lang w:val="en-US"/>
        </w:rPr>
        <w:t>In term</w:t>
      </w:r>
      <w:r w:rsidR="00F73FA1">
        <w:rPr>
          <w:lang w:val="en-US"/>
        </w:rPr>
        <w:t>s</w:t>
      </w:r>
      <w:r w:rsidRPr="003D662E">
        <w:rPr>
          <w:lang w:val="en-US"/>
        </w:rPr>
        <w:t xml:space="preserve">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213421499"/>
      <w:bookmarkStart w:id="33" w:name="_Ref77062309"/>
      <w:r w:rsidRPr="003D662E">
        <w:rPr>
          <w:lang w:val="en-US"/>
        </w:rPr>
        <w:t>Stream (Data) Processing</w:t>
      </w:r>
      <w:bookmarkEnd w:id="31"/>
      <w:bookmarkEnd w:id="32"/>
    </w:p>
    <w:p w14:paraId="4515AFFC" w14:textId="1EA5387B" w:rsidR="008A25B6" w:rsidRPr="003D662E" w:rsidRDefault="008A25B6" w:rsidP="00957177">
      <w:pPr>
        <w:jc w:val="both"/>
        <w:rPr>
          <w:lang w:val="en-US"/>
        </w:rPr>
      </w:pPr>
      <w:r w:rsidRPr="003D662E">
        <w:rPr>
          <w:lang w:val="en-US"/>
        </w:rPr>
        <w:t xml:space="preserve">In an </w:t>
      </w:r>
      <w:proofErr w:type="spellStart"/>
      <w:r w:rsidRPr="003D662E">
        <w:rPr>
          <w:lang w:val="en-US"/>
        </w:rPr>
        <w:t>I</w:t>
      </w:r>
      <w:r w:rsidR="00957177" w:rsidRPr="003D662E">
        <w:rPr>
          <w:lang w:val="en-US"/>
        </w:rPr>
        <w:t>I</w:t>
      </w:r>
      <w:r w:rsidRPr="003D662E">
        <w:rPr>
          <w:lang w:val="en-US"/>
        </w:rPr>
        <w:t>oT</w:t>
      </w:r>
      <w:proofErr w:type="spellEnd"/>
      <w:r w:rsidRPr="003D662E">
        <w:rPr>
          <w:lang w:val="en-US"/>
        </w:rPr>
        <w:t>/Industry 4.0 setting, often the processing of data is viewed in terms of streams of data items</w:t>
      </w:r>
      <w:r w:rsidR="002D501E" w:rsidRPr="003D662E">
        <w:rPr>
          <w:lang w:val="en-US"/>
        </w:rPr>
        <w:t xml:space="preserve"> (or tuples)</w:t>
      </w:r>
      <w:r w:rsidRPr="003D662E">
        <w:rPr>
          <w:lang w:val="en-US"/>
        </w:rPr>
        <w:t xml:space="preserve">,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w:t>
      </w:r>
      <w:proofErr w:type="spellStart"/>
      <w:r w:rsidRPr="003D662E">
        <w:rPr>
          <w:lang w:val="en-US"/>
        </w:rPr>
        <w:t>realtime</w:t>
      </w:r>
      <w:proofErr w:type="spellEnd"/>
      <w:r w:rsidRPr="003D662E">
        <w:rPr>
          <w:lang w:val="en-US"/>
        </w:rPr>
        <w:t xml:space="preserve"> requirements, of course, depending on the </w:t>
      </w:r>
      <w:r w:rsidR="00AC0F7D">
        <w:rPr>
          <w:lang w:val="en-US"/>
        </w:rPr>
        <w:t xml:space="preserve">data ingestion frequency (overload, backpressure) and the </w:t>
      </w:r>
      <w:r w:rsidRPr="003D662E">
        <w:rPr>
          <w:lang w:val="en-US"/>
        </w:rPr>
        <w:t>(relative) speed of the individual data processors.</w:t>
      </w:r>
    </w:p>
    <w:p w14:paraId="742BF357" w14:textId="699C2654" w:rsidR="008A25B6" w:rsidRPr="003D662E" w:rsidRDefault="008F44FE" w:rsidP="008A25B6">
      <w:pPr>
        <w:rPr>
          <w:lang w:val="en-US"/>
        </w:rPr>
      </w:pPr>
      <w:r w:rsidRPr="003D662E">
        <w:rPr>
          <w:noProof/>
          <w:lang w:val="en-US"/>
        </w:rPr>
        <w:lastRenderedPageBreak/>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08CD3D6B"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w:t>
      </w:r>
      <w:r w:rsidRPr="003D662E">
        <w:fldChar w:fldCharType="end"/>
      </w:r>
      <w:bookmarkEnd w:id="34"/>
      <w:r w:rsidRPr="003D662E">
        <w:rPr>
          <w:lang w:val="en-US"/>
        </w:rPr>
        <w:t xml:space="preserve">: Viewing </w:t>
      </w:r>
      <w:proofErr w:type="spellStart"/>
      <w:r w:rsidRPr="003D662E">
        <w:rPr>
          <w:lang w:val="en-US"/>
        </w:rPr>
        <w:t>IIoT</w:t>
      </w:r>
      <w:proofErr w:type="spellEnd"/>
      <w:r w:rsidRPr="003D662E">
        <w:rPr>
          <w:lang w:val="en-US"/>
        </w:rPr>
        <w:t xml:space="preserve"> and Industry 4.0 as data streams.</w:t>
      </w:r>
    </w:p>
    <w:p w14:paraId="50B99BD9" w14:textId="736C35D7" w:rsidR="002D501E" w:rsidRPr="003D662E" w:rsidRDefault="008A25B6" w:rsidP="00957177">
      <w:pPr>
        <w:jc w:val="both"/>
        <w:rPr>
          <w:lang w:val="en-US"/>
        </w:rPr>
      </w:pP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w:t>
      </w:r>
      <w:r w:rsidR="00A477A0">
        <w:rPr>
          <w:lang w:val="en-US"/>
        </w:rPr>
        <w:t>tuples</w:t>
      </w:r>
      <w:r w:rsidR="000942DE">
        <w:rPr>
          <w:lang w:val="en-US"/>
        </w:rPr>
        <w:t>/items</w:t>
      </w:r>
      <w:r w:rsidR="00A477A0">
        <w:rPr>
          <w:lang w:val="en-US"/>
        </w:rPr>
        <w:t xml:space="preserve"> </w:t>
      </w:r>
      <w:r w:rsidRPr="003D662E">
        <w:rPr>
          <w:lang w:val="en-US"/>
        </w:rPr>
        <w:t xml:space="preserve">produced by the machine is taken up by a data transformer (e.g., preprocessing, anonymization), passed to a second transformer (e.g., </w:t>
      </w:r>
      <w:r w:rsidR="00CD1873">
        <w:rPr>
          <w:lang w:val="en-US"/>
        </w:rPr>
        <w:t>AI service</w:t>
      </w:r>
      <w:r w:rsidRPr="003D662E">
        <w:rPr>
          <w:lang w:val="en-US"/>
        </w:rPr>
        <w:t xml:space="preserv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w:t>
      </w:r>
      <w:r w:rsidR="009C7F72">
        <w:rPr>
          <w:lang w:val="en-US"/>
        </w:rPr>
        <w:t xml:space="preserve">mathematical </w:t>
      </w:r>
      <w:r w:rsidR="008F44FE" w:rsidRPr="003D662E">
        <w:rPr>
          <w:lang w:val="en-US"/>
        </w:rPr>
        <w:t xml:space="preserve">function,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39972DA1"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01B87EEE"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w:t>
      </w:r>
      <w:r w:rsidR="001814B4">
        <w:rPr>
          <w:lang w:val="en-US"/>
        </w:rPr>
        <w:t>respective app</w:t>
      </w:r>
      <w:r w:rsidRPr="003D662E">
        <w:rPr>
          <w:lang w:val="en-US"/>
        </w:rPr>
        <w:t>. As the design of data processors and data flows will be captured in the configuration model</w:t>
      </w:r>
      <w:r w:rsidR="005E5B36">
        <w:rPr>
          <w:lang w:val="en-US"/>
        </w:rPr>
        <w:t xml:space="preserve"> of the app</w:t>
      </w:r>
      <w:r w:rsidRPr="003D662E">
        <w:rPr>
          <w:lang w:val="en-US"/>
        </w:rPr>
        <w:t xml:space="preserve">,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60B67602" w:rsidR="00883D9A" w:rsidRPr="003D662E" w:rsidRDefault="00883D9A" w:rsidP="00957177">
      <w:pPr>
        <w:jc w:val="both"/>
        <w:rPr>
          <w:lang w:val="en-US"/>
        </w:rPr>
      </w:pPr>
      <w:r w:rsidRPr="003D662E">
        <w:rPr>
          <w:lang w:val="en-US"/>
        </w:rPr>
        <w:t xml:space="preserve">While in many applications, a forward flow is sufficient, in particular in </w:t>
      </w:r>
      <w:proofErr w:type="spellStart"/>
      <w:r w:rsidRPr="003D662E">
        <w:rPr>
          <w:lang w:val="en-US"/>
        </w:rPr>
        <w:t>IIoT</w:t>
      </w:r>
      <w:proofErr w:type="spellEnd"/>
      <w:r w:rsidRPr="003D662E">
        <w:rPr>
          <w:lang w:val="en-US"/>
        </w:rPr>
        <w:t xml:space="preserve">/Industry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w:t>
      </w:r>
      <w:r w:rsidR="009E60B5">
        <w:rPr>
          <w:lang w:val="en-US"/>
        </w:rPr>
        <w:t xml:space="preserve">types </w:t>
      </w:r>
      <w:r w:rsidR="00AD0F9F" w:rsidRPr="003D662E">
        <w:rPr>
          <w:lang w:val="en-US"/>
        </w:rPr>
        <w:t xml:space="preserve">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xml:space="preserve">) of </w:t>
      </w:r>
      <w:r w:rsidR="007946AC">
        <w:rPr>
          <w:lang w:val="en-US"/>
        </w:rPr>
        <w:t>one or multiple</w:t>
      </w:r>
      <w:r w:rsidR="00957177" w:rsidRPr="003D662E">
        <w:rPr>
          <w:lang w:val="en-US"/>
        </w:rPr>
        <w:t xml:space="preserve"> sender</w:t>
      </w:r>
      <w:r w:rsidR="007946AC">
        <w:rPr>
          <w:lang w:val="en-US"/>
        </w:rPr>
        <w:t>s</w:t>
      </w:r>
      <w:r w:rsidR="00957177" w:rsidRPr="003D662E">
        <w:rPr>
          <w:lang w:val="en-US"/>
        </w:rPr>
        <w:t xml:space="preserve"> and potentially multiple receivers.</w:t>
      </w:r>
    </w:p>
    <w:p w14:paraId="6BB08D5C" w14:textId="06611C0A" w:rsidR="00966866" w:rsidRPr="003D662E" w:rsidRDefault="00966866" w:rsidP="00966866">
      <w:pPr>
        <w:pStyle w:val="Heading3"/>
        <w:rPr>
          <w:lang w:val="en-US"/>
        </w:rPr>
      </w:pPr>
      <w:bookmarkStart w:id="35" w:name="_Ref102805354"/>
      <w:bookmarkStart w:id="36" w:name="_Toc213421500"/>
      <w:r w:rsidRPr="003D662E">
        <w:rPr>
          <w:lang w:val="en-US"/>
        </w:rPr>
        <w:t>Asset Administration Shells</w:t>
      </w:r>
      <w:bookmarkEnd w:id="33"/>
      <w:bookmarkEnd w:id="35"/>
      <w:bookmarkEnd w:id="36"/>
    </w:p>
    <w:p w14:paraId="2F5E1B9F" w14:textId="0DA9A195"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237C8B">
        <w:rPr>
          <w:lang w:val="en-US"/>
        </w:rPr>
        <w:t xml:space="preserve">targets </w:t>
      </w:r>
      <w:r w:rsidR="005827B3" w:rsidRPr="003D662E">
        <w:rPr>
          <w:lang w:val="en-US"/>
        </w:rPr>
        <w:t xml:space="preserve">a physical or virtual </w:t>
      </w:r>
      <w:r w:rsidR="00D246F8">
        <w:rPr>
          <w:lang w:val="en-US"/>
        </w:rPr>
        <w:t>a</w:t>
      </w:r>
      <w:r w:rsidR="005827B3" w:rsidRPr="003D662E">
        <w:rPr>
          <w:lang w:val="en-US"/>
        </w:rPr>
        <w:t xml:space="preserve">sset in terms of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w:t>
      </w:r>
      <w:r w:rsidR="00287373">
        <w:rPr>
          <w:lang w:val="en-US"/>
        </w:rPr>
        <w:t xml:space="preserve">among other </w:t>
      </w:r>
      <w:r w:rsidR="00267BA3">
        <w:rPr>
          <w:lang w:val="en-US"/>
        </w:rPr>
        <w:t xml:space="preserve">kinds of </w:t>
      </w:r>
      <w:r w:rsidR="00287373">
        <w:rPr>
          <w:lang w:val="en-US"/>
        </w:rPr>
        <w:t xml:space="preserve">elements </w:t>
      </w:r>
      <w:r w:rsidR="00A36F09" w:rsidRPr="003D662E">
        <w:rPr>
          <w:lang w:val="en-US"/>
        </w:rPr>
        <w:t xml:space="preserve">of typed properties, operations and </w:t>
      </w:r>
      <w:r w:rsidR="00A36F09" w:rsidRPr="003D662E">
        <w:rPr>
          <w:lang w:val="en-US"/>
        </w:rPr>
        <w:lastRenderedPageBreak/>
        <w:t>heterogeneous collections</w:t>
      </w:r>
      <w:r w:rsidR="009A33ED">
        <w:rPr>
          <w:lang w:val="en-US"/>
        </w:rPr>
        <w:t>/lists</w:t>
      </w:r>
      <w:r w:rsidR="00A36F09" w:rsidRPr="003D662E">
        <w:rPr>
          <w:lang w:val="en-US"/>
        </w:rPr>
        <w:t xml:space="preserve">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roperties and operations can be static or dynamic, whereby in the dynamic case both element types can be linked to an implementation, e.g., provided by a remote implementation server, and</w:t>
      </w:r>
      <w:r w:rsidR="00462AC6">
        <w:rPr>
          <w:lang w:val="en-US"/>
        </w:rPr>
        <w:t>,</w:t>
      </w:r>
      <w:r w:rsidR="00B06570" w:rsidRPr="003D662E">
        <w:rPr>
          <w:lang w:val="en-US"/>
        </w:rPr>
        <w:t xml:space="preserve"> thus</w:t>
      </w:r>
      <w:r w:rsidR="00462AC6">
        <w:rPr>
          <w:lang w:val="en-US"/>
        </w:rPr>
        <w:t>,</w:t>
      </w:r>
      <w:r w:rsidR="00B06570" w:rsidRPr="003D662E">
        <w:rPr>
          <w:lang w:val="en-US"/>
        </w:rPr>
        <w:t xml:space="preserve">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w:t>
      </w:r>
      <w:r w:rsidR="00C32D85">
        <w:rPr>
          <w:lang w:val="en-US"/>
        </w:rPr>
        <w:t xml:space="preserve">related </w:t>
      </w:r>
      <w:r w:rsidR="00FE5106" w:rsidRPr="003D662E">
        <w:rPr>
          <w:lang w:val="en-US"/>
        </w:rPr>
        <w:t>and integrated, e.g., to</w:t>
      </w:r>
      <w:r w:rsidR="00D202FF">
        <w:rPr>
          <w:lang w:val="en-US"/>
        </w:rPr>
        <w:t xml:space="preserve"> </w:t>
      </w:r>
      <w:r w:rsidR="00C32D85">
        <w:rPr>
          <w:lang w:val="en-US"/>
        </w:rPr>
        <w:t>link</w:t>
      </w:r>
      <w:r w:rsidR="00D202FF">
        <w:rPr>
          <w:lang w:val="en-US"/>
        </w:rPr>
        <w:t xml:space="preserve"> </w:t>
      </w:r>
      <w:r w:rsidR="00FE5106" w:rsidRPr="003D662E">
        <w:rPr>
          <w:lang w:val="en-US"/>
        </w:rPr>
        <w:t xml:space="preserve">the AAS of a device utilized by the platform into the platform AAS to </w:t>
      </w:r>
      <w:r w:rsidR="003A6460">
        <w:rPr>
          <w:lang w:val="en-US"/>
        </w:rPr>
        <w:t>provide</w:t>
      </w:r>
      <w:r w:rsidR="00FE5106" w:rsidRPr="003D662E">
        <w:rPr>
          <w:lang w:val="en-US"/>
        </w:rPr>
        <w:t xml:space="preserve">, e.g., </w:t>
      </w:r>
      <w:r w:rsidR="0070527F">
        <w:rPr>
          <w:lang w:val="en-US"/>
        </w:rPr>
        <w:t>a</w:t>
      </w:r>
      <w:r w:rsidR="00FE5106" w:rsidRPr="003D662E">
        <w:rPr>
          <w:lang w:val="en-US"/>
        </w:rPr>
        <w:t xml:space="preserve"> 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2EB614C9"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w:t>
      </w:r>
      <w:r w:rsidR="00637409">
        <w:rPr>
          <w:lang w:val="en-US"/>
        </w:rPr>
        <w:t xml:space="preserve">here </w:t>
      </w:r>
      <w:r w:rsidR="00FE17BA" w:rsidRPr="003D662E">
        <w:rPr>
          <w:lang w:val="en-US"/>
        </w:rPr>
        <w:t>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0A1639" w:rsidRPr="003D662E">
        <w:rPr>
          <w:lang w:val="en-US"/>
        </w:rPr>
        <w:t xml:space="preserve">Figure </w:t>
      </w:r>
      <w:r w:rsidR="000A1639">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0A1639">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5ABA2528"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74B1160A"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007F7335">
        <w:rPr>
          <w:lang w:val="en-US"/>
        </w:rPr>
        <w:t xml:space="preserve">used for running oktoflow apps, it shall be </w:t>
      </w:r>
      <w:r w:rsidRPr="003D662E">
        <w:rPr>
          <w:lang w:val="en-US"/>
        </w:rPr>
        <w:t>described</w:t>
      </w:r>
      <w:r w:rsidR="007F7335">
        <w:rPr>
          <w:lang w:val="en-US"/>
        </w:rPr>
        <w:t>/registered</w:t>
      </w:r>
      <w:r w:rsidRPr="003D662E">
        <w:rPr>
          <w:lang w:val="en-US"/>
        </w:rPr>
        <w:t xml:space="preserve"> with </w:t>
      </w:r>
      <w:r w:rsidR="006365AC" w:rsidRPr="003D662E">
        <w:rPr>
          <w:lang w:val="en-US"/>
        </w:rPr>
        <w:t xml:space="preserve">an </w:t>
      </w:r>
      <w:r w:rsidRPr="003D662E">
        <w:rPr>
          <w:lang w:val="en-US"/>
        </w:rPr>
        <w:t>own AAS (model, sub-model or as part of joint model/sub-model)</w:t>
      </w:r>
      <w:r w:rsidR="007F7335">
        <w:rPr>
          <w:lang w:val="en-US"/>
        </w:rPr>
        <w:t>. Therefore</w:t>
      </w:r>
      <w:r w:rsidRPr="003D662E">
        <w:rPr>
          <w:lang w:val="en-US"/>
        </w:rPr>
        <w:t xml:space="preserve">, it is helpful to </w:t>
      </w:r>
      <w:r w:rsidR="006365AC" w:rsidRPr="003D662E">
        <w:rPr>
          <w:lang w:val="en-US"/>
        </w:rPr>
        <w:t xml:space="preserve">introduce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0A1639" w:rsidRPr="003D662E">
        <w:rPr>
          <w:lang w:val="en-US"/>
        </w:rPr>
        <w:t xml:space="preserve">Figure </w:t>
      </w:r>
      <w:r w:rsidR="000A1639">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operation calls, also </w:t>
      </w:r>
      <w:r w:rsidR="00EC6B0C" w:rsidRPr="003D662E">
        <w:rPr>
          <w:lang w:val="en-US"/>
        </w:rPr>
        <w:t xml:space="preserve">to </w:t>
      </w:r>
      <w:r w:rsidR="00790E39" w:rsidRPr="003D662E">
        <w:rPr>
          <w:lang w:val="en-US"/>
        </w:rPr>
        <w:t>redirections of requests via the central server to the resource</w:t>
      </w:r>
      <w:r w:rsidR="00C93F0F">
        <w:rPr>
          <w:lang w:val="en-US"/>
        </w:rPr>
        <w:t xml:space="preserve"> (which may anyway be the default </w:t>
      </w:r>
      <w:proofErr w:type="spellStart"/>
      <w:r w:rsidR="00C93F0F">
        <w:rPr>
          <w:lang w:val="en-US"/>
        </w:rPr>
        <w:t>behaviour</w:t>
      </w:r>
      <w:proofErr w:type="spellEnd"/>
      <w:r w:rsidR="00C93F0F">
        <w:rPr>
          <w:lang w:val="en-US"/>
        </w:rPr>
        <w:t xml:space="preserve"> of an implementation, e.g., BaSyX2 operation delegation)</w:t>
      </w:r>
      <w:r w:rsidR="00790E39" w:rsidRPr="003D662E">
        <w:rPr>
          <w:lang w:val="en-US"/>
        </w:rPr>
        <w:t xml:space="preserv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w:t>
      </w:r>
      <w:r w:rsidR="00790E39" w:rsidRPr="003D662E">
        <w:rPr>
          <w:lang w:val="en-US"/>
        </w:rPr>
        <w:lastRenderedPageBreak/>
        <w:t xml:space="preserve">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213421501"/>
      <w:bookmarkStart w:id="40" w:name="_Ref77062308"/>
      <w:r w:rsidRPr="003D662E">
        <w:rPr>
          <w:lang w:val="en-US"/>
        </w:rPr>
        <w:t>Component Interaction Overview</w:t>
      </w:r>
      <w:bookmarkEnd w:id="38"/>
      <w:bookmarkEnd w:id="39"/>
    </w:p>
    <w:p w14:paraId="193F2013" w14:textId="0DD6A0CC"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0A1639">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0A1639">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0A1639">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171D8E4D" w14:textId="50E47A04" w:rsidR="002B7790" w:rsidRDefault="008A5E1A" w:rsidP="008A5E1A">
      <w:pPr>
        <w:jc w:val="both"/>
        <w:rPr>
          <w:lang w:val="en-US"/>
        </w:rPr>
      </w:pPr>
      <w:r w:rsidRPr="003D662E">
        <w:rPr>
          <w:lang w:val="en-US"/>
        </w:rPr>
        <w:t xml:space="preserve">The aim of this walk-through is to bring up the ECS runtime, the service manager (in terms of a container), some services, to let the services run and to stop all parts in reverse order. Services are </w:t>
      </w:r>
      <w:r w:rsidR="0005691D">
        <w:rPr>
          <w:lang w:val="en-US"/>
        </w:rPr>
        <w:t>modeled</w:t>
      </w:r>
      <w:r w:rsidRPr="003D662E">
        <w:rPr>
          <w:lang w:val="en-US"/>
        </w:rPr>
        <w:t xml:space="preserve"> </w:t>
      </w:r>
      <w:r w:rsidR="0005691D">
        <w:rPr>
          <w:lang w:val="en-US"/>
        </w:rPr>
        <w:t xml:space="preserve">as </w:t>
      </w:r>
      <w:r w:rsidRPr="003D662E">
        <w:rPr>
          <w:lang w:val="en-US"/>
        </w:rPr>
        <w:t>a service mesh forming individual applications (we will detail how to define such a me</w:t>
      </w:r>
      <w:r w:rsidR="00C84F91">
        <w:rPr>
          <w:lang w:val="en-US"/>
        </w:rPr>
        <w:t>s</w:t>
      </w:r>
      <w:r w:rsidRPr="003D662E">
        <w:rPr>
          <w:lang w:val="en-US"/>
        </w:rPr>
        <w:t xml:space="preserve">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0A1639">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02C74208"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5</w:t>
      </w:r>
      <w:r w:rsidRPr="003D662E">
        <w:fldChar w:fldCharType="end"/>
      </w:r>
      <w:bookmarkEnd w:id="41"/>
      <w:r w:rsidRPr="003D662E">
        <w:rPr>
          <w:lang w:val="en-US"/>
        </w:rPr>
        <w:t>: High-level component interaction for basic platform interactions.</w:t>
      </w:r>
    </w:p>
    <w:p w14:paraId="44BE63FA" w14:textId="77777777" w:rsidR="002B7790" w:rsidRPr="003D662E" w:rsidRDefault="002B7790" w:rsidP="002B7790">
      <w:pPr>
        <w:pStyle w:val="ListParagraph"/>
        <w:numPr>
          <w:ilvl w:val="0"/>
          <w:numId w:val="23"/>
        </w:numPr>
        <w:jc w:val="both"/>
        <w:rPr>
          <w:lang w:val="en-US"/>
        </w:rPr>
      </w:pPr>
      <w:r w:rsidRPr="003D662E">
        <w:rPr>
          <w:lang w:val="en-US"/>
        </w:rPr>
        <w:t xml:space="preserve">At the beginning, the platform AAS-Server is running. An ECS runtime is started for a certain resource, e.g., an edge device. The ECS runtime instance then deploys its own sub-model characterizing the device with container operations and a collection of available containers (initially empty) into the platform AAS.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Pr="003D662E">
        <w:rPr>
          <w:lang w:val="en-US"/>
        </w:rPr>
        <w:t xml:space="preserve">Figure </w:t>
      </w:r>
      <w:r>
        <w:rPr>
          <w:noProof/>
          <w:lang w:val="en-US"/>
        </w:rPr>
        <w:t>5</w:t>
      </w:r>
      <w:r w:rsidRPr="003D662E">
        <w:rPr>
          <w:lang w:val="en-US"/>
        </w:rPr>
        <w:fldChar w:fldCharType="end"/>
      </w:r>
      <w:r w:rsidRPr="003D662E">
        <w:rPr>
          <w:lang w:val="en-US"/>
        </w:rPr>
        <w:t>). Depending on the device, the ECS runtime may provide information about an existing device AAS or create a device AAS on its own (one particular point of openness as the device vendor may or may not provide an AAS). This information is linked from the platform AAS.</w:t>
      </w:r>
    </w:p>
    <w:p w14:paraId="570E44D0" w14:textId="77777777" w:rsidR="002B7790" w:rsidRPr="003D662E" w:rsidRDefault="002B7790" w:rsidP="002B7790">
      <w:pPr>
        <w:pStyle w:val="ListParagraph"/>
        <w:numPr>
          <w:ilvl w:val="0"/>
          <w:numId w:val="23"/>
        </w:numPr>
        <w:jc w:val="both"/>
        <w:rPr>
          <w:lang w:val="en-US"/>
        </w:rPr>
      </w:pPr>
      <w:r w:rsidRPr="003D662E">
        <w:rPr>
          <w:lang w:val="en-US"/>
        </w:rPr>
        <w:lastRenderedPageBreak/>
        <w:t xml:space="preserve">Via the user interface (UI), the user requests a list of available resources. The UI reads out the AAS </w:t>
      </w:r>
      <w:proofErr w:type="spellStart"/>
      <w:r w:rsidRPr="003D662E">
        <w:rPr>
          <w:lang w:val="en-US"/>
        </w:rPr>
        <w:t>submodel</w:t>
      </w:r>
      <w:proofErr w:type="spellEnd"/>
      <w:r w:rsidRPr="003D662E">
        <w:rPr>
          <w:lang w:val="en-US"/>
        </w:rPr>
        <w:t xml:space="preserve"> for resources including the ECS runtime instance started in step 1 and </w:t>
      </w:r>
      <w:r>
        <w:rPr>
          <w:lang w:val="en-US"/>
        </w:rPr>
        <w:t xml:space="preserve">displays </w:t>
      </w:r>
      <w:r w:rsidRPr="003D662E">
        <w:rPr>
          <w:lang w:val="en-US"/>
        </w:rPr>
        <w:t>device information including the actual resource usage. In a similar manner, further information can be obtained, e.g., the available services, the defined applications, the packaged service artifacts or the available containers.</w:t>
      </w:r>
    </w:p>
    <w:p w14:paraId="706046DA" w14:textId="2CE1E27A"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w:t>
      </w:r>
      <w:r w:rsidR="001372A4">
        <w:rPr>
          <w:lang w:val="en-US"/>
        </w:rPr>
        <w:t xml:space="preserve">pre-built </w:t>
      </w:r>
      <w:r w:rsidR="00CA4E07" w:rsidRPr="003D662E">
        <w:rPr>
          <w:lang w:val="en-US"/>
        </w:rPr>
        <w:t>container from a central platform server (indicated 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 xml:space="preserve">Information about the container instance is made available to the platform AAS by creating a structure in the containers </w:t>
      </w:r>
      <w:proofErr w:type="spellStart"/>
      <w:r w:rsidR="006D7240" w:rsidRPr="003D662E">
        <w:rPr>
          <w:lang w:val="en-US"/>
        </w:rPr>
        <w:t>submodel</w:t>
      </w:r>
      <w:proofErr w:type="spellEnd"/>
      <w:r w:rsidR="006D7240" w:rsidRPr="003D662E">
        <w:rPr>
          <w:lang w:val="en-US"/>
        </w:rPr>
        <w:t xml:space="preserve">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72EAEBAD"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w:t>
      </w:r>
      <w:r w:rsidR="00E469EE">
        <w:rPr>
          <w:lang w:val="en-US"/>
        </w:rPr>
        <w:t>app/</w:t>
      </w:r>
      <w:r w:rsidRPr="003D662E">
        <w:rPr>
          <w:lang w:val="en-US"/>
        </w:rPr>
        <w:t>service is known. The user requests to add a</w:t>
      </w:r>
      <w:r w:rsidR="00E469EE">
        <w:rPr>
          <w:lang w:val="en-US"/>
        </w:rPr>
        <w:t xml:space="preserve">n app </w:t>
      </w:r>
      <w:r w:rsidRPr="003D662E">
        <w:rPr>
          <w:lang w:val="en-US"/>
        </w:rPr>
        <w:t xml:space="preserve">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w:t>
      </w:r>
      <w:r w:rsidR="00E469EE">
        <w:rPr>
          <w:lang w:val="en-US"/>
        </w:rPr>
        <w:t xml:space="preserve">app, the services, and the related </w:t>
      </w:r>
      <w:r w:rsidR="00AD1AC3" w:rsidRPr="003D662E">
        <w:rPr>
          <w:lang w:val="en-US"/>
        </w:rPr>
        <w:t>service execution environment</w:t>
      </w:r>
      <w:r w:rsidR="00E469EE">
        <w:rPr>
          <w:lang w:val="en-US"/>
        </w:rPr>
        <w:t>s</w:t>
      </w:r>
      <w:r w:rsidR="00AD1AC3" w:rsidRPr="003D662E">
        <w:rPr>
          <w:lang w:val="en-US"/>
        </w:rPr>
        <w:t xml:space="preserve">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07FFAEA9" w:rsidR="00DE3142" w:rsidRPr="003D662E" w:rsidRDefault="0056700E" w:rsidP="007245E8">
      <w:pPr>
        <w:pStyle w:val="ListParagraph"/>
        <w:numPr>
          <w:ilvl w:val="0"/>
          <w:numId w:val="23"/>
        </w:numPr>
        <w:jc w:val="both"/>
        <w:rPr>
          <w:lang w:val="en-US"/>
        </w:rPr>
      </w:pPr>
      <w:r w:rsidRPr="003D662E">
        <w:rPr>
          <w:lang w:val="en-US"/>
        </w:rPr>
        <w:t xml:space="preserve">The user requests the start of </w:t>
      </w:r>
      <w:r w:rsidR="00E66D58">
        <w:rPr>
          <w:lang w:val="en-US"/>
        </w:rPr>
        <w:t xml:space="preserve">the app, i.e., </w:t>
      </w:r>
      <w:r w:rsidRPr="003D662E">
        <w:rPr>
          <w:lang w:val="en-US"/>
        </w:rPr>
        <w:t>all services for the device addressed in the steps above</w:t>
      </w:r>
      <w:r w:rsidR="00E66D58">
        <w:rPr>
          <w:lang w:val="en-US"/>
        </w:rPr>
        <w:t xml:space="preserve"> through a deployment plan</w:t>
      </w:r>
      <w:r w:rsidRPr="003D662E">
        <w:rPr>
          <w:lang w:val="en-US"/>
        </w:rPr>
        <w:t xml:space="preserve">. </w:t>
      </w:r>
      <w:r w:rsidR="00AD1AC3" w:rsidRPr="003D662E">
        <w:rPr>
          <w:lang w:val="en-US"/>
        </w:rPr>
        <w:t xml:space="preserve">The </w:t>
      </w:r>
      <w:r w:rsidR="00066CB4">
        <w:rPr>
          <w:lang w:val="en-US"/>
        </w:rPr>
        <w:t>involved S</w:t>
      </w:r>
      <w:r w:rsidR="00AD1AC3" w:rsidRPr="003D662E">
        <w:rPr>
          <w:lang w:val="en-US"/>
        </w:rPr>
        <w:t xml:space="preserve">ervice </w:t>
      </w:r>
      <w:r w:rsidR="00066CB4">
        <w:rPr>
          <w:lang w:val="en-US"/>
        </w:rPr>
        <w:t>M</w:t>
      </w:r>
      <w:r w:rsidR="00AD1AC3" w:rsidRPr="003D662E">
        <w:rPr>
          <w:lang w:val="en-US"/>
        </w:rPr>
        <w:t>anager</w:t>
      </w:r>
      <w:r w:rsidR="00066CB4">
        <w:rPr>
          <w:lang w:val="en-US"/>
        </w:rPr>
        <w:t>s</w:t>
      </w:r>
      <w:r w:rsidR="00AD1AC3" w:rsidRPr="003D662E">
        <w:rPr>
          <w:lang w:val="en-US"/>
        </w:rPr>
        <w:t xml:space="preserve"> start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0A1639" w:rsidRPr="003D662E">
        <w:rPr>
          <w:lang w:val="en-US"/>
        </w:rPr>
        <w:t xml:space="preserve">Figure </w:t>
      </w:r>
      <w:r w:rsidR="000A1639">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w:t>
      </w:r>
      <w:proofErr w:type="spellStart"/>
      <w:r w:rsidR="004E2464" w:rsidRPr="003D662E">
        <w:rPr>
          <w:lang w:val="en-US"/>
        </w:rPr>
        <w:t>IIoT</w:t>
      </w:r>
      <w:proofErr w:type="spellEnd"/>
      <w:r w:rsidR="004E2464" w:rsidRPr="003D662E">
        <w:rPr>
          <w:lang w:val="en-US"/>
        </w:rPr>
        <w:t xml:space="preserve"> application running on the platform</w:t>
      </w:r>
      <w:r w:rsidR="00AD1AC3" w:rsidRPr="003D662E">
        <w:rPr>
          <w:lang w:val="en-US"/>
        </w:rPr>
        <w:t>.</w:t>
      </w:r>
    </w:p>
    <w:p w14:paraId="07886C1D" w14:textId="0C97BE73"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w:t>
      </w:r>
      <w:r w:rsidR="0004274B">
        <w:rPr>
          <w:lang w:val="en-US"/>
        </w:rPr>
        <w:t>actual</w:t>
      </w:r>
      <w:r w:rsidR="00C46DC4" w:rsidRPr="003D662E">
        <w:rPr>
          <w:lang w:val="en-US"/>
        </w:rPr>
        <w:t xml:space="preserve">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0A1639" w:rsidRPr="003D662E">
        <w:rPr>
          <w:lang w:val="en-US"/>
        </w:rPr>
        <w:t xml:space="preserve">Figure </w:t>
      </w:r>
      <w:r w:rsidR="000A1639">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3FDA163" w:rsidR="0001423E" w:rsidRPr="003D662E" w:rsidRDefault="008D2A76" w:rsidP="007245E8">
      <w:pPr>
        <w:pStyle w:val="ListParagraph"/>
        <w:numPr>
          <w:ilvl w:val="0"/>
          <w:numId w:val="23"/>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w:t>
      </w:r>
      <w:r w:rsidR="0004274B">
        <w:rPr>
          <w:lang w:val="en-US"/>
        </w:rPr>
        <w:t xml:space="preserve">app </w:t>
      </w:r>
      <w:r w:rsidR="004F20B9" w:rsidRPr="003D662E">
        <w:rPr>
          <w:lang w:val="en-US"/>
        </w:rPr>
        <w:t xml:space="preserve">via a respective operation of the </w:t>
      </w:r>
      <w:r w:rsidR="0004274B">
        <w:rPr>
          <w:lang w:val="en-US"/>
        </w:rPr>
        <w:t>UI/</w:t>
      </w:r>
      <w:r w:rsidR="004F20B9" w:rsidRPr="003D662E">
        <w:rPr>
          <w:lang w:val="en-US"/>
        </w:rPr>
        <w:t>platform AAS</w:t>
      </w:r>
      <w:r w:rsidRPr="003D662E">
        <w:rPr>
          <w:lang w:val="en-US"/>
        </w:rPr>
        <w:t>, which causes a remote method invocation to the Service Manager</w:t>
      </w:r>
      <w:r w:rsidR="0096681E">
        <w:rPr>
          <w:lang w:val="en-US"/>
        </w:rPr>
        <w:t>(s)</w:t>
      </w:r>
      <w:r w:rsidRPr="003D662E">
        <w:rPr>
          <w:lang w:val="en-US"/>
        </w:rPr>
        <w:t>. In turn, the Service Manager removes the service relations in the platform AAS and stops the service environment and the services.</w:t>
      </w:r>
    </w:p>
    <w:p w14:paraId="0DE8AEB3" w14:textId="4D5F2CC8" w:rsidR="00C45ECB" w:rsidRPr="003D662E" w:rsidRDefault="00C45ECB" w:rsidP="007245E8">
      <w:pPr>
        <w:pStyle w:val="ListParagraph"/>
        <w:numPr>
          <w:ilvl w:val="0"/>
          <w:numId w:val="23"/>
        </w:numPr>
        <w:jc w:val="both"/>
        <w:rPr>
          <w:lang w:val="en-US"/>
        </w:rPr>
      </w:pPr>
      <w:r w:rsidRPr="003D662E">
        <w:rPr>
          <w:lang w:val="en-US"/>
        </w:rPr>
        <w:lastRenderedPageBreak/>
        <w:t xml:space="preserve">The user </w:t>
      </w:r>
      <w:r w:rsidR="00D55F44">
        <w:rPr>
          <w:lang w:val="en-US"/>
        </w:rPr>
        <w:t>(directly or through the deployment plan) indicates</w:t>
      </w:r>
      <w:r w:rsidRPr="003D662E">
        <w:rPr>
          <w:lang w:val="en-US"/>
        </w:rPr>
        <w:t xml:space="preserve">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20987D47" w:rsidR="00C45ECB" w:rsidRPr="003D662E" w:rsidRDefault="00C45ECB" w:rsidP="009F7798">
      <w:pPr>
        <w:jc w:val="both"/>
        <w:rPr>
          <w:lang w:val="en-US"/>
        </w:rPr>
      </w:pPr>
      <w:r w:rsidRPr="003D662E">
        <w:rPr>
          <w:lang w:val="en-US"/>
        </w:rPr>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 xml:space="preserve">The vertical yellow dashed lines indicate a potential distribution to different logical or physical devices. Extreme cases are that all components run on the same device, e.g., for testing, or that UI, platform AAS, ECS runtime and service manager/services are installed </w:t>
      </w:r>
      <w:r w:rsidR="004F24D9">
        <w:rPr>
          <w:lang w:val="en-US"/>
        </w:rPr>
        <w:t>on</w:t>
      </w:r>
      <w:r w:rsidR="00994642" w:rsidRPr="003D662E">
        <w:rPr>
          <w:lang w:val="en-US"/>
        </w:rPr>
        <w:t xml:space="preserve"> separate devices.</w:t>
      </w:r>
    </w:p>
    <w:p w14:paraId="721A935D" w14:textId="7DDB8D7F" w:rsidR="003D580D" w:rsidRPr="003D662E" w:rsidRDefault="004F0E87" w:rsidP="009F7798">
      <w:pPr>
        <w:jc w:val="both"/>
        <w:rPr>
          <w:lang w:val="en-US"/>
        </w:rPr>
      </w:pPr>
      <w:r w:rsidRPr="003D662E">
        <w:rPr>
          <w:lang w:val="en-US"/>
        </w:rPr>
        <w:t>It is important to emphasize that the “user” in this walk-through may be a human, a</w:t>
      </w:r>
      <w:r w:rsidR="00706A01">
        <w:rPr>
          <w:lang w:val="en-US"/>
        </w:rPr>
        <w:t xml:space="preserve"> deployment plan selected in </w:t>
      </w:r>
      <w:r w:rsidRPr="003D662E">
        <w:rPr>
          <w:lang w:val="en-US"/>
        </w:rPr>
        <w:t>the UI or the platform itself acting on behalf of the user.</w:t>
      </w:r>
      <w:r w:rsidR="003563BA" w:rsidRPr="003D662E">
        <w:rPr>
          <w:lang w:val="en-US"/>
        </w:rPr>
        <w:t xml:space="preserve"> </w:t>
      </w:r>
      <w:r w:rsidR="0070100B" w:rsidRPr="003D662E">
        <w:rPr>
          <w:lang w:val="en-US"/>
        </w:rPr>
        <w:t>A</w:t>
      </w:r>
      <w:r w:rsidR="00706A01">
        <w:rPr>
          <w:lang w:val="en-US"/>
        </w:rPr>
        <w:t xml:space="preserve"> deployment plan </w:t>
      </w:r>
      <w:r w:rsidR="0070100B" w:rsidRPr="003D662E">
        <w:rPr>
          <w:lang w:val="en-US"/>
        </w:rPr>
        <w:t xml:space="preserve">lists the assignment of containers and services to resources so that the UI can execute the desired deployment </w:t>
      </w:r>
      <w:r w:rsidR="00706A01">
        <w:rPr>
          <w:lang w:val="en-US"/>
        </w:rPr>
        <w:t>automatically</w:t>
      </w:r>
      <w:r w:rsidR="0070100B" w:rsidRPr="003D662E">
        <w:rPr>
          <w:lang w:val="en-US"/>
        </w:rPr>
        <w:t xml:space="preserve">. </w:t>
      </w:r>
    </w:p>
    <w:p w14:paraId="712CACF7" w14:textId="77258C2C" w:rsidR="00966866" w:rsidRPr="003D662E" w:rsidRDefault="00966866" w:rsidP="00966866">
      <w:pPr>
        <w:pStyle w:val="Heading3"/>
        <w:rPr>
          <w:lang w:val="en-US"/>
        </w:rPr>
      </w:pPr>
      <w:bookmarkStart w:id="42" w:name="_Ref79999285"/>
      <w:bookmarkStart w:id="43" w:name="_Toc213421502"/>
      <w:r w:rsidRPr="003D662E">
        <w:rPr>
          <w:lang w:val="en-US"/>
        </w:rPr>
        <w:t>Virtual Character of the Platform</w:t>
      </w:r>
      <w:bookmarkEnd w:id="40"/>
      <w:bookmarkEnd w:id="42"/>
      <w:bookmarkEnd w:id="43"/>
    </w:p>
    <w:p w14:paraId="09C92C82" w14:textId="0DB1102F"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0A1639">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w:t>
      </w:r>
      <w:r w:rsidR="003E6E97">
        <w:rPr>
          <w:lang w:val="en-US"/>
        </w:rPr>
        <w:t>s</w:t>
      </w:r>
      <w:r w:rsidR="0060508E" w:rsidRPr="003D662E">
        <w:rPr>
          <w:lang w:val="en-US"/>
        </w:rPr>
        <w:t xml:space="preserve">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w:t>
      </w:r>
      <w:r w:rsidR="00D254A7" w:rsidRPr="003D662E">
        <w:rPr>
          <w:lang w:val="en-US"/>
        </w:rPr>
        <w:t>:</w:t>
      </w:r>
    </w:p>
    <w:p w14:paraId="330723EC" w14:textId="3059376C"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but</w:t>
      </w:r>
      <w:r w:rsidR="000E2C7C">
        <w:rPr>
          <w:lang w:val="en-US"/>
        </w:rPr>
        <w:t>, as far as we know,</w:t>
      </w:r>
      <w:r w:rsidRPr="003D662E">
        <w:rPr>
          <w:lang w:val="en-US"/>
        </w:rPr>
        <w:t xml:space="preserve">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2D70278"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w:t>
      </w:r>
      <w:r w:rsidR="00711A92">
        <w:rPr>
          <w:lang w:val="en-US"/>
        </w:rPr>
        <w:t>an</w:t>
      </w:r>
      <w:r w:rsidRPr="003D662E">
        <w:rPr>
          <w:lang w:val="en-US"/>
        </w:rPr>
        <w:t xml:space="preserve"> underlying platform into </w:t>
      </w:r>
      <w:r w:rsidR="00C123A8">
        <w:rPr>
          <w:lang w:val="en-US"/>
        </w:rPr>
        <w:t>oktoflow</w:t>
      </w:r>
      <w:r w:rsidRPr="003D662E">
        <w:rPr>
          <w:lang w:val="en-US"/>
        </w:rPr>
        <w:t xml:space="preserve">. Of course, this </w:t>
      </w:r>
      <w:r w:rsidR="00964205">
        <w:rPr>
          <w:lang w:val="en-US"/>
        </w:rPr>
        <w:t xml:space="preserve">may </w:t>
      </w:r>
      <w:r w:rsidRPr="003D662E">
        <w:rPr>
          <w:lang w:val="en-US"/>
        </w:rPr>
        <w:t>add additional overhead and in some cases a mapping may not be possible at all.</w:t>
      </w:r>
    </w:p>
    <w:p w14:paraId="703BBD1C" w14:textId="67E80567" w:rsidR="00F50225" w:rsidRPr="003D662E" w:rsidRDefault="00F50225" w:rsidP="007245E8">
      <w:pPr>
        <w:pStyle w:val="ListParagraph"/>
        <w:numPr>
          <w:ilvl w:val="0"/>
          <w:numId w:val="12"/>
        </w:numPr>
        <w:jc w:val="both"/>
        <w:rPr>
          <w:lang w:val="en-US"/>
        </w:rPr>
      </w:pPr>
      <w:bookmarkStart w:id="44" w:name="_Ref69905018"/>
      <w:r w:rsidRPr="003D662E">
        <w:rPr>
          <w:lang w:val="en-US"/>
        </w:rPr>
        <w:t>One of the other connector</w:t>
      </w:r>
      <w:r w:rsidR="005E770F">
        <w:rPr>
          <w:lang w:val="en-US"/>
        </w:rPr>
        <w:t xml:space="preserve"> types</w:t>
      </w:r>
      <w:r w:rsidRPr="003D662E">
        <w:rPr>
          <w:lang w:val="en-US"/>
        </w:rPr>
        <w:t xml:space="preserve"> provides a protocol that allows mapping the underlying platform and its operations into the </w:t>
      </w:r>
      <w:r w:rsidR="003E28B7">
        <w:rPr>
          <w:lang w:val="en-US"/>
        </w:rPr>
        <w:t>platform</w:t>
      </w:r>
      <w:r w:rsidR="009D0D04">
        <w:rPr>
          <w:lang w:val="en-US"/>
        </w:rPr>
        <w:t xml:space="preserve"> </w:t>
      </w:r>
      <w:r w:rsidRPr="003D662E">
        <w:rPr>
          <w:lang w:val="en-US"/>
        </w:rPr>
        <w:t xml:space="preserve">AAS.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59C9258F" w:rsidR="006B707E" w:rsidRPr="003D662E" w:rsidRDefault="003B3BA3" w:rsidP="006B707E">
      <w:pPr>
        <w:jc w:val="both"/>
        <w:rPr>
          <w:lang w:val="en-US"/>
        </w:rPr>
      </w:pPr>
      <w:r w:rsidRPr="003D662E">
        <w:rPr>
          <w:lang w:val="en-US"/>
        </w:rPr>
        <w:t xml:space="preserve">Besides having </w:t>
      </w:r>
      <w:r w:rsidR="00713893">
        <w:rPr>
          <w:lang w:val="en-US"/>
        </w:rPr>
        <w:t xml:space="preserve">access to </w:t>
      </w:r>
      <w:r w:rsidRPr="003D662E">
        <w:rPr>
          <w:lang w:val="en-US"/>
        </w:rPr>
        <w:t xml:space="preserve">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213421503"/>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7DB99B32" w14:textId="16D943EE" w:rsidR="00704A44" w:rsidRPr="003D662E" w:rsidRDefault="00704A44" w:rsidP="00704A44">
      <w:pPr>
        <w:pStyle w:val="Caption"/>
        <w:jc w:val="center"/>
        <w:rPr>
          <w:lang w:val="en-US"/>
        </w:rPr>
      </w:pPr>
      <w:bookmarkStart w:id="48" w:name="_Ref57199193"/>
      <w:bookmarkStart w:id="49" w:name="_Ref7721592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lastRenderedPageBreak/>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77089E"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77089E"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77089E"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77089E"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77089E"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77089E"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77089E"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77089E"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Soft </w:t>
            </w:r>
            <w:proofErr w:type="spellStart"/>
            <w:r w:rsidRPr="003D662E">
              <w:rPr>
                <w:bCs/>
                <w:lang w:val="en-US"/>
              </w:rPr>
              <w:t>realtime</w:t>
            </w:r>
            <w:proofErr w:type="spellEnd"/>
            <w:r w:rsidRPr="003D662E">
              <w:rPr>
                <w:bCs/>
                <w:lang w:val="en-US"/>
              </w:rPr>
              <w:t xml:space="preserve"> processing (&lt;100 </w:t>
            </w:r>
            <w:proofErr w:type="spellStart"/>
            <w:r w:rsidRPr="003D662E">
              <w:rPr>
                <w:bCs/>
                <w:lang w:val="en-US"/>
              </w:rPr>
              <w:t>ms</w:t>
            </w:r>
            <w:proofErr w:type="spellEnd"/>
            <w:r w:rsidRPr="003D662E">
              <w:rPr>
                <w:bCs/>
                <w:lang w:val="en-US"/>
              </w:rPr>
              <w:t>) for production-critical functions</w:t>
            </w:r>
          </w:p>
        </w:tc>
      </w:tr>
      <w:tr w:rsidR="00F84CAA" w:rsidRPr="0077089E"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77089E"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5AED2C79"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Table </w:t>
      </w:r>
      <w:r w:rsidR="000A1639">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1C673CC4"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0A1639" w:rsidRPr="000A1639">
        <w:rPr>
          <w:iCs/>
          <w:lang w:val="en-US"/>
        </w:rPr>
        <w:t xml:space="preserve">Table </w:t>
      </w:r>
      <w:r w:rsidR="000A1639" w:rsidRPr="000A1639">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w:t>
      </w:r>
      <w:proofErr w:type="spellStart"/>
      <w:r w:rsidRPr="003D662E">
        <w:rPr>
          <w:lang w:val="en-US"/>
        </w:rPr>
        <w:t>ms</w:t>
      </w:r>
      <w:proofErr w:type="spellEnd"/>
      <w:r w:rsidRPr="003D662E">
        <w:rPr>
          <w:lang w:val="en-US"/>
        </w:rPr>
        <w:t xml:space="preserve"> (R28)</w:t>
      </w:r>
      <w:r w:rsidR="001E3571">
        <w:rPr>
          <w:lang w:val="en-US"/>
        </w:rPr>
        <w:t xml:space="preserve">, </w:t>
      </w:r>
      <w:r w:rsidRPr="003D662E">
        <w:rPr>
          <w:lang w:val="en-US"/>
        </w:rPr>
        <w:t xml:space="preserve">an hourly throughput of 7 </w:t>
      </w:r>
      <w:proofErr w:type="spellStart"/>
      <w:r w:rsidRPr="003D662E">
        <w:rPr>
          <w:lang w:val="en-US"/>
        </w:rPr>
        <w:t>GByte</w:t>
      </w:r>
      <w:proofErr w:type="spellEnd"/>
      <w:r w:rsidRPr="003D662E">
        <w:rPr>
          <w:lang w:val="en-US"/>
        </w:rPr>
        <w:t xml:space="preserv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xml:space="preserve">], not all data volume and frequency requirements were indicated while collecting the requirements from the partners, i.e., the platform shall aim for even higher speed (such as a 50 </w:t>
      </w:r>
      <w:proofErr w:type="spellStart"/>
      <w:r w:rsidR="00C1650F" w:rsidRPr="003D662E">
        <w:rPr>
          <w:lang w:val="en-US"/>
        </w:rPr>
        <w:t>ms</w:t>
      </w:r>
      <w:proofErr w:type="spellEnd"/>
      <w:r w:rsidR="00C1650F" w:rsidRPr="003D662E">
        <w:rPr>
          <w:lang w:val="en-US"/>
        </w:rPr>
        <w:t xml:space="preserve"> cycle time) or a throughput of 600 </w:t>
      </w:r>
      <w:proofErr w:type="spellStart"/>
      <w:r w:rsidR="00C1650F" w:rsidRPr="003D662E">
        <w:rPr>
          <w:lang w:val="en-US"/>
        </w:rPr>
        <w:t>GByte</w:t>
      </w:r>
      <w:proofErr w:type="spellEnd"/>
      <w:r w:rsidR="00C1650F" w:rsidRPr="003D662E">
        <w:rPr>
          <w:lang w:val="en-US"/>
        </w:rPr>
        <w:t xml:space="preserv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599A69C1"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0A1639">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77089E"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 xml:space="preserve">Soft </w:t>
            </w:r>
            <w:proofErr w:type="spellStart"/>
            <w:r w:rsidRPr="003D662E">
              <w:rPr>
                <w:bCs/>
                <w:lang w:val="en-US"/>
              </w:rPr>
              <w:t>realtime</w:t>
            </w:r>
            <w:proofErr w:type="spellEnd"/>
            <w:r w:rsidRPr="003D662E">
              <w:rPr>
                <w:bCs/>
                <w:lang w:val="en-US"/>
              </w:rPr>
              <w:t xml:space="preserve">, response time &lt; 100 </w:t>
            </w:r>
            <w:proofErr w:type="spellStart"/>
            <w:r w:rsidRPr="003D662E">
              <w:rPr>
                <w:bCs/>
                <w:lang w:val="en-US"/>
              </w:rPr>
              <w:t>ms</w:t>
            </w:r>
            <w:proofErr w:type="spellEnd"/>
            <w:r w:rsidRPr="003D662E">
              <w:rPr>
                <w:bCs/>
                <w:lang w:val="en-US"/>
              </w:rPr>
              <w:t xml:space="preserve"> for production critical functionality</w:t>
            </w:r>
          </w:p>
        </w:tc>
      </w:tr>
      <w:tr w:rsidR="00D67CF9" w:rsidRPr="0077089E"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77089E"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77089E"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77089E"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 xml:space="preserve">Overall platform throughput of 500 </w:t>
            </w:r>
            <w:proofErr w:type="spellStart"/>
            <w:r w:rsidRPr="003D662E">
              <w:rPr>
                <w:bCs/>
                <w:lang w:val="en-US"/>
              </w:rPr>
              <w:t>GByte</w:t>
            </w:r>
            <w:proofErr w:type="spellEnd"/>
            <w:r w:rsidRPr="003D662E">
              <w:rPr>
                <w:bCs/>
                <w:lang w:val="en-US"/>
              </w:rPr>
              <w:t xml:space="preserve"> per year</w:t>
            </w:r>
          </w:p>
        </w:tc>
      </w:tr>
      <w:tr w:rsidR="00D67CF9" w:rsidRPr="0077089E"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OT sensor sampling frequency 0.2 </w:t>
            </w:r>
            <w:proofErr w:type="spellStart"/>
            <w:r w:rsidRPr="003D662E">
              <w:rPr>
                <w:bCs/>
                <w:lang w:val="en-US"/>
              </w:rPr>
              <w:t>ms</w:t>
            </w:r>
            <w:proofErr w:type="spellEnd"/>
            <w:r w:rsidRPr="003D662E">
              <w:rPr>
                <w:bCs/>
                <w:lang w:val="en-US"/>
              </w:rPr>
              <w:t xml:space="preserve">, machine pulse 8 </w:t>
            </w:r>
            <w:proofErr w:type="spellStart"/>
            <w:r w:rsidRPr="003D662E">
              <w:rPr>
                <w:bCs/>
                <w:lang w:val="en-US"/>
              </w:rPr>
              <w:t>ms</w:t>
            </w:r>
            <w:proofErr w:type="spellEnd"/>
            <w:r w:rsidRPr="003D662E">
              <w:rPr>
                <w:bCs/>
                <w:lang w:val="en-US"/>
              </w:rPr>
              <w:t>, step pulse 5 s, process pulse 25 s</w:t>
            </w:r>
            <w:r w:rsidR="001B03BD" w:rsidRPr="003D662E">
              <w:rPr>
                <w:bCs/>
                <w:lang w:val="en-US"/>
              </w:rPr>
              <w:t xml:space="preserve"> (mentioned in the explanation of the cloud requirement R28)</w:t>
            </w:r>
          </w:p>
        </w:tc>
      </w:tr>
      <w:tr w:rsidR="00D67CF9" w:rsidRPr="0077089E"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proofErr w:type="spellStart"/>
            <w:r w:rsidRPr="003D662E">
              <w:rPr>
                <w:bCs/>
                <w:lang w:val="en-US"/>
              </w:rPr>
              <w:t>ms</w:t>
            </w:r>
            <w:proofErr w:type="spellEnd"/>
          </w:p>
        </w:tc>
      </w:tr>
      <w:tr w:rsidR="00D67CF9" w:rsidRPr="0077089E"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7 </w:t>
            </w:r>
            <w:proofErr w:type="spellStart"/>
            <w:r w:rsidRPr="003D662E">
              <w:rPr>
                <w:bCs/>
                <w:lang w:val="en-US"/>
              </w:rPr>
              <w:t>GByte</w:t>
            </w:r>
            <w:proofErr w:type="spellEnd"/>
            <w:r w:rsidRPr="003D662E">
              <w:rPr>
                <w:bCs/>
                <w:lang w:val="en-US"/>
              </w:rPr>
              <w:t xml:space="preserve"> per hour as input for data integration, which may be aggregated to 2 </w:t>
            </w:r>
            <w:proofErr w:type="spellStart"/>
            <w:r w:rsidRPr="003D662E">
              <w:rPr>
                <w:bCs/>
                <w:lang w:val="en-US"/>
              </w:rPr>
              <w:t>G</w:t>
            </w:r>
            <w:r w:rsidR="00F41ECE" w:rsidRPr="003D662E">
              <w:rPr>
                <w:bCs/>
                <w:lang w:val="en-US"/>
              </w:rPr>
              <w:t>b</w:t>
            </w:r>
            <w:r w:rsidRPr="003D662E">
              <w:rPr>
                <w:bCs/>
                <w:lang w:val="en-US"/>
              </w:rPr>
              <w:t>yte</w:t>
            </w:r>
            <w:proofErr w:type="spellEnd"/>
            <w:r w:rsidRPr="003D662E">
              <w:rPr>
                <w:bCs/>
                <w:lang w:val="en-US"/>
              </w:rPr>
              <w:t xml:space="preserve"> per hour.</w:t>
            </w:r>
          </w:p>
        </w:tc>
      </w:tr>
    </w:tbl>
    <w:p w14:paraId="633B51B5" w14:textId="0C377A89" w:rsidR="00D67CF9" w:rsidRPr="003D662E" w:rsidRDefault="001107D6" w:rsidP="00D67CF9">
      <w:pPr>
        <w:spacing w:before="160"/>
        <w:jc w:val="both"/>
        <w:rPr>
          <w:lang w:val="en-US"/>
        </w:rPr>
      </w:pPr>
      <w:r w:rsidRPr="003D662E">
        <w:rPr>
          <w:lang w:val="en-US"/>
        </w:rPr>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 xml:space="preserve">ingest a data item </w:t>
      </w:r>
      <w:r w:rsidR="0014092D" w:rsidRPr="003D662E">
        <w:rPr>
          <w:lang w:val="en-US"/>
        </w:rPr>
        <w:lastRenderedPageBreak/>
        <w:t xml:space="preserve">with around 50 values each 8 </w:t>
      </w:r>
      <w:proofErr w:type="spellStart"/>
      <w:r w:rsidR="0014092D" w:rsidRPr="003D662E">
        <w:rPr>
          <w:lang w:val="en-US"/>
        </w:rPr>
        <w:t>ms</w:t>
      </w:r>
      <w:proofErr w:type="spellEnd"/>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w:t>
      </w:r>
      <w:r w:rsidR="00414EBB">
        <w:rPr>
          <w:noProof/>
          <w:lang w:val="en-US"/>
        </w:rPr>
        <w:t xml:space="preserve">data </w:t>
      </w:r>
      <w:r w:rsidR="00D67CF9" w:rsidRPr="003D662E">
        <w:rPr>
          <w:noProof/>
          <w:lang w:val="en-US"/>
        </w:rPr>
        <w:t xml:space="preserve">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213421504"/>
      <w:r w:rsidRPr="003D662E">
        <w:rPr>
          <w:lang w:val="en-US"/>
        </w:rPr>
        <w:t>Support Layer</w:t>
      </w:r>
      <w:bookmarkEnd w:id="52"/>
      <w:bookmarkEnd w:id="53"/>
    </w:p>
    <w:p w14:paraId="046FDCAB" w14:textId="0B01C72C"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0A1639">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0A1639">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0A1639">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0A1639">
        <w:rPr>
          <w:lang w:val="en-US"/>
        </w:rPr>
        <w:t>0</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0A1639">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0A1639">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0A1639">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213421505"/>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2"/>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70F6DF4F">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699D6DC8"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48C618FC"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w:t>
      </w:r>
      <w:r w:rsidRPr="003D662E">
        <w:rPr>
          <w:lang w:val="en-US"/>
        </w:rPr>
        <w:fldChar w:fldCharType="end"/>
      </w:r>
      <w:r w:rsidRPr="003D662E">
        <w:rPr>
          <w:lang w:val="en-US"/>
        </w:rPr>
        <w:t xml:space="preserve"> depicts the three parts of the support layer. The core is the </w:t>
      </w:r>
      <w:proofErr w:type="spellStart"/>
      <w:r w:rsidRPr="003D662E">
        <w:rPr>
          <w:rFonts w:ascii="Consolas" w:hAnsi="Consolas"/>
          <w:lang w:val="en-US"/>
        </w:rPr>
        <w:t>aas</w:t>
      </w:r>
      <w:proofErr w:type="spellEnd"/>
      <w:r w:rsidRPr="003D662E">
        <w:rPr>
          <w:lang w:val="en-US"/>
        </w:rPr>
        <w:t xml:space="preserve"> component, which defines the </w:t>
      </w:r>
      <w:r w:rsidR="003E28B7">
        <w:rPr>
          <w:lang w:val="en-US"/>
        </w:rPr>
        <w:t xml:space="preserve">platform </w:t>
      </w:r>
      <w:r w:rsidRPr="003D662E">
        <w:rPr>
          <w:lang w:val="en-US"/>
        </w:rPr>
        <w:t xml:space="preserve">abstraction of AAS. The </w:t>
      </w:r>
      <w:proofErr w:type="spellStart"/>
      <w:r w:rsidRPr="003D662E">
        <w:rPr>
          <w:rFonts w:ascii="Consolas" w:hAnsi="Consolas"/>
          <w:lang w:val="en-US"/>
        </w:rPr>
        <w:t>iip-aas</w:t>
      </w:r>
      <w:proofErr w:type="spellEnd"/>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BaSyx</w:t>
      </w:r>
      <w:r w:rsidR="0096247D">
        <w:rPr>
          <w:lang w:val="en-US"/>
        </w:rPr>
        <w:t>1</w:t>
      </w:r>
      <w:r w:rsidRPr="003D662E">
        <w:rPr>
          <w:lang w:val="en-US"/>
        </w:rPr>
        <w:t xml:space="preserve"> as </w:t>
      </w:r>
      <w:bookmarkEnd w:id="57"/>
      <w:r w:rsidRPr="003D662E">
        <w:rPr>
          <w:lang w:val="en-US"/>
        </w:rPr>
        <w:t>the default AAS implementation of the platform</w:t>
      </w:r>
      <w:r w:rsidR="0096247D">
        <w:rPr>
          <w:lang w:val="en-US"/>
        </w:rPr>
        <w:t xml:space="preserve"> and </w:t>
      </w:r>
      <w:proofErr w:type="spellStart"/>
      <w:r w:rsidR="0096247D">
        <w:rPr>
          <w:lang w:val="en-US"/>
        </w:rPr>
        <w:t>integrade</w:t>
      </w:r>
      <w:proofErr w:type="spellEnd"/>
      <w:r w:rsidR="0096247D">
        <w:rPr>
          <w:lang w:val="en-US"/>
        </w:rPr>
        <w:t xml:space="preserve"> in the same </w:t>
      </w:r>
      <w:proofErr w:type="spellStart"/>
      <w:r w:rsidR="0096247D">
        <w:rPr>
          <w:lang w:val="en-US"/>
        </w:rPr>
        <w:t>fashin</w:t>
      </w:r>
      <w:proofErr w:type="spellEnd"/>
      <w:r w:rsidR="0096247D">
        <w:rPr>
          <w:lang w:val="en-US"/>
        </w:rPr>
        <w:t xml:space="preserve"> BaSyx2 (AAS metamodel/API v3), currently as optional plugin</w:t>
      </w:r>
      <w:r w:rsidRPr="003D662E">
        <w:rPr>
          <w:lang w:val="en-US"/>
        </w:rPr>
        <w:t>.</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4C6C38DC" w:rsidR="001E2391" w:rsidRPr="003D662E" w:rsidRDefault="001E2391" w:rsidP="001E2391">
      <w:pPr>
        <w:jc w:val="both"/>
        <w:rPr>
          <w:lang w:val="en-US"/>
        </w:rPr>
      </w:pPr>
      <w:r w:rsidRPr="003D662E">
        <w:rPr>
          <w:lang w:val="en-US"/>
        </w:rPr>
        <w:lastRenderedPageBreak/>
        <w:t xml:space="preserve">The </w:t>
      </w:r>
      <w:proofErr w:type="spellStart"/>
      <w:proofErr w:type="gramStart"/>
      <w:r w:rsidRPr="003D662E">
        <w:rPr>
          <w:rFonts w:ascii="Consolas" w:hAnsi="Consolas"/>
          <w:lang w:val="en-US"/>
        </w:rPr>
        <w:t>aas.basyx</w:t>
      </w:r>
      <w:proofErr w:type="spellEnd"/>
      <w:proofErr w:type="gramEnd"/>
      <w:r w:rsidRPr="003D662E">
        <w:rPr>
          <w:lang w:val="en-US"/>
        </w:rPr>
        <w:t xml:space="preserve"> </w:t>
      </w:r>
      <w:r w:rsidR="0096247D">
        <w:rPr>
          <w:lang w:val="en-US"/>
        </w:rPr>
        <w:t xml:space="preserve">(akin the </w:t>
      </w:r>
      <w:r w:rsidR="0096247D" w:rsidRPr="003D662E">
        <w:rPr>
          <w:rFonts w:ascii="Consolas" w:hAnsi="Consolas"/>
          <w:lang w:val="en-US"/>
        </w:rPr>
        <w:t>aas.basyx</w:t>
      </w:r>
      <w:r w:rsidR="0096247D">
        <w:rPr>
          <w:rFonts w:ascii="Consolas" w:hAnsi="Consolas"/>
          <w:lang w:val="en-US"/>
        </w:rPr>
        <w:t>2</w:t>
      </w:r>
      <w:r w:rsidR="0096247D">
        <w:rPr>
          <w:lang w:val="en-US"/>
        </w:rPr>
        <w:t>)</w:t>
      </w:r>
      <w:r w:rsidR="0096247D" w:rsidRPr="003D662E">
        <w:rPr>
          <w:lang w:val="en-US"/>
        </w:rPr>
        <w:t xml:space="preserve"> </w:t>
      </w:r>
      <w:r w:rsidRPr="003D662E">
        <w:rPr>
          <w:lang w:val="en-US"/>
        </w:rPr>
        <w:t xml:space="preserve">component implements the interfaces defined by the </w:t>
      </w:r>
      <w:proofErr w:type="spellStart"/>
      <w:r w:rsidRPr="003D662E">
        <w:rPr>
          <w:rFonts w:ascii="Consolas" w:hAnsi="Consolas"/>
          <w:lang w:val="en-US"/>
        </w:rPr>
        <w:t>aas</w:t>
      </w:r>
      <w:proofErr w:type="spellEnd"/>
      <w:r w:rsidRPr="003D662E">
        <w:rPr>
          <w:lang w:val="en-US"/>
        </w:rPr>
        <w:t xml:space="preserve"> component and provides a factory implementation to transparently instantiate abstract concepts based on the underlying </w:t>
      </w:r>
      <w:proofErr w:type="spellStart"/>
      <w:r w:rsidRPr="003D662E">
        <w:rPr>
          <w:lang w:val="en-US"/>
        </w:rPr>
        <w:t>BaSyx</w:t>
      </w:r>
      <w:proofErr w:type="spellEnd"/>
      <w:r w:rsidRPr="003D662E">
        <w:rPr>
          <w:lang w:val="en-US"/>
        </w:rPr>
        <w:t xml:space="preserve"> implementation. As </w:t>
      </w:r>
      <w:proofErr w:type="spellStart"/>
      <w:r w:rsidRPr="003D662E">
        <w:rPr>
          <w:lang w:val="en-US"/>
        </w:rPr>
        <w:t>BaSyx</w:t>
      </w:r>
      <w:proofErr w:type="spellEnd"/>
      <w:r w:rsidRPr="003D662E">
        <w:rPr>
          <w:lang w:val="en-US"/>
        </w:rPr>
        <w:t xml:space="preserve">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3.1.2</w:t>
      </w:r>
      <w:r w:rsidRPr="003D662E">
        <w:rPr>
          <w:lang w:val="en-US"/>
        </w:rPr>
        <w:fldChar w:fldCharType="end"/>
      </w:r>
      <w:r w:rsidRPr="003D662E">
        <w:rPr>
          <w:lang w:val="en-US"/>
        </w:rPr>
        <w:t xml:space="preserve">) persistent storage to a database is not needed, we aim for a dependency-reduced </w:t>
      </w:r>
      <w:proofErr w:type="spellStart"/>
      <w:r w:rsidRPr="003D662E">
        <w:rPr>
          <w:rFonts w:ascii="Consolas" w:hAnsi="Consolas"/>
          <w:lang w:val="en-US"/>
        </w:rPr>
        <w:t>aas.basyx</w:t>
      </w:r>
      <w:proofErr w:type="spellEnd"/>
      <w:r w:rsidRPr="003D662E">
        <w:rPr>
          <w:lang w:val="en-US"/>
        </w:rPr>
        <w:t xml:space="preserve"> component and an </w:t>
      </w:r>
      <w:proofErr w:type="spellStart"/>
      <w:r w:rsidRPr="003D662E">
        <w:rPr>
          <w:rFonts w:ascii="Consolas" w:hAnsi="Consolas"/>
          <w:lang w:val="en-US"/>
        </w:rPr>
        <w:t>aas.basyx.server</w:t>
      </w:r>
      <w:proofErr w:type="spellEnd"/>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proofErr w:type="spellStart"/>
      <w:r w:rsidRPr="003D662E">
        <w:rPr>
          <w:rFonts w:ascii="Consolas" w:hAnsi="Consolas"/>
          <w:lang w:val="en-US"/>
        </w:rPr>
        <w:t>aas</w:t>
      </w:r>
      <w:proofErr w:type="spellEnd"/>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3"/>
      </w:r>
      <w:r w:rsidRPr="003D662E">
        <w:rPr>
          <w:lang w:val="en-US"/>
        </w:rPr>
        <w:t xml:space="preserve">. It is important to distinguish here between AAS interfaces (such as </w:t>
      </w:r>
      <w:proofErr w:type="spellStart"/>
      <w:r w:rsidRPr="003D662E">
        <w:rPr>
          <w:rFonts w:ascii="Consolas" w:hAnsi="Consolas"/>
          <w:lang w:val="en-US"/>
        </w:rPr>
        <w:t>Aas</w:t>
      </w:r>
      <w:proofErr w:type="spellEnd"/>
      <w:r w:rsidRPr="003D662E">
        <w:rPr>
          <w:lang w:val="en-US"/>
        </w:rPr>
        <w:t xml:space="preserve">, </w:t>
      </w:r>
      <w:proofErr w:type="spellStart"/>
      <w:r w:rsidRPr="003D662E">
        <w:rPr>
          <w:rFonts w:ascii="Consolas" w:hAnsi="Consolas"/>
          <w:lang w:val="en-US"/>
        </w:rPr>
        <w:t>SubModel</w:t>
      </w:r>
      <w:proofErr w:type="spellEnd"/>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proofErr w:type="spellStart"/>
      <w:r w:rsidRPr="003D662E">
        <w:rPr>
          <w:rFonts w:ascii="Consolas" w:hAnsi="Consolas"/>
          <w:lang w:val="en-US"/>
        </w:rPr>
        <w:t>AasFactory</w:t>
      </w:r>
      <w:proofErr w:type="spellEnd"/>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proofErr w:type="spellStart"/>
      <w:r w:rsidR="007F4CAA" w:rsidRPr="003D662E">
        <w:rPr>
          <w:rFonts w:ascii="Consolas" w:hAnsi="Consolas"/>
          <w:lang w:val="en-US"/>
        </w:rPr>
        <w:t>DeploymentBuilder</w:t>
      </w:r>
      <w:proofErr w:type="spellEnd"/>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proofErr w:type="spellStart"/>
      <w:r w:rsidR="00961FD9" w:rsidRPr="003D662E">
        <w:rPr>
          <w:rFonts w:ascii="Consolas" w:hAnsi="Consolas"/>
          <w:lang w:val="en-US"/>
        </w:rPr>
        <w:t>InvocablesCreator</w:t>
      </w:r>
      <w:proofErr w:type="spellEnd"/>
      <w:r w:rsidR="00961FD9" w:rsidRPr="003D662E">
        <w:rPr>
          <w:lang w:val="en-US"/>
        </w:rPr>
        <w:t xml:space="preserve"> and </w:t>
      </w:r>
      <w:proofErr w:type="spellStart"/>
      <w:r w:rsidR="00961FD9" w:rsidRPr="003D662E">
        <w:rPr>
          <w:rFonts w:ascii="Consolas" w:hAnsi="Consolas"/>
          <w:lang w:val="en-US"/>
        </w:rPr>
        <w:t>ProtocolServiceBuilder</w:t>
      </w:r>
      <w:proofErr w:type="spellEnd"/>
      <w:r w:rsidR="00961FD9" w:rsidRPr="003D662E">
        <w:rPr>
          <w:lang w:val="en-US"/>
        </w:rPr>
        <w:t xml:space="preserve">) as well as the </w:t>
      </w:r>
      <w:proofErr w:type="spellStart"/>
      <w:r w:rsidR="00961FD9" w:rsidRPr="003D662E">
        <w:rPr>
          <w:rFonts w:ascii="Consolas" w:hAnsi="Consolas"/>
          <w:lang w:val="en-US"/>
        </w:rPr>
        <w:t>AasVisitor</w:t>
      </w:r>
      <w:proofErr w:type="spellEnd"/>
      <w:r w:rsidR="00961FD9" w:rsidRPr="003D662E">
        <w:rPr>
          <w:lang w:val="en-US"/>
        </w:rPr>
        <w:t xml:space="preserve">. The </w:t>
      </w:r>
      <w:proofErr w:type="spellStart"/>
      <w:r w:rsidR="00961FD9" w:rsidRPr="003D662E">
        <w:rPr>
          <w:rFonts w:ascii="Consolas" w:hAnsi="Consolas"/>
          <w:lang w:val="en-US"/>
        </w:rPr>
        <w:t>DeploymentBuilder</w:t>
      </w:r>
      <w:proofErr w:type="spellEnd"/>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proofErr w:type="spellStart"/>
      <w:r w:rsidR="00487A7D" w:rsidRPr="003D662E">
        <w:rPr>
          <w:rFonts w:ascii="Consolas" w:hAnsi="Consolas"/>
          <w:lang w:val="en-US"/>
        </w:rPr>
        <w:t>aas</w:t>
      </w:r>
      <w:proofErr w:type="spellEnd"/>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proofErr w:type="spellStart"/>
      <w:r w:rsidR="00C50111" w:rsidRPr="003D662E">
        <w:rPr>
          <w:rFonts w:ascii="Consolas" w:hAnsi="Consolas"/>
          <w:lang w:val="en-US"/>
        </w:rPr>
        <w:t>InvocablesCreator</w:t>
      </w:r>
      <w:proofErr w:type="spellEnd"/>
      <w:r w:rsidR="00C50111" w:rsidRPr="003D662E">
        <w:rPr>
          <w:lang w:val="en-US"/>
        </w:rPr>
        <w:t xml:space="preserve"> being responsible for the function objects to be attached to an AAS (this is just a kind of factory rather than a builder) and a related </w:t>
      </w:r>
      <w:proofErr w:type="spellStart"/>
      <w:r w:rsidR="00C50111" w:rsidRPr="003D662E">
        <w:rPr>
          <w:rFonts w:ascii="Consolas" w:hAnsi="Consolas"/>
          <w:lang w:val="en-US"/>
        </w:rPr>
        <w:t>ProtocolServiceBuilder</w:t>
      </w:r>
      <w:proofErr w:type="spellEnd"/>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proofErr w:type="spellStart"/>
      <w:r w:rsidR="004014E4" w:rsidRPr="003D662E">
        <w:rPr>
          <w:rFonts w:ascii="Consolas" w:hAnsi="Consolas"/>
          <w:lang w:val="en-US"/>
        </w:rPr>
        <w:t>AasFactory</w:t>
      </w:r>
      <w:proofErr w:type="spellEnd"/>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proofErr w:type="spellStart"/>
      <w:r w:rsidRPr="003D662E">
        <w:rPr>
          <w:rFonts w:ascii="Consolas" w:hAnsi="Consolas"/>
          <w:lang w:val="en-US"/>
        </w:rPr>
        <w:t>AASVisitor</w:t>
      </w:r>
      <w:proofErr w:type="spellEnd"/>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proofErr w:type="spellStart"/>
      <w:r w:rsidRPr="003D662E">
        <w:rPr>
          <w:rFonts w:ascii="Consolas" w:hAnsi="Consolas"/>
          <w:lang w:val="en-US"/>
        </w:rPr>
        <w:t>PrintVisitor</w:t>
      </w:r>
      <w:proofErr w:type="spellEnd"/>
      <w:r w:rsidRPr="003D662E">
        <w:rPr>
          <w:lang w:val="en-US"/>
        </w:rPr>
        <w:t xml:space="preserve"> which emits the structure of the AAS </w:t>
      </w:r>
      <w:r w:rsidR="006B5646" w:rsidRPr="003D662E">
        <w:rPr>
          <w:lang w:val="en-US"/>
        </w:rPr>
        <w:lastRenderedPageBreak/>
        <w:t xml:space="preserve">in textual form in particular </w:t>
      </w:r>
      <w:r w:rsidRPr="003D662E">
        <w:rPr>
          <w:lang w:val="en-US"/>
        </w:rPr>
        <w:t xml:space="preserve">for testing/debugging. Further, we provide, as usual, an empty basic implementation, the </w:t>
      </w:r>
      <w:proofErr w:type="spellStart"/>
      <w:r w:rsidRPr="003D662E">
        <w:rPr>
          <w:rFonts w:ascii="Consolas" w:hAnsi="Consolas"/>
          <w:lang w:val="en-US"/>
        </w:rPr>
        <w:t>BaseAasVisitor</w:t>
      </w:r>
      <w:proofErr w:type="spellEnd"/>
      <w:r w:rsidRPr="003D662E">
        <w:rPr>
          <w:rFonts w:ascii="Consolas" w:hAnsi="Consolas"/>
          <w:lang w:val="en-US"/>
        </w:rPr>
        <w:t xml:space="preserve">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w:t>
      </w:r>
      <w:proofErr w:type="spellStart"/>
      <w:r w:rsidRPr="00967290">
        <w:rPr>
          <w:lang w:val="en-US"/>
        </w:rPr>
        <w:t>submodel</w:t>
      </w:r>
      <w:proofErr w:type="spellEnd"/>
      <w:r w:rsidRPr="00967290">
        <w:rPr>
          <w:lang w:val="en-US"/>
        </w:rPr>
        <w:t xml:space="preserve">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proofErr w:type="spellStart"/>
      <w:r w:rsidR="00A441D3" w:rsidRPr="00967290">
        <w:rPr>
          <w:lang w:val="en-US"/>
        </w:rPr>
        <w:t>submodel</w:t>
      </w:r>
      <w:proofErr w:type="spellEnd"/>
      <w:r w:rsidR="00A441D3" w:rsidRPr="00967290">
        <w:rPr>
          <w:lang w:val="en-US"/>
        </w:rPr>
        <w:t xml:space="preserve"> elements)</w:t>
      </w:r>
      <w:r w:rsidRPr="00967290">
        <w:rPr>
          <w:lang w:val="en-US"/>
        </w:rPr>
        <w:t>.</w:t>
      </w:r>
    </w:p>
    <w:p w14:paraId="2213D415" w14:textId="02C672D0" w:rsidR="003A6460" w:rsidRDefault="00837E8D" w:rsidP="006461D2">
      <w:pPr>
        <w:jc w:val="both"/>
        <w:rPr>
          <w:lang w:val="en-US"/>
        </w:rPr>
      </w:pPr>
      <w:r w:rsidRPr="003D662E">
        <w:rPr>
          <w:lang w:val="en-US"/>
        </w:rPr>
        <w:t xml:space="preserve">Along with the further evolution of the AAS concept, more and more standardized AAS structures will be defined. One such structure is the Technical Data </w:t>
      </w:r>
      <w:proofErr w:type="spellStart"/>
      <w:r w:rsidRPr="003D662E">
        <w:rPr>
          <w:lang w:val="en-US"/>
        </w:rPr>
        <w:t>Submodel</w:t>
      </w:r>
      <w:proofErr w:type="spellEnd"/>
      <w:r w:rsidRPr="003D662E">
        <w:rPr>
          <w:lang w:val="en-US"/>
        </w:rPr>
        <w:t xml:space="preserve">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w:t>
      </w:r>
      <w:proofErr w:type="spellStart"/>
      <w:r w:rsidRPr="003D662E">
        <w:rPr>
          <w:lang w:val="en-US"/>
        </w:rPr>
        <w:t>submodel</w:t>
      </w:r>
      <w:proofErr w:type="spellEnd"/>
      <w:r w:rsidRPr="003D662E">
        <w:rPr>
          <w:lang w:val="en-US"/>
        </w:rPr>
        <w:t xml:space="preserve"> specification and allows to create and read such structures in terms of specialized </w:t>
      </w:r>
      <w:proofErr w:type="spellStart"/>
      <w:r w:rsidRPr="003D662E">
        <w:rPr>
          <w:lang w:val="en-US"/>
        </w:rPr>
        <w:t>submodel</w:t>
      </w:r>
      <w:proofErr w:type="spellEnd"/>
      <w:r w:rsidRPr="003D662E">
        <w:rPr>
          <w:lang w:val="en-US"/>
        </w:rPr>
        <w:t xml:space="preserve"> and </w:t>
      </w:r>
      <w:proofErr w:type="spellStart"/>
      <w:r w:rsidRPr="003D662E">
        <w:rPr>
          <w:lang w:val="en-US"/>
        </w:rPr>
        <w:t>submodel</w:t>
      </w:r>
      <w:proofErr w:type="spellEnd"/>
      <w:r w:rsidRPr="003D662E">
        <w:rPr>
          <w:lang w:val="en-US"/>
        </w:rPr>
        <w:t xml:space="preserve"> element collection types. </w:t>
      </w:r>
      <w:r w:rsidR="00F23713">
        <w:rPr>
          <w:lang w:val="en-US"/>
        </w:rPr>
        <w:t xml:space="preserve">In contrast to the Technical Data </w:t>
      </w:r>
      <w:proofErr w:type="spellStart"/>
      <w:r w:rsidR="00F23713">
        <w:rPr>
          <w:lang w:val="en-US"/>
        </w:rPr>
        <w:t>Submodel</w:t>
      </w:r>
      <w:proofErr w:type="spellEnd"/>
      <w:r w:rsidR="00F23713">
        <w:rPr>
          <w:lang w:val="en-US"/>
        </w:rPr>
        <w:t xml:space="preserve">, which is intended to </w:t>
      </w:r>
      <w:proofErr w:type="spellStart"/>
      <w:r w:rsidR="00F23713">
        <w:rPr>
          <w:lang w:val="en-US"/>
        </w:rPr>
        <w:t>heavly</w:t>
      </w:r>
      <w:proofErr w:type="spellEnd"/>
      <w:r w:rsidR="00F23713">
        <w:rPr>
          <w:lang w:val="en-US"/>
        </w:rPr>
        <w:t xml:space="preserve"> rely on the underlying implementation, more </w:t>
      </w:r>
      <w:proofErr w:type="spellStart"/>
      <w:r w:rsidR="00F23713">
        <w:rPr>
          <w:lang w:val="en-US"/>
        </w:rPr>
        <w:t>recend</w:t>
      </w:r>
      <w:proofErr w:type="spellEnd"/>
      <w:r w:rsidR="00F23713">
        <w:rPr>
          <w:lang w:val="en-US"/>
        </w:rPr>
        <w:t xml:space="preserve"> IDTA specification support is implemented on the </w:t>
      </w:r>
      <w:proofErr w:type="spellStart"/>
      <w:r w:rsidR="00F23713" w:rsidRPr="00F23713">
        <w:rPr>
          <w:rFonts w:ascii="Consolas" w:hAnsi="Consolas"/>
          <w:lang w:val="en-US"/>
        </w:rPr>
        <w:t>support.aas</w:t>
      </w:r>
      <w:proofErr w:type="spellEnd"/>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7245E8">
      <w:pPr>
        <w:pStyle w:val="ListParagraph"/>
        <w:numPr>
          <w:ilvl w:val="0"/>
          <w:numId w:val="54"/>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7245E8">
      <w:pPr>
        <w:pStyle w:val="ListParagraph"/>
        <w:numPr>
          <w:ilvl w:val="0"/>
          <w:numId w:val="54"/>
        </w:numPr>
        <w:jc w:val="both"/>
        <w:rPr>
          <w:lang w:val="en-US"/>
        </w:rPr>
      </w:pPr>
      <w:r w:rsidRPr="005E022A">
        <w:rPr>
          <w:lang w:val="en-US"/>
        </w:rPr>
        <w:t xml:space="preserve">IDTA 2023-01-24 Draft </w:t>
      </w:r>
      <w:proofErr w:type="spellStart"/>
      <w:r w:rsidRPr="005E022A">
        <w:rPr>
          <w:lang w:val="en-US"/>
        </w:rPr>
        <w:t>Submodel</w:t>
      </w:r>
      <w:proofErr w:type="spellEnd"/>
      <w:r w:rsidRPr="005E022A">
        <w:rPr>
          <w:lang w:val="en-US"/>
        </w:rPr>
        <w:t xml:space="preserve"> PCF</w:t>
      </w:r>
      <w:r w:rsidR="002642F2">
        <w:rPr>
          <w:lang w:val="en-US"/>
        </w:rPr>
        <w:t xml:space="preserve"> [48]</w:t>
      </w:r>
    </w:p>
    <w:p w14:paraId="12DD0D66" w14:textId="77777777" w:rsidR="000133D3" w:rsidRDefault="003A6460" w:rsidP="007245E8">
      <w:pPr>
        <w:pStyle w:val="ListParagraph"/>
        <w:numPr>
          <w:ilvl w:val="0"/>
          <w:numId w:val="54"/>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7245E8">
      <w:pPr>
        <w:pStyle w:val="ListParagraph"/>
        <w:numPr>
          <w:ilvl w:val="0"/>
          <w:numId w:val="54"/>
        </w:numPr>
        <w:jc w:val="both"/>
        <w:rPr>
          <w:lang w:val="en-GB"/>
        </w:rPr>
      </w:pPr>
      <w:r w:rsidRPr="000133D3">
        <w:rPr>
          <w:lang w:val="en-GB"/>
        </w:rPr>
        <w:t xml:space="preserve">IDTA 02002-1-0 </w:t>
      </w:r>
      <w:proofErr w:type="spellStart"/>
      <w:r w:rsidRPr="000133D3">
        <w:rPr>
          <w:lang w:val="en-GB"/>
        </w:rPr>
        <w:t>Submodel</w:t>
      </w:r>
      <w:proofErr w:type="spellEnd"/>
      <w:r w:rsidRPr="000133D3">
        <w:rPr>
          <w:lang w:val="en-GB"/>
        </w:rPr>
        <w:t xml:space="preserve"> for Contact Information</w:t>
      </w:r>
      <w:r>
        <w:rPr>
          <w:lang w:val="en-GB"/>
        </w:rPr>
        <w:t xml:space="preserve"> [50]</w:t>
      </w:r>
    </w:p>
    <w:p w14:paraId="2E5F72D1" w14:textId="1E96EE7E" w:rsidR="000133D3" w:rsidRP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3B552E71"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proofErr w:type="spellStart"/>
      <w:r w:rsidR="00F91E3C" w:rsidRPr="003D662E">
        <w:rPr>
          <w:rFonts w:ascii="Consolas" w:hAnsi="Consolas"/>
          <w:lang w:val="en-US"/>
        </w:rPr>
        <w:t>AASFactory</w:t>
      </w:r>
      <w:proofErr w:type="spellEnd"/>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proofErr w:type="spellStart"/>
      <w:r w:rsidR="00F91E3C" w:rsidRPr="003D662E">
        <w:rPr>
          <w:rFonts w:ascii="Consolas" w:hAnsi="Consolas"/>
          <w:lang w:val="en-US"/>
        </w:rPr>
        <w:t>AasFactoryDescriptor</w:t>
      </w:r>
      <w:proofErr w:type="spellEnd"/>
      <w:r w:rsidR="00F91E3C" w:rsidRPr="003D662E">
        <w:rPr>
          <w:lang w:val="en-US"/>
        </w:rPr>
        <w:t xml:space="preserve"> and the Java service loader mechanism</w:t>
      </w:r>
      <w:r w:rsidR="00F91E3C" w:rsidRPr="003D662E">
        <w:rPr>
          <w:rStyle w:val="FootnoteReference"/>
          <w:lang w:val="en-US"/>
        </w:rPr>
        <w:footnoteReference w:id="34"/>
      </w:r>
      <w:r w:rsidR="00A363A3" w:rsidRPr="003D662E">
        <w:rPr>
          <w:lang w:val="en-US"/>
        </w:rPr>
        <w:t xml:space="preserve">, so that just the presence of an AAS implementation on the Java </w:t>
      </w:r>
      <w:proofErr w:type="spellStart"/>
      <w:r w:rsidR="00A363A3" w:rsidRPr="003D662E">
        <w:rPr>
          <w:lang w:val="en-US"/>
        </w:rPr>
        <w:t>classpath</w:t>
      </w:r>
      <w:proofErr w:type="spellEnd"/>
      <w:r w:rsidR="00A363A3" w:rsidRPr="003D662E">
        <w:rPr>
          <w:lang w:val="en-US"/>
        </w:rPr>
        <w:t xml:space="preserve"> enables the abstract </w:t>
      </w:r>
      <w:proofErr w:type="spellStart"/>
      <w:r w:rsidR="00A363A3" w:rsidRPr="003D662E">
        <w:rPr>
          <w:rFonts w:ascii="Consolas" w:hAnsi="Consolas"/>
          <w:lang w:val="en-US"/>
        </w:rPr>
        <w:t>AasFactory</w:t>
      </w:r>
      <w:proofErr w:type="spellEnd"/>
      <w:r w:rsidR="00A363A3" w:rsidRPr="003D662E">
        <w:rPr>
          <w:lang w:val="en-US"/>
        </w:rPr>
        <w:t xml:space="preserve"> to create concrete instances</w:t>
      </w:r>
      <w:r w:rsidR="00F91E3C" w:rsidRPr="003D662E">
        <w:rPr>
          <w:lang w:val="en-US"/>
        </w:rPr>
        <w:t>.</w:t>
      </w:r>
    </w:p>
    <w:p w14:paraId="45CE603B" w14:textId="4580953F" w:rsidR="002E7738" w:rsidRPr="003D662E" w:rsidRDefault="000D2F14" w:rsidP="006461D2">
      <w:pPr>
        <w:jc w:val="both"/>
        <w:rPr>
          <w:lang w:val="en-US"/>
        </w:rPr>
      </w:pPr>
      <w:r w:rsidRPr="003D662E">
        <w:rPr>
          <w:lang w:val="en-US"/>
        </w:rPr>
        <w:t xml:space="preserve">The default implementation of the AAS abstraction is based on Eclipse </w:t>
      </w:r>
      <w:proofErr w:type="spellStart"/>
      <w:r w:rsidRPr="003D662E">
        <w:rPr>
          <w:lang w:val="en-US"/>
        </w:rPr>
        <w:t>BaSyx</w:t>
      </w:r>
      <w:proofErr w:type="spellEnd"/>
      <w:r w:rsidRPr="003D662E">
        <w:rPr>
          <w:lang w:val="en-US"/>
        </w:rPr>
        <w:t xml:space="preserve">. The </w:t>
      </w:r>
      <w:proofErr w:type="spellStart"/>
      <w:proofErr w:type="gramStart"/>
      <w:r w:rsidRPr="003D662E">
        <w:rPr>
          <w:rFonts w:ascii="Consolas" w:hAnsi="Consolas"/>
          <w:lang w:val="en-US"/>
        </w:rPr>
        <w:t>aas.basyx</w:t>
      </w:r>
      <w:proofErr w:type="spellEnd"/>
      <w:proofErr w:type="gramEnd"/>
      <w:r w:rsidRPr="003D662E">
        <w:rPr>
          <w:rFonts w:ascii="Consolas" w:hAnsi="Consolas"/>
          <w:lang w:val="en-US"/>
        </w:rPr>
        <w:t xml:space="preserve">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5"/>
      </w:r>
      <w:r w:rsidR="00A37AFD" w:rsidRPr="003D662E">
        <w:rPr>
          <w:lang w:val="en-US"/>
        </w:rPr>
        <w:t xml:space="preserve"> classes, i.e., classes that delegate the actual operations to the underlying </w:t>
      </w:r>
      <w:proofErr w:type="spellStart"/>
      <w:r w:rsidR="00C36208" w:rsidRPr="003D662E">
        <w:rPr>
          <w:lang w:val="en-US"/>
        </w:rPr>
        <w:t>BaSyx</w:t>
      </w:r>
      <w:proofErr w:type="spellEnd"/>
      <w:r w:rsidR="00A37AFD" w:rsidRPr="003D662E">
        <w:rPr>
          <w:lang w:val="en-US"/>
        </w:rPr>
        <w:t xml:space="preserve"> implementation. </w:t>
      </w:r>
      <w:r w:rsidR="009732EE" w:rsidRPr="003D662E">
        <w:rPr>
          <w:lang w:val="en-US"/>
        </w:rPr>
        <w:t xml:space="preserve">As remote communication protocol, the default implementation offers an extensible form of the </w:t>
      </w:r>
      <w:proofErr w:type="spellStart"/>
      <w:r w:rsidR="009732EE" w:rsidRPr="003D662E">
        <w:rPr>
          <w:lang w:val="en-US"/>
        </w:rPr>
        <w:t>BaSyx</w:t>
      </w:r>
      <w:proofErr w:type="spellEnd"/>
      <w:r w:rsidR="009732EE" w:rsidRPr="003D662E">
        <w:rPr>
          <w:lang w:val="en-US"/>
        </w:rPr>
        <w:t xml:space="preserve">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proofErr w:type="spellStart"/>
      <w:r w:rsidR="0030209E" w:rsidRPr="003D662E">
        <w:rPr>
          <w:rFonts w:ascii="Consolas" w:hAnsi="Consolas"/>
          <w:lang w:val="en-US"/>
        </w:rPr>
        <w:t>VabIipInvocablesCreator</w:t>
      </w:r>
      <w:proofErr w:type="spellEnd"/>
      <w:r w:rsidR="0030209E" w:rsidRPr="003D662E">
        <w:rPr>
          <w:lang w:val="en-US"/>
        </w:rPr>
        <w:t xml:space="preserve"> and the </w:t>
      </w:r>
      <w:proofErr w:type="spellStart"/>
      <w:r w:rsidR="009732EE" w:rsidRPr="003D662E">
        <w:rPr>
          <w:rFonts w:ascii="Consolas" w:hAnsi="Consolas"/>
          <w:lang w:val="en-US"/>
        </w:rPr>
        <w:t>VabIipOperationsProvider</w:t>
      </w:r>
      <w:proofErr w:type="spellEnd"/>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proofErr w:type="spellStart"/>
      <w:r w:rsidR="002E7738" w:rsidRPr="003D662E">
        <w:rPr>
          <w:rFonts w:ascii="Consolas" w:hAnsi="Consolas"/>
          <w:lang w:val="en-US"/>
        </w:rPr>
        <w:t>ProtocolCreator</w:t>
      </w:r>
      <w:proofErr w:type="spellEnd"/>
      <w:r w:rsidR="002E7738" w:rsidRPr="003D662E">
        <w:rPr>
          <w:lang w:val="en-US"/>
        </w:rPr>
        <w:t xml:space="preserve"> (and the related </w:t>
      </w:r>
      <w:r w:rsidR="00420E13" w:rsidRPr="003D662E">
        <w:rPr>
          <w:lang w:val="en-US"/>
        </w:rPr>
        <w:t xml:space="preserve">JSL </w:t>
      </w:r>
      <w:proofErr w:type="spellStart"/>
      <w:r w:rsidR="002E7738" w:rsidRPr="003D662E">
        <w:rPr>
          <w:rFonts w:ascii="Consolas" w:hAnsi="Consolas"/>
          <w:lang w:val="en-US"/>
        </w:rPr>
        <w:t>ProtocolDescriptor</w:t>
      </w:r>
      <w:proofErr w:type="spellEnd"/>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0A1639" w:rsidRPr="003D662E">
        <w:rPr>
          <w:lang w:val="en-US"/>
        </w:rPr>
        <w:t xml:space="preserve">Figure </w:t>
      </w:r>
      <w:r w:rsidR="000A1639">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proofErr w:type="spellStart"/>
      <w:proofErr w:type="gramStart"/>
      <w:r w:rsidR="00837E8D" w:rsidRPr="003D662E">
        <w:rPr>
          <w:rFonts w:ascii="Consolas" w:hAnsi="Consolas"/>
          <w:lang w:val="en-US"/>
        </w:rPr>
        <w:t>aas.basyx</w:t>
      </w:r>
      <w:proofErr w:type="spellEnd"/>
      <w:proofErr w:type="gramEnd"/>
      <w:r w:rsidR="00837E8D" w:rsidRPr="003D662E">
        <w:rPr>
          <w:lang w:val="en-US"/>
        </w:rPr>
        <w:t xml:space="preserve"> provides a mapping of the Technical Data </w:t>
      </w:r>
      <w:proofErr w:type="spellStart"/>
      <w:r w:rsidR="00837E8D" w:rsidRPr="003D662E">
        <w:rPr>
          <w:lang w:val="en-US"/>
        </w:rPr>
        <w:t>Submodel</w:t>
      </w:r>
      <w:proofErr w:type="spellEnd"/>
      <w:r w:rsidR="00837E8D" w:rsidRPr="003D662E">
        <w:rPr>
          <w:lang w:val="en-US"/>
        </w:rPr>
        <w:t xml:space="preserve"> [</w:t>
      </w:r>
      <w:r w:rsidR="006B4B9E" w:rsidRPr="003D662E">
        <w:rPr>
          <w:lang w:val="en-US"/>
        </w:rPr>
        <w:t>2</w:t>
      </w:r>
      <w:r w:rsidR="00837E8D" w:rsidRPr="003D662E">
        <w:rPr>
          <w:lang w:val="en-US"/>
        </w:rPr>
        <w:t xml:space="preserve">] to the underlying </w:t>
      </w:r>
      <w:proofErr w:type="spellStart"/>
      <w:r w:rsidR="00837E8D" w:rsidRPr="003D662E">
        <w:rPr>
          <w:lang w:val="en-US"/>
        </w:rPr>
        <w:t>BaSyx</w:t>
      </w:r>
      <w:proofErr w:type="spellEnd"/>
      <w:r w:rsidR="00837E8D" w:rsidRPr="003D662E">
        <w:rPr>
          <w:lang w:val="en-US"/>
        </w:rPr>
        <w:t xml:space="preserve"> implementation of [</w:t>
      </w:r>
      <w:r w:rsidR="006B4B9E" w:rsidRPr="003D662E">
        <w:rPr>
          <w:lang w:val="en-US"/>
        </w:rPr>
        <w:t>2</w:t>
      </w:r>
      <w:r w:rsidR="00837E8D" w:rsidRPr="003D662E">
        <w:rPr>
          <w:lang w:val="en-US"/>
        </w:rPr>
        <w:t>].</w:t>
      </w:r>
    </w:p>
    <w:p w14:paraId="254AADD1" w14:textId="1B254976"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proofErr w:type="spellStart"/>
      <w:r w:rsidRPr="003D662E">
        <w:rPr>
          <w:rFonts w:ascii="Consolas" w:hAnsi="Consolas"/>
          <w:lang w:val="en-US"/>
        </w:rPr>
        <w:t>AasServerRecipeDescriptor</w:t>
      </w:r>
      <w:proofErr w:type="spellEnd"/>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0A1639" w:rsidRPr="003D662E">
        <w:rPr>
          <w:lang w:val="en-US"/>
        </w:rPr>
        <w:t xml:space="preserve">Figure </w:t>
      </w:r>
      <w:r w:rsidR="000A1639">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proofErr w:type="spellStart"/>
      <w:r w:rsidR="00A869D2" w:rsidRPr="003D662E">
        <w:rPr>
          <w:rFonts w:ascii="Consolas" w:hAnsi="Consolas"/>
          <w:lang w:val="en-US"/>
        </w:rPr>
        <w:t>AASFactory</w:t>
      </w:r>
      <w:proofErr w:type="spellEnd"/>
      <w:r w:rsidR="00A869D2" w:rsidRPr="003D662E">
        <w:rPr>
          <w:lang w:val="en-US"/>
        </w:rPr>
        <w:t xml:space="preserve"> and makes such servers transparently available.</w:t>
      </w:r>
    </w:p>
    <w:p w14:paraId="386B2436" w14:textId="4A4A598E" w:rsidR="007A559D" w:rsidRPr="003D662E" w:rsidRDefault="00042414" w:rsidP="006461D2">
      <w:pPr>
        <w:jc w:val="both"/>
        <w:rPr>
          <w:rFonts w:cstheme="minorHAnsi"/>
          <w:lang w:val="en-US"/>
        </w:rPr>
      </w:pPr>
      <w:r w:rsidRPr="003D662E">
        <w:rPr>
          <w:lang w:val="en-US"/>
        </w:rPr>
        <w:t xml:space="preserve">The </w:t>
      </w:r>
      <w:proofErr w:type="spellStart"/>
      <w:r w:rsidRPr="003D662E">
        <w:rPr>
          <w:rFonts w:ascii="Consolas" w:hAnsi="Consolas"/>
          <w:lang w:val="en-US"/>
        </w:rPr>
        <w:t>iip-aas</w:t>
      </w:r>
      <w:proofErr w:type="spellEnd"/>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proofErr w:type="spellStart"/>
      <w:r w:rsidR="00126D9C" w:rsidRPr="003D662E">
        <w:rPr>
          <w:rFonts w:ascii="Consolas" w:hAnsi="Consolas"/>
          <w:lang w:val="en-US"/>
        </w:rPr>
        <w:t>iip-aas</w:t>
      </w:r>
      <w:proofErr w:type="spellEnd"/>
      <w:r w:rsidR="00126D9C" w:rsidRPr="003D662E">
        <w:rPr>
          <w:lang w:val="en-US"/>
        </w:rPr>
        <w:t xml:space="preserve"> component defines the </w:t>
      </w:r>
      <w:proofErr w:type="spellStart"/>
      <w:r w:rsidR="00126D9C" w:rsidRPr="003D662E">
        <w:rPr>
          <w:rFonts w:ascii="Consolas" w:hAnsi="Consolas"/>
          <w:lang w:val="en-US"/>
        </w:rPr>
        <w:t>AasContributor</w:t>
      </w:r>
      <w:proofErr w:type="spellEnd"/>
      <w:r w:rsidR="00126D9C" w:rsidRPr="003D662E">
        <w:rPr>
          <w:lang w:val="en-US"/>
        </w:rPr>
        <w:t xml:space="preserve"> interface and the </w:t>
      </w:r>
      <w:proofErr w:type="spellStart"/>
      <w:r w:rsidR="00126D9C" w:rsidRPr="003D662E">
        <w:rPr>
          <w:rFonts w:ascii="Consolas" w:hAnsi="Consolas"/>
          <w:lang w:val="en-US"/>
        </w:rPr>
        <w:t>AasPartRegistry</w:t>
      </w:r>
      <w:proofErr w:type="spellEnd"/>
      <w:r w:rsidR="00126D9C" w:rsidRPr="003D662E">
        <w:rPr>
          <w:lang w:val="en-US"/>
        </w:rPr>
        <w:t xml:space="preserve">. The </w:t>
      </w:r>
      <w:proofErr w:type="spellStart"/>
      <w:r w:rsidR="00126D9C" w:rsidRPr="003D662E">
        <w:rPr>
          <w:rFonts w:ascii="Consolas" w:hAnsi="Consolas"/>
          <w:lang w:val="en-US"/>
        </w:rPr>
        <w:t>AasContributor</w:t>
      </w:r>
      <w:proofErr w:type="spellEnd"/>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proofErr w:type="spellStart"/>
      <w:r w:rsidR="00C0742A" w:rsidRPr="003D662E">
        <w:rPr>
          <w:rFonts w:ascii="Consolas" w:hAnsi="Consolas"/>
          <w:lang w:val="en-US"/>
        </w:rPr>
        <w:t>AasContributor</w:t>
      </w:r>
      <w:proofErr w:type="spellEnd"/>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proofErr w:type="spellStart"/>
      <w:r w:rsidR="00126D9C" w:rsidRPr="003D662E">
        <w:rPr>
          <w:rFonts w:ascii="Consolas" w:hAnsi="Consolas"/>
          <w:lang w:val="en-US"/>
        </w:rPr>
        <w:t>AasContributor</w:t>
      </w:r>
      <w:proofErr w:type="spellEnd"/>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proofErr w:type="spellStart"/>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proofErr w:type="spellEnd"/>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0A1639">
        <w:rPr>
          <w:rFonts w:cstheme="minorHAnsi"/>
          <w:lang w:val="en-US"/>
        </w:rPr>
        <w:t>10.1</w:t>
      </w:r>
      <w:r w:rsidR="0019709A">
        <w:rPr>
          <w:rFonts w:cstheme="minorHAnsi"/>
          <w:lang w:val="en-US"/>
        </w:rPr>
        <w:fldChar w:fldCharType="end"/>
      </w:r>
      <w:r w:rsidR="00126D9C" w:rsidRPr="003D662E">
        <w:rPr>
          <w:rFonts w:cstheme="minorHAnsi"/>
          <w:lang w:val="en-US"/>
        </w:rPr>
        <w:t xml:space="preserve">) are supposed to be implementations of the </w:t>
      </w:r>
      <w:proofErr w:type="spellStart"/>
      <w:r w:rsidR="00126D9C" w:rsidRPr="003D662E">
        <w:rPr>
          <w:rFonts w:ascii="Consolas" w:hAnsi="Consolas" w:cstheme="minorHAnsi"/>
          <w:lang w:val="en-US"/>
        </w:rPr>
        <w:t>AasContributor</w:t>
      </w:r>
      <w:proofErr w:type="spellEnd"/>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w:t>
      </w:r>
      <w:proofErr w:type="spellStart"/>
      <w:r w:rsidRPr="003D662E">
        <w:rPr>
          <w:rFonts w:cstheme="minorHAnsi"/>
          <w:lang w:val="en-US"/>
        </w:rPr>
        <w:t>BaSyx</w:t>
      </w:r>
      <w:proofErr w:type="spellEnd"/>
      <w:r w:rsidRPr="003D662E">
        <w:rPr>
          <w:rFonts w:cstheme="minorHAnsi"/>
          <w:lang w:val="en-US"/>
        </w:rPr>
        <w:t xml:space="preserve">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w:t>
      </w:r>
      <w:proofErr w:type="spellStart"/>
      <w:r w:rsidR="007A559D" w:rsidRPr="003D662E">
        <w:rPr>
          <w:rFonts w:cstheme="minorHAnsi"/>
          <w:lang w:val="en-US"/>
        </w:rPr>
        <w:t>BaSyx</w:t>
      </w:r>
      <w:proofErr w:type="spellEnd"/>
      <w:r w:rsidR="007A559D" w:rsidRPr="003D662E">
        <w:rPr>
          <w:rFonts w:cstheme="minorHAnsi"/>
          <w:lang w:val="en-US"/>
        </w:rPr>
        <w:t xml:space="preserve"> may provide implicit mechanisms to handle complex objects. Thus, to simplify later code revisions of the platform and to avoid conflicts with, e.g., annotation-based JSON libraries, we decided to provide some support for JSON marshalling using boilerplate code in the </w:t>
      </w:r>
      <w:proofErr w:type="spellStart"/>
      <w:r w:rsidR="007A559D" w:rsidRPr="003D662E">
        <w:rPr>
          <w:rFonts w:ascii="Consolas" w:hAnsi="Consolas"/>
          <w:lang w:val="en-US"/>
        </w:rPr>
        <w:t>iip-aas</w:t>
      </w:r>
      <w:proofErr w:type="spellEnd"/>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 xml:space="preserve">resolve AAS references in </w:t>
      </w:r>
      <w:proofErr w:type="spellStart"/>
      <w:r w:rsidR="00122ADE" w:rsidRPr="003D662E">
        <w:rPr>
          <w:rFonts w:cstheme="minorHAnsi"/>
          <w:lang w:val="en-US"/>
        </w:rPr>
        <w:t>BaSyx</w:t>
      </w:r>
      <w:proofErr w:type="spellEnd"/>
      <w:r w:rsidR="00122ADE" w:rsidRPr="003D662E">
        <w:rPr>
          <w:rFonts w:cstheme="minorHAnsi"/>
          <w:lang w:val="en-US"/>
        </w:rPr>
        <w:t xml:space="preserve">, we decided to represent references as Strings carrying the name of an element in a </w:t>
      </w:r>
      <w:proofErr w:type="spellStart"/>
      <w:r w:rsidR="00122ADE" w:rsidRPr="003D662E">
        <w:rPr>
          <w:rFonts w:cstheme="minorHAnsi"/>
          <w:lang w:val="en-US"/>
        </w:rPr>
        <w:t>submodel</w:t>
      </w:r>
      <w:proofErr w:type="spellEnd"/>
      <w:r w:rsidR="00122ADE" w:rsidRPr="003D662E">
        <w:rPr>
          <w:rFonts w:cstheme="minorHAnsi"/>
          <w:lang w:val="en-US"/>
        </w:rPr>
        <w:t xml:space="preserve">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proofErr w:type="spellStart"/>
      <w:r w:rsidRPr="003D662E">
        <w:rPr>
          <w:rFonts w:ascii="Consolas" w:hAnsi="Consolas"/>
          <w:lang w:val="en-US"/>
        </w:rPr>
        <w:t>iip-a</w:t>
      </w:r>
      <w:r w:rsidR="00042414" w:rsidRPr="003D662E">
        <w:rPr>
          <w:rFonts w:ascii="Consolas" w:hAnsi="Consolas"/>
          <w:lang w:val="en-US"/>
        </w:rPr>
        <w:t>as</w:t>
      </w:r>
      <w:proofErr w:type="spellEnd"/>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proofErr w:type="spellStart"/>
      <w:r w:rsidRPr="003D662E">
        <w:rPr>
          <w:rFonts w:ascii="Consolas" w:hAnsi="Consolas"/>
          <w:lang w:val="en-US"/>
        </w:rPr>
        <w:t>ClassUtility</w:t>
      </w:r>
      <w:proofErr w:type="spellEnd"/>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proofErr w:type="spellStart"/>
      <w:r w:rsidR="00CD45BC" w:rsidRPr="003D662E">
        <w:rPr>
          <w:rFonts w:ascii="Consolas" w:hAnsi="Consolas"/>
          <w:lang w:val="en-US"/>
        </w:rPr>
        <w:t>iip-aas</w:t>
      </w:r>
      <w:proofErr w:type="spellEnd"/>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213421506"/>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w:t>
      </w:r>
      <w:proofErr w:type="spellStart"/>
      <w:r w:rsidR="00015D1F" w:rsidRPr="003D662E">
        <w:rPr>
          <w:lang w:val="en-US"/>
        </w:rPr>
        <w:t>modes</w:t>
      </w:r>
      <w:proofErr w:type="spellEnd"/>
      <w:r w:rsidR="00015D1F" w:rsidRPr="003D662E">
        <w:rPr>
          <w:lang w:val="en-US"/>
        </w:rPr>
        <w:t xml:space="preserve">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 xml:space="preserve">Furthermore, the network management support can record the number of instances accessing a certain service represented by </w:t>
      </w:r>
      <w:proofErr w:type="spellStart"/>
      <w:r w:rsidR="000C6F06" w:rsidRPr="003D662E">
        <w:rPr>
          <w:lang w:val="en-US"/>
        </w:rPr>
        <w:t>it’s</w:t>
      </w:r>
      <w:proofErr w:type="spellEnd"/>
      <w:r w:rsidR="000C6F06" w:rsidRPr="003D662E">
        <w:rPr>
          <w:lang w:val="en-US"/>
        </w:rPr>
        <w:t xml:space="preserve">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w:t>
      </w:r>
      <w:proofErr w:type="gramStart"/>
      <w:r w:rsidR="000C6F06" w:rsidRPr="003D662E">
        <w:rPr>
          <w:lang w:val="en-US"/>
        </w:rPr>
        <w:t>service</w:t>
      </w:r>
      <w:proofErr w:type="gramEnd"/>
      <w:r w:rsidR="000C6F06" w:rsidRPr="003D662E">
        <w:rPr>
          <w:lang w:val="en-US"/>
        </w:rPr>
        <w:t xml:space="preserv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proofErr w:type="spellStart"/>
      <w:r w:rsidRPr="003D662E">
        <w:rPr>
          <w:rFonts w:ascii="Consolas" w:hAnsi="Consolas"/>
          <w:lang w:val="en-US"/>
        </w:rPr>
        <w:t>NetworkManagerAas</w:t>
      </w:r>
      <w:proofErr w:type="spellEnd"/>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proofErr w:type="spellStart"/>
      <w:r w:rsidRPr="003D662E">
        <w:rPr>
          <w:rFonts w:ascii="Consolas" w:hAnsi="Consolas"/>
          <w:lang w:val="en-US"/>
        </w:rPr>
        <w:t>NetworkManagerAasClient</w:t>
      </w:r>
      <w:proofErr w:type="spellEnd"/>
      <w:r w:rsidRPr="003D662E">
        <w:rPr>
          <w:lang w:val="en-US"/>
        </w:rPr>
        <w:t xml:space="preserve"> implements an AAS-based access to the </w:t>
      </w:r>
      <w:proofErr w:type="spellStart"/>
      <w:r w:rsidRPr="003D662E">
        <w:rPr>
          <w:rFonts w:ascii="Consolas" w:hAnsi="Consolas"/>
          <w:lang w:val="en-US"/>
        </w:rPr>
        <w:t>NetworkManagerAas</w:t>
      </w:r>
      <w:proofErr w:type="spellEnd"/>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29B14BE1" w:rsidR="000A3117" w:rsidRPr="003D662E" w:rsidRDefault="000A3117" w:rsidP="006461D2">
      <w:pPr>
        <w:jc w:val="both"/>
        <w:rPr>
          <w:lang w:val="en-US"/>
        </w:rPr>
      </w:pPr>
      <w:proofErr w:type="spellStart"/>
      <w:r w:rsidRPr="003D662E">
        <w:rPr>
          <w:lang w:val="en-US"/>
        </w:rPr>
        <w:t>BaSyx</w:t>
      </w:r>
      <w:proofErr w:type="spellEnd"/>
      <w:r w:rsidRPr="003D662E">
        <w:rPr>
          <w:lang w:val="en-US"/>
        </w:rPr>
        <w:t xml:space="preserve">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0A1639">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w:t>
      </w:r>
      <w:proofErr w:type="spellStart"/>
      <w:r w:rsidRPr="003D662E">
        <w:rPr>
          <w:lang w:val="en-US"/>
        </w:rPr>
        <w:t>BaSyx</w:t>
      </w:r>
      <w:proofErr w:type="spellEnd"/>
      <w:r w:rsidRPr="003D662E">
        <w:rPr>
          <w:lang w:val="en-US"/>
        </w:rPr>
        <w:t xml:space="preserve">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6"/>
      </w:r>
      <w:r w:rsidRPr="003D662E">
        <w:rPr>
          <w:lang w:val="en-US"/>
        </w:rPr>
        <w:t xml:space="preserve"> took place within the support component of the platform. Moreover, the available test cases for the support layer sufficiently covered the functionality and indicated semantic changes in </w:t>
      </w:r>
      <w:proofErr w:type="spellStart"/>
      <w:r w:rsidRPr="003D662E">
        <w:rPr>
          <w:lang w:val="en-US"/>
        </w:rPr>
        <w:t>BaSyx</w:t>
      </w:r>
      <w:proofErr w:type="spellEnd"/>
      <w:r w:rsidRPr="003D662E">
        <w:rPr>
          <w:lang w:val="en-US"/>
        </w:rPr>
        <w:t>,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213421507"/>
      <w:r w:rsidRPr="003D662E">
        <w:rPr>
          <w:lang w:val="en-US"/>
        </w:rPr>
        <w:t>Lifecycle Support</w:t>
      </w:r>
      <w:bookmarkEnd w:id="60"/>
      <w:bookmarkEnd w:id="61"/>
    </w:p>
    <w:p w14:paraId="1D270EA2" w14:textId="3A884BF4"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proofErr w:type="spellStart"/>
      <w:r w:rsidR="00A82DF9" w:rsidRPr="003D662E">
        <w:rPr>
          <w:rFonts w:ascii="Consolas" w:hAnsi="Consolas"/>
          <w:lang w:val="en-US"/>
        </w:rPr>
        <w:t>LifecycleDescriptor</w:t>
      </w:r>
      <w:proofErr w:type="spellEnd"/>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0A1639" w:rsidRPr="003D662E">
        <w:rPr>
          <w:lang w:val="en-US"/>
        </w:rPr>
        <w:t xml:space="preserve">Figure </w:t>
      </w:r>
      <w:r w:rsidR="000A1639">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proofErr w:type="spellStart"/>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proofErr w:type="spellEnd"/>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proofErr w:type="spellStart"/>
      <w:r w:rsidR="0003155A" w:rsidRPr="003D662E">
        <w:rPr>
          <w:rFonts w:ascii="Consolas" w:hAnsi="Consolas"/>
          <w:lang w:val="en-US"/>
        </w:rPr>
        <w:t>LifecycleDescriptor</w:t>
      </w:r>
      <w:proofErr w:type="spellEnd"/>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proofErr w:type="spellStart"/>
      <w:r w:rsidR="0055192F" w:rsidRPr="003D662E">
        <w:rPr>
          <w:rFonts w:ascii="Consolas" w:hAnsi="Consolas"/>
          <w:lang w:val="en-US"/>
        </w:rPr>
        <w:t>LifecylceHandler</w:t>
      </w:r>
      <w:proofErr w:type="spellEnd"/>
      <w:r w:rsidR="0003155A" w:rsidRPr="003D662E">
        <w:rPr>
          <w:lang w:val="en-US"/>
        </w:rPr>
        <w:t>.</w:t>
      </w:r>
      <w:r w:rsidR="0055192F" w:rsidRPr="003D662E">
        <w:rPr>
          <w:lang w:val="en-US"/>
        </w:rPr>
        <w:t xml:space="preserve"> </w:t>
      </w:r>
      <w:r w:rsidR="0003155A" w:rsidRPr="003D662E">
        <w:rPr>
          <w:lang w:val="en-US"/>
        </w:rPr>
        <w:t xml:space="preserve">The </w:t>
      </w:r>
      <w:proofErr w:type="spellStart"/>
      <w:r w:rsidR="0003155A" w:rsidRPr="003D662E">
        <w:rPr>
          <w:rFonts w:ascii="Consolas" w:hAnsi="Consolas"/>
          <w:lang w:val="en-US"/>
        </w:rPr>
        <w:t>LifecylceHandler</w:t>
      </w:r>
      <w:proofErr w:type="spellEnd"/>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proofErr w:type="spellStart"/>
      <w:r w:rsidRPr="003D662E">
        <w:rPr>
          <w:rFonts w:ascii="Consolas" w:hAnsi="Consolas"/>
          <w:lang w:val="en-US"/>
        </w:rPr>
        <w:t>LifecycleProfile</w:t>
      </w:r>
      <w:proofErr w:type="spellEnd"/>
      <w:r w:rsidRPr="003D662E">
        <w:rPr>
          <w:lang w:val="en-US"/>
        </w:rPr>
        <w:t xml:space="preserve">, JLS descriptors that </w:t>
      </w:r>
      <w:r w:rsidR="005D391F" w:rsidRPr="003D662E">
        <w:rPr>
          <w:lang w:val="en-US"/>
        </w:rPr>
        <w:t xml:space="preserve">specify </w:t>
      </w:r>
      <w:r w:rsidRPr="003D662E">
        <w:rPr>
          <w:lang w:val="en-US"/>
        </w:rPr>
        <w:t xml:space="preserve">a set of </w:t>
      </w:r>
      <w:proofErr w:type="spellStart"/>
      <w:r w:rsidRPr="003D662E">
        <w:rPr>
          <w:rFonts w:ascii="Consolas" w:hAnsi="Consolas"/>
          <w:lang w:val="en-US"/>
        </w:rPr>
        <w:t>LifecycleDescriptor</w:t>
      </w:r>
      <w:proofErr w:type="spellEnd"/>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bookmarkStart w:id="62" w:name="_Toc213421508"/>
      <w:r>
        <w:rPr>
          <w:lang w:val="en-US"/>
        </w:rPr>
        <w:t>Plugin</w:t>
      </w:r>
      <w:r w:rsidRPr="003D662E">
        <w:rPr>
          <w:lang w:val="en-US"/>
        </w:rPr>
        <w:t xml:space="preserve"> Support</w:t>
      </w:r>
      <w:bookmarkEnd w:id="62"/>
    </w:p>
    <w:p w14:paraId="3D330D91" w14:textId="52A49394" w:rsidR="006D21FB" w:rsidRDefault="00713E60" w:rsidP="006461D2">
      <w:pPr>
        <w:jc w:val="both"/>
        <w:rPr>
          <w:lang w:val="en-US"/>
        </w:rPr>
      </w:pPr>
      <w:r>
        <w:rPr>
          <w:lang w:val="en-US"/>
        </w:rPr>
        <w:t xml:space="preserve">While most of the alternative oktoflow components can be combined without dependency or </w:t>
      </w:r>
      <w:proofErr w:type="spellStart"/>
      <w:r>
        <w:rPr>
          <w:lang w:val="en-US"/>
        </w:rPr>
        <w:t>classpath</w:t>
      </w:r>
      <w:proofErr w:type="spellEnd"/>
      <w:r>
        <w:rPr>
          <w:lang w:val="en-US"/>
        </w:rPr>
        <w:t xml:space="preserve"> conflicts, some (versions of the same) components would introduce conflicts, e.g., different versions of the AAS reference implementation </w:t>
      </w:r>
      <w:proofErr w:type="spellStart"/>
      <w:r>
        <w:rPr>
          <w:lang w:val="en-US"/>
        </w:rPr>
        <w:t>BaSyx</w:t>
      </w:r>
      <w:proofErr w:type="spellEnd"/>
      <w:r>
        <w:rPr>
          <w:lang w:val="en-US"/>
        </w:rPr>
        <w:t xml:space="preserve">. To prevent forcing existing installations to follow the development and version migration plans of the oktoflow platform, we introduced a simple plugin management mechanism in version 0.7.0. Although proven implementations of such capabilities do exist, e.g., OSGi, we decided to rely </w:t>
      </w:r>
      <w:r w:rsidR="00ED3B98">
        <w:rPr>
          <w:lang w:val="en-US"/>
        </w:rPr>
        <w:t xml:space="preserve">to prevent unpredictable conflicts with actually used and future dependences </w:t>
      </w:r>
      <w:r>
        <w:rPr>
          <w:lang w:val="en-US"/>
        </w:rPr>
        <w:t xml:space="preserve">on a rather, simple </w:t>
      </w:r>
      <w:proofErr w:type="spellStart"/>
      <w:r>
        <w:rPr>
          <w:lang w:val="en-US"/>
        </w:rPr>
        <w:t>classpath</w:t>
      </w:r>
      <w:proofErr w:type="spellEnd"/>
      <w:r>
        <w:rPr>
          <w:lang w:val="en-US"/>
        </w:rPr>
        <w:t>-based mechanism based on two JSL descriptors</w:t>
      </w:r>
      <w:r w:rsidR="006D21FB">
        <w:rPr>
          <w:lang w:val="en-US"/>
        </w:rPr>
        <w:t>, which allows various forms of plugins</w:t>
      </w:r>
      <w:r>
        <w:rPr>
          <w:lang w:val="en-US"/>
        </w:rPr>
        <w:t>:</w:t>
      </w:r>
    </w:p>
    <w:p w14:paraId="0881DC33" w14:textId="581C1E2D" w:rsidR="006D21FB" w:rsidRDefault="006D21FB" w:rsidP="007245E8">
      <w:pPr>
        <w:pStyle w:val="ListParagraph"/>
        <w:numPr>
          <w:ilvl w:val="0"/>
          <w:numId w:val="57"/>
        </w:numPr>
        <w:jc w:val="both"/>
        <w:rPr>
          <w:lang w:val="en-US"/>
        </w:rPr>
      </w:pPr>
      <w:r>
        <w:rPr>
          <w:lang w:val="en-US"/>
        </w:rPr>
        <w:t>Separate, priority-based class loader for isolating potentially conflicting dependencies.</w:t>
      </w:r>
    </w:p>
    <w:p w14:paraId="49BE78A4" w14:textId="5A2BA9D0" w:rsidR="006D21FB" w:rsidRDefault="006D21FB" w:rsidP="007245E8">
      <w:pPr>
        <w:pStyle w:val="ListParagraph"/>
        <w:numPr>
          <w:ilvl w:val="0"/>
          <w:numId w:val="57"/>
        </w:numPr>
        <w:jc w:val="both"/>
        <w:rPr>
          <w:lang w:val="en-US"/>
        </w:rPr>
      </w:pPr>
      <w:r>
        <w:rPr>
          <w:lang w:val="en-US"/>
        </w:rPr>
        <w:t>Limited class loading while running the plugin as an own JVM, e.g., in case of server instances with heavily conflicting dependencies.</w:t>
      </w:r>
    </w:p>
    <w:p w14:paraId="581E8394" w14:textId="4F5D33A1" w:rsidR="006D21FB" w:rsidRPr="006D21FB" w:rsidRDefault="006D21FB" w:rsidP="007245E8">
      <w:pPr>
        <w:pStyle w:val="ListParagraph"/>
        <w:numPr>
          <w:ilvl w:val="0"/>
          <w:numId w:val="57"/>
        </w:numPr>
        <w:jc w:val="both"/>
        <w:rPr>
          <w:lang w:val="en-US"/>
        </w:rPr>
      </w:pPr>
      <w:r>
        <w:rPr>
          <w:lang w:val="en-US"/>
        </w:rPr>
        <w:t xml:space="preserve">Proxy plugins using the same </w:t>
      </w:r>
      <w:proofErr w:type="spellStart"/>
      <w:r>
        <w:rPr>
          <w:lang w:val="en-US"/>
        </w:rPr>
        <w:t>classloader</w:t>
      </w:r>
      <w:proofErr w:type="spellEnd"/>
      <w:r>
        <w:rPr>
          <w:lang w:val="en-US"/>
        </w:rPr>
        <w:t xml:space="preserve"> to enable a unified plugin architecture, e.g., if similar alternative components are loaded through (and require) the priority </w:t>
      </w:r>
      <w:proofErr w:type="spellStart"/>
      <w:r>
        <w:rPr>
          <w:lang w:val="en-US"/>
        </w:rPr>
        <w:t>classloader</w:t>
      </w:r>
      <w:proofErr w:type="spellEnd"/>
      <w:r>
        <w:rPr>
          <w:lang w:val="en-US"/>
        </w:rPr>
        <w:t xml:space="preserve"> while others use plugins internally or are free of conflicts.</w:t>
      </w:r>
    </w:p>
    <w:p w14:paraId="614E9D21" w14:textId="5CE2B1D3" w:rsidR="00713E60" w:rsidRDefault="00517F7B" w:rsidP="006461D2">
      <w:pPr>
        <w:jc w:val="both"/>
        <w:rPr>
          <w:lang w:val="en-US"/>
        </w:rPr>
      </w:pPr>
      <w:r>
        <w:rPr>
          <w:lang w:val="en-US"/>
        </w:rPr>
        <w:t>In more details, t</w:t>
      </w:r>
      <w:r w:rsidR="00713E60">
        <w:rPr>
          <w:lang w:val="en-US"/>
        </w:rPr>
        <w:t xml:space="preserve">he </w:t>
      </w:r>
      <w:proofErr w:type="spellStart"/>
      <w:r w:rsidR="00713E60" w:rsidRPr="00713E60">
        <w:rPr>
          <w:rFonts w:ascii="Consolas" w:hAnsi="Consolas"/>
          <w:lang w:val="en-US"/>
        </w:rPr>
        <w:t>PluginSetupDescriptor</w:t>
      </w:r>
      <w:proofErr w:type="spellEnd"/>
      <w:r w:rsidR="00713E60">
        <w:rPr>
          <w:lang w:val="en-US"/>
        </w:rPr>
        <w:t xml:space="preserve">, which introduces the </w:t>
      </w:r>
      <w:proofErr w:type="spellStart"/>
      <w:r w:rsidR="004519DF">
        <w:rPr>
          <w:lang w:val="en-US"/>
        </w:rPr>
        <w:t>classloader</w:t>
      </w:r>
      <w:proofErr w:type="spellEnd"/>
      <w:r w:rsidR="004519DF">
        <w:rPr>
          <w:lang w:val="en-US"/>
        </w:rPr>
        <w:t xml:space="preserve"> of the </w:t>
      </w:r>
      <w:r w:rsidR="00713E60">
        <w:rPr>
          <w:lang w:val="en-US"/>
        </w:rPr>
        <w:t xml:space="preserve">plugin and the </w:t>
      </w:r>
      <w:proofErr w:type="spellStart"/>
      <w:r w:rsidR="00713E60" w:rsidRPr="00713E60">
        <w:rPr>
          <w:rFonts w:ascii="Consolas" w:hAnsi="Consolas"/>
          <w:lang w:val="en-US"/>
        </w:rPr>
        <w:t>PluginDescriptor</w:t>
      </w:r>
      <w:proofErr w:type="spellEnd"/>
      <w:r w:rsidR="00713E60">
        <w:rPr>
          <w:lang w:val="en-US"/>
        </w:rPr>
        <w:t xml:space="preserve">, which creates specific instances of the plugin. </w:t>
      </w:r>
      <w:r w:rsidR="004519DF">
        <w:rPr>
          <w:lang w:val="en-US"/>
        </w:rPr>
        <w:t xml:space="preserve">The </w:t>
      </w:r>
      <w:proofErr w:type="spellStart"/>
      <w:r w:rsidR="004519DF">
        <w:rPr>
          <w:lang w:val="en-US"/>
        </w:rPr>
        <w:t>classpath</w:t>
      </w:r>
      <w:proofErr w:type="spellEnd"/>
      <w:r w:rsidR="004519DF">
        <w:rPr>
          <w:lang w:val="en-US"/>
        </w:rPr>
        <w:t xml:space="preserve">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0A1639">
        <w:rPr>
          <w:lang w:val="en-US"/>
        </w:rPr>
        <w:t>C1</w:t>
      </w:r>
      <w:r w:rsidR="004519DF">
        <w:rPr>
          <w:lang w:val="en-US"/>
        </w:rPr>
        <w:fldChar w:fldCharType="end"/>
      </w:r>
      <w:r w:rsidR="004519DF">
        <w:rPr>
          <w:lang w:val="en-US"/>
        </w:rPr>
        <w:t xml:space="preserve">). The </w:t>
      </w:r>
      <w:proofErr w:type="spellStart"/>
      <w:r w:rsidR="004519DF" w:rsidRPr="004519DF">
        <w:rPr>
          <w:rFonts w:ascii="Consolas" w:hAnsi="Consolas"/>
          <w:lang w:val="en-US"/>
        </w:rPr>
        <w:t>PluginManager</w:t>
      </w:r>
      <w:proofErr w:type="spellEnd"/>
      <w:r w:rsidR="004519DF">
        <w:rPr>
          <w:lang w:val="en-US"/>
        </w:rPr>
        <w:t xml:space="preserve"> loads theses descriptors and makes instances available through unique plugin identifier names declared by the plugins. Different forms of </w:t>
      </w:r>
      <w:proofErr w:type="spellStart"/>
      <w:r w:rsidR="004519DF" w:rsidRPr="0031536E">
        <w:rPr>
          <w:rFonts w:ascii="Consolas" w:hAnsi="Consolas"/>
          <w:lang w:val="en-US"/>
        </w:rPr>
        <w:t>PluginSetupDescriptor</w:t>
      </w:r>
      <w:proofErr w:type="spellEnd"/>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proofErr w:type="spellStart"/>
      <w:r w:rsidR="004519DF" w:rsidRPr="00372250">
        <w:rPr>
          <w:rFonts w:ascii="Consolas" w:hAnsi="Consolas"/>
          <w:lang w:val="en-US"/>
        </w:rPr>
        <w:t>FolderClasspathPluginSetupDescriptor</w:t>
      </w:r>
      <w:proofErr w:type="spellEnd"/>
      <w:r w:rsidR="004519DF">
        <w:rPr>
          <w:lang w:val="en-US"/>
        </w:rPr>
        <w:t xml:space="preserve">) or from already loaded </w:t>
      </w:r>
      <w:proofErr w:type="spellStart"/>
      <w:r w:rsidR="004519DF">
        <w:rPr>
          <w:lang w:val="en-US"/>
        </w:rPr>
        <w:t>classpath</w:t>
      </w:r>
      <w:proofErr w:type="spellEnd"/>
      <w:r w:rsidR="004519DF">
        <w:rPr>
          <w:lang w:val="en-US"/>
        </w:rPr>
        <w:t xml:space="preserve"> resources </w:t>
      </w:r>
      <w:r w:rsidR="007F7764">
        <w:rPr>
          <w:lang w:val="en-US"/>
        </w:rPr>
        <w:t xml:space="preserve">or </w:t>
      </w:r>
      <w:r w:rsidR="00EC6AF0">
        <w:rPr>
          <w:lang w:val="en-US"/>
        </w:rPr>
        <w:t xml:space="preserve">FAT </w:t>
      </w:r>
      <w:r w:rsidR="007F7764">
        <w:rPr>
          <w:lang w:val="en-US"/>
        </w:rPr>
        <w:t xml:space="preserve">plugin assemblies, i.e., zipped jar files with </w:t>
      </w:r>
      <w:proofErr w:type="spellStart"/>
      <w:r w:rsidR="007F7764">
        <w:rPr>
          <w:lang w:val="en-US"/>
        </w:rPr>
        <w:t>classpath</w:t>
      </w:r>
      <w:proofErr w:type="spellEnd"/>
      <w:r w:rsidR="007F7764">
        <w:rPr>
          <w:lang w:val="en-US"/>
        </w:rPr>
        <w:t xml:space="preserve"> file </w:t>
      </w:r>
      <w:r w:rsidR="004519DF">
        <w:rPr>
          <w:lang w:val="en-US"/>
        </w:rPr>
        <w:t>(</w:t>
      </w:r>
      <w:proofErr w:type="spellStart"/>
      <w:r w:rsidR="004519DF" w:rsidRPr="00372250">
        <w:rPr>
          <w:rFonts w:ascii="Consolas" w:hAnsi="Consolas"/>
          <w:lang w:val="en-US"/>
        </w:rPr>
        <w:t>ResourceClasspathPluginSetupDescriptor</w:t>
      </w:r>
      <w:proofErr w:type="spellEnd"/>
      <w:r w:rsidR="004519DF">
        <w:rPr>
          <w:lang w:val="en-US"/>
        </w:rPr>
        <w:t xml:space="preserve">). In general, the platform instantiation shall create the respective descriptors automatically for plugins selected in the configuration model. In addition, the </w:t>
      </w:r>
      <w:proofErr w:type="spellStart"/>
      <w:r w:rsidR="004519DF" w:rsidRPr="00872A11">
        <w:rPr>
          <w:rFonts w:ascii="Consolas" w:hAnsi="Consolas"/>
          <w:lang w:val="en-US"/>
        </w:rPr>
        <w:t>PluginManager</w:t>
      </w:r>
      <w:proofErr w:type="spellEnd"/>
      <w:r w:rsidR="004519DF">
        <w:rPr>
          <w:lang w:val="en-US"/>
        </w:rPr>
        <w:t xml:space="preserve"> may load further dependencies, e.g., based on system settings.</w:t>
      </w:r>
    </w:p>
    <w:p w14:paraId="54FEC23B" w14:textId="4C571490" w:rsidR="007F7764" w:rsidRDefault="007F7764" w:rsidP="006461D2">
      <w:pPr>
        <w:jc w:val="both"/>
        <w:rPr>
          <w:lang w:val="en-US"/>
        </w:rPr>
      </w:pPr>
      <w:r>
        <w:rPr>
          <w:lang w:val="en-US"/>
        </w:rPr>
        <w:t xml:space="preserve">One example plugin is the continued support for old </w:t>
      </w:r>
      <w:proofErr w:type="spellStart"/>
      <w:r>
        <w:rPr>
          <w:lang w:val="en-US"/>
        </w:rPr>
        <w:t>BaSyx</w:t>
      </w:r>
      <w:proofErr w:type="spellEnd"/>
      <w:r>
        <w:rPr>
          <w:lang w:val="en-US"/>
        </w:rPr>
        <w:t xml:space="preserve"> versions to increase compatibility, e.g., </w:t>
      </w:r>
      <w:proofErr w:type="spellStart"/>
      <w:r>
        <w:rPr>
          <w:lang w:val="en-US"/>
        </w:rPr>
        <w:t>BaSyx</w:t>
      </w:r>
      <w:proofErr w:type="spellEnd"/>
      <w:r>
        <w:rPr>
          <w:lang w:val="en-US"/>
        </w:rPr>
        <w:t xml:space="preserve"> 1.0.1, which technically conflicts with the default AAS implementation based on </w:t>
      </w:r>
      <w:proofErr w:type="spellStart"/>
      <w:r>
        <w:rPr>
          <w:lang w:val="en-US"/>
        </w:rPr>
        <w:t>BaSyx</w:t>
      </w:r>
      <w:proofErr w:type="spellEnd"/>
      <w:r>
        <w:rPr>
          <w:lang w:val="en-US"/>
        </w:rPr>
        <w:t xml:space="preserve">. </w:t>
      </w:r>
      <w:r w:rsidR="00F17C3D">
        <w:rPr>
          <w:lang w:val="en-US"/>
        </w:rPr>
        <w:t xml:space="preserve">To avoid repeating code, the default </w:t>
      </w:r>
      <w:proofErr w:type="spellStart"/>
      <w:r w:rsidR="00F17C3D">
        <w:rPr>
          <w:lang w:val="en-US"/>
        </w:rPr>
        <w:t>BaSyx</w:t>
      </w:r>
      <w:proofErr w:type="spellEnd"/>
      <w:r w:rsidR="00F17C3D">
        <w:rPr>
          <w:lang w:val="en-US"/>
        </w:rPr>
        <w:t>-based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w:t>
      </w:r>
      <w:proofErr w:type="spellStart"/>
      <w:r w:rsidR="001C1237">
        <w:rPr>
          <w:lang w:val="en-US"/>
        </w:rPr>
        <w:t>BaSyx</w:t>
      </w:r>
      <w:proofErr w:type="spellEnd"/>
      <w:r w:rsidR="001C1237">
        <w:rPr>
          <w:lang w:val="en-US"/>
        </w:rPr>
        <w:t xml:space="preserve">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r w:rsidR="006D21FB">
        <w:rPr>
          <w:lang w:val="en-US"/>
        </w:rPr>
        <w:t xml:space="preserve"> Another plugin is the MQTT broker Apache QPID, which is frequently used in testing. For this plugin, only core classes are loaded while the full broker is created as a standalone JVM.</w:t>
      </w:r>
    </w:p>
    <w:p w14:paraId="0BD4EE1F" w14:textId="5F2DA2D9" w:rsidR="005A7ABD" w:rsidRDefault="006C0C8E" w:rsidP="006461D2">
      <w:pPr>
        <w:jc w:val="both"/>
        <w:rPr>
          <w:lang w:val="en-US"/>
        </w:rPr>
      </w:pPr>
      <w:r>
        <w:rPr>
          <w:lang w:val="en-US"/>
        </w:rPr>
        <w:fldChar w:fldCharType="begin"/>
      </w:r>
      <w:r>
        <w:rPr>
          <w:lang w:val="en-US"/>
        </w:rPr>
        <w:instrText xml:space="preserve"> REF _Ref209788583 \h </w:instrText>
      </w:r>
      <w:r>
        <w:rPr>
          <w:lang w:val="en-US"/>
        </w:rPr>
      </w:r>
      <w:r>
        <w:rPr>
          <w:lang w:val="en-US"/>
        </w:rPr>
        <w:fldChar w:fldCharType="separate"/>
      </w:r>
      <w:r w:rsidR="000A1639" w:rsidRPr="003D662E">
        <w:rPr>
          <w:lang w:val="en-US"/>
        </w:rPr>
        <w:t xml:space="preserve">Table </w:t>
      </w:r>
      <w:r w:rsidR="000A1639">
        <w:rPr>
          <w:noProof/>
          <w:lang w:val="en-US"/>
        </w:rPr>
        <w:t>4</w:t>
      </w:r>
      <w:r>
        <w:rPr>
          <w:lang w:val="en-US"/>
        </w:rPr>
        <w:fldChar w:fldCharType="end"/>
      </w:r>
      <w:r>
        <w:rPr>
          <w:lang w:val="en-US"/>
        </w:rPr>
        <w:t xml:space="preserve"> summarizes the core plugins defined/used by the support layer. These plugins have been introduced in version 0.</w:t>
      </w:r>
      <w:r w:rsidR="00217A67">
        <w:rPr>
          <w:lang w:val="en-US"/>
        </w:rPr>
        <w:t>8</w:t>
      </w:r>
      <w:r>
        <w:rPr>
          <w:lang w:val="en-US"/>
        </w:rPr>
        <w:t xml:space="preserve"> to better manage dependency conflicts and dependency evolution. Plugins </w:t>
      </w:r>
      <w:r>
        <w:rPr>
          <w:lang w:val="en-US"/>
        </w:rPr>
        <w:lastRenderedPageBreak/>
        <w:t xml:space="preserve">can be integrated through the </w:t>
      </w:r>
      <w:proofErr w:type="spellStart"/>
      <w:r>
        <w:rPr>
          <w:lang w:val="en-US"/>
        </w:rPr>
        <w:t>PluginManager</w:t>
      </w:r>
      <w:proofErr w:type="spellEnd"/>
      <w:r>
        <w:rPr>
          <w:lang w:val="en-US"/>
        </w:rPr>
        <w:t xml:space="preserve"> or, in particular for testing, as dependency via JSL. Through the </w:t>
      </w:r>
      <w:proofErr w:type="spellStart"/>
      <w:r>
        <w:rPr>
          <w:lang w:val="en-US"/>
        </w:rPr>
        <w:t>PluginManager</w:t>
      </w:r>
      <w:proofErr w:type="spellEnd"/>
      <w:r>
        <w:rPr>
          <w:lang w:val="en-US"/>
        </w:rPr>
        <w:t xml:space="preserve">, usually dependency isolation through isolated </w:t>
      </w:r>
      <w:proofErr w:type="spellStart"/>
      <w:r>
        <w:rPr>
          <w:lang w:val="en-US"/>
        </w:rPr>
        <w:t>classloading</w:t>
      </w:r>
      <w:proofErr w:type="spellEnd"/>
      <w:r>
        <w:rPr>
          <w:lang w:val="en-US"/>
        </w:rPr>
        <w:t xml:space="preserve"> applies, i.e., while the oktoflow core is free of direct dependencies only using plugins, implementation components such as connectors may use these plugins or rely on own dependencies. In contrast, using plugins as dependencies does not lead to </w:t>
      </w:r>
      <w:proofErr w:type="spellStart"/>
      <w:r>
        <w:rPr>
          <w:lang w:val="en-US"/>
        </w:rPr>
        <w:t>isolatated</w:t>
      </w:r>
      <w:proofErr w:type="spellEnd"/>
      <w:r>
        <w:rPr>
          <w:lang w:val="en-US"/>
        </w:rPr>
        <w:t xml:space="preserve"> loading and, thus, must be handled with care</w:t>
      </w:r>
      <w:r w:rsidR="005A7ABD">
        <w:rPr>
          <w:lang w:val="en-US"/>
        </w:rPr>
        <w:t>, i.e., cannot be applied in all situations (where then plugins shall be used)</w:t>
      </w:r>
      <w:r>
        <w:rPr>
          <w:lang w:val="en-US"/>
        </w:rPr>
        <w:t>.</w:t>
      </w:r>
      <w:r w:rsidR="005A7ABD">
        <w:rPr>
          <w:lang w:val="en-US"/>
        </w:rPr>
        <w:t xml:space="preserve"> </w:t>
      </w:r>
    </w:p>
    <w:p w14:paraId="25199497" w14:textId="0C103CB3" w:rsidR="00C2212B" w:rsidRPr="003D662E" w:rsidRDefault="00C2212B" w:rsidP="00C2212B">
      <w:pPr>
        <w:pStyle w:val="Caption"/>
        <w:jc w:val="center"/>
        <w:rPr>
          <w:lang w:val="en-US"/>
        </w:rPr>
      </w:pPr>
      <w:bookmarkStart w:id="63" w:name="_Ref209788583"/>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4</w:t>
      </w:r>
      <w:r w:rsidRPr="003D662E">
        <w:fldChar w:fldCharType="end"/>
      </w:r>
      <w:bookmarkEnd w:id="63"/>
      <w:r w:rsidRPr="003D662E">
        <w:rPr>
          <w:lang w:val="en-US"/>
        </w:rPr>
        <w:t xml:space="preserve">: Summary of </w:t>
      </w:r>
      <w:r w:rsidR="006C0C8E">
        <w:rPr>
          <w:lang w:val="en-US"/>
        </w:rPr>
        <w:t>core plugins in the support layer</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94"/>
        <w:gridCol w:w="1860"/>
        <w:gridCol w:w="2162"/>
        <w:gridCol w:w="1203"/>
        <w:gridCol w:w="1443"/>
      </w:tblGrid>
      <w:tr w:rsidR="00C2212B" w:rsidRPr="003D662E" w14:paraId="25B4D609" w14:textId="77777777" w:rsidTr="006C0C8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94" w:type="dxa"/>
            <w:shd w:val="clear" w:color="auto" w:fill="086171"/>
          </w:tcPr>
          <w:p w14:paraId="61662D4F" w14:textId="5645C724" w:rsidR="00C2212B" w:rsidRPr="003D662E" w:rsidRDefault="00C2212B" w:rsidP="006C0C8E">
            <w:pPr>
              <w:rPr>
                <w:b w:val="0"/>
                <w:bCs w:val="0"/>
                <w:color w:val="FFFFFF" w:themeColor="background1"/>
                <w:lang w:val="en-US"/>
              </w:rPr>
            </w:pPr>
            <w:r>
              <w:rPr>
                <w:color w:val="FFFFFF" w:themeColor="background1"/>
                <w:lang w:val="en-US"/>
              </w:rPr>
              <w:t>Plugin</w:t>
            </w:r>
          </w:p>
        </w:tc>
        <w:tc>
          <w:tcPr>
            <w:tcW w:w="1860" w:type="dxa"/>
            <w:shd w:val="clear" w:color="auto" w:fill="086171"/>
          </w:tcPr>
          <w:p w14:paraId="27E52257" w14:textId="7335F8B9"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Purpose</w:t>
            </w:r>
          </w:p>
        </w:tc>
        <w:tc>
          <w:tcPr>
            <w:tcW w:w="2162" w:type="dxa"/>
            <w:shd w:val="clear" w:color="auto" w:fill="086171"/>
          </w:tcPr>
          <w:p w14:paraId="161997D6" w14:textId="1E85E655"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Based on</w:t>
            </w:r>
          </w:p>
        </w:tc>
        <w:tc>
          <w:tcPr>
            <w:tcW w:w="1203" w:type="dxa"/>
            <w:shd w:val="clear" w:color="auto" w:fill="086171"/>
          </w:tcPr>
          <w:p w14:paraId="0F3B5658" w14:textId="6AB687D2" w:rsidR="00C2212B"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Default-</w:t>
            </w:r>
            <w:proofErr w:type="spellStart"/>
            <w:r>
              <w:rPr>
                <w:color w:val="FFFFFF" w:themeColor="background1"/>
                <w:lang w:val="en-US"/>
              </w:rPr>
              <w:t>Impl</w:t>
            </w:r>
            <w:proofErr w:type="spellEnd"/>
            <w:r w:rsidR="005A7ABD">
              <w:rPr>
                <w:color w:val="FFFFFF" w:themeColor="background1"/>
                <w:lang w:val="en-US"/>
              </w:rPr>
              <w:t>.</w:t>
            </w:r>
          </w:p>
        </w:tc>
        <w:tc>
          <w:tcPr>
            <w:tcW w:w="1443" w:type="dxa"/>
            <w:shd w:val="clear" w:color="auto" w:fill="086171"/>
          </w:tcPr>
          <w:p w14:paraId="1C633A00" w14:textId="30462D0F" w:rsidR="00C2212B" w:rsidRPr="003D662E" w:rsidRDefault="00C2212B" w:rsidP="006C0C8E">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As Test-Dependency</w:t>
            </w:r>
          </w:p>
        </w:tc>
      </w:tr>
      <w:tr w:rsidR="00C2212B" w:rsidRPr="00C2212B" w14:paraId="397789D9"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583EE6A" w14:textId="20B088AF"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support.log-slf4j-simple</w:t>
            </w:r>
          </w:p>
        </w:tc>
        <w:tc>
          <w:tcPr>
            <w:tcW w:w="1860" w:type="dxa"/>
          </w:tcPr>
          <w:p w14:paraId="515E1580" w14:textId="5817A4A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Logging </w:t>
            </w:r>
          </w:p>
        </w:tc>
        <w:tc>
          <w:tcPr>
            <w:tcW w:w="2162" w:type="dxa"/>
          </w:tcPr>
          <w:p w14:paraId="086B4789" w14:textId="04C5295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slf4j</w:t>
            </w:r>
            <w:r>
              <w:rPr>
                <w:rStyle w:val="FootnoteReference"/>
                <w:lang w:val="en-US"/>
              </w:rPr>
              <w:footnoteReference w:id="37"/>
            </w:r>
            <w:r>
              <w:rPr>
                <w:rFonts w:cstheme="minorHAnsi"/>
                <w:lang w:val="en-US"/>
              </w:rPr>
              <w:t xml:space="preserve"> including slf4j-simple</w:t>
            </w:r>
          </w:p>
        </w:tc>
        <w:tc>
          <w:tcPr>
            <w:tcW w:w="1203" w:type="dxa"/>
          </w:tcPr>
          <w:p w14:paraId="397FA1C2" w14:textId="4103EF5F" w:rsidR="00C2212B"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216BA3CC" w14:textId="726C22CA"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exclude slf4j</w:t>
            </w:r>
          </w:p>
        </w:tc>
      </w:tr>
      <w:tr w:rsidR="00C2212B" w:rsidRPr="00C2212B" w14:paraId="20F64779"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39F02146" w14:textId="76E8ADBA" w:rsidR="00C2212B" w:rsidRPr="003D662E" w:rsidRDefault="00C2212B" w:rsidP="006C0C8E">
            <w:pPr>
              <w:rPr>
                <w:rFonts w:ascii="Consolas" w:hAnsi="Consolas" w:cstheme="minorHAnsi"/>
                <w:b w:val="0"/>
                <w:bCs w:val="0"/>
                <w:lang w:val="en-US"/>
              </w:rPr>
            </w:pPr>
            <w:proofErr w:type="spellStart"/>
            <w:proofErr w:type="gramStart"/>
            <w:r>
              <w:rPr>
                <w:rFonts w:ascii="Consolas" w:hAnsi="Consolas" w:cstheme="minorHAnsi"/>
                <w:b w:val="0"/>
                <w:bCs w:val="0"/>
                <w:lang w:val="en-US"/>
              </w:rPr>
              <w:t>support.yaml</w:t>
            </w:r>
            <w:proofErr w:type="gramEnd"/>
            <w:r>
              <w:rPr>
                <w:rFonts w:ascii="Consolas" w:hAnsi="Consolas" w:cstheme="minorHAnsi"/>
                <w:b w:val="0"/>
                <w:bCs w:val="0"/>
                <w:lang w:val="en-US"/>
              </w:rPr>
              <w:t>-snakeyaml</w:t>
            </w:r>
            <w:proofErr w:type="spellEnd"/>
          </w:p>
        </w:tc>
        <w:tc>
          <w:tcPr>
            <w:tcW w:w="1860" w:type="dxa"/>
          </w:tcPr>
          <w:p w14:paraId="4C39534B" w14:textId="00E06758"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YAML reading/writing</w:t>
            </w:r>
          </w:p>
        </w:tc>
        <w:tc>
          <w:tcPr>
            <w:tcW w:w="2162" w:type="dxa"/>
          </w:tcPr>
          <w:p w14:paraId="2D56F326" w14:textId="245A8871"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proofErr w:type="spellStart"/>
            <w:r>
              <w:rPr>
                <w:lang w:val="en-US"/>
              </w:rPr>
              <w:t>snakeyaml</w:t>
            </w:r>
            <w:proofErr w:type="spellEnd"/>
            <w:r>
              <w:rPr>
                <w:rStyle w:val="FootnoteReference"/>
                <w:lang w:val="en-US"/>
              </w:rPr>
              <w:footnoteReference w:id="38"/>
            </w:r>
          </w:p>
        </w:tc>
        <w:tc>
          <w:tcPr>
            <w:tcW w:w="1203" w:type="dxa"/>
          </w:tcPr>
          <w:p w14:paraId="30BE967A" w14:textId="27C37BA2" w:rsidR="00C2212B" w:rsidRPr="003D662E" w:rsidRDefault="005D7947" w:rsidP="005A7ABD">
            <w:pPr>
              <w:jc w:val="cente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rFonts w:cstheme="minorHAnsi"/>
                <w:lang w:val="en-US"/>
              </w:rPr>
              <w:t>-</w:t>
            </w:r>
          </w:p>
        </w:tc>
        <w:tc>
          <w:tcPr>
            <w:tcW w:w="1443" w:type="dxa"/>
          </w:tcPr>
          <w:p w14:paraId="4E3D4E6B" w14:textId="706D6B6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p>
        </w:tc>
      </w:tr>
      <w:tr w:rsidR="00C2212B" w:rsidRPr="00C2212B" w14:paraId="35AF90FA"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320B650" w14:textId="71D126AE" w:rsidR="00C2212B" w:rsidRPr="003D662E" w:rsidRDefault="00C2212B" w:rsidP="006C0C8E">
            <w:pPr>
              <w:rPr>
                <w:rFonts w:ascii="Consolas" w:hAnsi="Consolas" w:cstheme="minorHAnsi"/>
                <w:b w:val="0"/>
                <w:bCs w:val="0"/>
                <w:lang w:val="en-US"/>
              </w:rPr>
            </w:pPr>
            <w:proofErr w:type="spellStart"/>
            <w:proofErr w:type="gramStart"/>
            <w:r>
              <w:rPr>
                <w:rFonts w:ascii="Consolas" w:hAnsi="Consolas" w:cstheme="minorHAnsi"/>
                <w:b w:val="0"/>
                <w:bCs w:val="0"/>
                <w:lang w:val="en-US"/>
              </w:rPr>
              <w:t>support.json</w:t>
            </w:r>
            <w:proofErr w:type="gramEnd"/>
            <w:r>
              <w:rPr>
                <w:rFonts w:ascii="Consolas" w:hAnsi="Consolas" w:cstheme="minorHAnsi"/>
                <w:b w:val="0"/>
                <w:bCs w:val="0"/>
                <w:lang w:val="en-US"/>
              </w:rPr>
              <w:t>-jackson</w:t>
            </w:r>
            <w:proofErr w:type="spellEnd"/>
          </w:p>
        </w:tc>
        <w:tc>
          <w:tcPr>
            <w:tcW w:w="1860" w:type="dxa"/>
          </w:tcPr>
          <w:p w14:paraId="38FEEE3C" w14:textId="2B663848"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JSON reading/writing</w:t>
            </w:r>
          </w:p>
        </w:tc>
        <w:tc>
          <w:tcPr>
            <w:tcW w:w="2162" w:type="dxa"/>
          </w:tcPr>
          <w:p w14:paraId="44394EC6" w14:textId="1EB91896"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Pr>
                <w:lang w:val="en-US"/>
              </w:rPr>
              <w:t>FasterXML</w:t>
            </w:r>
            <w:proofErr w:type="spellEnd"/>
            <w:r>
              <w:rPr>
                <w:lang w:val="en-US"/>
              </w:rPr>
              <w:t>/Jackson</w:t>
            </w:r>
            <w:r>
              <w:rPr>
                <w:rStyle w:val="FootnoteReference"/>
                <w:lang w:val="en-US"/>
              </w:rPr>
              <w:footnoteReference w:id="39"/>
            </w:r>
            <w:r>
              <w:rPr>
                <w:lang w:val="en-US"/>
              </w:rPr>
              <w:t>, glassfish</w:t>
            </w:r>
            <w:r>
              <w:rPr>
                <w:rStyle w:val="FootnoteReference"/>
                <w:lang w:val="en-US"/>
              </w:rPr>
              <w:footnoteReference w:id="40"/>
            </w:r>
            <w:r>
              <w:rPr>
                <w:lang w:val="en-US"/>
              </w:rPr>
              <w:t xml:space="preserve">, </w:t>
            </w:r>
            <w:proofErr w:type="spellStart"/>
            <w:r>
              <w:rPr>
                <w:lang w:val="en-US"/>
              </w:rPr>
              <w:t>jsoniter</w:t>
            </w:r>
            <w:proofErr w:type="spellEnd"/>
            <w:r>
              <w:rPr>
                <w:rStyle w:val="FootnoteReference"/>
                <w:lang w:val="en-US"/>
              </w:rPr>
              <w:footnoteReference w:id="41"/>
            </w:r>
          </w:p>
        </w:tc>
        <w:tc>
          <w:tcPr>
            <w:tcW w:w="1203" w:type="dxa"/>
          </w:tcPr>
          <w:p w14:paraId="78B91799" w14:textId="640868F8" w:rsidR="00C2212B" w:rsidRPr="003D662E" w:rsidRDefault="005D7947"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7063F1A" w14:textId="1A9F9F9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980D50E"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2B599A11" w14:textId="2B360BE5" w:rsidR="00C2212B" w:rsidRPr="003D662E" w:rsidRDefault="00C2212B" w:rsidP="006C0C8E">
            <w:pPr>
              <w:rPr>
                <w:rFonts w:ascii="Consolas" w:hAnsi="Consolas" w:cstheme="minorHAnsi"/>
                <w:b w:val="0"/>
                <w:bCs w:val="0"/>
                <w:lang w:val="en-US"/>
              </w:rPr>
            </w:pPr>
            <w:proofErr w:type="spellStart"/>
            <w:proofErr w:type="gramStart"/>
            <w:r>
              <w:rPr>
                <w:rFonts w:ascii="Consolas" w:hAnsi="Consolas" w:cstheme="minorHAnsi"/>
                <w:b w:val="0"/>
                <w:bCs w:val="0"/>
                <w:lang w:val="en-US"/>
              </w:rPr>
              <w:t>support.websocket</w:t>
            </w:r>
            <w:proofErr w:type="gramEnd"/>
            <w:r>
              <w:rPr>
                <w:rFonts w:ascii="Consolas" w:hAnsi="Consolas" w:cstheme="minorHAnsi"/>
                <w:b w:val="0"/>
                <w:bCs w:val="0"/>
                <w:lang w:val="en-US"/>
              </w:rPr>
              <w:t>-websocket</w:t>
            </w:r>
            <w:proofErr w:type="spellEnd"/>
          </w:p>
        </w:tc>
        <w:tc>
          <w:tcPr>
            <w:tcW w:w="1860" w:type="dxa"/>
          </w:tcPr>
          <w:p w14:paraId="27785073" w14:textId="01F77AA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Pr>
                <w:rFonts w:cstheme="minorHAnsi"/>
                <w:lang w:val="en-US"/>
              </w:rPr>
              <w:t>Websocket</w:t>
            </w:r>
            <w:proofErr w:type="spellEnd"/>
            <w:r>
              <w:rPr>
                <w:rFonts w:cstheme="minorHAnsi"/>
                <w:lang w:val="en-US"/>
              </w:rPr>
              <w:t xml:space="preserve"> client/server</w:t>
            </w:r>
          </w:p>
        </w:tc>
        <w:tc>
          <w:tcPr>
            <w:tcW w:w="2162" w:type="dxa"/>
          </w:tcPr>
          <w:p w14:paraId="5DA0C733" w14:textId="15AFBD2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Java-</w:t>
            </w:r>
            <w:proofErr w:type="spellStart"/>
            <w:r>
              <w:rPr>
                <w:lang w:val="en-US"/>
              </w:rPr>
              <w:t>websocket</w:t>
            </w:r>
            <w:proofErr w:type="spellEnd"/>
            <w:r>
              <w:rPr>
                <w:rStyle w:val="FootnoteReference"/>
                <w:lang w:val="en-US"/>
              </w:rPr>
              <w:footnoteReference w:id="42"/>
            </w:r>
          </w:p>
        </w:tc>
        <w:tc>
          <w:tcPr>
            <w:tcW w:w="1203" w:type="dxa"/>
          </w:tcPr>
          <w:p w14:paraId="63D3E2DA" w14:textId="29DA76CF"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DB31030" w14:textId="6FCB42F0"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28FB110A"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E7A6F34" w14:textId="4CDADD00" w:rsidR="00C2212B" w:rsidRPr="003D662E" w:rsidRDefault="00C2212B" w:rsidP="006C0C8E">
            <w:pPr>
              <w:rPr>
                <w:rFonts w:ascii="Consolas" w:hAnsi="Consolas" w:cstheme="minorHAnsi"/>
                <w:b w:val="0"/>
                <w:bCs w:val="0"/>
                <w:lang w:val="en-US"/>
              </w:rPr>
            </w:pPr>
            <w:r>
              <w:rPr>
                <w:rFonts w:ascii="Consolas" w:hAnsi="Consolas" w:cstheme="minorHAnsi"/>
                <w:b w:val="0"/>
                <w:bCs w:val="0"/>
                <w:lang w:val="en-US"/>
              </w:rPr>
              <w:t>support.</w:t>
            </w:r>
            <w:r>
              <w:rPr>
                <w:rFonts w:ascii="Consolas" w:hAnsi="Consolas" w:cstheme="minorHAnsi"/>
                <w:b w:val="0"/>
                <w:bCs w:val="0"/>
                <w:lang w:val="en-US"/>
              </w:rPr>
              <w:br/>
            </w:r>
            <w:proofErr w:type="spellStart"/>
            <w:r>
              <w:rPr>
                <w:rFonts w:ascii="Consolas" w:hAnsi="Consolas" w:cstheme="minorHAnsi"/>
                <w:b w:val="0"/>
                <w:bCs w:val="0"/>
                <w:lang w:val="en-US"/>
              </w:rPr>
              <w:t>processinfo-</w:t>
            </w:r>
            <w:r w:rsidR="005D7947">
              <w:rPr>
                <w:rFonts w:ascii="Consolas" w:hAnsi="Consolas" w:cstheme="minorHAnsi"/>
                <w:b w:val="0"/>
                <w:bCs w:val="0"/>
                <w:lang w:val="en-US"/>
              </w:rPr>
              <w:t>oshi</w:t>
            </w:r>
            <w:proofErr w:type="spellEnd"/>
          </w:p>
        </w:tc>
        <w:tc>
          <w:tcPr>
            <w:tcW w:w="1860" w:type="dxa"/>
          </w:tcPr>
          <w:p w14:paraId="0A08CDB3" w14:textId="6497E67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Native process information</w:t>
            </w:r>
          </w:p>
        </w:tc>
        <w:tc>
          <w:tcPr>
            <w:tcW w:w="2162" w:type="dxa"/>
          </w:tcPr>
          <w:p w14:paraId="2C989F1D" w14:textId="0AC07F35"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OSHI</w:t>
            </w:r>
            <w:r>
              <w:rPr>
                <w:rStyle w:val="FootnoteReference"/>
                <w:lang w:val="en-US"/>
              </w:rPr>
              <w:footnoteReference w:id="43"/>
            </w:r>
          </w:p>
        </w:tc>
        <w:tc>
          <w:tcPr>
            <w:tcW w:w="1203" w:type="dxa"/>
          </w:tcPr>
          <w:p w14:paraId="2CB68979" w14:textId="50323643"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EC7FB29" w14:textId="52B2B42A"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FA912D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2C96880" w14:textId="70FFFC48" w:rsidR="00C2212B" w:rsidRPr="003D662E" w:rsidRDefault="00C2212B" w:rsidP="006C0C8E">
            <w:pPr>
              <w:rPr>
                <w:rFonts w:ascii="Consolas" w:hAnsi="Consolas" w:cstheme="minorHAnsi"/>
                <w:b w:val="0"/>
                <w:bCs w:val="0"/>
                <w:lang w:val="en-US"/>
              </w:rPr>
            </w:pPr>
            <w:proofErr w:type="spellStart"/>
            <w:proofErr w:type="gramStart"/>
            <w:r>
              <w:rPr>
                <w:rFonts w:ascii="Consolas" w:hAnsi="Consolas" w:cstheme="minorHAnsi"/>
                <w:b w:val="0"/>
                <w:bCs w:val="0"/>
                <w:lang w:val="en-US"/>
              </w:rPr>
              <w:t>support.rest</w:t>
            </w:r>
            <w:proofErr w:type="spellEnd"/>
            <w:proofErr w:type="gramEnd"/>
            <w:r>
              <w:rPr>
                <w:rFonts w:ascii="Consolas" w:hAnsi="Consolas" w:cstheme="minorHAnsi"/>
                <w:b w:val="0"/>
                <w:bCs w:val="0"/>
                <w:lang w:val="en-US"/>
              </w:rPr>
              <w:t>-spark</w:t>
            </w:r>
          </w:p>
        </w:tc>
        <w:tc>
          <w:tcPr>
            <w:tcW w:w="1860" w:type="dxa"/>
          </w:tcPr>
          <w:p w14:paraId="43BAD55C" w14:textId="14C7B199"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server</w:t>
            </w:r>
          </w:p>
        </w:tc>
        <w:tc>
          <w:tcPr>
            <w:tcW w:w="2162" w:type="dxa"/>
          </w:tcPr>
          <w:p w14:paraId="4DB3CFEE" w14:textId="4BF4EC8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spark</w:t>
            </w:r>
            <w:r>
              <w:rPr>
                <w:rStyle w:val="FootnoteReference"/>
                <w:lang w:val="en-US"/>
              </w:rPr>
              <w:footnoteReference w:id="44"/>
            </w:r>
          </w:p>
        </w:tc>
        <w:tc>
          <w:tcPr>
            <w:tcW w:w="1203" w:type="dxa"/>
          </w:tcPr>
          <w:p w14:paraId="2264B7F5" w14:textId="179543D7" w:rsidR="00C2212B" w:rsidRPr="003D662E" w:rsidRDefault="00C2212B"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7198029C" w14:textId="71C4B51B"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C0C8E" w:rsidRPr="00C2212B" w14:paraId="5B475CC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74E0913" w14:textId="23997ABE" w:rsidR="006C0C8E" w:rsidRDefault="006C0C8E" w:rsidP="006C0C8E">
            <w:pPr>
              <w:rPr>
                <w:rFonts w:ascii="Consolas" w:hAnsi="Consolas" w:cstheme="minorHAnsi"/>
                <w:b w:val="0"/>
                <w:bCs w:val="0"/>
                <w:lang w:val="en-US"/>
              </w:rPr>
            </w:pPr>
            <w:proofErr w:type="spellStart"/>
            <w:proofErr w:type="gramStart"/>
            <w:r>
              <w:rPr>
                <w:rFonts w:ascii="Consolas" w:hAnsi="Consolas" w:cstheme="minorHAnsi"/>
                <w:b w:val="0"/>
                <w:bCs w:val="0"/>
                <w:lang w:val="en-US"/>
              </w:rPr>
              <w:t>support.http</w:t>
            </w:r>
            <w:proofErr w:type="gramEnd"/>
            <w:r>
              <w:rPr>
                <w:rFonts w:ascii="Consolas" w:hAnsi="Consolas" w:cstheme="minorHAnsi"/>
                <w:b w:val="0"/>
                <w:bCs w:val="0"/>
                <w:lang w:val="en-US"/>
              </w:rPr>
              <w:t>-apache</w:t>
            </w:r>
            <w:proofErr w:type="spellEnd"/>
          </w:p>
        </w:tc>
        <w:tc>
          <w:tcPr>
            <w:tcW w:w="1860" w:type="dxa"/>
          </w:tcPr>
          <w:p w14:paraId="17BF02E9" w14:textId="412C0D32" w:rsidR="006C0C8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client</w:t>
            </w:r>
          </w:p>
        </w:tc>
        <w:tc>
          <w:tcPr>
            <w:tcW w:w="2162" w:type="dxa"/>
          </w:tcPr>
          <w:p w14:paraId="15DF526E" w14:textId="1C886792" w:rsidR="006C0C8E" w:rsidRDefault="006C0C8E" w:rsidP="006C0C8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Apache </w:t>
            </w:r>
            <w:proofErr w:type="spellStart"/>
            <w:r>
              <w:rPr>
                <w:lang w:val="en-US"/>
              </w:rPr>
              <w:t>HttpComponents</w:t>
            </w:r>
            <w:proofErr w:type="spellEnd"/>
            <w:r>
              <w:rPr>
                <w:rStyle w:val="FootnoteReference"/>
                <w:lang w:val="en-US"/>
              </w:rPr>
              <w:footnoteReference w:id="45"/>
            </w:r>
          </w:p>
        </w:tc>
        <w:tc>
          <w:tcPr>
            <w:tcW w:w="1203" w:type="dxa"/>
          </w:tcPr>
          <w:p w14:paraId="3369F8C3" w14:textId="17798E51" w:rsidR="006C0C8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3793087" w14:textId="77777777" w:rsidR="006C0C8E"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483FC4FB"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44542E3" w14:textId="0E9A4F2F" w:rsidR="00C2212B" w:rsidRPr="003D662E" w:rsidRDefault="00C2212B" w:rsidP="006C0C8E">
            <w:pPr>
              <w:rPr>
                <w:rFonts w:ascii="Consolas" w:hAnsi="Consolas" w:cstheme="minorHAnsi"/>
                <w:b w:val="0"/>
                <w:bCs w:val="0"/>
                <w:lang w:val="en-US"/>
              </w:rPr>
            </w:pPr>
            <w:proofErr w:type="spellStart"/>
            <w:proofErr w:type="gramStart"/>
            <w:r>
              <w:rPr>
                <w:rFonts w:ascii="Consolas" w:hAnsi="Consolas" w:cstheme="minorHAnsi"/>
                <w:b w:val="0"/>
                <w:bCs w:val="0"/>
                <w:lang w:val="en-US"/>
              </w:rPr>
              <w:t>support.commons</w:t>
            </w:r>
            <w:proofErr w:type="gramEnd"/>
            <w:r>
              <w:rPr>
                <w:rFonts w:ascii="Consolas" w:hAnsi="Consolas" w:cstheme="minorHAnsi"/>
                <w:b w:val="0"/>
                <w:bCs w:val="0"/>
                <w:lang w:val="en-US"/>
              </w:rPr>
              <w:t>-apache</w:t>
            </w:r>
            <w:proofErr w:type="spellEnd"/>
          </w:p>
        </w:tc>
        <w:tc>
          <w:tcPr>
            <w:tcW w:w="1860" w:type="dxa"/>
          </w:tcPr>
          <w:p w14:paraId="3023C486" w14:textId="021A6E7E"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Common utility functions</w:t>
            </w:r>
          </w:p>
        </w:tc>
        <w:tc>
          <w:tcPr>
            <w:tcW w:w="2162" w:type="dxa"/>
          </w:tcPr>
          <w:p w14:paraId="61C6DCDA" w14:textId="5337CAF0"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A</w:t>
            </w:r>
            <w:r w:rsidR="00C2212B">
              <w:rPr>
                <w:lang w:val="en-US"/>
              </w:rPr>
              <w:t>pache commons</w:t>
            </w:r>
            <w:r w:rsidR="00C2212B">
              <w:rPr>
                <w:rStyle w:val="FootnoteReference"/>
                <w:lang w:val="en-US"/>
              </w:rPr>
              <w:footnoteReference w:id="46"/>
            </w:r>
            <w:r w:rsidR="00C2212B">
              <w:rPr>
                <w:lang w:val="en-US"/>
              </w:rPr>
              <w:t xml:space="preserve">, </w:t>
            </w:r>
            <w:proofErr w:type="spellStart"/>
            <w:r w:rsidR="00C2212B">
              <w:rPr>
                <w:lang w:val="en-US"/>
              </w:rPr>
              <w:t>jodatime</w:t>
            </w:r>
            <w:proofErr w:type="spellEnd"/>
            <w:r w:rsidR="00C2212B">
              <w:rPr>
                <w:rStyle w:val="FootnoteReference"/>
                <w:lang w:val="en-US"/>
              </w:rPr>
              <w:footnoteReference w:id="47"/>
            </w:r>
          </w:p>
        </w:tc>
        <w:tc>
          <w:tcPr>
            <w:tcW w:w="1203" w:type="dxa"/>
          </w:tcPr>
          <w:p w14:paraId="3B4D3FB2" w14:textId="2D557AFD"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67371C26" w14:textId="0CF20241"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1A325F17"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5174AF98" w14:textId="47C59FBE" w:rsidR="00C2212B" w:rsidRPr="003D662E" w:rsidRDefault="006C0C8E" w:rsidP="006C0C8E">
            <w:pPr>
              <w:rPr>
                <w:rFonts w:ascii="Consolas" w:hAnsi="Consolas" w:cstheme="minorHAnsi"/>
                <w:b w:val="0"/>
                <w:bCs w:val="0"/>
                <w:lang w:val="en-US"/>
              </w:rPr>
            </w:pPr>
            <w:proofErr w:type="spellStart"/>
            <w:r>
              <w:rPr>
                <w:rFonts w:ascii="Consolas" w:hAnsi="Consolas" w:cstheme="minorHAnsi"/>
                <w:b w:val="0"/>
                <w:bCs w:val="0"/>
                <w:lang w:val="en-US"/>
              </w:rPr>
              <w:t>support.ssh-sshd</w:t>
            </w:r>
            <w:proofErr w:type="spellEnd"/>
          </w:p>
        </w:tc>
        <w:tc>
          <w:tcPr>
            <w:tcW w:w="1860" w:type="dxa"/>
          </w:tcPr>
          <w:p w14:paraId="04812EF7" w14:textId="6D9EDBF8"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SSH client/server</w:t>
            </w:r>
          </w:p>
        </w:tc>
        <w:tc>
          <w:tcPr>
            <w:tcW w:w="2162" w:type="dxa"/>
          </w:tcPr>
          <w:p w14:paraId="76B8EE5E" w14:textId="2DC2A3FD"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Mina SSHD</w:t>
            </w:r>
            <w:r>
              <w:rPr>
                <w:rStyle w:val="FootnoteReference"/>
                <w:rFonts w:cstheme="minorHAnsi"/>
                <w:lang w:val="en-US"/>
              </w:rPr>
              <w:footnoteReference w:id="48"/>
            </w:r>
          </w:p>
        </w:tc>
        <w:tc>
          <w:tcPr>
            <w:tcW w:w="1203" w:type="dxa"/>
          </w:tcPr>
          <w:p w14:paraId="6D081CDD" w14:textId="435C1347"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6AF37DEA" w14:textId="1D915F77"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851937C"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976AA2F" w14:textId="239F45C0" w:rsidR="00C2212B" w:rsidRPr="003D662E" w:rsidRDefault="006C0C8E" w:rsidP="006C0C8E">
            <w:pPr>
              <w:rPr>
                <w:rFonts w:ascii="Consolas" w:hAnsi="Consolas" w:cstheme="minorHAnsi"/>
                <w:b w:val="0"/>
                <w:bCs w:val="0"/>
                <w:lang w:val="en-US"/>
              </w:rPr>
            </w:pPr>
            <w:proofErr w:type="spellStart"/>
            <w:proofErr w:type="gramStart"/>
            <w:r>
              <w:rPr>
                <w:rFonts w:ascii="Consolas" w:hAnsi="Consolas" w:cstheme="minorHAnsi"/>
                <w:b w:val="0"/>
                <w:bCs w:val="0"/>
                <w:lang w:val="en-US"/>
              </w:rPr>
              <w:t>support.metrics</w:t>
            </w:r>
            <w:proofErr w:type="spellEnd"/>
            <w:proofErr w:type="gramEnd"/>
            <w:r>
              <w:rPr>
                <w:rFonts w:ascii="Consolas" w:hAnsi="Consolas" w:cstheme="minorHAnsi"/>
                <w:b w:val="0"/>
                <w:bCs w:val="0"/>
                <w:lang w:val="en-US"/>
              </w:rPr>
              <w:t>-micrometer</w:t>
            </w:r>
          </w:p>
        </w:tc>
        <w:tc>
          <w:tcPr>
            <w:tcW w:w="1860" w:type="dxa"/>
          </w:tcPr>
          <w:p w14:paraId="786B82B8" w14:textId="75C9BF54"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Monitoring probes</w:t>
            </w:r>
          </w:p>
        </w:tc>
        <w:tc>
          <w:tcPr>
            <w:tcW w:w="2162" w:type="dxa"/>
          </w:tcPr>
          <w:p w14:paraId="4A57A7DB" w14:textId="6178D495"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micrometer</w:t>
            </w:r>
            <w:r>
              <w:rPr>
                <w:rStyle w:val="FootnoteReference"/>
                <w:rFonts w:cstheme="minorHAnsi"/>
                <w:lang w:val="en-US"/>
              </w:rPr>
              <w:footnoteReference w:id="49"/>
            </w:r>
          </w:p>
        </w:tc>
        <w:tc>
          <w:tcPr>
            <w:tcW w:w="1203" w:type="dxa"/>
          </w:tcPr>
          <w:p w14:paraId="4BD21806" w14:textId="785CBA3B"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F82CF25" w14:textId="6B4832CF"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2212B" w:rsidRPr="00C2212B" w14:paraId="6400C1DD" w14:textId="77777777" w:rsidTr="006C0C8E">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C93DC1C" w14:textId="23E00E3E" w:rsidR="00C2212B" w:rsidRPr="003D662E" w:rsidRDefault="006C0C8E" w:rsidP="006C0C8E">
            <w:pPr>
              <w:rPr>
                <w:rFonts w:ascii="Consolas" w:hAnsi="Consolas" w:cstheme="minorHAnsi"/>
                <w:b w:val="0"/>
                <w:bCs w:val="0"/>
                <w:lang w:val="en-US"/>
              </w:rPr>
            </w:pPr>
            <w:proofErr w:type="spellStart"/>
            <w:proofErr w:type="gramStart"/>
            <w:r>
              <w:rPr>
                <w:rFonts w:ascii="Consolas" w:hAnsi="Consolas" w:cstheme="minorHAnsi"/>
                <w:b w:val="0"/>
                <w:bCs w:val="0"/>
                <w:lang w:val="en-US"/>
              </w:rPr>
              <w:t>support.bytecode</w:t>
            </w:r>
            <w:proofErr w:type="gramEnd"/>
            <w:r>
              <w:rPr>
                <w:rFonts w:ascii="Consolas" w:hAnsi="Consolas" w:cstheme="minorHAnsi"/>
                <w:b w:val="0"/>
                <w:bCs w:val="0"/>
                <w:lang w:val="en-US"/>
              </w:rPr>
              <w:t>-bytebuddy</w:t>
            </w:r>
            <w:proofErr w:type="spellEnd"/>
          </w:p>
        </w:tc>
        <w:tc>
          <w:tcPr>
            <w:tcW w:w="1860" w:type="dxa"/>
          </w:tcPr>
          <w:p w14:paraId="6F6FCC66" w14:textId="713AABA8"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 bytecode manipulation</w:t>
            </w:r>
          </w:p>
        </w:tc>
        <w:tc>
          <w:tcPr>
            <w:tcW w:w="2162" w:type="dxa"/>
          </w:tcPr>
          <w:p w14:paraId="7051F74D" w14:textId="7DECB6D7" w:rsidR="00C2212B" w:rsidRPr="003D662E" w:rsidRDefault="006C0C8E"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Pr>
                <w:rFonts w:cstheme="minorHAnsi"/>
                <w:lang w:val="en-US"/>
              </w:rPr>
              <w:t>bytebuddy</w:t>
            </w:r>
            <w:proofErr w:type="spellEnd"/>
            <w:r>
              <w:rPr>
                <w:rStyle w:val="FootnoteReference"/>
                <w:rFonts w:cstheme="minorHAnsi"/>
                <w:lang w:val="en-US"/>
              </w:rPr>
              <w:footnoteReference w:id="50"/>
            </w:r>
          </w:p>
        </w:tc>
        <w:tc>
          <w:tcPr>
            <w:tcW w:w="1203" w:type="dxa"/>
          </w:tcPr>
          <w:p w14:paraId="05E5A1BC" w14:textId="3E5C5CB1" w:rsidR="00C2212B" w:rsidRPr="003D662E" w:rsidRDefault="005A7ABD" w:rsidP="005A7ABD">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F016808" w14:textId="55F07C83" w:rsidR="00C2212B" w:rsidRPr="003D662E" w:rsidRDefault="00C2212B" w:rsidP="006C0C8E">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6AEA0468" w14:textId="07C2A1BE" w:rsidR="00C2212B" w:rsidRDefault="00C2212B" w:rsidP="006461D2">
      <w:pPr>
        <w:jc w:val="both"/>
        <w:rPr>
          <w:lang w:val="en-US"/>
        </w:rPr>
      </w:pPr>
    </w:p>
    <w:p w14:paraId="4832815B" w14:textId="1B46E0F1" w:rsidR="005A7ABD" w:rsidRDefault="005A7ABD" w:rsidP="005A7ABD">
      <w:pPr>
        <w:jc w:val="both"/>
        <w:rPr>
          <w:lang w:val="en-US"/>
        </w:rPr>
      </w:pPr>
      <w:bookmarkStart w:id="64" w:name="_Ref98244584"/>
      <w:r>
        <w:rPr>
          <w:lang w:val="en-US"/>
        </w:rPr>
        <w:t xml:space="preserve">One special case is the logging plugin which ships with a logging plugin that potentially conflicts with the classes/dependencies to be tested. In that case, it is easier to rely on the default logger implementation provided by the support layer, or, if intended, the implementing dependencies of the plugin shall be excluded and implicitly replaces by the provided dependencies of the component at hands. In this case, the tests of the logging plugin shall be executed along with the component tests to ensure compatibility. A similar situation occurs with the metrics plugin, where for reuse of </w:t>
      </w:r>
      <w:r>
        <w:rPr>
          <w:lang w:val="en-US"/>
        </w:rPr>
        <w:lastRenderedPageBreak/>
        <w:t>functionality, it can be adequate to exclude the contained micrometer implementation and to implicitly replace it by the dependencies provided by the component. Also in this case, the metrics plugin tests shall be executed as part of the component’s test suite.</w:t>
      </w:r>
    </w:p>
    <w:p w14:paraId="09304530" w14:textId="2AD5A456" w:rsidR="005A7ABD" w:rsidRDefault="005A7ABD" w:rsidP="005A7ABD">
      <w:pPr>
        <w:jc w:val="both"/>
        <w:rPr>
          <w:lang w:val="en-US"/>
        </w:rPr>
      </w:pPr>
      <w:r>
        <w:rPr>
          <w:lang w:val="en-US"/>
        </w:rPr>
        <w:t xml:space="preserve">Besides the logging plugin, </w:t>
      </w:r>
      <w:r w:rsidR="005D7947">
        <w:rPr>
          <w:lang w:val="en-US"/>
        </w:rPr>
        <w:t xml:space="preserve">as summarized in in </w:t>
      </w:r>
      <w:r w:rsidR="005D7947">
        <w:rPr>
          <w:lang w:val="en-US"/>
        </w:rPr>
        <w:fldChar w:fldCharType="begin"/>
      </w:r>
      <w:r w:rsidR="005D7947">
        <w:rPr>
          <w:lang w:val="en-US"/>
        </w:rPr>
        <w:instrText xml:space="preserve"> REF _Ref209788583 \h </w:instrText>
      </w:r>
      <w:r w:rsidR="005D7947">
        <w:rPr>
          <w:lang w:val="en-US"/>
        </w:rPr>
      </w:r>
      <w:r w:rsidR="005D7947">
        <w:rPr>
          <w:lang w:val="en-US"/>
        </w:rPr>
        <w:fldChar w:fldCharType="separate"/>
      </w:r>
      <w:r w:rsidR="000A1639" w:rsidRPr="003D662E">
        <w:rPr>
          <w:lang w:val="en-US"/>
        </w:rPr>
        <w:t xml:space="preserve">Table </w:t>
      </w:r>
      <w:r w:rsidR="000A1639">
        <w:rPr>
          <w:noProof/>
          <w:lang w:val="en-US"/>
        </w:rPr>
        <w:t>4</w:t>
      </w:r>
      <w:r w:rsidR="005D7947">
        <w:rPr>
          <w:lang w:val="en-US"/>
        </w:rPr>
        <w:fldChar w:fldCharType="end"/>
      </w:r>
      <w:r w:rsidR="005D7947">
        <w:rPr>
          <w:lang w:val="en-US"/>
        </w:rPr>
        <w:t xml:space="preserve">, none of the </w:t>
      </w:r>
      <w:proofErr w:type="spellStart"/>
      <w:r w:rsidR="005D7947">
        <w:rPr>
          <w:lang w:val="en-US"/>
        </w:rPr>
        <w:t>remaing</w:t>
      </w:r>
      <w:proofErr w:type="spellEnd"/>
      <w:r w:rsidR="005D7947">
        <w:rPr>
          <w:lang w:val="en-US"/>
        </w:rPr>
        <w:t xml:space="preserve"> plugins provides a </w:t>
      </w:r>
      <w:r>
        <w:rPr>
          <w:lang w:val="en-US"/>
        </w:rPr>
        <w:t>default implementation</w:t>
      </w:r>
      <w:r w:rsidR="005D7947">
        <w:rPr>
          <w:lang w:val="en-US"/>
        </w:rPr>
        <w:t>, i.e., a working version that implements the plugin interface without explicitly including and loading a platform</w:t>
      </w:r>
      <w:r>
        <w:rPr>
          <w:lang w:val="en-US"/>
        </w:rPr>
        <w:t xml:space="preserve"> of plugins. </w:t>
      </w:r>
    </w:p>
    <w:p w14:paraId="49337FAC" w14:textId="724BB5CD" w:rsidR="005A7ABD" w:rsidRDefault="005A7ABD" w:rsidP="005A7ABD">
      <w:pPr>
        <w:jc w:val="both"/>
        <w:rPr>
          <w:lang w:val="en-US"/>
        </w:rPr>
      </w:pPr>
      <w:r>
        <w:rPr>
          <w:lang w:val="en-US"/>
        </w:rPr>
        <w:t>Akin to the discussed plugin, all implementations of upstream platform components have been turned into plugins for isolated loading. The platform instantiation may decide whether plugins or usual (JSL) dependencies shall be used.</w:t>
      </w:r>
    </w:p>
    <w:p w14:paraId="5D8A6BD0" w14:textId="22BD2CF4" w:rsidR="00E5570C" w:rsidRDefault="00E5570C" w:rsidP="005A7ABD">
      <w:pPr>
        <w:jc w:val="both"/>
        <w:rPr>
          <w:lang w:val="en-US"/>
        </w:rPr>
      </w:pPr>
      <w:r>
        <w:rPr>
          <w:lang w:val="en-US"/>
        </w:rPr>
        <w:t xml:space="preserve">Moreover, not mentioned in </w:t>
      </w:r>
      <w:r>
        <w:rPr>
          <w:lang w:val="en-US"/>
        </w:rPr>
        <w:fldChar w:fldCharType="begin"/>
      </w:r>
      <w:r>
        <w:rPr>
          <w:lang w:val="en-US"/>
        </w:rPr>
        <w:instrText xml:space="preserve"> REF _Ref209788583 \h </w:instrText>
      </w:r>
      <w:r>
        <w:rPr>
          <w:lang w:val="en-US"/>
        </w:rPr>
      </w:r>
      <w:r>
        <w:rPr>
          <w:lang w:val="en-US"/>
        </w:rPr>
        <w:fldChar w:fldCharType="separate"/>
      </w:r>
      <w:r w:rsidR="000A1639" w:rsidRPr="003D662E">
        <w:rPr>
          <w:lang w:val="en-US"/>
        </w:rPr>
        <w:t xml:space="preserve">Table </w:t>
      </w:r>
      <w:r w:rsidR="000A1639">
        <w:rPr>
          <w:noProof/>
          <w:lang w:val="en-US"/>
        </w:rPr>
        <w:t>4</w:t>
      </w:r>
      <w:r>
        <w:rPr>
          <w:lang w:val="en-US"/>
        </w:rPr>
        <w:fldChar w:fldCharType="end"/>
      </w:r>
      <w:r>
        <w:rPr>
          <w:lang w:val="en-US"/>
        </w:rPr>
        <w:t>, the configuration modeling and code generation mechanism (</w:t>
      </w:r>
      <w:proofErr w:type="spellStart"/>
      <w:r>
        <w:rPr>
          <w:lang w:val="en-US"/>
        </w:rPr>
        <w:t>EASy</w:t>
      </w:r>
      <w:proofErr w:type="spellEnd"/>
      <w:r>
        <w:rPr>
          <w:lang w:val="en-US"/>
        </w:rPr>
        <w:t>-Producer) forms an own plugin on configuration level</w:t>
      </w:r>
      <w:r w:rsidR="00F55617">
        <w:rPr>
          <w:lang w:val="en-US"/>
        </w:rPr>
        <w:t>, and, thus, even allows exchanging the configuration technology used by oktoflow</w:t>
      </w:r>
      <w:r>
        <w:rPr>
          <w:lang w:val="en-US"/>
        </w:rPr>
        <w:t>.</w:t>
      </w:r>
    </w:p>
    <w:p w14:paraId="1F1290AC" w14:textId="67ABE9BC" w:rsidR="00D808BA" w:rsidRPr="003D662E" w:rsidRDefault="00D808BA" w:rsidP="00D808BA">
      <w:pPr>
        <w:pStyle w:val="Heading3"/>
        <w:rPr>
          <w:lang w:val="en-US"/>
        </w:rPr>
      </w:pPr>
      <w:bookmarkStart w:id="65" w:name="_Toc213421509"/>
      <w:r w:rsidRPr="003D662E">
        <w:rPr>
          <w:lang w:val="en-US"/>
        </w:rPr>
        <w:t>System-level Monitoring Support</w:t>
      </w:r>
      <w:bookmarkEnd w:id="64"/>
      <w:bookmarkEnd w:id="65"/>
    </w:p>
    <w:p w14:paraId="1C7DBEEF" w14:textId="487602F0"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proofErr w:type="spellStart"/>
      <w:r w:rsidR="00726089" w:rsidRPr="003D662E">
        <w:rPr>
          <w:lang w:val="en-US"/>
        </w:rPr>
        <w:t>particulary</w:t>
      </w:r>
      <w:proofErr w:type="spellEnd"/>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w:t>
      </w:r>
      <w:r w:rsidR="00FC1C1F">
        <w:rPr>
          <w:lang w:val="en-US"/>
        </w:rPr>
        <w:t xml:space="preserve"> the</w:t>
      </w:r>
      <w:r w:rsidR="00F6358D" w:rsidRPr="003D662E">
        <w:rPr>
          <w:lang w:val="en-US"/>
        </w:rPr>
        <w:t xml:space="preserve"> </w:t>
      </w:r>
      <w:proofErr w:type="spellStart"/>
      <w:proofErr w:type="gramStart"/>
      <w:r w:rsidR="00F6358D" w:rsidRPr="003D662E">
        <w:rPr>
          <w:rFonts w:ascii="Consolas" w:hAnsi="Consolas"/>
          <w:lang w:val="en-US"/>
        </w:rPr>
        <w:t>support.dfltSysMetrics</w:t>
      </w:r>
      <w:proofErr w:type="spellEnd"/>
      <w:proofErr w:type="gramEnd"/>
      <w:r w:rsidR="00FC1C1F" w:rsidRPr="003D662E">
        <w:rPr>
          <w:lang w:val="en-US"/>
        </w:rPr>
        <w:t xml:space="preserve"> </w:t>
      </w:r>
      <w:r w:rsidR="00FC1C1F" w:rsidRPr="00FC1C1F">
        <w:rPr>
          <w:lang w:val="en-US"/>
        </w:rPr>
        <w:t>plugin</w:t>
      </w:r>
      <w:r w:rsidR="00F6358D" w:rsidRPr="003D662E">
        <w:rPr>
          <w:lang w:val="en-US"/>
        </w:rPr>
        <w:t xml:space="preserve">, which relies on </w:t>
      </w:r>
      <w:proofErr w:type="spellStart"/>
      <w:r w:rsidR="00F6358D" w:rsidRPr="003D662E">
        <w:rPr>
          <w:lang w:val="en-US"/>
        </w:rPr>
        <w:t>JSensors</w:t>
      </w:r>
      <w:proofErr w:type="spellEnd"/>
      <w:r w:rsidR="00F6358D" w:rsidRPr="003D662E">
        <w:rPr>
          <w:rStyle w:val="FootnoteReference"/>
          <w:lang w:val="en-US"/>
        </w:rPr>
        <w:footnoteReference w:id="51"/>
      </w:r>
      <w:r w:rsidR="00F6358D" w:rsidRPr="003D662E">
        <w:rPr>
          <w:lang w:val="en-US"/>
        </w:rPr>
        <w:t>.</w:t>
      </w:r>
      <w:r w:rsidR="00317C5D" w:rsidRPr="003D662E">
        <w:rPr>
          <w:lang w:val="en-US"/>
        </w:rPr>
        <w:t xml:space="preserve"> One alternative could be OSHI</w:t>
      </w:r>
      <w:bookmarkStart w:id="66" w:name="_Ref103532965"/>
      <w:r w:rsidR="00317C5D" w:rsidRPr="003D662E">
        <w:rPr>
          <w:rStyle w:val="FootnoteReference"/>
          <w:lang w:val="en-US"/>
        </w:rPr>
        <w:footnoteReference w:id="52"/>
      </w:r>
      <w:bookmarkEnd w:id="66"/>
      <w:r w:rsidR="00317C5D" w:rsidRPr="003D662E">
        <w:rPr>
          <w:lang w:val="en-US"/>
        </w:rPr>
        <w:t>.</w:t>
      </w:r>
      <w:r w:rsidR="00431687">
        <w:rPr>
          <w:lang w:val="en-US"/>
        </w:rPr>
        <w:t xml:space="preserve"> </w:t>
      </w:r>
    </w:p>
    <w:p w14:paraId="46E958FB" w14:textId="7AAA77C0" w:rsidR="00623B45" w:rsidRPr="003D662E" w:rsidRDefault="00623B45" w:rsidP="006461D2">
      <w:pPr>
        <w:jc w:val="both"/>
        <w:rPr>
          <w:lang w:val="en-US"/>
        </w:rPr>
      </w:pPr>
      <w:r w:rsidRPr="003D662E">
        <w:rPr>
          <w:lang w:val="en-US"/>
        </w:rPr>
        <w:t xml:space="preserve">The platform includes an optional system-level monitoring plugin for Phoenix Contact </w:t>
      </w:r>
      <w:proofErr w:type="spellStart"/>
      <w:r w:rsidRPr="003D662E">
        <w:rPr>
          <w:lang w:val="en-US"/>
        </w:rPr>
        <w:t>PLCnext</w:t>
      </w:r>
      <w:proofErr w:type="spellEnd"/>
      <w:r w:rsidRPr="003D662E">
        <w:rPr>
          <w:lang w:val="en-US"/>
        </w:rPr>
        <w:t>, which accesses some system properties like CPU or board/case temperature via GRPC/</w:t>
      </w:r>
      <w:proofErr w:type="spellStart"/>
      <w:r w:rsidRPr="003D662E">
        <w:rPr>
          <w:lang w:val="en-US"/>
        </w:rPr>
        <w:t>protobuf</w:t>
      </w:r>
      <w:proofErr w:type="spellEnd"/>
      <w:r w:rsidRPr="003D662E">
        <w:rPr>
          <w:lang w:val="en-US"/>
        </w:rPr>
        <w:t xml:space="preserve"> provided by </w:t>
      </w:r>
      <w:proofErr w:type="spellStart"/>
      <w:r w:rsidRPr="003D662E">
        <w:rPr>
          <w:lang w:val="en-US"/>
        </w:rPr>
        <w:t>PLCnext</w:t>
      </w:r>
      <w:proofErr w:type="spellEnd"/>
      <w:r w:rsidRPr="003D662E">
        <w:rPr>
          <w:lang w:val="en-US"/>
        </w:rPr>
        <w:t xml:space="preserve"> (starting with firmware released in 2022).</w:t>
      </w:r>
      <w:r w:rsidR="00431687">
        <w:rPr>
          <w:lang w:val="en-US"/>
        </w:rPr>
        <w:t xml:space="preserve"> </w:t>
      </w:r>
      <w:proofErr w:type="spellStart"/>
      <w:r w:rsidR="00431687">
        <w:rPr>
          <w:lang w:val="en-US"/>
        </w:rPr>
        <w:t>Similary</w:t>
      </w:r>
      <w:proofErr w:type="spellEnd"/>
      <w:r w:rsidR="00431687">
        <w:rPr>
          <w:lang w:val="en-US"/>
        </w:rPr>
        <w:t xml:space="preserve">, oktoflow provides an optional system-level monitoring plugin for the </w:t>
      </w:r>
      <w:proofErr w:type="spellStart"/>
      <w:r w:rsidR="00431687">
        <w:rPr>
          <w:lang w:val="en-US"/>
        </w:rPr>
        <w:t>Bitmotec</w:t>
      </w:r>
      <w:proofErr w:type="spellEnd"/>
      <w:r w:rsidR="00431687">
        <w:rPr>
          <w:lang w:val="en-US"/>
        </w:rPr>
        <w:t xml:space="preserve"> </w:t>
      </w:r>
      <w:proofErr w:type="spellStart"/>
      <w:r w:rsidR="00431687">
        <w:rPr>
          <w:lang w:val="en-US"/>
        </w:rPr>
        <w:t>Bitmoteco</w:t>
      </w:r>
      <w:proofErr w:type="spellEnd"/>
      <w:r w:rsidR="00431687">
        <w:rPr>
          <w:lang w:val="en-US"/>
        </w:rPr>
        <w:t xml:space="preserve"> system.</w:t>
      </w:r>
    </w:p>
    <w:p w14:paraId="472F5C2E" w14:textId="25120240" w:rsidR="00751296" w:rsidRPr="003D662E" w:rsidRDefault="00751296" w:rsidP="00751296">
      <w:pPr>
        <w:pStyle w:val="Heading3"/>
        <w:rPr>
          <w:lang w:val="en-US"/>
        </w:rPr>
      </w:pPr>
      <w:bookmarkStart w:id="67" w:name="_Ref108000037"/>
      <w:bookmarkStart w:id="68" w:name="_Ref109305545"/>
      <w:bookmarkStart w:id="69" w:name="_Ref111718008"/>
      <w:bookmarkStart w:id="70" w:name="_Toc213421510"/>
      <w:r w:rsidRPr="003D662E">
        <w:rPr>
          <w:lang w:val="en-US"/>
        </w:rPr>
        <w:t>Identity Support</w:t>
      </w:r>
      <w:bookmarkEnd w:id="67"/>
      <w:bookmarkEnd w:id="68"/>
      <w:bookmarkEnd w:id="69"/>
      <w:bookmarkEnd w:id="70"/>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53"/>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proofErr w:type="spellStart"/>
      <w:r w:rsidR="002D32EE" w:rsidRPr="003D662E">
        <w:rPr>
          <w:rFonts w:ascii="Consolas" w:hAnsi="Consolas"/>
          <w:lang w:val="en-US"/>
        </w:rPr>
        <w:t>IdentityStore</w:t>
      </w:r>
      <w:proofErr w:type="spellEnd"/>
      <w:r w:rsidR="002D32EE" w:rsidRPr="003D662E">
        <w:rPr>
          <w:lang w:val="en-US"/>
        </w:rPr>
        <w:t xml:space="preserve"> with a pluggable implementation. By default, a </w:t>
      </w:r>
      <w:proofErr w:type="spellStart"/>
      <w:r w:rsidR="002D32EE" w:rsidRPr="003D662E">
        <w:rPr>
          <w:lang w:val="en-US"/>
        </w:rPr>
        <w:t>Yaml</w:t>
      </w:r>
      <w:proofErr w:type="spellEnd"/>
      <w:r w:rsidR="002D32EE" w:rsidRPr="003D662E">
        <w:rPr>
          <w:lang w:val="en-US"/>
        </w:rPr>
        <w:t xml:space="preserve"> file with the identities is read either from the </w:t>
      </w:r>
      <w:proofErr w:type="spellStart"/>
      <w:r w:rsidR="002D32EE" w:rsidRPr="003D662E">
        <w:rPr>
          <w:lang w:val="en-US"/>
        </w:rPr>
        <w:t>classpath</w:t>
      </w:r>
      <w:proofErr w:type="spellEnd"/>
      <w:r w:rsidR="002D32EE" w:rsidRPr="003D662E">
        <w:rPr>
          <w:lang w:val="en-US"/>
        </w:rPr>
        <w:t>,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w:t>
      </w:r>
      <w:proofErr w:type="spellStart"/>
      <w:r w:rsidRPr="002A5165">
        <w:rPr>
          <w:rFonts w:ascii="Consolas" w:hAnsi="Consolas"/>
          <w:lang w:val="en-US"/>
        </w:rPr>
        <w:t>amqp</w:t>
      </w:r>
      <w:proofErr w:type="spellEnd"/>
      <w:r w:rsidRPr="002A5165">
        <w:rPr>
          <w:rFonts w:ascii="Consolas" w:hAnsi="Consolas"/>
          <w:lang w:val="en-US"/>
        </w:rPr>
        <w:t xml:space="preserve">":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lastRenderedPageBreak/>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w:t>
      </w:r>
      <w:proofErr w:type="spellStart"/>
      <w:r w:rsidRPr="002A5165">
        <w:rPr>
          <w:rFonts w:ascii="Consolas" w:hAnsi="Consolas"/>
          <w:lang w:val="en-US"/>
        </w:rPr>
        <w:t>userName</w:t>
      </w:r>
      <w:proofErr w:type="spellEnd"/>
      <w:r w:rsidRPr="002A5165">
        <w:rPr>
          <w:rFonts w:ascii="Consolas" w:hAnsi="Consolas"/>
          <w:lang w:val="en-US"/>
        </w:rPr>
        <w:t>: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w:t>
      </w:r>
      <w:proofErr w:type="spellStart"/>
      <w:r w:rsidRPr="002A5165">
        <w:rPr>
          <w:rFonts w:ascii="Consolas" w:hAnsi="Consolas"/>
          <w:lang w:val="en-US"/>
        </w:rPr>
        <w:t>tokenData</w:t>
      </w:r>
      <w:proofErr w:type="spellEnd"/>
      <w:r w:rsidRPr="002A5165">
        <w:rPr>
          <w:rFonts w:ascii="Consolas" w:hAnsi="Consolas"/>
          <w:lang w:val="en-US"/>
        </w:rPr>
        <w:t>: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w:t>
      </w:r>
      <w:proofErr w:type="spellStart"/>
      <w:r w:rsidRPr="002A5165">
        <w:rPr>
          <w:rFonts w:ascii="Consolas" w:hAnsi="Consolas"/>
          <w:lang w:val="en-US"/>
        </w:rPr>
        <w:t>tokenEncryptionAlgorithm</w:t>
      </w:r>
      <w:proofErr w:type="spellEnd"/>
      <w:r w:rsidRPr="002A5165">
        <w:rPr>
          <w:rFonts w:ascii="Consolas" w:hAnsi="Consolas"/>
          <w:lang w:val="en-US"/>
        </w:rPr>
        <w:t>: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proofErr w:type="spellStart"/>
      <w:r w:rsidRPr="00621A82">
        <w:rPr>
          <w:rFonts w:ascii="Consolas" w:hAnsi="Consolas"/>
          <w:lang w:val="en-US"/>
        </w:rPr>
        <w:t>amqp</w:t>
      </w:r>
      <w:proofErr w:type="spellEnd"/>
      <w:r w:rsidRPr="00621A82">
        <w:rPr>
          <w:lang w:val="en-US"/>
        </w:rPr>
        <w:t xml:space="preserve"> as a </w:t>
      </w:r>
      <w:r w:rsidRPr="00621A82">
        <w:rPr>
          <w:rFonts w:ascii="Consolas" w:hAnsi="Consolas"/>
          <w:lang w:val="en-US"/>
        </w:rPr>
        <w:t>username</w:t>
      </w:r>
      <w:r w:rsidRPr="00621A82">
        <w:rPr>
          <w:lang w:val="en-US"/>
        </w:rPr>
        <w:t xml:space="preserve"> token for user </w:t>
      </w:r>
      <w:proofErr w:type="spellStart"/>
      <w:r w:rsidRPr="00621A82">
        <w:rPr>
          <w:rFonts w:ascii="Consolas" w:hAnsi="Consolas"/>
          <w:lang w:val="en-US"/>
        </w:rPr>
        <w:t>user</w:t>
      </w:r>
      <w:proofErr w:type="spellEnd"/>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 xml:space="preserve">If a file entry is specified, e.g., pointing to a relative keystore, the token data is used to open the keystore and, depending on the keystore type, may then omit the </w:t>
      </w:r>
      <w:proofErr w:type="gramStart"/>
      <w:r w:rsidR="00A5101C" w:rsidRPr="00621A82">
        <w:rPr>
          <w:lang w:val="en-US"/>
        </w:rPr>
        <w:t>user</w:t>
      </w:r>
      <w:proofErr w:type="gramEnd"/>
      <w:r w:rsidR="00A5101C" w:rsidRPr="00621A82">
        <w:rPr>
          <w:lang w:val="en-US"/>
        </w:rPr>
        <w:t xml:space="preserve"> name.</w:t>
      </w:r>
    </w:p>
    <w:p w14:paraId="123F60AB" w14:textId="5D4DBF6A" w:rsidR="00C55642" w:rsidRPr="003D662E" w:rsidRDefault="00B91F97" w:rsidP="00BB2BB5">
      <w:pPr>
        <w:pStyle w:val="Heading3"/>
        <w:rPr>
          <w:lang w:val="en-US"/>
        </w:rPr>
      </w:pPr>
      <w:bookmarkStart w:id="71" w:name="_Ref108000040"/>
      <w:bookmarkStart w:id="72" w:name="_Toc213421511"/>
      <w:bookmarkStart w:id="73" w:name="_Ref88577887"/>
      <w:r w:rsidRPr="003D662E">
        <w:rPr>
          <w:lang w:val="en-US"/>
        </w:rPr>
        <w:t>Resource</w:t>
      </w:r>
      <w:r w:rsidR="00C55642" w:rsidRPr="003D662E">
        <w:rPr>
          <w:lang w:val="en-US"/>
        </w:rPr>
        <w:t xml:space="preserve"> Support</w:t>
      </w:r>
      <w:bookmarkEnd w:id="71"/>
      <w:bookmarkEnd w:id="72"/>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proofErr w:type="spellStart"/>
      <w:r w:rsidRPr="003D662E">
        <w:rPr>
          <w:rFonts w:ascii="Consolas" w:hAnsi="Consolas"/>
          <w:lang w:val="en-US"/>
        </w:rPr>
        <w:t>ResourceLoader</w:t>
      </w:r>
      <w:proofErr w:type="spellEnd"/>
      <w:r w:rsidRPr="003D662E">
        <w:rPr>
          <w:lang w:val="en-US"/>
        </w:rPr>
        <w:t xml:space="preserve">, which allows registering additional </w:t>
      </w:r>
      <w:proofErr w:type="spellStart"/>
      <w:r w:rsidRPr="003D662E">
        <w:rPr>
          <w:rFonts w:ascii="Consolas" w:hAnsi="Consolas"/>
          <w:lang w:val="en-US"/>
        </w:rPr>
        <w:t>ResourceResolver</w:t>
      </w:r>
      <w:proofErr w:type="spellEnd"/>
      <w:r w:rsidRPr="003D662E">
        <w:rPr>
          <w:lang w:val="en-US"/>
        </w:rPr>
        <w:t xml:space="preserve"> instances directly or via JSL.</w:t>
      </w:r>
      <w:r w:rsidR="00472D3C" w:rsidRPr="003D662E">
        <w:rPr>
          <w:lang w:val="en-US"/>
        </w:rPr>
        <w:t xml:space="preserve"> All platform components are encouraged to utilize the </w:t>
      </w:r>
      <w:proofErr w:type="spellStart"/>
      <w:r w:rsidR="00472D3C" w:rsidRPr="003D662E">
        <w:rPr>
          <w:rFonts w:ascii="Consolas" w:hAnsi="Consolas"/>
          <w:lang w:val="en-US"/>
        </w:rPr>
        <w:t>ResourceLoader</w:t>
      </w:r>
      <w:proofErr w:type="spellEnd"/>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4" w:name="_Ref144459349"/>
      <w:bookmarkStart w:id="75" w:name="_Toc213421512"/>
      <w:bookmarkStart w:id="76" w:name="_Ref109305762"/>
      <w:r>
        <w:rPr>
          <w:lang w:val="en-US"/>
        </w:rPr>
        <w:t xml:space="preserve">Installed Dependencies </w:t>
      </w:r>
      <w:r w:rsidRPr="003D662E">
        <w:rPr>
          <w:lang w:val="en-US"/>
        </w:rPr>
        <w:t>Support</w:t>
      </w:r>
      <w:bookmarkEnd w:id="74"/>
      <w:bookmarkEnd w:id="75"/>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w:t>
      </w:r>
      <w:proofErr w:type="spellStart"/>
      <w:r w:rsidR="001179BF" w:rsidRPr="00DE1935">
        <w:rPr>
          <w:lang w:val="en-US"/>
        </w:rPr>
        <w:t>classpath</w:t>
      </w:r>
      <w:proofErr w:type="spellEnd"/>
      <w:r w:rsidR="001179BF" w:rsidRPr="00DE1935">
        <w:rPr>
          <w:lang w:val="en-US"/>
        </w:rPr>
        <w:t xml:space="preserve">, the operating system root (intended for </w:t>
      </w:r>
      <w:r w:rsidR="00922B90" w:rsidRPr="00DE1935">
        <w:rPr>
          <w:lang w:val="en-US"/>
        </w:rPr>
        <w:t xml:space="preserve">containers) and in the location specified by the Java system property </w:t>
      </w:r>
      <w:proofErr w:type="spellStart"/>
      <w:proofErr w:type="gramStart"/>
      <w:r w:rsidR="00922B90" w:rsidRPr="00DE1935">
        <w:rPr>
          <w:rFonts w:ascii="Consolas" w:hAnsi="Consolas"/>
          <w:lang w:val="en-US"/>
        </w:rPr>
        <w:t>iip.installedDeps</w:t>
      </w:r>
      <w:proofErr w:type="spellEnd"/>
      <w:proofErr w:type="gramEnd"/>
      <w:r w:rsidR="00922B90" w:rsidRPr="00DE1935">
        <w:rPr>
          <w:lang w:val="en-US"/>
        </w:rPr>
        <w:t>.</w:t>
      </w:r>
    </w:p>
    <w:p w14:paraId="50F37430" w14:textId="13ECBFB7" w:rsidR="002D0AAF" w:rsidRPr="003D662E" w:rsidRDefault="002D0AAF" w:rsidP="00BB2BB5">
      <w:pPr>
        <w:pStyle w:val="Heading3"/>
        <w:rPr>
          <w:lang w:val="en-US"/>
        </w:rPr>
      </w:pPr>
      <w:bookmarkStart w:id="77" w:name="_Toc213421513"/>
      <w:r w:rsidRPr="003D662E">
        <w:rPr>
          <w:lang w:val="en-US"/>
        </w:rPr>
        <w:t>Semantic Id Resolution Support</w:t>
      </w:r>
      <w:bookmarkEnd w:id="76"/>
      <w:bookmarkEnd w:id="77"/>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54"/>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w:t>
      </w:r>
      <w:r w:rsidR="0062261D" w:rsidRPr="003D662E">
        <w:rPr>
          <w:lang w:val="en-US"/>
        </w:rPr>
        <w:lastRenderedPageBreak/>
        <w:t xml:space="preserve">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7D5CE27B"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w:t>
      </w:r>
      <w:proofErr w:type="spellStart"/>
      <w:r w:rsidRPr="003D662E">
        <w:rPr>
          <w:lang w:val="en-US"/>
        </w:rPr>
        <w:t>Yaml</w:t>
      </w:r>
      <w:proofErr w:type="spellEnd"/>
      <w:r w:rsidRPr="003D662E">
        <w:rPr>
          <w:lang w:val="en-US"/>
        </w:rPr>
        <w:t xml:space="preserve">-based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0A1639">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w:t>
      </w:r>
      <w:proofErr w:type="spellStart"/>
      <w:r w:rsidR="00C31A60" w:rsidRPr="003D662E">
        <w:rPr>
          <w:lang w:val="en-US"/>
        </w:rPr>
        <w:t>BaSyx</w:t>
      </w:r>
      <w:proofErr w:type="spellEnd"/>
      <w:r w:rsidR="00C31A60" w:rsidRPr="003D662E">
        <w:rPr>
          <w:lang w:val="en-US"/>
        </w:rPr>
        <w:t xml:space="preserve">-based resolution can easily be realized in the </w:t>
      </w:r>
      <w:proofErr w:type="spellStart"/>
      <w:r w:rsidR="00C31A60" w:rsidRPr="003D662E">
        <w:rPr>
          <w:lang w:val="en-US"/>
        </w:rPr>
        <w:t>BaSyx</w:t>
      </w:r>
      <w:proofErr w:type="spellEnd"/>
      <w:r w:rsidR="00C31A60" w:rsidRPr="003D662E">
        <w:rPr>
          <w:lang w:val="en-US"/>
        </w:rPr>
        <w:t xml:space="preserve">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40AC47A8"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0A1639">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w:t>
      </w:r>
      <w:proofErr w:type="spellStart"/>
      <w:r w:rsidRPr="003D662E">
        <w:rPr>
          <w:lang w:val="en-US"/>
        </w:rPr>
        <w:t>submodel</w:t>
      </w:r>
      <w:proofErr w:type="spellEnd"/>
      <w:r w:rsidRPr="003D662E">
        <w:rPr>
          <w:lang w:val="en-US"/>
        </w:rPr>
        <w:t xml:space="preserve">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8" w:name="_Ref116400571"/>
      <w:bookmarkStart w:id="79" w:name="_Toc213421514"/>
      <w:r w:rsidRPr="003D662E">
        <w:rPr>
          <w:lang w:val="en-US"/>
        </w:rPr>
        <w:t>Task Tracking Support</w:t>
      </w:r>
      <w:bookmarkEnd w:id="78"/>
      <w:bookmarkEnd w:id="79"/>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xml:space="preserve">. </w:t>
      </w:r>
      <w:proofErr w:type="gramStart"/>
      <w:r w:rsidRPr="003D662E">
        <w:rPr>
          <w:lang w:val="en-US"/>
        </w:rPr>
        <w:t>Lower level</w:t>
      </w:r>
      <w:proofErr w:type="gramEnd"/>
      <w:r w:rsidRPr="003D662E">
        <w:rPr>
          <w:lang w:val="en-US"/>
        </w:rPr>
        <w:t xml:space="preserve"> operations that can be tracked are marked with the name suffix “</w:t>
      </w:r>
      <w:proofErr w:type="spellStart"/>
      <w:r w:rsidRPr="003D662E">
        <w:rPr>
          <w:lang w:val="en-US"/>
        </w:rPr>
        <w:t>ByTask</w:t>
      </w:r>
      <w:proofErr w:type="spellEnd"/>
      <w:r w:rsidRPr="003D662E">
        <w:rPr>
          <w:lang w:val="en-US"/>
        </w:rPr>
        <w:t>”, offer an additional parameter “</w:t>
      </w:r>
      <w:proofErr w:type="spellStart"/>
      <w:r w:rsidRPr="003D662E">
        <w:rPr>
          <w:lang w:val="en-US"/>
        </w:rPr>
        <w:t>taskId</w:t>
      </w:r>
      <w:proofErr w:type="spellEnd"/>
      <w:r w:rsidRPr="003D662E">
        <w:rPr>
          <w:lang w:val="en-US"/>
        </w:rPr>
        <w:t>”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80" w:name="_Toc213421515"/>
      <w:r w:rsidRPr="003D662E">
        <w:rPr>
          <w:lang w:val="en-US"/>
        </w:rPr>
        <w:t>AAS Creation and Usage Pattern</w:t>
      </w:r>
      <w:bookmarkEnd w:id="73"/>
      <w:bookmarkEnd w:id="80"/>
    </w:p>
    <w:p w14:paraId="68148760" w14:textId="6A54968A"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0A1639" w:rsidRPr="003D662E">
        <w:rPr>
          <w:lang w:val="en-US"/>
        </w:rPr>
        <w:t xml:space="preserve">Figure </w:t>
      </w:r>
      <w:r w:rsidR="000A1639">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proofErr w:type="spellStart"/>
      <w:r w:rsidR="00225AAD" w:rsidRPr="003D662E">
        <w:rPr>
          <w:rFonts w:ascii="Consolas" w:hAnsi="Consolas"/>
          <w:lang w:val="en-US"/>
        </w:rPr>
        <w:t>support.aas</w:t>
      </w:r>
      <w:proofErr w:type="spellEnd"/>
      <w:r w:rsidR="00225AAD" w:rsidRPr="003D662E">
        <w:rPr>
          <w:lang w:val="en-US"/>
        </w:rPr>
        <w:t>) as a frontend</w:t>
      </w:r>
      <w:r w:rsidR="00523780" w:rsidRPr="003D662E">
        <w:rPr>
          <w:lang w:val="en-US"/>
        </w:rPr>
        <w:t xml:space="preserve">, i.e., through the </w:t>
      </w:r>
      <w:proofErr w:type="spellStart"/>
      <w:r w:rsidR="00523780" w:rsidRPr="003D662E">
        <w:rPr>
          <w:rFonts w:ascii="Consolas" w:hAnsi="Consolas"/>
          <w:lang w:val="en-US"/>
        </w:rPr>
        <w:t>AasFactory</w:t>
      </w:r>
      <w:proofErr w:type="spellEnd"/>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proofErr w:type="spellStart"/>
      <w:proofErr w:type="gramStart"/>
      <w:r w:rsidR="00523780" w:rsidRPr="003D662E">
        <w:rPr>
          <w:rFonts w:ascii="Consolas" w:hAnsi="Consolas"/>
          <w:lang w:val="en-US"/>
        </w:rPr>
        <w:t>support.aas.basyx</w:t>
      </w:r>
      <w:proofErr w:type="spellEnd"/>
      <w:proofErr w:type="gramEnd"/>
      <w:r w:rsidR="00523780" w:rsidRPr="003D662E">
        <w:rPr>
          <w:lang w:val="en-US"/>
        </w:rPr>
        <w:t xml:space="preserve">) </w:t>
      </w:r>
      <w:r w:rsidR="009F548B" w:rsidRPr="003D662E">
        <w:rPr>
          <w:lang w:val="en-US"/>
        </w:rPr>
        <w:t xml:space="preserve">hiding </w:t>
      </w:r>
      <w:proofErr w:type="spellStart"/>
      <w:r w:rsidR="009F548B" w:rsidRPr="003D662E">
        <w:rPr>
          <w:lang w:val="en-US"/>
        </w:rPr>
        <w:t>BaSxy</w:t>
      </w:r>
      <w:proofErr w:type="spellEnd"/>
      <w:r w:rsidR="009F548B" w:rsidRPr="003D662E">
        <w:rPr>
          <w:lang w:val="en-US"/>
        </w:rPr>
        <w:t xml:space="preserve"> (</w:t>
      </w:r>
      <w:proofErr w:type="spellStart"/>
      <w:r w:rsidR="009F548B" w:rsidRPr="003D662E">
        <w:rPr>
          <w:rFonts w:ascii="Consolas" w:hAnsi="Consolas"/>
          <w:lang w:val="en-US"/>
        </w:rPr>
        <w:t>org.eclipse.basyx</w:t>
      </w:r>
      <w:proofErr w:type="spellEnd"/>
      <w:r w:rsidR="009F548B" w:rsidRPr="003D662E">
        <w:rPr>
          <w:rFonts w:ascii="Consolas" w:hAnsi="Consolas"/>
          <w:lang w:val="en-US"/>
        </w:rPr>
        <w:t>)</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proofErr w:type="spellStart"/>
      <w:r w:rsidR="00BE17E4" w:rsidRPr="003D662E">
        <w:rPr>
          <w:rFonts w:ascii="Consolas" w:hAnsi="Consolas"/>
          <w:lang w:val="en-US"/>
        </w:rPr>
        <w:t>support.aas.iip-aas</w:t>
      </w:r>
      <w:proofErr w:type="spellEnd"/>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lastRenderedPageBreak/>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6E3F2A05" w:rsidR="00D0043A" w:rsidRPr="003D662E" w:rsidRDefault="00D0043A" w:rsidP="00D0043A">
      <w:pPr>
        <w:pStyle w:val="Caption"/>
        <w:jc w:val="center"/>
        <w:rPr>
          <w:lang w:val="en-US"/>
        </w:rPr>
      </w:pPr>
      <w:bookmarkStart w:id="81"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w:t>
      </w:r>
      <w:r w:rsidRPr="003D662E">
        <w:fldChar w:fldCharType="end"/>
      </w:r>
      <w:bookmarkEnd w:id="81"/>
      <w:r w:rsidRPr="003D662E">
        <w:rPr>
          <w:lang w:val="en-US"/>
        </w:rPr>
        <w:t>: AAS creation and usage pattern involving support layer classes and mechanisms.</w:t>
      </w:r>
    </w:p>
    <w:p w14:paraId="5ADD7473" w14:textId="71E754FA"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proofErr w:type="spellStart"/>
      <w:r w:rsidR="00E078E3" w:rsidRPr="003D662E">
        <w:rPr>
          <w:rFonts w:ascii="Consolas" w:hAnsi="Consolas"/>
          <w:lang w:val="en-US"/>
        </w:rPr>
        <w:t>support.aas.iip-aas</w:t>
      </w:r>
      <w:proofErr w:type="spellEnd"/>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0A1639" w:rsidRPr="003D662E">
        <w:rPr>
          <w:lang w:val="en-US"/>
        </w:rPr>
        <w:t xml:space="preserve">Figure </w:t>
      </w:r>
      <w:r w:rsidR="000A1639">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proofErr w:type="spellStart"/>
      <w:r w:rsidR="002E2300" w:rsidRPr="003D662E">
        <w:rPr>
          <w:rFonts w:ascii="Consolas" w:hAnsi="Consolas"/>
          <w:i/>
          <w:lang w:val="en-US"/>
        </w:rPr>
        <w:t>C</w:t>
      </w:r>
      <w:r w:rsidR="002E2300" w:rsidRPr="003D662E">
        <w:rPr>
          <w:rFonts w:ascii="Consolas" w:hAnsi="Consolas"/>
          <w:lang w:val="en-US"/>
        </w:rPr>
        <w:t>Aas</w:t>
      </w:r>
      <w:proofErr w:type="spellEnd"/>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proofErr w:type="spellStart"/>
      <w:r w:rsidR="00861E37" w:rsidRPr="003D662E">
        <w:rPr>
          <w:rFonts w:ascii="Consolas" w:hAnsi="Consolas"/>
          <w:lang w:val="en-US"/>
        </w:rPr>
        <w:t>ecsRuntime</w:t>
      </w:r>
      <w:proofErr w:type="spellEnd"/>
      <w:r w:rsidR="00861E37" w:rsidRPr="003D662E">
        <w:rPr>
          <w:lang w:val="en-US"/>
        </w:rPr>
        <w:t xml:space="preserve">, the AAS could be in </w:t>
      </w:r>
      <w:proofErr w:type="spellStart"/>
      <w:r w:rsidR="00861E37" w:rsidRPr="003D662E">
        <w:rPr>
          <w:rFonts w:ascii="Consolas" w:hAnsi="Consolas"/>
          <w:lang w:val="en-US"/>
        </w:rPr>
        <w:t>EcsAas</w:t>
      </w:r>
      <w:proofErr w:type="spellEnd"/>
      <w:r w:rsidR="003F3E50" w:rsidRPr="003D662E">
        <w:rPr>
          <w:lang w:val="en-US"/>
        </w:rPr>
        <w:t xml:space="preserve">). </w:t>
      </w:r>
      <w:proofErr w:type="spellStart"/>
      <w:r w:rsidR="00B918D1" w:rsidRPr="003D662E">
        <w:rPr>
          <w:rFonts w:ascii="Consolas" w:hAnsi="Consolas"/>
          <w:i/>
          <w:lang w:val="en-US"/>
        </w:rPr>
        <w:t>C</w:t>
      </w:r>
      <w:r w:rsidR="00B918D1" w:rsidRPr="003D662E">
        <w:rPr>
          <w:rFonts w:ascii="Consolas" w:hAnsi="Consolas"/>
          <w:lang w:val="en-US"/>
        </w:rPr>
        <w:t>Aas</w:t>
      </w:r>
      <w:proofErr w:type="spellEnd"/>
      <w:r w:rsidR="00B918D1" w:rsidRPr="003D662E">
        <w:rPr>
          <w:lang w:val="en-US"/>
        </w:rPr>
        <w:t xml:space="preserve"> uses the </w:t>
      </w:r>
      <w:proofErr w:type="spellStart"/>
      <w:r w:rsidR="00B918D1" w:rsidRPr="003D662E">
        <w:rPr>
          <w:rFonts w:ascii="Consolas" w:hAnsi="Consolas"/>
          <w:lang w:val="en-US"/>
        </w:rPr>
        <w:t>AasFactory</w:t>
      </w:r>
      <w:proofErr w:type="spellEnd"/>
      <w:r w:rsidR="00B918D1" w:rsidRPr="003D662E">
        <w:rPr>
          <w:lang w:val="en-US"/>
        </w:rPr>
        <w:t xml:space="preserve"> to create sub-models, properties and operations. However, to be part of the platform AAS, </w:t>
      </w:r>
      <w:proofErr w:type="spellStart"/>
      <w:r w:rsidR="00B918D1" w:rsidRPr="003D662E">
        <w:rPr>
          <w:rFonts w:ascii="Consolas" w:hAnsi="Consolas"/>
          <w:i/>
          <w:lang w:val="en-US"/>
        </w:rPr>
        <w:t>C</w:t>
      </w:r>
      <w:r w:rsidR="00B918D1" w:rsidRPr="003D662E">
        <w:rPr>
          <w:rFonts w:ascii="Consolas" w:hAnsi="Consolas"/>
          <w:lang w:val="en-US"/>
        </w:rPr>
        <w:t>Aas</w:t>
      </w:r>
      <w:proofErr w:type="spellEnd"/>
      <w:r w:rsidR="00B918D1" w:rsidRPr="003D662E">
        <w:rPr>
          <w:lang w:val="en-US"/>
        </w:rPr>
        <w:t xml:space="preserve"> is also an </w:t>
      </w:r>
      <w:proofErr w:type="spellStart"/>
      <w:r w:rsidR="00B918D1" w:rsidRPr="003D662E">
        <w:rPr>
          <w:lang w:val="en-US"/>
        </w:rPr>
        <w:t>AasContributor</w:t>
      </w:r>
      <w:proofErr w:type="spellEnd"/>
      <w:r w:rsidR="00B918D1" w:rsidRPr="003D662E">
        <w:rPr>
          <w:lang w:val="en-US"/>
        </w:rPr>
        <w:t xml:space="preserve">,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proofErr w:type="spellStart"/>
      <w:r w:rsidR="00117434" w:rsidRPr="003D662E">
        <w:rPr>
          <w:rFonts w:ascii="Consolas" w:hAnsi="Consolas"/>
          <w:i/>
          <w:lang w:val="en-US"/>
        </w:rPr>
        <w:t>C</w:t>
      </w:r>
      <w:r w:rsidR="00117434" w:rsidRPr="003D662E">
        <w:rPr>
          <w:rFonts w:ascii="Consolas" w:hAnsi="Consolas"/>
          <w:lang w:val="en-US"/>
        </w:rPr>
        <w:t>Aas</w:t>
      </w:r>
      <w:proofErr w:type="spellEnd"/>
      <w:r w:rsidR="00117434" w:rsidRPr="003D662E">
        <w:rPr>
          <w:lang w:val="en-US"/>
        </w:rPr>
        <w:t xml:space="preserve"> (or the </w:t>
      </w:r>
      <w:proofErr w:type="spellStart"/>
      <w:r w:rsidR="00117434" w:rsidRPr="003D662E">
        <w:rPr>
          <w:rFonts w:ascii="Consolas" w:hAnsi="Consolas"/>
          <w:lang w:val="en-US"/>
        </w:rPr>
        <w:t>AasContributor</w:t>
      </w:r>
      <w:proofErr w:type="spellEnd"/>
      <w:r w:rsidR="00117434" w:rsidRPr="003D662E">
        <w:rPr>
          <w:lang w:val="en-US"/>
        </w:rPr>
        <w:t xml:space="preserve">, respectively) are mentioned as JSL service in the services directory and, through JSL, become automatically active in the </w:t>
      </w:r>
      <w:proofErr w:type="spellStart"/>
      <w:r w:rsidR="00117434" w:rsidRPr="003D662E">
        <w:rPr>
          <w:rFonts w:ascii="Consolas" w:hAnsi="Consolas"/>
          <w:lang w:val="en-US"/>
        </w:rPr>
        <w:t>AasPartRegistry</w:t>
      </w:r>
      <w:proofErr w:type="spellEnd"/>
      <w:r w:rsidR="00D34F71" w:rsidRPr="003D662E">
        <w:rPr>
          <w:lang w:val="en-US"/>
        </w:rPr>
        <w:t xml:space="preserve"> (which calls its </w:t>
      </w:r>
      <w:proofErr w:type="spellStart"/>
      <w:r w:rsidR="00D34F71" w:rsidRPr="003D662E">
        <w:rPr>
          <w:rFonts w:ascii="Consolas" w:hAnsi="Consolas"/>
          <w:lang w:val="en-US"/>
        </w:rPr>
        <w:t>AasContributor</w:t>
      </w:r>
      <w:proofErr w:type="spellEnd"/>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proofErr w:type="spellStart"/>
      <w:r w:rsidR="00117434" w:rsidRPr="003D662E">
        <w:rPr>
          <w:rFonts w:ascii="Consolas" w:hAnsi="Consolas"/>
          <w:lang w:val="en-US"/>
        </w:rPr>
        <w:t>AbstractAasLifecycleDescriptor</w:t>
      </w:r>
      <w:proofErr w:type="spellEnd"/>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proofErr w:type="spellStart"/>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proofErr w:type="spellEnd"/>
      <w:r w:rsidR="000E38D6" w:rsidRPr="003D662E">
        <w:rPr>
          <w:lang w:val="en-US"/>
        </w:rPr>
        <w:t>. To become active,</w:t>
      </w:r>
      <w:r w:rsidR="007B1034" w:rsidRPr="003D662E">
        <w:rPr>
          <w:lang w:val="en-US"/>
        </w:rPr>
        <w:t xml:space="preserve"> the</w:t>
      </w:r>
      <w:r w:rsidR="000E38D6" w:rsidRPr="003D662E">
        <w:rPr>
          <w:lang w:val="en-US"/>
        </w:rPr>
        <w:t xml:space="preserve"> </w:t>
      </w:r>
      <w:proofErr w:type="spellStart"/>
      <w:r w:rsidR="000E38D6" w:rsidRPr="003D662E">
        <w:rPr>
          <w:rFonts w:ascii="Consolas" w:hAnsi="Consolas"/>
          <w:i/>
          <w:lang w:val="en-US"/>
        </w:rPr>
        <w:t>C</w:t>
      </w:r>
      <w:r w:rsidR="000E38D6" w:rsidRPr="003D662E">
        <w:rPr>
          <w:rFonts w:ascii="Consolas" w:hAnsi="Consolas"/>
          <w:lang w:val="en-US"/>
        </w:rPr>
        <w:t>LifecycleDescriptor</w:t>
      </w:r>
      <w:proofErr w:type="spellEnd"/>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2BA43CDB"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proofErr w:type="spellStart"/>
      <w:r w:rsidRPr="003D662E">
        <w:rPr>
          <w:rFonts w:ascii="Consolas" w:hAnsi="Consolas"/>
          <w:lang w:val="en-US"/>
        </w:rPr>
        <w:t>AasPartRegistry</w:t>
      </w:r>
      <w:proofErr w:type="spellEnd"/>
      <w:r w:rsidRPr="003D662E">
        <w:rPr>
          <w:rFonts w:cstheme="minorHAnsi"/>
          <w:lang w:val="en-US"/>
        </w:rPr>
        <w:t xml:space="preserve"> </w:t>
      </w:r>
      <w:r w:rsidRPr="003D662E">
        <w:rPr>
          <w:lang w:val="en-US"/>
        </w:rPr>
        <w:t xml:space="preserve">and operate on it through the abstraction interfaces provided by </w:t>
      </w:r>
      <w:proofErr w:type="spellStart"/>
      <w:r w:rsidRPr="003D662E">
        <w:rPr>
          <w:rFonts w:ascii="Consolas" w:hAnsi="Consolas"/>
          <w:lang w:val="en-US"/>
        </w:rPr>
        <w:t>support.aas</w:t>
      </w:r>
      <w:proofErr w:type="spellEnd"/>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proofErr w:type="spellStart"/>
      <w:r w:rsidR="00003B43" w:rsidRPr="003D662E">
        <w:rPr>
          <w:rFonts w:ascii="Consolas" w:hAnsi="Consolas"/>
          <w:lang w:val="en-US"/>
        </w:rPr>
        <w:t>support.aas.iip-aas</w:t>
      </w:r>
      <w:proofErr w:type="spellEnd"/>
      <w:r w:rsidR="00003B43" w:rsidRPr="003D662E">
        <w:rPr>
          <w:rFonts w:cstheme="minorHAnsi"/>
          <w:lang w:val="en-US"/>
        </w:rPr>
        <w:t xml:space="preserve"> provides two typical basic clients, namely the </w:t>
      </w:r>
      <w:proofErr w:type="spellStart"/>
      <w:r w:rsidR="00003B43" w:rsidRPr="003D662E">
        <w:rPr>
          <w:rFonts w:ascii="Consolas" w:hAnsi="Consolas" w:cstheme="minorHAnsi"/>
          <w:lang w:val="en-US"/>
        </w:rPr>
        <w:t>AbstractSubmodelClient</w:t>
      </w:r>
      <w:proofErr w:type="spellEnd"/>
      <w:r w:rsidR="00003B43" w:rsidRPr="003D662E">
        <w:rPr>
          <w:rFonts w:cstheme="minorHAnsi"/>
          <w:lang w:val="en-US"/>
        </w:rPr>
        <w:t xml:space="preserve"> (for properties and operations defined on sub-model level) and the </w:t>
      </w:r>
      <w:proofErr w:type="spellStart"/>
      <w:r w:rsidR="00003B43" w:rsidRPr="003D662E">
        <w:rPr>
          <w:rFonts w:ascii="Consolas" w:hAnsi="Consolas" w:cstheme="minorHAnsi"/>
          <w:lang w:val="en-US"/>
        </w:rPr>
        <w:t>AbstractSubmodelElementsCollectionClient</w:t>
      </w:r>
      <w:proofErr w:type="spellEnd"/>
      <w:r w:rsidR="00003B43" w:rsidRPr="003D662E">
        <w:rPr>
          <w:rFonts w:cstheme="minorHAnsi"/>
          <w:lang w:val="en-US"/>
        </w:rPr>
        <w:t xml:space="preserve"> (for an element located in a </w:t>
      </w:r>
      <w:proofErr w:type="spellStart"/>
      <w:r w:rsidR="00003B43" w:rsidRPr="003D662E">
        <w:rPr>
          <w:rFonts w:cstheme="minorHAnsi"/>
          <w:lang w:val="en-US"/>
        </w:rPr>
        <w:t>submodel</w:t>
      </w:r>
      <w:proofErr w:type="spellEnd"/>
      <w:r w:rsidR="00003B43" w:rsidRPr="003D662E">
        <w:rPr>
          <w:rFonts w:cstheme="minorHAnsi"/>
          <w:lang w:val="en-US"/>
        </w:rPr>
        <w:t xml:space="preserve"> elements collection in a certain sub-model).</w:t>
      </w:r>
      <w:r w:rsidR="00DE2275" w:rsidRPr="003D662E">
        <w:rPr>
          <w:rFonts w:cstheme="minorHAnsi"/>
          <w:lang w:val="en-US"/>
        </w:rPr>
        <w:t xml:space="preserve"> The component providing the client shall now define an interface for the respective operations (</w:t>
      </w:r>
      <w:proofErr w:type="spellStart"/>
      <w:r w:rsidR="00DE2275" w:rsidRPr="003D662E">
        <w:rPr>
          <w:rFonts w:ascii="Consolas" w:hAnsi="Consolas" w:cstheme="minorHAnsi"/>
          <w:i/>
          <w:lang w:val="en-US"/>
        </w:rPr>
        <w:t>C</w:t>
      </w:r>
      <w:r w:rsidR="00DE2275" w:rsidRPr="003D662E">
        <w:rPr>
          <w:rFonts w:ascii="Consolas" w:hAnsi="Consolas" w:cstheme="minorHAnsi"/>
          <w:lang w:val="en-US"/>
        </w:rPr>
        <w:t>Client</w:t>
      </w:r>
      <w:proofErr w:type="spellEnd"/>
      <w:r w:rsidR="00DE2275" w:rsidRPr="003D662E">
        <w:rPr>
          <w:rFonts w:cstheme="minorHAnsi"/>
          <w:lang w:val="en-US"/>
        </w:rPr>
        <w:t xml:space="preserve">) and implement that interface in terms of either a specialized </w:t>
      </w:r>
      <w:proofErr w:type="spellStart"/>
      <w:r w:rsidR="00DE2275" w:rsidRPr="003D662E">
        <w:rPr>
          <w:rFonts w:ascii="Consolas" w:hAnsi="Consolas" w:cstheme="minorHAnsi"/>
          <w:lang w:val="en-US"/>
        </w:rPr>
        <w:t>AbstractSubmodelClient</w:t>
      </w:r>
      <w:proofErr w:type="spellEnd"/>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proofErr w:type="spellStart"/>
      <w:r w:rsidR="00DE2275" w:rsidRPr="003D662E">
        <w:rPr>
          <w:rFonts w:ascii="Consolas" w:hAnsi="Consolas" w:cstheme="minorHAnsi"/>
          <w:lang w:val="en-US"/>
        </w:rPr>
        <w:t>AbstractSubmodelElementsCollectionClient</w:t>
      </w:r>
      <w:proofErr w:type="spellEnd"/>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0A1639" w:rsidRPr="003D662E">
        <w:rPr>
          <w:lang w:val="en-US"/>
        </w:rPr>
        <w:t xml:space="preserve">Figure </w:t>
      </w:r>
      <w:r w:rsidR="000A1639">
        <w:rPr>
          <w:noProof/>
          <w:lang w:val="en-US"/>
        </w:rPr>
        <w:t>7</w:t>
      </w:r>
      <w:r w:rsidR="001E025E" w:rsidRPr="003D662E">
        <w:rPr>
          <w:lang w:val="en-US"/>
        </w:rPr>
        <w:fldChar w:fldCharType="end"/>
      </w:r>
      <w:r w:rsidR="00DE2275" w:rsidRPr="003D662E">
        <w:rPr>
          <w:rFonts w:cstheme="minorHAnsi"/>
          <w:lang w:val="en-US"/>
        </w:rPr>
        <w:t xml:space="preserve"> shown as </w:t>
      </w:r>
      <w:proofErr w:type="spellStart"/>
      <w:r w:rsidR="00DE2275" w:rsidRPr="003D662E">
        <w:rPr>
          <w:rFonts w:ascii="Consolas" w:hAnsi="Consolas" w:cstheme="minorHAnsi"/>
          <w:i/>
          <w:lang w:val="en-US"/>
        </w:rPr>
        <w:t>C</w:t>
      </w:r>
      <w:r w:rsidR="00DE2275" w:rsidRPr="003D662E">
        <w:rPr>
          <w:rFonts w:ascii="Consolas" w:hAnsi="Consolas" w:cstheme="minorHAnsi"/>
          <w:lang w:val="en-US"/>
        </w:rPr>
        <w:t>AasClient</w:t>
      </w:r>
      <w:proofErr w:type="spellEnd"/>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proofErr w:type="spellStart"/>
      <w:r w:rsidR="00007202" w:rsidRPr="003D662E">
        <w:rPr>
          <w:rFonts w:ascii="Consolas" w:hAnsi="Consolas" w:cstheme="minorHAnsi"/>
          <w:i/>
          <w:lang w:val="en-US"/>
        </w:rPr>
        <w:t>C</w:t>
      </w:r>
      <w:r w:rsidR="00007202" w:rsidRPr="003D662E">
        <w:rPr>
          <w:rFonts w:ascii="Consolas" w:hAnsi="Consolas" w:cstheme="minorHAnsi"/>
          <w:lang w:val="en-US"/>
        </w:rPr>
        <w:t>Client</w:t>
      </w:r>
      <w:proofErr w:type="spellEnd"/>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2" w:name="_Toc76746173"/>
      <w:bookmarkStart w:id="83" w:name="_Toc76978831"/>
      <w:bookmarkStart w:id="84" w:name="_Toc76979363"/>
      <w:bookmarkStart w:id="85" w:name="_Toc76979415"/>
      <w:bookmarkStart w:id="86" w:name="_Toc76979466"/>
      <w:bookmarkStart w:id="87" w:name="_Toc76979518"/>
      <w:bookmarkStart w:id="88" w:name="_Ref85015310"/>
      <w:bookmarkStart w:id="89" w:name="_Toc213421516"/>
      <w:bookmarkEnd w:id="82"/>
      <w:bookmarkEnd w:id="83"/>
      <w:bookmarkEnd w:id="84"/>
      <w:bookmarkEnd w:id="85"/>
      <w:bookmarkEnd w:id="86"/>
      <w:bookmarkEnd w:id="87"/>
      <w:r w:rsidRPr="003D662E">
        <w:rPr>
          <w:lang w:val="en-US"/>
        </w:rPr>
        <w:lastRenderedPageBreak/>
        <w:t xml:space="preserve">Transport </w:t>
      </w:r>
      <w:r w:rsidR="003624E4" w:rsidRPr="003D662E">
        <w:rPr>
          <w:lang w:val="en-US"/>
        </w:rPr>
        <w:t xml:space="preserve">and Connection </w:t>
      </w:r>
      <w:r w:rsidR="00000037" w:rsidRPr="003D662E">
        <w:rPr>
          <w:lang w:val="en-US"/>
        </w:rPr>
        <w:t>L</w:t>
      </w:r>
      <w:r w:rsidRPr="003D662E">
        <w:rPr>
          <w:lang w:val="en-US"/>
        </w:rPr>
        <w:t>ayer</w:t>
      </w:r>
      <w:bookmarkEnd w:id="88"/>
      <w:bookmarkEnd w:id="89"/>
    </w:p>
    <w:p w14:paraId="239E1F92" w14:textId="1F77A5D9"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0A1639">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0A1639">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90" w:name="_Ref57287354"/>
      <w:bookmarkStart w:id="91" w:name="_Toc213421517"/>
      <w:r w:rsidRPr="003D662E">
        <w:rPr>
          <w:lang w:val="en-US"/>
        </w:rPr>
        <w:t>Transport Component</w:t>
      </w:r>
      <w:bookmarkEnd w:id="90"/>
      <w:bookmarkEnd w:id="91"/>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58748C64"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proofErr w:type="spellStart"/>
      <w:r w:rsidR="007F2061" w:rsidRPr="003D662E">
        <w:rPr>
          <w:lang w:val="en-US"/>
        </w:rPr>
        <w:t>BaSyx</w:t>
      </w:r>
      <w:proofErr w:type="spellEnd"/>
      <w:r w:rsidR="007F2061" w:rsidRPr="003D662E">
        <w:rPr>
          <w:lang w:val="en-US"/>
        </w:rPr>
        <w:t xml:space="preserve"> version as of July 2020</w:t>
      </w:r>
      <w:r w:rsidR="007F2061" w:rsidRPr="003D662E">
        <w:rPr>
          <w:rStyle w:val="FootnoteReference"/>
          <w:lang w:val="en-US"/>
        </w:rPr>
        <w:footnoteReference w:id="55"/>
      </w:r>
      <w:r w:rsidR="007F2061" w:rsidRPr="003D662E">
        <w:rPr>
          <w:lang w:val="en-US"/>
        </w:rPr>
        <w:t>) on Raspberry Pi 3</w:t>
      </w:r>
      <w:r w:rsidR="007F2061" w:rsidRPr="003D662E">
        <w:rPr>
          <w:rStyle w:val="FootnoteReference"/>
          <w:lang w:val="en-US"/>
        </w:rPr>
        <w:footnoteReference w:id="56"/>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w:t>
      </w:r>
      <w:proofErr w:type="spellStart"/>
      <w:r w:rsidR="007F2061" w:rsidRPr="003D662E">
        <w:rPr>
          <w:lang w:val="en-US"/>
        </w:rPr>
        <w:t>PLCnext</w:t>
      </w:r>
      <w:proofErr w:type="spellEnd"/>
      <w:r w:rsidR="007F2061" w:rsidRPr="003D662E">
        <w:rPr>
          <w:lang w:val="en-US"/>
        </w:rPr>
        <w:t xml:space="preserve"> edge devices showed that the typical response time of </w:t>
      </w:r>
      <w:r w:rsidR="009847B3" w:rsidRPr="003D662E">
        <w:rPr>
          <w:lang w:val="en-US"/>
        </w:rPr>
        <w:t>operations without computational load is around 2</w:t>
      </w:r>
      <w:r w:rsidR="004C5F9B" w:rsidRPr="003D662E">
        <w:rPr>
          <w:lang w:val="en-US"/>
        </w:rPr>
        <w:t xml:space="preserve">3 </w:t>
      </w:r>
      <w:proofErr w:type="spellStart"/>
      <w:r w:rsidR="009847B3" w:rsidRPr="003D662E">
        <w:rPr>
          <w:lang w:val="en-US"/>
        </w:rPr>
        <w:t>ms</w:t>
      </w:r>
      <w:r w:rsidR="00EA778D" w:rsidRPr="003D662E">
        <w:rPr>
          <w:lang w:val="en-US"/>
        </w:rPr>
        <w:t>.</w:t>
      </w:r>
      <w:proofErr w:type="spellEnd"/>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proofErr w:type="spellStart"/>
      <w:r w:rsidR="009847B3" w:rsidRPr="003D662E">
        <w:rPr>
          <w:lang w:val="en-US"/>
        </w:rPr>
        <w:t>ms</w:t>
      </w:r>
      <w:r w:rsidR="00C35C07" w:rsidRPr="003D662E">
        <w:rPr>
          <w:lang w:val="en-US"/>
        </w:rPr>
        <w:t>.</w:t>
      </w:r>
      <w:proofErr w:type="spellEnd"/>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proofErr w:type="spellStart"/>
      <w:r w:rsidR="009847B3" w:rsidRPr="003D662E">
        <w:rPr>
          <w:lang w:val="en-US"/>
        </w:rPr>
        <w:t>ms.</w:t>
      </w:r>
      <w:proofErr w:type="spellEnd"/>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proofErr w:type="spellStart"/>
      <w:r w:rsidR="001A2F58" w:rsidRPr="003D662E">
        <w:rPr>
          <w:rFonts w:cstheme="minorHAnsi"/>
          <w:lang w:val="en-US"/>
        </w:rPr>
        <w:t>BaSyx</w:t>
      </w:r>
      <w:proofErr w:type="spellEnd"/>
      <w:r w:rsidR="001A2F58" w:rsidRPr="003D662E">
        <w:rPr>
          <w:rFonts w:cstheme="minorHAnsi"/>
          <w:lang w:val="en-US"/>
        </w:rPr>
        <w:t xml:space="preserve">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w:t>
      </w:r>
      <w:proofErr w:type="spellStart"/>
      <w:r w:rsidR="0046732B" w:rsidRPr="003D662E">
        <w:rPr>
          <w:lang w:val="en-US"/>
        </w:rPr>
        <w:t>BaSyx</w:t>
      </w:r>
      <w:proofErr w:type="spellEnd"/>
      <w:r w:rsidR="0046732B" w:rsidRPr="003D662E">
        <w:rPr>
          <w:lang w:val="en-US"/>
        </w:rPr>
        <w:t xml:space="preserve"> components, e.g., through the </w:t>
      </w:r>
      <w:proofErr w:type="spellStart"/>
      <w:r w:rsidR="00453D0C" w:rsidRPr="003D662E">
        <w:rPr>
          <w:rFonts w:ascii="Consolas" w:hAnsi="Consolas"/>
          <w:lang w:val="en-US"/>
        </w:rPr>
        <w:t>InvocablesCreator</w:t>
      </w:r>
      <w:proofErr w:type="spellEnd"/>
      <w:r w:rsidR="00453D0C" w:rsidRPr="003D662E">
        <w:rPr>
          <w:lang w:val="en-US"/>
        </w:rPr>
        <w:t xml:space="preserve"> and </w:t>
      </w:r>
      <w:proofErr w:type="spellStart"/>
      <w:r w:rsidR="00453D0C" w:rsidRPr="003D662E">
        <w:rPr>
          <w:rFonts w:ascii="Consolas" w:hAnsi="Consolas"/>
          <w:lang w:val="en-US"/>
        </w:rPr>
        <w:t>ProtocolServiceBuilder</w:t>
      </w:r>
      <w:proofErr w:type="spellEnd"/>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0A1639">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w:t>
      </w:r>
      <w:proofErr w:type="spellStart"/>
      <w:r w:rsidR="00453D0C" w:rsidRPr="003D662E">
        <w:rPr>
          <w:lang w:val="en-US"/>
        </w:rPr>
        <w:t>ms.</w:t>
      </w:r>
      <w:proofErr w:type="spellEnd"/>
      <w:r w:rsidR="00D92169" w:rsidRPr="003D662E">
        <w:rPr>
          <w:lang w:val="en-US"/>
        </w:rPr>
        <w:t xml:space="preserve"> </w:t>
      </w:r>
      <w:r w:rsidR="00DA022A" w:rsidRPr="003D662E">
        <w:rPr>
          <w:lang w:val="en-US"/>
        </w:rPr>
        <w:t xml:space="preserve">This seems to be promising for R10 and, in particular, the 8 </w:t>
      </w:r>
      <w:proofErr w:type="spellStart"/>
      <w:r w:rsidR="00DA022A" w:rsidRPr="003D662E">
        <w:rPr>
          <w:lang w:val="en-US"/>
        </w:rPr>
        <w:t>ms</w:t>
      </w:r>
      <w:proofErr w:type="spellEnd"/>
      <w:r w:rsidR="00DA022A" w:rsidRPr="003D662E">
        <w:rPr>
          <w:lang w:val="en-US"/>
        </w:rPr>
        <w:t xml:space="preserve">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the measured times are not suitable for (soft-)</w:t>
      </w:r>
      <w:proofErr w:type="spellStart"/>
      <w:r w:rsidR="003C2ECA" w:rsidRPr="003D662E">
        <w:rPr>
          <w:lang w:val="en-US"/>
        </w:rPr>
        <w:t>realtime</w:t>
      </w:r>
      <w:proofErr w:type="spellEnd"/>
      <w:r w:rsidR="003C2ECA" w:rsidRPr="003D662E">
        <w:rPr>
          <w:lang w:val="en-US"/>
        </w:rPr>
        <w:t xml:space="preserv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2FE0DC49"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57"/>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0A1639">
        <w:rPr>
          <w:vertAlign w:val="superscript"/>
          <w:lang w:val="en-US"/>
        </w:rPr>
        <w:t>145</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0A1639">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2" w:name="_Ref57280427"/>
      <w:r w:rsidRPr="003D662E">
        <w:rPr>
          <w:lang w:val="en-US"/>
        </w:rPr>
        <w:t xml:space="preserve">Related </w:t>
      </w:r>
      <w:r w:rsidR="00C0744C" w:rsidRPr="003D662E">
        <w:rPr>
          <w:lang w:val="en-US"/>
        </w:rPr>
        <w:t>A</w:t>
      </w:r>
      <w:r w:rsidRPr="003D662E">
        <w:rPr>
          <w:lang w:val="en-US"/>
        </w:rPr>
        <w:t>pproaches</w:t>
      </w:r>
      <w:bookmarkEnd w:id="92"/>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w:t>
      </w:r>
      <w:r w:rsidR="0014745B" w:rsidRPr="003D662E">
        <w:rPr>
          <w:lang w:val="en-US"/>
        </w:rPr>
        <w:lastRenderedPageBreak/>
        <w:t xml:space="preserve">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33E9157B" w:rsidR="00E05195" w:rsidRPr="003D662E" w:rsidRDefault="00E05195" w:rsidP="00E05195">
      <w:pPr>
        <w:pStyle w:val="Caption"/>
        <w:jc w:val="center"/>
        <w:rPr>
          <w:lang w:val="en-US"/>
        </w:rPr>
      </w:pPr>
      <w:bookmarkStart w:id="93"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5</w:t>
      </w:r>
      <w:r w:rsidRPr="003D662E">
        <w:fldChar w:fldCharType="end"/>
      </w:r>
      <w:bookmarkEnd w:id="93"/>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proofErr w:type="spellStart"/>
            <w:r w:rsidRPr="003D662E">
              <w:rPr>
                <w:b w:val="0"/>
                <w:bCs w:val="0"/>
                <w:lang w:val="en-US"/>
              </w:rPr>
              <w:t>EdgeWise</w:t>
            </w:r>
            <w:proofErr w:type="spellEnd"/>
            <w:r w:rsidRPr="003D662E">
              <w:rPr>
                <w:b w:val="0"/>
                <w:bCs w:val="0"/>
                <w:lang w:val="en-US"/>
              </w:rPr>
              <w:t xml:space="preserv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roofErr w:type="spellStart"/>
            <w:r w:rsidRPr="003D662E">
              <w:rPr>
                <w:bCs/>
                <w:lang w:val="en-US"/>
              </w:rPr>
              <w:t>WiFi</w:t>
            </w:r>
            <w:proofErr w:type="spellEnd"/>
            <w:r w:rsidRPr="003D662E">
              <w:rPr>
                <w:bCs/>
                <w:lang w:val="en-US"/>
              </w:rPr>
              <w:t>”</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proofErr w:type="spellStart"/>
            <w:r w:rsidR="00BA5977" w:rsidRPr="003D662E">
              <w:rPr>
                <w:bCs/>
                <w:lang w:val="en-US"/>
              </w:rPr>
              <w:t>NiF</w:t>
            </w:r>
            <w:r w:rsidRPr="003D662E">
              <w:rPr>
                <w:bCs/>
                <w:lang w:val="en-US"/>
              </w:rPr>
              <w:t>i</w:t>
            </w:r>
            <w:proofErr w:type="spellEnd"/>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7E56AE28"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Table </w:t>
      </w:r>
      <w:r w:rsidR="000A1639">
        <w:rPr>
          <w:noProof/>
          <w:lang w:val="en-US"/>
        </w:rPr>
        <w:t>5</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1DC23CF6"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Table </w:t>
      </w:r>
      <w:r w:rsidR="000A1639">
        <w:rPr>
          <w:noProof/>
          <w:lang w:val="en-US"/>
        </w:rPr>
        <w:t>6</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 xml:space="preserve">Not included are commercial approaches like </w:t>
      </w:r>
      <w:proofErr w:type="spellStart"/>
      <w:r w:rsidR="00E45A94" w:rsidRPr="003D662E">
        <w:rPr>
          <w:lang w:val="en-US"/>
        </w:rPr>
        <w:t>Grovestreams</w:t>
      </w:r>
      <w:proofErr w:type="spellEnd"/>
      <w:r w:rsidR="00E45A94" w:rsidRPr="003D662E">
        <w:rPr>
          <w:lang w:val="en-US"/>
        </w:rPr>
        <w:t xml:space="preserve">, </w:t>
      </w:r>
      <w:proofErr w:type="spellStart"/>
      <w:r w:rsidR="00E45A94" w:rsidRPr="003D662E">
        <w:rPr>
          <w:lang w:val="en-US"/>
        </w:rPr>
        <w:t>Hazelcast</w:t>
      </w:r>
      <w:proofErr w:type="spellEnd"/>
      <w:r w:rsidR="00E45A94" w:rsidRPr="003D662E">
        <w:rPr>
          <w:lang w:val="en-US"/>
        </w:rPr>
        <w: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4B576635"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Table </w:t>
      </w:r>
      <w:r w:rsidR="000A1639">
        <w:rPr>
          <w:noProof/>
          <w:lang w:val="en-US"/>
        </w:rPr>
        <w:t>6</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58"/>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 xml:space="preserve">Apache </w:t>
      </w:r>
      <w:proofErr w:type="spellStart"/>
      <w:r w:rsidR="006F6851" w:rsidRPr="003D662E">
        <w:rPr>
          <w:lang w:val="en-US"/>
        </w:rPr>
        <w:t>Flink</w:t>
      </w:r>
      <w:proofErr w:type="spellEnd"/>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w:t>
      </w:r>
      <w:proofErr w:type="spellStart"/>
      <w:r w:rsidR="006F6851" w:rsidRPr="003D662E">
        <w:rPr>
          <w:lang w:val="en-US"/>
        </w:rPr>
        <w:t>Flink</w:t>
      </w:r>
      <w:proofErr w:type="spellEnd"/>
      <w:r w:rsidR="006F6851" w:rsidRPr="003D662E">
        <w:rPr>
          <w:lang w:val="en-US"/>
        </w:rPr>
        <w:t xml:space="preserve">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w:t>
      </w:r>
      <w:r w:rsidR="00AF5E3E" w:rsidRPr="003D662E">
        <w:rPr>
          <w:lang w:val="en-US"/>
        </w:rPr>
        <w:lastRenderedPageBreak/>
        <w:t xml:space="preserve">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0A1639">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5036C77C" w:rsidR="00BA5977" w:rsidRPr="003D662E" w:rsidRDefault="00BA5977" w:rsidP="00BA5977">
      <w:pPr>
        <w:pStyle w:val="Caption"/>
        <w:jc w:val="center"/>
        <w:rPr>
          <w:lang w:val="en-US"/>
        </w:rPr>
      </w:pPr>
      <w:bookmarkStart w:id="94"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6</w:t>
      </w:r>
      <w:r w:rsidRPr="003D662E">
        <w:fldChar w:fldCharType="end"/>
      </w:r>
      <w:bookmarkEnd w:id="94"/>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w:t>
      </w:r>
      <w:proofErr w:type="spellStart"/>
      <w:r w:rsidR="009C2D61" w:rsidRPr="003D662E">
        <w:rPr>
          <w:lang w:val="en-US"/>
        </w:rPr>
        <w:t>vispl</w:t>
      </w:r>
      <w:proofErr w:type="spellEnd"/>
      <w:r w:rsidR="009C2D61" w:rsidRPr="003D662E">
        <w:rPr>
          <w:lang w:val="en-US"/>
        </w:rPr>
        <w:t xml:space="preserve">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 xml:space="preserve">Apache </w:t>
            </w:r>
            <w:proofErr w:type="spellStart"/>
            <w:r w:rsidRPr="003D662E">
              <w:rPr>
                <w:b w:val="0"/>
                <w:bCs w:val="0"/>
                <w:lang w:val="en-US"/>
              </w:rPr>
              <w:t>Edgent</w:t>
            </w:r>
            <w:proofErr w:type="spellEnd"/>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77089E"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 xml:space="preserve">Apache </w:t>
            </w:r>
            <w:proofErr w:type="spellStart"/>
            <w:r w:rsidRPr="003D662E">
              <w:rPr>
                <w:b w:val="0"/>
                <w:bCs w:val="0"/>
                <w:lang w:val="en-US"/>
              </w:rPr>
              <w:t>Streampipes</w:t>
            </w:r>
            <w:proofErr w:type="spellEnd"/>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support, Kafka, container, </w:t>
            </w:r>
            <w:proofErr w:type="spellStart"/>
            <w:r w:rsidRPr="003D662E">
              <w:rPr>
                <w:bCs/>
                <w:lang w:val="en-US"/>
              </w:rPr>
              <w:t>vispl</w:t>
            </w:r>
            <w:proofErr w:type="spellEnd"/>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 xml:space="preserve">Eclipse IoT </w:t>
            </w:r>
            <w:proofErr w:type="spellStart"/>
            <w:r w:rsidRPr="003D662E">
              <w:rPr>
                <w:b w:val="0"/>
                <w:bCs w:val="0"/>
                <w:lang w:val="en-US"/>
              </w:rPr>
              <w:t>Streamsheets</w:t>
            </w:r>
            <w:proofErr w:type="spellEnd"/>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OSGi, Docker, </w:t>
            </w:r>
            <w:proofErr w:type="spellStart"/>
            <w:r w:rsidRPr="003D662E">
              <w:rPr>
                <w:bCs/>
                <w:lang w:val="en-US"/>
              </w:rPr>
              <w:t>vispl</w:t>
            </w:r>
            <w:proofErr w:type="spellEnd"/>
            <w:r w:rsidRPr="003D662E">
              <w:rPr>
                <w:bCs/>
                <w:lang w:val="en-US"/>
              </w:rPr>
              <w:t>,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proofErr w:type="spellStart"/>
            <w:r w:rsidRPr="003D662E">
              <w:rPr>
                <w:rFonts w:ascii="Calibri" w:hAnsi="Calibri" w:cs="Calibri"/>
                <w:b w:val="0"/>
                <w:bCs w:val="0"/>
                <w:color w:val="000000"/>
                <w:lang w:val="en-US"/>
              </w:rPr>
              <w:t>EdgeX</w:t>
            </w:r>
            <w:proofErr w:type="spellEnd"/>
            <w:r w:rsidRPr="003D662E">
              <w:rPr>
                <w:rFonts w:ascii="Calibri" w:hAnsi="Calibri" w:cs="Calibri"/>
                <w:b w:val="0"/>
                <w:bCs w:val="0"/>
                <w:color w:val="000000"/>
                <w:lang w:val="en-US"/>
              </w:rPr>
              <w:t xml:space="preserve">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proofErr w:type="spellStart"/>
            <w:r w:rsidRPr="003D662E">
              <w:rPr>
                <w:b w:val="0"/>
                <w:bCs w:val="0"/>
                <w:lang w:val="en-US"/>
              </w:rPr>
              <w:t>Flogo</w:t>
            </w:r>
            <w:proofErr w:type="spellEnd"/>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77089E"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proofErr w:type="spellStart"/>
            <w:r w:rsidRPr="003D662E">
              <w:rPr>
                <w:b w:val="0"/>
                <w:bCs w:val="0"/>
                <w:lang w:val="en-US"/>
              </w:rPr>
              <w:t>Sensorbee</w:t>
            </w:r>
            <w:proofErr w:type="spellEnd"/>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proofErr w:type="spellStart"/>
            <w:r w:rsidRPr="003D662E">
              <w:rPr>
                <w:b w:val="0"/>
                <w:bCs w:val="0"/>
                <w:lang w:val="en-US"/>
              </w:rPr>
              <w:t>Akka</w:t>
            </w:r>
            <w:proofErr w:type="spellEnd"/>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roofErr w:type="spellStart"/>
            <w:r w:rsidRPr="003D662E">
              <w:rPr>
                <w:bCs/>
                <w:lang w:val="en-US"/>
              </w:rPr>
              <w:t>Flink</w:t>
            </w:r>
            <w:proofErr w:type="spellEnd"/>
            <w:r w:rsidRPr="003D662E">
              <w:rPr>
                <w:bCs/>
                <w:lang w:val="en-US"/>
              </w:rPr>
              <w:t>,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 xml:space="preserve">Apache </w:t>
            </w:r>
            <w:proofErr w:type="spellStart"/>
            <w:r w:rsidRPr="003D662E">
              <w:rPr>
                <w:b w:val="0"/>
                <w:bCs w:val="0"/>
                <w:lang w:val="en-US"/>
              </w:rPr>
              <w:t>Flink</w:t>
            </w:r>
            <w:proofErr w:type="spellEnd"/>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Avro, </w:t>
            </w:r>
            <w:proofErr w:type="spellStart"/>
            <w:r w:rsidRPr="003D662E">
              <w:rPr>
                <w:bCs/>
                <w:lang w:val="en-US"/>
              </w:rPr>
              <w:t>protobuf</w:t>
            </w:r>
            <w:proofErr w:type="spellEnd"/>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 xml:space="preserve">Apache </w:t>
            </w:r>
            <w:proofErr w:type="spellStart"/>
            <w:r w:rsidRPr="003D662E">
              <w:rPr>
                <w:b w:val="0"/>
                <w:bCs w:val="0"/>
                <w:lang w:val="en-US"/>
              </w:rPr>
              <w:t>Gearpump</w:t>
            </w:r>
            <w:proofErr w:type="spellEnd"/>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lastRenderedPageBreak/>
              <w:t xml:space="preserve">Apache </w:t>
            </w:r>
            <w:proofErr w:type="spellStart"/>
            <w:r w:rsidRPr="003D662E">
              <w:rPr>
                <w:b w:val="0"/>
                <w:bCs w:val="0"/>
                <w:lang w:val="en-US"/>
              </w:rPr>
              <w:t>NiFi</w:t>
            </w:r>
            <w:proofErr w:type="spellEnd"/>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roofErr w:type="spellStart"/>
            <w:r w:rsidRPr="003D662E">
              <w:rPr>
                <w:bCs/>
                <w:lang w:val="en-US"/>
              </w:rPr>
              <w:t>FlowFiles</w:t>
            </w:r>
            <w:proofErr w:type="spellEnd"/>
            <w:r w:rsidRPr="003D662E">
              <w:rPr>
                <w:bCs/>
                <w:lang w:val="en-US"/>
              </w:rPr>
              <w:t xml:space="preserve">, REST, </w:t>
            </w:r>
            <w:proofErr w:type="spellStart"/>
            <w:r w:rsidRPr="003D662E">
              <w:rPr>
                <w:bCs/>
                <w:lang w:val="en-US"/>
              </w:rPr>
              <w:t>vispl</w:t>
            </w:r>
            <w:proofErr w:type="spellEnd"/>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 xml:space="preserve">Apache </w:t>
            </w:r>
            <w:proofErr w:type="spellStart"/>
            <w:r w:rsidRPr="003D662E">
              <w:rPr>
                <w:b w:val="0"/>
                <w:bCs w:val="0"/>
                <w:lang w:val="en-US"/>
              </w:rPr>
              <w:t>Samza</w:t>
            </w:r>
            <w:proofErr w:type="spellEnd"/>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proofErr w:type="spellStart"/>
            <w:r w:rsidRPr="003D662E">
              <w:rPr>
                <w:b w:val="0"/>
                <w:bCs w:val="0"/>
                <w:lang w:val="en-US"/>
              </w:rPr>
              <w:t>StreamFlow</w:t>
            </w:r>
            <w:proofErr w:type="spellEnd"/>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roofErr w:type="spellStart"/>
            <w:r w:rsidRPr="003D662E">
              <w:rPr>
                <w:bCs/>
                <w:lang w:val="en-US"/>
              </w:rPr>
              <w:t>Vispl</w:t>
            </w:r>
            <w:proofErr w:type="spellEnd"/>
            <w:r w:rsidRPr="003D662E">
              <w:rPr>
                <w:bCs/>
                <w:lang w:val="en-US"/>
              </w:rPr>
              <w:t xml:space="preserve">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proofErr w:type="spellStart"/>
            <w:r w:rsidRPr="003D662E">
              <w:rPr>
                <w:b w:val="0"/>
                <w:bCs w:val="0"/>
                <w:lang w:val="en-US"/>
              </w:rPr>
              <w:t>Streamtz</w:t>
            </w:r>
            <w:proofErr w:type="spellEnd"/>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Pandas, </w:t>
            </w:r>
            <w:proofErr w:type="spellStart"/>
            <w:r w:rsidRPr="003D662E">
              <w:rPr>
                <w:bCs/>
                <w:lang w:val="en-US"/>
              </w:rPr>
              <w:t>cuDF</w:t>
            </w:r>
            <w:proofErr w:type="spellEnd"/>
          </w:p>
        </w:tc>
      </w:tr>
    </w:tbl>
    <w:p w14:paraId="0D227D38" w14:textId="275AB840" w:rsidR="00E05195" w:rsidRPr="003D662E" w:rsidRDefault="00E05195" w:rsidP="0040713B">
      <w:pPr>
        <w:jc w:val="both"/>
        <w:rPr>
          <w:sz w:val="8"/>
          <w:szCs w:val="8"/>
          <w:lang w:val="en-US"/>
        </w:rPr>
      </w:pPr>
    </w:p>
    <w:p w14:paraId="44400710" w14:textId="1315916E"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w:t>
      </w:r>
      <w:proofErr w:type="spellStart"/>
      <w:r w:rsidR="003B39F7" w:rsidRPr="003D662E">
        <w:rPr>
          <w:lang w:val="en-US"/>
        </w:rPr>
        <w:t>Streampipes</w:t>
      </w:r>
      <w:proofErr w:type="spellEnd"/>
      <w:r w:rsidR="003B39F7" w:rsidRPr="003D662E">
        <w:rPr>
          <w:lang w:val="en-US"/>
        </w:rPr>
        <w:t xml:space="preserve">, </w:t>
      </w:r>
      <w:proofErr w:type="spellStart"/>
      <w:r w:rsidR="003B39F7" w:rsidRPr="003D662E">
        <w:rPr>
          <w:lang w:val="en-US"/>
        </w:rPr>
        <w:t>Sensorbee</w:t>
      </w:r>
      <w:proofErr w:type="spellEnd"/>
      <w:r w:rsidR="003B39F7" w:rsidRPr="003D662E">
        <w:rPr>
          <w:lang w:val="en-US"/>
        </w:rPr>
        <w:t xml:space="preserve">, </w:t>
      </w:r>
      <w:proofErr w:type="spellStart"/>
      <w:r w:rsidR="003B39F7" w:rsidRPr="003D662E">
        <w:rPr>
          <w:lang w:val="en-US"/>
        </w:rPr>
        <w:t>Streamtz</w:t>
      </w:r>
      <w:proofErr w:type="spellEnd"/>
      <w:r w:rsidR="003B39F7" w:rsidRPr="003D662E">
        <w:rPr>
          <w:lang w:val="en-US"/>
        </w:rPr>
        <w:t xml:space="preserve">, </w:t>
      </w:r>
      <w:proofErr w:type="spellStart"/>
      <w:r w:rsidR="003B39F7" w:rsidRPr="003D662E">
        <w:rPr>
          <w:lang w:val="en-US"/>
        </w:rPr>
        <w:t>Flogo</w:t>
      </w:r>
      <w:proofErr w:type="spellEnd"/>
      <w:r w:rsidR="003B39F7" w:rsidRPr="003D662E">
        <w:rPr>
          <w:lang w:val="en-US"/>
        </w:rPr>
        <w:t xml:space="preserve">)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Table </w:t>
      </w:r>
      <w:r w:rsidR="000A1639">
        <w:rPr>
          <w:noProof/>
          <w:lang w:val="en-US"/>
        </w:rPr>
        <w:t>6</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 xml:space="preserve">pproaches like Apache </w:t>
      </w:r>
      <w:proofErr w:type="spellStart"/>
      <w:r w:rsidR="003B39F7" w:rsidRPr="003D662E">
        <w:rPr>
          <w:lang w:val="en-US"/>
        </w:rPr>
        <w:t>Streampipes</w:t>
      </w:r>
      <w:proofErr w:type="spellEnd"/>
      <w:r w:rsidR="003B39F7" w:rsidRPr="003D662E">
        <w:rPr>
          <w:lang w:val="en-US"/>
        </w:rPr>
        <w:t xml:space="preserve">, Eclipse Kura, </w:t>
      </w:r>
      <w:proofErr w:type="spellStart"/>
      <w:r w:rsidR="003B39F7" w:rsidRPr="003D662E">
        <w:rPr>
          <w:lang w:val="en-US"/>
        </w:rPr>
        <w:t>Flogo</w:t>
      </w:r>
      <w:proofErr w:type="spellEnd"/>
      <w:r w:rsidR="003B39F7" w:rsidRPr="003D662E">
        <w:rPr>
          <w:lang w:val="en-US"/>
        </w:rPr>
        <w:t xml:space="preserve">, Apache </w:t>
      </w:r>
      <w:proofErr w:type="spellStart"/>
      <w:r w:rsidR="003B39F7" w:rsidRPr="003D662E">
        <w:rPr>
          <w:lang w:val="en-US"/>
        </w:rPr>
        <w:t>NiFi</w:t>
      </w:r>
      <w:proofErr w:type="spellEnd"/>
      <w:r w:rsidR="003B39F7" w:rsidRPr="003D662E">
        <w:rPr>
          <w:lang w:val="en-US"/>
        </w:rPr>
        <w:t>,</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 xml:space="preserve">Needless to </w:t>
      </w:r>
      <w:proofErr w:type="gramStart"/>
      <w:r w:rsidR="006F40AF" w:rsidRPr="003D662E">
        <w:rPr>
          <w:lang w:val="en-US"/>
        </w:rPr>
        <w:t>say</w:t>
      </w:r>
      <w:proofErr w:type="gramEnd"/>
      <w:r w:rsidR="006F40AF" w:rsidRPr="003D662E">
        <w:rPr>
          <w:lang w:val="en-US"/>
        </w:rPr>
        <w:t xml:space="preserve">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w:t>
      </w:r>
      <w:proofErr w:type="spellStart"/>
      <w:r w:rsidR="00F431C9" w:rsidRPr="003D662E">
        <w:rPr>
          <w:lang w:val="en-US"/>
        </w:rPr>
        <w:t>Streampipes</w:t>
      </w:r>
      <w:proofErr w:type="spellEnd"/>
      <w:r w:rsidR="00F431C9" w:rsidRPr="003D662E">
        <w:rPr>
          <w:lang w:val="en-US"/>
        </w:rPr>
        <w:t xml:space="preserve">, </w:t>
      </w:r>
      <w:proofErr w:type="spellStart"/>
      <w:r w:rsidR="00F431C9" w:rsidRPr="003D662E">
        <w:rPr>
          <w:lang w:val="en-US"/>
        </w:rPr>
        <w:t>Sensorbee</w:t>
      </w:r>
      <w:proofErr w:type="spellEnd"/>
      <w:r w:rsidR="00F431C9" w:rsidRPr="003D662E">
        <w:rPr>
          <w:lang w:val="en-US"/>
        </w:rPr>
        <w:t xml:space="preserv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 xml:space="preserve">nitial experiments indicated serious problems with </w:t>
      </w:r>
      <w:proofErr w:type="spellStart"/>
      <w:r w:rsidR="00CF138C" w:rsidRPr="003D662E">
        <w:rPr>
          <w:lang w:val="en-US"/>
        </w:rPr>
        <w:t>Senso</w:t>
      </w:r>
      <w:r w:rsidR="001B3D50" w:rsidRPr="003D662E">
        <w:rPr>
          <w:lang w:val="en-US"/>
        </w:rPr>
        <w:t>rbee</w:t>
      </w:r>
      <w:proofErr w:type="spellEnd"/>
      <w:r w:rsidR="001B3D50" w:rsidRPr="003D662E">
        <w:rPr>
          <w:lang w:val="en-US"/>
        </w:rPr>
        <w:t xml:space="preserv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w:t>
      </w:r>
      <w:proofErr w:type="spellStart"/>
      <w:r w:rsidR="00446850" w:rsidRPr="003D662E">
        <w:rPr>
          <w:lang w:val="en-US"/>
        </w:rPr>
        <w:t>Streampipes</w:t>
      </w:r>
      <w:proofErr w:type="spellEnd"/>
      <w:r w:rsidR="00446850" w:rsidRPr="003D662E">
        <w:rPr>
          <w:lang w:val="en-US"/>
        </w:rPr>
        <w:t xml:space="preserve">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59"/>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w:t>
      </w:r>
      <w:r w:rsidR="00051382" w:rsidRPr="003D662E">
        <w:rPr>
          <w:lang w:val="en-US"/>
        </w:rPr>
        <w:lastRenderedPageBreak/>
        <w:t xml:space="preserve">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447EA3F0">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4F6FD79D" w:rsidR="007D6D20" w:rsidRPr="003D662E" w:rsidRDefault="00447AF4" w:rsidP="00447AF4">
      <w:pPr>
        <w:pStyle w:val="Caption"/>
        <w:jc w:val="center"/>
        <w:rPr>
          <w:lang w:val="en-US"/>
        </w:rPr>
      </w:pPr>
      <w:bookmarkStart w:id="95"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8</w:t>
      </w:r>
      <w:r w:rsidRPr="003D662E">
        <w:fldChar w:fldCharType="end"/>
      </w:r>
      <w:bookmarkEnd w:id="95"/>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60"/>
      </w:r>
      <w:r w:rsidRPr="003D662E">
        <w:rPr>
          <w:lang w:val="en-US"/>
        </w:rPr>
        <w:t xml:space="preserve">). In later stages of the project, we may take Apache </w:t>
      </w:r>
      <w:proofErr w:type="spellStart"/>
      <w:r w:rsidRPr="003D662E">
        <w:rPr>
          <w:lang w:val="en-US"/>
        </w:rPr>
        <w:t>Streampipes</w:t>
      </w:r>
      <w:proofErr w:type="spellEnd"/>
      <w:r w:rsidRPr="003D662E">
        <w:rPr>
          <w:lang w:val="en-US"/>
        </w:rPr>
        <w:t xml:space="preserve"> or an edge-enabled version of Apache </w:t>
      </w:r>
      <w:proofErr w:type="spellStart"/>
      <w:r w:rsidRPr="003D662E">
        <w:rPr>
          <w:lang w:val="en-US"/>
        </w:rPr>
        <w:t>Flink</w:t>
      </w:r>
      <w:proofErr w:type="spellEnd"/>
      <w:r w:rsidRPr="003D662E">
        <w:rPr>
          <w:lang w:val="en-US"/>
        </w:rPr>
        <w:t xml:space="preserve"> into account.</w:t>
      </w:r>
    </w:p>
    <w:p w14:paraId="66682937" w14:textId="3689598C" w:rsidR="007823B9" w:rsidRPr="003D662E" w:rsidRDefault="007823B9" w:rsidP="007823B9">
      <w:pPr>
        <w:jc w:val="both"/>
        <w:rPr>
          <w:lang w:val="en-US"/>
        </w:rPr>
      </w:pPr>
      <w:r w:rsidRPr="003D662E">
        <w:rPr>
          <w:lang w:val="en-US"/>
        </w:rPr>
        <w:t xml:space="preserve">Regarding IoT protocols, several implementations are available, in particular from different projects of the </w:t>
      </w:r>
      <w:proofErr w:type="spellStart"/>
      <w:r w:rsidRPr="003D662E">
        <w:rPr>
          <w:lang w:val="en-US"/>
        </w:rPr>
        <w:t>Eclipse.IoT</w:t>
      </w:r>
      <w:proofErr w:type="spellEnd"/>
      <w:r w:rsidRPr="003D662E">
        <w:rPr>
          <w:rStyle w:val="FootnoteReference"/>
          <w:lang w:val="en-US"/>
        </w:rPr>
        <w:footnoteReference w:id="61"/>
      </w:r>
      <w:r w:rsidRPr="003D662E">
        <w:rPr>
          <w:lang w:val="en-US"/>
        </w:rPr>
        <w:t xml:space="preserve"> ecosystem (provided under compatible licenses for </w:t>
      </w:r>
      <w:r w:rsidR="00B139D7">
        <w:rPr>
          <w:lang w:val="en-US"/>
        </w:rPr>
        <w:t>the platform</w:t>
      </w:r>
      <w:r w:rsidRPr="003D662E">
        <w:rPr>
          <w:lang w:val="en-US"/>
        </w:rPr>
        <w:t xml:space="preserve">). While some projects focus on specific protocols, e.g., Eclipse </w:t>
      </w:r>
      <w:proofErr w:type="spellStart"/>
      <w:r w:rsidRPr="003D662E">
        <w:rPr>
          <w:lang w:val="en-US"/>
        </w:rPr>
        <w:t>Paho</w:t>
      </w:r>
      <w:proofErr w:type="spellEnd"/>
      <w:r w:rsidRPr="003D662E">
        <w:rPr>
          <w:rStyle w:val="FootnoteReference"/>
          <w:lang w:val="en-US"/>
        </w:rPr>
        <w:footnoteReference w:id="62"/>
      </w:r>
      <w:r w:rsidRPr="003D662E">
        <w:rPr>
          <w:lang w:val="en-US"/>
        </w:rPr>
        <w:t xml:space="preserve"> on MQTT, others already integrate various protocols such as Eclipse </w:t>
      </w:r>
      <w:proofErr w:type="spellStart"/>
      <w:r w:rsidRPr="003D662E">
        <w:rPr>
          <w:lang w:val="en-US"/>
        </w:rPr>
        <w:t>Hono</w:t>
      </w:r>
      <w:proofErr w:type="spellEnd"/>
      <w:r w:rsidRPr="003D662E">
        <w:rPr>
          <w:rStyle w:val="FootnoteReference"/>
          <w:lang w:val="en-US"/>
        </w:rPr>
        <w:footnoteReference w:id="63"/>
      </w:r>
      <w:r w:rsidRPr="003D662E">
        <w:rPr>
          <w:lang w:val="en-US"/>
        </w:rPr>
        <w:t xml:space="preserve">. Although such integrations may be an interesting foundation, they often rely on specific assumptions, e.g., Eclipse </w:t>
      </w:r>
      <w:proofErr w:type="spellStart"/>
      <w:r w:rsidRPr="003D662E">
        <w:rPr>
          <w:lang w:val="en-US"/>
        </w:rPr>
        <w:t>Hono</w:t>
      </w:r>
      <w:proofErr w:type="spellEnd"/>
      <w:r w:rsidRPr="003D662E">
        <w:rPr>
          <w:lang w:val="en-US"/>
        </w:rPr>
        <w:t xml:space="preserve">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w:t>
      </w:r>
      <w:r w:rsidRPr="003D662E">
        <w:rPr>
          <w:lang w:val="en-US"/>
        </w:rPr>
        <w:fldChar w:fldCharType="end"/>
      </w:r>
      <w:r w:rsidRPr="003D662E">
        <w:rPr>
          <w:lang w:val="en-US"/>
        </w:rPr>
        <w:t xml:space="preserve">),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w:t>
      </w:r>
      <w:proofErr w:type="spellStart"/>
      <w:r w:rsidRPr="003D662E">
        <w:rPr>
          <w:lang w:val="en-US"/>
        </w:rPr>
        <w:t>PubSub</w:t>
      </w:r>
      <w:proofErr w:type="spellEnd"/>
      <w:r w:rsidRPr="003D662E">
        <w:rPr>
          <w:lang w:val="en-US"/>
        </w:rPr>
        <w:t xml:space="preserve"> due to a lack of feasible implementations, where Eclipse Milo</w:t>
      </w:r>
      <w:r w:rsidRPr="003D662E">
        <w:rPr>
          <w:rStyle w:val="FootnoteReference"/>
          <w:lang w:val="en-US"/>
        </w:rPr>
        <w:footnoteReference w:id="64"/>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2E02493E"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7245E8">
      <w:pPr>
        <w:pStyle w:val="ListParagraph"/>
        <w:numPr>
          <w:ilvl w:val="0"/>
          <w:numId w:val="8"/>
        </w:numPr>
        <w:jc w:val="both"/>
        <w:rPr>
          <w:lang w:val="en-US"/>
        </w:rPr>
      </w:pPr>
      <w:r w:rsidRPr="003D662E">
        <w:rPr>
          <w:lang w:val="en-US"/>
        </w:rPr>
        <w:t xml:space="preserve">The </w:t>
      </w:r>
      <w:proofErr w:type="spellStart"/>
      <w:r w:rsidRPr="003D662E">
        <w:rPr>
          <w:rFonts w:ascii="Consolas" w:hAnsi="Consolas"/>
          <w:lang w:val="en-US"/>
        </w:rPr>
        <w:t>TransportConnector</w:t>
      </w:r>
      <w:proofErr w:type="spellEnd"/>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proofErr w:type="spellStart"/>
      <w:r w:rsidR="008871C6" w:rsidRPr="003D662E">
        <w:rPr>
          <w:rFonts w:ascii="Consolas" w:hAnsi="Consolas"/>
          <w:lang w:val="en-US"/>
        </w:rPr>
        <w:t>TransportConnector</w:t>
      </w:r>
      <w:proofErr w:type="spellEnd"/>
      <w:r w:rsidR="008871C6" w:rsidRPr="003D662E">
        <w:rPr>
          <w:lang w:val="en-US"/>
        </w:rPr>
        <w:t xml:space="preserve"> </w:t>
      </w:r>
      <w:r w:rsidRPr="003D662E">
        <w:rPr>
          <w:lang w:val="en-US"/>
        </w:rPr>
        <w:t xml:space="preserve">are informed via the </w:t>
      </w:r>
      <w:proofErr w:type="spellStart"/>
      <w:r w:rsidRPr="003D662E">
        <w:rPr>
          <w:rFonts w:ascii="Consolas" w:hAnsi="Consolas"/>
          <w:lang w:val="en-US"/>
        </w:rPr>
        <w:t>ReceptionCallback</w:t>
      </w:r>
      <w:proofErr w:type="spellEnd"/>
      <w:r w:rsidRPr="003D662E">
        <w:rPr>
          <w:lang w:val="en-US"/>
        </w:rPr>
        <w:t xml:space="preserve"> about received data.</w:t>
      </w:r>
    </w:p>
    <w:p w14:paraId="085E8A6E" w14:textId="2F8DB423"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proofErr w:type="spellStart"/>
      <w:r w:rsidRPr="003D662E">
        <w:rPr>
          <w:rFonts w:ascii="Consolas" w:hAnsi="Consolas"/>
          <w:lang w:val="en-US"/>
        </w:rPr>
        <w:t>TypeTranslator</w:t>
      </w:r>
      <w:proofErr w:type="spellEnd"/>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proofErr w:type="spellStart"/>
      <w:r w:rsidR="00720627" w:rsidRPr="003D662E">
        <w:rPr>
          <w:rFonts w:ascii="Consolas" w:hAnsi="Consolas"/>
          <w:lang w:val="en-US"/>
        </w:rPr>
        <w:t>TypeTranslator</w:t>
      </w:r>
      <w:proofErr w:type="spellEnd"/>
      <w:r w:rsidR="00720627" w:rsidRPr="003D662E">
        <w:rPr>
          <w:lang w:val="en-US"/>
        </w:rPr>
        <w:t xml:space="preserve"> is a </w:t>
      </w:r>
      <w:r w:rsidR="00985ECE" w:rsidRPr="003D662E">
        <w:rPr>
          <w:lang w:val="en-US"/>
        </w:rPr>
        <w:t xml:space="preserve">combination of </w:t>
      </w:r>
      <w:proofErr w:type="spellStart"/>
      <w:r w:rsidR="00720627" w:rsidRPr="003D662E">
        <w:rPr>
          <w:rFonts w:ascii="Consolas" w:hAnsi="Consolas"/>
          <w:lang w:val="en-US"/>
        </w:rPr>
        <w:t>InputTypeTranslator</w:t>
      </w:r>
      <w:proofErr w:type="spellEnd"/>
      <w:r w:rsidR="00720627" w:rsidRPr="003D662E">
        <w:rPr>
          <w:lang w:val="en-US"/>
        </w:rPr>
        <w:t xml:space="preserve"> and </w:t>
      </w:r>
      <w:proofErr w:type="spellStart"/>
      <w:r w:rsidR="00720627" w:rsidRPr="003D662E">
        <w:rPr>
          <w:rFonts w:ascii="Consolas" w:hAnsi="Consolas"/>
          <w:lang w:val="en-US"/>
        </w:rPr>
        <w:lastRenderedPageBreak/>
        <w:t>OutputTypeTranslator</w:t>
      </w:r>
      <w:proofErr w:type="spellEnd"/>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65"/>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 xml:space="preserve">candidates are JSON, OPC-JSON or </w:t>
      </w:r>
      <w:proofErr w:type="spellStart"/>
      <w:r w:rsidR="007D792A" w:rsidRPr="003D662E">
        <w:rPr>
          <w:lang w:val="en-US"/>
        </w:rPr>
        <w:t>protobuf</w:t>
      </w:r>
      <w:proofErr w:type="spellEnd"/>
      <w:r w:rsidR="007D792A" w:rsidRPr="003D662E">
        <w:rPr>
          <w:rStyle w:val="FootnoteReference"/>
          <w:lang w:val="en-US"/>
        </w:rPr>
        <w:footnoteReference w:id="66"/>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proofErr w:type="spellStart"/>
      <w:r w:rsidRPr="003D662E">
        <w:rPr>
          <w:rFonts w:ascii="Consolas" w:hAnsi="Consolas"/>
          <w:lang w:val="en-US"/>
        </w:rPr>
        <w:t>TypeTranslator</w:t>
      </w:r>
      <w:proofErr w:type="spellEnd"/>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proofErr w:type="spellStart"/>
      <w:r w:rsidRPr="003D662E">
        <w:rPr>
          <w:rFonts w:ascii="Consolas" w:hAnsi="Consolas"/>
          <w:lang w:val="en-US"/>
        </w:rPr>
        <w:t>TransportConnector</w:t>
      </w:r>
      <w:proofErr w:type="spellEnd"/>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proofErr w:type="spellStart"/>
      <w:r w:rsidRPr="003D662E">
        <w:rPr>
          <w:rFonts w:ascii="Consolas" w:hAnsi="Consolas"/>
          <w:lang w:val="en-US"/>
        </w:rPr>
        <w:t>SerializerRegistry</w:t>
      </w:r>
      <w:proofErr w:type="spellEnd"/>
      <w:r w:rsidRPr="003D662E">
        <w:rPr>
          <w:lang w:val="en-US"/>
        </w:rPr>
        <w:t>.</w:t>
      </w:r>
    </w:p>
    <w:p w14:paraId="7AF9A249" w14:textId="46ABA34C" w:rsidR="00447AF4" w:rsidRPr="003D662E" w:rsidRDefault="003B2C49" w:rsidP="007245E8">
      <w:pPr>
        <w:pStyle w:val="ListParagraph"/>
        <w:numPr>
          <w:ilvl w:val="0"/>
          <w:numId w:val="9"/>
        </w:numPr>
        <w:jc w:val="both"/>
        <w:rPr>
          <w:lang w:val="en-US"/>
        </w:rPr>
      </w:pPr>
      <w:r w:rsidRPr="003D662E">
        <w:rPr>
          <w:lang w:val="en-US"/>
        </w:rPr>
        <w:t xml:space="preserve">The </w:t>
      </w:r>
      <w:proofErr w:type="spellStart"/>
      <w:r w:rsidRPr="003D662E">
        <w:rPr>
          <w:rFonts w:ascii="Consolas" w:hAnsi="Consolas"/>
          <w:lang w:val="en-US"/>
        </w:rPr>
        <w:t>TransportConnector</w:t>
      </w:r>
      <w:proofErr w:type="spellEnd"/>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proofErr w:type="spellStart"/>
      <w:r w:rsidRPr="003D662E">
        <w:rPr>
          <w:rFonts w:ascii="Consolas" w:hAnsi="Consolas"/>
          <w:lang w:val="en-US"/>
        </w:rPr>
        <w:t>TransportConnector</w:t>
      </w:r>
      <w:proofErr w:type="spellEnd"/>
      <w:r w:rsidRPr="003D662E">
        <w:rPr>
          <w:lang w:val="en-US"/>
        </w:rPr>
        <w:t xml:space="preserve"> instances, we </w:t>
      </w:r>
      <w:r w:rsidR="00A56605" w:rsidRPr="003D662E">
        <w:rPr>
          <w:lang w:val="en-US"/>
        </w:rPr>
        <w:t>define</w:t>
      </w:r>
      <w:r w:rsidRPr="003D662E">
        <w:rPr>
          <w:lang w:val="en-US"/>
        </w:rPr>
        <w:t xml:space="preserve"> a </w:t>
      </w:r>
      <w:proofErr w:type="spellStart"/>
      <w:r w:rsidRPr="003D662E">
        <w:rPr>
          <w:rFonts w:ascii="Consolas" w:hAnsi="Consolas"/>
          <w:lang w:val="en-US"/>
        </w:rPr>
        <w:t>TransportFactory</w:t>
      </w:r>
      <w:proofErr w:type="spellEnd"/>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 xml:space="preserve">shipped with the platform, namely MQTT v3 (based on Eclipse </w:t>
      </w:r>
      <w:proofErr w:type="spellStart"/>
      <w:r w:rsidR="003B2C49" w:rsidRPr="003D662E">
        <w:rPr>
          <w:lang w:val="en-US"/>
        </w:rPr>
        <w:t>Paho</w:t>
      </w:r>
      <w:proofErr w:type="spellEnd"/>
      <w:r w:rsidR="003B2C49" w:rsidRPr="003D662E">
        <w:rPr>
          <w:lang w:val="en-US"/>
        </w:rPr>
        <w:t>), MQTT v5 (</w:t>
      </w:r>
      <w:r w:rsidR="00F30884" w:rsidRPr="003D662E">
        <w:rPr>
          <w:lang w:val="en-US"/>
        </w:rPr>
        <w:t xml:space="preserve">also </w:t>
      </w:r>
      <w:r w:rsidR="003B2C49" w:rsidRPr="003D662E">
        <w:rPr>
          <w:lang w:val="en-US"/>
        </w:rPr>
        <w:t xml:space="preserve">Eclipse </w:t>
      </w:r>
      <w:proofErr w:type="spellStart"/>
      <w:r w:rsidR="003B2C49" w:rsidRPr="003D662E">
        <w:rPr>
          <w:lang w:val="en-US"/>
        </w:rPr>
        <w:t>Paho</w:t>
      </w:r>
      <w:proofErr w:type="spellEnd"/>
      <w:r w:rsidR="003B2C49" w:rsidRPr="003D662E">
        <w:rPr>
          <w:lang w:val="en-US"/>
        </w:rPr>
        <w:t xml:space="preserve">)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proofErr w:type="spellStart"/>
      <w:r w:rsidR="004840E9" w:rsidRPr="003D662E">
        <w:rPr>
          <w:rFonts w:ascii="Consolas" w:hAnsi="Consolas"/>
          <w:lang w:val="en-US"/>
        </w:rPr>
        <w:t>TransportFactory</w:t>
      </w:r>
      <w:proofErr w:type="spellEnd"/>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7245E8">
      <w:pPr>
        <w:pStyle w:val="ListParagraph"/>
        <w:numPr>
          <w:ilvl w:val="0"/>
          <w:numId w:val="9"/>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proofErr w:type="spellStart"/>
      <w:r w:rsidR="003D3323" w:rsidRPr="003D662E">
        <w:rPr>
          <w:rFonts w:ascii="Consolas" w:hAnsi="Consolas"/>
          <w:lang w:val="en-US"/>
        </w:rPr>
        <w:t>SerializerFactory</w:t>
      </w:r>
      <w:proofErr w:type="spellEnd"/>
      <w:r w:rsidR="003D3323" w:rsidRPr="003D662E">
        <w:rPr>
          <w:lang w:val="en-US"/>
        </w:rPr>
        <w:t xml:space="preserve"> </w:t>
      </w:r>
      <w:r w:rsidR="00B22C5A" w:rsidRPr="003D662E">
        <w:rPr>
          <w:lang w:val="en-US"/>
        </w:rPr>
        <w:t xml:space="preserve">through the component setup (in Spring </w:t>
      </w:r>
      <w:proofErr w:type="spellStart"/>
      <w:r w:rsidR="00B22C5A" w:rsidRPr="003D662E">
        <w:rPr>
          <w:rFonts w:ascii="Consolas" w:hAnsi="Consolas"/>
          <w:lang w:val="en-US"/>
        </w:rPr>
        <w:t>application.yml</w:t>
      </w:r>
      <w:proofErr w:type="spellEnd"/>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proofErr w:type="spellStart"/>
      <w:r w:rsidR="00650DDB" w:rsidRPr="003D662E">
        <w:rPr>
          <w:rFonts w:ascii="Consolas" w:hAnsi="Consolas"/>
          <w:lang w:val="en-US"/>
        </w:rPr>
        <w:t>SeralizerFactory</w:t>
      </w:r>
      <w:proofErr w:type="spellEnd"/>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proofErr w:type="spellStart"/>
      <w:r w:rsidR="008B553A" w:rsidRPr="003D662E">
        <w:rPr>
          <w:rFonts w:ascii="Consolas" w:hAnsi="Consolas"/>
          <w:lang w:val="en-US"/>
        </w:rPr>
        <w:t>SerializerMessageConverter</w:t>
      </w:r>
      <w:proofErr w:type="spellEnd"/>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w:t>
      </w:r>
      <w:proofErr w:type="spellStart"/>
      <w:r w:rsidR="00804571" w:rsidRPr="003D662E">
        <w:rPr>
          <w:lang w:val="en-US"/>
        </w:rPr>
        <w:t>Paho</w:t>
      </w:r>
      <w:proofErr w:type="spellEnd"/>
      <w:r w:rsidR="00804571" w:rsidRPr="003D662E">
        <w:rPr>
          <w:lang w:val="en-US"/>
        </w:rPr>
        <w:t xml:space="preserve"> and </w:t>
      </w:r>
      <w:proofErr w:type="spellStart"/>
      <w:r w:rsidR="00804571" w:rsidRPr="003D662E">
        <w:rPr>
          <w:lang w:val="en-US"/>
        </w:rPr>
        <w:t>HiveMQ</w:t>
      </w:r>
      <w:proofErr w:type="spellEnd"/>
      <w:r w:rsidR="00804571" w:rsidRPr="003D662E">
        <w:rPr>
          <w:lang w:val="en-US"/>
        </w:rPr>
        <w:t>-client)</w:t>
      </w:r>
      <w:r w:rsidR="005F2878" w:rsidRPr="003D662E">
        <w:rPr>
          <w:lang w:val="en-US"/>
        </w:rPr>
        <w:t xml:space="preserve">, MQTT v5 </w:t>
      </w:r>
      <w:r w:rsidR="00804571" w:rsidRPr="003D662E">
        <w:rPr>
          <w:lang w:val="en-US"/>
        </w:rPr>
        <w:t xml:space="preserve">(based on Eclipse </w:t>
      </w:r>
      <w:proofErr w:type="spellStart"/>
      <w:r w:rsidR="00804571" w:rsidRPr="003D662E">
        <w:rPr>
          <w:lang w:val="en-US"/>
        </w:rPr>
        <w:t>Paho</w:t>
      </w:r>
      <w:proofErr w:type="spellEnd"/>
      <w:r w:rsidR="00804571" w:rsidRPr="003D662E">
        <w:rPr>
          <w:lang w:val="en-US"/>
        </w:rPr>
        <w:t xml:space="preserve"> and </w:t>
      </w:r>
      <w:proofErr w:type="spellStart"/>
      <w:r w:rsidR="00804571" w:rsidRPr="003D662E">
        <w:rPr>
          <w:lang w:val="en-US"/>
        </w:rPr>
        <w:t>HiveMQ</w:t>
      </w:r>
      <w:proofErr w:type="spellEnd"/>
      <w:r w:rsidR="00804571" w:rsidRPr="003D662E">
        <w:rPr>
          <w:lang w:val="en-US"/>
        </w:rPr>
        <w:t xml:space="preserve">-client)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7C963612"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proofErr w:type="spellStart"/>
      <w:r w:rsidR="00290724" w:rsidRPr="003D662E">
        <w:rPr>
          <w:rFonts w:ascii="Consolas" w:hAnsi="Consolas"/>
          <w:lang w:val="en-US"/>
        </w:rPr>
        <w:t>StreamNames</w:t>
      </w:r>
      <w:proofErr w:type="spellEnd"/>
      <w:r w:rsidR="00290724" w:rsidRPr="003D662E">
        <w:rPr>
          <w:lang w:val="en-US"/>
        </w:rPr>
        <w:t>)</w:t>
      </w:r>
      <w:r w:rsidR="00776043" w:rsidRPr="003D662E">
        <w:rPr>
          <w:lang w:val="en-US"/>
        </w:rPr>
        <w:t>, e.g., for status</w:t>
      </w:r>
      <w:r w:rsidR="00290724" w:rsidRPr="003D662E">
        <w:rPr>
          <w:lang w:val="en-US"/>
        </w:rPr>
        <w:t xml:space="preserve"> (</w:t>
      </w:r>
      <w:proofErr w:type="spellStart"/>
      <w:r w:rsidR="00290724" w:rsidRPr="003D662E">
        <w:rPr>
          <w:rFonts w:ascii="Consolas" w:hAnsi="Consolas"/>
          <w:lang w:val="en-US"/>
        </w:rPr>
        <w:t>StatusMessage</w:t>
      </w:r>
      <w:proofErr w:type="spellEnd"/>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proofErr w:type="spellStart"/>
      <w:r w:rsidR="00290724" w:rsidRPr="003D662E">
        <w:rPr>
          <w:rFonts w:ascii="Consolas" w:hAnsi="Consolas"/>
          <w:lang w:val="en-US"/>
        </w:rPr>
        <w:t>TraceRecord</w:t>
      </w:r>
      <w:proofErr w:type="spellEnd"/>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0A1639">
        <w:rPr>
          <w:b/>
          <w:bCs/>
          <w:lang w:val="en-US"/>
        </w:rPr>
        <w:t>Error! Reference source not found.</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0A1639">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0A1639">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w:t>
      </w:r>
      <w:r w:rsidR="00776043" w:rsidRPr="003D662E">
        <w:rPr>
          <w:lang w:val="en-US"/>
        </w:rPr>
        <w:lastRenderedPageBreak/>
        <w:t xml:space="preserve">platform visible. Moreover, the transport component </w:t>
      </w:r>
      <w:r w:rsidR="0035028D" w:rsidRPr="003D662E">
        <w:rPr>
          <w:lang w:val="en-US"/>
        </w:rPr>
        <w:t xml:space="preserve">defines a global instance of the default </w:t>
      </w:r>
      <w:proofErr w:type="spellStart"/>
      <w:r w:rsidR="0035028D" w:rsidRPr="003D662E">
        <w:rPr>
          <w:rFonts w:ascii="Consolas" w:hAnsi="Consolas"/>
          <w:lang w:val="en-US"/>
        </w:rPr>
        <w:t>TransportConnector</w:t>
      </w:r>
      <w:proofErr w:type="spellEnd"/>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 xml:space="preserve">It is important to mention that further protocol binders are available for Spring Cloud Stream, e.g., for </w:t>
      </w:r>
      <w:proofErr w:type="spellStart"/>
      <w:r w:rsidRPr="003D662E">
        <w:rPr>
          <w:lang w:val="en-US"/>
        </w:rPr>
        <w:t>RabbitMq</w:t>
      </w:r>
      <w:proofErr w:type="spellEnd"/>
      <w:r w:rsidRPr="003D662E">
        <w:rPr>
          <w:lang w:val="en-US"/>
        </w:rPr>
        <w:t xml:space="preserve">, Amazon Kinesis, Google </w:t>
      </w:r>
      <w:proofErr w:type="spellStart"/>
      <w:r w:rsidRPr="003D662E">
        <w:rPr>
          <w:lang w:val="en-US"/>
        </w:rPr>
        <w:t>PubSub</w:t>
      </w:r>
      <w:proofErr w:type="spellEnd"/>
      <w:r w:rsidRPr="003D662E">
        <w:rPr>
          <w:lang w:val="en-US"/>
        </w:rPr>
        <w:t xml:space="preserve">, Solace </w:t>
      </w:r>
      <w:proofErr w:type="spellStart"/>
      <w:r w:rsidRPr="003D662E">
        <w:rPr>
          <w:lang w:val="en-US"/>
        </w:rPr>
        <w:t>PubSub</w:t>
      </w:r>
      <w:proofErr w:type="spellEnd"/>
      <w:r w:rsidRPr="003D662E">
        <w:rPr>
          <w:lang w:val="en-US"/>
        </w:rPr>
        <w:t xml:space="preserve">, Azure Events Hub, Apache </w:t>
      </w:r>
      <w:proofErr w:type="spellStart"/>
      <w:r w:rsidRPr="003D662E">
        <w:rPr>
          <w:lang w:val="en-US"/>
        </w:rPr>
        <w:t>RocketMQ</w:t>
      </w:r>
      <w:proofErr w:type="spellEnd"/>
      <w:r w:rsidRPr="003D662E">
        <w:rPr>
          <w:lang w:val="en-US"/>
        </w:rPr>
        <w:t>.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proofErr w:type="spellStart"/>
      <w:r w:rsidRPr="003D662E">
        <w:rPr>
          <w:rFonts w:ascii="Consolas" w:hAnsi="Consolas"/>
          <w:lang w:val="en-US"/>
        </w:rPr>
        <w:t>TransportConnector</w:t>
      </w:r>
      <w:proofErr w:type="spellEnd"/>
      <w:r w:rsidRPr="003D662E">
        <w:rPr>
          <w:lang w:val="en-US"/>
        </w:rPr>
        <w:t xml:space="preserve"> </w:t>
      </w:r>
      <w:r w:rsidR="00C11668" w:rsidRPr="003D662E">
        <w:rPr>
          <w:lang w:val="en-US"/>
        </w:rPr>
        <w:t>shall</w:t>
      </w:r>
      <w:r w:rsidRPr="003D662E">
        <w:rPr>
          <w:lang w:val="en-US"/>
        </w:rPr>
        <w:t xml:space="preserve"> be provided (the AMQP connector may already be used for </w:t>
      </w:r>
      <w:proofErr w:type="spellStart"/>
      <w:r w:rsidRPr="003D662E">
        <w:rPr>
          <w:lang w:val="en-US"/>
        </w:rPr>
        <w:t>RabbitMq</w:t>
      </w:r>
      <w:proofErr w:type="spellEnd"/>
      <w:r w:rsidRPr="003D662E">
        <w:rPr>
          <w:lang w:val="en-US"/>
        </w:rPr>
        <w:t xml:space="preserve">).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w:t>
      </w:r>
      <w:proofErr w:type="spellStart"/>
      <w:r w:rsidRPr="003D662E">
        <w:rPr>
          <w:lang w:val="en-US"/>
        </w:rPr>
        <w:t>BaSyx</w:t>
      </w:r>
      <w:proofErr w:type="spellEnd"/>
      <w:r w:rsidRPr="003D662E">
        <w:rPr>
          <w:lang w:val="en-US"/>
        </w:rPr>
        <w:t xml:space="preserve">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6" w:name="_Ref57918572"/>
      <w:bookmarkStart w:id="97" w:name="_Ref79998842"/>
      <w:r w:rsidRPr="003D662E">
        <w:rPr>
          <w:lang w:val="en-US"/>
        </w:rPr>
        <w:t>Validation</w:t>
      </w:r>
      <w:bookmarkEnd w:id="96"/>
      <w:r w:rsidR="00A128DF" w:rsidRPr="003D662E">
        <w:rPr>
          <w:lang w:val="en-US"/>
        </w:rPr>
        <w:t xml:space="preserve"> and Evaluation</w:t>
      </w:r>
      <w:bookmarkEnd w:id="97"/>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xml:space="preserve">, further </w:t>
      </w:r>
      <w:proofErr w:type="gramStart"/>
      <w:r w:rsidRPr="003D662E">
        <w:rPr>
          <w:lang w:val="en-US"/>
        </w:rPr>
        <w:t>Open</w:t>
      </w:r>
      <w:r w:rsidR="00DB39E8" w:rsidRPr="003D662E">
        <w:rPr>
          <w:lang w:val="en-US"/>
        </w:rPr>
        <w:t xml:space="preserve"> </w:t>
      </w:r>
      <w:r w:rsidRPr="003D662E">
        <w:rPr>
          <w:lang w:val="en-US"/>
        </w:rPr>
        <w:t>Source</w:t>
      </w:r>
      <w:proofErr w:type="gramEnd"/>
      <w:r w:rsidRPr="003D662E">
        <w:rPr>
          <w:lang w:val="en-US"/>
        </w:rPr>
        <w:t xml:space="preserv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 xml:space="preserve">In the regression tests, we use </w:t>
      </w:r>
      <w:proofErr w:type="spellStart"/>
      <w:r w:rsidR="0050438F" w:rsidRPr="003D662E">
        <w:rPr>
          <w:lang w:val="en-US"/>
        </w:rPr>
        <w:t>protobuf</w:t>
      </w:r>
      <w:proofErr w:type="spellEnd"/>
      <w:r w:rsidR="0050438F" w:rsidRPr="003D662E">
        <w:rPr>
          <w:lang w:val="en-US"/>
        </w:rPr>
        <w:t xml:space="preserve"> and a simple JSON i</w:t>
      </w:r>
      <w:r w:rsidR="0093439D" w:rsidRPr="003D662E">
        <w:rPr>
          <w:lang w:val="en-US"/>
        </w:rPr>
        <w:t>mplementation for serialization as well as</w:t>
      </w:r>
      <w:r w:rsidR="0050438F" w:rsidRPr="003D662E">
        <w:rPr>
          <w:lang w:val="en-US"/>
        </w:rPr>
        <w:t xml:space="preserve"> Apache </w:t>
      </w:r>
      <w:proofErr w:type="spellStart"/>
      <w:r w:rsidR="0050438F" w:rsidRPr="003D662E">
        <w:rPr>
          <w:lang w:val="en-US"/>
        </w:rPr>
        <w:t>HiveMq</w:t>
      </w:r>
      <w:proofErr w:type="spellEnd"/>
      <w:r w:rsidR="0050438F" w:rsidRPr="003D662E">
        <w:rPr>
          <w:lang w:val="en-US"/>
        </w:rPr>
        <w:t xml:space="preserve">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 xml:space="preserve">Apache </w:t>
      </w:r>
      <w:proofErr w:type="spellStart"/>
      <w:r w:rsidR="0050438F" w:rsidRPr="003D662E">
        <w:rPr>
          <w:lang w:val="en-US"/>
        </w:rPr>
        <w:t>Qpid</w:t>
      </w:r>
      <w:proofErr w:type="spellEnd"/>
      <w:r w:rsidR="0050438F" w:rsidRPr="003D662E">
        <w:rPr>
          <w:lang w:val="en-US"/>
        </w:rPr>
        <w:t xml:space="preserve"> broker as AMQP broker.</w:t>
      </w:r>
      <w:r w:rsidR="00A33987" w:rsidRPr="003D662E">
        <w:rPr>
          <w:lang w:val="en-US"/>
        </w:rPr>
        <w:t xml:space="preserve"> </w:t>
      </w:r>
    </w:p>
    <w:p w14:paraId="014F072D" w14:textId="04D54D3F" w:rsidR="0090144B" w:rsidRPr="003D662E" w:rsidRDefault="00CA2BDC" w:rsidP="0040713B">
      <w:pPr>
        <w:jc w:val="both"/>
        <w:rPr>
          <w:lang w:val="en-US"/>
        </w:rPr>
      </w:pPr>
      <w:r w:rsidRPr="003D662E">
        <w:rPr>
          <w:lang w:val="en-US"/>
        </w:rPr>
        <w:t>F</w:t>
      </w:r>
      <w:r w:rsidR="00322F10" w:rsidRPr="003D662E">
        <w:rPr>
          <w:lang w:val="en-US"/>
        </w:rPr>
        <w:t xml:space="preserve">or the Spring Cloud Stream </w:t>
      </w:r>
      <w:proofErr w:type="gramStart"/>
      <w:r w:rsidR="00322F10" w:rsidRPr="003D662E">
        <w:rPr>
          <w:lang w:val="en-US"/>
        </w:rPr>
        <w:t>binders</w:t>
      </w:r>
      <w:proofErr w:type="gramEnd"/>
      <w:r w:rsidR="00322F10" w:rsidRPr="003D662E">
        <w:rPr>
          <w:lang w:val="en-US"/>
        </w:rPr>
        <w:t xml:space="preserve">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0A1639">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0A1639" w:rsidRPr="003D662E">
        <w:rPr>
          <w:lang w:val="en-US"/>
        </w:rPr>
        <w:t xml:space="preserve">Figure </w:t>
      </w:r>
      <w:r w:rsidR="000A1639">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proofErr w:type="spellStart"/>
      <w:r w:rsidR="008B3B60" w:rsidRPr="003D662E">
        <w:rPr>
          <w:rFonts w:ascii="Consolas" w:hAnsi="Consolas"/>
          <w:lang w:val="en-US"/>
        </w:rPr>
        <w:t>TransportConnector</w:t>
      </w:r>
      <w:proofErr w:type="spellEnd"/>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0A1639">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18358565" w:rsidR="007D792A" w:rsidRPr="003D662E" w:rsidRDefault="0090144B" w:rsidP="0090144B">
      <w:pPr>
        <w:pStyle w:val="Caption"/>
        <w:jc w:val="center"/>
        <w:rPr>
          <w:lang w:val="en-US"/>
        </w:rPr>
      </w:pPr>
      <w:bookmarkStart w:id="98"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9</w:t>
      </w:r>
      <w:r w:rsidRPr="003D662E">
        <w:fldChar w:fldCharType="end"/>
      </w:r>
      <w:bookmarkEnd w:id="98"/>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57568DE3"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0A1639" w:rsidRPr="003D662E">
        <w:rPr>
          <w:lang w:val="en-US"/>
        </w:rPr>
        <w:t xml:space="preserve">Figure </w:t>
      </w:r>
      <w:r w:rsidR="000A1639">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proofErr w:type="gramStart"/>
      <w:r w:rsidR="00951DE7" w:rsidRPr="003D662E">
        <w:rPr>
          <w:rFonts w:ascii="Consolas" w:hAnsi="Consolas"/>
          <w:lang w:val="en-US"/>
        </w:rPr>
        <w:t>Service</w:t>
      </w:r>
      <w:r w:rsidR="003A4AA5" w:rsidRPr="003D662E">
        <w:rPr>
          <w:lang w:val="en-US"/>
        </w:rPr>
        <w:t>“</w:t>
      </w:r>
      <w:r w:rsidR="00951DE7" w:rsidRPr="003D662E">
        <w:rPr>
          <w:lang w:val="en-US"/>
        </w:rPr>
        <w:t xml:space="preserve"> inspects</w:t>
      </w:r>
      <w:proofErr w:type="gramEnd"/>
      <w:r w:rsidR="00951DE7" w:rsidRPr="003D662E">
        <w:rPr>
          <w:lang w:val="en-US"/>
        </w:rPr>
        <w:t xml:space="preserve">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11CF97BD"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0A1639" w:rsidRPr="003D662E">
        <w:rPr>
          <w:lang w:val="en-US"/>
        </w:rPr>
        <w:t xml:space="preserve">Figure </w:t>
      </w:r>
      <w:r w:rsidR="000A1639">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33FDDBAC" w:rsidR="00BA4FD4" w:rsidRPr="003D662E" w:rsidRDefault="00BA4FD4" w:rsidP="00BA4FD4">
      <w:pPr>
        <w:pStyle w:val="Caption"/>
        <w:jc w:val="center"/>
        <w:rPr>
          <w:lang w:val="en-US"/>
        </w:rPr>
      </w:pPr>
      <w:bookmarkStart w:id="99"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10</w:t>
      </w:r>
      <w:r w:rsidRPr="003D662E">
        <w:fldChar w:fldCharType="end"/>
      </w:r>
      <w:bookmarkEnd w:id="99"/>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17CE1525"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w:t>
      </w:r>
      <w:proofErr w:type="spellStart"/>
      <w:r w:rsidR="005D470E" w:rsidRPr="003D662E">
        <w:rPr>
          <w:lang w:val="en-US"/>
        </w:rPr>
        <w:t>HiveMq</w:t>
      </w:r>
      <w:proofErr w:type="spellEnd"/>
      <w:r w:rsidR="005D470E" w:rsidRPr="003D662E">
        <w:rPr>
          <w:lang w:val="en-US"/>
        </w:rPr>
        <w:t xml:space="preserve">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0A1639" w:rsidRPr="003D662E">
        <w:rPr>
          <w:lang w:val="en-US"/>
        </w:rPr>
        <w:t xml:space="preserve">Figure </w:t>
      </w:r>
      <w:r w:rsidR="000A1639">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 xml:space="preserve">broker (Apache </w:t>
      </w:r>
      <w:proofErr w:type="spellStart"/>
      <w:r w:rsidR="005948A8" w:rsidRPr="003D662E">
        <w:rPr>
          <w:lang w:val="en-US"/>
        </w:rPr>
        <w:t>HiveMQ</w:t>
      </w:r>
      <w:proofErr w:type="spellEnd"/>
      <w:r w:rsidR="00301AE9" w:rsidRPr="003D662E">
        <w:rPr>
          <w:lang w:val="en-US"/>
        </w:rPr>
        <w:t xml:space="preserve"> 2020.4</w:t>
      </w:r>
      <w:r w:rsidR="00794688" w:rsidRPr="003D662E">
        <w:rPr>
          <w:lang w:val="en-US"/>
        </w:rPr>
        <w:t xml:space="preserve">, Apache </w:t>
      </w:r>
      <w:proofErr w:type="spellStart"/>
      <w:r w:rsidR="00794688" w:rsidRPr="003D662E">
        <w:rPr>
          <w:lang w:val="en-US"/>
        </w:rPr>
        <w:t>Qpid</w:t>
      </w:r>
      <w:proofErr w:type="spellEnd"/>
      <w:r w:rsidR="00794688" w:rsidRPr="003D662E">
        <w:rPr>
          <w:lang w:val="en-US"/>
        </w:rPr>
        <w:t xml:space="preserve">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w:t>
      </w:r>
      <w:proofErr w:type="spellStart"/>
      <w:r w:rsidR="00C20E1D" w:rsidRPr="003D662E">
        <w:rPr>
          <w:lang w:val="en-US"/>
        </w:rPr>
        <w:t>Netty</w:t>
      </w:r>
      <w:proofErr w:type="spellEnd"/>
      <w:r w:rsidR="00A537D7" w:rsidRPr="003D662E">
        <w:rPr>
          <w:rStyle w:val="FootnoteReference"/>
          <w:lang w:val="en-US"/>
        </w:rPr>
        <w:footnoteReference w:id="67"/>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68"/>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w:t>
      </w:r>
      <w:proofErr w:type="spellStart"/>
      <w:r w:rsidRPr="003D662E">
        <w:rPr>
          <w:lang w:val="en-US"/>
        </w:rPr>
        <w:t>G</w:t>
      </w:r>
      <w:r w:rsidR="00F41ECE" w:rsidRPr="003D662E">
        <w:rPr>
          <w:lang w:val="en-US"/>
        </w:rPr>
        <w:t>b</w:t>
      </w:r>
      <w:r w:rsidRPr="003D662E">
        <w:rPr>
          <w:lang w:val="en-US"/>
        </w:rPr>
        <w:t>yte</w:t>
      </w:r>
      <w:proofErr w:type="spellEnd"/>
      <w:r w:rsidRPr="003D662E">
        <w:rPr>
          <w:lang w:val="en-US"/>
        </w:rPr>
        <w:t xml:space="preserv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707E4B80"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w:t>
      </w:r>
      <w:proofErr w:type="gramStart"/>
      <w:r w:rsidRPr="003D662E">
        <w:rPr>
          <w:lang w:val="en-US"/>
        </w:rPr>
        <w:t>differ</w:t>
      </w:r>
      <w:proofErr w:type="gramEnd"/>
      <w:r w:rsidRPr="003D662E">
        <w:rPr>
          <w:lang w:val="en-US"/>
        </w:rPr>
        <w:t xml:space="preserve">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proofErr w:type="spellStart"/>
      <w:r w:rsidRPr="003D662E">
        <w:rPr>
          <w:rFonts w:ascii="Consolas" w:hAnsi="Consolas"/>
          <w:lang w:val="en-US"/>
        </w:rPr>
        <w:t>Netty</w:t>
      </w:r>
      <w:proofErr w:type="spellEnd"/>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proofErr w:type="spellStart"/>
      <w:r w:rsidRPr="003D662E">
        <w:rPr>
          <w:rFonts w:ascii="Consolas" w:hAnsi="Consolas"/>
          <w:lang w:val="en-US"/>
        </w:rPr>
        <w:t>Netty</w:t>
      </w:r>
      <w:proofErr w:type="spellEnd"/>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6DD7D141" w:rsidR="006F0B3A" w:rsidRPr="003D662E" w:rsidRDefault="006F0B3A" w:rsidP="006F0B3A">
      <w:pPr>
        <w:pStyle w:val="Caption"/>
        <w:jc w:val="center"/>
        <w:rPr>
          <w:lang w:val="en-US"/>
        </w:rPr>
      </w:pPr>
      <w:bookmarkStart w:id="100"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11</w:t>
      </w:r>
      <w:r w:rsidRPr="003D662E">
        <w:fldChar w:fldCharType="end"/>
      </w:r>
      <w:bookmarkEnd w:id="100"/>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3C6D27B4"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0A1639" w:rsidRPr="003D662E">
        <w:rPr>
          <w:lang w:val="en-US"/>
        </w:rPr>
        <w:t xml:space="preserve">Table </w:t>
      </w:r>
      <w:r w:rsidR="000A1639">
        <w:rPr>
          <w:noProof/>
          <w:lang w:val="en-US"/>
        </w:rPr>
        <w:t>7</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proofErr w:type="spellStart"/>
      <w:r w:rsidR="00BB1BE0" w:rsidRPr="003D662E">
        <w:rPr>
          <w:lang w:val="en-US"/>
        </w:rPr>
        <w:t>HiveMq</w:t>
      </w:r>
      <w:proofErr w:type="spellEnd"/>
      <w:r w:rsidR="00BB1BE0" w:rsidRPr="003D662E">
        <w:rPr>
          <w:lang w:val="en-US"/>
        </w:rPr>
        <w:t xml:space="preserve">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7F59A652" w:rsidR="0008448A" w:rsidRPr="003D662E" w:rsidRDefault="0008448A" w:rsidP="00847483">
      <w:pPr>
        <w:pStyle w:val="Caption"/>
        <w:jc w:val="center"/>
        <w:rPr>
          <w:lang w:val="en-US"/>
        </w:rPr>
      </w:pPr>
      <w:bookmarkStart w:id="101" w:name="_Ref65841694"/>
      <w:bookmarkStart w:id="102"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0A1639">
        <w:rPr>
          <w:noProof/>
          <w:lang w:val="en-US"/>
        </w:rPr>
        <w:t>7</w:t>
      </w:r>
      <w:r w:rsidRPr="003D662E">
        <w:fldChar w:fldCharType="end"/>
      </w:r>
      <w:bookmarkEnd w:id="101"/>
      <w:r w:rsidRPr="003D662E">
        <w:rPr>
          <w:lang w:val="en-US"/>
        </w:rPr>
        <w:t>: Total number of translated messages per second in best source/sink transmission situation.</w:t>
      </w:r>
      <w:bookmarkEnd w:id="102"/>
    </w:p>
    <w:tbl>
      <w:tblPr>
        <w:tblStyle w:val="GridTable1Light-Accent1"/>
        <w:tblW w:w="0" w:type="auto"/>
        <w:tblLook w:val="04A0" w:firstRow="1" w:lastRow="0" w:firstColumn="1" w:lastColumn="0" w:noHBand="0" w:noVBand="1"/>
      </w:tblPr>
      <w:tblGrid>
        <w:gridCol w:w="6516"/>
        <w:gridCol w:w="2546"/>
      </w:tblGrid>
      <w:tr w:rsidR="00132F6D" w:rsidRPr="0077089E"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proofErr w:type="spellStart"/>
            <w:r w:rsidR="00BB1BE0" w:rsidRPr="003D662E">
              <w:rPr>
                <w:b w:val="0"/>
                <w:bCs w:val="0"/>
                <w:lang w:val="en-US"/>
              </w:rPr>
              <w:t>H</w:t>
            </w:r>
            <w:r w:rsidRPr="003D662E">
              <w:rPr>
                <w:b w:val="0"/>
                <w:lang w:val="en-US"/>
              </w:rPr>
              <w:t>iveMq</w:t>
            </w:r>
            <w:proofErr w:type="spellEnd"/>
            <w:r w:rsidRPr="003D662E">
              <w:rPr>
                <w:b w:val="0"/>
                <w:lang w:val="en-US"/>
              </w:rPr>
              <w:t xml:space="preserve">, </w:t>
            </w:r>
            <w:proofErr w:type="spellStart"/>
            <w:r w:rsidRPr="003D662E">
              <w:rPr>
                <w:b w:val="0"/>
                <w:lang w:val="en-US"/>
              </w:rPr>
              <w:t>HiveMq</w:t>
            </w:r>
            <w:proofErr w:type="spellEnd"/>
            <w:r w:rsidRPr="003D662E">
              <w:rPr>
                <w:b w:val="0"/>
                <w:lang w:val="en-US"/>
              </w:rPr>
              <w:t xml:space="preserve">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proofErr w:type="spellStart"/>
            <w:r w:rsidR="00132F6D" w:rsidRPr="003D662E">
              <w:rPr>
                <w:b w:val="0"/>
                <w:lang w:val="en-US"/>
              </w:rPr>
              <w:t>HiveMq</w:t>
            </w:r>
            <w:proofErr w:type="spellEnd"/>
            <w:r w:rsidRPr="003D662E">
              <w:rPr>
                <w:b w:val="0"/>
                <w:lang w:val="en-US"/>
              </w:rPr>
              <w:t xml:space="preserve">, </w:t>
            </w:r>
            <w:proofErr w:type="spellStart"/>
            <w:r w:rsidRPr="003D662E">
              <w:rPr>
                <w:b w:val="0"/>
                <w:lang w:val="en-US"/>
              </w:rPr>
              <w:t>HiveMq</w:t>
            </w:r>
            <w:proofErr w:type="spellEnd"/>
            <w:r w:rsidRPr="003D662E">
              <w:rPr>
                <w:b w:val="0"/>
                <w:lang w:val="en-US"/>
              </w:rPr>
              <w:t xml:space="preserve">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 xml:space="preserve">AMQP: Rabbit MQ client, </w:t>
            </w:r>
            <w:proofErr w:type="spellStart"/>
            <w:r w:rsidRPr="003D662E">
              <w:rPr>
                <w:rFonts w:ascii="Calibri" w:hAnsi="Calibri" w:cs="Calibri"/>
                <w:b w:val="0"/>
                <w:bCs w:val="0"/>
                <w:color w:val="000000"/>
                <w:lang w:val="en-US"/>
              </w:rPr>
              <w:t>Qpid</w:t>
            </w:r>
            <w:proofErr w:type="spellEnd"/>
            <w:r w:rsidRPr="003D662E">
              <w:rPr>
                <w:rFonts w:ascii="Calibri" w:hAnsi="Calibri" w:cs="Calibri"/>
                <w:b w:val="0"/>
                <w:bCs w:val="0"/>
                <w:color w:val="000000"/>
                <w:lang w:val="en-US"/>
              </w:rPr>
              <w:t xml:space="preserve">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w:t>
      </w:r>
      <w:proofErr w:type="spellStart"/>
      <w:r w:rsidRPr="003D662E">
        <w:rPr>
          <w:lang w:val="en-US"/>
        </w:rPr>
        <w:t>ms</w:t>
      </w:r>
      <w:proofErr w:type="spellEnd"/>
      <w:r w:rsidRPr="003D662E">
        <w:rPr>
          <w:lang w:val="en-US"/>
        </w:rPr>
        <w:t xml:space="preserve">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w:t>
      </w:r>
      <w:proofErr w:type="spellStart"/>
      <w:r w:rsidRPr="003D662E">
        <w:rPr>
          <w:lang w:val="en-US"/>
        </w:rPr>
        <w:t>G</w:t>
      </w:r>
      <w:r w:rsidR="00BE51D9" w:rsidRPr="003D662E">
        <w:rPr>
          <w:lang w:val="en-US"/>
        </w:rPr>
        <w:t>B</w:t>
      </w:r>
      <w:r w:rsidRPr="003D662E">
        <w:rPr>
          <w:lang w:val="en-US"/>
        </w:rPr>
        <w:t>yte</w:t>
      </w:r>
      <w:proofErr w:type="spellEnd"/>
      <w:r w:rsidRPr="003D662E">
        <w:rPr>
          <w:lang w:val="en-US"/>
        </w:rPr>
        <w:t xml:space="preserve"> of data </w:t>
      </w:r>
      <w:r w:rsidR="00E74001" w:rsidRPr="003D662E">
        <w:rPr>
          <w:lang w:val="en-US"/>
        </w:rPr>
        <w:t>transmission</w:t>
      </w:r>
      <w:r w:rsidRPr="003D662E">
        <w:rPr>
          <w:lang w:val="en-US"/>
        </w:rPr>
        <w:t xml:space="preserve"> per hour. </w:t>
      </w:r>
      <w:r w:rsidR="000B787C" w:rsidRPr="003D662E">
        <w:rPr>
          <w:lang w:val="en-US"/>
        </w:rPr>
        <w:t xml:space="preserve">Moreover, the </w:t>
      </w:r>
      <w:proofErr w:type="spellStart"/>
      <w:r w:rsidR="000B787C" w:rsidRPr="003D662E">
        <w:rPr>
          <w:rFonts w:ascii="Consolas" w:hAnsi="Consolas"/>
          <w:lang w:val="en-US"/>
        </w:rPr>
        <w:t>Netty</w:t>
      </w:r>
      <w:proofErr w:type="spellEnd"/>
      <w:r w:rsidR="000B787C" w:rsidRPr="003D662E">
        <w:rPr>
          <w:lang w:val="en-US"/>
        </w:rPr>
        <w:t xml:space="preserve"> binder can cope with (calculated) 15.6 </w:t>
      </w:r>
      <w:proofErr w:type="spellStart"/>
      <w:r w:rsidR="000B787C" w:rsidRPr="003D662E">
        <w:rPr>
          <w:lang w:val="en-US"/>
        </w:rPr>
        <w:t>G</w:t>
      </w:r>
      <w:r w:rsidR="00E74001" w:rsidRPr="003D662E">
        <w:rPr>
          <w:lang w:val="en-US"/>
        </w:rPr>
        <w:t>B</w:t>
      </w:r>
      <w:r w:rsidR="000B787C" w:rsidRPr="003D662E">
        <w:rPr>
          <w:lang w:val="en-US"/>
        </w:rPr>
        <w:t>yte</w:t>
      </w:r>
      <w:proofErr w:type="spellEnd"/>
      <w:r w:rsidR="000B787C" w:rsidRPr="003D662E">
        <w:rPr>
          <w:lang w:val="en-US"/>
        </w:rPr>
        <w:t xml:space="preserve"> of data, which even qualifies for </w:t>
      </w:r>
      <w:r w:rsidR="000B787C" w:rsidRPr="003D662E">
        <w:rPr>
          <w:bCs/>
          <w:lang w:val="en-US"/>
        </w:rPr>
        <w:t>R91</w:t>
      </w:r>
      <w:r w:rsidR="00F77F72" w:rsidRPr="003D662E">
        <w:rPr>
          <w:rStyle w:val="FootnoteReference"/>
          <w:bCs/>
          <w:lang w:val="en-US"/>
        </w:rPr>
        <w:footnoteReference w:id="69"/>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3" w:name="_Ref57287366"/>
      <w:bookmarkStart w:id="104" w:name="_Ref71221719"/>
      <w:bookmarkStart w:id="105" w:name="_Toc213421518"/>
      <w:r w:rsidRPr="003D662E">
        <w:rPr>
          <w:lang w:val="en-US"/>
        </w:rPr>
        <w:t>Connectors Component</w:t>
      </w:r>
      <w:bookmarkEnd w:id="103"/>
      <w:bookmarkEnd w:id="104"/>
      <w:bookmarkEnd w:id="105"/>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0249D004"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0A1639">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w:t>
      </w:r>
      <w:proofErr w:type="spellStart"/>
      <w:r>
        <w:rPr>
          <w:lang w:val="en-US"/>
        </w:rPr>
        <w:t>instace</w:t>
      </w:r>
      <w:proofErr w:type="spellEnd"/>
      <w:r>
        <w:rPr>
          <w:lang w:val="en-US"/>
        </w:rPr>
        <w:t xml:space="preserv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61531955"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w:t>
      </w:r>
      <w:proofErr w:type="spellStart"/>
      <w:r w:rsidRPr="003D662E">
        <w:rPr>
          <w:lang w:val="en-US"/>
        </w:rPr>
        <w:t>Eclipse.IoT</w:t>
      </w:r>
      <w:proofErr w:type="spellEnd"/>
      <w:r w:rsidRPr="003D662E">
        <w:rPr>
          <w:lang w:val="en-US"/>
        </w:rPr>
        <w:t xml:space="preserve">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 xml:space="preserve">Eclipse </w:t>
      </w:r>
      <w:proofErr w:type="spellStart"/>
      <w:r w:rsidR="007F7842" w:rsidRPr="003D662E">
        <w:rPr>
          <w:lang w:val="en-US"/>
        </w:rPr>
        <w:t>Paho</w:t>
      </w:r>
      <w:proofErr w:type="spellEnd"/>
      <w:r w:rsidR="007F7842" w:rsidRPr="003D662E">
        <w:rPr>
          <w:lang w:val="en-US"/>
        </w:rPr>
        <w:t xml:space="preserve"> on MQTT, Eclipse Milo on OPC UA, Eclipse Californium</w:t>
      </w:r>
      <w:r w:rsidR="002F41F5" w:rsidRPr="003D662E">
        <w:rPr>
          <w:rStyle w:val="FootnoteReference"/>
          <w:lang w:val="en-US"/>
        </w:rPr>
        <w:footnoteReference w:id="70"/>
      </w:r>
      <w:r w:rsidR="007F7842" w:rsidRPr="003D662E">
        <w:rPr>
          <w:lang w:val="en-US"/>
        </w:rPr>
        <w:t xml:space="preserve"> </w:t>
      </w:r>
      <w:r w:rsidR="00AB3EDC" w:rsidRPr="003D662E">
        <w:rPr>
          <w:lang w:val="en-US"/>
        </w:rPr>
        <w:t>on</w:t>
      </w:r>
      <w:r w:rsidR="007F7842" w:rsidRPr="003D662E">
        <w:rPr>
          <w:lang w:val="en-US"/>
        </w:rPr>
        <w:t xml:space="preserve"> CoAP, Eclipse </w:t>
      </w:r>
      <w:proofErr w:type="spellStart"/>
      <w:r w:rsidR="007F7842" w:rsidRPr="003D662E">
        <w:rPr>
          <w:lang w:val="en-US"/>
        </w:rPr>
        <w:t>Leshan</w:t>
      </w:r>
      <w:proofErr w:type="spellEnd"/>
      <w:r w:rsidR="002F41F5" w:rsidRPr="003D662E">
        <w:rPr>
          <w:rStyle w:val="FootnoteReference"/>
          <w:lang w:val="en-US"/>
        </w:rPr>
        <w:footnoteReference w:id="71"/>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72"/>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 xml:space="preserve">already integrate various protocols such as Eclipse </w:t>
      </w:r>
      <w:proofErr w:type="spellStart"/>
      <w:r w:rsidRPr="003D662E">
        <w:rPr>
          <w:lang w:val="en-US"/>
        </w:rPr>
        <w:t>Hono</w:t>
      </w:r>
      <w:proofErr w:type="spellEnd"/>
      <w:r w:rsidR="006724F7" w:rsidRPr="003D662E">
        <w:rPr>
          <w:lang w:val="en-US"/>
        </w:rPr>
        <w:t xml:space="preserve">, Eclipse </w:t>
      </w:r>
      <w:proofErr w:type="spellStart"/>
      <w:r w:rsidR="006724F7" w:rsidRPr="003D662E">
        <w:rPr>
          <w:lang w:val="en-US"/>
        </w:rPr>
        <w:t>Agail</w:t>
      </w:r>
      <w:proofErr w:type="spellEnd"/>
      <w:r w:rsidR="006724F7" w:rsidRPr="003D662E">
        <w:rPr>
          <w:rStyle w:val="FootnoteReference"/>
          <w:lang w:val="en-US"/>
        </w:rPr>
        <w:footnoteReference w:id="73"/>
      </w:r>
      <w:r w:rsidR="006724F7" w:rsidRPr="003D662E">
        <w:rPr>
          <w:lang w:val="en-US"/>
        </w:rPr>
        <w:t xml:space="preserve">, Eclipse </w:t>
      </w:r>
      <w:proofErr w:type="spellStart"/>
      <w:r w:rsidR="006724F7" w:rsidRPr="003D662E">
        <w:rPr>
          <w:lang w:val="en-US"/>
        </w:rPr>
        <w:t>Kapua</w:t>
      </w:r>
      <w:proofErr w:type="spellEnd"/>
      <w:r w:rsidR="006724F7" w:rsidRPr="003D662E">
        <w:rPr>
          <w:rStyle w:val="FootnoteReference"/>
          <w:lang w:val="en-US"/>
        </w:rPr>
        <w:footnoteReference w:id="74"/>
      </w:r>
      <w:r w:rsidR="006724F7" w:rsidRPr="003D662E">
        <w:rPr>
          <w:lang w:val="en-US"/>
        </w:rPr>
        <w:t xml:space="preserve"> with a cloud focus based on MQTT transport or Eclipse Ponte</w:t>
      </w:r>
      <w:r w:rsidR="006724F7" w:rsidRPr="003D662E">
        <w:rPr>
          <w:rStyle w:val="FootnoteReference"/>
          <w:lang w:val="en-US"/>
        </w:rPr>
        <w:footnoteReference w:id="75"/>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 xml:space="preserve">Eclipse </w:t>
      </w:r>
      <w:proofErr w:type="spellStart"/>
      <w:r w:rsidRPr="003D662E">
        <w:rPr>
          <w:lang w:val="en-US"/>
        </w:rPr>
        <w:t>Hono</w:t>
      </w:r>
      <w:proofErr w:type="spellEnd"/>
      <w:r w:rsidRPr="003D662E">
        <w:rPr>
          <w:lang w:val="en-US"/>
        </w:rPr>
        <w:t xml:space="preserve">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w:t>
      </w:r>
      <w:proofErr w:type="spellStart"/>
      <w:r w:rsidR="000867B8" w:rsidRPr="003D662E">
        <w:rPr>
          <w:lang w:val="en-US"/>
        </w:rPr>
        <w:t>Agail</w:t>
      </w:r>
      <w:proofErr w:type="spellEnd"/>
      <w:r w:rsidR="000867B8" w:rsidRPr="003D662E">
        <w:rPr>
          <w:lang w:val="en-US"/>
        </w:rPr>
        <w:t xml:space="preserve">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0A1639">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proofErr w:type="spellStart"/>
      <w:r w:rsidR="003E59F1" w:rsidRPr="003D662E">
        <w:rPr>
          <w:rFonts w:ascii="Consolas" w:hAnsi="Consolas"/>
          <w:lang w:val="en-US"/>
        </w:rPr>
        <w:t>ProtocolAdapter</w:t>
      </w:r>
      <w:proofErr w:type="spellEnd"/>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proofErr w:type="spellStart"/>
      <w:r w:rsidR="00EB3450" w:rsidRPr="003D662E">
        <w:rPr>
          <w:rFonts w:ascii="Consolas" w:hAnsi="Consolas"/>
          <w:lang w:val="en-US"/>
        </w:rPr>
        <w:t>TypeTranslator</w:t>
      </w:r>
      <w:proofErr w:type="spellEnd"/>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proofErr w:type="spellStart"/>
      <w:r w:rsidR="00544C3F" w:rsidRPr="003D662E">
        <w:rPr>
          <w:rFonts w:ascii="Consolas" w:hAnsi="Consolas"/>
          <w:lang w:val="en-US"/>
        </w:rPr>
        <w:t>TypeTranslator</w:t>
      </w:r>
      <w:proofErr w:type="spellEnd"/>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7E87B108" w:rsidR="00B03C78" w:rsidRPr="003D662E" w:rsidRDefault="00B03C78" w:rsidP="00B03C78">
      <w:pPr>
        <w:pStyle w:val="Caption"/>
        <w:jc w:val="center"/>
        <w:rPr>
          <w:lang w:val="en-US"/>
        </w:rPr>
      </w:pPr>
      <w:bookmarkStart w:id="106"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12</w:t>
      </w:r>
      <w:r w:rsidRPr="003D662E">
        <w:fldChar w:fldCharType="end"/>
      </w:r>
      <w:bookmarkEnd w:id="106"/>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507FEA55"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0A1639" w:rsidRPr="003D662E">
        <w:rPr>
          <w:lang w:val="en-US"/>
        </w:rPr>
        <w:t xml:space="preserve">Figure </w:t>
      </w:r>
      <w:r w:rsidR="000A1639">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proofErr w:type="spellStart"/>
      <w:r w:rsidR="006A569A" w:rsidRPr="003D662E">
        <w:rPr>
          <w:rFonts w:ascii="Consolas" w:hAnsi="Consolas"/>
          <w:lang w:val="en-US"/>
        </w:rPr>
        <w:t>ProtocolAdapter</w:t>
      </w:r>
      <w:proofErr w:type="spellEnd"/>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0A1639" w:rsidRPr="003D662E">
        <w:rPr>
          <w:lang w:val="en-US"/>
        </w:rPr>
        <w:t xml:space="preserve">Figure </w:t>
      </w:r>
      <w:r w:rsidR="000A1639">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0A1639" w:rsidRPr="003D662E">
        <w:rPr>
          <w:lang w:val="en-US"/>
        </w:rPr>
        <w:t xml:space="preserve">Figure </w:t>
      </w:r>
      <w:r w:rsidR="000A1639">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proofErr w:type="spellStart"/>
      <w:r w:rsidR="00A15C3C" w:rsidRPr="003D662E">
        <w:rPr>
          <w:rFonts w:ascii="Consolas" w:hAnsi="Consolas"/>
          <w:lang w:val="en-US"/>
        </w:rPr>
        <w:t>ProtocolAdapter</w:t>
      </w:r>
      <w:proofErr w:type="spellEnd"/>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3099C844" w:rsidR="008E3499" w:rsidRDefault="008E766E" w:rsidP="008E766E">
      <w:pPr>
        <w:pStyle w:val="Caption"/>
        <w:jc w:val="center"/>
        <w:rPr>
          <w:lang w:val="en-US"/>
        </w:rPr>
      </w:pPr>
      <w:bookmarkStart w:id="107"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13</w:t>
      </w:r>
      <w:r w:rsidRPr="003D662E">
        <w:fldChar w:fldCharType="end"/>
      </w:r>
      <w:bookmarkEnd w:id="107"/>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4225F040">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08875790" w:rsidR="00CE6398" w:rsidRPr="003D662E" w:rsidRDefault="00C760BC" w:rsidP="00E94E0D">
      <w:pPr>
        <w:pStyle w:val="Caption"/>
        <w:jc w:val="center"/>
        <w:rPr>
          <w:lang w:val="en-US"/>
        </w:rPr>
      </w:pPr>
      <w:bookmarkStart w:id="108"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14</w:t>
      </w:r>
      <w:r w:rsidRPr="003D662E">
        <w:fldChar w:fldCharType="end"/>
      </w:r>
      <w:bookmarkEnd w:id="108"/>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xml:space="preserve">. One example here is the current </w:t>
      </w:r>
      <w:proofErr w:type="spellStart"/>
      <w:r w:rsidRPr="003D662E">
        <w:rPr>
          <w:lang w:val="en-US"/>
        </w:rPr>
        <w:t>BaSyx</w:t>
      </w:r>
      <w:proofErr w:type="spellEnd"/>
      <w:r w:rsidRPr="003D662E">
        <w:rPr>
          <w:lang w:val="en-US"/>
        </w:rPr>
        <w:t xml:space="preserve"> implementation of AAS. In the version that we currently use, no events are provided (</w:t>
      </w:r>
      <w:proofErr w:type="spellStart"/>
      <w:r w:rsidRPr="003D662E">
        <w:rPr>
          <w:lang w:val="en-US"/>
        </w:rPr>
        <w:t>BaSyx</w:t>
      </w:r>
      <w:proofErr w:type="spellEnd"/>
      <w:r w:rsidRPr="003D662E">
        <w:rPr>
          <w:lang w:val="en-US"/>
        </w:rPr>
        <w:t xml:space="preserve"> plans for events earliest end of 2020</w:t>
      </w:r>
      <w:r w:rsidRPr="003D662E">
        <w:rPr>
          <w:rStyle w:val="FootnoteReference"/>
          <w:lang w:val="en-US"/>
        </w:rPr>
        <w:footnoteReference w:id="76"/>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66317EFD"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0A1639" w:rsidRPr="003D662E">
        <w:rPr>
          <w:lang w:val="en-US"/>
        </w:rPr>
        <w:t xml:space="preserve">Figure </w:t>
      </w:r>
      <w:r w:rsidR="000A1639">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proofErr w:type="spellStart"/>
      <w:r w:rsidRPr="003D662E">
        <w:rPr>
          <w:rFonts w:ascii="Consolas" w:hAnsi="Consolas"/>
          <w:lang w:val="en-US"/>
        </w:rPr>
        <w:t>ProtocolAdapter</w:t>
      </w:r>
      <w:proofErr w:type="spellEnd"/>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48C0410F"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0A1639" w:rsidRPr="003D662E">
        <w:rPr>
          <w:lang w:val="en-US"/>
        </w:rPr>
        <w:t xml:space="preserve">Figure </w:t>
      </w:r>
      <w:r w:rsidR="000A1639">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69CA4D2A"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proofErr w:type="spellStart"/>
      <w:r w:rsidRPr="003D662E">
        <w:rPr>
          <w:rFonts w:ascii="Consolas" w:hAnsi="Consolas"/>
          <w:lang w:val="en-US"/>
        </w:rPr>
        <w:t>ModelAccess</w:t>
      </w:r>
      <w:proofErr w:type="spellEnd"/>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proofErr w:type="spellStart"/>
      <w:r w:rsidRPr="003D662E">
        <w:rPr>
          <w:rFonts w:ascii="Consolas" w:hAnsi="Consolas"/>
          <w:lang w:val="en-US"/>
        </w:rPr>
        <w:t>ConnectorParameters</w:t>
      </w:r>
      <w:proofErr w:type="spellEnd"/>
      <w:r w:rsidRPr="003D662E">
        <w:rPr>
          <w:lang w:val="en-US"/>
        </w:rPr>
        <w:t xml:space="preserve"> and security settings like </w:t>
      </w:r>
      <w:proofErr w:type="spellStart"/>
      <w:r w:rsidRPr="003D662E">
        <w:rPr>
          <w:rFonts w:ascii="Consolas" w:hAnsi="Consolas"/>
          <w:lang w:val="en-US"/>
        </w:rPr>
        <w:t>IdentityToken</w:t>
      </w:r>
      <w:proofErr w:type="spellEnd"/>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proofErr w:type="spellStart"/>
      <w:r w:rsidRPr="003D662E">
        <w:rPr>
          <w:rFonts w:ascii="Consolas" w:hAnsi="Consolas"/>
          <w:lang w:val="en-US"/>
        </w:rPr>
        <w:t>ProtocolAdapter</w:t>
      </w:r>
      <w:proofErr w:type="spellEnd"/>
      <w:r w:rsidRPr="003D662E">
        <w:rPr>
          <w:lang w:val="en-US"/>
        </w:rPr>
        <w:t xml:space="preserve"> and an interested party is informed through a </w:t>
      </w:r>
      <w:proofErr w:type="spellStart"/>
      <w:r w:rsidRPr="003D662E">
        <w:rPr>
          <w:rFonts w:ascii="Consolas" w:hAnsi="Consolas"/>
          <w:lang w:val="en-US"/>
        </w:rPr>
        <w:t>ReceptionCallback</w:t>
      </w:r>
      <w:proofErr w:type="spellEnd"/>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proofErr w:type="spellStart"/>
      <w:r w:rsidRPr="003D662E">
        <w:rPr>
          <w:rFonts w:ascii="Consolas" w:hAnsi="Consolas"/>
          <w:lang w:val="en-US"/>
        </w:rPr>
        <w:t>ProtocolAdapter</w:t>
      </w:r>
      <w:proofErr w:type="spellEnd"/>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w:t>
      </w:r>
      <w:r w:rsidR="00217A67">
        <w:rPr>
          <w:lang w:val="en-US"/>
        </w:rPr>
        <w:t xml:space="preserve">Usually, connectors </w:t>
      </w:r>
      <w:proofErr w:type="spellStart"/>
      <w:r w:rsidR="00217A67">
        <w:rPr>
          <w:lang w:val="en-US"/>
        </w:rPr>
        <w:t>han</w:t>
      </w:r>
      <w:proofErr w:type="spellEnd"/>
      <w:r w:rsidR="00217A67">
        <w:rPr>
          <w:lang w:val="en-US"/>
        </w:rPr>
        <w:t xml:space="preserve"> handle multiple pairs of </w:t>
      </w:r>
      <w:r w:rsidRPr="003D662E">
        <w:rPr>
          <w:lang w:val="en-US"/>
        </w:rPr>
        <w:t>input/output types</w:t>
      </w:r>
      <w:r w:rsidR="00217A67">
        <w:rPr>
          <w:lang w:val="en-US"/>
        </w:rPr>
        <w:t xml:space="preserve">, for channel connectors limitations may apply or </w:t>
      </w:r>
      <w:r w:rsidRPr="003D662E">
        <w:rPr>
          <w:lang w:val="en-US"/>
        </w:rPr>
        <w:t xml:space="preserve">a discriminator in terms of the </w:t>
      </w:r>
      <w:proofErr w:type="spellStart"/>
      <w:r w:rsidRPr="003D662E">
        <w:rPr>
          <w:rFonts w:ascii="Consolas" w:hAnsi="Consolas"/>
          <w:lang w:val="en-US"/>
        </w:rPr>
        <w:t>AdapterSelector</w:t>
      </w:r>
      <w:proofErr w:type="spellEnd"/>
      <w:r w:rsidR="00217A67" w:rsidRPr="00217A67">
        <w:rPr>
          <w:rFonts w:cstheme="minorHAnsi"/>
          <w:lang w:val="en-US"/>
        </w:rPr>
        <w:t xml:space="preserve"> may be needed</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 xml:space="preserve">must not be any internal types used by the </w:t>
      </w:r>
      <w:proofErr w:type="spellStart"/>
      <w:r>
        <w:rPr>
          <w:rFonts w:cstheme="minorHAnsi"/>
          <w:lang w:val="en-US"/>
        </w:rPr>
        <w:t>connetors</w:t>
      </w:r>
      <w:proofErr w:type="spellEnd"/>
      <w:r>
        <w:rPr>
          <w:rFonts w:cstheme="minorHAnsi"/>
          <w:lang w:val="en-US"/>
        </w:rPr>
        <w:t>,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7245E8">
      <w:pPr>
        <w:pStyle w:val="ListParagraph"/>
        <w:numPr>
          <w:ilvl w:val="0"/>
          <w:numId w:val="10"/>
        </w:numPr>
        <w:jc w:val="both"/>
        <w:rPr>
          <w:lang w:val="en-US"/>
        </w:rPr>
      </w:pPr>
      <w:r w:rsidRPr="003D662E">
        <w:rPr>
          <w:lang w:val="en-US"/>
        </w:rPr>
        <w:t xml:space="preserve">The </w:t>
      </w:r>
      <w:proofErr w:type="spellStart"/>
      <w:r w:rsidRPr="003D662E">
        <w:rPr>
          <w:rFonts w:ascii="Consolas" w:hAnsi="Consolas"/>
          <w:lang w:val="en-US"/>
        </w:rPr>
        <w:t>TranslatingProtocolAdapter</w:t>
      </w:r>
      <w:proofErr w:type="spellEnd"/>
      <w:r w:rsidRPr="003D662E">
        <w:rPr>
          <w:lang w:val="en-US"/>
        </w:rPr>
        <w:t xml:space="preserve"> is a default implementation of the </w:t>
      </w:r>
      <w:proofErr w:type="spellStart"/>
      <w:r w:rsidRPr="003D662E">
        <w:rPr>
          <w:rFonts w:ascii="Consolas" w:hAnsi="Consolas"/>
          <w:lang w:val="en-US"/>
        </w:rPr>
        <w:t>ProtocolAdapter</w:t>
      </w:r>
      <w:proofErr w:type="spellEnd"/>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proofErr w:type="spellStart"/>
      <w:r w:rsidRPr="003D662E">
        <w:rPr>
          <w:rFonts w:ascii="Consolas" w:hAnsi="Consolas"/>
          <w:lang w:val="en-US"/>
        </w:rPr>
        <w:t>InputTypeTranslator</w:t>
      </w:r>
      <w:proofErr w:type="spellEnd"/>
      <w:r w:rsidRPr="003D662E">
        <w:rPr>
          <w:lang w:val="en-US"/>
        </w:rPr>
        <w:t xml:space="preserve"> and </w:t>
      </w:r>
      <w:proofErr w:type="spellStart"/>
      <w:r w:rsidRPr="003D662E">
        <w:rPr>
          <w:rFonts w:ascii="Consolas" w:hAnsi="Consolas"/>
          <w:lang w:val="en-US"/>
        </w:rPr>
        <w:lastRenderedPageBreak/>
        <w:t>OutputTypeTranslator</w:t>
      </w:r>
      <w:proofErr w:type="spellEnd"/>
      <w:r w:rsidRPr="003D662E">
        <w:rPr>
          <w:lang w:val="en-US"/>
        </w:rPr>
        <w:t xml:space="preserve"> defined by the Transport Component.</w:t>
      </w:r>
      <w:r w:rsidR="006F6168" w:rsidRPr="003D662E">
        <w:rPr>
          <w:lang w:val="en-US"/>
        </w:rPr>
        <w:t xml:space="preserve"> The </w:t>
      </w:r>
      <w:proofErr w:type="spellStart"/>
      <w:r w:rsidR="006F6168" w:rsidRPr="003D662E">
        <w:rPr>
          <w:rFonts w:ascii="Consolas" w:hAnsi="Consolas"/>
          <w:lang w:val="en-US"/>
        </w:rPr>
        <w:t>ProtocolAdapter</w:t>
      </w:r>
      <w:proofErr w:type="spellEnd"/>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proofErr w:type="spellStart"/>
      <w:r w:rsidR="000C55E3" w:rsidRPr="003D662E">
        <w:rPr>
          <w:rFonts w:ascii="Consolas" w:hAnsi="Consolas"/>
          <w:lang w:val="en-US"/>
        </w:rPr>
        <w:t>ModelAccess</w:t>
      </w:r>
      <w:proofErr w:type="spellEnd"/>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w:t>
      </w:r>
      <w:proofErr w:type="spellStart"/>
      <w:r w:rsidR="00545B30">
        <w:rPr>
          <w:lang w:val="en-US"/>
        </w:rPr>
        <w:t>reposnible</w:t>
      </w:r>
      <w:proofErr w:type="spellEnd"/>
      <w:r w:rsidR="00545B30">
        <w:rPr>
          <w:lang w:val="en-US"/>
        </w:rPr>
        <w:t xml:space="preserve"> for the </w:t>
      </w:r>
      <w:proofErr w:type="spellStart"/>
      <w:r w:rsidR="00545B30">
        <w:rPr>
          <w:lang w:val="en-US"/>
        </w:rPr>
        <w:t>oppsite</w:t>
      </w:r>
      <w:proofErr w:type="spellEnd"/>
      <w:r w:rsidR="00545B30">
        <w:rPr>
          <w:lang w:val="en-US"/>
        </w:rPr>
        <w:t xml:space="preserve"> direction. In most cases, generic type translators for objects can be used</w:t>
      </w:r>
      <w:r w:rsidR="00545B30">
        <w:rPr>
          <w:rStyle w:val="FootnoteReference"/>
          <w:lang w:val="en-US"/>
        </w:rPr>
        <w:footnoteReference w:id="77"/>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proofErr w:type="spellStart"/>
      <w:r w:rsidRPr="003D662E">
        <w:rPr>
          <w:rFonts w:ascii="Consolas" w:hAnsi="Consolas"/>
          <w:lang w:val="en-US"/>
        </w:rPr>
        <w:t>AbstractConnector</w:t>
      </w:r>
      <w:proofErr w:type="spellEnd"/>
      <w:r w:rsidRPr="003D662E">
        <w:rPr>
          <w:lang w:val="en-US"/>
        </w:rPr>
        <w:t xml:space="preserve"> provides a basic implementation, e.g., for handling the </w:t>
      </w:r>
      <w:proofErr w:type="spellStart"/>
      <w:r w:rsidRPr="003D662E">
        <w:rPr>
          <w:rFonts w:ascii="Consolas" w:hAnsi="Consolas"/>
          <w:lang w:val="en-US"/>
        </w:rPr>
        <w:t>ReceptionCallback</w:t>
      </w:r>
      <w:proofErr w:type="spellEnd"/>
      <w:r w:rsidRPr="003D662E">
        <w:rPr>
          <w:lang w:val="en-US"/>
        </w:rPr>
        <w:t xml:space="preserve">, for utilizing the </w:t>
      </w:r>
      <w:proofErr w:type="spellStart"/>
      <w:r w:rsidRPr="003D662E">
        <w:rPr>
          <w:rFonts w:ascii="Consolas" w:hAnsi="Consolas"/>
          <w:lang w:val="en-US"/>
        </w:rPr>
        <w:t>ProtocolAdapter</w:t>
      </w:r>
      <w:proofErr w:type="spellEnd"/>
      <w:r w:rsidRPr="003D662E">
        <w:rPr>
          <w:lang w:val="en-US"/>
        </w:rPr>
        <w:t>, etc. leaving just methods open that are protocol specific.</w:t>
      </w:r>
      <w:r w:rsidR="008C76E8" w:rsidRPr="003D662E">
        <w:rPr>
          <w:lang w:val="en-US"/>
        </w:rPr>
        <w:t xml:space="preserve"> The </w:t>
      </w:r>
      <w:proofErr w:type="spellStart"/>
      <w:r w:rsidR="008C76E8" w:rsidRPr="003D662E">
        <w:rPr>
          <w:rFonts w:ascii="Consolas" w:hAnsi="Consolas"/>
          <w:lang w:val="en-US"/>
        </w:rPr>
        <w:t>AbstractChannelConnector</w:t>
      </w:r>
      <w:proofErr w:type="spellEnd"/>
      <w:r w:rsidR="008C76E8" w:rsidRPr="003D662E">
        <w:rPr>
          <w:lang w:val="en-US"/>
        </w:rPr>
        <w:t xml:space="preserve"> specializes the </w:t>
      </w:r>
      <w:proofErr w:type="spellStart"/>
      <w:r w:rsidR="008C76E8" w:rsidRPr="003D662E">
        <w:rPr>
          <w:rFonts w:ascii="Consolas" w:hAnsi="Consolas"/>
          <w:lang w:val="en-US"/>
        </w:rPr>
        <w:t>AbstractConnector</w:t>
      </w:r>
      <w:proofErr w:type="spellEnd"/>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7245E8">
      <w:pPr>
        <w:pStyle w:val="ListParagraph"/>
        <w:numPr>
          <w:ilvl w:val="0"/>
          <w:numId w:val="10"/>
        </w:numPr>
        <w:jc w:val="both"/>
        <w:rPr>
          <w:lang w:val="en-US"/>
        </w:rPr>
      </w:pPr>
      <w:r w:rsidRPr="003D662E">
        <w:rPr>
          <w:lang w:val="en-US"/>
        </w:rPr>
        <w:t xml:space="preserve">The </w:t>
      </w:r>
      <w:proofErr w:type="spellStart"/>
      <w:r w:rsidRPr="003D662E">
        <w:rPr>
          <w:rFonts w:ascii="Consolas" w:hAnsi="Consolas"/>
          <w:lang w:val="en-US"/>
        </w:rPr>
        <w:t>ConnectorExtension</w:t>
      </w:r>
      <w:proofErr w:type="spellEnd"/>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proofErr w:type="spellStart"/>
      <w:r w:rsidRPr="003D662E">
        <w:rPr>
          <w:rFonts w:ascii="Consolas" w:hAnsi="Consolas"/>
          <w:lang w:val="en-US"/>
        </w:rPr>
        <w:t>ConnectorRegistry</w:t>
      </w:r>
      <w:proofErr w:type="spellEnd"/>
      <w:r w:rsidRPr="003D662E">
        <w:rPr>
          <w:lang w:val="en-US"/>
        </w:rPr>
        <w:t xml:space="preserve"> </w:t>
      </w:r>
      <w:r w:rsidR="00A75EE7" w:rsidRPr="003D662E">
        <w:rPr>
          <w:lang w:val="en-US"/>
        </w:rPr>
        <w:t xml:space="preserve">collects information about installed and used connectors. Installed connectors are registered through an instance of </w:t>
      </w:r>
      <w:proofErr w:type="spellStart"/>
      <w:r w:rsidR="00A75EE7" w:rsidRPr="003D662E">
        <w:rPr>
          <w:rFonts w:ascii="Consolas" w:hAnsi="Consolas"/>
          <w:lang w:val="en-US"/>
        </w:rPr>
        <w:t>ConnectorDescriptor</w:t>
      </w:r>
      <w:proofErr w:type="spellEnd"/>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proofErr w:type="spellStart"/>
      <w:r w:rsidR="00A75EE7" w:rsidRPr="003D662E">
        <w:rPr>
          <w:rFonts w:ascii="Consolas" w:hAnsi="Consolas"/>
          <w:lang w:val="en-US"/>
        </w:rPr>
        <w:t>ConnectorRegistry</w:t>
      </w:r>
      <w:proofErr w:type="spellEnd"/>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7245E8">
      <w:pPr>
        <w:pStyle w:val="ListParagraph"/>
        <w:numPr>
          <w:ilvl w:val="0"/>
          <w:numId w:val="10"/>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01B970B8">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602DAB44" w:rsidR="00551CBF" w:rsidRPr="003D662E" w:rsidRDefault="00551CBF" w:rsidP="00997F04">
      <w:pPr>
        <w:pStyle w:val="Caption"/>
        <w:jc w:val="center"/>
        <w:rPr>
          <w:lang w:val="en-US"/>
        </w:rPr>
      </w:pPr>
      <w:bookmarkStart w:id="109"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15</w:t>
      </w:r>
      <w:r w:rsidRPr="003D662E">
        <w:fldChar w:fldCharType="end"/>
      </w:r>
      <w:bookmarkEnd w:id="109"/>
      <w:r w:rsidRPr="003D662E">
        <w:rPr>
          <w:lang w:val="en-US"/>
        </w:rPr>
        <w:t>: Model Access and Protocol Adapter in the Connectors Component.</w:t>
      </w:r>
    </w:p>
    <w:p w14:paraId="021286C2" w14:textId="2FBFF807"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proofErr w:type="spellStart"/>
      <w:r w:rsidRPr="003D662E">
        <w:rPr>
          <w:rFonts w:ascii="Consolas" w:hAnsi="Consolas"/>
          <w:lang w:val="en-US"/>
        </w:rPr>
        <w:t>ConnectorRegistry</w:t>
      </w:r>
      <w:proofErr w:type="spellEnd"/>
      <w:r w:rsidRPr="003D662E">
        <w:rPr>
          <w:lang w:val="en-US"/>
        </w:rPr>
        <w:t xml:space="preserve"> is also the basic information to be presented in the AAS of the Connectors Component. Further, selected capabilities of the connectors are made available through the </w:t>
      </w:r>
      <w:proofErr w:type="spellStart"/>
      <w:r w:rsidRPr="003D662E">
        <w:rPr>
          <w:rFonts w:ascii="Consolas" w:hAnsi="Consolas"/>
          <w:lang w:val="en-US"/>
        </w:rPr>
        <w:t>installedConnectors</w:t>
      </w:r>
      <w:proofErr w:type="spellEnd"/>
      <w:r w:rsidRPr="003D662E">
        <w:rPr>
          <w:lang w:val="en-US"/>
        </w:rPr>
        <w:t xml:space="preserve"> sub-model of the platform AAS. Created connector instances register themselves upon connect/disconnect with the </w:t>
      </w:r>
      <w:proofErr w:type="spellStart"/>
      <w:r w:rsidRPr="003D662E">
        <w:rPr>
          <w:rFonts w:ascii="Consolas" w:hAnsi="Consolas"/>
          <w:lang w:val="en-US"/>
        </w:rPr>
        <w:t>ConnectorRegistry</w:t>
      </w:r>
      <w:proofErr w:type="spellEnd"/>
      <w:r w:rsidRPr="003D662E">
        <w:rPr>
          <w:lang w:val="en-US"/>
        </w:rPr>
        <w:t xml:space="preserve">, which in turn leads to an update of the </w:t>
      </w:r>
      <w:proofErr w:type="spellStart"/>
      <w:r w:rsidRPr="003D662E">
        <w:rPr>
          <w:rFonts w:ascii="Consolas" w:hAnsi="Consolas"/>
          <w:lang w:val="en-US"/>
        </w:rPr>
        <w:t>activeConnectors</w:t>
      </w:r>
      <w:proofErr w:type="spellEnd"/>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3.3</w:t>
      </w:r>
      <w:r w:rsidRPr="003D662E">
        <w:rPr>
          <w:lang w:val="en-US"/>
        </w:rPr>
        <w:fldChar w:fldCharType="end"/>
      </w:r>
      <w:r w:rsidRPr="003D662E">
        <w:rPr>
          <w:lang w:val="en-US"/>
        </w:rPr>
        <w:t xml:space="preserve">). Ultimately, connector instances link to their descriptors in the </w:t>
      </w:r>
      <w:proofErr w:type="spellStart"/>
      <w:r w:rsidRPr="003D662E">
        <w:rPr>
          <w:rFonts w:ascii="Consolas" w:hAnsi="Consolas"/>
          <w:lang w:val="en-US"/>
        </w:rPr>
        <w:t>installedConnectors</w:t>
      </w:r>
      <w:proofErr w:type="spellEnd"/>
      <w:r w:rsidRPr="003D662E">
        <w:rPr>
          <w:lang w:val="en-US"/>
        </w:rPr>
        <w:t xml:space="preserve"> sub-model to indicate their origin and capabilities.</w:t>
      </w:r>
    </w:p>
    <w:p w14:paraId="4F46B8C3" w14:textId="3FA20153" w:rsidR="007B1034" w:rsidRPr="003D662E" w:rsidRDefault="007B1034" w:rsidP="007245E8">
      <w:pPr>
        <w:pStyle w:val="ListParagraph"/>
        <w:numPr>
          <w:ilvl w:val="0"/>
          <w:numId w:val="10"/>
        </w:numPr>
        <w:jc w:val="both"/>
        <w:rPr>
          <w:lang w:val="en-US"/>
        </w:rPr>
      </w:pPr>
      <w:r w:rsidRPr="003D662E">
        <w:rPr>
          <w:lang w:val="en-US"/>
        </w:rPr>
        <w:t xml:space="preserve">The </w:t>
      </w:r>
      <w:proofErr w:type="spellStart"/>
      <w:r w:rsidRPr="003D662E">
        <w:rPr>
          <w:rFonts w:ascii="Consolas" w:hAnsi="Consolas"/>
          <w:lang w:val="en-US"/>
        </w:rPr>
        <w:t>ConnectorFactory</w:t>
      </w:r>
      <w:proofErr w:type="spellEnd"/>
      <w:r w:rsidRPr="003D662E">
        <w:rPr>
          <w:lang w:val="en-US"/>
        </w:rPr>
        <w:t xml:space="preserve"> is a proxy to dynamically create the most appropriate connector instance if there are alternatives, e.g., MQTT v3 and MQTT v5. Such a </w:t>
      </w:r>
      <w:proofErr w:type="spellStart"/>
      <w:r w:rsidRPr="003D662E">
        <w:rPr>
          <w:rFonts w:ascii="Consolas" w:hAnsi="Consolas"/>
          <w:lang w:val="en-US"/>
        </w:rPr>
        <w:t>ConnectorFactory</w:t>
      </w:r>
      <w:proofErr w:type="spellEnd"/>
      <w:r w:rsidRPr="003D662E">
        <w:rPr>
          <w:lang w:val="en-US"/>
        </w:rPr>
        <w:t xml:space="preserve"> takes the </w:t>
      </w:r>
      <w:proofErr w:type="spellStart"/>
      <w:r w:rsidRPr="003D662E">
        <w:rPr>
          <w:rFonts w:ascii="Consolas" w:hAnsi="Consolas"/>
          <w:lang w:val="en-US"/>
        </w:rPr>
        <w:t>ConnectorParameters</w:t>
      </w:r>
      <w:proofErr w:type="spellEnd"/>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0A1639">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 xml:space="preserve">ll define a specific type representing the </w:t>
      </w:r>
      <w:proofErr w:type="spellStart"/>
      <w:r w:rsidR="00C209D3" w:rsidRPr="003D662E">
        <w:rPr>
          <w:lang w:val="en-US"/>
        </w:rPr>
        <w:t>ConnectorFactory</w:t>
      </w:r>
      <w:proofErr w:type="spellEnd"/>
      <w:r w:rsidR="00C209D3" w:rsidRPr="003D662E">
        <w:rPr>
          <w:lang w:val="en-US"/>
        </w:rPr>
        <w:t xml:space="preserve">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7245E8">
      <w:pPr>
        <w:pStyle w:val="ListParagraph"/>
        <w:numPr>
          <w:ilvl w:val="0"/>
          <w:numId w:val="56"/>
        </w:numPr>
        <w:jc w:val="both"/>
        <w:rPr>
          <w:lang w:val="en-US"/>
        </w:rPr>
      </w:pPr>
      <w:r w:rsidRPr="00004157">
        <w:rPr>
          <w:lang w:val="en-US"/>
        </w:rPr>
        <w:t xml:space="preserve">generic </w:t>
      </w:r>
      <w:proofErr w:type="spellStart"/>
      <w:r w:rsidRPr="00705460">
        <w:rPr>
          <w:rFonts w:ascii="Consolas" w:hAnsi="Consolas"/>
          <w:b/>
          <w:lang w:val="en-US"/>
        </w:rPr>
        <w:t>AasConnector</w:t>
      </w:r>
      <w:proofErr w:type="spellEnd"/>
      <w:r w:rsidRPr="00004157">
        <w:rPr>
          <w:lang w:val="en-US"/>
        </w:rPr>
        <w:t xml:space="preserve"> for integrating external AAS into the platform (based on the </w:t>
      </w:r>
      <w:proofErr w:type="spellStart"/>
      <w:r w:rsidRPr="00004157">
        <w:rPr>
          <w:rFonts w:ascii="Consolas" w:hAnsi="Consolas"/>
          <w:lang w:val="en-US"/>
        </w:rPr>
        <w:t>AasFactory</w:t>
      </w:r>
      <w:proofErr w:type="spellEnd"/>
      <w:r w:rsidRPr="00004157">
        <w:rPr>
          <w:lang w:val="en-US"/>
        </w:rPr>
        <w:t xml:space="preserve"> from the Support Layer</w:t>
      </w:r>
      <w:r w:rsidRPr="003D662E">
        <w:rPr>
          <w:rStyle w:val="FootnoteReference"/>
          <w:lang w:val="en-US"/>
        </w:rPr>
        <w:footnoteReference w:id="78"/>
      </w:r>
      <w:r w:rsidRPr="00004157">
        <w:rPr>
          <w:lang w:val="en-US"/>
        </w:rPr>
        <w:t xml:space="preserve">), </w:t>
      </w:r>
    </w:p>
    <w:p w14:paraId="0C58B0B9" w14:textId="77777777" w:rsidR="00705460" w:rsidRDefault="009772A1" w:rsidP="007245E8">
      <w:pPr>
        <w:pStyle w:val="ListParagraph"/>
        <w:numPr>
          <w:ilvl w:val="0"/>
          <w:numId w:val="56"/>
        </w:numPr>
        <w:jc w:val="both"/>
        <w:rPr>
          <w:lang w:val="en-US"/>
        </w:rPr>
      </w:pPr>
      <w:proofErr w:type="spellStart"/>
      <w:r w:rsidRPr="00705460">
        <w:rPr>
          <w:rFonts w:ascii="Consolas" w:hAnsi="Consolas"/>
          <w:b/>
          <w:lang w:val="en-US"/>
        </w:rPr>
        <w:t>OpcUaConnector</w:t>
      </w:r>
      <w:proofErr w:type="spellEnd"/>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xml:space="preserve">, one for MQTT v3 and one for MQTT v5, also based on Eclipse </w:t>
      </w:r>
      <w:proofErr w:type="spellStart"/>
      <w:r w:rsidR="009772A1" w:rsidRPr="00004157">
        <w:rPr>
          <w:lang w:val="en-US"/>
        </w:rPr>
        <w:t>Paho</w:t>
      </w:r>
      <w:proofErr w:type="spellEnd"/>
      <w:r w:rsidR="009772A1" w:rsidRPr="00004157">
        <w:rPr>
          <w:lang w:val="en-US"/>
        </w:rPr>
        <w:t xml:space="preserve">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proofErr w:type="spellStart"/>
      <w:r w:rsidR="00560611" w:rsidRPr="00EF4B84">
        <w:rPr>
          <w:rFonts w:ascii="Consolas" w:hAnsi="Consolas"/>
          <w:lang w:val="en-US"/>
        </w:rPr>
        <w:t>InputParser</w:t>
      </w:r>
      <w:proofErr w:type="spellEnd"/>
      <w:r w:rsidR="00560611">
        <w:rPr>
          <w:lang w:val="en-US"/>
        </w:rPr>
        <w:t xml:space="preserve"> and </w:t>
      </w:r>
      <w:proofErr w:type="spellStart"/>
      <w:r w:rsidR="00560611" w:rsidRPr="00EF4B84">
        <w:rPr>
          <w:rFonts w:ascii="Consolas" w:hAnsi="Consolas"/>
          <w:lang w:val="en-US"/>
        </w:rPr>
        <w:t>OutputFormatter</w:t>
      </w:r>
      <w:proofErr w:type="spellEnd"/>
      <w:r w:rsidR="00560611">
        <w:rPr>
          <w:lang w:val="en-US"/>
        </w:rPr>
        <w:t xml:space="preserve"> classes of the Connectors component.</w:t>
      </w:r>
    </w:p>
    <w:p w14:paraId="6DCF6F24" w14:textId="016D9E3F"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w:t>
      </w:r>
      <w:proofErr w:type="gramStart"/>
      <w:r w:rsidR="0060731B">
        <w:rPr>
          <w:lang w:val="en-US"/>
        </w:rPr>
        <w:t>1-4 byte</w:t>
      </w:r>
      <w:proofErr w:type="gramEnd"/>
      <w:r w:rsidR="0060731B">
        <w:rPr>
          <w:lang w:val="en-US"/>
        </w:rPr>
        <w:t xml:space="preserve"> types and allows for configuring the device id as well as the vendor-defined byte order (little/big endian).</w:t>
      </w:r>
    </w:p>
    <w:p w14:paraId="7EE2EB84" w14:textId="77777777"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w:t>
      </w:r>
      <w:proofErr w:type="spellStart"/>
      <w:r>
        <w:rPr>
          <w:lang w:val="en-US"/>
        </w:rPr>
        <w:t>completmented</w:t>
      </w:r>
      <w:proofErr w:type="spellEnd"/>
      <w:r>
        <w:rPr>
          <w:lang w:val="en-US"/>
        </w:rPr>
        <w:t xml:space="preserve">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7245E8">
      <w:pPr>
        <w:pStyle w:val="ListParagraph"/>
        <w:numPr>
          <w:ilvl w:val="0"/>
          <w:numId w:val="56"/>
        </w:numPr>
        <w:jc w:val="both"/>
        <w:rPr>
          <w:lang w:val="en-US"/>
        </w:rPr>
      </w:pPr>
      <w:proofErr w:type="spellStart"/>
      <w:r w:rsidRPr="00920FEE">
        <w:rPr>
          <w:b/>
          <w:lang w:val="en-US"/>
        </w:rPr>
        <w:t>InfluxDB</w:t>
      </w:r>
      <w:proofErr w:type="spellEnd"/>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10"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 xml:space="preserve">simple timeseries or string queries (both requiring monotonic ascending timestamps), multiple entries per datapoint are joined into the data transport format of the platform (optional fields may be helpful) and ingested based on the </w:t>
      </w:r>
      <w:proofErr w:type="spellStart"/>
      <w:r w:rsidR="008977A8">
        <w:rPr>
          <w:lang w:val="en-US"/>
        </w:rPr>
        <w:t>timestaps</w:t>
      </w:r>
      <w:proofErr w:type="spellEnd"/>
      <w:r w:rsidR="008977A8">
        <w:rPr>
          <w:lang w:val="en-US"/>
        </w:rPr>
        <w:t xml:space="preserve">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proofErr w:type="spellStart"/>
      <w:r w:rsidRPr="00EF4B84">
        <w:rPr>
          <w:rFonts w:ascii="Consolas" w:hAnsi="Consolas"/>
          <w:lang w:val="en-US"/>
        </w:rPr>
        <w:t>InputParser</w:t>
      </w:r>
      <w:proofErr w:type="spellEnd"/>
      <w:r>
        <w:rPr>
          <w:lang w:val="en-US"/>
        </w:rPr>
        <w:t xml:space="preserve"> and </w:t>
      </w:r>
      <w:proofErr w:type="spellStart"/>
      <w:r w:rsidRPr="00EF4B84">
        <w:rPr>
          <w:rFonts w:ascii="Consolas" w:hAnsi="Consolas"/>
          <w:lang w:val="en-US"/>
        </w:rPr>
        <w:t>OutputFormatter</w:t>
      </w:r>
      <w:proofErr w:type="spellEnd"/>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w:t>
      </w:r>
      <w:proofErr w:type="spellStart"/>
      <w:r w:rsidR="00EE286E">
        <w:rPr>
          <w:lang w:val="en-US"/>
        </w:rPr>
        <w:t>InfluxDB</w:t>
      </w:r>
      <w:proofErr w:type="spellEnd"/>
      <w:r w:rsidR="00EE286E">
        <w:rPr>
          <w:lang w:val="en-US"/>
        </w:rPr>
        <w:t xml:space="preserve"> connector, data read from files is streamed into apps either based on a) polling using a fixed data time difference or, through a </w:t>
      </w:r>
      <w:proofErr w:type="spellStart"/>
      <w:r w:rsidR="00DA606C">
        <w:rPr>
          <w:rFonts w:ascii="Consolas" w:hAnsi="Consolas"/>
          <w:lang w:val="en-US"/>
        </w:rPr>
        <w:t>ConnectorInputHandler</w:t>
      </w:r>
      <w:proofErr w:type="spellEnd"/>
      <w:r w:rsidR="00EE286E">
        <w:rPr>
          <w:lang w:val="en-US"/>
        </w:rPr>
        <w:t xml:space="preserve"> </w:t>
      </w:r>
      <w:r w:rsidR="00153442">
        <w:rPr>
          <w:lang w:val="en-US"/>
        </w:rPr>
        <w:t xml:space="preserve">or a </w:t>
      </w:r>
      <w:proofErr w:type="spellStart"/>
      <w:r w:rsidR="00153442" w:rsidRPr="00153442">
        <w:rPr>
          <w:rFonts w:ascii="Consolas" w:hAnsi="Consolas"/>
          <w:lang w:val="en-US"/>
        </w:rPr>
        <w:t>DataTimeDiffProvider</w:t>
      </w:r>
      <w:proofErr w:type="spellEnd"/>
      <w:r w:rsidR="00153442">
        <w:rPr>
          <w:lang w:val="en-US"/>
        </w:rPr>
        <w:t xml:space="preserve"> </w:t>
      </w:r>
      <w:r w:rsidR="00EE286E">
        <w:rPr>
          <w:lang w:val="en-US"/>
        </w:rPr>
        <w:t>plugin b) triggering using arbitrary connector trigger queries.</w:t>
      </w:r>
    </w:p>
    <w:bookmarkEnd w:id="110"/>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proofErr w:type="spellStart"/>
      <w:r w:rsidRPr="00004157">
        <w:rPr>
          <w:rFonts w:ascii="Consolas" w:hAnsi="Consolas"/>
          <w:lang w:val="en-US"/>
        </w:rPr>
        <w:t>ProtocolAdapter</w:t>
      </w:r>
      <w:proofErr w:type="spellEnd"/>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w:t>
      </w:r>
      <w:proofErr w:type="spellStart"/>
      <w:r w:rsidR="00915673" w:rsidRPr="00004157">
        <w:rPr>
          <w:lang w:val="en-US"/>
        </w:rPr>
        <w:t>BaSyx</w:t>
      </w:r>
      <w:proofErr w:type="spellEnd"/>
      <w:r w:rsidR="00915673" w:rsidRPr="00004157">
        <w:rPr>
          <w:lang w:val="en-US"/>
        </w:rPr>
        <w:t xml:space="preserve"> implementation is used, the AAS registry remains unencrypted by default, the AAS server can optionally be executed with TLS)</w:t>
      </w:r>
      <w:r w:rsidRPr="00004157">
        <w:rPr>
          <w:lang w:val="en-US"/>
        </w:rPr>
        <w:t xml:space="preserve">. These approaches/protocols have been selected due to the required mandatory support for </w:t>
      </w:r>
      <w:proofErr w:type="spellStart"/>
      <w:r w:rsidRPr="00004157">
        <w:rPr>
          <w:lang w:val="en-US"/>
        </w:rPr>
        <w:t>BaSyx</w:t>
      </w:r>
      <w:proofErr w:type="spellEnd"/>
      <w:r w:rsidRPr="00004157">
        <w:rPr>
          <w:lang w:val="en-US"/>
        </w:rPr>
        <w:t xml:space="preserve">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74F85BE8" w:rsidR="006E2811" w:rsidRPr="003D662E" w:rsidRDefault="00B1673B" w:rsidP="00B1673B">
      <w:pPr>
        <w:jc w:val="both"/>
        <w:rPr>
          <w:lang w:val="en-US"/>
        </w:rPr>
      </w:pPr>
      <w:r w:rsidRPr="003D662E">
        <w:rPr>
          <w:lang w:val="en-US"/>
        </w:rPr>
        <w:t xml:space="preserve">We will now detail the </w:t>
      </w:r>
      <w:proofErr w:type="spellStart"/>
      <w:r w:rsidRPr="003D662E">
        <w:rPr>
          <w:rFonts w:ascii="Consolas" w:hAnsi="Consolas"/>
          <w:lang w:val="en-US"/>
        </w:rPr>
        <w:t>ModelAccess</w:t>
      </w:r>
      <w:proofErr w:type="spellEnd"/>
      <w:r w:rsidRPr="003D662E">
        <w:rPr>
          <w:lang w:val="en-US"/>
        </w:rPr>
        <w:t xml:space="preserve"> and the </w:t>
      </w:r>
      <w:proofErr w:type="spellStart"/>
      <w:r w:rsidRPr="003D662E">
        <w:rPr>
          <w:rFonts w:ascii="Consolas" w:hAnsi="Consolas"/>
          <w:lang w:val="en-US"/>
        </w:rPr>
        <w:t>ProtocolAdapter</w:t>
      </w:r>
      <w:proofErr w:type="spellEnd"/>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proofErr w:type="spellStart"/>
      <w:r w:rsidRPr="003D662E">
        <w:rPr>
          <w:rFonts w:ascii="Consolas" w:hAnsi="Consolas"/>
          <w:lang w:val="en-US"/>
        </w:rPr>
        <w:t>ModelAccess</w:t>
      </w:r>
      <w:proofErr w:type="spellEnd"/>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proofErr w:type="spellStart"/>
      <w:r w:rsidR="00F97728" w:rsidRPr="003D662E">
        <w:rPr>
          <w:rFonts w:ascii="Consolas" w:hAnsi="Consolas"/>
          <w:lang w:val="en-US"/>
        </w:rPr>
        <w:t>ModelAccess</w:t>
      </w:r>
      <w:proofErr w:type="spellEnd"/>
      <w:r w:rsidR="00F97728" w:rsidRPr="003D662E">
        <w:rPr>
          <w:lang w:val="en-US"/>
        </w:rPr>
        <w:t xml:space="preserve"> </w:t>
      </w:r>
      <w:r w:rsidR="00F97728">
        <w:rPr>
          <w:lang w:val="en-US"/>
        </w:rPr>
        <w:t>instance and then, due to performance reasons, incrementally, indicates substructures to be iterated (</w:t>
      </w:r>
      <w:proofErr w:type="spellStart"/>
      <w:r w:rsidR="00F97728" w:rsidRPr="00F97728">
        <w:rPr>
          <w:rFonts w:ascii="Consolas" w:hAnsi="Consolas"/>
          <w:lang w:val="en-US"/>
        </w:rPr>
        <w:t>stepIn</w:t>
      </w:r>
      <w:proofErr w:type="spellEnd"/>
      <w:r w:rsidR="00F97728">
        <w:rPr>
          <w:lang w:val="en-US"/>
        </w:rPr>
        <w:t>/</w:t>
      </w:r>
      <w:proofErr w:type="spellStart"/>
      <w:r w:rsidR="00F97728" w:rsidRPr="00F97728">
        <w:rPr>
          <w:rFonts w:ascii="Consolas" w:hAnsi="Consolas"/>
          <w:lang w:val="en-US"/>
        </w:rPr>
        <w:t>stepOut</w:t>
      </w:r>
      <w:proofErr w:type="spellEnd"/>
      <w:r w:rsidR="00F97728">
        <w:rPr>
          <w:lang w:val="en-US"/>
        </w:rPr>
        <w:t xml:space="preserve"> operations of </w:t>
      </w:r>
      <w:proofErr w:type="spellStart"/>
      <w:r w:rsidR="00F97728" w:rsidRPr="003D662E">
        <w:rPr>
          <w:rFonts w:ascii="Consolas" w:hAnsi="Consolas"/>
          <w:lang w:val="en-US"/>
        </w:rPr>
        <w:t>ModelAccess</w:t>
      </w:r>
      <w:proofErr w:type="spellEnd"/>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proofErr w:type="spellStart"/>
      <w:r w:rsidRPr="003D662E">
        <w:rPr>
          <w:rFonts w:ascii="Consolas" w:hAnsi="Consolas"/>
          <w:lang w:val="en-US"/>
        </w:rPr>
        <w:t>ModelAccess</w:t>
      </w:r>
      <w:proofErr w:type="spellEnd"/>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proofErr w:type="spellStart"/>
      <w:r w:rsidRPr="003D662E">
        <w:rPr>
          <w:rFonts w:ascii="Consolas" w:hAnsi="Consolas"/>
          <w:lang w:val="en-US"/>
        </w:rPr>
        <w:t>ModelAccess</w:t>
      </w:r>
      <w:proofErr w:type="spellEnd"/>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w:t>
      </w:r>
      <w:proofErr w:type="spellStart"/>
      <w:r w:rsidR="00E41050" w:rsidRPr="003D662E">
        <w:rPr>
          <w:lang w:val="en-US"/>
        </w:rPr>
        <w:t>BaSyx</w:t>
      </w:r>
      <w:proofErr w:type="spellEnd"/>
      <w:r w:rsidR="00E41050" w:rsidRPr="003D662E">
        <w:rPr>
          <w:lang w:val="en-US"/>
        </w:rPr>
        <w:t xml:space="preserve">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proofErr w:type="spellStart"/>
      <w:r w:rsidRPr="003D662E">
        <w:rPr>
          <w:rFonts w:ascii="Consolas" w:hAnsi="Consolas"/>
          <w:lang w:val="en-US"/>
        </w:rPr>
        <w:t>AbstractModelAccess</w:t>
      </w:r>
      <w:proofErr w:type="spellEnd"/>
      <w:r w:rsidRPr="003D662E">
        <w:rPr>
          <w:lang w:val="en-US"/>
        </w:rPr>
        <w:t xml:space="preserve"> providing a common basic implementation. For payload-based protocols such as MQTT, implementing the </w:t>
      </w:r>
      <w:proofErr w:type="spellStart"/>
      <w:r w:rsidRPr="003D662E">
        <w:rPr>
          <w:rFonts w:ascii="Consolas" w:hAnsi="Consolas"/>
          <w:lang w:val="en-US"/>
        </w:rPr>
        <w:t>ModelAccess</w:t>
      </w:r>
      <w:proofErr w:type="spellEnd"/>
      <w:r w:rsidRPr="003D662E">
        <w:rPr>
          <w:lang w:val="en-US"/>
        </w:rPr>
        <w:t xml:space="preserve"> interface is not required.</w:t>
      </w:r>
    </w:p>
    <w:p w14:paraId="6C6FC1C5" w14:textId="5873B752"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proofErr w:type="spellStart"/>
      <w:r w:rsidR="0035322B" w:rsidRPr="003D662E">
        <w:rPr>
          <w:rFonts w:ascii="Consolas" w:hAnsi="Consolas"/>
          <w:lang w:val="en-US"/>
        </w:rPr>
        <w:t>ProtocolAdapter</w:t>
      </w:r>
      <w:proofErr w:type="spellEnd"/>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proofErr w:type="spellStart"/>
      <w:r w:rsidR="00BA08F2" w:rsidRPr="003D662E">
        <w:rPr>
          <w:rFonts w:ascii="Consolas" w:hAnsi="Consolas"/>
          <w:lang w:val="en-US"/>
        </w:rPr>
        <w:t>ProtocolAdapter</w:t>
      </w:r>
      <w:proofErr w:type="spellEnd"/>
      <w:r w:rsidR="00BA08F2" w:rsidRPr="003D662E">
        <w:rPr>
          <w:rFonts w:cstheme="minorHAnsi"/>
          <w:lang w:val="en-US"/>
        </w:rPr>
        <w:t xml:space="preserve"> that is not based on </w:t>
      </w:r>
      <w:proofErr w:type="spellStart"/>
      <w:r w:rsidR="00BA08F2" w:rsidRPr="003D662E">
        <w:rPr>
          <w:rFonts w:ascii="Consolas" w:hAnsi="Consolas"/>
          <w:lang w:val="en-US"/>
        </w:rPr>
        <w:t>TypeTranslator</w:t>
      </w:r>
      <w:proofErr w:type="spellEnd"/>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proofErr w:type="spellStart"/>
      <w:r w:rsidR="00526DED" w:rsidRPr="003D662E">
        <w:rPr>
          <w:rFonts w:ascii="Consolas" w:hAnsi="Consolas"/>
          <w:lang w:val="en-US"/>
        </w:rPr>
        <w:t>AbstractProtocolAdapter</w:t>
      </w:r>
      <w:proofErr w:type="spellEnd"/>
      <w:r w:rsidR="00526DED" w:rsidRPr="003D662E">
        <w:rPr>
          <w:lang w:val="en-US"/>
        </w:rPr>
        <w:t xml:space="preserve"> is a default implementation providing access to the </w:t>
      </w:r>
      <w:proofErr w:type="spellStart"/>
      <w:r w:rsidR="00526DED" w:rsidRPr="003D662E">
        <w:rPr>
          <w:rFonts w:ascii="Consolas" w:hAnsi="Consolas"/>
          <w:lang w:val="en-US"/>
        </w:rPr>
        <w:t>ModelAccess</w:t>
      </w:r>
      <w:proofErr w:type="spellEnd"/>
      <w:r w:rsidR="00526DED" w:rsidRPr="003D662E">
        <w:rPr>
          <w:lang w:val="en-US"/>
        </w:rPr>
        <w:t xml:space="preserve"> </w:t>
      </w:r>
      <w:r w:rsidR="009F7D8F" w:rsidRPr="003D662E">
        <w:rPr>
          <w:lang w:val="en-US"/>
        </w:rPr>
        <w:t>instance of the connector. T</w:t>
      </w:r>
      <w:r w:rsidR="00526DED" w:rsidRPr="003D662E">
        <w:rPr>
          <w:lang w:val="en-US"/>
        </w:rPr>
        <w:t xml:space="preserve">he </w:t>
      </w:r>
      <w:proofErr w:type="spellStart"/>
      <w:r w:rsidR="00F07976" w:rsidRPr="003D662E">
        <w:rPr>
          <w:rFonts w:ascii="Consolas" w:hAnsi="Consolas"/>
          <w:lang w:val="en-US"/>
        </w:rPr>
        <w:t>TranslatingProtocolAdapter</w:t>
      </w:r>
      <w:proofErr w:type="spellEnd"/>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proofErr w:type="spellStart"/>
      <w:r w:rsidR="00F07976" w:rsidRPr="003D662E">
        <w:rPr>
          <w:rFonts w:ascii="Consolas" w:hAnsi="Consolas"/>
          <w:lang w:val="en-US"/>
        </w:rPr>
        <w:t>ProtocolAdapter</w:t>
      </w:r>
      <w:proofErr w:type="spellEnd"/>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proofErr w:type="spellStart"/>
      <w:r w:rsidRPr="003D662E">
        <w:rPr>
          <w:rFonts w:ascii="Consolas" w:hAnsi="Consolas"/>
          <w:lang w:val="en-US"/>
        </w:rPr>
        <w:t>ProtocolAdapter</w:t>
      </w:r>
      <w:proofErr w:type="spellEnd"/>
      <w:r w:rsidRPr="003D662E">
        <w:rPr>
          <w:lang w:val="en-US"/>
        </w:rPr>
        <w:t xml:space="preserve"> and the involved type </w:t>
      </w:r>
      <w:proofErr w:type="gramStart"/>
      <w:r w:rsidRPr="003D662E">
        <w:rPr>
          <w:lang w:val="en-US"/>
        </w:rPr>
        <w:t>translators</w:t>
      </w:r>
      <w:proofErr w:type="gramEnd"/>
      <w:r w:rsidRPr="003D662E">
        <w:rPr>
          <w:lang w:val="en-US"/>
        </w:rPr>
        <w:t xml:space="preserve">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proofErr w:type="spellStart"/>
      <w:r w:rsidR="00ED0EBF" w:rsidRPr="003D662E">
        <w:rPr>
          <w:rFonts w:ascii="Consolas" w:hAnsi="Consolas"/>
          <w:lang w:val="en-US"/>
        </w:rPr>
        <w:t>ChannelProtocolAdapter</w:t>
      </w:r>
      <w:proofErr w:type="spellEnd"/>
      <w:r w:rsidR="00ED0EBF" w:rsidRPr="003D662E">
        <w:rPr>
          <w:lang w:val="en-US"/>
        </w:rPr>
        <w:t xml:space="preserve"> and its default implementation </w:t>
      </w:r>
      <w:proofErr w:type="spellStart"/>
      <w:r w:rsidR="00ED0EBF" w:rsidRPr="003D662E">
        <w:rPr>
          <w:rFonts w:ascii="Consolas" w:hAnsi="Consolas"/>
          <w:lang w:val="en-US"/>
        </w:rPr>
        <w:t>ChannelTranslatingProtocolAdapter</w:t>
      </w:r>
      <w:proofErr w:type="spellEnd"/>
      <w:r w:rsidR="00ED0EBF" w:rsidRPr="003D662E">
        <w:rPr>
          <w:lang w:val="en-US"/>
        </w:rPr>
        <w:t xml:space="preserve">, an extension of the </w:t>
      </w:r>
      <w:proofErr w:type="spellStart"/>
      <w:r w:rsidR="00ED0EBF" w:rsidRPr="003D662E">
        <w:rPr>
          <w:rFonts w:ascii="Consolas" w:hAnsi="Consolas"/>
          <w:lang w:val="en-US"/>
        </w:rPr>
        <w:t>TranslatingProtocolAdapter</w:t>
      </w:r>
      <w:proofErr w:type="spellEnd"/>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proofErr w:type="spellStart"/>
      <w:r w:rsidR="00ED0EBF" w:rsidRPr="003D662E">
        <w:rPr>
          <w:rFonts w:ascii="Consolas" w:hAnsi="Consolas"/>
          <w:lang w:val="en-US"/>
        </w:rPr>
        <w:t>ModelAccess</w:t>
      </w:r>
      <w:proofErr w:type="spellEnd"/>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proofErr w:type="spellStart"/>
      <w:r w:rsidR="000032D8" w:rsidRPr="003D662E">
        <w:rPr>
          <w:rFonts w:ascii="Consolas" w:hAnsi="Consolas"/>
          <w:lang w:val="en-US"/>
        </w:rPr>
        <w:t>ConnectorInputTypeTranslator</w:t>
      </w:r>
      <w:proofErr w:type="spellEnd"/>
      <w:r w:rsidR="000032D8" w:rsidRPr="003D662E">
        <w:rPr>
          <w:lang w:val="en-US"/>
        </w:rPr>
        <w:t xml:space="preserve"> an</w:t>
      </w:r>
      <w:r w:rsidR="006F30C6" w:rsidRPr="003D662E">
        <w:rPr>
          <w:lang w:val="en-US"/>
        </w:rPr>
        <w:t xml:space="preserve">d </w:t>
      </w:r>
      <w:proofErr w:type="spellStart"/>
      <w:r w:rsidR="006F30C6" w:rsidRPr="003D662E">
        <w:rPr>
          <w:rFonts w:ascii="Consolas" w:hAnsi="Consolas"/>
          <w:lang w:val="en-US"/>
        </w:rPr>
        <w:t>ConnectorOutputTypeTranslator</w:t>
      </w:r>
      <w:proofErr w:type="spellEnd"/>
      <w:r w:rsidR="006F30C6" w:rsidRPr="003D662E">
        <w:rPr>
          <w:lang w:val="en-US"/>
        </w:rPr>
        <w:t>, both with a corresponding basic implementation.</w:t>
      </w:r>
      <w:r w:rsidR="00145D26" w:rsidRPr="003D662E">
        <w:rPr>
          <w:lang w:val="en-US"/>
        </w:rPr>
        <w:t xml:space="preserve"> </w:t>
      </w:r>
    </w:p>
    <w:p w14:paraId="0469614D" w14:textId="74A46B35"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0A1639" w:rsidRPr="003D662E">
        <w:rPr>
          <w:lang w:val="en-US"/>
        </w:rPr>
        <w:t xml:space="preserve">Figure </w:t>
      </w:r>
      <w:r w:rsidR="000A1639">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proofErr w:type="spellStart"/>
      <w:r w:rsidR="0021458D" w:rsidRPr="003D662E">
        <w:rPr>
          <w:rFonts w:ascii="Consolas" w:hAnsi="Consolas"/>
          <w:lang w:val="en-US"/>
        </w:rPr>
        <w:t>ProtocolAdapt</w:t>
      </w:r>
      <w:r w:rsidR="00C756F2" w:rsidRPr="003D662E">
        <w:rPr>
          <w:rFonts w:ascii="Consolas" w:hAnsi="Consolas"/>
          <w:lang w:val="en-US"/>
        </w:rPr>
        <w:t>er</w:t>
      </w:r>
      <w:proofErr w:type="spellEnd"/>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proofErr w:type="spellStart"/>
      <w:r w:rsidR="00C756F2" w:rsidRPr="003D662E">
        <w:rPr>
          <w:rFonts w:ascii="Consolas" w:hAnsi="Consolas"/>
          <w:lang w:val="en-US"/>
        </w:rPr>
        <w:t>ConnectorInputTypeAdapter</w:t>
      </w:r>
      <w:proofErr w:type="spellEnd"/>
      <w:r w:rsidR="00C756F2" w:rsidRPr="003D662E">
        <w:rPr>
          <w:lang w:val="en-US"/>
        </w:rPr>
        <w:t xml:space="preserve"> and the </w:t>
      </w:r>
      <w:proofErr w:type="spellStart"/>
      <w:r w:rsidR="00C756F2" w:rsidRPr="003D662E">
        <w:rPr>
          <w:rFonts w:ascii="Consolas" w:hAnsi="Consolas"/>
          <w:lang w:val="en-US"/>
        </w:rPr>
        <w:t>ConnectorOutputTypeAdapter</w:t>
      </w:r>
      <w:proofErr w:type="spellEnd"/>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3C1E9CBD"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0A1639" w:rsidRPr="003D662E">
        <w:rPr>
          <w:lang w:val="en-US"/>
        </w:rPr>
        <w:t xml:space="preserve">Figure </w:t>
      </w:r>
      <w:r w:rsidR="000A1639">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w:t>
      </w:r>
      <w:proofErr w:type="spellStart"/>
      <w:r w:rsidR="001920F8" w:rsidRPr="003D662E">
        <w:rPr>
          <w:lang w:val="en-US"/>
        </w:rPr>
        <w:t>fashon</w:t>
      </w:r>
      <w:proofErr w:type="spellEnd"/>
      <w:r w:rsidR="001920F8" w:rsidRPr="003D662E">
        <w:rPr>
          <w:lang w:val="en-US"/>
        </w:rPr>
        <w:t xml:space="preserve">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0A1639">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1" w:name="_Ref63932450"/>
      <w:r w:rsidRPr="003D662E">
        <w:rPr>
          <w:lang w:val="en-US"/>
        </w:rPr>
        <w:t>Validation</w:t>
      </w:r>
      <w:bookmarkEnd w:id="111"/>
    </w:p>
    <w:p w14:paraId="19BE5D91" w14:textId="488F0420"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0A1639">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proofErr w:type="spellStart"/>
      <w:r w:rsidR="0024524A" w:rsidRPr="003D662E">
        <w:rPr>
          <w:rFonts w:ascii="Consolas" w:hAnsi="Consolas"/>
          <w:lang w:val="en-US"/>
        </w:rPr>
        <w:t>ReceptionCallback</w:t>
      </w:r>
      <w:proofErr w:type="spellEnd"/>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1B37E567" w:rsidR="00BF240B" w:rsidRPr="003D662E" w:rsidRDefault="005F096B" w:rsidP="00BF240B">
      <w:pPr>
        <w:jc w:val="both"/>
        <w:rPr>
          <w:lang w:val="en-US"/>
        </w:rPr>
      </w:pPr>
      <w:r w:rsidRPr="003D662E">
        <w:rPr>
          <w:lang w:val="en-US"/>
        </w:rPr>
        <w:t xml:space="preserve">Further functional tests have been performed in the context of the platform use case studies, e.g., in the context of partners such as </w:t>
      </w:r>
      <w:proofErr w:type="spellStart"/>
      <w:r w:rsidRPr="003D662E">
        <w:rPr>
          <w:lang w:val="en-US"/>
        </w:rPr>
        <w:t>Lenze</w:t>
      </w:r>
      <w:proofErr w:type="spellEnd"/>
      <w:r w:rsidRPr="003D662E">
        <w:rPr>
          <w:lang w:val="en-US"/>
        </w:rPr>
        <w:t>,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0A1639">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2" w:name="_Ref57198482"/>
      <w:bookmarkStart w:id="113" w:name="_Toc213421519"/>
      <w:r w:rsidRPr="003D662E">
        <w:rPr>
          <w:lang w:val="en-US"/>
        </w:rPr>
        <w:t>Services Layer</w:t>
      </w:r>
      <w:bookmarkEnd w:id="112"/>
      <w:bookmarkEnd w:id="113"/>
    </w:p>
    <w:p w14:paraId="1D1E2323" w14:textId="211C3635"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0A1639">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22D065E5"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3.5.2</w:t>
      </w:r>
      <w:r w:rsidRPr="003D662E">
        <w:rPr>
          <w:lang w:val="en-US"/>
        </w:rPr>
        <w:fldChar w:fldCharType="end"/>
      </w:r>
      <w:r w:rsidRPr="003D662E">
        <w:rPr>
          <w:lang w:val="en-US"/>
        </w:rPr>
        <w:t>, we discuss the Service Execution Environment for Java and Python.</w:t>
      </w:r>
    </w:p>
    <w:p w14:paraId="543C2C04" w14:textId="04EB85CB"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0A1639">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4" w:name="_Ref78195124"/>
      <w:bookmarkStart w:id="115" w:name="_Toc213421520"/>
      <w:r w:rsidRPr="003D662E">
        <w:rPr>
          <w:lang w:val="en-US"/>
        </w:rPr>
        <w:t>Terminology and Background</w:t>
      </w:r>
      <w:bookmarkEnd w:id="114"/>
      <w:bookmarkEnd w:id="115"/>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57316680"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3052EAAD"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0A1639">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0A1639">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w:t>
      </w:r>
      <w:proofErr w:type="spellStart"/>
      <w:r w:rsidR="00D2057B" w:rsidRPr="003D662E">
        <w:rPr>
          <w:lang w:val="en-US"/>
        </w:rPr>
        <w:t>submodels</w:t>
      </w:r>
      <w:proofErr w:type="spellEnd"/>
      <w:r w:rsidR="00D2057B" w:rsidRPr="003D662E">
        <w:rPr>
          <w:lang w:val="en-US"/>
        </w:rPr>
        <w:t>,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w:t>
      </w:r>
      <w:proofErr w:type="spellStart"/>
      <w:r w:rsidR="00D73BD7" w:rsidRPr="003D662E">
        <w:rPr>
          <w:lang w:val="en-US"/>
        </w:rPr>
        <w:t>realtime</w:t>
      </w:r>
      <w:proofErr w:type="spellEnd"/>
      <w:r w:rsidR="00D73BD7" w:rsidRPr="003D662E">
        <w:rPr>
          <w:lang w:val="en-US"/>
        </w:rPr>
        <w:t xml:space="preserv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7394869D"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0A1639">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79"/>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6" w:name="_Ref76729822"/>
      <w:bookmarkStart w:id="117" w:name="_Ref76743606"/>
      <w:bookmarkStart w:id="118" w:name="_Toc213421521"/>
      <w:bookmarkStart w:id="119" w:name="_Ref76731136"/>
      <w:r w:rsidRPr="003D662E">
        <w:rPr>
          <w:lang w:val="en-US"/>
        </w:rPr>
        <w:t>Service Environment</w:t>
      </w:r>
      <w:bookmarkEnd w:id="116"/>
      <w:r w:rsidRPr="003D662E">
        <w:rPr>
          <w:lang w:val="en-US"/>
        </w:rPr>
        <w:t>s</w:t>
      </w:r>
      <w:bookmarkEnd w:id="117"/>
      <w:bookmarkEnd w:id="118"/>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54E21E83">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67E016CB" w:rsidR="008A4B2E" w:rsidRPr="003D662E" w:rsidRDefault="008A4B2E" w:rsidP="008A4B2E">
      <w:pPr>
        <w:pStyle w:val="Caption"/>
        <w:jc w:val="center"/>
        <w:rPr>
          <w:lang w:val="en-US"/>
        </w:rPr>
      </w:pPr>
      <w:bookmarkStart w:id="120"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16</w:t>
      </w:r>
      <w:r w:rsidRPr="003D662E">
        <w:fldChar w:fldCharType="end"/>
      </w:r>
      <w:bookmarkEnd w:id="120"/>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1" w:name="_Ref101351661"/>
      <w:r w:rsidRPr="003D662E">
        <w:rPr>
          <w:lang w:val="en-US"/>
        </w:rPr>
        <w:t>The Java Service Environment</w:t>
      </w:r>
      <w:bookmarkEnd w:id="121"/>
    </w:p>
    <w:p w14:paraId="199C9B6A" w14:textId="1B330031"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17</w:t>
      </w:r>
      <w:r w:rsidRPr="003D662E">
        <w:rPr>
          <w:lang w:val="en-US"/>
        </w:rPr>
        <w:fldChar w:fldCharType="end"/>
      </w:r>
      <w:r w:rsidRPr="003D662E">
        <w:rPr>
          <w:lang w:val="en-US"/>
        </w:rPr>
        <w:t xml:space="preserve"> are represented in terms of the </w:t>
      </w:r>
      <w:proofErr w:type="spellStart"/>
      <w:r w:rsidRPr="003D662E">
        <w:rPr>
          <w:rFonts w:ascii="Consolas" w:hAnsi="Consolas"/>
          <w:lang w:val="en-US"/>
        </w:rPr>
        <w:t>ServiceState</w:t>
      </w:r>
      <w:proofErr w:type="spellEnd"/>
      <w:r w:rsidRPr="003D662E">
        <w:rPr>
          <w:lang w:val="en-US"/>
        </w:rPr>
        <w:t xml:space="preserve"> enumeration, the four main kinds of services in terms of the </w:t>
      </w:r>
      <w:proofErr w:type="spellStart"/>
      <w:r w:rsidRPr="003D662E">
        <w:rPr>
          <w:rFonts w:ascii="Consolas" w:hAnsi="Consolas"/>
          <w:lang w:val="en-US"/>
        </w:rPr>
        <w:t>ServiceKind</w:t>
      </w:r>
      <w:proofErr w:type="spellEnd"/>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6F8A97C0"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proofErr w:type="spellStart"/>
      <w:r w:rsidRPr="003D662E">
        <w:rPr>
          <w:rFonts w:ascii="Consolas" w:hAnsi="Consolas"/>
          <w:lang w:val="en-US"/>
        </w:rPr>
        <w:t>YamlArtifact</w:t>
      </w:r>
      <w:proofErr w:type="spellEnd"/>
      <w:r w:rsidRPr="003D662E">
        <w:rPr>
          <w:lang w:val="en-US"/>
        </w:rPr>
        <w:t xml:space="preserve"> and </w:t>
      </w:r>
      <w:proofErr w:type="spellStart"/>
      <w:r w:rsidRPr="003D662E">
        <w:rPr>
          <w:rFonts w:ascii="Consolas" w:hAnsi="Consolas"/>
          <w:lang w:val="en-US"/>
        </w:rPr>
        <w:t>YamlService</w:t>
      </w:r>
      <w:proofErr w:type="spellEnd"/>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2763F8DC"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2" w:name="_Hlk89265794"/>
      <w:proofErr w:type="spellStart"/>
      <w:r w:rsidR="00957F15" w:rsidRPr="003D662E">
        <w:rPr>
          <w:rFonts w:ascii="Consolas" w:hAnsi="Consolas"/>
          <w:lang w:val="en-US"/>
        </w:rPr>
        <w:t>AbstractProcessService</w:t>
      </w:r>
      <w:proofErr w:type="spellEnd"/>
      <w:r w:rsidR="00957F15" w:rsidRPr="003D662E">
        <w:rPr>
          <w:lang w:val="en-US"/>
        </w:rPr>
        <w:t xml:space="preserve"> provides </w:t>
      </w:r>
      <w:bookmarkEnd w:id="122"/>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proofErr w:type="spellStart"/>
      <w:r w:rsidR="00A1563E" w:rsidRPr="003D662E">
        <w:rPr>
          <w:rFonts w:ascii="Consolas" w:hAnsi="Consolas"/>
          <w:lang w:val="en-US"/>
        </w:rPr>
        <w:t>AbstractProcessService</w:t>
      </w:r>
      <w:proofErr w:type="spellEnd"/>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proofErr w:type="spellStart"/>
      <w:r w:rsidR="00957F15" w:rsidRPr="003D662E">
        <w:rPr>
          <w:rFonts w:ascii="Consolas" w:hAnsi="Consolas"/>
          <w:lang w:val="en-US"/>
        </w:rPr>
        <w:t>AbstractProcessService</w:t>
      </w:r>
      <w:proofErr w:type="spellEnd"/>
      <w:r w:rsidR="00957F15" w:rsidRPr="003D662E">
        <w:rPr>
          <w:lang w:val="en-US"/>
        </w:rPr>
        <w:t xml:space="preserve"> requires two </w:t>
      </w:r>
      <w:proofErr w:type="spellStart"/>
      <w:r w:rsidR="00957F15" w:rsidRPr="003D662E">
        <w:rPr>
          <w:rFonts w:ascii="Consolas" w:hAnsi="Consolas"/>
          <w:lang w:val="en-US"/>
        </w:rPr>
        <w:t>TypeTranslator</w:t>
      </w:r>
      <w:proofErr w:type="spellEnd"/>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proofErr w:type="spellStart"/>
      <w:r w:rsidR="00957F15" w:rsidRPr="003D662E">
        <w:rPr>
          <w:rFonts w:ascii="Consolas" w:hAnsi="Consolas"/>
          <w:lang w:val="en-US"/>
        </w:rPr>
        <w:t>TypeTranslator</w:t>
      </w:r>
      <w:proofErr w:type="spellEnd"/>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0A1639">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proofErr w:type="spellStart"/>
      <w:r w:rsidR="00C50447" w:rsidRPr="003D662E">
        <w:rPr>
          <w:rFonts w:ascii="Consolas" w:hAnsi="Consolas"/>
          <w:lang w:val="en-US"/>
        </w:rPr>
        <w:t>AbstractProcessService</w:t>
      </w:r>
      <w:proofErr w:type="spellEnd"/>
      <w:r w:rsidR="00C50447" w:rsidRPr="003D662E">
        <w:rPr>
          <w:lang w:val="en-US"/>
        </w:rPr>
        <w:t xml:space="preserve"> requires a </w:t>
      </w:r>
      <w:proofErr w:type="spellStart"/>
      <w:r w:rsidR="00C50447" w:rsidRPr="003D662E">
        <w:rPr>
          <w:rFonts w:ascii="Consolas" w:hAnsi="Consolas"/>
          <w:lang w:val="en-US"/>
        </w:rPr>
        <w:t>ReceptionCallback</w:t>
      </w:r>
      <w:proofErr w:type="spellEnd"/>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0A1639">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proofErr w:type="spellStart"/>
      <w:r w:rsidR="00FE4CE2" w:rsidRPr="003D662E">
        <w:rPr>
          <w:rFonts w:ascii="Consolas" w:hAnsi="Consolas"/>
          <w:lang w:val="en-US"/>
        </w:rPr>
        <w:t>AbstractStringProcessService</w:t>
      </w:r>
      <w:proofErr w:type="spellEnd"/>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proofErr w:type="spellStart"/>
      <w:r w:rsidR="00B45731" w:rsidRPr="003D662E">
        <w:rPr>
          <w:rFonts w:ascii="Consolas" w:hAnsi="Consolas"/>
          <w:lang w:val="en-US"/>
        </w:rPr>
        <w:t>GenericMultiTypeService</w:t>
      </w:r>
      <w:proofErr w:type="spellEnd"/>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proofErr w:type="spellStart"/>
      <w:r w:rsidR="00230D52" w:rsidRPr="003D662E">
        <w:rPr>
          <w:rFonts w:ascii="Consolas" w:hAnsi="Consolas"/>
          <w:lang w:val="en-US"/>
        </w:rPr>
        <w:t>AbstractRestProcessService</w:t>
      </w:r>
      <w:proofErr w:type="spellEnd"/>
      <w:r w:rsidR="00FB16E3" w:rsidRPr="003D662E">
        <w:rPr>
          <w:lang w:val="en-US"/>
        </w:rPr>
        <w:t>.</w:t>
      </w:r>
    </w:p>
    <w:p w14:paraId="4F6E8F91" w14:textId="2EE433D8" w:rsidR="00441192" w:rsidRPr="003D662E" w:rsidRDefault="00441192" w:rsidP="008A4B2E">
      <w:pPr>
        <w:jc w:val="both"/>
        <w:rPr>
          <w:lang w:val="en-US"/>
        </w:rPr>
      </w:pPr>
      <w:r w:rsidRPr="003D662E">
        <w:rPr>
          <w:lang w:val="en-US"/>
        </w:rPr>
        <w:t xml:space="preserve">One generic service that is provided by the Java Service environment is the </w:t>
      </w:r>
      <w:proofErr w:type="spellStart"/>
      <w:r w:rsidRPr="003D662E">
        <w:rPr>
          <w:rFonts w:ascii="Consolas" w:hAnsi="Consolas"/>
          <w:lang w:val="en-US"/>
        </w:rPr>
        <w:t>TraceToAasService</w:t>
      </w:r>
      <w:proofErr w:type="spellEnd"/>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w:t>
      </w:r>
      <w:proofErr w:type="spellStart"/>
      <w:r w:rsidR="009176D2" w:rsidRPr="003D662E">
        <w:rPr>
          <w:lang w:val="en-US"/>
        </w:rPr>
        <w:t>submodel</w:t>
      </w:r>
      <w:proofErr w:type="spellEnd"/>
      <w:r w:rsidR="00CB053F">
        <w:rPr>
          <w:rStyle w:val="FootnoteReference"/>
          <w:lang w:val="en-US"/>
        </w:rPr>
        <w:footnoteReference w:id="80"/>
      </w:r>
      <w:r w:rsidR="00CB053F">
        <w:rPr>
          <w:lang w:val="en-US"/>
        </w:rPr>
        <w:t xml:space="preserve">  or in a channel of the </w:t>
      </w:r>
      <w:proofErr w:type="spellStart"/>
      <w:r w:rsidR="00CB053F">
        <w:rPr>
          <w:lang w:val="en-US"/>
        </w:rPr>
        <w:t>websocket</w:t>
      </w:r>
      <w:proofErr w:type="spellEnd"/>
      <w:r w:rsidR="00CB053F">
        <w:rPr>
          <w:lang w:val="en-US"/>
        </w:rPr>
        <w:t xml:space="preserve">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proofErr w:type="spellStart"/>
      <w:r w:rsidR="00C817EA" w:rsidRPr="00C817EA">
        <w:rPr>
          <w:rFonts w:ascii="Consolas" w:hAnsi="Consolas"/>
          <w:lang w:val="en-US"/>
        </w:rPr>
        <w:t>TransportConverter</w:t>
      </w:r>
      <w:proofErr w:type="spellEnd"/>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proofErr w:type="spellStart"/>
      <w:r w:rsidR="00C817EA" w:rsidRPr="003D662E">
        <w:rPr>
          <w:rFonts w:ascii="Consolas" w:hAnsi="Consolas"/>
          <w:lang w:val="en-US"/>
        </w:rPr>
        <w:t>TraceToAasService</w:t>
      </w:r>
      <w:proofErr w:type="spellEnd"/>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proofErr w:type="spellStart"/>
      <w:r w:rsidR="00820187" w:rsidRPr="003D662E">
        <w:rPr>
          <w:rFonts w:ascii="Consolas" w:hAnsi="Consolas"/>
          <w:lang w:val="en-US"/>
        </w:rPr>
        <w:t>TraceToAasService</w:t>
      </w:r>
      <w:proofErr w:type="spellEnd"/>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w:t>
      </w:r>
      <w:proofErr w:type="spellStart"/>
      <w:r w:rsidR="00820187" w:rsidRPr="00820187">
        <w:rPr>
          <w:rFonts w:ascii="Consolas" w:hAnsi="Consolas"/>
          <w:lang w:val="en-US"/>
        </w:rPr>
        <w:t>Diip.test</w:t>
      </w:r>
      <w:proofErr w:type="spellEnd"/>
      <w:r w:rsidR="00820187" w:rsidRPr="00820187">
        <w:rPr>
          <w:rFonts w:ascii="Consolas" w:hAnsi="Consolas"/>
          <w:lang w:val="en-US"/>
        </w:rPr>
        <w: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proofErr w:type="spellStart"/>
      <w:r w:rsidRPr="003D662E">
        <w:rPr>
          <w:rFonts w:ascii="Consolas" w:hAnsi="Consolas"/>
          <w:lang w:val="en-US"/>
        </w:rPr>
        <w:t>ServiceMapper</w:t>
      </w:r>
      <w:proofErr w:type="spellEnd"/>
      <w:r w:rsidRPr="003D662E">
        <w:rPr>
          <w:lang w:val="en-US"/>
        </w:rPr>
        <w:t xml:space="preserve">, a helper class that binds a service against a given AAS command server. Moreover, the </w:t>
      </w:r>
      <w:proofErr w:type="spellStart"/>
      <w:r w:rsidRPr="003D662E">
        <w:rPr>
          <w:rFonts w:ascii="Consolas" w:hAnsi="Consolas"/>
          <w:lang w:val="en-US"/>
        </w:rPr>
        <w:t>ServiceMapper</w:t>
      </w:r>
      <w:proofErr w:type="spellEnd"/>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07C9E97D"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81"/>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2882DA38"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proofErr w:type="spellStart"/>
      <w:proofErr w:type="gramStart"/>
      <w:r w:rsidRPr="003D662E">
        <w:rPr>
          <w:rFonts w:ascii="Consolas" w:hAnsi="Consolas"/>
          <w:lang w:val="en-US"/>
        </w:rPr>
        <w:t>environment.metricsProvider.meterRepresentation</w:t>
      </w:r>
      <w:proofErr w:type="spellEnd"/>
      <w:proofErr w:type="gramEnd"/>
      <w:r w:rsidRPr="003D662E">
        <w:rPr>
          <w:lang w:val="en-US"/>
        </w:rPr>
        <w:t xml:space="preserve">). The second step is to encapsulate the communication, i.e., the micrometer REST communication as well as the AAS representation of the metrics. This is done in terms of </w:t>
      </w:r>
      <w:proofErr w:type="spellStart"/>
      <w:r w:rsidRPr="003D662E">
        <w:rPr>
          <w:rFonts w:ascii="Consolas" w:hAnsi="Consolas"/>
          <w:lang w:val="en-US"/>
        </w:rPr>
        <w:t>MetricsExtractorRestClient</w:t>
      </w:r>
      <w:proofErr w:type="spellEnd"/>
      <w:r w:rsidRPr="003D662E">
        <w:rPr>
          <w:lang w:val="en-US"/>
        </w:rPr>
        <w:t xml:space="preserve"> and </w:t>
      </w:r>
      <w:proofErr w:type="spellStart"/>
      <w:r w:rsidRPr="003D662E">
        <w:rPr>
          <w:rFonts w:ascii="Consolas" w:hAnsi="Consolas"/>
          <w:lang w:val="en-US"/>
        </w:rPr>
        <w:t>MetricsAasConstructor</w:t>
      </w:r>
      <w:proofErr w:type="spellEnd"/>
      <w:r w:rsidRPr="003D662E">
        <w:rPr>
          <w:lang w:val="en-US"/>
        </w:rPr>
        <w:t xml:space="preserve"> in </w:t>
      </w:r>
      <w:proofErr w:type="spellStart"/>
      <w:proofErr w:type="gramStart"/>
      <w:r w:rsidRPr="003D662E">
        <w:rPr>
          <w:rFonts w:ascii="Consolas" w:hAnsi="Consolas"/>
          <w:lang w:val="en-US"/>
        </w:rPr>
        <w:t>environment.metricsProvider.metricsAas</w:t>
      </w:r>
      <w:proofErr w:type="spellEnd"/>
      <w:proofErr w:type="gramEnd"/>
      <w:r w:rsidRPr="003D662E">
        <w:rPr>
          <w:lang w:val="en-US"/>
        </w:rPr>
        <w:t xml:space="preserve">. Finally, the </w:t>
      </w:r>
      <w:proofErr w:type="spellStart"/>
      <w:r w:rsidRPr="003D662E">
        <w:rPr>
          <w:rFonts w:ascii="Consolas" w:hAnsi="Consolas"/>
          <w:lang w:val="en-US"/>
        </w:rPr>
        <w:t>MetricsProvider</w:t>
      </w:r>
      <w:proofErr w:type="spellEnd"/>
      <w:r w:rsidRPr="003D662E">
        <w:rPr>
          <w:lang w:val="en-US"/>
        </w:rPr>
        <w:t xml:space="preserve"> in </w:t>
      </w:r>
      <w:proofErr w:type="spellStart"/>
      <w:proofErr w:type="gramStart"/>
      <w:r w:rsidRPr="003D662E">
        <w:rPr>
          <w:rFonts w:ascii="Consolas" w:hAnsi="Consolas"/>
          <w:lang w:val="en-US"/>
        </w:rPr>
        <w:t>environment.metricsProvider</w:t>
      </w:r>
      <w:proofErr w:type="spellEnd"/>
      <w:proofErr w:type="gramEnd"/>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proofErr w:type="spellStart"/>
      <w:r w:rsidR="00BE151A" w:rsidRPr="003D662E">
        <w:rPr>
          <w:rFonts w:ascii="Consolas" w:hAnsi="Consolas"/>
          <w:lang w:val="en-US"/>
        </w:rPr>
        <w:t>MonitoredService</w:t>
      </w:r>
      <w:proofErr w:type="spellEnd"/>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proofErr w:type="spellStart"/>
      <w:r w:rsidR="00CA05FE" w:rsidRPr="003D662E">
        <w:rPr>
          <w:rFonts w:ascii="Consolas" w:hAnsi="Consolas"/>
          <w:lang w:val="en-US"/>
        </w:rPr>
        <w:t>AbstractProcessService</w:t>
      </w:r>
      <w:proofErr w:type="spellEnd"/>
      <w:r w:rsidR="00CA05FE" w:rsidRPr="003D662E">
        <w:rPr>
          <w:lang w:val="en-US"/>
        </w:rPr>
        <w:t xml:space="preserve"> discussed above is a </w:t>
      </w:r>
      <w:proofErr w:type="spellStart"/>
      <w:r w:rsidR="00CA05FE" w:rsidRPr="003D662E">
        <w:rPr>
          <w:rFonts w:ascii="Consolas" w:hAnsi="Consolas"/>
          <w:lang w:val="en-US"/>
        </w:rPr>
        <w:t>MonitoredService</w:t>
      </w:r>
      <w:proofErr w:type="spellEnd"/>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0A1639">
        <w:rPr>
          <w:vertAlign w:val="superscript"/>
          <w:lang w:val="en-US"/>
        </w:rPr>
        <w:t>53</w:t>
      </w:r>
      <w:r w:rsidR="00CA05FE" w:rsidRPr="003D662E">
        <w:rPr>
          <w:vertAlign w:val="superscript"/>
          <w:lang w:val="en-US"/>
        </w:rPr>
        <w:fldChar w:fldCharType="end"/>
      </w:r>
      <w:r w:rsidR="00CA05FE" w:rsidRPr="003D662E">
        <w:rPr>
          <w:lang w:val="en-US"/>
        </w:rPr>
        <w:t xml:space="preserve">. Moreover, services can be marked as </w:t>
      </w:r>
      <w:proofErr w:type="spellStart"/>
      <w:r w:rsidR="00CA05FE" w:rsidRPr="003D662E">
        <w:rPr>
          <w:rFonts w:ascii="Consolas" w:hAnsi="Consolas"/>
          <w:lang w:val="en-US"/>
        </w:rPr>
        <w:t>UpdatingMonitoredService</w:t>
      </w:r>
      <w:proofErr w:type="spellEnd"/>
      <w:r w:rsidR="00CA05FE" w:rsidRPr="003D662E">
        <w:rPr>
          <w:lang w:val="en-US"/>
        </w:rPr>
        <w:t xml:space="preserve"> if regular updates of the measurements are needed. </w:t>
      </w:r>
      <w:r w:rsidR="000577C2" w:rsidRPr="003D662E">
        <w:rPr>
          <w:lang w:val="en-US"/>
        </w:rPr>
        <w:t xml:space="preserve">We consider monitored values as properties of the respective AAS </w:t>
      </w:r>
      <w:proofErr w:type="spellStart"/>
      <w:r w:rsidR="000577C2" w:rsidRPr="003D662E">
        <w:rPr>
          <w:lang w:val="en-US"/>
        </w:rPr>
        <w:t>submodel</w:t>
      </w:r>
      <w:proofErr w:type="spellEnd"/>
      <w:r w:rsidR="000577C2" w:rsidRPr="003D662E">
        <w:rPr>
          <w:lang w:val="en-US"/>
        </w:rPr>
        <w:t xml:space="preserve">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proofErr w:type="spellStart"/>
      <w:proofErr w:type="gramStart"/>
      <w:r w:rsidRPr="003D662E">
        <w:rPr>
          <w:rFonts w:ascii="Consolas" w:hAnsi="Consolas"/>
          <w:lang w:val="en-US"/>
        </w:rPr>
        <w:t>environment.metricsProvider</w:t>
      </w:r>
      <w:proofErr w:type="spellEnd"/>
      <w:proofErr w:type="gramEnd"/>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proofErr w:type="spellStart"/>
      <w:r w:rsidRPr="003D662E">
        <w:rPr>
          <w:rFonts w:ascii="Consolas" w:hAnsi="Consolas"/>
          <w:lang w:val="en-US"/>
        </w:rPr>
        <w:t>MetricsProvider</w:t>
      </w:r>
      <w:proofErr w:type="spellEnd"/>
      <w:r w:rsidRPr="003D662E">
        <w:rPr>
          <w:lang w:val="en-US"/>
        </w:rPr>
        <w:t xml:space="preserve"> for Spring, the </w:t>
      </w:r>
      <w:proofErr w:type="spellStart"/>
      <w:r w:rsidRPr="003D662E">
        <w:rPr>
          <w:rFonts w:ascii="Consolas" w:hAnsi="Consolas"/>
          <w:lang w:val="en-US"/>
        </w:rPr>
        <w:t>RestAdvice</w:t>
      </w:r>
      <w:proofErr w:type="spellEnd"/>
      <w:r w:rsidRPr="003D662E">
        <w:rPr>
          <w:rFonts w:cstheme="minorHAnsi"/>
          <w:lang w:val="en-US"/>
        </w:rPr>
        <w:t xml:space="preserve"> and the </w:t>
      </w:r>
      <w:proofErr w:type="spellStart"/>
      <w:r w:rsidRPr="003D662E">
        <w:rPr>
          <w:rFonts w:ascii="Consolas" w:hAnsi="Consolas"/>
          <w:lang w:val="en-US"/>
        </w:rPr>
        <w:t>MetricsProviderRestService</w:t>
      </w:r>
      <w:proofErr w:type="spellEnd"/>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proofErr w:type="spellStart"/>
      <w:r w:rsidRPr="003D662E">
        <w:rPr>
          <w:rFonts w:ascii="Consolas" w:hAnsi="Consolas"/>
          <w:lang w:val="en-US"/>
        </w:rPr>
        <w:t>MetricsExtractorRestClient</w:t>
      </w:r>
      <w:proofErr w:type="spellEnd"/>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3" w:name="_Ref145617617"/>
      <w:r w:rsidRPr="003D662E">
        <w:rPr>
          <w:lang w:val="en-US"/>
        </w:rPr>
        <w:t>The Python Service Environment</w:t>
      </w:r>
      <w:bookmarkEnd w:id="123"/>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7245E8">
      <w:pPr>
        <w:pStyle w:val="ListParagraph"/>
        <w:numPr>
          <w:ilvl w:val="0"/>
          <w:numId w:val="16"/>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w:t>
      </w:r>
      <w:proofErr w:type="spellStart"/>
      <w:r w:rsidRPr="003D662E">
        <w:rPr>
          <w:lang w:val="en-US"/>
        </w:rPr>
        <w:t>realtime</w:t>
      </w:r>
      <w:proofErr w:type="spellEnd"/>
      <w:r w:rsidRPr="003D662E">
        <w:rPr>
          <w:lang w:val="en-US"/>
        </w:rPr>
        <w:t xml:space="preserve"> data transport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 xml:space="preserve">i.e., the non-Java service environment </w:t>
      </w:r>
      <w:proofErr w:type="spellStart"/>
      <w:r w:rsidR="00146F44" w:rsidRPr="00B93190">
        <w:rPr>
          <w:lang w:val="en-US"/>
        </w:rPr>
        <w:t>delives</w:t>
      </w:r>
      <w:proofErr w:type="spellEnd"/>
      <w:r w:rsidR="00146F44" w:rsidRPr="00B93190">
        <w:rPr>
          <w:lang w:val="en-US"/>
        </w:rPr>
        <w:t xml:space="preserve"> the information for the own process, which is then combined to a unified measurement on the Java side</w:t>
      </w:r>
      <w:r w:rsidR="000D5A5E" w:rsidRPr="00B93190">
        <w:rPr>
          <w:lang w:val="en-US"/>
        </w:rPr>
        <w:t>.</w:t>
      </w:r>
    </w:p>
    <w:p w14:paraId="1023D63D" w14:textId="01583D45"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proofErr w:type="spellStart"/>
      <w:r w:rsidR="009F479C" w:rsidRPr="003D662E">
        <w:rPr>
          <w:rFonts w:ascii="Consolas" w:hAnsi="Consolas"/>
          <w:lang w:val="en-US"/>
        </w:rPr>
        <w:t>ServiceEnvironment</w:t>
      </w:r>
      <w:proofErr w:type="spellEnd"/>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proofErr w:type="spellStart"/>
      <w:r w:rsidR="009F479C" w:rsidRPr="003D662E">
        <w:rPr>
          <w:rFonts w:ascii="Consolas" w:hAnsi="Consolas"/>
          <w:lang w:val="en-US"/>
        </w:rPr>
        <w:t>AbstractService</w:t>
      </w:r>
      <w:proofErr w:type="spellEnd"/>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131C7AE1" w:rsidR="0063090F" w:rsidRPr="003D662E" w:rsidRDefault="0063090F" w:rsidP="007245E8">
      <w:pPr>
        <w:pStyle w:val="ListParagraph"/>
        <w:numPr>
          <w:ilvl w:val="0"/>
          <w:numId w:val="24"/>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0A1639">
        <w:rPr>
          <w:lang w:val="en-US"/>
        </w:rPr>
        <w:t>3.4.1.3</w:t>
      </w:r>
      <w:r w:rsidRPr="003D662E">
        <w:rPr>
          <w:lang w:val="en-US"/>
        </w:rPr>
        <w:fldChar w:fldCharType="end"/>
      </w:r>
      <w:r w:rsidRPr="003D662E">
        <w:rPr>
          <w:lang w:val="en-US"/>
        </w:rPr>
        <w:t xml:space="preserve">, VAB does not </w:t>
      </w:r>
      <w:r w:rsidR="00C44237" w:rsidRPr="003D662E">
        <w:rPr>
          <w:lang w:val="en-US"/>
        </w:rPr>
        <w:t>support for data transport and soft-</w:t>
      </w:r>
      <w:proofErr w:type="spellStart"/>
      <w:r w:rsidR="00C44237" w:rsidRPr="003D662E">
        <w:rPr>
          <w:lang w:val="en-US"/>
        </w:rPr>
        <w:t>realtime</w:t>
      </w:r>
      <w:proofErr w:type="spellEnd"/>
      <w:r w:rsidR="00C44237" w:rsidRPr="003D662E">
        <w:rPr>
          <w:lang w:val="en-US"/>
        </w:rPr>
        <w:t xml:space="preserv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w:t>
      </w:r>
      <w:proofErr w:type="spellStart"/>
      <w:r w:rsidR="009805C4" w:rsidRPr="003D662E">
        <w:rPr>
          <w:lang w:val="en-US"/>
        </w:rPr>
        <w:t>BaSyx</w:t>
      </w:r>
      <w:proofErr w:type="spellEnd"/>
      <w:r w:rsidR="009805C4" w:rsidRPr="003D662E">
        <w:rPr>
          <w:lang w:val="en-US"/>
        </w:rPr>
        <w:t>) are made, that conflict with our decisions.</w:t>
      </w:r>
    </w:p>
    <w:p w14:paraId="29BC9B25" w14:textId="090F9A03"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82"/>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t>
      </w:r>
      <w:proofErr w:type="spellStart"/>
      <w:r>
        <w:rPr>
          <w:lang w:val="en-US"/>
        </w:rPr>
        <w:t>WebSockets</w:t>
      </w:r>
      <w:proofErr w:type="spellEnd"/>
      <w:r>
        <w:rPr>
          <w:rStyle w:val="FootnoteReference"/>
          <w:lang w:val="en-US"/>
        </w:rPr>
        <w:footnoteReference w:id="83"/>
      </w:r>
      <w:r>
        <w:rPr>
          <w:lang w:val="en-US"/>
        </w:rPr>
        <w:t xml:space="preserve"> for local communication between Java and Python. </w:t>
      </w:r>
      <w:proofErr w:type="spellStart"/>
      <w:r>
        <w:rPr>
          <w:lang w:val="en-US"/>
        </w:rPr>
        <w:t>Anoter</w:t>
      </w:r>
      <w:proofErr w:type="spellEnd"/>
      <w:r>
        <w:rPr>
          <w:lang w:val="en-US"/>
        </w:rPr>
        <w:t xml:space="preserve"> alternative that could be integrated similarly is some form of RPC</w:t>
      </w:r>
      <w:r w:rsidR="00FA78D0">
        <w:rPr>
          <w:rStyle w:val="FootnoteReference"/>
          <w:lang w:val="en-US"/>
        </w:rPr>
        <w:footnoteReference w:id="84"/>
      </w:r>
      <w:r>
        <w:rPr>
          <w:lang w:val="en-US"/>
        </w:rPr>
        <w:t xml:space="preserve"> (Remote Procedure Call), e.g., </w:t>
      </w:r>
      <w:proofErr w:type="spellStart"/>
      <w:r>
        <w:rPr>
          <w:lang w:val="en-US"/>
        </w:rPr>
        <w:t>gRPC</w:t>
      </w:r>
      <w:proofErr w:type="spellEnd"/>
      <w:r w:rsidR="00FA78D0">
        <w:rPr>
          <w:rStyle w:val="FootnoteReference"/>
          <w:lang w:val="en-US"/>
        </w:rPr>
        <w:footnoteReference w:id="85"/>
      </w:r>
      <w:r>
        <w:rPr>
          <w:lang w:val="en-US"/>
        </w:rPr>
        <w:t xml:space="preserve"> with </w:t>
      </w:r>
      <w:proofErr w:type="spellStart"/>
      <w:r>
        <w:rPr>
          <w:lang w:val="en-US"/>
        </w:rPr>
        <w:t>Protobuf</w:t>
      </w:r>
      <w:proofErr w:type="spellEnd"/>
      <w:r>
        <w:rPr>
          <w:lang w:val="en-US"/>
        </w:rPr>
        <w:t>.</w:t>
      </w:r>
    </w:p>
    <w:p w14:paraId="471A231E" w14:textId="19A87A04" w:rsidR="008343B7" w:rsidRDefault="008343B7" w:rsidP="008343B7">
      <w:pPr>
        <w:jc w:val="both"/>
        <w:rPr>
          <w:lang w:val="en-US"/>
        </w:rPr>
      </w:pPr>
      <w:r w:rsidRPr="003D662E">
        <w:rPr>
          <w:lang w:val="en-US"/>
        </w:rPr>
        <w:t xml:space="preserve">Currently, the Python </w:t>
      </w:r>
      <w:proofErr w:type="spellStart"/>
      <w:r w:rsidRPr="003D662E">
        <w:rPr>
          <w:rFonts w:ascii="Consolas" w:hAnsi="Consolas"/>
          <w:lang w:val="en-US"/>
        </w:rPr>
        <w:t>ServiceEnvironment</w:t>
      </w:r>
      <w:proofErr w:type="spellEnd"/>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proofErr w:type="spellStart"/>
      <w:r w:rsidR="00531877" w:rsidRPr="003D662E">
        <w:rPr>
          <w:rFonts w:ascii="Consolas" w:hAnsi="Consolas"/>
          <w:lang w:val="en-US"/>
        </w:rPr>
        <w:t>PythonAsyncProcessService</w:t>
      </w:r>
      <w:proofErr w:type="spellEnd"/>
      <w:r w:rsidR="00531877" w:rsidRPr="003D662E">
        <w:rPr>
          <w:lang w:val="en-US"/>
        </w:rPr>
        <w:t xml:space="preserve"> is responsible for continuously running the Python </w:t>
      </w:r>
      <w:proofErr w:type="spellStart"/>
      <w:r w:rsidR="00531877" w:rsidRPr="003D662E">
        <w:rPr>
          <w:rFonts w:ascii="Consolas" w:hAnsi="Consolas"/>
          <w:lang w:val="en-US"/>
        </w:rPr>
        <w:t>ServiceEnvironment</w:t>
      </w:r>
      <w:proofErr w:type="spellEnd"/>
      <w:r w:rsidR="00531877" w:rsidRPr="003D662E">
        <w:rPr>
          <w:lang w:val="en-US"/>
        </w:rPr>
        <w:t xml:space="preserve"> and the </w:t>
      </w:r>
      <w:proofErr w:type="spellStart"/>
      <w:r w:rsidR="00531877" w:rsidRPr="003D662E">
        <w:rPr>
          <w:rFonts w:ascii="Consolas" w:hAnsi="Consolas"/>
          <w:lang w:val="en-US"/>
        </w:rPr>
        <w:t>PythonSyncProcessService</w:t>
      </w:r>
      <w:proofErr w:type="spellEnd"/>
      <w:r w:rsidR="00531877" w:rsidRPr="003D662E">
        <w:rPr>
          <w:lang w:val="en-US"/>
        </w:rPr>
        <w:t xml:space="preserve"> is an experimental call-and-return implementation of a Python service integration. While the </w:t>
      </w:r>
      <w:proofErr w:type="spellStart"/>
      <w:r w:rsidR="00531877" w:rsidRPr="003D662E">
        <w:rPr>
          <w:rFonts w:ascii="Consolas" w:hAnsi="Consolas"/>
          <w:lang w:val="en-US"/>
        </w:rPr>
        <w:t>PythonAsyncProcessService</w:t>
      </w:r>
      <w:proofErr w:type="spellEnd"/>
      <w:r w:rsidR="00531877" w:rsidRPr="003D662E">
        <w:rPr>
          <w:lang w:val="en-US"/>
        </w:rPr>
        <w:t xml:space="preserve"> transmits data and commands to the </w:t>
      </w:r>
      <w:proofErr w:type="spellStart"/>
      <w:r w:rsidR="00531877" w:rsidRPr="003D662E">
        <w:rPr>
          <w:rFonts w:ascii="Consolas" w:hAnsi="Consolas"/>
          <w:lang w:val="en-US"/>
        </w:rPr>
        <w:t>ServiceEnvironment</w:t>
      </w:r>
      <w:proofErr w:type="spellEnd"/>
      <w:r w:rsidR="00531877" w:rsidRPr="003D662E">
        <w:rPr>
          <w:lang w:val="en-US"/>
        </w:rPr>
        <w:t xml:space="preserve">, the </w:t>
      </w:r>
      <w:proofErr w:type="spellStart"/>
      <w:r w:rsidR="00531877" w:rsidRPr="003D662E">
        <w:rPr>
          <w:rFonts w:ascii="Consolas" w:hAnsi="Consolas"/>
          <w:lang w:val="en-US"/>
        </w:rPr>
        <w:t>PythonSyncProcessService</w:t>
      </w:r>
      <w:proofErr w:type="spellEnd"/>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7022DBF8"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0A1639">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w:t>
      </w:r>
      <w:proofErr w:type="spellStart"/>
      <w:r w:rsidRPr="00B34440">
        <w:rPr>
          <w:rFonts w:ascii="Consolas" w:hAnsi="Consolas"/>
          <w:lang w:val="en-US"/>
        </w:rPr>
        <w:t>usr</w:t>
      </w:r>
      <w:proofErr w:type="spellEnd"/>
      <w:r w:rsidRPr="00B34440">
        <w:rPr>
          <w:rFonts w:ascii="Consolas" w:hAnsi="Consolas"/>
          <w:lang w:val="en-US"/>
        </w:rPr>
        <w:t>/bin/python3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16FFB3F3"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w:t>
      </w:r>
      <w:proofErr w:type="spellStart"/>
      <w:r w:rsidRPr="003D662E">
        <w:rPr>
          <w:lang w:val="en-US"/>
        </w:rPr>
        <w:t>ms</w:t>
      </w:r>
      <w:proofErr w:type="spellEnd"/>
      <w:r w:rsidRPr="003D662E">
        <w:rPr>
          <w:lang w:val="en-US"/>
        </w:rPr>
        <w:t xml:space="preserve"> after a settling time of 200 repetitions, whereby most of the time is attributed to the AAS communication. In contrast, initial requests are comparatively slow (8-10 </w:t>
      </w:r>
      <w:proofErr w:type="spellStart"/>
      <w:r w:rsidRPr="003D662E">
        <w:rPr>
          <w:lang w:val="en-US"/>
        </w:rPr>
        <w:t>ms</w:t>
      </w:r>
      <w:proofErr w:type="spellEnd"/>
      <w:r w:rsidRPr="003D662E">
        <w:rPr>
          <w:lang w:val="en-US"/>
        </w:rPr>
        <w:t xml:space="preserve">),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proofErr w:type="spellStart"/>
      <w:r w:rsidRPr="003D662E">
        <w:rPr>
          <w:rFonts w:ascii="Consolas" w:hAnsi="Consolas"/>
          <w:lang w:val="en-US"/>
        </w:rPr>
        <w:t>MetricsProvider</w:t>
      </w:r>
      <w:proofErr w:type="spellEnd"/>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w:t>
      </w:r>
      <w:proofErr w:type="spellStart"/>
      <w:r w:rsidR="00215870" w:rsidRPr="003D662E">
        <w:rPr>
          <w:lang w:val="en-US"/>
        </w:rPr>
        <w:t>BaSyx</w:t>
      </w:r>
      <w:proofErr w:type="spellEnd"/>
      <w:r w:rsidR="00215870" w:rsidRPr="003D662E">
        <w:rPr>
          <w:lang w:val="en-US"/>
        </w:rPr>
        <w:t xml:space="preserve">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1293B8A7" w:rsidR="00AD1C46" w:rsidRPr="003D662E" w:rsidRDefault="00AD1C46" w:rsidP="00AD1C46">
      <w:pPr>
        <w:pStyle w:val="Caption"/>
        <w:jc w:val="center"/>
        <w:rPr>
          <w:lang w:val="en-US"/>
        </w:rPr>
      </w:pPr>
      <w:bookmarkStart w:id="124"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17</w:t>
      </w:r>
      <w:r w:rsidRPr="003D662E">
        <w:fldChar w:fldCharType="end"/>
      </w:r>
      <w:bookmarkEnd w:id="124"/>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w:t>
      </w:r>
      <w:proofErr w:type="spellStart"/>
      <w:r w:rsidR="00955368" w:rsidRPr="003D662E">
        <w:rPr>
          <w:lang w:val="en-US"/>
        </w:rPr>
        <w:t>submodel</w:t>
      </w:r>
      <w:proofErr w:type="spellEnd"/>
      <w:r w:rsidR="00955368" w:rsidRPr="003D662E">
        <w:rPr>
          <w:lang w:val="en-US"/>
        </w:rPr>
        <w:t xml:space="preserve"> element). </w:t>
      </w:r>
      <w:r w:rsidR="00BB3968" w:rsidRPr="003D662E">
        <w:rPr>
          <w:lang w:val="en-US"/>
        </w:rPr>
        <w:t xml:space="preserve">This shared instance can quickly react during AAS serialization </w:t>
      </w:r>
      <w:r w:rsidR="00650C23" w:rsidRPr="003D662E">
        <w:rPr>
          <w:lang w:val="en-US"/>
        </w:rPr>
        <w:t xml:space="preserve">(significantly faster than the 4-5 </w:t>
      </w:r>
      <w:proofErr w:type="spellStart"/>
      <w:r w:rsidR="00650C23" w:rsidRPr="003D662E">
        <w:rPr>
          <w:lang w:val="en-US"/>
        </w:rPr>
        <w:t>ms</w:t>
      </w:r>
      <w:proofErr w:type="spellEnd"/>
      <w:r w:rsidR="00650C23" w:rsidRPr="003D662E">
        <w:rPr>
          <w:lang w:val="en-US"/>
        </w:rPr>
        <w:t xml:space="preserve">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28457CC8"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0A1639">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5" w:name="_Ref78190504"/>
      <w:bookmarkStart w:id="126" w:name="_Toc213421522"/>
      <w:r w:rsidRPr="003D662E">
        <w:rPr>
          <w:lang w:val="en-US"/>
        </w:rPr>
        <w:t>Service Control and Management</w:t>
      </w:r>
      <w:bookmarkEnd w:id="119"/>
      <w:bookmarkEnd w:id="125"/>
      <w:bookmarkEnd w:id="126"/>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258FC166"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0A1639" w:rsidRPr="003D662E">
        <w:rPr>
          <w:lang w:val="en-US"/>
        </w:rPr>
        <w:t xml:space="preserve">Figure </w:t>
      </w:r>
      <w:r w:rsidR="000A1639">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proofErr w:type="spellStart"/>
      <w:r w:rsidRPr="003D662E">
        <w:rPr>
          <w:rFonts w:ascii="Consolas" w:hAnsi="Consolas"/>
          <w:lang w:val="en-US"/>
        </w:rPr>
        <w:t>ServiceManager</w:t>
      </w:r>
      <w:proofErr w:type="spellEnd"/>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proofErr w:type="spellStart"/>
      <w:r w:rsidRPr="003D662E">
        <w:rPr>
          <w:rFonts w:ascii="Consolas" w:hAnsi="Consolas"/>
          <w:lang w:val="en-US"/>
        </w:rPr>
        <w:t>ServiceManager</w:t>
      </w:r>
      <w:proofErr w:type="spellEnd"/>
      <w:r w:rsidRPr="003D662E">
        <w:rPr>
          <w:lang w:val="en-US"/>
        </w:rPr>
        <w:t xml:space="preserve"> (turns to Stopping and Stopped) and if requested, may be removed from the resource (</w:t>
      </w:r>
      <w:proofErr w:type="spellStart"/>
      <w:r w:rsidRPr="003D662E">
        <w:rPr>
          <w:rFonts w:ascii="Consolas" w:hAnsi="Consolas"/>
          <w:lang w:val="en-US"/>
        </w:rPr>
        <w:t>Undeploying</w:t>
      </w:r>
      <w:proofErr w:type="spellEnd"/>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0A1639" w:rsidRPr="003D662E">
        <w:rPr>
          <w:lang w:val="en-US"/>
        </w:rPr>
        <w:t xml:space="preserve">Figure </w:t>
      </w:r>
      <w:r w:rsidR="000A1639">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0A1639" w:rsidRPr="003D662E">
        <w:rPr>
          <w:lang w:val="en-US"/>
        </w:rPr>
        <w:t xml:space="preserve">Figure </w:t>
      </w:r>
      <w:r w:rsidR="000A1639">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4D308356"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proofErr w:type="spellStart"/>
      <w:r w:rsidRPr="003D662E">
        <w:rPr>
          <w:rFonts w:ascii="Consolas" w:hAnsi="Consolas"/>
          <w:lang w:val="en-US"/>
        </w:rPr>
        <w:t>ServiceManager</w:t>
      </w:r>
      <w:proofErr w:type="spellEnd"/>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0A1639" w:rsidRPr="003D662E">
        <w:rPr>
          <w:lang w:val="en-US"/>
        </w:rPr>
        <w:t xml:space="preserve">Figure </w:t>
      </w:r>
      <w:r w:rsidR="000A1639">
        <w:rPr>
          <w:noProof/>
          <w:lang w:val="en-US"/>
        </w:rPr>
        <w:t>17</w:t>
      </w:r>
      <w:r w:rsidR="00D43735" w:rsidRPr="003D662E">
        <w:rPr>
          <w:lang w:val="en-US"/>
        </w:rPr>
        <w:fldChar w:fldCharType="end"/>
      </w:r>
      <w:r w:rsidR="00D43735" w:rsidRPr="003D662E">
        <w:rPr>
          <w:lang w:val="en-US"/>
        </w:rPr>
        <w:t xml:space="preserve"> are controlled by the </w:t>
      </w:r>
      <w:proofErr w:type="spellStart"/>
      <w:r w:rsidR="00D43735" w:rsidRPr="003D662E">
        <w:rPr>
          <w:rFonts w:ascii="Consolas" w:hAnsi="Consolas"/>
          <w:lang w:val="en-US"/>
        </w:rPr>
        <w:t>ServiceManager</w:t>
      </w:r>
      <w:proofErr w:type="spellEnd"/>
      <w:r w:rsidR="00D43735" w:rsidRPr="003D662E">
        <w:rPr>
          <w:lang w:val="en-US"/>
        </w:rPr>
        <w:t xml:space="preserve">, the transitions in red are performed by the service and monitored (via AAS property value polls) by the </w:t>
      </w:r>
      <w:proofErr w:type="spellStart"/>
      <w:r w:rsidR="00D43735" w:rsidRPr="003D662E">
        <w:rPr>
          <w:rFonts w:ascii="Consolas" w:hAnsi="Consolas"/>
          <w:lang w:val="en-US"/>
        </w:rPr>
        <w:t>ServiceManager</w:t>
      </w:r>
      <w:proofErr w:type="spellEnd"/>
      <w:r w:rsidR="00D43735" w:rsidRPr="003D662E">
        <w:rPr>
          <w:lang w:val="en-US"/>
        </w:rPr>
        <w:t>.</w:t>
      </w:r>
    </w:p>
    <w:p w14:paraId="4F470007" w14:textId="71D8F2E4" w:rsidR="00D26590" w:rsidRPr="003D662E" w:rsidRDefault="00D26590" w:rsidP="007D6D20">
      <w:pPr>
        <w:jc w:val="both"/>
        <w:rPr>
          <w:lang w:val="en-US"/>
        </w:rPr>
      </w:pPr>
      <w:r w:rsidRPr="003D662E">
        <w:rPr>
          <w:lang w:val="en-US"/>
        </w:rPr>
        <w:t xml:space="preserve">Services are packaged and transported in terms of artifacts, i.e., an artifact may contain multiple services realized in different programming languages. Instead of the actual instances that may be located in a different container, the </w:t>
      </w:r>
      <w:proofErr w:type="spellStart"/>
      <w:r w:rsidRPr="003D662E">
        <w:rPr>
          <w:lang w:val="en-US"/>
        </w:rPr>
        <w:t>ServiceManager</w:t>
      </w:r>
      <w:proofErr w:type="spellEnd"/>
      <w:r w:rsidRPr="003D662E">
        <w:rPr>
          <w:lang w:val="en-US"/>
        </w:rPr>
        <w:t xml:space="preserve"> primarily operates on descriptors, such as the </w:t>
      </w:r>
      <w:proofErr w:type="spellStart"/>
      <w:r w:rsidRPr="003D662E">
        <w:rPr>
          <w:lang w:val="en-US"/>
        </w:rPr>
        <w:t>ArtifactDescriptor</w:t>
      </w:r>
      <w:proofErr w:type="spellEnd"/>
      <w:r w:rsidRPr="003D662E">
        <w:rPr>
          <w:lang w:val="en-US"/>
        </w:rPr>
        <w:t xml:space="preserve">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7"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6FACD7DD">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7EE3043B" w:rsidR="006729E1" w:rsidRPr="003D662E" w:rsidRDefault="002302D6" w:rsidP="00A21DC9">
      <w:pPr>
        <w:pStyle w:val="Caption"/>
        <w:jc w:val="center"/>
        <w:rPr>
          <w:lang w:val="en-US"/>
        </w:rPr>
      </w:pPr>
      <w:bookmarkStart w:id="128"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18</w:t>
      </w:r>
      <w:r w:rsidRPr="003D662E">
        <w:fldChar w:fldCharType="end"/>
      </w:r>
      <w:bookmarkEnd w:id="127"/>
      <w:bookmarkEnd w:id="128"/>
      <w:r w:rsidRPr="003D662E">
        <w:rPr>
          <w:lang w:val="en-US"/>
        </w:rPr>
        <w:t>: Service interfaces</w:t>
      </w:r>
      <w:r w:rsidR="00BB00BA" w:rsidRPr="003D662E">
        <w:rPr>
          <w:lang w:val="en-US"/>
        </w:rPr>
        <w:t xml:space="preserve"> and management</w:t>
      </w:r>
    </w:p>
    <w:p w14:paraId="3F46033A" w14:textId="3666E6F8"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0A1639" w:rsidRPr="003D662E">
        <w:rPr>
          <w:lang w:val="en-GB"/>
        </w:rPr>
        <w:t xml:space="preserve">Figure </w:t>
      </w:r>
      <w:r w:rsidR="000A1639">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proofErr w:type="spellStart"/>
      <w:r w:rsidR="00CB4F85" w:rsidRPr="003D662E">
        <w:rPr>
          <w:rFonts w:ascii="Consolas" w:hAnsi="Consolas"/>
          <w:lang w:val="en-US"/>
        </w:rPr>
        <w:t>ResourceResolver</w:t>
      </w:r>
      <w:proofErr w:type="spellEnd"/>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0A1639">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proofErr w:type="spellStart"/>
      <w:r w:rsidR="00830415" w:rsidRPr="003D662E">
        <w:rPr>
          <w:rFonts w:ascii="Consolas" w:hAnsi="Consolas"/>
          <w:lang w:val="en-US"/>
        </w:rPr>
        <w:t>iip</w:t>
      </w:r>
      <w:proofErr w:type="spellEnd"/>
      <w:r w:rsidR="00830415" w:rsidRPr="003D662E">
        <w:rPr>
          <w:rFonts w:cstheme="minorHAnsi"/>
          <w:lang w:val="en-US"/>
        </w:rPr>
        <w:t xml:space="preserve">, also containing the startup class for the Java service environment </w:t>
      </w:r>
      <w:proofErr w:type="spellStart"/>
      <w:r w:rsidR="00830415" w:rsidRPr="003D662E">
        <w:rPr>
          <w:rFonts w:ascii="Consolas" w:hAnsi="Consolas"/>
          <w:lang w:val="en-US"/>
        </w:rPr>
        <w:t>Starter.class</w:t>
      </w:r>
      <w:proofErr w:type="spellEnd"/>
      <w:r w:rsidR="00830415" w:rsidRPr="003D662E">
        <w:rPr>
          <w:lang w:val="en-US"/>
        </w:rPr>
        <w:t>), the Spring Cloud Stream application specification (</w:t>
      </w:r>
      <w:proofErr w:type="spellStart"/>
      <w:r w:rsidR="00830415" w:rsidRPr="003D662E">
        <w:rPr>
          <w:rFonts w:ascii="Consolas" w:hAnsi="Consolas"/>
          <w:lang w:val="en-US"/>
        </w:rPr>
        <w:t>application.yml</w:t>
      </w:r>
      <w:proofErr w:type="spellEnd"/>
      <w:r w:rsidR="00830415" w:rsidRPr="003D662E">
        <w:rPr>
          <w:lang w:val="en-US"/>
        </w:rPr>
        <w:t>), the service deployment descriptor (</w:t>
      </w:r>
      <w:proofErr w:type="spellStart"/>
      <w:r w:rsidR="00830415" w:rsidRPr="003D662E">
        <w:rPr>
          <w:rFonts w:ascii="Consolas" w:hAnsi="Consolas"/>
          <w:lang w:val="en-US"/>
        </w:rPr>
        <w:t>deployment.yml</w:t>
      </w:r>
      <w:proofErr w:type="spellEnd"/>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3C070759" w:rsidR="00DC690F" w:rsidRPr="003D662E" w:rsidRDefault="00DC690F" w:rsidP="00DC690F">
      <w:pPr>
        <w:pStyle w:val="Caption"/>
        <w:jc w:val="center"/>
        <w:rPr>
          <w:lang w:val="en-GB"/>
        </w:rPr>
      </w:pPr>
      <w:bookmarkStart w:id="129"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0A1639">
        <w:rPr>
          <w:noProof/>
          <w:lang w:val="en-GB"/>
        </w:rPr>
        <w:t>19</w:t>
      </w:r>
      <w:r w:rsidRPr="003D662E">
        <w:fldChar w:fldCharType="end"/>
      </w:r>
      <w:bookmarkEnd w:id="129"/>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441EE2C6"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0A1639" w:rsidRPr="003D662E">
        <w:rPr>
          <w:lang w:val="en-GB"/>
        </w:rPr>
        <w:t xml:space="preserve">Figure </w:t>
      </w:r>
      <w:r w:rsidR="000A1639">
        <w:rPr>
          <w:noProof/>
          <w:lang w:val="en-GB"/>
        </w:rPr>
        <w:t>19</w:t>
      </w:r>
      <w:r w:rsidRPr="003D662E">
        <w:rPr>
          <w:lang w:val="en-US"/>
        </w:rPr>
        <w:fldChar w:fldCharType="end"/>
      </w:r>
      <w:r w:rsidRPr="003D662E">
        <w:rPr>
          <w:lang w:val="en-US"/>
        </w:rPr>
        <w:t xml:space="preserve"> represents an executable Java </w:t>
      </w:r>
      <w:proofErr w:type="spellStart"/>
      <w:r w:rsidRPr="003D662E">
        <w:rPr>
          <w:lang w:val="en-US"/>
        </w:rPr>
        <w:t>ARchive</w:t>
      </w:r>
      <w:proofErr w:type="spellEnd"/>
      <w:r w:rsidRPr="003D662E">
        <w:rPr>
          <w:lang w:val="en-US"/>
        </w:rPr>
        <w:t xml:space="preser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0A1639" w:rsidRPr="003D662E">
        <w:rPr>
          <w:lang w:val="en-GB"/>
        </w:rPr>
        <w:t xml:space="preserve">Figure </w:t>
      </w:r>
      <w:r w:rsidR="000A1639">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54991414" w:rsidR="007623AF" w:rsidRPr="003D662E" w:rsidRDefault="007623AF" w:rsidP="007623AF">
      <w:pPr>
        <w:pStyle w:val="Caption"/>
        <w:jc w:val="center"/>
        <w:rPr>
          <w:lang w:val="en-GB"/>
        </w:rPr>
      </w:pPr>
      <w:bookmarkStart w:id="130"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0A1639">
        <w:rPr>
          <w:noProof/>
          <w:lang w:val="en-GB"/>
        </w:rPr>
        <w:t>20</w:t>
      </w:r>
      <w:r w:rsidRPr="003D662E">
        <w:fldChar w:fldCharType="end"/>
      </w:r>
      <w:bookmarkEnd w:id="130"/>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0A1639" w:rsidRPr="003D662E">
        <w:rPr>
          <w:lang w:val="en-GB"/>
        </w:rPr>
        <w:t xml:space="preserve">Figure </w:t>
      </w:r>
      <w:r w:rsidR="000A1639">
        <w:rPr>
          <w:noProof/>
          <w:lang w:val="en-GB"/>
        </w:rPr>
        <w:t>19</w:t>
      </w:r>
      <w:r w:rsidRPr="003D662E">
        <w:rPr>
          <w:lang w:val="en-US"/>
        </w:rPr>
        <w:fldChar w:fldCharType="end"/>
      </w:r>
      <w:r w:rsidRPr="003D662E">
        <w:rPr>
          <w:lang w:val="en-US"/>
        </w:rPr>
        <w:t>)</w:t>
      </w:r>
      <w:r w:rsidRPr="003D662E">
        <w:rPr>
          <w:lang w:val="en-GB"/>
        </w:rPr>
        <w:t>.</w:t>
      </w:r>
    </w:p>
    <w:p w14:paraId="59F71E21" w14:textId="3ECC599E"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0A1639" w:rsidRPr="003D662E">
        <w:rPr>
          <w:lang w:val="en-GB"/>
        </w:rPr>
        <w:t xml:space="preserve">Figure </w:t>
      </w:r>
      <w:r w:rsidR="000A1639">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proofErr w:type="spellStart"/>
      <w:proofErr w:type="gramStart"/>
      <w:r w:rsidR="00A026AC" w:rsidRPr="003D662E">
        <w:rPr>
          <w:rFonts w:ascii="Consolas" w:hAnsi="Consolas"/>
          <w:lang w:val="en-US"/>
        </w:rPr>
        <w:t>iip.Starter</w:t>
      </w:r>
      <w:proofErr w:type="spellEnd"/>
      <w:proofErr w:type="gramEnd"/>
      <w:r w:rsidR="00A026AC" w:rsidRPr="003D662E">
        <w:rPr>
          <w:lang w:val="en-US"/>
        </w:rPr>
        <w:t xml:space="preserve"> must be in the top-level directory of the ZIP. </w:t>
      </w:r>
      <w:r w:rsidR="003351D8" w:rsidRPr="003D662E">
        <w:rPr>
          <w:lang w:val="en-US"/>
        </w:rPr>
        <w:t>There must also be the service deployment descriptor (</w:t>
      </w:r>
      <w:proofErr w:type="spellStart"/>
      <w:r w:rsidR="003351D8" w:rsidRPr="003D662E">
        <w:rPr>
          <w:rFonts w:ascii="Consolas" w:hAnsi="Consolas"/>
          <w:lang w:val="en-US"/>
        </w:rPr>
        <w:t>deployment.yml</w:t>
      </w:r>
      <w:proofErr w:type="spellEnd"/>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proofErr w:type="spellStart"/>
      <w:r w:rsidR="001C030F" w:rsidRPr="003D662E">
        <w:rPr>
          <w:rFonts w:ascii="Consolas" w:hAnsi="Consolas"/>
          <w:lang w:val="en-US"/>
        </w:rPr>
        <w:t>application.yml</w:t>
      </w:r>
      <w:proofErr w:type="spellEnd"/>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0A1639" w:rsidRPr="003D662E">
        <w:rPr>
          <w:lang w:val="en-GB"/>
        </w:rPr>
        <w:t xml:space="preserve">Figure </w:t>
      </w:r>
      <w:r w:rsidR="000A1639">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86"/>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proofErr w:type="spellStart"/>
      <w:r w:rsidR="005736E5" w:rsidRPr="003D662E">
        <w:rPr>
          <w:rFonts w:ascii="Consolas" w:hAnsi="Consolas"/>
          <w:lang w:val="en-US"/>
        </w:rPr>
        <w:t>classpath</w:t>
      </w:r>
      <w:proofErr w:type="spellEnd"/>
      <w:r w:rsidR="005736E5" w:rsidRPr="003D662E">
        <w:rPr>
          <w:lang w:val="en-US"/>
        </w:rPr>
        <w:t xml:space="preserve"> a listing</w:t>
      </w:r>
      <w:r w:rsidR="005736E5" w:rsidRPr="003D662E">
        <w:rPr>
          <w:rStyle w:val="FootnoteReference"/>
          <w:lang w:val="en-US"/>
        </w:rPr>
        <w:footnoteReference w:id="87"/>
      </w:r>
      <w:r w:rsidR="005736E5" w:rsidRPr="003D662E">
        <w:rPr>
          <w:lang w:val="en-US"/>
        </w:rPr>
        <w:t xml:space="preserve"> of Java libraries in their intended sequence to avoid conflicts.</w:t>
      </w:r>
      <w:r w:rsidR="00957C0F" w:rsidRPr="003D662E">
        <w:rPr>
          <w:lang w:val="en-US"/>
        </w:rPr>
        <w:t xml:space="preserve"> </w:t>
      </w:r>
    </w:p>
    <w:p w14:paraId="3B36193F" w14:textId="1E2CDBEE" w:rsidR="005F7F86" w:rsidRPr="003D662E" w:rsidRDefault="005F7F86" w:rsidP="005F7F86">
      <w:pPr>
        <w:jc w:val="both"/>
        <w:rPr>
          <w:rFonts w:cstheme="minorHAnsi"/>
          <w:lang w:val="en-US"/>
        </w:rPr>
      </w:pPr>
      <w:r w:rsidRPr="003D662E">
        <w:rPr>
          <w:lang w:val="en-US"/>
        </w:rPr>
        <w:t xml:space="preserve">The </w:t>
      </w:r>
      <w:bookmarkStart w:id="131" w:name="_Hlk77583024"/>
      <w:proofErr w:type="spellStart"/>
      <w:r w:rsidRPr="003D662E">
        <w:rPr>
          <w:rFonts w:ascii="Consolas" w:hAnsi="Consolas"/>
          <w:lang w:val="en-US"/>
        </w:rPr>
        <w:t>ServicesAasClient</w:t>
      </w:r>
      <w:proofErr w:type="spellEnd"/>
      <w:r w:rsidRPr="003D662E">
        <w:rPr>
          <w:lang w:val="en-US"/>
        </w:rPr>
        <w:t xml:space="preserve"> </w:t>
      </w:r>
      <w:bookmarkEnd w:id="131"/>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proofErr w:type="spellStart"/>
      <w:r w:rsidRPr="003D662E">
        <w:rPr>
          <w:rFonts w:ascii="Consolas" w:hAnsi="Consolas"/>
          <w:lang w:val="en-US"/>
        </w:rPr>
        <w:t>ServiceManager</w:t>
      </w:r>
      <w:proofErr w:type="spellEnd"/>
      <w:r w:rsidRPr="003D662E">
        <w:rPr>
          <w:rFonts w:cstheme="minorHAnsi"/>
          <w:lang w:val="en-US"/>
        </w:rPr>
        <w:t xml:space="preserve"> and </w:t>
      </w:r>
      <w:proofErr w:type="spellStart"/>
      <w:r w:rsidRPr="003D662E">
        <w:rPr>
          <w:rFonts w:ascii="Consolas" w:hAnsi="Consolas"/>
          <w:lang w:val="en-US"/>
        </w:rPr>
        <w:t>ServicesAasClient</w:t>
      </w:r>
      <w:proofErr w:type="spellEnd"/>
      <w:r w:rsidRPr="003D662E">
        <w:rPr>
          <w:rFonts w:cstheme="minorHAnsi"/>
          <w:lang w:val="en-US"/>
        </w:rPr>
        <w:t xml:space="preserve">. Actually, both implement the same interface called </w:t>
      </w:r>
      <w:proofErr w:type="spellStart"/>
      <w:r w:rsidRPr="003D662E">
        <w:rPr>
          <w:rFonts w:ascii="Consolas" w:hAnsi="Consolas"/>
          <w:lang w:val="en-US"/>
        </w:rPr>
        <w:t>ServiceOperations</w:t>
      </w:r>
      <w:proofErr w:type="spellEnd"/>
      <w:r w:rsidRPr="003D662E">
        <w:rPr>
          <w:rFonts w:cstheme="minorHAnsi"/>
          <w:lang w:val="en-US"/>
        </w:rPr>
        <w:t xml:space="preserve">, which contains the basic operations of </w:t>
      </w:r>
      <w:proofErr w:type="spellStart"/>
      <w:r w:rsidRPr="003D662E">
        <w:rPr>
          <w:rFonts w:ascii="Consolas" w:hAnsi="Consolas"/>
          <w:lang w:val="en-US"/>
        </w:rPr>
        <w:t>ServiceManager</w:t>
      </w:r>
      <w:proofErr w:type="spellEnd"/>
      <w:r w:rsidRPr="003D662E">
        <w:rPr>
          <w:rFonts w:cstheme="minorHAnsi"/>
          <w:lang w:val="en-US"/>
        </w:rPr>
        <w:t xml:space="preserve"> not requiring the (repeated, potentially inconsistent instantiation of) service descriptors. The </w:t>
      </w:r>
      <w:proofErr w:type="spellStart"/>
      <w:r w:rsidRPr="003D662E">
        <w:rPr>
          <w:rFonts w:ascii="Consolas" w:hAnsi="Consolas"/>
          <w:lang w:val="en-US"/>
        </w:rPr>
        <w:t>ServicesAasClient</w:t>
      </w:r>
      <w:proofErr w:type="spellEnd"/>
      <w:r w:rsidRPr="003D662E">
        <w:rPr>
          <w:rFonts w:cstheme="minorHAnsi"/>
          <w:lang w:val="en-US"/>
        </w:rPr>
        <w:t xml:space="preserve"> can be used by upstream layers to conveniently access the services AAS.</w:t>
      </w:r>
    </w:p>
    <w:p w14:paraId="136B0BC6" w14:textId="79F9550A"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w:t>
      </w:r>
      <w:proofErr w:type="spellStart"/>
      <w:r w:rsidRPr="003D662E">
        <w:rPr>
          <w:lang w:val="en-US"/>
        </w:rPr>
        <w:t>pseudonymizer</w:t>
      </w:r>
      <w:proofErr w:type="spellEnd"/>
      <w:r w:rsidRPr="003D662E">
        <w:rPr>
          <w:lang w:val="en-US"/>
        </w:rPr>
        <w:t xml:space="preserve">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0A1639">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0A1639">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4F345282"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0A1639">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0A1639">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6463E0AD"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0A1639">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proofErr w:type="spellStart"/>
      <w:r w:rsidRPr="003D662E">
        <w:rPr>
          <w:rFonts w:ascii="Consolas" w:hAnsi="Consolas"/>
          <w:lang w:val="en-US"/>
        </w:rPr>
        <w:t>ServiceManager</w:t>
      </w:r>
      <w:proofErr w:type="spellEnd"/>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proofErr w:type="spellStart"/>
      <w:proofErr w:type="gramStart"/>
      <w:r w:rsidRPr="003D662E">
        <w:rPr>
          <w:rFonts w:ascii="Consolas" w:hAnsi="Consolas"/>
          <w:lang w:val="en-US"/>
        </w:rPr>
        <w:t>services.spring</w:t>
      </w:r>
      <w:proofErr w:type="spellEnd"/>
      <w:proofErr w:type="gramEnd"/>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proofErr w:type="spellStart"/>
      <w:r w:rsidR="006729E1" w:rsidRPr="003D662E">
        <w:rPr>
          <w:rFonts w:ascii="Consolas" w:hAnsi="Consolas"/>
          <w:lang w:val="en-US"/>
        </w:rPr>
        <w:t>ServiceManager</w:t>
      </w:r>
      <w:proofErr w:type="spellEnd"/>
      <w:r w:rsidR="006729E1" w:rsidRPr="003D662E">
        <w:rPr>
          <w:lang w:val="en-US"/>
        </w:rPr>
        <w:t xml:space="preserve"> </w:t>
      </w:r>
      <w:r w:rsidR="00AA7CA3" w:rsidRPr="003D662E">
        <w:rPr>
          <w:lang w:val="en-US"/>
        </w:rPr>
        <w:t xml:space="preserve">in </w:t>
      </w:r>
      <w:proofErr w:type="spellStart"/>
      <w:proofErr w:type="gramStart"/>
      <w:r w:rsidR="00AA7CA3" w:rsidRPr="003D662E">
        <w:rPr>
          <w:rFonts w:ascii="Consolas" w:hAnsi="Consolas"/>
          <w:lang w:val="en-US"/>
        </w:rPr>
        <w:t>services.spring</w:t>
      </w:r>
      <w:proofErr w:type="spellEnd"/>
      <w:proofErr w:type="gramEnd"/>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proofErr w:type="spellStart"/>
      <w:r w:rsidR="008C0EEC" w:rsidRPr="003D662E">
        <w:rPr>
          <w:rFonts w:ascii="Consolas" w:hAnsi="Consolas"/>
          <w:lang w:val="en-US"/>
        </w:rPr>
        <w:t>ServiceManager</w:t>
      </w:r>
      <w:proofErr w:type="spellEnd"/>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6D3D2820"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proofErr w:type="spellStart"/>
      <w:r w:rsidR="00A43253" w:rsidRPr="003D662E">
        <w:rPr>
          <w:rFonts w:ascii="Consolas" w:hAnsi="Consolas"/>
          <w:lang w:val="en-US"/>
        </w:rPr>
        <w:t>ServiceManager</w:t>
      </w:r>
      <w:proofErr w:type="spellEnd"/>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0A1639">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3BABE0E0"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0A1639" w:rsidRPr="003D662E">
        <w:rPr>
          <w:lang w:val="en-US"/>
        </w:rPr>
        <w:t xml:space="preserve">Figure </w:t>
      </w:r>
      <w:r w:rsidR="000A1639">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0A1639">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 xml:space="preserve">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w:t>
      </w:r>
      <w:proofErr w:type="spellStart"/>
      <w:r>
        <w:rPr>
          <w:lang w:val="en-US"/>
        </w:rPr>
        <w:t>cobots</w:t>
      </w:r>
      <w:proofErr w:type="spellEnd"/>
      <w:r>
        <w:rPr>
          <w:lang w:val="en-US"/>
        </w:rPr>
        <w:t>.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s discussed above, soft-</w:t>
      </w:r>
      <w:proofErr w:type="spellStart"/>
      <w:r w:rsidR="007C7AA5" w:rsidRPr="003D662E">
        <w:rPr>
          <w:lang w:val="en-US"/>
        </w:rPr>
        <w:t>realtime</w:t>
      </w:r>
      <w:proofErr w:type="spellEnd"/>
      <w:r w:rsidR="007C7AA5" w:rsidRPr="003D662E">
        <w:rPr>
          <w:lang w:val="en-US"/>
        </w:rPr>
        <w:t xml:space="preserv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3AA8AB5D"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0A1639">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05943570" w:rsidR="00CD3241" w:rsidRPr="003D662E" w:rsidRDefault="00CD3241" w:rsidP="00F35D08">
      <w:pPr>
        <w:jc w:val="both"/>
        <w:rPr>
          <w:bCs/>
          <w:lang w:val="en-US"/>
        </w:rPr>
      </w:pPr>
      <w:r w:rsidRPr="003D662E">
        <w:rPr>
          <w:bCs/>
          <w:lang w:val="en-US"/>
        </w:rPr>
        <w:t xml:space="preserve">The </w:t>
      </w:r>
      <w:proofErr w:type="spellStart"/>
      <w:r w:rsidRPr="003D662E">
        <w:rPr>
          <w:rFonts w:ascii="Consolas" w:hAnsi="Consolas"/>
          <w:bCs/>
          <w:lang w:val="en-US"/>
        </w:rPr>
        <w:t>ServiceManager</w:t>
      </w:r>
      <w:proofErr w:type="spellEnd"/>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proofErr w:type="spellStart"/>
      <w:r w:rsidR="00152AD0" w:rsidRPr="003D662E">
        <w:rPr>
          <w:rFonts w:ascii="Consolas" w:hAnsi="Consolas"/>
          <w:bCs/>
          <w:lang w:val="en-US"/>
        </w:rPr>
        <w:t>ServiceManager</w:t>
      </w:r>
      <w:proofErr w:type="spellEnd"/>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0A1639">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proofErr w:type="spellStart"/>
      <w:r w:rsidR="00152AD0" w:rsidRPr="003D662E">
        <w:rPr>
          <w:rFonts w:ascii="Consolas" w:hAnsi="Consolas"/>
          <w:bCs/>
          <w:lang w:val="en-US"/>
        </w:rPr>
        <w:t>ServiceManager</w:t>
      </w:r>
      <w:proofErr w:type="spellEnd"/>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proofErr w:type="spellStart"/>
      <w:r w:rsidR="00AF50C2" w:rsidRPr="003D662E">
        <w:rPr>
          <w:rFonts w:ascii="Consolas" w:hAnsi="Consolas"/>
          <w:bCs/>
          <w:lang w:val="en-US"/>
        </w:rPr>
        <w:t>NetworkManager</w:t>
      </w:r>
      <w:proofErr w:type="spellEnd"/>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0A1639">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88"/>
      </w:r>
      <w:r w:rsidRPr="003D662E">
        <w:rPr>
          <w:lang w:val="en-US"/>
        </w:rPr>
        <w:t xml:space="preserve"> PLC-Edge with 2 </w:t>
      </w:r>
      <w:proofErr w:type="spellStart"/>
      <w:r w:rsidRPr="003D662E">
        <w:rPr>
          <w:lang w:val="en-US"/>
        </w:rPr>
        <w:t>GByte</w:t>
      </w:r>
      <w:proofErr w:type="spellEnd"/>
      <w:r w:rsidRPr="003D662E">
        <w:rPr>
          <w:lang w:val="en-US"/>
        </w:rPr>
        <w:t xml:space="preserve"> RAM and 8 </w:t>
      </w:r>
      <w:proofErr w:type="spellStart"/>
      <w:r w:rsidRPr="003D662E">
        <w:rPr>
          <w:lang w:val="en-US"/>
        </w:rPr>
        <w:t>GByte</w:t>
      </w:r>
      <w:proofErr w:type="spellEnd"/>
      <w:r w:rsidRPr="003D662E">
        <w:rPr>
          <w:lang w:val="en-US"/>
        </w:rPr>
        <w:t xml:space="preserv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2" w:name="_Ref57282138"/>
      <w:bookmarkStart w:id="133" w:name="_Ref78453699"/>
      <w:bookmarkStart w:id="134" w:name="_Toc213421523"/>
      <w:r w:rsidRPr="003D662E">
        <w:rPr>
          <w:lang w:val="en-US"/>
        </w:rPr>
        <w:t xml:space="preserve">Resources </w:t>
      </w:r>
      <w:r w:rsidR="00C017CF" w:rsidRPr="003D662E">
        <w:rPr>
          <w:lang w:val="en-US"/>
        </w:rPr>
        <w:t>and Monitoring Layer</w:t>
      </w:r>
      <w:bookmarkEnd w:id="132"/>
      <w:bookmarkEnd w:id="133"/>
      <w:bookmarkEnd w:id="134"/>
    </w:p>
    <w:p w14:paraId="252C034E" w14:textId="57492CB6"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0A1639">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0A1639">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0A1639">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5" w:name="_Ref69826081"/>
      <w:bookmarkStart w:id="136" w:name="_Toc213421524"/>
      <w:r w:rsidRPr="003D662E">
        <w:rPr>
          <w:lang w:val="en-US"/>
        </w:rPr>
        <w:t>ECS runtime</w:t>
      </w:r>
      <w:bookmarkEnd w:id="135"/>
      <w:bookmarkEnd w:id="136"/>
    </w:p>
    <w:p w14:paraId="0BFE18EA" w14:textId="51A43CC6"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0A1639">
        <w:rPr>
          <w:lang w:val="en-US"/>
        </w:rPr>
        <w:t>3.6.2</w:t>
      </w:r>
      <w:r w:rsidR="00DE00B5" w:rsidRPr="003D662E">
        <w:rPr>
          <w:lang w:val="en-US"/>
        </w:rPr>
        <w:fldChar w:fldCharType="end"/>
      </w:r>
      <w:r w:rsidR="00DE00B5" w:rsidRPr="003D662E">
        <w:rPr>
          <w:lang w:val="en-US"/>
        </w:rPr>
        <w:t>.</w:t>
      </w:r>
    </w:p>
    <w:p w14:paraId="65B3778F" w14:textId="77777777" w:rsidR="000A1639" w:rsidRPr="003D662E" w:rsidRDefault="0074190C" w:rsidP="000A1639">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proofErr w:type="spellStart"/>
      <w:r w:rsidR="00762938" w:rsidRPr="003D662E">
        <w:rPr>
          <w:rFonts w:ascii="Consolas" w:hAnsi="Consolas"/>
          <w:lang w:val="en-US"/>
        </w:rPr>
        <w:t>ECSRuntime</w:t>
      </w:r>
      <w:proofErr w:type="spellEnd"/>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30FEA3AF" w14:textId="77777777" w:rsidR="000A1639" w:rsidRPr="003D662E" w:rsidRDefault="000A1639" w:rsidP="000A1639">
      <w:pPr>
        <w:jc w:val="both"/>
        <w:rPr>
          <w:noProof/>
          <w:lang w:val="en-US"/>
        </w:rPr>
      </w:pPr>
    </w:p>
    <w:p w14:paraId="33DA3848" w14:textId="77777777" w:rsidR="000A1639" w:rsidRPr="003D662E" w:rsidRDefault="000A1639" w:rsidP="000A1639">
      <w:pPr>
        <w:jc w:val="both"/>
        <w:rPr>
          <w:lang w:val="en-US"/>
        </w:rPr>
      </w:pPr>
    </w:p>
    <w:p w14:paraId="775C2419" w14:textId="77B01DF0" w:rsidR="004B1501" w:rsidRPr="00044AD0" w:rsidRDefault="000A1639"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proofErr w:type="spellStart"/>
      <w:r w:rsidR="00762938" w:rsidRPr="003D662E">
        <w:rPr>
          <w:rFonts w:ascii="Consolas" w:hAnsi="Consolas"/>
          <w:lang w:val="en-US"/>
        </w:rPr>
        <w:t>ResourceUnit</w:t>
      </w:r>
      <w:proofErr w:type="spellEnd"/>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proofErr w:type="spellStart"/>
      <w:r w:rsidR="00762938" w:rsidRPr="003D662E">
        <w:rPr>
          <w:rFonts w:ascii="Consolas" w:hAnsi="Consolas"/>
          <w:lang w:val="en-US"/>
        </w:rPr>
        <w:t>DeploymentUnit</w:t>
      </w:r>
      <w:proofErr w:type="spellEnd"/>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proofErr w:type="spellStart"/>
      <w:r w:rsidR="001810D4" w:rsidRPr="003D662E">
        <w:rPr>
          <w:rFonts w:ascii="Consolas" w:hAnsi="Consolas"/>
          <w:lang w:val="en-US"/>
        </w:rPr>
        <w:t>DeploymentUnit</w:t>
      </w:r>
      <w:proofErr w:type="spellEnd"/>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600EC738"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2A71ED64">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7"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0F7B1F70"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21</w:t>
      </w:r>
      <w:r w:rsidRPr="003D662E">
        <w:fldChar w:fldCharType="end"/>
      </w:r>
      <w:bookmarkEnd w:id="137"/>
      <w:r w:rsidRPr="003D662E">
        <w:rPr>
          <w:lang w:val="en-US"/>
        </w:rPr>
        <w:t>: ECS runtime for Service Deployment (comments partially cropped)</w:t>
      </w:r>
    </w:p>
    <w:p w14:paraId="5FE66A48" w14:textId="6625C603"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xml:space="preserve">], also approaches like </w:t>
      </w:r>
      <w:proofErr w:type="spellStart"/>
      <w:r w:rsidRPr="003D662E">
        <w:rPr>
          <w:lang w:val="en-US"/>
        </w:rPr>
        <w:t>OpenHorizon</w:t>
      </w:r>
      <w:proofErr w:type="spellEnd"/>
      <w:r w:rsidRPr="003D662E">
        <w:rPr>
          <w:rStyle w:val="FootnoteReference"/>
          <w:lang w:val="en-US"/>
        </w:rPr>
        <w:footnoteReference w:id="89"/>
      </w:r>
      <w:r w:rsidR="00671238" w:rsidRPr="003D662E">
        <w:rPr>
          <w:lang w:val="en-US"/>
        </w:rPr>
        <w:t>,</w:t>
      </w:r>
      <w:r w:rsidRPr="003D662E">
        <w:rPr>
          <w:lang w:val="en-US"/>
        </w:rPr>
        <w:t xml:space="preserve"> the IBM Edge Application Manager</w:t>
      </w:r>
      <w:r w:rsidRPr="003D662E">
        <w:rPr>
          <w:rStyle w:val="FootnoteReference"/>
          <w:lang w:val="en-US"/>
        </w:rPr>
        <w:footnoteReference w:id="90"/>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91"/>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w:t>
      </w:r>
      <w:r w:rsidRPr="003D662E">
        <w:rPr>
          <w:lang w:val="en-US"/>
        </w:rPr>
        <w:fldChar w:fldCharType="end"/>
      </w:r>
      <w:r w:rsidRPr="003D662E">
        <w:rPr>
          <w:lang w:val="en-US"/>
        </w:rPr>
        <w:t>.</w:t>
      </w:r>
      <w:r w:rsidR="00671238" w:rsidRPr="003D662E">
        <w:rPr>
          <w:lang w:val="en-US"/>
        </w:rPr>
        <w:t xml:space="preserve"> </w:t>
      </w:r>
      <w:proofErr w:type="gramStart"/>
      <w:r w:rsidR="00671238" w:rsidRPr="003D662E">
        <w:rPr>
          <w:lang w:val="en-US"/>
        </w:rPr>
        <w:t>Also</w:t>
      </w:r>
      <w:proofErr w:type="gramEnd"/>
      <w:r w:rsidR="00671238" w:rsidRPr="003D662E">
        <w:rPr>
          <w:lang w:val="en-US"/>
        </w:rPr>
        <w:t xml:space="preserve">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340A195D" w14:textId="77777777" w:rsidR="000A1639" w:rsidRPr="003D662E" w:rsidRDefault="005B7EF7" w:rsidP="000A1639">
      <w:pPr>
        <w:pStyle w:val="Caption"/>
        <w:jc w:val="center"/>
        <w:rPr>
          <w:lang w:val="en-US"/>
        </w:rPr>
      </w:pPr>
      <w:bookmarkStart w:id="138"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22</w:t>
      </w:r>
      <w:r w:rsidRPr="003D662E">
        <w:fldChar w:fldCharType="end"/>
      </w:r>
      <w:bookmarkEnd w:id="138"/>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027BDF9A" w14:textId="77777777" w:rsidR="000A1639" w:rsidRPr="003D662E" w:rsidRDefault="000A1639" w:rsidP="000A1639">
      <w:pPr>
        <w:jc w:val="both"/>
        <w:rPr>
          <w:noProof/>
          <w:lang w:val="en-US"/>
        </w:rPr>
      </w:pPr>
    </w:p>
    <w:p w14:paraId="653DD01D" w14:textId="77777777" w:rsidR="000A1639" w:rsidRPr="003D662E" w:rsidRDefault="000A1639" w:rsidP="000A1639">
      <w:pPr>
        <w:jc w:val="both"/>
        <w:rPr>
          <w:lang w:val="en-US"/>
        </w:rPr>
      </w:pPr>
    </w:p>
    <w:p w14:paraId="4F87A53D" w14:textId="77777777" w:rsidR="000A1639" w:rsidRPr="003D662E" w:rsidRDefault="000A1639" w:rsidP="000A1639">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proofErr w:type="spellStart"/>
      <w:r w:rsidR="003530B3" w:rsidRPr="003D662E">
        <w:rPr>
          <w:rFonts w:ascii="Consolas" w:hAnsi="Consolas"/>
          <w:lang w:val="en-US"/>
        </w:rPr>
        <w:t>ECSRuntime</w:t>
      </w:r>
      <w:proofErr w:type="spellEnd"/>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146</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 xml:space="preserve">tact or </w:t>
      </w:r>
      <w:proofErr w:type="spellStart"/>
      <w:r w:rsidR="00044AD0">
        <w:rPr>
          <w:lang w:val="en-US"/>
        </w:rPr>
        <w:t>Lenze</w:t>
      </w:r>
      <w:proofErr w:type="spellEnd"/>
      <w:r w:rsidR="00044AD0">
        <w:rPr>
          <w:lang w:val="en-US"/>
        </w:rPr>
        <w:t>)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21DAF299" w14:textId="77777777" w:rsidR="000A1639" w:rsidRPr="003D662E" w:rsidRDefault="000A1639" w:rsidP="000A1639">
      <w:pPr>
        <w:jc w:val="both"/>
        <w:rPr>
          <w:lang w:val="en-US"/>
        </w:rPr>
      </w:pPr>
    </w:p>
    <w:p w14:paraId="67999E76" w14:textId="77777777" w:rsidR="000A1639" w:rsidRPr="003D662E" w:rsidRDefault="000A1639" w:rsidP="000A1639">
      <w:pPr>
        <w:jc w:val="both"/>
        <w:rPr>
          <w:lang w:val="en-US"/>
        </w:rPr>
      </w:pPr>
    </w:p>
    <w:p w14:paraId="6539402A" w14:textId="38F69F5E" w:rsidR="005B7EF7" w:rsidRPr="003D662E" w:rsidRDefault="000A1639"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proofErr w:type="spellStart"/>
      <w:r w:rsidR="003530B3" w:rsidRPr="003D662E">
        <w:rPr>
          <w:rFonts w:ascii="Consolas" w:hAnsi="Consolas"/>
          <w:lang w:val="en-US"/>
        </w:rPr>
        <w:t>GenericJavaRuntime</w:t>
      </w:r>
      <w:proofErr w:type="spellEnd"/>
      <w:r w:rsidR="003530B3" w:rsidRPr="003D662E">
        <w:rPr>
          <w:lang w:val="en-US"/>
        </w:rPr>
        <w:t xml:space="preserve">, which relies on an abstract </w:t>
      </w:r>
      <w:proofErr w:type="spellStart"/>
      <w:r w:rsidR="003530B3" w:rsidRPr="003D662E">
        <w:rPr>
          <w:rFonts w:ascii="Consolas" w:hAnsi="Consolas"/>
          <w:lang w:val="en-US"/>
        </w:rPr>
        <w:t>ContainerManager</w:t>
      </w:r>
      <w:proofErr w:type="spellEnd"/>
      <w:r w:rsidR="003530B3" w:rsidRPr="003D662E">
        <w:rPr>
          <w:lang w:val="en-US"/>
        </w:rPr>
        <w:t xml:space="preserve"> (along with a </w:t>
      </w:r>
      <w:proofErr w:type="spellStart"/>
      <w:r w:rsidR="003530B3" w:rsidRPr="003D662E">
        <w:rPr>
          <w:rFonts w:ascii="Consolas" w:hAnsi="Consolas"/>
          <w:lang w:val="en-US"/>
        </w:rPr>
        <w:t>ContainerDescriptor</w:t>
      </w:r>
      <w:proofErr w:type="spellEnd"/>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9" w:name="_Ref69896993"/>
      <w:bookmarkStart w:id="140"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15B2C14F" w:rsidR="005B7EF7" w:rsidRPr="003D662E" w:rsidRDefault="005B7EF7" w:rsidP="005B7EF7">
      <w:pPr>
        <w:pStyle w:val="Caption"/>
        <w:jc w:val="center"/>
        <w:rPr>
          <w:lang w:val="en-US"/>
        </w:rPr>
      </w:pPr>
      <w:bookmarkStart w:id="141"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23</w:t>
      </w:r>
      <w:r w:rsidRPr="003D662E">
        <w:fldChar w:fldCharType="end"/>
      </w:r>
      <w:bookmarkEnd w:id="139"/>
      <w:bookmarkEnd w:id="140"/>
      <w:bookmarkEnd w:id="141"/>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proofErr w:type="spellStart"/>
      <w:r w:rsidR="00773B85" w:rsidRPr="003D662E">
        <w:rPr>
          <w:rFonts w:ascii="Consolas" w:hAnsi="Consolas"/>
          <w:lang w:val="en-US"/>
        </w:rPr>
        <w:t>SystemMetrics</w:t>
      </w:r>
      <w:proofErr w:type="spellEnd"/>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proofErr w:type="spellStart"/>
      <w:r w:rsidR="0027527A" w:rsidRPr="003D662E">
        <w:rPr>
          <w:rFonts w:ascii="Consolas" w:hAnsi="Consolas"/>
          <w:lang w:val="en-US"/>
        </w:rPr>
        <w:t>DeviceAasProviderDescriptor</w:t>
      </w:r>
      <w:proofErr w:type="spellEnd"/>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proofErr w:type="spellStart"/>
      <w:r w:rsidR="00351A94" w:rsidRPr="003D662E">
        <w:rPr>
          <w:rFonts w:ascii="Consolas" w:hAnsi="Consolas"/>
          <w:lang w:val="en-US"/>
        </w:rPr>
        <w:t>DeviceAasProvider</w:t>
      </w:r>
      <w:proofErr w:type="spellEnd"/>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w:t>
      </w:r>
      <w:proofErr w:type="spellStart"/>
      <w:r w:rsidR="00351A94" w:rsidRPr="003D662E">
        <w:rPr>
          <w:lang w:val="en-US"/>
        </w:rPr>
        <w:t>Yaml</w:t>
      </w:r>
      <w:proofErr w:type="spellEnd"/>
      <w:r w:rsidR="00351A94" w:rsidRPr="003D662E">
        <w:rPr>
          <w:lang w:val="en-US"/>
        </w:rPr>
        <w:t xml:space="preserve">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w:t>
      </w:r>
      <w:proofErr w:type="spellStart"/>
      <w:r w:rsidR="00DC35A0" w:rsidRPr="003D662E">
        <w:rPr>
          <w:lang w:val="en-US"/>
        </w:rPr>
        <w:t>Yaml</w:t>
      </w:r>
      <w:proofErr w:type="spellEnd"/>
      <w:r w:rsidR="00DC35A0" w:rsidRPr="003D662E">
        <w:rPr>
          <w:lang w:val="en-US"/>
        </w:rPr>
        <w:t xml:space="preserve"> or AASX) that returns an AAS address</w:t>
      </w:r>
      <w:r w:rsidR="00351A94" w:rsidRPr="003D662E">
        <w:rPr>
          <w:lang w:val="en-US"/>
        </w:rPr>
        <w:t xml:space="preserve">. </w:t>
      </w:r>
      <w:r w:rsidR="004A1C5F" w:rsidRPr="003D662E">
        <w:rPr>
          <w:lang w:val="en-US"/>
        </w:rPr>
        <w:t xml:space="preserve">For the </w:t>
      </w:r>
      <w:proofErr w:type="spellStart"/>
      <w:r w:rsidR="004A1C5F" w:rsidRPr="003D662E">
        <w:rPr>
          <w:lang w:val="en-US"/>
        </w:rPr>
        <w:t>Yaml</w:t>
      </w:r>
      <w:proofErr w:type="spellEnd"/>
      <w:r w:rsidR="004A1C5F" w:rsidRPr="003D662E">
        <w:rPr>
          <w:lang w:val="en-US"/>
        </w:rPr>
        <w:t>/AASX providers</w:t>
      </w:r>
      <w:r w:rsidR="00351A94" w:rsidRPr="003D662E">
        <w:rPr>
          <w:lang w:val="en-US"/>
        </w:rPr>
        <w:t xml:space="preserve">, the underlying information is retrieved as </w:t>
      </w:r>
      <w:proofErr w:type="spellStart"/>
      <w:r w:rsidR="00351A94" w:rsidRPr="003D662E">
        <w:rPr>
          <w:lang w:val="en-US"/>
        </w:rPr>
        <w:t>classpath</w:t>
      </w:r>
      <w:proofErr w:type="spellEnd"/>
      <w:r w:rsidR="00351A94" w:rsidRPr="003D662E">
        <w:rPr>
          <w:lang w:val="en-US"/>
        </w:rPr>
        <w:t xml:space="preserve"> resource, either as </w:t>
      </w:r>
      <w:proofErr w:type="spellStart"/>
      <w:r w:rsidR="00351A94" w:rsidRPr="003D662E">
        <w:rPr>
          <w:rFonts w:ascii="Consolas" w:hAnsi="Consolas"/>
          <w:lang w:val="en-US"/>
        </w:rPr>
        <w:t>nameplate.yml</w:t>
      </w:r>
      <w:proofErr w:type="spellEnd"/>
      <w:r w:rsidR="00351A94" w:rsidRPr="003D662E">
        <w:rPr>
          <w:lang w:val="en-US"/>
        </w:rPr>
        <w:t>/</w:t>
      </w:r>
      <w:proofErr w:type="spellStart"/>
      <w:r w:rsidR="00351A94" w:rsidRPr="003D662E">
        <w:rPr>
          <w:i/>
          <w:lang w:val="en-US"/>
        </w:rPr>
        <w:t>deviceId</w:t>
      </w:r>
      <w:r w:rsidR="00351A94" w:rsidRPr="003D662E">
        <w:rPr>
          <w:rFonts w:ascii="Consolas" w:hAnsi="Consolas"/>
          <w:lang w:val="en-US"/>
        </w:rPr>
        <w:t>.yml</w:t>
      </w:r>
      <w:proofErr w:type="spellEnd"/>
      <w:r w:rsidR="00351A94" w:rsidRPr="003D662E">
        <w:rPr>
          <w:lang w:val="en-US"/>
        </w:rPr>
        <w:t xml:space="preserve"> or </w:t>
      </w:r>
      <w:proofErr w:type="spellStart"/>
      <w:r w:rsidR="00351A94" w:rsidRPr="003D662E">
        <w:rPr>
          <w:rFonts w:ascii="Consolas" w:hAnsi="Consolas"/>
          <w:lang w:val="en-US"/>
        </w:rPr>
        <w:t>device.aasx</w:t>
      </w:r>
      <w:proofErr w:type="spellEnd"/>
      <w:r w:rsidR="00351A94" w:rsidRPr="003D662E">
        <w:rPr>
          <w:lang w:val="en-US"/>
        </w:rPr>
        <w:t>/</w:t>
      </w:r>
      <w:proofErr w:type="spellStart"/>
      <w:r w:rsidR="00351A94" w:rsidRPr="003D662E">
        <w:rPr>
          <w:i/>
          <w:lang w:val="en-US"/>
        </w:rPr>
        <w:t>deviceId</w:t>
      </w:r>
      <w:r w:rsidR="00351A94" w:rsidRPr="003D662E">
        <w:rPr>
          <w:rFonts w:ascii="Consolas" w:hAnsi="Consolas"/>
          <w:lang w:val="en-US"/>
        </w:rPr>
        <w:t>.aasx</w:t>
      </w:r>
      <w:proofErr w:type="spellEnd"/>
      <w:r w:rsidR="00351A94" w:rsidRPr="003D662E">
        <w:rPr>
          <w:lang w:val="en-US"/>
        </w:rPr>
        <w:t xml:space="preserve">, respectively whereby </w:t>
      </w:r>
      <w:proofErr w:type="spellStart"/>
      <w:r w:rsidR="00351A94" w:rsidRPr="003D662E">
        <w:rPr>
          <w:i/>
          <w:lang w:val="en-US"/>
        </w:rPr>
        <w:t>deviceId</w:t>
      </w:r>
      <w:proofErr w:type="spellEnd"/>
      <w:r w:rsidR="00351A94" w:rsidRPr="003D662E">
        <w:rPr>
          <w:lang w:val="en-US"/>
        </w:rPr>
        <w:t xml:space="preserve"> is taken from the </w:t>
      </w:r>
      <w:proofErr w:type="spellStart"/>
      <w:r w:rsidR="00351A94" w:rsidRPr="003D662E">
        <w:rPr>
          <w:rFonts w:ascii="Consolas" w:hAnsi="Consolas"/>
          <w:lang w:val="en-US"/>
        </w:rPr>
        <w:t>IdProvider</w:t>
      </w:r>
      <w:proofErr w:type="spellEnd"/>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92"/>
      </w:r>
      <w:r w:rsidR="003530B3" w:rsidRPr="003D662E">
        <w:rPr>
          <w:lang w:val="en-US"/>
        </w:rPr>
        <w:t xml:space="preserve"> container manager</w:t>
      </w:r>
      <w:r w:rsidR="000F75F0" w:rsidRPr="003D662E">
        <w:rPr>
          <w:lang w:val="en-US"/>
        </w:rPr>
        <w:t xml:space="preserve"> (</w:t>
      </w:r>
      <w:proofErr w:type="spellStart"/>
      <w:r w:rsidR="000F75F0" w:rsidRPr="003D662E">
        <w:rPr>
          <w:rFonts w:ascii="Consolas" w:hAnsi="Consolas"/>
          <w:lang w:val="en-US"/>
        </w:rPr>
        <w:t>DockerContainerManagement</w:t>
      </w:r>
      <w:proofErr w:type="spellEnd"/>
      <w:r w:rsidR="000F75F0" w:rsidRPr="003D662E">
        <w:rPr>
          <w:lang w:val="en-US"/>
        </w:rPr>
        <w:t>)</w:t>
      </w:r>
      <w:r w:rsidR="003E08FF" w:rsidRPr="003D662E">
        <w:rPr>
          <w:lang w:val="en-US"/>
        </w:rPr>
        <w:t xml:space="preserve">. As for the service descriptors, the </w:t>
      </w:r>
      <w:proofErr w:type="spellStart"/>
      <w:r w:rsidR="003E08FF" w:rsidRPr="003D662E">
        <w:rPr>
          <w:rFonts w:ascii="Consolas" w:hAnsi="Consolas"/>
          <w:lang w:val="en-US"/>
        </w:rPr>
        <w:t>ContainerDescriptor</w:t>
      </w:r>
      <w:proofErr w:type="spellEnd"/>
      <w:r w:rsidR="003E08FF" w:rsidRPr="003D662E">
        <w:rPr>
          <w:lang w:val="en-US"/>
        </w:rPr>
        <w:t xml:space="preserve"> is manifested in terms of a </w:t>
      </w:r>
      <w:proofErr w:type="spellStart"/>
      <w:r w:rsidR="003E08FF" w:rsidRPr="003D662E">
        <w:rPr>
          <w:lang w:val="en-US"/>
        </w:rPr>
        <w:t>Yaml</w:t>
      </w:r>
      <w:proofErr w:type="spellEnd"/>
      <w:r w:rsidR="003E08FF" w:rsidRPr="003D662E">
        <w:rPr>
          <w:lang w:val="en-US"/>
        </w:rPr>
        <w:t xml:space="preserve"> file, which is supposed to form the main entry point for adding a container at runtime, i.e., the platform specifies a URI pointing to the </w:t>
      </w:r>
      <w:proofErr w:type="spellStart"/>
      <w:r w:rsidR="003E08FF" w:rsidRPr="003D662E">
        <w:rPr>
          <w:lang w:val="en-US"/>
        </w:rPr>
        <w:t>Yaml</w:t>
      </w:r>
      <w:proofErr w:type="spellEnd"/>
      <w:r w:rsidR="003E08FF" w:rsidRPr="003D662E">
        <w:rPr>
          <w:lang w:val="en-US"/>
        </w:rPr>
        <w:t xml:space="preserve">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93"/>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 xml:space="preserve">The </w:t>
      </w:r>
      <w:proofErr w:type="spellStart"/>
      <w:r w:rsidRPr="003D662E">
        <w:rPr>
          <w:lang w:val="en-US"/>
        </w:rPr>
        <w:t>EcsAasClient</w:t>
      </w:r>
      <w:proofErr w:type="spellEnd"/>
      <w:r w:rsidRPr="003D662E">
        <w:rPr>
          <w:lang w:val="en-US"/>
        </w:rPr>
        <w:t xml:space="preserve">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proofErr w:type="spellStart"/>
      <w:r w:rsidRPr="00433B52">
        <w:rPr>
          <w:rFonts w:ascii="Consolas" w:hAnsi="Consolas"/>
          <w:lang w:val="en-US"/>
        </w:rPr>
        <w:t>ContainerManager</w:t>
      </w:r>
      <w:proofErr w:type="spellEnd"/>
      <w:r w:rsidRPr="003D662E">
        <w:rPr>
          <w:lang w:val="en-US"/>
        </w:rPr>
        <w:t xml:space="preserve"> and </w:t>
      </w:r>
      <w:proofErr w:type="spellStart"/>
      <w:r w:rsidRPr="00433B52">
        <w:rPr>
          <w:rFonts w:ascii="Consolas" w:hAnsi="Consolas"/>
          <w:lang w:val="en-US"/>
        </w:rPr>
        <w:t>EcsAasClient</w:t>
      </w:r>
      <w:proofErr w:type="spellEnd"/>
      <w:r w:rsidRPr="003D662E">
        <w:rPr>
          <w:lang w:val="en-US"/>
        </w:rPr>
        <w:t xml:space="preserve">. Both classes implement the same interface called </w:t>
      </w:r>
      <w:proofErr w:type="spellStart"/>
      <w:r w:rsidRPr="003D662E">
        <w:rPr>
          <w:lang w:val="en-US"/>
        </w:rPr>
        <w:t>ContainerOperations</w:t>
      </w:r>
      <w:proofErr w:type="spellEnd"/>
      <w:r w:rsidRPr="003D662E">
        <w:rPr>
          <w:lang w:val="en-US"/>
        </w:rPr>
        <w:t xml:space="preserve">, which contains the basic operations of </w:t>
      </w:r>
      <w:proofErr w:type="spellStart"/>
      <w:r w:rsidRPr="003D662E">
        <w:rPr>
          <w:lang w:val="en-US"/>
        </w:rPr>
        <w:t>ContainerManager</w:t>
      </w:r>
      <w:proofErr w:type="spellEnd"/>
      <w:r w:rsidRPr="003D662E">
        <w:rPr>
          <w:lang w:val="en-US"/>
        </w:rPr>
        <w:t xml:space="preserve"> not requiring the (repeated, potentially inconsistent instantiation of) container descriptors. The </w:t>
      </w:r>
      <w:proofErr w:type="spellStart"/>
      <w:r w:rsidRPr="003D662E">
        <w:rPr>
          <w:lang w:val="en-US"/>
        </w:rPr>
        <w:t>EcsAasClient</w:t>
      </w:r>
      <w:proofErr w:type="spellEnd"/>
      <w:r w:rsidRPr="003D662E">
        <w:rPr>
          <w:lang w:val="en-US"/>
        </w:rPr>
        <w:t xml:space="preserve"> can be used by upstream layers to conveniently access the ECS runtime AAS.</w:t>
      </w:r>
    </w:p>
    <w:p w14:paraId="3DA04AC5" w14:textId="1AD13E2F"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w:t>
      </w:r>
      <w:proofErr w:type="spellStart"/>
      <w:r w:rsidRPr="003D662E">
        <w:rPr>
          <w:lang w:val="en-US"/>
        </w:rPr>
        <w:t>ResourceUnit</w:t>
      </w:r>
      <w:proofErr w:type="spellEnd"/>
      <w:r w:rsidRPr="003D662E">
        <w:rPr>
          <w:lang w:val="en-US"/>
        </w:rPr>
        <w:t xml:space="preserve">.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w:t>
      </w:r>
      <w:proofErr w:type="spellStart"/>
      <w:r w:rsidRPr="003D662E">
        <w:rPr>
          <w:lang w:val="en-US"/>
        </w:rPr>
        <w:t>MonitoringProvider</w:t>
      </w:r>
      <w:proofErr w:type="spellEnd"/>
      <w:r w:rsidRPr="003D662E">
        <w:rPr>
          <w:lang w:val="en-US"/>
        </w:rPr>
        <w:t xml:space="preserve"> as well as a regular monitoring update operation that is started as part of the JSL lifecycle descriptor of the ECS runtime. The operations to create the AAS refer to the </w:t>
      </w:r>
      <w:proofErr w:type="spellStart"/>
      <w:r w:rsidRPr="003D662E">
        <w:rPr>
          <w:lang w:val="en-US"/>
        </w:rPr>
        <w:t>MetricsAasConstructor</w:t>
      </w:r>
      <w:proofErr w:type="spellEnd"/>
      <w:r w:rsidRPr="003D662E">
        <w:rPr>
          <w:lang w:val="en-US"/>
        </w:rPr>
        <w:t xml:space="preserve"> of the Java service runtime mirroring a default set of meters of the monitoring provider into the AAS of the ECS runtime (therefore, currently some runtime properties in </w:t>
      </w:r>
      <w:proofErr w:type="spellStart"/>
      <w:r w:rsidRPr="003D662E">
        <w:rPr>
          <w:lang w:val="en-US"/>
        </w:rPr>
        <w:t>ResourceUnit</w:t>
      </w:r>
      <w:proofErr w:type="spellEnd"/>
      <w:r w:rsidRPr="003D662E">
        <w:rPr>
          <w:lang w:val="en-US"/>
        </w:rPr>
        <w:t xml:space="preserve"> are realized while others appear as omitted). </w:t>
      </w:r>
    </w:p>
    <w:p w14:paraId="68E0020C" w14:textId="650268F3"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0A1639" w:rsidRPr="003D662E">
        <w:rPr>
          <w:lang w:val="en-US"/>
        </w:rPr>
        <w:t xml:space="preserve">Figure </w:t>
      </w:r>
      <w:r w:rsidR="000A1639">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w:t>
      </w:r>
      <w:proofErr w:type="spellStart"/>
      <w:r w:rsidRPr="003D662E">
        <w:rPr>
          <w:lang w:val="en-US"/>
        </w:rPr>
        <w:t>UMLsec</w:t>
      </w:r>
      <w:proofErr w:type="spellEnd"/>
      <w:r w:rsidRPr="003D662E">
        <w:rPr>
          <w:lang w:val="en-US"/>
        </w:rPr>
        <w:t>/security profile).</w:t>
      </w:r>
    </w:p>
    <w:p w14:paraId="0CD8E31B" w14:textId="7118FBDB" w:rsidR="00EE534C" w:rsidRPr="003D662E" w:rsidRDefault="00EE534C" w:rsidP="00EE534C">
      <w:pPr>
        <w:jc w:val="both"/>
        <w:rPr>
          <w:lang w:val="en-US"/>
        </w:rPr>
      </w:pPr>
      <w:r w:rsidRPr="003D662E">
        <w:rPr>
          <w:lang w:val="en-US"/>
        </w:rPr>
        <w:t xml:space="preserve">The AAS of this component is represented by </w:t>
      </w:r>
      <w:proofErr w:type="spellStart"/>
      <w:r w:rsidRPr="003D662E">
        <w:rPr>
          <w:rFonts w:ascii="Consolas" w:hAnsi="Consolas"/>
          <w:lang w:val="en-US"/>
        </w:rPr>
        <w:t>EcsAAS</w:t>
      </w:r>
      <w:proofErr w:type="spellEnd"/>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0A1639">
        <w:rPr>
          <w:lang w:val="en-US"/>
        </w:rPr>
        <w:t>3.5</w:t>
      </w:r>
      <w:r w:rsidRPr="003D662E">
        <w:rPr>
          <w:lang w:val="en-US"/>
        </w:rPr>
        <w:fldChar w:fldCharType="end"/>
      </w:r>
      <w:r w:rsidRPr="003D662E">
        <w:rPr>
          <w:lang w:val="en-US"/>
        </w:rPr>
        <w:t xml:space="preserve">. This sub-model consists of the </w:t>
      </w:r>
      <w:proofErr w:type="spellStart"/>
      <w:r w:rsidRPr="003D662E">
        <w:rPr>
          <w:rFonts w:ascii="Consolas" w:hAnsi="Consolas"/>
          <w:lang w:val="en-US"/>
        </w:rPr>
        <w:t>ResourceUnit</w:t>
      </w:r>
      <w:proofErr w:type="spellEnd"/>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proofErr w:type="spellStart"/>
      <w:r w:rsidRPr="003D662E">
        <w:rPr>
          <w:rFonts w:ascii="Consolas" w:hAnsi="Consolas"/>
          <w:lang w:val="en-US"/>
        </w:rPr>
        <w:t>ResourceUnit</w:t>
      </w:r>
      <w:proofErr w:type="spellEnd"/>
      <w:r w:rsidRPr="003D662E">
        <w:rPr>
          <w:lang w:val="en-US"/>
        </w:rPr>
        <w:t xml:space="preserve"> offers the operations to manage containers on the respective resource. Moreover, </w:t>
      </w:r>
      <w:proofErr w:type="spellStart"/>
      <w:r w:rsidRPr="003D662E">
        <w:rPr>
          <w:rFonts w:ascii="Consolas" w:hAnsi="Consolas"/>
          <w:lang w:val="en-US"/>
        </w:rPr>
        <w:t>ResourceUnit</w:t>
      </w:r>
      <w:proofErr w:type="spellEnd"/>
      <w:r w:rsidRPr="003D662E">
        <w:rPr>
          <w:lang w:val="en-US"/>
        </w:rPr>
        <w:t xml:space="preserve"> is extended by service operations if the resource offers a </w:t>
      </w:r>
      <w:proofErr w:type="spellStart"/>
      <w:r w:rsidRPr="003D662E">
        <w:rPr>
          <w:rFonts w:ascii="Consolas" w:hAnsi="Consolas"/>
          <w:lang w:val="en-US"/>
        </w:rPr>
        <w:t>ServiceManager</w:t>
      </w:r>
      <w:proofErr w:type="spellEnd"/>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0A1639">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w:t>
      </w:r>
      <w:proofErr w:type="gramStart"/>
      <w:r w:rsidRPr="003D662E">
        <w:rPr>
          <w:lang w:val="en-US"/>
        </w:rPr>
        <w:t>Open Source</w:t>
      </w:r>
      <w:proofErr w:type="gramEnd"/>
      <w:r w:rsidRPr="003D662E">
        <w:rPr>
          <w:lang w:val="en-US"/>
        </w:rPr>
        <w:t xml:space="preserve"> container image and exercise the implemented operations. Akin to services, currently advanced container operations such as update and migration are not implemented. </w:t>
      </w:r>
    </w:p>
    <w:p w14:paraId="1EA56FED" w14:textId="4B31259E"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w:t>
      </w:r>
      <w:proofErr w:type="spellStart"/>
      <w:r w:rsidRPr="003D662E">
        <w:rPr>
          <w:lang w:val="en-US"/>
        </w:rPr>
        <w:t>ms</w:t>
      </w:r>
      <w:proofErr w:type="spellEnd"/>
      <w:r w:rsidRPr="003D662E">
        <w:rPr>
          <w:lang w:val="en-US"/>
        </w:rPr>
        <w:t xml:space="preserve">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1592BDA0"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w:t>
      </w:r>
      <w:proofErr w:type="spellStart"/>
      <w:r w:rsidRPr="003D662E">
        <w:rPr>
          <w:lang w:val="en-US"/>
        </w:rPr>
        <w:t>DooD</w:t>
      </w:r>
      <w:proofErr w:type="spellEnd"/>
      <w:r w:rsidRPr="003D662E">
        <w:rPr>
          <w:lang w:val="en-US"/>
        </w:rPr>
        <w:t>)</w:t>
      </w:r>
      <w:r w:rsidRPr="003D662E">
        <w:rPr>
          <w:rStyle w:val="FootnoteReference"/>
          <w:lang w:val="en-US"/>
        </w:rPr>
        <w:footnoteReference w:id="94"/>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w:t>
      </w:r>
      <w:proofErr w:type="spellStart"/>
      <w:r w:rsidRPr="003D662E">
        <w:rPr>
          <w:lang w:val="en-US"/>
        </w:rPr>
        <w:t>ESXi</w:t>
      </w:r>
      <w:proofErr w:type="spellEnd"/>
      <w:r w:rsidRPr="003D662E">
        <w:rPr>
          <w:lang w:val="en-US"/>
        </w:rPr>
        <w:t xml:space="preserve">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0A1639">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0A1639">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31F842B7"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w:t>
      </w:r>
      <w:proofErr w:type="spellStart"/>
      <w:r w:rsidR="005C233F" w:rsidRPr="003D662E">
        <w:rPr>
          <w:lang w:val="en-US"/>
        </w:rPr>
        <w:t>DooD</w:t>
      </w:r>
      <w:proofErr w:type="spellEnd"/>
      <w:r w:rsidR="005C233F" w:rsidRPr="003D662E">
        <w:rPr>
          <w:lang w:val="en-US"/>
        </w:rPr>
        <w:t xml:space="preserve"> setup requires a container of around 1.1 </w:t>
      </w:r>
      <w:proofErr w:type="spellStart"/>
      <w:r w:rsidR="005C233F" w:rsidRPr="003D662E">
        <w:rPr>
          <w:lang w:val="en-US"/>
        </w:rPr>
        <w:t>GByte</w:t>
      </w:r>
      <w:proofErr w:type="spellEnd"/>
      <w:r w:rsidR="005C233F" w:rsidRPr="003D662E">
        <w:rPr>
          <w:lang w:val="en-US"/>
        </w:rPr>
        <w:t xml:space="preserve"> size (packed image of 444 </w:t>
      </w:r>
      <w:proofErr w:type="spellStart"/>
      <w:r w:rsidR="005C233F" w:rsidRPr="003D662E">
        <w:rPr>
          <w:lang w:val="en-US"/>
        </w:rPr>
        <w:t>MBytes</w:t>
      </w:r>
      <w:proofErr w:type="spellEnd"/>
      <w:r w:rsidR="005C233F" w:rsidRPr="003D662E">
        <w:rPr>
          <w:lang w:val="en-US"/>
        </w:rPr>
        <w:t xml:space="preserve">), a service manager demands 509 </w:t>
      </w:r>
      <w:proofErr w:type="spellStart"/>
      <w:r w:rsidR="005C233F" w:rsidRPr="003D662E">
        <w:rPr>
          <w:lang w:val="en-US"/>
        </w:rPr>
        <w:t>MBytes</w:t>
      </w:r>
      <w:proofErr w:type="spellEnd"/>
      <w:r w:rsidR="005C233F" w:rsidRPr="003D662E">
        <w:rPr>
          <w:lang w:val="en-US"/>
        </w:rPr>
        <w:t xml:space="preserve"> (336 </w:t>
      </w:r>
      <w:proofErr w:type="spellStart"/>
      <w:r w:rsidR="005C233F" w:rsidRPr="003D662E">
        <w:rPr>
          <w:lang w:val="en-US"/>
        </w:rPr>
        <w:t>MBytes</w:t>
      </w:r>
      <w:proofErr w:type="spellEnd"/>
      <w:r w:rsidR="005C233F" w:rsidRPr="003D662E">
        <w:rPr>
          <w:lang w:val="en-US"/>
        </w:rPr>
        <w:t xml:space="preserve"> packed image) and a combined installation of ECS runtime and service manager into one container 600 </w:t>
      </w:r>
      <w:proofErr w:type="spellStart"/>
      <w:r w:rsidR="005C233F" w:rsidRPr="003D662E">
        <w:rPr>
          <w:lang w:val="en-US"/>
        </w:rPr>
        <w:t>MBytes</w:t>
      </w:r>
      <w:proofErr w:type="spellEnd"/>
      <w:r w:rsidR="005C233F" w:rsidRPr="003D662E">
        <w:rPr>
          <w:lang w:val="en-US"/>
        </w:rPr>
        <w:t xml:space="preserve"> (286 </w:t>
      </w:r>
      <w:proofErr w:type="spellStart"/>
      <w:r w:rsidR="005C233F" w:rsidRPr="003D662E">
        <w:rPr>
          <w:lang w:val="en-US"/>
        </w:rPr>
        <w:t>MBytes</w:t>
      </w:r>
      <w:proofErr w:type="spellEnd"/>
      <w:r w:rsidR="005C233F" w:rsidRPr="003D662E">
        <w:rPr>
          <w:lang w:val="en-US"/>
        </w:rPr>
        <w:t xml:space="preserve">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w:t>
      </w:r>
      <w:proofErr w:type="spellStart"/>
      <w:r w:rsidR="00A12BAF" w:rsidRPr="003D662E">
        <w:rPr>
          <w:lang w:val="en-US"/>
        </w:rPr>
        <w:t>MBytes</w:t>
      </w:r>
      <w:proofErr w:type="spellEnd"/>
      <w:r w:rsidR="00A12BAF" w:rsidRPr="003D662E">
        <w:rPr>
          <w:lang w:val="en-US"/>
        </w:rPr>
        <w:t xml:space="preserve"> main memory (1.4 </w:t>
      </w:r>
      <w:proofErr w:type="spellStart"/>
      <w:r w:rsidR="00A12BAF" w:rsidRPr="003D662E">
        <w:rPr>
          <w:lang w:val="en-US"/>
        </w:rPr>
        <w:t>GBytes</w:t>
      </w:r>
      <w:proofErr w:type="spellEnd"/>
      <w:r w:rsidR="00A12BAF" w:rsidRPr="003D662E">
        <w:rPr>
          <w:lang w:val="en-US"/>
        </w:rPr>
        <w:t xml:space="preserve">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w:t>
      </w:r>
      <w:proofErr w:type="spellStart"/>
      <w:r w:rsidR="00A12BAF" w:rsidRPr="003D662E">
        <w:rPr>
          <w:lang w:val="en-US"/>
        </w:rPr>
        <w:t>MBytes</w:t>
      </w:r>
      <w:proofErr w:type="spellEnd"/>
      <w:r w:rsidR="00A12BAF" w:rsidRPr="003D662E">
        <w:rPr>
          <w:lang w:val="en-US"/>
        </w:rPr>
        <w:t xml:space="preserve"> are allocated by one JVM per service, i.e., roughly 800 </w:t>
      </w:r>
      <w:proofErr w:type="spellStart"/>
      <w:r w:rsidR="00A12BAF" w:rsidRPr="003D662E">
        <w:rPr>
          <w:lang w:val="en-US"/>
        </w:rPr>
        <w:t>MBytes</w:t>
      </w:r>
      <w:proofErr w:type="spellEnd"/>
      <w:r w:rsidR="00A12BAF" w:rsidRPr="003D662E">
        <w:rPr>
          <w:lang w:val="en-US"/>
        </w:rPr>
        <w:t xml:space="preserve"> to 1 </w:t>
      </w:r>
      <w:proofErr w:type="spellStart"/>
      <w:r w:rsidR="00A12BAF" w:rsidRPr="003D662E">
        <w:rPr>
          <w:lang w:val="en-US"/>
        </w:rPr>
        <w:t>GByte</w:t>
      </w:r>
      <w:proofErr w:type="spellEnd"/>
      <w:r w:rsidR="00A12BAF" w:rsidRPr="003D662E">
        <w:rPr>
          <w:lang w:val="en-US"/>
        </w:rPr>
        <w:t xml:space="preserv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0A1639">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2" w:name="_Ref69826083"/>
      <w:bookmarkStart w:id="143" w:name="_Toc213421525"/>
      <w:r w:rsidRPr="003D662E">
        <w:rPr>
          <w:lang w:val="en-US"/>
        </w:rPr>
        <w:t>Device</w:t>
      </w:r>
      <w:r w:rsidR="003C165D" w:rsidRPr="003D662E">
        <w:rPr>
          <w:lang w:val="en-US"/>
        </w:rPr>
        <w:t>/Resource</w:t>
      </w:r>
      <w:r w:rsidRPr="003D662E">
        <w:rPr>
          <w:lang w:val="en-US"/>
        </w:rPr>
        <w:t xml:space="preserve"> Management</w:t>
      </w:r>
      <w:bookmarkEnd w:id="142"/>
      <w:bookmarkEnd w:id="143"/>
    </w:p>
    <w:p w14:paraId="03F6AED9" w14:textId="072A0DEC"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0A1639">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0A1639">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w:t>
      </w:r>
      <w:proofErr w:type="spellStart"/>
      <w:r w:rsidR="0069012E" w:rsidRPr="003D662E">
        <w:rPr>
          <w:lang w:val="en-US"/>
        </w:rPr>
        <w:t>realtime</w:t>
      </w:r>
      <w:proofErr w:type="spellEnd"/>
      <w:r w:rsidR="0069012E" w:rsidRPr="003D662E">
        <w:rPr>
          <w:lang w:val="en-US"/>
        </w:rPr>
        <w:t>, do not apply to management operations of the device management.</w:t>
      </w:r>
    </w:p>
    <w:p w14:paraId="4CEAB467" w14:textId="7ED48524"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0A1639">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proofErr w:type="gramStart"/>
      <w:r w:rsidR="00ED2CAE" w:rsidRPr="003D662E">
        <w:rPr>
          <w:lang w:val="en-US"/>
        </w:rPr>
        <w:t>Where</w:t>
      </w:r>
      <w:proofErr w:type="gramEnd"/>
      <w:r w:rsidR="00ED2CAE" w:rsidRPr="003D662E">
        <w:rPr>
          <w:lang w:val="en-US"/>
        </w:rPr>
        <w:t xml:space="preserv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0A1639">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4" w:name="_Ref69892341"/>
      <w:r w:rsidR="008E088C" w:rsidRPr="003D662E">
        <w:rPr>
          <w:rStyle w:val="FootnoteReference"/>
          <w:lang w:val="en-US"/>
        </w:rPr>
        <w:footnoteReference w:id="95"/>
      </w:r>
      <w:bookmarkEnd w:id="144"/>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61E5D912"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0A1639">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5" w:name="_Ref69892369"/>
      <w:r w:rsidR="006603D6" w:rsidRPr="003D662E">
        <w:rPr>
          <w:rStyle w:val="FootnoteReference"/>
          <w:lang w:val="en-US"/>
        </w:rPr>
        <w:footnoteReference w:id="96"/>
      </w:r>
      <w:bookmarkEnd w:id="145"/>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w:t>
      </w:r>
      <w:proofErr w:type="spellStart"/>
      <w:r w:rsidRPr="003D662E">
        <w:rPr>
          <w:lang w:val="en-US"/>
        </w:rPr>
        <w:t>frontended</w:t>
      </w:r>
      <w:proofErr w:type="spellEnd"/>
      <w:r w:rsidRPr="003D662E">
        <w:rPr>
          <w:lang w:val="en-US"/>
        </w:rPr>
        <w:t xml:space="preserve"> by AAS), a secure console (R37) or a storage for binary images (R36a, R36b, R136a). </w:t>
      </w:r>
      <w:r w:rsidR="001312A0" w:rsidRPr="003D662E">
        <w:rPr>
          <w:lang w:val="en-US"/>
        </w:rPr>
        <w:t xml:space="preserve">A discussion of potential components in the scope of the requirements for the resource management is provided by </w:t>
      </w:r>
      <w:proofErr w:type="spellStart"/>
      <w:r w:rsidR="001312A0" w:rsidRPr="003D662E">
        <w:rPr>
          <w:lang w:val="en-US"/>
        </w:rPr>
        <w:t>Pidun</w:t>
      </w:r>
      <w:proofErr w:type="spellEnd"/>
      <w:r w:rsidR="001312A0" w:rsidRPr="003D662E">
        <w:rPr>
          <w:lang w:val="en-US"/>
        </w:rPr>
        <w:t xml:space="preserve">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w:t>
      </w:r>
      <w:proofErr w:type="spellStart"/>
      <w:r w:rsidR="002B29BC" w:rsidRPr="003D662E">
        <w:rPr>
          <w:lang w:val="en-US"/>
        </w:rPr>
        <w:t>DeviceHive</w:t>
      </w:r>
      <w:proofErr w:type="spellEnd"/>
      <w:r w:rsidR="00A67094" w:rsidRPr="003D662E">
        <w:rPr>
          <w:rStyle w:val="FootnoteReference"/>
          <w:lang w:val="en-US"/>
        </w:rPr>
        <w:footnoteReference w:id="97"/>
      </w:r>
      <w:r w:rsidR="002B29BC" w:rsidRPr="003D662E">
        <w:rPr>
          <w:lang w:val="en-US"/>
        </w:rPr>
        <w:t xml:space="preserve"> and </w:t>
      </w:r>
      <w:proofErr w:type="spellStart"/>
      <w:r w:rsidR="002B29BC" w:rsidRPr="003D662E">
        <w:rPr>
          <w:lang w:val="en-US"/>
        </w:rPr>
        <w:t>ThingsBoard</w:t>
      </w:r>
      <w:proofErr w:type="spellEnd"/>
      <w:r w:rsidR="00A67094" w:rsidRPr="003D662E">
        <w:rPr>
          <w:rStyle w:val="FootnoteReference"/>
          <w:lang w:val="en-US"/>
        </w:rPr>
        <w:footnoteReference w:id="98"/>
      </w:r>
      <w:r w:rsidR="002B29BC" w:rsidRPr="003D662E">
        <w:rPr>
          <w:lang w:val="en-US"/>
        </w:rPr>
        <w:t xml:space="preserve">. The specific capabilities of </w:t>
      </w:r>
      <w:proofErr w:type="spellStart"/>
      <w:r w:rsidR="002B29BC" w:rsidRPr="003D662E">
        <w:rPr>
          <w:lang w:val="en-US"/>
        </w:rPr>
        <w:t>ThingsBoard</w:t>
      </w:r>
      <w:proofErr w:type="spellEnd"/>
      <w:r w:rsidR="002B29BC" w:rsidRPr="003D662E">
        <w:rPr>
          <w:lang w:val="en-US"/>
        </w:rPr>
        <w:t xml:space="preserve">,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w:t>
      </w:r>
      <w:proofErr w:type="spellStart"/>
      <w:r w:rsidR="002B29BC" w:rsidRPr="003D662E">
        <w:rPr>
          <w:lang w:val="en-US"/>
        </w:rPr>
        <w:t>ThingsBoard</w:t>
      </w:r>
      <w:proofErr w:type="spellEnd"/>
      <w:r w:rsidR="002B29BC" w:rsidRPr="003D662E">
        <w:rPr>
          <w:lang w:val="en-US"/>
        </w:rPr>
        <w:t xml:space="preserve"> as one alternative technology into </w:t>
      </w:r>
      <w:r w:rsidR="00CA1597">
        <w:rPr>
          <w:lang w:val="en-US"/>
        </w:rPr>
        <w:t>the platform</w:t>
      </w:r>
      <w:r w:rsidR="002B29BC" w:rsidRPr="003D662E">
        <w:rPr>
          <w:lang w:val="en-US"/>
        </w:rPr>
        <w:t xml:space="preserve">. For the binary storage, </w:t>
      </w:r>
      <w:proofErr w:type="spellStart"/>
      <w:r w:rsidR="002B29BC" w:rsidRPr="003D662E">
        <w:rPr>
          <w:lang w:val="en-US"/>
        </w:rPr>
        <w:t>MinIO</w:t>
      </w:r>
      <w:proofErr w:type="spellEnd"/>
      <w:r w:rsidR="00E44BA9" w:rsidRPr="003D662E">
        <w:rPr>
          <w:rStyle w:val="FootnoteReference"/>
          <w:lang w:val="en-US"/>
        </w:rPr>
        <w:footnoteReference w:id="99"/>
      </w:r>
      <w:r w:rsidR="002B29BC" w:rsidRPr="003D662E">
        <w:rPr>
          <w:lang w:val="en-US"/>
        </w:rPr>
        <w:t xml:space="preserve"> and OpenStack Object Store Swift</w:t>
      </w:r>
      <w:r w:rsidR="00E44BA9" w:rsidRPr="003D662E">
        <w:rPr>
          <w:rStyle w:val="FootnoteReference"/>
          <w:lang w:val="en-US"/>
        </w:rPr>
        <w:footnoteReference w:id="100"/>
      </w:r>
      <w:r w:rsidR="002B29BC" w:rsidRPr="003D662E">
        <w:rPr>
          <w:lang w:val="en-US"/>
        </w:rPr>
        <w:t xml:space="preserve"> were compared. Here the support for the de facto standard S3</w:t>
      </w:r>
      <w:r w:rsidR="00EF75AE" w:rsidRPr="003D662E">
        <w:rPr>
          <w:lang w:val="en-US"/>
        </w:rPr>
        <w:t xml:space="preserve"> made the difference and </w:t>
      </w:r>
      <w:proofErr w:type="spellStart"/>
      <w:r w:rsidR="00EF75AE" w:rsidRPr="003D662E">
        <w:rPr>
          <w:lang w:val="en-US"/>
        </w:rPr>
        <w:t>MinIO</w:t>
      </w:r>
      <w:proofErr w:type="spellEnd"/>
      <w:r w:rsidR="00EF75AE" w:rsidRPr="003D662E">
        <w:rPr>
          <w:lang w:val="en-US"/>
        </w:rPr>
        <w:t xml:space="preserve"> was suggested in [</w:t>
      </w:r>
      <w:r w:rsidR="00C76347" w:rsidRPr="003D662E">
        <w:rPr>
          <w:lang w:val="en-US"/>
        </w:rPr>
        <w:t>31</w:t>
      </w:r>
      <w:r w:rsidR="00EF75AE" w:rsidRPr="003D662E">
        <w:rPr>
          <w:lang w:val="en-US"/>
        </w:rPr>
        <w:t xml:space="preserve">]. </w:t>
      </w:r>
    </w:p>
    <w:p w14:paraId="178A84AA" w14:textId="324D4DC6"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24</w:t>
      </w:r>
      <w:r w:rsidRPr="003D662E">
        <w:rPr>
          <w:lang w:val="en-US"/>
        </w:rPr>
        <w:fldChar w:fldCharType="end"/>
      </w:r>
      <w:r w:rsidRPr="003D662E">
        <w:rPr>
          <w:lang w:val="en-US"/>
        </w:rPr>
        <w:t xml:space="preserve">. The component offers two AAS interfaces, a southbound interface in </w:t>
      </w:r>
      <w:proofErr w:type="spellStart"/>
      <w:r w:rsidRPr="003D662E">
        <w:rPr>
          <w:rFonts w:ascii="Consolas" w:hAnsi="Consolas"/>
          <w:lang w:val="en-US"/>
        </w:rPr>
        <w:t>DeviceRegistryAas</w:t>
      </w:r>
      <w:proofErr w:type="spellEnd"/>
      <w:r w:rsidRPr="003D662E">
        <w:rPr>
          <w:lang w:val="en-US"/>
        </w:rPr>
        <w:t xml:space="preserve">, and a northbound interface in </w:t>
      </w:r>
      <w:proofErr w:type="spellStart"/>
      <w:r w:rsidRPr="003D662E">
        <w:rPr>
          <w:rFonts w:ascii="Consolas" w:hAnsi="Consolas"/>
          <w:lang w:val="en-US"/>
        </w:rPr>
        <w:t>DeviceManagementAas</w:t>
      </w:r>
      <w:proofErr w:type="spellEnd"/>
      <w:r w:rsidRPr="003D662E">
        <w:rPr>
          <w:lang w:val="en-US"/>
        </w:rPr>
        <w:t xml:space="preserve">. The southbound interface is intended to enable a self-registration of devices and to notify the platform that they are available (heartbeat). This involves so-called </w:t>
      </w:r>
      <w:proofErr w:type="spellStart"/>
      <w:r w:rsidRPr="003D662E">
        <w:rPr>
          <w:rFonts w:ascii="Consolas" w:hAnsi="Consolas"/>
          <w:lang w:val="en-US"/>
        </w:rPr>
        <w:t>ManagedDevice</w:t>
      </w:r>
      <w:proofErr w:type="spellEnd"/>
      <w:r w:rsidRPr="003D662E">
        <w:rPr>
          <w:lang w:val="en-US"/>
        </w:rPr>
        <w:t xml:space="preserve"> instances, which bridge between the </w:t>
      </w:r>
      <w:proofErr w:type="spellStart"/>
      <w:r w:rsidRPr="003D662E">
        <w:rPr>
          <w:rFonts w:ascii="Consolas" w:hAnsi="Consolas"/>
          <w:lang w:val="en-US"/>
        </w:rPr>
        <w:t>ResourceUnit</w:t>
      </w:r>
      <w:proofErr w:type="spellEnd"/>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0A1639">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24715260">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3E9318BF" w:rsidR="00772CB5" w:rsidRPr="003D662E" w:rsidRDefault="00783B0C" w:rsidP="00783B0C">
      <w:pPr>
        <w:pStyle w:val="Caption"/>
        <w:jc w:val="center"/>
        <w:rPr>
          <w:lang w:val="en-US"/>
        </w:rPr>
      </w:pPr>
      <w:bookmarkStart w:id="146"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24</w:t>
      </w:r>
      <w:r w:rsidRPr="003D662E">
        <w:fldChar w:fldCharType="end"/>
      </w:r>
      <w:bookmarkEnd w:id="146"/>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w:t>
      </w:r>
      <w:proofErr w:type="spellStart"/>
      <w:r w:rsidRPr="003D662E">
        <w:rPr>
          <w:lang w:val="en-US"/>
        </w:rPr>
        <w:t>DeviceManagement</w:t>
      </w:r>
      <w:proofErr w:type="spellEnd"/>
      <w:r w:rsidRPr="003D662E">
        <w:rPr>
          <w:lang w:val="en-US"/>
        </w:rPr>
        <w:t xml:space="preserve">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w:t>
      </w:r>
      <w:proofErr w:type="spellStart"/>
      <w:r w:rsidRPr="003D662E">
        <w:rPr>
          <w:lang w:val="en-US"/>
        </w:rPr>
        <w:t>DeviceManagementImpl</w:t>
      </w:r>
      <w:proofErr w:type="spellEnd"/>
      <w:r w:rsidRPr="003D662E">
        <w:rPr>
          <w:lang w:val="en-US"/>
        </w:rPr>
        <w:t xml:space="preserve">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w:t>
      </w:r>
      <w:proofErr w:type="spellStart"/>
      <w:r w:rsidRPr="003D662E">
        <w:rPr>
          <w:lang w:val="en-US"/>
        </w:rPr>
        <w:t>ThingsBoard</w:t>
      </w:r>
      <w:proofErr w:type="spellEnd"/>
      <w:r w:rsidRPr="003D662E">
        <w:rPr>
          <w:lang w:val="en-US"/>
        </w:rPr>
        <w:t xml:space="preserve">, </w:t>
      </w:r>
      <w:proofErr w:type="spellStart"/>
      <w:r w:rsidRPr="003D662E">
        <w:rPr>
          <w:lang w:val="en-US"/>
        </w:rPr>
        <w:t>MinIO</w:t>
      </w:r>
      <w:proofErr w:type="spellEnd"/>
      <w:r w:rsidRPr="003D662E">
        <w:rPr>
          <w:lang w:val="en-US"/>
        </w:rPr>
        <w:t xml:space="preserve">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w:t>
      </w:r>
      <w:proofErr w:type="spellStart"/>
      <w:r w:rsidRPr="003D662E">
        <w:rPr>
          <w:lang w:val="en-US"/>
        </w:rPr>
        <w:t>EcsAasClient</w:t>
      </w:r>
      <w:proofErr w:type="spellEnd"/>
      <w:r w:rsidRPr="003D662E">
        <w:rPr>
          <w:lang w:val="en-US"/>
        </w:rPr>
        <w:t>) offers access to an extension of the ECS runtime from Section 3.8.1 to create a remote SSH endpoint on demand.</w:t>
      </w:r>
    </w:p>
    <w:p w14:paraId="562BF135" w14:textId="3FB400EF"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proofErr w:type="spellStart"/>
      <w:r w:rsidRPr="003D662E">
        <w:rPr>
          <w:b/>
          <w:lang w:val="en-US"/>
        </w:rPr>
        <w:t>ThingsBoard</w:t>
      </w:r>
      <w:proofErr w:type="spellEnd"/>
      <w:r w:rsidRPr="003D662E">
        <w:rPr>
          <w:lang w:val="en-US"/>
        </w:rPr>
        <w:t xml:space="preserve"> as central management component. </w:t>
      </w:r>
      <w:proofErr w:type="spellStart"/>
      <w:r w:rsidRPr="003D662E">
        <w:rPr>
          <w:lang w:val="en-US"/>
        </w:rPr>
        <w:t>ThingsBoard</w:t>
      </w:r>
      <w:proofErr w:type="spellEnd"/>
      <w:r w:rsidRPr="003D662E">
        <w:rPr>
          <w:lang w:val="en-US"/>
        </w:rPr>
        <w:t xml:space="preserve">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proofErr w:type="spellStart"/>
      <w:r w:rsidRPr="003D662E">
        <w:rPr>
          <w:b/>
          <w:lang w:val="en-US"/>
        </w:rPr>
        <w:t>basicRegistry</w:t>
      </w:r>
      <w:proofErr w:type="spellEnd"/>
      <w:r w:rsidRPr="003D662E">
        <w:rPr>
          <w:b/>
          <w:lang w:val="en-US"/>
        </w:rPr>
        <w:t xml:space="preserve"> </w:t>
      </w:r>
      <w:r w:rsidRPr="003D662E">
        <w:rPr>
          <w:lang w:val="en-US"/>
        </w:rPr>
        <w:t xml:space="preserve">as a simple, in-memory implementation of the device registry interface. Can be used instead of </w:t>
      </w:r>
      <w:proofErr w:type="spellStart"/>
      <w:r w:rsidRPr="003D662E">
        <w:rPr>
          <w:lang w:val="en-US"/>
        </w:rPr>
        <w:t>ThingsBoard</w:t>
      </w:r>
      <w:proofErr w:type="spellEnd"/>
      <w:r w:rsidRPr="003D662E">
        <w:rPr>
          <w:lang w:val="en-US"/>
        </w:rPr>
        <w:t>,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proofErr w:type="spellStart"/>
      <w:r w:rsidRPr="003D662E">
        <w:rPr>
          <w:b/>
          <w:lang w:val="en-US"/>
        </w:rPr>
        <w:t>MinIO</w:t>
      </w:r>
      <w:proofErr w:type="spellEnd"/>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w:t>
      </w:r>
      <w:proofErr w:type="spellStart"/>
      <w:r w:rsidR="00682FAC" w:rsidRPr="003D662E">
        <w:rPr>
          <w:lang w:val="en-US"/>
        </w:rPr>
        <w:t>MinIo</w:t>
      </w:r>
      <w:proofErr w:type="spellEnd"/>
      <w:r w:rsidR="00682FAC" w:rsidRPr="003D662E">
        <w:rPr>
          <w:lang w:val="en-US"/>
        </w:rPr>
        <w:t xml:space="preserve"> requires adequate setup on </w:t>
      </w:r>
      <w:r w:rsidR="006C4716" w:rsidRPr="003D662E">
        <w:rPr>
          <w:lang w:val="en-US"/>
        </w:rPr>
        <w:t xml:space="preserve">the </w:t>
      </w:r>
      <w:r w:rsidR="00682FAC" w:rsidRPr="003D662E">
        <w:rPr>
          <w:lang w:val="en-US"/>
        </w:rPr>
        <w:t>server side.</w:t>
      </w:r>
      <w:r w:rsidRPr="003D662E">
        <w:rPr>
          <w:lang w:val="en-US"/>
        </w:rPr>
        <w:t xml:space="preserve"> However, </w:t>
      </w:r>
      <w:proofErr w:type="spellStart"/>
      <w:r w:rsidRPr="003D662E">
        <w:rPr>
          <w:lang w:val="en-US"/>
        </w:rPr>
        <w:t>MinIO</w:t>
      </w:r>
      <w:proofErr w:type="spellEnd"/>
      <w:r w:rsidRPr="003D662E">
        <w:rPr>
          <w:lang w:val="en-US"/>
        </w:rPr>
        <w:t xml:space="preserve">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xml:space="preserve">. In contrast to </w:t>
      </w:r>
      <w:proofErr w:type="spellStart"/>
      <w:r w:rsidR="00682FAC" w:rsidRPr="003D662E">
        <w:rPr>
          <w:lang w:val="en-US"/>
        </w:rPr>
        <w:t>MinIO</w:t>
      </w:r>
      <w:proofErr w:type="spellEnd"/>
      <w:r w:rsidR="00682FAC" w:rsidRPr="003D662E">
        <w:rPr>
          <w:lang w:val="en-US"/>
        </w:rPr>
        <w:t>,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w:t>
      </w:r>
      <w:proofErr w:type="spellStart"/>
      <w:r w:rsidR="00B24022" w:rsidRPr="003D662E">
        <w:rPr>
          <w:lang w:val="en-US"/>
        </w:rPr>
        <w:t>MinIO</w:t>
      </w:r>
      <w:proofErr w:type="spellEnd"/>
      <w:r w:rsidR="00B24022" w:rsidRPr="003D662E">
        <w:rPr>
          <w:lang w:val="en-US"/>
        </w:rPr>
        <w:t xml:space="preserve">,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w:t>
      </w:r>
      <w:proofErr w:type="spellStart"/>
      <w:r w:rsidRPr="003D662E">
        <w:rPr>
          <w:lang w:val="en-US"/>
        </w:rPr>
        <w:t>MinIO</w:t>
      </w:r>
      <w:proofErr w:type="spellEnd"/>
      <w:r w:rsidRPr="003D662E">
        <w:rPr>
          <w:lang w:val="en-US"/>
        </w:rPr>
        <w:t xml:space="preserve">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w:t>
      </w:r>
      <w:proofErr w:type="spellStart"/>
      <w:r w:rsidRPr="003D662E">
        <w:rPr>
          <w:lang w:val="en-US"/>
        </w:rPr>
        <w:t>ThingsBoard</w:t>
      </w:r>
      <w:proofErr w:type="spellEnd"/>
      <w:r w:rsidRPr="003D662E">
        <w:rPr>
          <w:lang w:val="en-US"/>
        </w:rPr>
        <w:t xml:space="preserve"> device registry and the </w:t>
      </w:r>
      <w:proofErr w:type="spellStart"/>
      <w:r w:rsidRPr="003D662E">
        <w:rPr>
          <w:lang w:val="en-US"/>
        </w:rPr>
        <w:t>MinIO</w:t>
      </w:r>
      <w:proofErr w:type="spellEnd"/>
      <w:r w:rsidRPr="003D662E">
        <w:rPr>
          <w:lang w:val="en-US"/>
        </w:rPr>
        <w:t xml:space="preserve"> S3 connector have been measured </w:t>
      </w:r>
      <w:r w:rsidR="00CE57A7" w:rsidRPr="003D662E">
        <w:rPr>
          <w:lang w:val="en-US"/>
        </w:rPr>
        <w:t xml:space="preserve">and take </w:t>
      </w:r>
      <w:r w:rsidRPr="003D662E">
        <w:rPr>
          <w:lang w:val="en-US"/>
        </w:rPr>
        <w:t xml:space="preserve">in average 8-170 </w:t>
      </w:r>
      <w:proofErr w:type="spellStart"/>
      <w:r w:rsidRPr="003D662E">
        <w:rPr>
          <w:lang w:val="en-US"/>
        </w:rPr>
        <w:t>ms.</w:t>
      </w:r>
      <w:proofErr w:type="spellEnd"/>
      <w:r w:rsidRPr="003D662E">
        <w:rPr>
          <w:lang w:val="en-US"/>
        </w:rPr>
        <w:t xml:space="preserve"> If the operations are executed via the device management AAS sub-models, the </w:t>
      </w:r>
      <w:r w:rsidR="0069012E" w:rsidRPr="003D662E">
        <w:rPr>
          <w:lang w:val="en-US"/>
        </w:rPr>
        <w:t xml:space="preserve">operations take in average 11-204 </w:t>
      </w:r>
      <w:proofErr w:type="spellStart"/>
      <w:r w:rsidR="0069012E" w:rsidRPr="003D662E">
        <w:rPr>
          <w:lang w:val="en-US"/>
        </w:rPr>
        <w:t>ms.</w:t>
      </w:r>
      <w:proofErr w:type="spellEnd"/>
    </w:p>
    <w:p w14:paraId="4D8A7186" w14:textId="57CC65D2" w:rsidR="004A3397" w:rsidRPr="003D662E" w:rsidRDefault="004A3397" w:rsidP="004A3397">
      <w:pPr>
        <w:pStyle w:val="Heading3"/>
        <w:rPr>
          <w:lang w:val="en-US"/>
        </w:rPr>
      </w:pPr>
      <w:bookmarkStart w:id="147" w:name="_Ref69826085"/>
      <w:bookmarkStart w:id="148" w:name="_Toc213421526"/>
      <w:r w:rsidRPr="003D662E">
        <w:rPr>
          <w:lang w:val="en-US"/>
        </w:rPr>
        <w:lastRenderedPageBreak/>
        <w:t>Monitoring</w:t>
      </w:r>
      <w:bookmarkEnd w:id="147"/>
      <w:bookmarkEnd w:id="148"/>
    </w:p>
    <w:p w14:paraId="5849E7F4" w14:textId="1A0B73F9"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0A1639">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 xml:space="preserve">provide their state to </w:t>
      </w:r>
      <w:proofErr w:type="gramStart"/>
      <w:r w:rsidRPr="003D662E">
        <w:rPr>
          <w:lang w:val="en-US"/>
        </w:rPr>
        <w:t>upper level</w:t>
      </w:r>
      <w:proofErr w:type="gramEnd"/>
      <w:r w:rsidRPr="003D662E">
        <w:rPr>
          <w:lang w:val="en-US"/>
        </w:rPr>
        <w:t xml:space="preserve">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21D4EA45"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0A1639">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0A1639">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47FCA266"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0A1639">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0A1639">
        <w:rPr>
          <w:vertAlign w:val="superscript"/>
          <w:lang w:val="en-US"/>
        </w:rPr>
        <w:t>96</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76647BBD"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0A1639">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0A1639" w:rsidRPr="000A1639">
        <w:rPr>
          <w:rStyle w:val="FootnoteReference"/>
          <w:lang w:val="en-US"/>
        </w:rPr>
        <w:t>97</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020AFB3E" w:rsidR="000D513A" w:rsidRPr="003D662E" w:rsidRDefault="000D513A" w:rsidP="00A32B80">
      <w:pPr>
        <w:jc w:val="both"/>
        <w:rPr>
          <w:lang w:val="en-US"/>
        </w:rPr>
      </w:pPr>
      <w:r w:rsidRPr="003D662E">
        <w:rPr>
          <w:lang w:val="en-US"/>
        </w:rPr>
        <w:t xml:space="preserve">One approach could rely on directly reading out the platform AAS, the devices and services AAS or </w:t>
      </w:r>
      <w:proofErr w:type="spellStart"/>
      <w:r w:rsidRPr="003D662E">
        <w:rPr>
          <w:lang w:val="en-US"/>
        </w:rPr>
        <w:t>submodels</w:t>
      </w:r>
      <w:proofErr w:type="spellEnd"/>
      <w:r w:rsidRPr="003D662E">
        <w:rPr>
          <w:lang w:val="en-US"/>
        </w:rPr>
        <w:t xml:space="preserve">. Initial experiments using </w:t>
      </w:r>
      <w:proofErr w:type="spellStart"/>
      <w:r w:rsidRPr="003D662E">
        <w:rPr>
          <w:lang w:val="en-US"/>
        </w:rPr>
        <w:t>BaSyx</w:t>
      </w:r>
      <w:proofErr w:type="spellEnd"/>
      <w:r w:rsidRPr="003D662E">
        <w:rPr>
          <w:lang w:val="en-US"/>
        </w:rPr>
        <w:t xml:space="preserve">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0A1639">
        <w:rPr>
          <w:lang w:val="en-US"/>
        </w:rPr>
        <w:t>3.12</w:t>
      </w:r>
      <w:r w:rsidRPr="003D662E">
        <w:rPr>
          <w:lang w:val="en-US"/>
        </w:rPr>
        <w:fldChar w:fldCharType="end"/>
      </w:r>
      <w:r w:rsidRPr="003D662E">
        <w:rPr>
          <w:lang w:val="en-US"/>
        </w:rPr>
        <w:t xml:space="preserve">) are promising. Here, standardized </w:t>
      </w:r>
      <w:proofErr w:type="spellStart"/>
      <w:r w:rsidRPr="003D662E">
        <w:rPr>
          <w:lang w:val="en-US"/>
        </w:rPr>
        <w:t>submodels</w:t>
      </w:r>
      <w:proofErr w:type="spellEnd"/>
      <w:r w:rsidRPr="003D662E">
        <w:rPr>
          <w:lang w:val="en-US"/>
        </w:rPr>
        <w:t xml:space="preserve"> (as started by the IDTA for a resources </w:t>
      </w:r>
      <w:proofErr w:type="spellStart"/>
      <w:r w:rsidRPr="003D662E">
        <w:rPr>
          <w:lang w:val="en-US"/>
        </w:rPr>
        <w:t>submodel</w:t>
      </w:r>
      <w:proofErr w:type="spellEnd"/>
      <w:r w:rsidRPr="003D662E">
        <w:rPr>
          <w:lang w:val="en-US"/>
        </w:rPr>
        <w:t xml:space="preserve">)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600A499C"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0A1639" w:rsidRPr="003D662E">
        <w:rPr>
          <w:lang w:val="en-US"/>
        </w:rPr>
        <w:t xml:space="preserve">Figure </w:t>
      </w:r>
      <w:r w:rsidR="000A1639">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101"/>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2C041443"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w:t>
      </w:r>
      <w:proofErr w:type="spellStart"/>
      <w:r w:rsidR="00451509" w:rsidRPr="003D662E">
        <w:rPr>
          <w:lang w:val="en-US"/>
        </w:rPr>
        <w:t>alertmonitor</w:t>
      </w:r>
      <w:proofErr w:type="spellEnd"/>
      <w:r w:rsidR="00451509" w:rsidRPr="003D662E">
        <w:rPr>
          <w:rStyle w:val="FootnoteReference"/>
          <w:lang w:val="en-US"/>
        </w:rPr>
        <w:footnoteReference w:id="102"/>
      </w:r>
      <w:r w:rsidR="00451509" w:rsidRPr="003D662E">
        <w:rPr>
          <w:lang w:val="en-US"/>
        </w:rPr>
        <w:t xml:space="preserve"> (Apache License) as the Prometheus client library does not provide support for alerts. The </w:t>
      </w:r>
      <w:proofErr w:type="spellStart"/>
      <w:r w:rsidR="00451509" w:rsidRPr="003D662E">
        <w:rPr>
          <w:lang w:val="en-US"/>
        </w:rPr>
        <w:t>alertmonitor</w:t>
      </w:r>
      <w:proofErr w:type="spellEnd"/>
      <w:r w:rsidR="00451509" w:rsidRPr="003D662E">
        <w:rPr>
          <w:lang w:val="en-US"/>
        </w:rPr>
        <w:t xml:space="preserve">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0A1639">
        <w:rPr>
          <w:b/>
          <w:bCs/>
          <w:lang w:val="en-US"/>
        </w:rPr>
        <w:t>Error! Reference source not found.</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0A1639">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w:t>
      </w:r>
      <w:proofErr w:type="spellStart"/>
      <w:r w:rsidRPr="003D662E">
        <w:rPr>
          <w:lang w:val="en-US"/>
        </w:rPr>
        <w:t>su</w:t>
      </w:r>
      <w:r w:rsidR="00FD785E" w:rsidRPr="003D662E">
        <w:rPr>
          <w:lang w:val="en-US"/>
        </w:rPr>
        <w:t>b</w:t>
      </w:r>
      <w:r w:rsidRPr="003D662E">
        <w:rPr>
          <w:lang w:val="en-US"/>
        </w:rPr>
        <w:t>model</w:t>
      </w:r>
      <w:proofErr w:type="spellEnd"/>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w:t>
      </w:r>
      <w:proofErr w:type="spellStart"/>
      <w:r w:rsidR="00816592" w:rsidRPr="003D662E">
        <w:rPr>
          <w:lang w:val="en-US"/>
        </w:rPr>
        <w:t>Qpid</w:t>
      </w:r>
      <w:proofErr w:type="spellEnd"/>
      <w:r w:rsidR="00816592" w:rsidRPr="003D662E">
        <w:rPr>
          <w:lang w:val="en-US"/>
        </w:rPr>
        <w:t xml:space="preserve"> </w:t>
      </w:r>
      <w:r w:rsidR="00C025F4" w:rsidRPr="003D662E">
        <w:rPr>
          <w:lang w:val="en-US"/>
        </w:rPr>
        <w:t xml:space="preserve">may </w:t>
      </w:r>
      <w:r w:rsidR="00816592" w:rsidRPr="003D662E">
        <w:rPr>
          <w:lang w:val="en-US"/>
        </w:rPr>
        <w:t xml:space="preserve">throw </w:t>
      </w:r>
      <w:proofErr w:type="spellStart"/>
      <w:r w:rsidR="00816592" w:rsidRPr="003D662E">
        <w:rPr>
          <w:rFonts w:ascii="Consolas" w:hAnsi="Consolas"/>
          <w:lang w:val="en-US"/>
        </w:rPr>
        <w:t>NullPointerExceptions</w:t>
      </w:r>
      <w:proofErr w:type="spellEnd"/>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 xml:space="preserve">The current approach works with a single root context, into which a default metrics servlet and one servlet per device in </w:t>
      </w:r>
      <w:proofErr w:type="gramStart"/>
      <w:r w:rsidR="00AB0AC5" w:rsidRPr="003D662E">
        <w:rPr>
          <w:lang w:val="en-US"/>
        </w:rPr>
        <w:t>an</w:t>
      </w:r>
      <w:proofErr w:type="gramEnd"/>
      <w:r w:rsidR="00AB0AC5" w:rsidRPr="003D662E">
        <w:rPr>
          <w:lang w:val="en-US"/>
        </w:rPr>
        <w:t xml:space="preserve">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proofErr w:type="spellStart"/>
      <w:r w:rsidR="00D10BF8" w:rsidRPr="003D662E">
        <w:rPr>
          <w:lang w:val="en-US"/>
        </w:rPr>
        <w:t>BaSyx</w:t>
      </w:r>
      <w:proofErr w:type="spellEnd"/>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w:t>
      </w:r>
      <w:proofErr w:type="gramStart"/>
      <w:r w:rsidRPr="003D662E">
        <w:rPr>
          <w:lang w:val="en-US"/>
        </w:rPr>
        <w:t>application level</w:t>
      </w:r>
      <w:proofErr w:type="gramEnd"/>
      <w:r w:rsidRPr="003D662E">
        <w:rPr>
          <w:lang w:val="en-US"/>
        </w:rPr>
        <w:t xml:space="preserve">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w:t>
      </w:r>
      <w:proofErr w:type="gramStart"/>
      <w:r w:rsidR="00972FC0" w:rsidRPr="003D662E">
        <w:rPr>
          <w:lang w:val="en-US"/>
        </w:rPr>
        <w:t>Also</w:t>
      </w:r>
      <w:proofErr w:type="gramEnd"/>
      <w:r w:rsidR="00972FC0" w:rsidRPr="003D662E">
        <w:rPr>
          <w:lang w:val="en-US"/>
        </w:rPr>
        <w:t xml:space="preserve">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01A1A58">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73DBAE05" w:rsidR="009B1F98" w:rsidRPr="003D662E" w:rsidRDefault="00EC6F39" w:rsidP="00EC6F39">
      <w:pPr>
        <w:pStyle w:val="Caption"/>
        <w:jc w:val="center"/>
        <w:rPr>
          <w:lang w:val="en-US"/>
        </w:rPr>
      </w:pPr>
      <w:bookmarkStart w:id="149"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25</w:t>
      </w:r>
      <w:r w:rsidRPr="003D662E">
        <w:fldChar w:fldCharType="end"/>
      </w:r>
      <w:bookmarkEnd w:id="149"/>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50" w:name="_Ref77694539"/>
      <w:bookmarkStart w:id="151" w:name="_Toc213421527"/>
      <w:r w:rsidRPr="003D662E">
        <w:rPr>
          <w:lang w:val="en-US"/>
        </w:rPr>
        <w:t>Storage, S</w:t>
      </w:r>
      <w:r w:rsidR="00C017CF" w:rsidRPr="003D662E">
        <w:rPr>
          <w:lang w:val="en-US"/>
        </w:rPr>
        <w:t>ecurity and Data Protection Layer</w:t>
      </w:r>
      <w:bookmarkEnd w:id="150"/>
      <w:bookmarkEnd w:id="151"/>
    </w:p>
    <w:p w14:paraId="5E654149" w14:textId="6F7F22AC"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0A1639">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0A1639">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2" w:name="_Ref100871151"/>
      <w:bookmarkStart w:id="153" w:name="_Toc213421528"/>
      <w:r w:rsidRPr="003D662E">
        <w:rPr>
          <w:lang w:val="en-US"/>
        </w:rPr>
        <w:t>KODEX platform service</w:t>
      </w:r>
      <w:bookmarkEnd w:id="152"/>
      <w:bookmarkEnd w:id="153"/>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103"/>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proofErr w:type="spellStart"/>
      <w:r w:rsidR="00046055" w:rsidRPr="003D662E">
        <w:rPr>
          <w:rFonts w:ascii="Consolas" w:hAnsi="Consolas"/>
          <w:lang w:val="en-US"/>
        </w:rPr>
        <w:t>AbstractStringProcessService</w:t>
      </w:r>
      <w:proofErr w:type="spellEnd"/>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w:t>
      </w:r>
      <w:r w:rsidR="00CF33E5" w:rsidRPr="003D662E">
        <w:rPr>
          <w:lang w:val="en-US"/>
        </w:rPr>
        <w:lastRenderedPageBreak/>
        <w:t>KODEX acts here 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proofErr w:type="spellStart"/>
      <w:r w:rsidRPr="003D662E">
        <w:rPr>
          <w:rFonts w:ascii="Consolas" w:hAnsi="Consolas"/>
          <w:lang w:val="en-US"/>
        </w:rPr>
        <w:t>KodexService</w:t>
      </w:r>
      <w:proofErr w:type="spellEnd"/>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proofErr w:type="spellStart"/>
      <w:r w:rsidRPr="003D662E">
        <w:rPr>
          <w:rFonts w:ascii="Consolas" w:hAnsi="Consolas"/>
          <w:lang w:val="en-US"/>
        </w:rPr>
        <w:t>KodexService</w:t>
      </w:r>
      <w:proofErr w:type="spellEnd"/>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 xml:space="preserve">For example, processing a batch of 1000 tuples, windows with command line streams takes 15 </w:t>
      </w:r>
      <w:proofErr w:type="spellStart"/>
      <w:r w:rsidR="005C1126" w:rsidRPr="003D662E">
        <w:rPr>
          <w:lang w:val="en-US"/>
        </w:rPr>
        <w:t>ms</w:t>
      </w:r>
      <w:proofErr w:type="spellEnd"/>
      <w:r w:rsidR="005C1126" w:rsidRPr="003D662E">
        <w:rPr>
          <w:lang w:val="en-US"/>
        </w:rPr>
        <w:t xml:space="preserve"> per tuple in average, REST on Windows 0.22 </w:t>
      </w:r>
      <w:proofErr w:type="spellStart"/>
      <w:r w:rsidR="005C1126" w:rsidRPr="003D662E">
        <w:rPr>
          <w:lang w:val="en-US"/>
        </w:rPr>
        <w:t>ms</w:t>
      </w:r>
      <w:proofErr w:type="spellEnd"/>
      <w:r w:rsidR="005C1126" w:rsidRPr="003D662E">
        <w:rPr>
          <w:lang w:val="en-US"/>
        </w:rPr>
        <w:t>, command line streams on Linux 1</w:t>
      </w:r>
      <w:r w:rsidR="00333C77" w:rsidRPr="003D662E">
        <w:rPr>
          <w:lang w:val="en-US"/>
        </w:rPr>
        <w:t>.</w:t>
      </w:r>
      <w:r w:rsidR="005C1126" w:rsidRPr="003D662E">
        <w:rPr>
          <w:lang w:val="en-US"/>
        </w:rPr>
        <w:t xml:space="preserve">4 </w:t>
      </w:r>
      <w:proofErr w:type="spellStart"/>
      <w:r w:rsidR="005C1126" w:rsidRPr="003D662E">
        <w:rPr>
          <w:lang w:val="en-US"/>
        </w:rPr>
        <w:t>ms</w:t>
      </w:r>
      <w:proofErr w:type="spellEnd"/>
      <w:r w:rsidR="005C1126" w:rsidRPr="003D662E">
        <w:rPr>
          <w:lang w:val="en-US"/>
        </w:rPr>
        <w:t xml:space="preserve"> and </w:t>
      </w:r>
      <w:r w:rsidR="00333C77" w:rsidRPr="003D662E">
        <w:rPr>
          <w:lang w:val="en-US"/>
        </w:rPr>
        <w:t xml:space="preserve">REST </w:t>
      </w:r>
      <w:r w:rsidR="005C1126" w:rsidRPr="003D662E">
        <w:rPr>
          <w:lang w:val="en-US"/>
        </w:rPr>
        <w:t xml:space="preserve">2 </w:t>
      </w:r>
      <w:proofErr w:type="spellStart"/>
      <w:r w:rsidR="005C1126" w:rsidRPr="003D662E">
        <w:rPr>
          <w:lang w:val="en-US"/>
        </w:rPr>
        <w:t>ms</w:t>
      </w:r>
      <w:proofErr w:type="spellEnd"/>
      <w:r w:rsidR="005C1126" w:rsidRPr="003D662E">
        <w:rPr>
          <w:lang w:val="en-US"/>
        </w:rPr>
        <w:t xml:space="preserve">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54" w:name="_Toc213421529"/>
      <w:r>
        <w:rPr>
          <w:lang w:val="en-US"/>
        </w:rPr>
        <w:t>Influx DB connector</w:t>
      </w:r>
      <w:bookmarkEnd w:id="154"/>
    </w:p>
    <w:p w14:paraId="40152B9B" w14:textId="7B709594"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0A1639">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w:t>
      </w:r>
      <w:proofErr w:type="spellStart"/>
      <w:r w:rsidR="006B0D68">
        <w:rPr>
          <w:lang w:val="en-US"/>
        </w:rPr>
        <w:t>Receving</w:t>
      </w:r>
      <w:proofErr w:type="spellEnd"/>
      <w:r w:rsidR="006B0D68">
        <w:rPr>
          <w:lang w:val="en-US"/>
        </w:rPr>
        <w:t xml:space="preserve">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5" w:name="_Toc213421530"/>
      <w:r w:rsidRPr="003D662E">
        <w:rPr>
          <w:lang w:val="en-US"/>
        </w:rPr>
        <w:t>Reusable Intelligent Services Layer</w:t>
      </w:r>
      <w:bookmarkEnd w:id="155"/>
    </w:p>
    <w:p w14:paraId="707EB75F" w14:textId="0F3E864E"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0A1639">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0A1639">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0A1639">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6" w:name="_Ref100840642"/>
      <w:bookmarkStart w:id="157"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37037BB1" w:rsidR="00155919" w:rsidRPr="003D662E" w:rsidRDefault="00155919" w:rsidP="00155919">
      <w:pPr>
        <w:pStyle w:val="Caption"/>
        <w:jc w:val="center"/>
        <w:rPr>
          <w:lang w:val="en-US"/>
        </w:rPr>
      </w:pPr>
      <w:bookmarkStart w:id="158" w:name="_Ref107502371"/>
      <w:r w:rsidRPr="003D662E">
        <w:rPr>
          <w:lang w:val="en-US"/>
        </w:rPr>
        <w:t xml:space="preserve">Figure </w:t>
      </w:r>
      <w:bookmarkEnd w:id="158"/>
      <w:r w:rsidR="005856F4" w:rsidRPr="003D662E">
        <w:fldChar w:fldCharType="begin"/>
      </w:r>
      <w:r w:rsidR="005856F4" w:rsidRPr="003D662E">
        <w:rPr>
          <w:lang w:val="en-US"/>
        </w:rPr>
        <w:instrText xml:space="preserve"> SEQ Figure \* ARABIC </w:instrText>
      </w:r>
      <w:r w:rsidR="005856F4" w:rsidRPr="003D662E">
        <w:fldChar w:fldCharType="separate"/>
      </w:r>
      <w:r w:rsidR="000A1639">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9" w:name="_Ref133225402"/>
      <w:bookmarkStart w:id="160" w:name="_Toc213421531"/>
      <w:r w:rsidRPr="003D662E">
        <w:rPr>
          <w:lang w:val="en-US"/>
        </w:rPr>
        <w:t>Data Processing Function Library</w:t>
      </w:r>
      <w:bookmarkEnd w:id="159"/>
      <w:bookmarkEnd w:id="160"/>
    </w:p>
    <w:p w14:paraId="44671DE7" w14:textId="0DBF931E" w:rsidR="00AC213D" w:rsidRPr="003D662E" w:rsidRDefault="00AC213D" w:rsidP="00AC213D">
      <w:pPr>
        <w:jc w:val="both"/>
        <w:rPr>
          <w:lang w:val="en-US"/>
        </w:rPr>
      </w:pPr>
      <w:r w:rsidRPr="003D662E">
        <w:rPr>
          <w:lang w:val="en-US"/>
        </w:rPr>
        <w:t xml:space="preserve">Application of AI methods </w:t>
      </w:r>
      <w:proofErr w:type="gramStart"/>
      <w:r w:rsidRPr="003D662E">
        <w:rPr>
          <w:lang w:val="en-US"/>
        </w:rPr>
        <w:t>encompasses</w:t>
      </w:r>
      <w:proofErr w:type="gramEnd"/>
      <w:r w:rsidRPr="003D662E">
        <w:rPr>
          <w:lang w:val="en-US"/>
        </w:rPr>
        <w:t xml:space="preserve">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 xml:space="preserve">Image processing such as </w:t>
      </w:r>
      <w:proofErr w:type="spellStart"/>
      <w:r w:rsidRPr="003D662E">
        <w:rPr>
          <w:lang w:val="en-US"/>
        </w:rPr>
        <w:t>grayscaling</w:t>
      </w:r>
      <w:proofErr w:type="spellEnd"/>
      <w:r w:rsidRPr="003D662E">
        <w:rPr>
          <w:lang w:val="en-US"/>
        </w:rPr>
        <w:t>,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 xml:space="preserve">Barcode/QR-code detection based on the Java library </w:t>
      </w:r>
      <w:proofErr w:type="spellStart"/>
      <w:r w:rsidRPr="003D662E">
        <w:rPr>
          <w:lang w:val="en-US"/>
        </w:rPr>
        <w:t>zxing</w:t>
      </w:r>
      <w:proofErr w:type="spellEnd"/>
      <w:r w:rsidRPr="003D662E">
        <w:rPr>
          <w:rStyle w:val="FootnoteReference"/>
          <w:lang w:val="en-US"/>
        </w:rPr>
        <w:footnoteReference w:id="104"/>
      </w:r>
      <w:r w:rsidRPr="003D662E">
        <w:rPr>
          <w:lang w:val="en-US"/>
        </w:rPr>
        <w:t xml:space="preserve"> and, as optional fallback, the Python library </w:t>
      </w:r>
      <w:proofErr w:type="spellStart"/>
      <w:r w:rsidRPr="003D662E">
        <w:rPr>
          <w:lang w:val="en-US"/>
        </w:rPr>
        <w:t>pyzbar</w:t>
      </w:r>
      <w:proofErr w:type="spellEnd"/>
      <w:r w:rsidRPr="003D662E">
        <w:rPr>
          <w:rStyle w:val="FootnoteReference"/>
          <w:lang w:val="en-US"/>
        </w:rPr>
        <w:footnoteReference w:id="105"/>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xml:space="preserve">. The need for this functionality </w:t>
      </w:r>
      <w:proofErr w:type="spellStart"/>
      <w:r>
        <w:rPr>
          <w:lang w:val="en-US"/>
        </w:rPr>
        <w:t>arised</w:t>
      </w:r>
      <w:proofErr w:type="spellEnd"/>
      <w:r>
        <w:rPr>
          <w:lang w:val="en-US"/>
        </w:rPr>
        <w:t xml:space="preserve"> during the realization of the EMO’23 demonstrator where a condition monitoring AI shall be fed with </w:t>
      </w:r>
      <w:proofErr w:type="spellStart"/>
      <w:r>
        <w:rPr>
          <w:lang w:val="en-US"/>
        </w:rPr>
        <w:t>channeld</w:t>
      </w:r>
      <w:proofErr w:type="spellEnd"/>
      <w:r>
        <w:rPr>
          <w:lang w:val="en-US"/>
        </w:rPr>
        <w:t xml:space="preserve">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61" w:name="_Ref143411562"/>
      <w:bookmarkStart w:id="162" w:name="_Toc213421532"/>
      <w:r w:rsidRPr="003D662E">
        <w:rPr>
          <w:lang w:val="en-US"/>
        </w:rPr>
        <w:t>RapidMiner RTSA service</w:t>
      </w:r>
      <w:bookmarkEnd w:id="156"/>
      <w:bookmarkEnd w:id="157"/>
      <w:bookmarkEnd w:id="161"/>
      <w:bookmarkEnd w:id="162"/>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xml:space="preserve">], a separation of data science exploration and design processes from the actual execution/deployment is desirable. Thus, RapidMiner is an excellent example for such an approach integrated into the platform. While the </w:t>
      </w:r>
      <w:proofErr w:type="spellStart"/>
      <w:r w:rsidRPr="003D662E">
        <w:rPr>
          <w:lang w:val="en-US"/>
        </w:rPr>
        <w:t>DataAnalyst</w:t>
      </w:r>
      <w:proofErr w:type="spellEnd"/>
      <w:r w:rsidRPr="003D662E">
        <w:rPr>
          <w:lang w:val="en-US"/>
        </w:rPr>
        <w:t xml:space="preserve">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7DC52338"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proofErr w:type="spellStart"/>
      <w:r w:rsidR="00826DAF" w:rsidRPr="003D662E">
        <w:rPr>
          <w:rFonts w:ascii="Consolas" w:hAnsi="Consolas"/>
          <w:lang w:val="en-US"/>
        </w:rPr>
        <w:t>RtsaRestS</w:t>
      </w:r>
      <w:r w:rsidRPr="003D662E">
        <w:rPr>
          <w:rFonts w:ascii="Consolas" w:hAnsi="Consolas"/>
          <w:lang w:val="en-US"/>
        </w:rPr>
        <w:t>ervice</w:t>
      </w:r>
      <w:proofErr w:type="spellEnd"/>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0A1639"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0A1639">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proofErr w:type="spellStart"/>
      <w:r w:rsidR="008667E7" w:rsidRPr="003D662E">
        <w:rPr>
          <w:rFonts w:ascii="Consolas" w:hAnsi="Consolas"/>
          <w:lang w:val="en-US"/>
        </w:rPr>
        <w:t>FakeRtsa</w:t>
      </w:r>
      <w:proofErr w:type="spellEnd"/>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3" w:name="_Ref143411559"/>
      <w:bookmarkStart w:id="164" w:name="_Toc213421533"/>
      <w:bookmarkStart w:id="165" w:name="_Ref100840643"/>
      <w:r w:rsidRPr="003D662E">
        <w:rPr>
          <w:lang w:val="en-US"/>
        </w:rPr>
        <w:t>Flower-based Federated Learning</w:t>
      </w:r>
      <w:bookmarkEnd w:id="163"/>
      <w:bookmarkEnd w:id="164"/>
    </w:p>
    <w:p w14:paraId="4CA37036" w14:textId="644FA422"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0A1639">
        <w:rPr>
          <w:lang w:val="en-US"/>
        </w:rPr>
        <w:t>3.5.3</w:t>
      </w:r>
      <w:r w:rsidR="00CE1547" w:rsidRPr="003D662E">
        <w:rPr>
          <w:lang w:val="en-US"/>
        </w:rPr>
        <w:fldChar w:fldCharType="end"/>
      </w:r>
      <w:r w:rsidR="00CE1547" w:rsidRPr="003D662E">
        <w:rPr>
          <w:lang w:val="en-US"/>
        </w:rPr>
        <w:t>.</w:t>
      </w:r>
    </w:p>
    <w:p w14:paraId="77068BB8" w14:textId="09C40211"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106"/>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 xml:space="preserve">(including the basic technology code for, e.g., </w:t>
      </w:r>
      <w:proofErr w:type="spellStart"/>
      <w:r w:rsidR="001F6548" w:rsidRPr="003D662E">
        <w:rPr>
          <w:lang w:val="en-US"/>
        </w:rPr>
        <w:t>tensorflow</w:t>
      </w:r>
      <w:proofErr w:type="spellEnd"/>
      <w:r w:rsidR="001F6548" w:rsidRPr="003D662E">
        <w:rPr>
          <w:lang w:val="en-US"/>
        </w:rPr>
        <w:t xml:space="preserve"> and </w:t>
      </w:r>
      <w:proofErr w:type="spellStart"/>
      <w:r w:rsidR="001F6548" w:rsidRPr="003D662E">
        <w:rPr>
          <w:lang w:val="en-US"/>
        </w:rPr>
        <w:t>numpy</w:t>
      </w:r>
      <w:proofErr w:type="spellEnd"/>
      <w:r w:rsidR="001F6548" w:rsidRPr="003D662E">
        <w:rPr>
          <w:lang w:val="en-US"/>
        </w:rPr>
        <w:t>)</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proofErr w:type="spellStart"/>
      <w:r w:rsidR="00904FB2" w:rsidRPr="003D662E">
        <w:rPr>
          <w:rFonts w:ascii="Consolas" w:hAnsi="Consolas"/>
          <w:lang w:val="en-US"/>
        </w:rPr>
        <w:t>PythonAsyncProcessService</w:t>
      </w:r>
      <w:proofErr w:type="spellEnd"/>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0A1639">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proofErr w:type="spellStart"/>
      <w:r w:rsidR="00904FB2" w:rsidRPr="003D662E">
        <w:rPr>
          <w:rFonts w:ascii="Consolas" w:hAnsi="Consolas"/>
          <w:lang w:val="en-US"/>
        </w:rPr>
        <w:t>PythonAsyncProcessService</w:t>
      </w:r>
      <w:proofErr w:type="spellEnd"/>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6" w:name="_Ref63848266"/>
      <w:bookmarkStart w:id="167" w:name="_Toc213421534"/>
      <w:bookmarkEnd w:id="165"/>
      <w:r w:rsidRPr="003D662E">
        <w:rPr>
          <w:lang w:val="en-US"/>
        </w:rPr>
        <w:t>Configuration Layer</w:t>
      </w:r>
      <w:bookmarkEnd w:id="166"/>
      <w:bookmarkEnd w:id="167"/>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5F49EADF"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 xml:space="preserve">While the diagram (and the implementation) may appear rather trivial, most of the complexity is in the configuration model, the instantiation process and the underlying framework </w:t>
      </w:r>
      <w:proofErr w:type="spellStart"/>
      <w:r w:rsidR="003E3777" w:rsidRPr="003D662E">
        <w:rPr>
          <w:lang w:val="en-US"/>
        </w:rPr>
        <w:t>EASy</w:t>
      </w:r>
      <w:proofErr w:type="spellEnd"/>
      <w:r w:rsidR="003E3777" w:rsidRPr="003D662E">
        <w:rPr>
          <w:lang w:val="en-US"/>
        </w:rPr>
        <w:t>-Producer.</w:t>
      </w:r>
    </w:p>
    <w:p w14:paraId="3C43012C" w14:textId="603CD749"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0A1639" w:rsidRPr="003D662E">
        <w:rPr>
          <w:lang w:val="en-US"/>
        </w:rPr>
        <w:t xml:space="preserve">Figure </w:t>
      </w:r>
      <w:r w:rsidR="000A1639">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proofErr w:type="spellStart"/>
      <w:r w:rsidR="00C160E4" w:rsidRPr="003D662E">
        <w:rPr>
          <w:rFonts w:ascii="Consolas" w:hAnsi="Consolas"/>
          <w:lang w:val="en-US"/>
        </w:rPr>
        <w:t>IIPEcosphere</w:t>
      </w:r>
      <w:proofErr w:type="spellEnd"/>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0A1639">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proofErr w:type="spellStart"/>
      <w:r w:rsidR="00C160E4" w:rsidRPr="003D662E">
        <w:rPr>
          <w:rFonts w:ascii="Consolas" w:hAnsi="Consolas"/>
          <w:lang w:val="en-US"/>
        </w:rPr>
        <w:t>IIPEcosphere</w:t>
      </w:r>
      <w:proofErr w:type="spellEnd"/>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0A1639" w:rsidRPr="003D662E">
        <w:rPr>
          <w:lang w:val="en-US"/>
        </w:rPr>
        <w:t xml:space="preserve">Figure </w:t>
      </w:r>
      <w:r w:rsidR="000A1639">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62094040" w:rsidR="005717A7" w:rsidRPr="003D662E" w:rsidRDefault="009A4C90" w:rsidP="009A1F83">
      <w:pPr>
        <w:jc w:val="both"/>
        <w:rPr>
          <w:lang w:val="en-US"/>
        </w:rPr>
      </w:pPr>
      <w:r w:rsidRPr="003D662E">
        <w:rPr>
          <w:lang w:val="en-US"/>
        </w:rPr>
        <w:t xml:space="preserve">The platform instantiation process is defined based on </w:t>
      </w:r>
      <w:proofErr w:type="spellStart"/>
      <w:r w:rsidR="00C160E4" w:rsidRPr="003D662E">
        <w:rPr>
          <w:rFonts w:ascii="Consolas" w:hAnsi="Consolas"/>
          <w:lang w:val="en-US"/>
        </w:rPr>
        <w:t>IIPEcosphere</w:t>
      </w:r>
      <w:proofErr w:type="spellEnd"/>
      <w:r w:rsidR="00C160E4" w:rsidRPr="003D662E">
        <w:rPr>
          <w:lang w:val="en-US"/>
        </w:rPr>
        <w:t xml:space="preserve"> meta-model</w:t>
      </w:r>
      <w:r w:rsidRPr="003D662E">
        <w:rPr>
          <w:lang w:val="en-US"/>
        </w:rPr>
        <w:t xml:space="preserve">, i.e., an instance of </w:t>
      </w:r>
      <w:proofErr w:type="spellStart"/>
      <w:r w:rsidR="00C160E4" w:rsidRPr="003D662E">
        <w:rPr>
          <w:rFonts w:ascii="Consolas" w:hAnsi="Consolas"/>
          <w:lang w:val="en-US"/>
        </w:rPr>
        <w:t>IIPEcosphere</w:t>
      </w:r>
      <w:proofErr w:type="spellEnd"/>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0A1639">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9">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4DFAD38C" w:rsidR="00E51BFD" w:rsidRPr="003D662E" w:rsidRDefault="00E51BFD" w:rsidP="00E51BFD">
      <w:pPr>
        <w:pStyle w:val="Caption"/>
        <w:jc w:val="center"/>
        <w:rPr>
          <w:lang w:val="en-US"/>
        </w:rPr>
      </w:pPr>
      <w:bookmarkStart w:id="168"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27</w:t>
      </w:r>
      <w:r w:rsidRPr="003D662E">
        <w:fldChar w:fldCharType="end"/>
      </w:r>
      <w:bookmarkEnd w:id="168"/>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proofErr w:type="spellStart"/>
      <w:r w:rsidR="000E4674" w:rsidRPr="003D662E">
        <w:rPr>
          <w:rFonts w:ascii="Consolas" w:hAnsi="Consolas"/>
          <w:lang w:val="en-US"/>
        </w:rPr>
        <w:t>ConfigurationSetup</w:t>
      </w:r>
      <w:proofErr w:type="spellEnd"/>
      <w:r w:rsidR="000E4674" w:rsidRPr="003D662E">
        <w:rPr>
          <w:lang w:val="en-US"/>
        </w:rPr>
        <w:t xml:space="preserve"> (read from a </w:t>
      </w:r>
      <w:proofErr w:type="spellStart"/>
      <w:r w:rsidR="000E4674" w:rsidRPr="003D662E">
        <w:rPr>
          <w:lang w:val="en-US"/>
        </w:rPr>
        <w:t>Yaml</w:t>
      </w:r>
      <w:proofErr w:type="spellEnd"/>
      <w:r w:rsidR="000E4674" w:rsidRPr="003D662E">
        <w:rPr>
          <w:lang w:val="en-US"/>
        </w:rPr>
        <w:t xml:space="preserve">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proofErr w:type="spellStart"/>
      <w:r w:rsidR="00A2479E" w:rsidRPr="003D662E">
        <w:rPr>
          <w:rFonts w:ascii="Consolas" w:hAnsi="Consolas"/>
          <w:lang w:val="en-US"/>
        </w:rPr>
        <w:t>ConfigurationManager</w:t>
      </w:r>
      <w:proofErr w:type="spellEnd"/>
      <w:r w:rsidR="00A2479E" w:rsidRPr="003D662E">
        <w:rPr>
          <w:lang w:val="en-US"/>
        </w:rPr>
        <w:t xml:space="preserve"> ensures the consistency of the operations, currently of loading, validating and instantiating the model. In future releases, also modifications to the actual instance of </w:t>
      </w:r>
      <w:proofErr w:type="spellStart"/>
      <w:r w:rsidR="00C160E4" w:rsidRPr="003D662E">
        <w:rPr>
          <w:rFonts w:ascii="Consolas" w:hAnsi="Consolas"/>
          <w:lang w:val="en-US"/>
        </w:rPr>
        <w:t>IIPEcosphere</w:t>
      </w:r>
      <w:proofErr w:type="spellEnd"/>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proofErr w:type="spellStart"/>
      <w:r w:rsidR="00C209D3" w:rsidRPr="003D662E">
        <w:rPr>
          <w:rFonts w:ascii="Consolas" w:hAnsi="Consolas"/>
          <w:lang w:val="en-US"/>
        </w:rPr>
        <w:t>ConfigurationAas</w:t>
      </w:r>
      <w:proofErr w:type="spellEnd"/>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proofErr w:type="spellStart"/>
      <w:r w:rsidR="00A2479E" w:rsidRPr="003D662E">
        <w:rPr>
          <w:rFonts w:ascii="Consolas" w:hAnsi="Consolas"/>
          <w:lang w:val="en-US"/>
        </w:rPr>
        <w:t>ConfigurationAas</w:t>
      </w:r>
      <w:proofErr w:type="spellEnd"/>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proofErr w:type="spellStart"/>
      <w:r w:rsidR="002A095A" w:rsidRPr="003D662E">
        <w:rPr>
          <w:rFonts w:ascii="Consolas" w:hAnsi="Consolas"/>
          <w:lang w:val="en-US"/>
        </w:rPr>
        <w:t>PlatformInstantiator</w:t>
      </w:r>
      <w:proofErr w:type="spellEnd"/>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proofErr w:type="spellStart"/>
      <w:r w:rsidR="00EC67C5" w:rsidRPr="003D662E">
        <w:rPr>
          <w:rFonts w:ascii="Consolas" w:hAnsi="Consolas"/>
          <w:lang w:val="en-US"/>
        </w:rPr>
        <w:t>ConfigurationManager</w:t>
      </w:r>
      <w:proofErr w:type="spellEnd"/>
      <w:r w:rsidR="00EC67C5" w:rsidRPr="003D662E">
        <w:rPr>
          <w:lang w:val="en-US"/>
        </w:rPr>
        <w:t xml:space="preserve">, i.e., to </w:t>
      </w:r>
      <w:bookmarkStart w:id="169" w:name="_Hlk101349620"/>
      <w:r w:rsidR="00EC67C5" w:rsidRPr="003D662E">
        <w:rPr>
          <w:lang w:val="en-US"/>
        </w:rPr>
        <w:t xml:space="preserve">allow </w:t>
      </w:r>
      <w:bookmarkEnd w:id="169"/>
      <w:r w:rsidR="00EC67C5" w:rsidRPr="003D662E">
        <w:rPr>
          <w:lang w:val="en-US"/>
        </w:rPr>
        <w:t>a user to instantiate the platform and the defined applications.</w:t>
      </w:r>
      <w:r w:rsidR="001725FE" w:rsidRPr="003D662E">
        <w:rPr>
          <w:lang w:val="en-US"/>
        </w:rPr>
        <w:t xml:space="preserve"> The </w:t>
      </w:r>
      <w:proofErr w:type="spellStart"/>
      <w:r w:rsidR="001725FE" w:rsidRPr="003D662E">
        <w:rPr>
          <w:rFonts w:ascii="Consolas" w:hAnsi="Consolas"/>
          <w:lang w:val="en-US"/>
        </w:rPr>
        <w:t>PlatformInstantiator</w:t>
      </w:r>
      <w:proofErr w:type="spellEnd"/>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693365E1" w14:textId="4CCE102F" w:rsidR="00274C88" w:rsidRDefault="00274C88" w:rsidP="009A1F83">
      <w:pPr>
        <w:jc w:val="both"/>
        <w:rPr>
          <w:lang w:val="en-US"/>
        </w:rPr>
      </w:pPr>
      <w:r>
        <w:rPr>
          <w:lang w:val="en-US"/>
        </w:rPr>
        <w:t xml:space="preserve">The classes of the Configuration component are separated into three projects, a) </w:t>
      </w:r>
      <w:proofErr w:type="spellStart"/>
      <w:r w:rsidRPr="00274C88">
        <w:rPr>
          <w:rFonts w:ascii="Consolas" w:hAnsi="Consolas"/>
          <w:lang w:val="en-US"/>
        </w:rPr>
        <w:t>configuration.interface</w:t>
      </w:r>
      <w:proofErr w:type="spellEnd"/>
      <w:r w:rsidRPr="00274C88">
        <w:rPr>
          <w:rFonts w:ascii="Consolas" w:hAnsi="Consolas"/>
          <w:lang w:val="en-US"/>
        </w:rPr>
        <w:t xml:space="preserve"> </w:t>
      </w:r>
      <w:r>
        <w:rPr>
          <w:lang w:val="en-US"/>
        </w:rPr>
        <w:t xml:space="preserve">declaring the basic classes and the interfaces to realize configuration technology plugins, b)  </w:t>
      </w:r>
      <w:proofErr w:type="spellStart"/>
      <w:r w:rsidRPr="00274C88">
        <w:rPr>
          <w:rFonts w:ascii="Consolas" w:hAnsi="Consolas"/>
          <w:lang w:val="en-US"/>
        </w:rPr>
        <w:t>configuration.</w:t>
      </w:r>
      <w:r>
        <w:rPr>
          <w:rFonts w:ascii="Consolas" w:hAnsi="Consolas"/>
          <w:lang w:val="en-US"/>
        </w:rPr>
        <w:t>easy</w:t>
      </w:r>
      <w:proofErr w:type="spellEnd"/>
      <w:r w:rsidRPr="00274C88">
        <w:rPr>
          <w:rFonts w:ascii="Consolas" w:hAnsi="Consolas"/>
          <w:lang w:val="en-US"/>
        </w:rPr>
        <w:t xml:space="preserve"> </w:t>
      </w:r>
      <w:r>
        <w:rPr>
          <w:lang w:val="en-US"/>
        </w:rPr>
        <w:t xml:space="preserve">realizing the interface in terms of the </w:t>
      </w:r>
      <w:proofErr w:type="spellStart"/>
      <w:r>
        <w:rPr>
          <w:lang w:val="en-US"/>
        </w:rPr>
        <w:t>EASy</w:t>
      </w:r>
      <w:proofErr w:type="spellEnd"/>
      <w:r>
        <w:rPr>
          <w:lang w:val="en-US"/>
        </w:rPr>
        <w:t xml:space="preserve">-producer configuration technology (which itself ships with a complex, potentially conflicting tree of dependencies including Eclipse components, </w:t>
      </w:r>
      <w:proofErr w:type="spellStart"/>
      <w:r>
        <w:rPr>
          <w:lang w:val="en-US"/>
        </w:rPr>
        <w:t>xText</w:t>
      </w:r>
      <w:proofErr w:type="spellEnd"/>
      <w:r>
        <w:rPr>
          <w:lang w:val="en-US"/>
        </w:rPr>
        <w:t xml:space="preserve"> etc.) and c) </w:t>
      </w:r>
      <w:proofErr w:type="spellStart"/>
      <w:r w:rsidRPr="00274C88">
        <w:rPr>
          <w:rFonts w:ascii="Consolas" w:hAnsi="Consolas"/>
          <w:lang w:val="en-US"/>
        </w:rPr>
        <w:t>configuration.configuration</w:t>
      </w:r>
      <w:proofErr w:type="spellEnd"/>
      <w:r>
        <w:rPr>
          <w:lang w:val="en-US"/>
        </w:rPr>
        <w:t xml:space="preserve">, the actual home of the configuration model, which shall be packaged and distributed using a technology-independent component name. Further configuration technologies may implement the configuration interface in terms of an own plugin and share their model in respective folders in </w:t>
      </w:r>
      <w:proofErr w:type="spellStart"/>
      <w:proofErr w:type="gramStart"/>
      <w:r w:rsidRPr="00274C88">
        <w:rPr>
          <w:rFonts w:ascii="Consolas" w:hAnsi="Consolas"/>
          <w:lang w:val="en-US"/>
        </w:rPr>
        <w:t>configuration.configuration</w:t>
      </w:r>
      <w:proofErr w:type="spellEnd"/>
      <w:proofErr w:type="gramEnd"/>
      <w:r>
        <w:rPr>
          <w:lang w:val="en-US"/>
        </w:rPr>
        <w:t xml:space="preserve">. </w:t>
      </w:r>
    </w:p>
    <w:p w14:paraId="5C96DFE9" w14:textId="54C35EE2"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0A1639">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0A1639">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0A1639">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107"/>
      </w:r>
      <w:r w:rsidR="001A4D88" w:rsidRPr="001C7257">
        <w:rPr>
          <w:lang w:val="en-US"/>
        </w:rPr>
        <w:t xml:space="preserve"> magnetic identification sensor, one of the IIP-Ecosphere dynamic </w:t>
      </w:r>
      <w:r w:rsidR="001A4D88" w:rsidRPr="001C7257">
        <w:rPr>
          <w:lang w:val="en-US"/>
        </w:rPr>
        <w:lastRenderedPageBreak/>
        <w:t xml:space="preserve">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58EFB7C3"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0A1639">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xml:space="preserve">. To demonstrate the setup of the platform, the platform instantiation as well as the creation of example service artifacts is part of the Docker platform containers provided on </w:t>
      </w:r>
      <w:proofErr w:type="spellStart"/>
      <w:r w:rsidR="00262E3E" w:rsidRPr="003D662E">
        <w:rPr>
          <w:lang w:val="en-US"/>
        </w:rPr>
        <w:t>Docker</w:t>
      </w:r>
      <w:r w:rsidR="0039063B" w:rsidRPr="003D662E">
        <w:rPr>
          <w:lang w:val="en-US"/>
        </w:rPr>
        <w:t>H</w:t>
      </w:r>
      <w:r w:rsidR="00262E3E" w:rsidRPr="003D662E">
        <w:rPr>
          <w:lang w:val="en-US"/>
        </w:rPr>
        <w:t>ub</w:t>
      </w:r>
      <w:proofErr w:type="spellEnd"/>
      <w:r w:rsidR="00262E3E" w:rsidRPr="003D662E">
        <w:rPr>
          <w:lang w:val="en-US"/>
        </w:rPr>
        <w:t>.</w:t>
      </w:r>
    </w:p>
    <w:p w14:paraId="620612D7" w14:textId="110B8405" w:rsidR="00C017CF" w:rsidRPr="003D662E" w:rsidRDefault="00C017CF" w:rsidP="00E234F9">
      <w:pPr>
        <w:pStyle w:val="Heading2"/>
        <w:jc w:val="both"/>
        <w:rPr>
          <w:lang w:val="en-US"/>
        </w:rPr>
      </w:pPr>
      <w:bookmarkStart w:id="170" w:name="_Toc213421535"/>
      <w:r w:rsidRPr="003D662E">
        <w:rPr>
          <w:lang w:val="en-US"/>
        </w:rPr>
        <w:t>Application Layer</w:t>
      </w:r>
      <w:bookmarkEnd w:id="170"/>
    </w:p>
    <w:p w14:paraId="00093C9C" w14:textId="399AB40D"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0A1639" w:rsidRPr="003D662E">
        <w:rPr>
          <w:lang w:val="en-US"/>
        </w:rPr>
        <w:t xml:space="preserve">Figure </w:t>
      </w:r>
      <w:r w:rsidR="000A1639">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4E0139FA">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6339E281" w:rsidR="00C017CF" w:rsidRPr="003D662E" w:rsidRDefault="009C5D54" w:rsidP="0017533B">
      <w:pPr>
        <w:pStyle w:val="Caption"/>
        <w:jc w:val="center"/>
        <w:rPr>
          <w:lang w:val="en-US"/>
        </w:rPr>
      </w:pPr>
      <w:bookmarkStart w:id="171"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0A1639">
        <w:rPr>
          <w:noProof/>
          <w:lang w:val="en-US"/>
        </w:rPr>
        <w:t>28</w:t>
      </w:r>
      <w:r w:rsidR="00DE1F1D" w:rsidRPr="003D662E">
        <w:rPr>
          <w:noProof/>
        </w:rPr>
        <w:fldChar w:fldCharType="end"/>
      </w:r>
      <w:bookmarkEnd w:id="171"/>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2" w:name="_Ref77587007"/>
      <w:bookmarkStart w:id="173" w:name="_Toc213421536"/>
      <w:bookmarkStart w:id="174" w:name="_Ref57109531"/>
      <w:bookmarkStart w:id="175" w:name="_Ref46314763"/>
      <w:r w:rsidRPr="003D662E">
        <w:rPr>
          <w:lang w:val="en-US"/>
        </w:rPr>
        <w:lastRenderedPageBreak/>
        <w:t>Platform</w:t>
      </w:r>
      <w:r w:rsidR="00230892" w:rsidRPr="003D662E">
        <w:rPr>
          <w:lang w:val="en-US"/>
        </w:rPr>
        <w:t xml:space="preserve"> </w:t>
      </w:r>
      <w:r w:rsidR="00CB3E33" w:rsidRPr="003D662E">
        <w:rPr>
          <w:lang w:val="en-US"/>
        </w:rPr>
        <w:t>Server(s)</w:t>
      </w:r>
      <w:bookmarkEnd w:id="172"/>
      <w:bookmarkEnd w:id="173"/>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6B7489DC"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proofErr w:type="spellStart"/>
      <w:r w:rsidR="005D31CC" w:rsidRPr="003D662E">
        <w:rPr>
          <w:rFonts w:ascii="Consolas" w:hAnsi="Consolas"/>
          <w:lang w:val="en-US"/>
        </w:rPr>
        <w:t>PlatformLifecycleDescriptor</w:t>
      </w:r>
      <w:proofErr w:type="spellEnd"/>
      <w:r w:rsidR="005D31CC" w:rsidRPr="003D662E">
        <w:rPr>
          <w:lang w:val="en-US"/>
        </w:rPr>
        <w:t>)</w:t>
      </w:r>
      <w:r w:rsidR="0085763E" w:rsidRPr="003D662E">
        <w:rPr>
          <w:lang w:val="en-US"/>
        </w:rPr>
        <w:t xml:space="preserve">, which reads information from the </w:t>
      </w:r>
      <w:proofErr w:type="spellStart"/>
      <w:r w:rsidR="0085763E" w:rsidRPr="003D662E">
        <w:rPr>
          <w:rFonts w:ascii="Consolas" w:hAnsi="Consolas"/>
          <w:lang w:val="en-US"/>
        </w:rPr>
        <w:t>Platform</w:t>
      </w:r>
      <w:r w:rsidR="009E0408" w:rsidRPr="003D662E">
        <w:rPr>
          <w:rFonts w:ascii="Consolas" w:hAnsi="Consolas"/>
          <w:lang w:val="en-US"/>
        </w:rPr>
        <w:t>Setup</w:t>
      </w:r>
      <w:proofErr w:type="spellEnd"/>
      <w:r w:rsidR="0085763E" w:rsidRPr="003D662E">
        <w:rPr>
          <w:lang w:val="en-US"/>
        </w:rPr>
        <w:t xml:space="preserve"> representing the YAML setup file.</w:t>
      </w:r>
      <w:r w:rsidR="005D31CC" w:rsidRPr="003D662E">
        <w:rPr>
          <w:lang w:val="en-US"/>
        </w:rPr>
        <w:t xml:space="preserve"> The lifecycle descriptor is loaded via JSL into the </w:t>
      </w:r>
      <w:proofErr w:type="spellStart"/>
      <w:r w:rsidR="005D31CC" w:rsidRPr="003D662E">
        <w:rPr>
          <w:rFonts w:ascii="Consolas" w:hAnsi="Consolas"/>
          <w:lang w:val="en-US"/>
        </w:rPr>
        <w:t>LifecycleHandler</w:t>
      </w:r>
      <w:proofErr w:type="spellEnd"/>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proofErr w:type="spellStart"/>
      <w:r w:rsidR="001725FE" w:rsidRPr="003D662E">
        <w:rPr>
          <w:rFonts w:ascii="Consolas" w:hAnsi="Consolas"/>
          <w:lang w:val="en-US"/>
        </w:rPr>
        <w:t>TechnicalInformation</w:t>
      </w:r>
      <w:proofErr w:type="spellEnd"/>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w:t>
      </w:r>
      <w:proofErr w:type="spellStart"/>
      <w:r w:rsidRPr="00B701BC">
        <w:rPr>
          <w:lang w:val="en-US"/>
        </w:rPr>
        <w:t>submodel</w:t>
      </w:r>
      <w:proofErr w:type="spellEnd"/>
      <w:r w:rsidRPr="00B701BC">
        <w:rPr>
          <w:lang w:val="en-US"/>
        </w:rPr>
        <w:t xml:space="preserve"> still exists and shall be removed. </w:t>
      </w:r>
    </w:p>
    <w:p w14:paraId="5332CDD1" w14:textId="72026F20"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proofErr w:type="spellStart"/>
      <w:r w:rsidRPr="003D662E">
        <w:rPr>
          <w:rFonts w:ascii="Consolas" w:hAnsi="Consolas"/>
          <w:lang w:val="en-US"/>
        </w:rPr>
        <w:t>Cli</w:t>
      </w:r>
      <w:proofErr w:type="spellEnd"/>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w:t>
      </w:r>
      <w:proofErr w:type="spellStart"/>
      <w:r w:rsidR="00EB358D" w:rsidRPr="003D662E">
        <w:rPr>
          <w:lang w:val="en-US"/>
        </w:rPr>
        <w:t>undeployment</w:t>
      </w:r>
      <w:proofErr w:type="spellEnd"/>
      <w:r w:rsidR="00EB358D" w:rsidRPr="003D662E">
        <w:rPr>
          <w:lang w:val="en-US"/>
        </w:rPr>
        <w:t xml:space="preserve">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proofErr w:type="spellStart"/>
      <w:r w:rsidR="00CD2298" w:rsidRPr="003D662E">
        <w:rPr>
          <w:rFonts w:ascii="Consolas" w:hAnsi="Consolas"/>
          <w:lang w:val="en-US"/>
        </w:rPr>
        <w:t>Platform</w:t>
      </w:r>
      <w:r w:rsidR="009E0408" w:rsidRPr="003D662E">
        <w:rPr>
          <w:rFonts w:ascii="Consolas" w:hAnsi="Consolas"/>
          <w:lang w:val="en-US"/>
        </w:rPr>
        <w:t>Setup</w:t>
      </w:r>
      <w:proofErr w:type="spellEnd"/>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0A1639" w:rsidRPr="003D662E">
        <w:rPr>
          <w:lang w:val="en-US"/>
        </w:rPr>
        <w:t xml:space="preserve">Figure </w:t>
      </w:r>
      <w:r w:rsidR="000A1639">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0A1639" w:rsidRPr="003D662E">
        <w:rPr>
          <w:lang w:val="en-US"/>
        </w:rPr>
        <w:t xml:space="preserve">Figure </w:t>
      </w:r>
      <w:r w:rsidR="000A1639">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6"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5D7B4B0E" w:rsidR="00B04B18" w:rsidRPr="003D662E" w:rsidRDefault="00611B9B" w:rsidP="00B04B18">
      <w:pPr>
        <w:pStyle w:val="Caption"/>
        <w:jc w:val="center"/>
        <w:rPr>
          <w:lang w:val="en-US"/>
        </w:rPr>
      </w:pPr>
      <w:bookmarkStart w:id="177"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29</w:t>
      </w:r>
      <w:r w:rsidRPr="003D662E">
        <w:fldChar w:fldCharType="end"/>
      </w:r>
      <w:bookmarkEnd w:id="176"/>
      <w:bookmarkEnd w:id="177"/>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000A5CF5" w:rsidRPr="003D662E">
        <w:rPr>
          <w:rFonts w:ascii="Consolas" w:hAnsi="Consolas"/>
          <w:lang w:val="en-US"/>
        </w:rPr>
        <w:t>s</w:t>
      </w:r>
      <w:r w:rsidRPr="003D662E">
        <w:rPr>
          <w:rFonts w:ascii="Consolas" w:hAnsi="Consolas"/>
          <w:lang w:val="en-US"/>
        </w:rPr>
        <w:t>ystemdisktotal</w:t>
      </w:r>
      <w:proofErr w:type="spellEnd"/>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systemmemorytotal</w:t>
      </w:r>
      <w:proofErr w:type="spellEnd"/>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00B04B18" w:rsidRPr="003D662E">
        <w:rPr>
          <w:rFonts w:ascii="Consolas" w:hAnsi="Consolas"/>
          <w:lang w:val="en-US"/>
        </w:rPr>
        <w:t>simplemeterlist</w:t>
      </w:r>
      <w:proofErr w:type="spellEnd"/>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w:t>
      </w:r>
      <w:proofErr w:type="gramStart"/>
      <w:r w:rsidR="00B04B18" w:rsidRPr="003D662E">
        <w:rPr>
          <w:rFonts w:ascii="Consolas" w:hAnsi="Consolas"/>
          <w:lang w:val="en-US"/>
        </w:rPr>
        <w:t>system.cpu.count</w:t>
      </w:r>
      <w:proofErr w:type="gramEnd"/>
      <w:r w:rsidR="00B04B18" w:rsidRPr="003D662E">
        <w:rPr>
          <w:rFonts w:ascii="Consolas" w:hAnsi="Consolas"/>
          <w:lang w:val="en-US"/>
        </w:rPr>
        <w:t>","</w:t>
      </w:r>
      <w:proofErr w:type="spellStart"/>
      <w:r w:rsidR="00B04B18" w:rsidRPr="003D662E">
        <w:rPr>
          <w:rFonts w:ascii="Consolas" w:hAnsi="Consolas"/>
          <w:lang w:val="en-US"/>
        </w:rPr>
        <w:t>system.cpu.usage</w:t>
      </w:r>
      <w:proofErr w:type="spellEnd"/>
      <w:r w:rsidR="00B04B18" w:rsidRPr="003D662E">
        <w:rPr>
          <w:rFonts w:ascii="Consolas" w:hAnsi="Consolas"/>
          <w:lang w:val="en-US"/>
        </w:rPr>
        <w:t>",</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w:t>
      </w:r>
      <w:proofErr w:type="spellStart"/>
      <w:proofErr w:type="gramStart"/>
      <w:r w:rsidR="00B04B18" w:rsidRPr="003D662E">
        <w:rPr>
          <w:rFonts w:ascii="Consolas" w:hAnsi="Consolas"/>
          <w:lang w:val="en-US"/>
        </w:rPr>
        <w:t>system.disk</w:t>
      </w:r>
      <w:proofErr w:type="gramEnd"/>
      <w:r w:rsidR="00B04B18" w:rsidRPr="003D662E">
        <w:rPr>
          <w:rFonts w:ascii="Consolas" w:hAnsi="Consolas"/>
          <w:lang w:val="en-US"/>
        </w:rPr>
        <w:t>.free</w:t>
      </w:r>
      <w:proofErr w:type="spellEnd"/>
      <w:r w:rsidR="00B04B18"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w:t>
      </w:r>
      <w:proofErr w:type="spellStart"/>
      <w:r w:rsidR="00B04B18" w:rsidRPr="003D662E">
        <w:rPr>
          <w:rFonts w:ascii="Consolas" w:hAnsi="Consolas"/>
          <w:lang w:val="en-US"/>
        </w:rPr>
        <w:t>system.memory.free</w:t>
      </w:r>
      <w:proofErr w:type="spellEnd"/>
      <w:r w:rsidR="00B04B18" w:rsidRPr="003D662E">
        <w:rPr>
          <w:rFonts w:ascii="Consolas" w:hAnsi="Consolas"/>
          <w:lang w:val="en-US"/>
        </w:rPr>
        <w:t>"…]</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containerSystemName</w:t>
      </w:r>
      <w:proofErr w:type="spellEnd"/>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systemmemoryfree</w:t>
      </w:r>
      <w:proofErr w:type="spellEnd"/>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systemdiskfree</w:t>
      </w:r>
      <w:proofErr w:type="spellEnd"/>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systemmemoryused</w:t>
      </w:r>
      <w:proofErr w:type="spellEnd"/>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systemdiskusable</w:t>
      </w:r>
      <w:proofErr w:type="spellEnd"/>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systemmemoryusage</w:t>
      </w:r>
      <w:proofErr w:type="spellEnd"/>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proofErr w:type="spellStart"/>
      <w:r w:rsidRPr="003D662E">
        <w:rPr>
          <w:rFonts w:ascii="Consolas" w:hAnsi="Consolas"/>
          <w:lang w:val="en-US"/>
        </w:rPr>
        <w:t>systemdiskused</w:t>
      </w:r>
      <w:proofErr w:type="spellEnd"/>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3BE63BD1" w:rsidR="00AA518C" w:rsidRPr="003D662E" w:rsidRDefault="00AA518C" w:rsidP="00AA518C">
      <w:pPr>
        <w:pStyle w:val="Caption"/>
        <w:jc w:val="center"/>
        <w:rPr>
          <w:lang w:val="en-US"/>
        </w:rPr>
      </w:pPr>
      <w:bookmarkStart w:id="178"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30</w:t>
      </w:r>
      <w:r w:rsidRPr="003D662E">
        <w:fldChar w:fldCharType="end"/>
      </w:r>
      <w:bookmarkEnd w:id="178"/>
      <w:r w:rsidRPr="003D662E">
        <w:rPr>
          <w:lang w:val="en-US"/>
        </w:rPr>
        <w:t>: Interaction with the preliminary interactive platform command line interface.</w:t>
      </w:r>
    </w:p>
    <w:p w14:paraId="2D9F4B21" w14:textId="34C426CC"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0A1639">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proofErr w:type="spellStart"/>
      <w:r w:rsidRPr="003D662E">
        <w:rPr>
          <w:lang w:val="en-US"/>
        </w:rPr>
        <w:t>BaSyx</w:t>
      </w:r>
      <w:proofErr w:type="spellEnd"/>
      <w:r w:rsidRPr="003D662E">
        <w:rPr>
          <w:lang w:val="en-US"/>
        </w:rPr>
        <w:t xml:space="preserve">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proofErr w:type="spellStart"/>
      <w:proofErr w:type="gramStart"/>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proofErr w:type="spellEnd"/>
      <w:proofErr w:type="gramEnd"/>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01BE29EA"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0A1639">
        <w:rPr>
          <w:lang w:val="en-US"/>
        </w:rPr>
        <w:t>7.4</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108"/>
      </w:r>
      <w:r w:rsidR="006E6C51" w:rsidRPr="003D662E">
        <w:rPr>
          <w:lang w:val="en-US"/>
        </w:rPr>
        <w:t xml:space="preserve"> that can be explored with the AASX Package Explorer</w:t>
      </w:r>
      <w:r w:rsidR="006E6C51" w:rsidRPr="003D662E">
        <w:rPr>
          <w:rStyle w:val="FootnoteReference"/>
          <w:lang w:val="en-US"/>
        </w:rPr>
        <w:footnoteReference w:id="109"/>
      </w:r>
      <w:r w:rsidR="006E6C51" w:rsidRPr="003D662E">
        <w:rPr>
          <w:lang w:val="en-US"/>
        </w:rPr>
        <w:t>.</w:t>
      </w:r>
    </w:p>
    <w:p w14:paraId="793DF34C" w14:textId="6A89BE36"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0A1639">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9" w:name="_Ref101352799"/>
      <w:bookmarkStart w:id="180" w:name="_Toc213421537"/>
      <w:r>
        <w:rPr>
          <w:lang w:val="en-US"/>
        </w:rPr>
        <w:t xml:space="preserve">Platform </w:t>
      </w:r>
      <w:r w:rsidR="00ED66AA" w:rsidRPr="003D662E">
        <w:rPr>
          <w:lang w:val="en-US"/>
        </w:rPr>
        <w:t>Management User Interface</w:t>
      </w:r>
      <w:bookmarkEnd w:id="179"/>
      <w:bookmarkEnd w:id="180"/>
    </w:p>
    <w:p w14:paraId="0CB1BC39" w14:textId="2C611653"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0A1639">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w:t>
      </w:r>
      <w:proofErr w:type="spellStart"/>
      <w:r w:rsidR="00F91EC8" w:rsidRPr="003D662E">
        <w:rPr>
          <w:lang w:val="en-US"/>
        </w:rPr>
        <w:t>BaSyx</w:t>
      </w:r>
      <w:proofErr w:type="spellEnd"/>
      <w:r w:rsidR="00F91EC8" w:rsidRPr="003D662E">
        <w:rPr>
          <w:lang w:val="en-US"/>
        </w:rPr>
        <w:t xml:space="preserve">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69F93699"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0A1639" w:rsidRPr="003D662E">
        <w:rPr>
          <w:lang w:val="en-US"/>
        </w:rPr>
        <w:t xml:space="preserve">Figure </w:t>
      </w:r>
      <w:r w:rsidR="000A1639">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1D8DFCDB" w:rsidR="00DE4ECC" w:rsidRDefault="00DE4ECC" w:rsidP="00DE4ECC">
      <w:pPr>
        <w:pStyle w:val="Caption"/>
        <w:jc w:val="center"/>
        <w:rPr>
          <w:lang w:val="en-US"/>
        </w:rPr>
      </w:pPr>
      <w:bookmarkStart w:id="181"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31</w:t>
      </w:r>
      <w:r w:rsidRPr="003D662E">
        <w:fldChar w:fldCharType="end"/>
      </w:r>
      <w:bookmarkEnd w:id="181"/>
      <w:r w:rsidRPr="003D662E">
        <w:rPr>
          <w:lang w:val="en-US"/>
        </w:rPr>
        <w:t xml:space="preserve">: </w:t>
      </w:r>
      <w:r>
        <w:rPr>
          <w:lang w:val="en-US"/>
        </w:rPr>
        <w:t>Management user interface, available resources</w:t>
      </w:r>
      <w:r w:rsidRPr="003D662E">
        <w:rPr>
          <w:lang w:val="en-US"/>
        </w:rPr>
        <w:t>.</w:t>
      </w:r>
    </w:p>
    <w:p w14:paraId="7F5B9B32" w14:textId="29B1016D"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0A1639" w:rsidRPr="003D662E">
        <w:rPr>
          <w:lang w:val="en-US"/>
        </w:rPr>
        <w:t xml:space="preserve">Figure </w:t>
      </w:r>
      <w:r w:rsidR="000A1639">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0A1639" w:rsidRPr="003D662E">
        <w:rPr>
          <w:lang w:val="en-US"/>
        </w:rPr>
        <w:t xml:space="preserve">Figure </w:t>
      </w:r>
      <w:r w:rsidR="000A1639">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0A1639" w:rsidRPr="003D662E">
        <w:rPr>
          <w:lang w:val="en-US"/>
        </w:rPr>
        <w:t xml:space="preserve">Figure </w:t>
      </w:r>
      <w:r w:rsidR="000A1639">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38550"/>
                    </a:xfrm>
                    <a:prstGeom prst="rect">
                      <a:avLst/>
                    </a:prstGeom>
                  </pic:spPr>
                </pic:pic>
              </a:graphicData>
            </a:graphic>
          </wp:inline>
        </w:drawing>
      </w:r>
    </w:p>
    <w:p w14:paraId="5AFF3B49" w14:textId="7C0DB8CF" w:rsidR="00DE4ECC" w:rsidRDefault="00DE4ECC" w:rsidP="00DE4ECC">
      <w:pPr>
        <w:pStyle w:val="Caption"/>
        <w:jc w:val="center"/>
        <w:rPr>
          <w:lang w:val="en-US"/>
        </w:rPr>
      </w:pPr>
      <w:bookmarkStart w:id="182"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32</w:t>
      </w:r>
      <w:r w:rsidRPr="003D662E">
        <w:fldChar w:fldCharType="end"/>
      </w:r>
      <w:bookmarkEnd w:id="182"/>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0A5AAE9C" w:rsidR="006C4A16" w:rsidRDefault="00DE4ECC" w:rsidP="00DE4ECC">
      <w:pPr>
        <w:pStyle w:val="Caption"/>
        <w:jc w:val="center"/>
        <w:rPr>
          <w:lang w:val="en-US"/>
        </w:rPr>
      </w:pPr>
      <w:bookmarkStart w:id="183"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33</w:t>
      </w:r>
      <w:r w:rsidRPr="003D662E">
        <w:fldChar w:fldCharType="end"/>
      </w:r>
      <w:bookmarkEnd w:id="183"/>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241398A0" w:rsidR="00DE4ECC" w:rsidRDefault="00DE4ECC" w:rsidP="00DE4ECC">
      <w:pPr>
        <w:pStyle w:val="Caption"/>
        <w:jc w:val="center"/>
        <w:rPr>
          <w:lang w:val="en-US"/>
        </w:rPr>
      </w:pPr>
      <w:bookmarkStart w:id="184"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34</w:t>
      </w:r>
      <w:r w:rsidRPr="003D662E">
        <w:fldChar w:fldCharType="end"/>
      </w:r>
      <w:bookmarkEnd w:id="184"/>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55A5E15B"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0A1639" w:rsidRPr="003D662E">
        <w:rPr>
          <w:lang w:val="en-US"/>
        </w:rPr>
        <w:t xml:space="preserve">Figure </w:t>
      </w:r>
      <w:r w:rsidR="000A1639">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 xml:space="preserve">button, a specialized form of the </w:t>
      </w:r>
      <w:proofErr w:type="spellStart"/>
      <w:r w:rsidRPr="001E304F">
        <w:rPr>
          <w:lang w:val="en-US"/>
        </w:rPr>
        <w:t>instatiation</w:t>
      </w:r>
      <w:proofErr w:type="spellEnd"/>
      <w:r w:rsidRPr="001E304F">
        <w:rPr>
          <w:lang w:val="en-US"/>
        </w:rPr>
        <w:t xml:space="preserve">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proofErr w:type="spellStart"/>
      <w:r w:rsidRPr="001E304F">
        <w:rPr>
          <w:rFonts w:ascii="Consolas" w:hAnsi="Consolas"/>
          <w:lang w:val="en-US"/>
        </w:rPr>
        <w:t>mvn</w:t>
      </w:r>
      <w:proofErr w:type="spellEnd"/>
      <w:r w:rsidRPr="001E304F">
        <w:rPr>
          <w:rFonts w:ascii="Consolas" w:hAnsi="Consolas"/>
          <w:lang w:val="en-US"/>
        </w:rPr>
        <w:t xml:space="preserve">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w:t>
      </w:r>
      <w:proofErr w:type="gramStart"/>
      <w:r>
        <w:rPr>
          <w:lang w:val="en-US"/>
        </w:rPr>
        <w:t>application“ button</w:t>
      </w:r>
      <w:proofErr w:type="gramEnd"/>
      <w:r>
        <w:rPr>
          <w:lang w:val="en-US"/>
        </w:rPr>
        <w:t xml:space="preserve">. </w:t>
      </w:r>
      <w:r w:rsidR="007F6C8E">
        <w:rPr>
          <w:lang w:val="en-US"/>
        </w:rPr>
        <w:t xml:space="preserve">If a maven repository is specified in the configuration (e.g., SCP or FTP upload to a maven repository, a </w:t>
      </w:r>
      <w:proofErr w:type="spellStart"/>
      <w:r w:rsidR="007F6C8E">
        <w:rPr>
          <w:lang w:val="en-US"/>
        </w:rPr>
        <w:t>Sonatype</w:t>
      </w:r>
      <w:proofErr w:type="spellEnd"/>
      <w:r w:rsidR="007F6C8E">
        <w:rPr>
          <w:lang w:val="en-US"/>
        </w:rPr>
        <w:t xml:space="preserve"> Nexus</w:t>
      </w:r>
      <w:r w:rsidR="007F6C8E">
        <w:rPr>
          <w:rStyle w:val="FootnoteReference"/>
          <w:lang w:val="en-US"/>
        </w:rPr>
        <w:footnoteReference w:id="110"/>
      </w:r>
      <w:r w:rsidR="007F6C8E">
        <w:rPr>
          <w:lang w:val="en-US"/>
        </w:rPr>
        <w:t xml:space="preserve"> or a </w:t>
      </w:r>
      <w:proofErr w:type="spellStart"/>
      <w:r w:rsidR="007F6C8E">
        <w:rPr>
          <w:lang w:val="en-US"/>
        </w:rPr>
        <w:t>JFrog</w:t>
      </w:r>
      <w:proofErr w:type="spellEnd"/>
      <w:r w:rsidR="007F6C8E">
        <w:rPr>
          <w:lang w:val="en-US"/>
        </w:rPr>
        <w:t xml:space="preserve"> Artifactory</w:t>
      </w:r>
      <w:r w:rsidR="007F6C8E">
        <w:rPr>
          <w:rStyle w:val="FootnoteReference"/>
          <w:lang w:val="en-US"/>
        </w:rPr>
        <w:footnoteReference w:id="111"/>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6EF9C6F4"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0A1639" w:rsidRPr="003D662E">
        <w:rPr>
          <w:lang w:val="en-US"/>
        </w:rPr>
        <w:t xml:space="preserve">Figure </w:t>
      </w:r>
      <w:r w:rsidR="000A1639">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0A1639" w:rsidRPr="003D662E">
        <w:rPr>
          <w:lang w:val="en-US"/>
        </w:rPr>
        <w:t xml:space="preserve">Figure </w:t>
      </w:r>
      <w:r w:rsidR="000A1639">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0A1639" w:rsidRPr="003D662E">
        <w:rPr>
          <w:lang w:val="en-US"/>
        </w:rPr>
        <w:t xml:space="preserve">Figure </w:t>
      </w:r>
      <w:r w:rsidR="000A1639">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5280"/>
                    </a:xfrm>
                    <a:prstGeom prst="rect">
                      <a:avLst/>
                    </a:prstGeom>
                  </pic:spPr>
                </pic:pic>
              </a:graphicData>
            </a:graphic>
          </wp:inline>
        </w:drawing>
      </w:r>
    </w:p>
    <w:p w14:paraId="00643C07" w14:textId="40CC3758" w:rsidR="007D08D5" w:rsidRDefault="007D08D5" w:rsidP="007D08D5">
      <w:pPr>
        <w:pStyle w:val="Caption"/>
        <w:jc w:val="center"/>
        <w:rPr>
          <w:lang w:val="en-US"/>
        </w:rPr>
      </w:pPr>
      <w:bookmarkStart w:id="185"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35</w:t>
      </w:r>
      <w:r w:rsidRPr="003D662E">
        <w:fldChar w:fldCharType="end"/>
      </w:r>
      <w:bookmarkEnd w:id="185"/>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6770"/>
                    </a:xfrm>
                    <a:prstGeom prst="rect">
                      <a:avLst/>
                    </a:prstGeom>
                  </pic:spPr>
                </pic:pic>
              </a:graphicData>
            </a:graphic>
          </wp:inline>
        </w:drawing>
      </w:r>
    </w:p>
    <w:p w14:paraId="16CA328C" w14:textId="1021CAD9" w:rsidR="008417C2" w:rsidRDefault="008417C2" w:rsidP="008417C2">
      <w:pPr>
        <w:pStyle w:val="Caption"/>
        <w:jc w:val="center"/>
        <w:rPr>
          <w:lang w:val="en-US"/>
        </w:rPr>
      </w:pPr>
      <w:bookmarkStart w:id="186"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36</w:t>
      </w:r>
      <w:r w:rsidRPr="003D662E">
        <w:fldChar w:fldCharType="end"/>
      </w:r>
      <w:bookmarkEnd w:id="186"/>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4B48FE5">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5788D654" w:rsidR="00313AEF" w:rsidRPr="00313AEF" w:rsidRDefault="00313AEF" w:rsidP="00313AEF">
      <w:pPr>
        <w:pStyle w:val="Caption"/>
        <w:jc w:val="center"/>
        <w:rPr>
          <w:lang w:val="en-US"/>
        </w:rPr>
      </w:pPr>
      <w:bookmarkStart w:id="187"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37</w:t>
      </w:r>
      <w:r w:rsidRPr="003D662E">
        <w:fldChar w:fldCharType="end"/>
      </w:r>
      <w:bookmarkEnd w:id="187"/>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12"/>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77049523"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13"/>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proofErr w:type="spellStart"/>
      <w:r w:rsidRPr="00180BFD">
        <w:rPr>
          <w:rFonts w:ascii="Consolas" w:hAnsi="Consolas"/>
          <w:lang w:val="en-US"/>
        </w:rPr>
        <w:t>aasAccessControlAllowOrigin</w:t>
      </w:r>
      <w:proofErr w:type="spellEnd"/>
      <w:r>
        <w:rPr>
          <w:lang w:val="en-US"/>
        </w:rPr>
        <w:t xml:space="preserve">, e.g., by setting the value to </w:t>
      </w:r>
      <w:r w:rsidRPr="00180BFD">
        <w:rPr>
          <w:rFonts w:ascii="Consolas" w:hAnsi="Consolas"/>
          <w:lang w:val="en-US"/>
        </w:rPr>
        <w:t>"*"</w:t>
      </w:r>
      <w:r>
        <w:rPr>
          <w:lang w:val="en-US"/>
        </w:rPr>
        <w:t xml:space="preserve"> (typically in </w:t>
      </w:r>
      <w:proofErr w:type="spellStart"/>
      <w:r w:rsidRPr="00D37FEC">
        <w:rPr>
          <w:rFonts w:ascii="Consolas" w:hAnsi="Consolas"/>
          <w:lang w:val="en-US"/>
        </w:rPr>
        <w:t>TechnicalSettings.ivml</w:t>
      </w:r>
      <w:proofErr w:type="spellEnd"/>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0A1639">
        <w:rPr>
          <w:b/>
          <w:bCs/>
          <w:lang w:val="en-US"/>
        </w:rPr>
        <w:t>Error! Reference source not found.</w:t>
      </w:r>
      <w:r>
        <w:rPr>
          <w:lang w:val="en-US"/>
        </w:rPr>
        <w:fldChar w:fldCharType="end"/>
      </w:r>
      <w:r>
        <w:rPr>
          <w:lang w:val="en-US"/>
        </w:rPr>
        <w:t>). If CORS is not explicitly enabled, usually a browser plugin is required.</w:t>
      </w:r>
    </w:p>
    <w:p w14:paraId="3FC9207B" w14:textId="6B0621C2"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0A1639" w:rsidRPr="003D662E">
        <w:rPr>
          <w:lang w:val="en-US"/>
        </w:rPr>
        <w:t xml:space="preserve">Figure </w:t>
      </w:r>
      <w:r w:rsidR="000A1639">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proofErr w:type="spellStart"/>
      <w:r w:rsidR="00A50A80" w:rsidRPr="00A50A80">
        <w:rPr>
          <w:rFonts w:ascii="Consolas" w:hAnsi="Consolas"/>
          <w:lang w:val="en-US"/>
        </w:rPr>
        <w:t>FlowchartComponent</w:t>
      </w:r>
      <w:proofErr w:type="spellEnd"/>
      <w:r w:rsidR="00A50A80">
        <w:rPr>
          <w:lang w:val="en-US"/>
        </w:rPr>
        <w:t xml:space="preserve"> and its subordinate feedback component integrate </w:t>
      </w:r>
      <w:proofErr w:type="spellStart"/>
      <w:r w:rsidR="00A50A80">
        <w:rPr>
          <w:lang w:val="en-US"/>
        </w:rPr>
        <w:t>drawflow</w:t>
      </w:r>
      <w:proofErr w:type="spellEnd"/>
      <w:r w:rsidR="00A50A80">
        <w:rPr>
          <w:lang w:val="en-US"/>
        </w:rPr>
        <w:t xml:space="preserve"> as flowchart editor and customize it for oktoflow service meshes. The </w:t>
      </w:r>
      <w:proofErr w:type="spellStart"/>
      <w:r w:rsidR="00A50A80" w:rsidRPr="002573B2">
        <w:rPr>
          <w:rFonts w:ascii="Consolas" w:hAnsi="Consolas"/>
          <w:lang w:val="en-US"/>
        </w:rPr>
        <w:t>ServicesComponent</w:t>
      </w:r>
      <w:proofErr w:type="spellEnd"/>
      <w:r w:rsidR="00A50A80" w:rsidRPr="002573B2">
        <w:rPr>
          <w:rFonts w:ascii="Consolas" w:hAnsi="Consolas"/>
          <w:lang w:val="en-US"/>
        </w:rPr>
        <w:t xml:space="preserve"> </w:t>
      </w:r>
      <w:r w:rsidR="00A50A80">
        <w:rPr>
          <w:lang w:val="en-US"/>
        </w:rPr>
        <w:t xml:space="preserve">displays running services and via its associated </w:t>
      </w:r>
      <w:proofErr w:type="spellStart"/>
      <w:r w:rsidR="00A50A80" w:rsidRPr="002573B2">
        <w:rPr>
          <w:rFonts w:ascii="Consolas" w:hAnsi="Consolas"/>
          <w:lang w:val="en-US"/>
        </w:rPr>
        <w:t>LogsComponent</w:t>
      </w:r>
      <w:proofErr w:type="spellEnd"/>
      <w:r w:rsidR="00A50A80">
        <w:rPr>
          <w:lang w:val="en-US"/>
        </w:rPr>
        <w:t xml:space="preserve"> displays runtime logs of individual services in own windows. The </w:t>
      </w:r>
      <w:proofErr w:type="spellStart"/>
      <w:r w:rsidR="00A50A80" w:rsidRPr="002573B2">
        <w:rPr>
          <w:rFonts w:ascii="Consolas" w:hAnsi="Consolas"/>
          <w:lang w:val="en-US"/>
        </w:rPr>
        <w:t>DeploymentPlansComponent</w:t>
      </w:r>
      <w:proofErr w:type="spellEnd"/>
      <w:r w:rsidR="00A50A80" w:rsidRPr="002573B2">
        <w:rPr>
          <w:rFonts w:ascii="Consolas" w:hAnsi="Consolas"/>
          <w:lang w:val="en-US"/>
        </w:rPr>
        <w:t xml:space="preserve"> </w:t>
      </w:r>
      <w:r w:rsidR="00A50A80">
        <w:rPr>
          <w:lang w:val="en-US"/>
        </w:rPr>
        <w:t xml:space="preserve">displays the available deployment plans and allows executing them. Subordinate components allow for file uploads, status updates as the execution of a deployment may take some minutes and a subordinate </w:t>
      </w:r>
      <w:proofErr w:type="spellStart"/>
      <w:r w:rsidR="00A50A80" w:rsidRPr="002573B2">
        <w:rPr>
          <w:rFonts w:ascii="Consolas" w:hAnsi="Consolas"/>
          <w:lang w:val="en-US"/>
        </w:rPr>
        <w:t>StatusBoxDetailsComponent</w:t>
      </w:r>
      <w:proofErr w:type="spellEnd"/>
      <w:r w:rsidR="00A50A80">
        <w:rPr>
          <w:lang w:val="en-US"/>
        </w:rPr>
        <w:t xml:space="preserve"> to display a sequence of related status messages.</w:t>
      </w:r>
      <w:r w:rsidR="002573B2">
        <w:rPr>
          <w:lang w:val="en-US"/>
        </w:rPr>
        <w:t xml:space="preserve"> The </w:t>
      </w:r>
      <w:proofErr w:type="spellStart"/>
      <w:r w:rsidR="002573B2" w:rsidRPr="00E407F6">
        <w:rPr>
          <w:rFonts w:ascii="Consolas" w:hAnsi="Consolas"/>
          <w:lang w:val="en-US"/>
        </w:rPr>
        <w:t>ListComponent</w:t>
      </w:r>
      <w:proofErr w:type="spellEnd"/>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proofErr w:type="spellStart"/>
      <w:r w:rsidR="00E407F6" w:rsidRPr="00E407F6">
        <w:rPr>
          <w:rFonts w:ascii="Consolas" w:hAnsi="Consolas"/>
          <w:lang w:val="en-US"/>
        </w:rPr>
        <w:t>EditorComponent</w:t>
      </w:r>
      <w:proofErr w:type="spellEnd"/>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proofErr w:type="spellStart"/>
      <w:r w:rsidRPr="00E407F6">
        <w:rPr>
          <w:rFonts w:ascii="Consolas" w:hAnsi="Consolas"/>
          <w:lang w:val="en-US"/>
        </w:rPr>
        <w:t>EditorComponent</w:t>
      </w:r>
      <w:proofErr w:type="spellEnd"/>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proofErr w:type="spellStart"/>
      <w:r w:rsidR="00E407F6" w:rsidRPr="00E407F6">
        <w:rPr>
          <w:rFonts w:ascii="Consolas" w:hAnsi="Consolas"/>
          <w:lang w:val="en-US"/>
        </w:rPr>
        <w:t>EditorComponent</w:t>
      </w:r>
      <w:proofErr w:type="spellEnd"/>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proofErr w:type="spellStart"/>
      <w:r w:rsidR="00C74E90" w:rsidRPr="00E407F6">
        <w:rPr>
          <w:rFonts w:ascii="Consolas" w:hAnsi="Consolas"/>
          <w:lang w:val="en-US"/>
        </w:rPr>
        <w:t>EditorComponent</w:t>
      </w:r>
      <w:proofErr w:type="spellEnd"/>
      <w:r w:rsidR="00C74E90">
        <w:rPr>
          <w:lang w:val="en-US"/>
        </w:rPr>
        <w:t xml:space="preserve">. Similarly, when editing a </w:t>
      </w:r>
      <w:proofErr w:type="spellStart"/>
      <w:r w:rsidR="00C74E90">
        <w:rPr>
          <w:lang w:val="en-US"/>
        </w:rPr>
        <w:t>refernce</w:t>
      </w:r>
      <w:proofErr w:type="spellEnd"/>
      <w:r w:rsidR="00C74E90">
        <w:rPr>
          <w:lang w:val="en-US"/>
        </w:rPr>
        <w:t xml:space="preserve"> to another configuration element, the </w:t>
      </w:r>
      <w:proofErr w:type="spellStart"/>
      <w:r w:rsidR="00C74E90" w:rsidRPr="00E407F6">
        <w:rPr>
          <w:rFonts w:ascii="Consolas" w:hAnsi="Consolas"/>
          <w:lang w:val="en-US"/>
        </w:rPr>
        <w:t>EditorComponent</w:t>
      </w:r>
      <w:proofErr w:type="spellEnd"/>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w:t>
      </w:r>
      <w:proofErr w:type="spellStart"/>
      <w:r w:rsidR="006209F0">
        <w:rPr>
          <w:lang w:val="en-US"/>
        </w:rPr>
        <w:t>InstancesComponent</w:t>
      </w:r>
      <w:proofErr w:type="spellEnd"/>
      <w:r w:rsidR="006209F0">
        <w:rPr>
          <w:lang w:val="en-US"/>
        </w:rPr>
        <w:t xml:space="preserve"> displays the list of running application instances and allows terminating individual instances. Finally, </w:t>
      </w:r>
      <w:r>
        <w:rPr>
          <w:lang w:val="en-US"/>
        </w:rPr>
        <w:t xml:space="preserve">the </w:t>
      </w:r>
      <w:proofErr w:type="spellStart"/>
      <w:r w:rsidRPr="00434052">
        <w:rPr>
          <w:rFonts w:ascii="Consolas" w:hAnsi="Consolas"/>
          <w:lang w:val="en-US"/>
        </w:rPr>
        <w:t>ResourcesComponent</w:t>
      </w:r>
      <w:proofErr w:type="spellEnd"/>
      <w:r>
        <w:rPr>
          <w:lang w:val="en-US"/>
        </w:rPr>
        <w:t xml:space="preserve"> displays the overview of the available resources, delegating a detailed view on a single component to the </w:t>
      </w:r>
      <w:proofErr w:type="spellStart"/>
      <w:r w:rsidRPr="00434052">
        <w:rPr>
          <w:rFonts w:ascii="Consolas" w:hAnsi="Consolas"/>
          <w:lang w:val="en-US"/>
        </w:rPr>
        <w:t>ResourceDetailsComponent</w:t>
      </w:r>
      <w:proofErr w:type="spellEnd"/>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220CC726" w:rsidR="009B57DE" w:rsidRPr="00313AEF" w:rsidRDefault="009B57DE" w:rsidP="009B57DE">
      <w:pPr>
        <w:pStyle w:val="Caption"/>
        <w:jc w:val="center"/>
        <w:rPr>
          <w:lang w:val="en-US"/>
        </w:rPr>
      </w:pPr>
      <w:bookmarkStart w:id="188"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38</w:t>
      </w:r>
      <w:r w:rsidRPr="003D662E">
        <w:fldChar w:fldCharType="end"/>
      </w:r>
      <w:bookmarkEnd w:id="188"/>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06C9BE99"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w:t>
      </w:r>
      <w:proofErr w:type="spellStart"/>
      <w:r>
        <w:rPr>
          <w:lang w:val="en-US"/>
        </w:rPr>
        <w:t>hierarcy</w:t>
      </w:r>
      <w:proofErr w:type="spellEnd"/>
      <w:r>
        <w:rPr>
          <w:lang w:val="en-US"/>
        </w:rPr>
        <w:t xml:space="preserve">,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0A1639" w:rsidRPr="003D662E">
        <w:rPr>
          <w:lang w:val="en-US"/>
        </w:rPr>
        <w:t xml:space="preserve">Figure </w:t>
      </w:r>
      <w:r w:rsidR="000A1639">
        <w:rPr>
          <w:noProof/>
          <w:lang w:val="en-US"/>
        </w:rPr>
        <w:t>38</w:t>
      </w:r>
      <w:r>
        <w:rPr>
          <w:lang w:val="en-US"/>
        </w:rPr>
        <w:fldChar w:fldCharType="end"/>
      </w:r>
      <w:r>
        <w:rPr>
          <w:lang w:val="en-US"/>
        </w:rPr>
        <w:t xml:space="preserve"> the dependencies from the main using components, e.g., </w:t>
      </w:r>
      <w:proofErr w:type="spellStart"/>
      <w:r w:rsidRPr="00CF051E">
        <w:rPr>
          <w:rFonts w:ascii="Consolas" w:hAnsi="Consolas"/>
          <w:lang w:val="en-US"/>
        </w:rPr>
        <w:t>DeploymentPlansComponent</w:t>
      </w:r>
      <w:proofErr w:type="spellEnd"/>
      <w:r>
        <w:rPr>
          <w:lang w:val="en-US"/>
        </w:rPr>
        <w:t xml:space="preserve"> </w:t>
      </w:r>
      <w:r w:rsidR="00CF051E">
        <w:rPr>
          <w:lang w:val="en-US"/>
        </w:rPr>
        <w:t xml:space="preserve">and </w:t>
      </w:r>
      <w:proofErr w:type="spellStart"/>
      <w:r w:rsidR="00CF051E" w:rsidRPr="00CF051E">
        <w:rPr>
          <w:rFonts w:ascii="Consolas" w:hAnsi="Consolas"/>
          <w:lang w:val="en-US"/>
        </w:rPr>
        <w:t>InstanceComponent</w:t>
      </w:r>
      <w:proofErr w:type="spellEnd"/>
      <w:r w:rsidR="00CF051E">
        <w:rPr>
          <w:lang w:val="en-US"/>
        </w:rPr>
        <w:t xml:space="preserve"> </w:t>
      </w:r>
      <w:r>
        <w:rPr>
          <w:lang w:val="en-US"/>
        </w:rPr>
        <w:t>rel</w:t>
      </w:r>
      <w:r w:rsidR="00CF051E">
        <w:rPr>
          <w:lang w:val="en-US"/>
        </w:rPr>
        <w:t>y</w:t>
      </w:r>
      <w:r>
        <w:rPr>
          <w:lang w:val="en-US"/>
        </w:rPr>
        <w:t xml:space="preserve"> on the </w:t>
      </w:r>
      <w:proofErr w:type="spellStart"/>
      <w:r w:rsidRPr="00CF051E">
        <w:rPr>
          <w:rFonts w:ascii="Consolas" w:hAnsi="Consolas"/>
          <w:lang w:val="en-US"/>
        </w:rPr>
        <w:t>PlanDeployerService</w:t>
      </w:r>
      <w:proofErr w:type="spellEnd"/>
      <w:r>
        <w:rPr>
          <w:lang w:val="en-US"/>
        </w:rPr>
        <w:t xml:space="preserve"> for executing</w:t>
      </w:r>
      <w:r w:rsidR="00CF051E">
        <w:rPr>
          <w:lang w:val="en-US"/>
        </w:rPr>
        <w:t>/stopping</w:t>
      </w:r>
      <w:r>
        <w:rPr>
          <w:lang w:val="en-US"/>
        </w:rPr>
        <w:t xml:space="preserve"> individual deployment plans, the </w:t>
      </w:r>
      <w:proofErr w:type="spellStart"/>
      <w:r w:rsidRPr="00CF051E">
        <w:rPr>
          <w:rFonts w:ascii="Consolas" w:hAnsi="Consolas"/>
          <w:lang w:val="en-US"/>
        </w:rPr>
        <w:t>ResourceDetailsComponent</w:t>
      </w:r>
      <w:proofErr w:type="spellEnd"/>
      <w:r>
        <w:rPr>
          <w:lang w:val="en-US"/>
        </w:rPr>
        <w:t xml:space="preserve"> in particular on the </w:t>
      </w:r>
      <w:proofErr w:type="spellStart"/>
      <w:r w:rsidR="00CF051E" w:rsidRPr="00CF051E">
        <w:rPr>
          <w:rFonts w:ascii="Consolas" w:hAnsi="Consolas"/>
          <w:lang w:val="en-US"/>
        </w:rPr>
        <w:t>SemanticResolutionService</w:t>
      </w:r>
      <w:proofErr w:type="spellEnd"/>
      <w:r w:rsidR="00CF051E">
        <w:rPr>
          <w:lang w:val="en-US"/>
        </w:rPr>
        <w:t xml:space="preserve"> for resolving AAS semantic IDs as well as on the </w:t>
      </w:r>
      <w:proofErr w:type="spellStart"/>
      <w:r w:rsidR="00CF051E" w:rsidRPr="00F040E4">
        <w:rPr>
          <w:rFonts w:ascii="Consolas" w:hAnsi="Consolas"/>
          <w:lang w:val="en-US"/>
        </w:rPr>
        <w:t>TechnicalDataRetrieverService</w:t>
      </w:r>
      <w:proofErr w:type="spellEnd"/>
      <w:r w:rsidR="00CF051E">
        <w:rPr>
          <w:lang w:val="en-US"/>
        </w:rPr>
        <w:t xml:space="preserve"> for the actual technical data of an individual resource.</w:t>
      </w:r>
      <w:r w:rsidR="00F040E4">
        <w:rPr>
          <w:lang w:val="en-US"/>
        </w:rPr>
        <w:t xml:space="preserve"> Moreover, the </w:t>
      </w:r>
      <w:proofErr w:type="spellStart"/>
      <w:r w:rsidR="00F040E4">
        <w:rPr>
          <w:lang w:val="en-US"/>
        </w:rPr>
        <w:t>EditorComponent</w:t>
      </w:r>
      <w:proofErr w:type="spellEnd"/>
      <w:r w:rsidR="00F040E4">
        <w:rPr>
          <w:lang w:val="en-US"/>
        </w:rPr>
        <w:t xml:space="preserve"> utilizes the </w:t>
      </w:r>
      <w:proofErr w:type="spellStart"/>
      <w:r w:rsidR="00F040E4" w:rsidRPr="00F040E4">
        <w:rPr>
          <w:rFonts w:ascii="Consolas" w:hAnsi="Consolas"/>
          <w:lang w:val="en-US"/>
        </w:rPr>
        <w:t>IvmlFormatterService</w:t>
      </w:r>
      <w:proofErr w:type="spellEnd"/>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proofErr w:type="spellStart"/>
      <w:r w:rsidRPr="004520F2">
        <w:rPr>
          <w:rFonts w:ascii="Consolas" w:hAnsi="Consolas"/>
          <w:lang w:val="en-US"/>
        </w:rPr>
        <w:t>StatusCollectionService</w:t>
      </w:r>
      <w:proofErr w:type="spellEnd"/>
      <w:r>
        <w:rPr>
          <w:lang w:val="en-US"/>
        </w:rPr>
        <w:t xml:space="preserve"> which receives status updates from the platform, the </w:t>
      </w:r>
      <w:proofErr w:type="spellStart"/>
      <w:r w:rsidRPr="004520F2">
        <w:rPr>
          <w:rFonts w:ascii="Consolas" w:hAnsi="Consolas"/>
          <w:lang w:val="en-US"/>
        </w:rPr>
        <w:t>ApiService</w:t>
      </w:r>
      <w:proofErr w:type="spellEnd"/>
      <w:r>
        <w:rPr>
          <w:lang w:val="en-US"/>
        </w:rPr>
        <w:t xml:space="preserve"> which realizes communication primitives, in particular, to retrieve data structures from the configuration AAS or to call AAS operations there. The </w:t>
      </w:r>
      <w:proofErr w:type="spellStart"/>
      <w:r w:rsidRPr="004520F2">
        <w:rPr>
          <w:rFonts w:ascii="Consolas" w:hAnsi="Consolas"/>
          <w:lang w:val="en-US"/>
        </w:rPr>
        <w:t>ApiService</w:t>
      </w:r>
      <w:proofErr w:type="spellEnd"/>
      <w:r>
        <w:rPr>
          <w:lang w:val="en-US"/>
        </w:rPr>
        <w:t xml:space="preserve"> is based on the environment configuration service (</w:t>
      </w:r>
      <w:proofErr w:type="spellStart"/>
      <w:r w:rsidRPr="004520F2">
        <w:rPr>
          <w:rFonts w:ascii="Consolas" w:hAnsi="Consolas"/>
          <w:lang w:val="en-US"/>
        </w:rPr>
        <w:t>EnvConfigService</w:t>
      </w:r>
      <w:proofErr w:type="spellEnd"/>
      <w:r>
        <w:rPr>
          <w:lang w:val="en-US"/>
        </w:rPr>
        <w:t xml:space="preserve">), which reads a customizable JSON file written during the platform instantiation. Finally, the </w:t>
      </w:r>
      <w:proofErr w:type="spellStart"/>
      <w:r w:rsidRPr="004520F2">
        <w:rPr>
          <w:rFonts w:ascii="Consolas" w:hAnsi="Consolas"/>
          <w:lang w:val="en-US"/>
        </w:rPr>
        <w:t>UtilsService</w:t>
      </w:r>
      <w:proofErr w:type="spellEnd"/>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w:t>
      </w:r>
      <w:proofErr w:type="spellStart"/>
      <w:r>
        <w:rPr>
          <w:lang w:val="en-US"/>
        </w:rPr>
        <w:t>Servicemanager</w:t>
      </w:r>
      <w:proofErr w:type="spellEnd"/>
      <w:r>
        <w:rPr>
          <w:lang w:val="en-US"/>
        </w:rPr>
        <w:t>,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9" w:name="_Ref108603464"/>
      <w:bookmarkStart w:id="190" w:name="_Toc213421538"/>
      <w:r w:rsidRPr="003D662E">
        <w:rPr>
          <w:lang w:val="en-US"/>
        </w:rPr>
        <w:t>Test support</w:t>
      </w:r>
      <w:bookmarkEnd w:id="189"/>
      <w:bookmarkEnd w:id="190"/>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465C7599" w:rsidR="006943AA" w:rsidRPr="003D662E" w:rsidRDefault="00AF0A23" w:rsidP="00FE2208">
      <w:pPr>
        <w:jc w:val="both"/>
        <w:rPr>
          <w:lang w:val="en-US"/>
        </w:rPr>
      </w:pPr>
      <w:r w:rsidRPr="00D7567C">
        <w:rPr>
          <w:lang w:val="en-US"/>
        </w:rPr>
        <w:t xml:space="preserve">Moreover, we </w:t>
      </w:r>
      <w:proofErr w:type="spellStart"/>
      <w:r w:rsidRPr="00D7567C">
        <w:rPr>
          <w:lang w:val="en-US"/>
        </w:rPr>
        <w:t>recomment</w:t>
      </w:r>
      <w:proofErr w:type="spellEnd"/>
      <w:r w:rsidRPr="00D7567C">
        <w:rPr>
          <w:lang w:val="en-US"/>
        </w:rPr>
        <w:t xml:space="preserve">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0A1639">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14"/>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w:t>
      </w:r>
      <w:proofErr w:type="spellStart"/>
      <w:r w:rsidR="00E76D23" w:rsidRPr="00D7567C">
        <w:rPr>
          <w:lang w:val="en-US"/>
        </w:rPr>
        <w:t>folter</w:t>
      </w:r>
      <w:proofErr w:type="spellEnd"/>
      <w:r w:rsidR="00E76D23" w:rsidRPr="00D7567C">
        <w:rPr>
          <w:lang w:val="en-US"/>
        </w:rPr>
        <w:t xml:space="preserve">,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proofErr w:type="spellStart"/>
      <w:r w:rsidRPr="00D7567C">
        <w:rPr>
          <w:rFonts w:ascii="Consolas" w:hAnsi="Consolas"/>
          <w:lang w:val="en-US"/>
        </w:rPr>
        <w:t>DataWrapper</w:t>
      </w:r>
      <w:proofErr w:type="spellEnd"/>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 xml:space="preserve">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w:t>
      </w:r>
      <w:proofErr w:type="spellStart"/>
      <w:r w:rsidR="00F10F01" w:rsidRPr="00D7567C">
        <w:rPr>
          <w:lang w:val="en-US"/>
        </w:rPr>
        <w:t>ordes</w:t>
      </w:r>
      <w:proofErr w:type="spellEnd"/>
      <w:r w:rsidR="00F10F01" w:rsidRPr="00D7567C">
        <w:rPr>
          <w:lang w:val="en-US"/>
        </w:rPr>
        <w:t xml:space="preserve">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137C7EF3"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0A1639">
        <w:rPr>
          <w:lang w:val="en-US"/>
        </w:rPr>
        <w:t>7.5</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91" w:name="_Ref69736036"/>
      <w:bookmarkStart w:id="192" w:name="_Toc213421539"/>
      <w:bookmarkStart w:id="193"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91"/>
      <w:bookmarkEnd w:id="192"/>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94"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w:t>
      </w:r>
      <w:proofErr w:type="gramStart"/>
      <w:r w:rsidR="002423EE" w:rsidRPr="003D662E">
        <w:rPr>
          <w:lang w:val="en-US"/>
        </w:rPr>
        <w:t>possible</w:t>
      </w:r>
      <w:proofErr w:type="gramEnd"/>
      <w:r w:rsidR="002423EE" w:rsidRPr="003D662E">
        <w:rPr>
          <w:lang w:val="en-US"/>
        </w:rPr>
        <w:t xml:space="preserv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4"/>
      <w:r w:rsidR="003A71E5" w:rsidRPr="003D662E">
        <w:rPr>
          <w:lang w:val="en-US"/>
        </w:rPr>
        <w:t xml:space="preserve"> </w:t>
      </w:r>
    </w:p>
    <w:p w14:paraId="2D274BF6" w14:textId="3472C432"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0A1639">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0A1639">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7245E8">
      <w:pPr>
        <w:pStyle w:val="ListParagraph"/>
        <w:numPr>
          <w:ilvl w:val="0"/>
          <w:numId w:val="13"/>
        </w:numPr>
        <w:ind w:left="851" w:hanging="425"/>
        <w:jc w:val="both"/>
        <w:rPr>
          <w:lang w:val="en-US"/>
        </w:rPr>
      </w:pPr>
      <w:bookmarkStart w:id="195"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w:t>
      </w:r>
      <w:proofErr w:type="spellStart"/>
      <w:r w:rsidRPr="00D7567C">
        <w:rPr>
          <w:lang w:val="en-US"/>
        </w:rPr>
        <w:t>realtime</w:t>
      </w:r>
      <w:proofErr w:type="spellEnd"/>
      <w:r w:rsidRPr="00D7567C">
        <w:rPr>
          <w:lang w:val="en-US"/>
        </w:rPr>
        <w:t xml:space="preserve"> transport streams (via the transport protocol/component) or operation status updates to be displayed on the management user interface (currently not possible due to performance and resource problems of the </w:t>
      </w:r>
      <w:proofErr w:type="spellStart"/>
      <w:r w:rsidRPr="00D7567C">
        <w:rPr>
          <w:lang w:val="en-US"/>
        </w:rPr>
        <w:t>BaSyx</w:t>
      </w:r>
      <w:proofErr w:type="spellEnd"/>
      <w:r w:rsidRPr="00D7567C">
        <w:rPr>
          <w:lang w:val="en-US"/>
        </w:rPr>
        <w:t xml:space="preserve">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w:t>
      </w:r>
      <w:proofErr w:type="spellStart"/>
      <w:r w:rsidR="001217B6" w:rsidRPr="003D662E">
        <w:rPr>
          <w:lang w:val="en-US"/>
        </w:rPr>
        <w:t>BaSy</w:t>
      </w:r>
      <w:r w:rsidR="00A253F4" w:rsidRPr="003D662E">
        <w:rPr>
          <w:lang w:val="en-US"/>
        </w:rPr>
        <w:t>x</w:t>
      </w:r>
      <w:proofErr w:type="spellEnd"/>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5"/>
      <w:r w:rsidR="00332A2B" w:rsidRPr="003D662E">
        <w:rPr>
          <w:lang w:val="en-US"/>
        </w:rPr>
        <w:t xml:space="preserve"> Another exception is </w:t>
      </w:r>
      <w:proofErr w:type="spellStart"/>
      <w:proofErr w:type="gramStart"/>
      <w:r w:rsidR="00332A2B" w:rsidRPr="003D662E">
        <w:rPr>
          <w:rFonts w:ascii="Consolas" w:hAnsi="Consolas"/>
          <w:lang w:val="en-US"/>
        </w:rPr>
        <w:t>support.aas.basyx</w:t>
      </w:r>
      <w:proofErr w:type="gramEnd"/>
      <w:r w:rsidR="00332A2B" w:rsidRPr="003D662E">
        <w:rPr>
          <w:rFonts w:ascii="Consolas" w:hAnsi="Consolas"/>
          <w:lang w:val="en-US"/>
        </w:rPr>
        <w:t>.server</w:t>
      </w:r>
      <w:proofErr w:type="spellEnd"/>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proofErr w:type="spellStart"/>
      <w:r w:rsidR="00332A2B" w:rsidRPr="003D662E">
        <w:rPr>
          <w:rFonts w:ascii="Consolas" w:hAnsi="Consolas"/>
          <w:lang w:val="en-US"/>
        </w:rPr>
        <w:t>support.aas.basyx</w:t>
      </w:r>
      <w:proofErr w:type="spellEnd"/>
      <w:r w:rsidR="00332A2B" w:rsidRPr="003D662E">
        <w:rPr>
          <w:lang w:val="en-US"/>
        </w:rPr>
        <w:t xml:space="preserve"> as it represents the server component with full dependencies.</w:t>
      </w:r>
    </w:p>
    <w:p w14:paraId="4DE1E4EF" w14:textId="1C6A875D"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196"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15"/>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w:t>
      </w:r>
      <w:proofErr w:type="spellStart"/>
      <w:r w:rsidR="00B14D97" w:rsidRPr="003D662E">
        <w:rPr>
          <w:lang w:val="en-US"/>
        </w:rPr>
        <w:t>Qpid</w:t>
      </w:r>
      <w:proofErr w:type="spellEnd"/>
      <w:r w:rsidR="00B14D97" w:rsidRPr="003D662E">
        <w:rPr>
          <w:lang w:val="en-US"/>
        </w:rPr>
        <w:t xml:space="preserve">, </w:t>
      </w:r>
      <w:proofErr w:type="spellStart"/>
      <w:r w:rsidR="00B14D97" w:rsidRPr="003D662E">
        <w:rPr>
          <w:lang w:val="en-US"/>
        </w:rPr>
        <w:t>HiveMq</w:t>
      </w:r>
      <w:proofErr w:type="spellEnd"/>
      <w:r w:rsidR="00B14D97" w:rsidRPr="003D662E">
        <w:rPr>
          <w:lang w:val="en-US"/>
        </w:rPr>
        <w:t xml:space="preserve">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6"/>
    </w:p>
    <w:p w14:paraId="5D28AC4A" w14:textId="1F214100" w:rsidR="002057AD" w:rsidRPr="003D662E" w:rsidRDefault="002057AD" w:rsidP="007245E8">
      <w:pPr>
        <w:pStyle w:val="ListParagraph"/>
        <w:numPr>
          <w:ilvl w:val="0"/>
          <w:numId w:val="13"/>
        </w:numPr>
        <w:ind w:left="851" w:hanging="425"/>
        <w:jc w:val="both"/>
        <w:rPr>
          <w:lang w:val="en-US"/>
        </w:rPr>
      </w:pPr>
      <w:bookmarkStart w:id="197"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proofErr w:type="spellStart"/>
      <w:r w:rsidRPr="003D662E">
        <w:rPr>
          <w:rFonts w:ascii="Consolas" w:hAnsi="Consolas"/>
          <w:lang w:val="en-US"/>
        </w:rPr>
        <w:t>transport.amp</w:t>
      </w:r>
      <w:proofErr w:type="spellEnd"/>
      <w:r w:rsidRPr="003D662E">
        <w:rPr>
          <w:lang w:val="en-US"/>
        </w:rPr>
        <w:t xml:space="preserve"> the alternative for the AMPQ protocol. This applies to the support layer (no access to </w:t>
      </w:r>
      <w:proofErr w:type="spellStart"/>
      <w:r w:rsidRPr="003D662E">
        <w:rPr>
          <w:lang w:val="en-US"/>
        </w:rPr>
        <w:t>BaSyx</w:t>
      </w:r>
      <w:proofErr w:type="spellEnd"/>
      <w:r w:rsidRPr="003D662E">
        <w:rPr>
          <w:lang w:val="en-US"/>
        </w:rPr>
        <w:t xml:space="preserve">/Server), the transport binders (e.g., </w:t>
      </w:r>
      <w:proofErr w:type="spellStart"/>
      <w:proofErr w:type="gramStart"/>
      <w:r w:rsidRPr="003D662E">
        <w:rPr>
          <w:rFonts w:ascii="Consolas" w:hAnsi="Consolas"/>
          <w:lang w:val="en-US"/>
        </w:rPr>
        <w:t>transport.spring</w:t>
      </w:r>
      <w:proofErr w:type="spellEnd"/>
      <w:proofErr w:type="gramEnd"/>
      <w:r w:rsidRPr="003D662E">
        <w:rPr>
          <w:lang w:val="en-US"/>
        </w:rPr>
        <w:t xml:space="preserve"> vs. </w:t>
      </w:r>
      <w:proofErr w:type="spellStart"/>
      <w:r w:rsidRPr="003D662E">
        <w:rPr>
          <w:rFonts w:ascii="Consolas" w:hAnsi="Consolas"/>
          <w:lang w:val="en-US"/>
        </w:rPr>
        <w:t>transport.spring.amqp</w:t>
      </w:r>
      <w:proofErr w:type="spellEnd"/>
      <w:r w:rsidRPr="003D662E">
        <w:rPr>
          <w:lang w:val="en-US"/>
        </w:rPr>
        <w:t>), the connectors, the service environment (</w:t>
      </w:r>
      <w:proofErr w:type="spellStart"/>
      <w:r w:rsidRPr="003D662E">
        <w:rPr>
          <w:rFonts w:ascii="Consolas" w:hAnsi="Consolas"/>
          <w:lang w:val="en-US"/>
        </w:rPr>
        <w:t>services.environment</w:t>
      </w:r>
      <w:proofErr w:type="spellEnd"/>
      <w:r w:rsidRPr="003D662E">
        <w:rPr>
          <w:lang w:val="en-US"/>
        </w:rPr>
        <w:t xml:space="preserve"> vs. </w:t>
      </w:r>
      <w:proofErr w:type="spellStart"/>
      <w:r w:rsidRPr="003D662E">
        <w:rPr>
          <w:rFonts w:ascii="Consolas" w:hAnsi="Consolas"/>
          <w:lang w:val="en-US"/>
        </w:rPr>
        <w:t>services.environment.spring</w:t>
      </w:r>
      <w:proofErr w:type="spellEnd"/>
      <w:r w:rsidRPr="003D662E">
        <w:rPr>
          <w:lang w:val="en-US"/>
        </w:rPr>
        <w:t xml:space="preserve">), the services (service manager </w:t>
      </w:r>
      <w:r w:rsidRPr="003D662E">
        <w:rPr>
          <w:rFonts w:ascii="Consolas" w:hAnsi="Consolas"/>
          <w:lang w:val="en-US"/>
        </w:rPr>
        <w:t>services</w:t>
      </w:r>
      <w:r w:rsidRPr="003D662E">
        <w:rPr>
          <w:lang w:val="en-US"/>
        </w:rPr>
        <w:t xml:space="preserve"> vs. </w:t>
      </w:r>
      <w:proofErr w:type="spellStart"/>
      <w:r w:rsidRPr="003D662E">
        <w:rPr>
          <w:rFonts w:ascii="Consolas" w:hAnsi="Consolas"/>
          <w:lang w:val="en-US"/>
        </w:rPr>
        <w:t>services.spring</w:t>
      </w:r>
      <w:proofErr w:type="spellEnd"/>
      <w:r w:rsidRPr="003D662E">
        <w:rPr>
          <w:lang w:val="en-US"/>
        </w:rPr>
        <w:t xml:space="preserve">) the ECS-Runtime (e.g., </w:t>
      </w:r>
      <w:proofErr w:type="spellStart"/>
      <w:r w:rsidRPr="003D662E">
        <w:rPr>
          <w:rFonts w:ascii="Consolas" w:hAnsi="Consolas"/>
          <w:lang w:val="en-US"/>
        </w:rPr>
        <w:t>ecsRuntime</w:t>
      </w:r>
      <w:proofErr w:type="spellEnd"/>
      <w:r w:rsidRPr="003D662E">
        <w:rPr>
          <w:lang w:val="en-US"/>
        </w:rPr>
        <w:t xml:space="preserve"> vs. </w:t>
      </w:r>
      <w:proofErr w:type="spellStart"/>
      <w:r w:rsidRPr="003D662E">
        <w:rPr>
          <w:rFonts w:ascii="Consolas" w:hAnsi="Consolas"/>
          <w:lang w:val="en-US"/>
        </w:rPr>
        <w:t>ecsRuntime.docker</w:t>
      </w:r>
      <w:proofErr w:type="spellEnd"/>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7"/>
    </w:p>
    <w:p w14:paraId="4C80C72F" w14:textId="508DA347" w:rsidR="002057AD" w:rsidRPr="003D662E" w:rsidRDefault="002057AD" w:rsidP="007245E8">
      <w:pPr>
        <w:pStyle w:val="ListParagraph"/>
        <w:numPr>
          <w:ilvl w:val="0"/>
          <w:numId w:val="13"/>
        </w:numPr>
        <w:ind w:left="851" w:hanging="425"/>
        <w:jc w:val="both"/>
        <w:rPr>
          <w:lang w:val="en-US"/>
        </w:rPr>
      </w:pPr>
      <w:bookmarkStart w:id="198"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8"/>
    </w:p>
    <w:p w14:paraId="64BDC830" w14:textId="5519D94C"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proofErr w:type="spellStart"/>
      <w:proofErr w:type="gramStart"/>
      <w:r w:rsidR="009B40CC" w:rsidRPr="003D662E">
        <w:rPr>
          <w:rFonts w:ascii="Consolas" w:hAnsi="Consolas"/>
          <w:lang w:val="en-US"/>
        </w:rPr>
        <w:t>test.configuration</w:t>
      </w:r>
      <w:proofErr w:type="gramEnd"/>
      <w:r w:rsidR="009B40CC" w:rsidRPr="003D662E">
        <w:rPr>
          <w:rFonts w:ascii="Consolas" w:hAnsi="Consolas"/>
          <w:lang w:val="en-US"/>
        </w:rPr>
        <w:t>.configuration</w:t>
      </w:r>
      <w:proofErr w:type="spellEnd"/>
      <w:r w:rsidR="009B40CC" w:rsidRPr="003D662E">
        <w:rPr>
          <w:lang w:val="en-US"/>
        </w:rPr>
        <w:t xml:space="preserve"> implements all service artifacts for all tests in </w:t>
      </w:r>
      <w:proofErr w:type="spellStart"/>
      <w:r w:rsidR="009B40CC" w:rsidRPr="003D662E">
        <w:rPr>
          <w:rFonts w:ascii="Consolas" w:hAnsi="Consolas"/>
          <w:lang w:val="en-US"/>
        </w:rPr>
        <w:t>configuration.</w:t>
      </w:r>
      <w:r w:rsidR="00595123">
        <w:rPr>
          <w:rFonts w:ascii="Consolas" w:hAnsi="Consolas"/>
          <w:lang w:val="en-US"/>
        </w:rPr>
        <w:t>easy</w:t>
      </w:r>
      <w:proofErr w:type="spellEnd"/>
      <w:r w:rsidR="009B40CC" w:rsidRPr="003D662E">
        <w:rPr>
          <w:lang w:val="en-US"/>
        </w:rPr>
        <w:t>.</w:t>
      </w:r>
    </w:p>
    <w:p w14:paraId="1ED85C74" w14:textId="34D12AF4" w:rsidR="00901995" w:rsidRPr="003D662E" w:rsidRDefault="00901995" w:rsidP="007245E8">
      <w:pPr>
        <w:pStyle w:val="ListParagraph"/>
        <w:numPr>
          <w:ilvl w:val="0"/>
          <w:numId w:val="13"/>
        </w:numPr>
        <w:ind w:left="851" w:hanging="425"/>
        <w:jc w:val="both"/>
        <w:rPr>
          <w:lang w:val="en-US"/>
        </w:rPr>
      </w:pPr>
      <w:bookmarkStart w:id="199"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0A1639">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0A1639">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0A1639">
        <w:rPr>
          <w:lang w:val="en-US"/>
        </w:rPr>
        <w:t>7.1</w:t>
      </w:r>
      <w:r w:rsidR="00B94E88" w:rsidRPr="003D662E">
        <w:rPr>
          <w:lang w:val="en-US"/>
        </w:rPr>
        <w:fldChar w:fldCharType="end"/>
      </w:r>
      <w:r w:rsidR="00B94E88" w:rsidRPr="003D662E">
        <w:rPr>
          <w:lang w:val="en-US"/>
        </w:rPr>
        <w:t>).</w:t>
      </w:r>
      <w:bookmarkEnd w:id="199"/>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w:t>
      </w:r>
      <w:proofErr w:type="spellStart"/>
      <w:r w:rsidRPr="003D662E">
        <w:rPr>
          <w:lang w:val="en-US"/>
        </w:rPr>
        <w:t>BaSyx</w:t>
      </w:r>
      <w:proofErr w:type="spellEnd"/>
      <w:r w:rsidRPr="003D662E">
        <w:rPr>
          <w:lang w:val="en-US"/>
        </w:rPr>
        <w:t xml:space="preserve">,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w:t>
      </w:r>
      <w:proofErr w:type="spellStart"/>
      <w:r w:rsidRPr="003D662E">
        <w:rPr>
          <w:lang w:val="en-US"/>
        </w:rPr>
        <w:t>LogBack</w:t>
      </w:r>
      <w:proofErr w:type="spellEnd"/>
      <w:r w:rsidRPr="003D662E">
        <w:rPr>
          <w:lang w:val="en-US"/>
        </w:rPr>
        <w:t xml:space="preserve">,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 xml:space="preserve">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w:t>
      </w:r>
      <w:proofErr w:type="spellStart"/>
      <w:r>
        <w:rPr>
          <w:lang w:val="en-US"/>
        </w:rPr>
        <w:t>superclasses</w:t>
      </w:r>
      <w:proofErr w:type="spellEnd"/>
      <w:r>
        <w:rPr>
          <w:lang w:val="en-US"/>
        </w:rPr>
        <w:t>.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4864D03C" w:rsidR="002D1256" w:rsidRDefault="002D1256" w:rsidP="007245E8">
      <w:pPr>
        <w:pStyle w:val="ListParagraph"/>
        <w:numPr>
          <w:ilvl w:val="0"/>
          <w:numId w:val="13"/>
        </w:numPr>
        <w:ind w:left="851" w:hanging="425"/>
        <w:jc w:val="both"/>
        <w:rPr>
          <w:lang w:val="en-US"/>
        </w:rPr>
      </w:pPr>
      <w:bookmarkStart w:id="200" w:name="_Ref213421456"/>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r w:rsidR="008B565B">
        <w:rPr>
          <w:lang w:val="en-US"/>
        </w:rPr>
        <w:t xml:space="preserve"> Due to the plugin concept and the isolated class loading introduced in version 0.8.0, managed Maven dependencies are not allowed anymore as they pollute the effective dependencies</w:t>
      </w:r>
      <w:r w:rsidR="008E1FB7">
        <w:rPr>
          <w:lang w:val="en-US"/>
        </w:rPr>
        <w:t xml:space="preserve"> (thus, the basic parent POM </w:t>
      </w:r>
      <w:proofErr w:type="spellStart"/>
      <w:r w:rsidR="008E1FB7" w:rsidRPr="00214933">
        <w:rPr>
          <w:rFonts w:ascii="Consolas" w:hAnsi="Consolas"/>
          <w:lang w:val="en-US"/>
        </w:rPr>
        <w:t>platformDependencies</w:t>
      </w:r>
      <w:proofErr w:type="spellEnd"/>
      <w:r w:rsidR="008E1FB7" w:rsidRPr="008E1FB7">
        <w:rPr>
          <w:rFonts w:cstheme="minorHAnsi"/>
          <w:lang w:val="en-US"/>
        </w:rPr>
        <w:t xml:space="preserve"> does not contain any dependencies</w:t>
      </w:r>
      <w:r w:rsidR="008E1FB7">
        <w:rPr>
          <w:lang w:val="en-US"/>
        </w:rPr>
        <w:t>)</w:t>
      </w:r>
      <w:r w:rsidR="008B565B">
        <w:rPr>
          <w:lang w:val="en-US"/>
        </w:rPr>
        <w:t xml:space="preserve">. </w:t>
      </w:r>
      <w:r w:rsidR="008E1FB7">
        <w:rPr>
          <w:lang w:val="en-US"/>
        </w:rPr>
        <w:t>Thus</w:t>
      </w:r>
      <w:r w:rsidR="008B565B">
        <w:rPr>
          <w:lang w:val="en-US"/>
        </w:rPr>
        <w:t xml:space="preserve">, platform core layer </w:t>
      </w:r>
      <w:r w:rsidR="008E1FB7">
        <w:rPr>
          <w:lang w:val="en-US"/>
        </w:rPr>
        <w:t xml:space="preserve">components like </w:t>
      </w:r>
      <w:r w:rsidR="008E1FB7" w:rsidRPr="008E1FB7">
        <w:rPr>
          <w:rFonts w:cstheme="minorHAnsi"/>
          <w:lang w:val="en-US"/>
        </w:rPr>
        <w:t>support</w:t>
      </w:r>
      <w:r w:rsidR="008E1FB7">
        <w:rPr>
          <w:lang w:val="en-US"/>
        </w:rPr>
        <w:t xml:space="preserve"> or </w:t>
      </w:r>
      <w:r w:rsidR="008E1FB7" w:rsidRPr="008E1FB7">
        <w:rPr>
          <w:rFonts w:ascii="Consolas" w:hAnsi="Consolas"/>
          <w:lang w:val="en-US"/>
        </w:rPr>
        <w:t>transport</w:t>
      </w:r>
      <w:r w:rsidR="008E1FB7">
        <w:rPr>
          <w:lang w:val="en-US"/>
        </w:rPr>
        <w:t xml:space="preserve"> </w:t>
      </w:r>
      <w:r w:rsidR="008B565B">
        <w:rPr>
          <w:lang w:val="en-US"/>
        </w:rPr>
        <w:t>are not allowed to declare any external dependency</w:t>
      </w:r>
      <w:r w:rsidR="008E1FB7">
        <w:rPr>
          <w:lang w:val="en-US"/>
        </w:rPr>
        <w:t xml:space="preserve">. All </w:t>
      </w:r>
      <w:r w:rsidR="008B565B">
        <w:rPr>
          <w:lang w:val="en-US"/>
        </w:rPr>
        <w:t>implementing components</w:t>
      </w:r>
      <w:r w:rsidR="008E1FB7">
        <w:rPr>
          <w:lang w:val="en-US"/>
        </w:rPr>
        <w:t>/plugins</w:t>
      </w:r>
      <w:r w:rsidR="008B565B">
        <w:rPr>
          <w:lang w:val="en-US"/>
        </w:rPr>
        <w:t xml:space="preserve"> </w:t>
      </w:r>
      <w:r w:rsidR="008E1FB7">
        <w:rPr>
          <w:lang w:val="en-US"/>
        </w:rPr>
        <w:t xml:space="preserve">(e.g., </w:t>
      </w:r>
      <w:proofErr w:type="spellStart"/>
      <w:proofErr w:type="gramStart"/>
      <w:r w:rsidR="008E1FB7" w:rsidRPr="008E1FB7">
        <w:rPr>
          <w:rFonts w:ascii="Consolas" w:hAnsi="Consolas"/>
          <w:lang w:val="en-US"/>
        </w:rPr>
        <w:t>support.aas.basyx</w:t>
      </w:r>
      <w:proofErr w:type="spellEnd"/>
      <w:proofErr w:type="gramEnd"/>
      <w:r w:rsidR="008E1FB7">
        <w:rPr>
          <w:lang w:val="en-US"/>
        </w:rPr>
        <w:t xml:space="preserve"> or </w:t>
      </w:r>
      <w:proofErr w:type="spellStart"/>
      <w:r w:rsidR="008E1FB7" w:rsidRPr="008E1FB7">
        <w:rPr>
          <w:rFonts w:ascii="Consolas" w:hAnsi="Consolas"/>
          <w:lang w:val="en-US"/>
        </w:rPr>
        <w:t>transport.amqp</w:t>
      </w:r>
      <w:proofErr w:type="spellEnd"/>
      <w:r w:rsidR="008E1FB7">
        <w:rPr>
          <w:lang w:val="en-US"/>
        </w:rPr>
        <w:t xml:space="preserve">) may declare </w:t>
      </w:r>
      <w:r w:rsidR="008B565B">
        <w:rPr>
          <w:lang w:val="en-US"/>
        </w:rPr>
        <w:t>dependencies locally</w:t>
      </w:r>
      <w:r w:rsidR="008E1FB7">
        <w:rPr>
          <w:lang w:val="en-US"/>
        </w:rPr>
        <w:t>, but are encouraged to rely on the managed dependencies of the platform’s bill-of-material POM (</w:t>
      </w:r>
      <w:proofErr w:type="spellStart"/>
      <w:r w:rsidR="008E1FB7" w:rsidRPr="00214933">
        <w:rPr>
          <w:rFonts w:ascii="Consolas" w:hAnsi="Consolas"/>
          <w:lang w:val="en-US"/>
        </w:rPr>
        <w:t>platformDependencies</w:t>
      </w:r>
      <w:r w:rsidR="008E1FB7">
        <w:rPr>
          <w:rFonts w:ascii="Consolas" w:hAnsi="Consolas"/>
          <w:lang w:val="en-US"/>
        </w:rPr>
        <w:t>BOM</w:t>
      </w:r>
      <w:proofErr w:type="spellEnd"/>
      <w:r w:rsidR="008E1FB7">
        <w:rPr>
          <w:lang w:val="en-US"/>
        </w:rPr>
        <w:t>)</w:t>
      </w:r>
      <w:r w:rsidR="008B565B">
        <w:rPr>
          <w:lang w:val="en-US"/>
        </w:rPr>
        <w:t xml:space="preserve">. </w:t>
      </w:r>
      <w:r w:rsidR="008E1FB7">
        <w:rPr>
          <w:lang w:val="en-US"/>
        </w:rPr>
        <w:t xml:space="preserve">In particular, </w:t>
      </w:r>
      <w:proofErr w:type="spellStart"/>
      <w:r w:rsidR="008E1FB7" w:rsidRPr="00214933">
        <w:rPr>
          <w:rFonts w:ascii="Consolas" w:hAnsi="Consolas"/>
          <w:lang w:val="en-US"/>
        </w:rPr>
        <w:t>platformDependencies</w:t>
      </w:r>
      <w:r w:rsidR="008E1FB7">
        <w:rPr>
          <w:rFonts w:ascii="Consolas" w:hAnsi="Consolas"/>
          <w:lang w:val="en-US"/>
        </w:rPr>
        <w:t>BOM</w:t>
      </w:r>
      <w:proofErr w:type="spellEnd"/>
      <w:r w:rsidR="008E1FB7">
        <w:rPr>
          <w:lang w:val="en-US"/>
        </w:rPr>
        <w:t xml:space="preserve"> aims for </w:t>
      </w:r>
      <w:r w:rsidR="008B565B">
        <w:rPr>
          <w:lang w:val="en-US"/>
        </w:rPr>
        <w:t xml:space="preserve">commonly used versions </w:t>
      </w:r>
      <w:r w:rsidR="008E1FB7">
        <w:rPr>
          <w:lang w:val="en-US"/>
        </w:rPr>
        <w:t xml:space="preserve">of dependencies as well as for reducing </w:t>
      </w:r>
      <w:r w:rsidR="008B565B">
        <w:rPr>
          <w:lang w:val="en-US"/>
        </w:rPr>
        <w:t>the installation footprint.</w:t>
      </w:r>
      <w:bookmarkEnd w:id="200"/>
    </w:p>
    <w:p w14:paraId="78D8879E" w14:textId="18C3B07D" w:rsidR="008E1FB7"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w:t>
      </w:r>
      <w:proofErr w:type="spellStart"/>
      <w:r>
        <w:rPr>
          <w:lang w:val="en-US"/>
        </w:rPr>
        <w:t>classloader</w:t>
      </w:r>
      <w:proofErr w:type="spellEnd"/>
      <w:r>
        <w:rPr>
          <w:lang w:val="en-US"/>
        </w:rPr>
        <w:t xml:space="preserve">). </w:t>
      </w:r>
      <w:r w:rsidR="008E1FB7">
        <w:rPr>
          <w:lang w:val="en-US"/>
        </w:rPr>
        <w:t xml:space="preserve">The common spring dependencies for platform implementation components/plugins are in </w:t>
      </w:r>
      <w:proofErr w:type="spellStart"/>
      <w:r w:rsidR="008E1FB7" w:rsidRPr="00214933">
        <w:rPr>
          <w:rFonts w:ascii="Consolas" w:hAnsi="Consolas" w:cs="Times New Roman"/>
          <w:lang w:val="en-US"/>
        </w:rPr>
        <w:t>platformDependenciesSpring</w:t>
      </w:r>
      <w:proofErr w:type="spellEnd"/>
      <w:r w:rsidR="008E1FB7">
        <w:rPr>
          <w:lang w:val="en-US"/>
        </w:rPr>
        <w:t xml:space="preserve">, an extension of </w:t>
      </w:r>
      <w:proofErr w:type="spellStart"/>
      <w:r w:rsidR="008E1FB7" w:rsidRPr="00214933">
        <w:rPr>
          <w:rFonts w:ascii="Consolas" w:hAnsi="Consolas"/>
          <w:lang w:val="en-US"/>
        </w:rPr>
        <w:t>platformDependencies</w:t>
      </w:r>
      <w:r w:rsidR="008E1FB7">
        <w:rPr>
          <w:rFonts w:ascii="Consolas" w:hAnsi="Consolas"/>
          <w:lang w:val="en-US"/>
        </w:rPr>
        <w:t>BOM</w:t>
      </w:r>
      <w:proofErr w:type="spellEnd"/>
      <w:r w:rsidR="008E1FB7">
        <w:rPr>
          <w:lang w:val="en-US"/>
        </w:rPr>
        <w:t>. However, plugins may rely on more specific/recent versions of Spring, e.g., BaSyx2, and, thus are allowed to declare own dependencies or to override managed dependencies.</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lastRenderedPageBreak/>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201" w:name="_Ref69735835"/>
      <w:bookmarkStart w:id="202" w:name="_Toc213421540"/>
      <w:r w:rsidRPr="003D662E">
        <w:rPr>
          <w:lang w:val="en-US"/>
        </w:rPr>
        <w:lastRenderedPageBreak/>
        <w:t>A</w:t>
      </w:r>
      <w:r w:rsidR="006320E7" w:rsidRPr="003D662E">
        <w:rPr>
          <w:lang w:val="en-US"/>
        </w:rPr>
        <w:t>sset Administration Shells</w:t>
      </w:r>
      <w:bookmarkEnd w:id="201"/>
      <w:bookmarkEnd w:id="202"/>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proofErr w:type="spellStart"/>
      <w:r w:rsidR="00CA1597">
        <w:rPr>
          <w:lang w:val="en-US"/>
        </w:rPr>
        <w:t>Primarly</w:t>
      </w:r>
      <w:proofErr w:type="spellEnd"/>
      <w:r w:rsidR="00CA1597">
        <w:rPr>
          <w:lang w:val="en-US"/>
        </w:rPr>
        <w:t xml:space="preserve">, we define pragmatic AAS </w:t>
      </w:r>
      <w:proofErr w:type="spellStart"/>
      <w:r w:rsidR="00CA1597">
        <w:rPr>
          <w:lang w:val="en-US"/>
        </w:rPr>
        <w:t>submodels</w:t>
      </w:r>
      <w:proofErr w:type="spellEnd"/>
      <w:r w:rsidR="00CA1597">
        <w:rPr>
          <w:lang w:val="en-US"/>
        </w:rPr>
        <w:t xml:space="preserve">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7245E8">
      <w:pPr>
        <w:pStyle w:val="ListParagraph"/>
        <w:numPr>
          <w:ilvl w:val="0"/>
          <w:numId w:val="54"/>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7245E8">
      <w:pPr>
        <w:pStyle w:val="ListParagraph"/>
        <w:numPr>
          <w:ilvl w:val="0"/>
          <w:numId w:val="54"/>
        </w:numPr>
        <w:jc w:val="both"/>
        <w:rPr>
          <w:lang w:val="en-GB"/>
        </w:rPr>
      </w:pPr>
      <w:r>
        <w:rPr>
          <w:lang w:val="en-GB"/>
        </w:rPr>
        <w:t xml:space="preserve">IDTA 02023-0-9 Product Carbon Footprint </w:t>
      </w:r>
      <w:r>
        <w:rPr>
          <w:lang w:val="en-US"/>
        </w:rPr>
        <w:t>[48]</w:t>
      </w:r>
    </w:p>
    <w:p w14:paraId="4ADDD9FB" w14:textId="75CEDAC3" w:rsidR="005E022A" w:rsidRDefault="005E022A" w:rsidP="007245E8">
      <w:pPr>
        <w:pStyle w:val="ListParagraph"/>
        <w:numPr>
          <w:ilvl w:val="0"/>
          <w:numId w:val="54"/>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7245E8">
      <w:pPr>
        <w:pStyle w:val="ListParagraph"/>
        <w:numPr>
          <w:ilvl w:val="0"/>
          <w:numId w:val="54"/>
        </w:numPr>
        <w:jc w:val="both"/>
        <w:rPr>
          <w:lang w:val="en-GB"/>
        </w:rPr>
      </w:pPr>
      <w:r w:rsidRPr="000133D3">
        <w:rPr>
          <w:lang w:val="en-GB"/>
        </w:rPr>
        <w:t xml:space="preserve">IDTA 02002-1-0 </w:t>
      </w:r>
      <w:proofErr w:type="spellStart"/>
      <w:r w:rsidRPr="000133D3">
        <w:rPr>
          <w:lang w:val="en-GB"/>
        </w:rPr>
        <w:t>Submodel</w:t>
      </w:r>
      <w:proofErr w:type="spellEnd"/>
      <w:r w:rsidRPr="000133D3">
        <w:rPr>
          <w:lang w:val="en-GB"/>
        </w:rPr>
        <w:t xml:space="preserve"> for Contact Information</w:t>
      </w:r>
      <w:r>
        <w:rPr>
          <w:lang w:val="en-GB"/>
        </w:rPr>
        <w:t xml:space="preserve"> [50]</w:t>
      </w:r>
    </w:p>
    <w:p w14:paraId="1BAB4EA6" w14:textId="225E9CD2" w:rsid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4156C9F1" w:rsidR="003E3691" w:rsidRPr="003D662E" w:rsidRDefault="001A0EF8" w:rsidP="0006519A">
      <w:pPr>
        <w:jc w:val="both"/>
        <w:rPr>
          <w:lang w:val="en-US"/>
        </w:rPr>
      </w:pPr>
      <w:r>
        <w:rPr>
          <w:lang w:val="en-US"/>
        </w:rPr>
        <w:t xml:space="preserve">through automated generation of an IVML specification per </w:t>
      </w:r>
      <w:proofErr w:type="spellStart"/>
      <w:r>
        <w:rPr>
          <w:lang w:val="en-US"/>
        </w:rPr>
        <w:t>submodel</w:t>
      </w:r>
      <w:proofErr w:type="spellEnd"/>
      <w:r>
        <w:rPr>
          <w:lang w:val="en-US"/>
        </w:rPr>
        <w:t xml:space="preserve"> format and subsequent code generation. Based on this approach, oktoflow can support out-of-the-box in total 26 IDTA </w:t>
      </w:r>
      <w:proofErr w:type="spellStart"/>
      <w:r>
        <w:rPr>
          <w:lang w:val="en-US"/>
        </w:rPr>
        <w:t>submodel</w:t>
      </w:r>
      <w:proofErr w:type="spellEnd"/>
      <w:r>
        <w:rPr>
          <w:lang w:val="en-US"/>
        </w:rPr>
        <w:t xml:space="preserve">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w:t>
      </w:r>
      <w:proofErr w:type="spellStart"/>
      <w:r w:rsidR="005E022A">
        <w:rPr>
          <w:lang w:val="en-US"/>
        </w:rPr>
        <w:t>submodel</w:t>
      </w:r>
      <w:proofErr w:type="spellEnd"/>
      <w:r w:rsidR="005E022A">
        <w:rPr>
          <w:lang w:val="en-US"/>
        </w:rPr>
        <w:t xml:space="preserve">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0A1639" w:rsidRPr="003D662E">
        <w:rPr>
          <w:lang w:val="en-US"/>
        </w:rPr>
        <w:t xml:space="preserve">Figure </w:t>
      </w:r>
      <w:r w:rsidR="000A1639">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0A1639">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14B14CAF"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w:t>
      </w:r>
      <w:proofErr w:type="spellStart"/>
      <w:r w:rsidR="00902ED8" w:rsidRPr="003D662E">
        <w:rPr>
          <w:lang w:val="en-US"/>
        </w:rPr>
        <w:t>submodels</w:t>
      </w:r>
      <w:proofErr w:type="spellEnd"/>
      <w:r w:rsidR="00902ED8" w:rsidRPr="003D662E">
        <w:rPr>
          <w:lang w:val="en-US"/>
        </w:rPr>
        <w:t xml:space="preserve"> to make the information in the AAS available. For each application running on top of the platform, an AAS shall be provided (currently via the </w:t>
      </w:r>
      <w:proofErr w:type="spellStart"/>
      <w:r w:rsidR="00902ED8" w:rsidRPr="003D662E">
        <w:rPr>
          <w:lang w:val="en-US"/>
        </w:rPr>
        <w:t>TraceToAasService</w:t>
      </w:r>
      <w:proofErr w:type="spellEnd"/>
      <w:r w:rsidR="00902ED8" w:rsidRPr="003D662E">
        <w:rPr>
          <w:lang w:val="en-US"/>
        </w:rPr>
        <w:t xml:space="preserv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0A1639">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proofErr w:type="spellStart"/>
      <w:r w:rsidR="003F72BA" w:rsidRPr="003D662E">
        <w:rPr>
          <w:rFonts w:ascii="Consolas" w:hAnsi="Consolas"/>
          <w:lang w:val="en-US"/>
        </w:rPr>
        <w:t>netMgt</w:t>
      </w:r>
      <w:proofErr w:type="spellEnd"/>
      <w:r w:rsidR="00051831" w:rsidRPr="003D662E">
        <w:rPr>
          <w:lang w:val="en-US"/>
        </w:rPr>
        <w:t xml:space="preserve"> </w:t>
      </w:r>
      <w:proofErr w:type="spellStart"/>
      <w:r w:rsidR="003F72BA" w:rsidRPr="003D662E">
        <w:rPr>
          <w:lang w:val="en-US"/>
        </w:rPr>
        <w:t>submodel</w:t>
      </w:r>
      <w:proofErr w:type="spellEnd"/>
      <w:r w:rsidR="003F72BA" w:rsidRPr="003D662E">
        <w:rPr>
          <w:lang w:val="en-US"/>
        </w:rPr>
        <w:t xml:space="preserve">, which provides access to the </w:t>
      </w:r>
      <w:r w:rsidR="007476C4" w:rsidRPr="003D662E">
        <w:rPr>
          <w:lang w:val="en-US"/>
        </w:rPr>
        <w:t>local/</w:t>
      </w:r>
      <w:r w:rsidR="003F72BA" w:rsidRPr="003D662E">
        <w:rPr>
          <w:lang w:val="en-US"/>
        </w:rPr>
        <w:t xml:space="preserve">global </w:t>
      </w:r>
      <w:proofErr w:type="spellStart"/>
      <w:r w:rsidR="003F72BA" w:rsidRPr="003D662E">
        <w:rPr>
          <w:rFonts w:ascii="Consolas" w:hAnsi="Consolas"/>
          <w:lang w:val="en-US"/>
        </w:rPr>
        <w:t>NetworkManagement</w:t>
      </w:r>
      <w:proofErr w:type="spellEnd"/>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18A7B397" w:rsidR="00DA338D" w:rsidRPr="003D662E" w:rsidRDefault="00DA338D" w:rsidP="0006519A">
      <w:pPr>
        <w:pStyle w:val="Caption"/>
        <w:ind w:left="766"/>
        <w:jc w:val="center"/>
        <w:rPr>
          <w:lang w:val="en-US"/>
        </w:rPr>
      </w:pPr>
      <w:bookmarkStart w:id="203"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39</w:t>
      </w:r>
      <w:r w:rsidRPr="003D662E">
        <w:rPr>
          <w:noProof/>
        </w:rPr>
        <w:fldChar w:fldCharType="end"/>
      </w:r>
      <w:bookmarkEnd w:id="203"/>
      <w:r w:rsidRPr="003D662E">
        <w:rPr>
          <w:lang w:val="en-US"/>
        </w:rPr>
        <w:t>: AAS structure of the platform</w:t>
      </w:r>
      <w:r w:rsidR="00E12D54" w:rsidRPr="003D662E">
        <w:rPr>
          <w:lang w:val="en-US"/>
        </w:rPr>
        <w:t xml:space="preserve"> (preliminary, incomplete)</w:t>
      </w:r>
    </w:p>
    <w:p w14:paraId="524E7C76" w14:textId="213A9A00"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493260"/>
                    </a:xfrm>
                    <a:prstGeom prst="rect">
                      <a:avLst/>
                    </a:prstGeom>
                  </pic:spPr>
                </pic:pic>
              </a:graphicData>
            </a:graphic>
          </wp:inline>
        </w:drawing>
      </w:r>
    </w:p>
    <w:p w14:paraId="2E836A0F" w14:textId="488945C2" w:rsidR="00444BD8" w:rsidRPr="003D662E" w:rsidRDefault="00444BD8" w:rsidP="00444BD8">
      <w:pPr>
        <w:pStyle w:val="Caption"/>
        <w:jc w:val="center"/>
        <w:rPr>
          <w:lang w:val="en-US"/>
        </w:rPr>
      </w:pPr>
      <w:bookmarkStart w:id="204"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40</w:t>
      </w:r>
      <w:r w:rsidRPr="003D662E">
        <w:fldChar w:fldCharType="end"/>
      </w:r>
      <w:bookmarkEnd w:id="204"/>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proofErr w:type="spellStart"/>
      <w:r w:rsidR="00F853AC" w:rsidRPr="003D662E">
        <w:rPr>
          <w:rFonts w:ascii="Consolas" w:hAnsi="Consolas"/>
          <w:lang w:val="en-US"/>
        </w:rPr>
        <w:t>SimpleReceiver</w:t>
      </w:r>
      <w:proofErr w:type="spellEnd"/>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 xml:space="preserve">AAS is rather dynamic, we can already draw some conclusions on lessons learned with </w:t>
      </w:r>
      <w:proofErr w:type="spellStart"/>
      <w:r w:rsidRPr="003D662E">
        <w:rPr>
          <w:lang w:val="en-US"/>
        </w:rPr>
        <w:t>BaSyx</w:t>
      </w:r>
      <w:proofErr w:type="spellEnd"/>
      <w:r w:rsidRPr="003D662E">
        <w:rPr>
          <w:lang w:val="en-US"/>
        </w:rPr>
        <w:t xml:space="preserve">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07F0C7E4"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0A1639">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w:t>
      </w:r>
      <w:proofErr w:type="spellStart"/>
      <w:r w:rsidR="00632AB6" w:rsidRPr="003D662E">
        <w:rPr>
          <w:lang w:val="en-US"/>
        </w:rPr>
        <w:t>BaSyx</w:t>
      </w:r>
      <w:proofErr w:type="spellEnd"/>
      <w:r w:rsidR="00632AB6" w:rsidRPr="003D662E">
        <w:rPr>
          <w:lang w:val="en-US"/>
        </w:rPr>
        <w:t xml:space="preserve">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0A1639">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w:t>
      </w:r>
      <w:proofErr w:type="spellStart"/>
      <w:r w:rsidR="001E0216" w:rsidRPr="003D662E">
        <w:rPr>
          <w:lang w:val="en-US"/>
        </w:rPr>
        <w:t>BaSyx</w:t>
      </w:r>
      <w:proofErr w:type="spellEnd"/>
      <w:r w:rsidR="001E0216" w:rsidRPr="003D662E">
        <w:rPr>
          <w:lang w:val="en-US"/>
        </w:rPr>
        <w:t xml:space="preserve">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 xml:space="preserve">easier to use and requires less code than plain </w:t>
      </w:r>
      <w:proofErr w:type="spellStart"/>
      <w:r w:rsidRPr="003D662E">
        <w:rPr>
          <w:lang w:val="en-US"/>
        </w:rPr>
        <w:t>BaSyx</w:t>
      </w:r>
      <w:proofErr w:type="spellEnd"/>
      <w:r w:rsidRPr="003D662E">
        <w:rPr>
          <w:lang w:val="en-US"/>
        </w:rPr>
        <w:t xml:space="preserve">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w:t>
      </w:r>
      <w:proofErr w:type="spellStart"/>
      <w:r w:rsidRPr="003D662E">
        <w:rPr>
          <w:lang w:val="en-US"/>
        </w:rPr>
        <w:t>BaSyx</w:t>
      </w:r>
      <w:proofErr w:type="spellEnd"/>
      <w:r w:rsidRPr="003D662E">
        <w:rPr>
          <w:lang w:val="en-US"/>
        </w:rPr>
        <w:t xml:space="preserve"> does not provide support for resolving references to the referenced element. While this may not be a serious problem when following such links is not crucial, it is an obstacle for platform </w:t>
      </w:r>
      <w:proofErr w:type="spellStart"/>
      <w:r w:rsidRPr="003D662E">
        <w:rPr>
          <w:lang w:val="en-US"/>
        </w:rPr>
        <w:t>submodels</w:t>
      </w:r>
      <w:proofErr w:type="spellEnd"/>
      <w:r w:rsidRPr="003D662E">
        <w:rPr>
          <w:lang w:val="en-US"/>
        </w:rPr>
        <w:t xml:space="preserve">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5" w:name="_Ref69735914"/>
      <w:bookmarkStart w:id="206" w:name="_Ref77163195"/>
      <w:bookmarkStart w:id="207" w:name="_Ref77173224"/>
      <w:bookmarkStart w:id="208" w:name="_Ref77216166"/>
      <w:bookmarkStart w:id="209" w:name="_Ref77593418"/>
      <w:bookmarkStart w:id="210" w:name="_Toc213421541"/>
      <w:r w:rsidRPr="003D662E">
        <w:rPr>
          <w:lang w:val="en-US"/>
        </w:rPr>
        <w:lastRenderedPageBreak/>
        <w:t>Platform Configuration</w:t>
      </w:r>
      <w:bookmarkEnd w:id="193"/>
      <w:bookmarkEnd w:id="205"/>
      <w:bookmarkEnd w:id="206"/>
      <w:bookmarkEnd w:id="207"/>
      <w:bookmarkEnd w:id="208"/>
      <w:bookmarkEnd w:id="209"/>
      <w:bookmarkEnd w:id="210"/>
    </w:p>
    <w:p w14:paraId="4F10AE1E" w14:textId="13870B85"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0A1639">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0A1639">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0A1639">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0A1639">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0A1639">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0A1639">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0A1639">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0A1639">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0A1639">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0A1639">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0A1639">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xml:space="preserve">] as realized by the </w:t>
      </w:r>
      <w:proofErr w:type="spellStart"/>
      <w:r w:rsidR="00F05425" w:rsidRPr="003D662E">
        <w:rPr>
          <w:lang w:val="en-US"/>
        </w:rPr>
        <w:t>EASy</w:t>
      </w:r>
      <w:proofErr w:type="spellEnd"/>
      <w:r w:rsidR="00F05425" w:rsidRPr="003D662E">
        <w:rPr>
          <w:lang w:val="en-US"/>
        </w:rPr>
        <w:t>-Producer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t>
      </w:r>
      <w:proofErr w:type="gramStart"/>
      <w:r w:rsidRPr="003D662E">
        <w:rPr>
          <w:lang w:val="en-US"/>
        </w:rPr>
        <w:t>where</w:t>
      </w:r>
      <w:proofErr w:type="gramEnd"/>
      <w:r w:rsidRPr="003D662E">
        <w:rPr>
          <w:lang w:val="en-US"/>
        </w:rPr>
        <w:t xml:space="preserv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t>
      </w:r>
      <w:proofErr w:type="gramStart"/>
      <w:r w:rsidR="00CD32A0" w:rsidRPr="003D662E">
        <w:rPr>
          <w:lang w:val="en-US"/>
        </w:rPr>
        <w:t>where</w:t>
      </w:r>
      <w:proofErr w:type="gramEnd"/>
      <w:r w:rsidR="00CD32A0" w:rsidRPr="003D662E">
        <w:rPr>
          <w:lang w:val="en-US"/>
        </w:rPr>
        <w:t xml:space="preserv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0A042994"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0A1639">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1E7415DF"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0A1639" w:rsidRPr="003D662E">
        <w:rPr>
          <w:lang w:val="en-US"/>
        </w:rPr>
        <w:t xml:space="preserve">Figure </w:t>
      </w:r>
      <w:r w:rsidR="000A1639">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proofErr w:type="spellStart"/>
      <w:r w:rsidR="00614878" w:rsidRPr="003D662E">
        <w:rPr>
          <w:rFonts w:ascii="Consolas" w:hAnsi="Consolas"/>
          <w:lang w:val="en-US"/>
        </w:rPr>
        <w:t>MetaConcepts</w:t>
      </w:r>
      <w:proofErr w:type="spellEnd"/>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proofErr w:type="spellStart"/>
      <w:r w:rsidR="001521C7" w:rsidRPr="003D662E">
        <w:rPr>
          <w:rFonts w:ascii="Consolas" w:hAnsi="Consolas"/>
          <w:lang w:val="en-US"/>
        </w:rPr>
        <w:t>DataTypes</w:t>
      </w:r>
      <w:proofErr w:type="spellEnd"/>
      <w:r w:rsidR="001521C7" w:rsidRPr="003D662E">
        <w:rPr>
          <w:lang w:val="en-US"/>
        </w:rPr>
        <w:t xml:space="preserve"> used in the platform, in particular </w:t>
      </w:r>
      <w:proofErr w:type="spellStart"/>
      <w:r w:rsidR="001521C7" w:rsidRPr="003D662E">
        <w:rPr>
          <w:rFonts w:ascii="Consolas" w:hAnsi="Consolas"/>
          <w:lang w:val="en-US"/>
        </w:rPr>
        <w:t>PrimitiveType</w:t>
      </w:r>
      <w:proofErr w:type="spellEnd"/>
      <w:r w:rsidR="001521C7" w:rsidRPr="003D662E">
        <w:rPr>
          <w:lang w:val="en-US"/>
        </w:rPr>
        <w:t xml:space="preserve"> and </w:t>
      </w:r>
      <w:proofErr w:type="spellStart"/>
      <w:r w:rsidR="001521C7" w:rsidRPr="003D662E">
        <w:rPr>
          <w:rFonts w:ascii="Consolas" w:hAnsi="Consolas"/>
          <w:lang w:val="en-US"/>
        </w:rPr>
        <w:t>RecordType</w:t>
      </w:r>
      <w:proofErr w:type="spellEnd"/>
      <w:r w:rsidR="001521C7" w:rsidRPr="003D662E">
        <w:rPr>
          <w:lang w:val="en-US"/>
        </w:rPr>
        <w:t xml:space="preserve"> consisting of files </w:t>
      </w:r>
      <w:r w:rsidR="001521C7" w:rsidRPr="003D662E">
        <w:rPr>
          <w:lang w:val="en-US"/>
        </w:rPr>
        <w:lastRenderedPageBreak/>
        <w:t xml:space="preserve">of </w:t>
      </w:r>
      <w:proofErr w:type="spellStart"/>
      <w:r w:rsidR="001521C7" w:rsidRPr="003D662E">
        <w:rPr>
          <w:rFonts w:ascii="Consolas" w:hAnsi="Consolas"/>
          <w:lang w:val="en-US"/>
        </w:rPr>
        <w:t>DataType</w:t>
      </w:r>
      <w:proofErr w:type="spellEnd"/>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16"/>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36F053BC" w:rsidR="007D5FC0" w:rsidRPr="003D662E" w:rsidRDefault="007D5FC0" w:rsidP="007D5FC0">
      <w:pPr>
        <w:pStyle w:val="Caption"/>
        <w:jc w:val="center"/>
        <w:rPr>
          <w:lang w:val="en-US"/>
        </w:rPr>
      </w:pPr>
      <w:bookmarkStart w:id="211"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41</w:t>
      </w:r>
      <w:r w:rsidRPr="003D662E">
        <w:fldChar w:fldCharType="end"/>
      </w:r>
      <w:bookmarkEnd w:id="211"/>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proofErr w:type="spellStart"/>
      <w:r w:rsidR="00E2655F" w:rsidRPr="003D662E">
        <w:rPr>
          <w:rFonts w:ascii="Consolas" w:hAnsi="Consolas"/>
          <w:lang w:val="en-US"/>
        </w:rPr>
        <w:t>ServiceBase</w:t>
      </w:r>
      <w:proofErr w:type="spellEnd"/>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proofErr w:type="spellStart"/>
      <w:r w:rsidR="00E2655F" w:rsidRPr="003D662E">
        <w:rPr>
          <w:rFonts w:ascii="Consolas" w:hAnsi="Consolas"/>
          <w:lang w:val="en-US"/>
        </w:rPr>
        <w:t>ServiceBase</w:t>
      </w:r>
      <w:proofErr w:type="spellEnd"/>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proofErr w:type="spellStart"/>
      <w:r w:rsidR="009100D2" w:rsidRPr="003D662E">
        <w:rPr>
          <w:rFonts w:ascii="Consolas" w:hAnsi="Consolas"/>
          <w:lang w:val="en-US"/>
        </w:rPr>
        <w:t>ServiceBase</w:t>
      </w:r>
      <w:proofErr w:type="spellEnd"/>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proofErr w:type="spellStart"/>
      <w:r w:rsidR="009100D2" w:rsidRPr="003D662E">
        <w:rPr>
          <w:rFonts w:ascii="Consolas" w:hAnsi="Consolas"/>
          <w:lang w:val="en-US"/>
        </w:rPr>
        <w:t>JavaService</w:t>
      </w:r>
      <w:proofErr w:type="spellEnd"/>
      <w:r w:rsidR="009100D2" w:rsidRPr="003D662E">
        <w:rPr>
          <w:lang w:val="en-US"/>
        </w:rPr>
        <w:t xml:space="preserve"> (e.g., detailed by a Java qualified class name denoting the implementation) or </w:t>
      </w:r>
      <w:proofErr w:type="spellStart"/>
      <w:r w:rsidR="009100D2" w:rsidRPr="003D662E">
        <w:rPr>
          <w:rFonts w:ascii="Consolas" w:hAnsi="Consolas"/>
          <w:lang w:val="en-US"/>
        </w:rPr>
        <w:t>PythonService</w:t>
      </w:r>
      <w:proofErr w:type="spellEnd"/>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proofErr w:type="spellStart"/>
      <w:r w:rsidR="009100D2" w:rsidRPr="003D662E">
        <w:rPr>
          <w:rFonts w:ascii="Consolas" w:hAnsi="Consolas"/>
          <w:lang w:val="en-US"/>
        </w:rPr>
        <w:t>ServiceFamily</w:t>
      </w:r>
      <w:proofErr w:type="spellEnd"/>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proofErr w:type="spellStart"/>
      <w:r w:rsidR="008A6A16" w:rsidRPr="003D662E">
        <w:rPr>
          <w:rFonts w:ascii="Consolas" w:hAnsi="Consolas"/>
          <w:lang w:val="en-US"/>
        </w:rPr>
        <w:t>ServiceFamily</w:t>
      </w:r>
      <w:proofErr w:type="spellEnd"/>
      <w:r w:rsidR="008A6A16" w:rsidRPr="003D662E">
        <w:rPr>
          <w:lang w:val="en-US"/>
        </w:rPr>
        <w:t xml:space="preserve"> (representing a concrete selection of one out of many services) is defined as a kind of service (it inherits from </w:t>
      </w:r>
      <w:proofErr w:type="spellStart"/>
      <w:r w:rsidR="008A6A16" w:rsidRPr="003D662E">
        <w:rPr>
          <w:rFonts w:ascii="Consolas" w:hAnsi="Consolas"/>
          <w:lang w:val="en-US"/>
        </w:rPr>
        <w:t>ServiceBase</w:t>
      </w:r>
      <w:proofErr w:type="spellEnd"/>
      <w:r w:rsidR="008A6A16" w:rsidRPr="003D662E">
        <w:rPr>
          <w:lang w:val="en-US"/>
        </w:rPr>
        <w:t xml:space="preserve">). This allows to transparently use a </w:t>
      </w:r>
      <w:proofErr w:type="spellStart"/>
      <w:r w:rsidR="008A6A16" w:rsidRPr="003D662E">
        <w:rPr>
          <w:rFonts w:ascii="Consolas" w:hAnsi="Consolas"/>
          <w:lang w:val="en-US"/>
        </w:rPr>
        <w:t>ServiceFamily</w:t>
      </w:r>
      <w:proofErr w:type="spellEnd"/>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proofErr w:type="spellStart"/>
      <w:r w:rsidRPr="003D662E">
        <w:rPr>
          <w:rFonts w:ascii="Consolas" w:hAnsi="Consolas"/>
          <w:lang w:val="en-US"/>
        </w:rPr>
        <w:t>EcsDevice</w:t>
      </w:r>
      <w:proofErr w:type="spellEnd"/>
      <w:r w:rsidRPr="003D662E">
        <w:rPr>
          <w:lang w:val="en-US"/>
        </w:rPr>
        <w:t>, which represents an installed/connected device</w:t>
      </w:r>
      <w:r w:rsidR="00570515" w:rsidRPr="003D662E">
        <w:rPr>
          <w:lang w:val="en-US"/>
        </w:rPr>
        <w:t xml:space="preserve">. In the next release we plan that </w:t>
      </w:r>
      <w:proofErr w:type="spellStart"/>
      <w:r w:rsidR="00570515" w:rsidRPr="003D662E">
        <w:rPr>
          <w:rFonts w:ascii="Consolas" w:hAnsi="Consolas"/>
          <w:lang w:val="en-US"/>
        </w:rPr>
        <w:t>EcsDevice</w:t>
      </w:r>
      <w:proofErr w:type="spellEnd"/>
      <w:r w:rsidR="00570515" w:rsidRPr="003D662E">
        <w:rPr>
          <w:lang w:val="en-US"/>
        </w:rPr>
        <w:t xml:space="preserve"> instances steer the automated creation of Docker containers as well as the automated and optimized assignment of containers to resources.</w:t>
      </w:r>
    </w:p>
    <w:p w14:paraId="5A050C4D" w14:textId="425103E1"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proofErr w:type="spellStart"/>
      <w:r w:rsidRPr="003D662E">
        <w:rPr>
          <w:rFonts w:ascii="Consolas" w:hAnsi="Consolas"/>
          <w:lang w:val="en-US"/>
        </w:rPr>
        <w:t>ServiceMesh</w:t>
      </w:r>
      <w:proofErr w:type="spellEnd"/>
      <w:r w:rsidRPr="003D662E">
        <w:rPr>
          <w:lang w:val="en-US"/>
        </w:rPr>
        <w:t xml:space="preserve"> instances. A </w:t>
      </w:r>
      <w:proofErr w:type="spellStart"/>
      <w:r w:rsidRPr="003D662E">
        <w:rPr>
          <w:rFonts w:ascii="Consolas" w:hAnsi="Consolas"/>
          <w:lang w:val="en-US"/>
        </w:rPr>
        <w:t>ServiceMesh</w:t>
      </w:r>
      <w:proofErr w:type="spellEnd"/>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0A1639">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proofErr w:type="spellStart"/>
      <w:r w:rsidRPr="003D662E">
        <w:rPr>
          <w:rFonts w:ascii="Consolas" w:hAnsi="Consolas"/>
          <w:lang w:val="en-US"/>
        </w:rPr>
        <w:t>ServiceBase</w:t>
      </w:r>
      <w:proofErr w:type="spellEnd"/>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0A1639">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proofErr w:type="spellStart"/>
      <w:r w:rsidR="00A25E48" w:rsidRPr="003D662E">
        <w:rPr>
          <w:rFonts w:ascii="Consolas" w:hAnsi="Consolas"/>
          <w:lang w:val="en-US"/>
        </w:rPr>
        <w:t>ServiceMapper</w:t>
      </w:r>
      <w:proofErr w:type="spellEnd"/>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0465B06C"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w:t>
      </w:r>
      <w:proofErr w:type="spellStart"/>
      <w:r w:rsidRPr="003D662E">
        <w:rPr>
          <w:lang w:val="en-US"/>
        </w:rPr>
        <w:t>Yaml</w:t>
      </w:r>
      <w:proofErr w:type="spellEnd"/>
      <w:r w:rsidRPr="003D662E">
        <w:rPr>
          <w:lang w:val="en-US"/>
        </w:rPr>
        <w:t xml:space="preserve">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0A1639">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w:t>
      </w:r>
      <w:proofErr w:type="spellStart"/>
      <w:r w:rsidR="00BF597E" w:rsidRPr="003D662E">
        <w:rPr>
          <w:lang w:val="en-US"/>
        </w:rPr>
        <w:t>Yaml</w:t>
      </w:r>
      <w:proofErr w:type="spellEnd"/>
      <w:r w:rsidR="00BF597E" w:rsidRPr="003D662E">
        <w:rPr>
          <w:lang w:val="en-US"/>
        </w:rPr>
        <w:t xml:space="preserve">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w:t>
      </w:r>
      <w:proofErr w:type="spellStart"/>
      <w:r w:rsidRPr="003D662E">
        <w:rPr>
          <w:rFonts w:ascii="Consolas" w:hAnsi="Consolas" w:cs="Consolas"/>
          <w:color w:val="000000"/>
          <w:sz w:val="18"/>
          <w:szCs w:val="18"/>
          <w:lang w:val="en-DE"/>
        </w:rPr>
        <w:t>SimpleMesh</w:t>
      </w:r>
      <w:proofErr w:type="spellEnd"/>
      <w:r w:rsidRPr="003D662E">
        <w:rPr>
          <w:rFonts w:ascii="Consolas" w:hAnsi="Consolas" w:cs="Consolas"/>
          <w:color w:val="000000"/>
          <w:sz w:val="18"/>
          <w:szCs w:val="18"/>
          <w:lang w:val="en-DE"/>
        </w:rPr>
        <w:t xml:space="preserve">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w:t>
      </w:r>
      <w:proofErr w:type="spellStart"/>
      <w:r w:rsidRPr="003D662E">
        <w:rPr>
          <w:rFonts w:ascii="Consolas" w:hAnsi="Consolas" w:cs="Consolas"/>
          <w:color w:val="000000"/>
          <w:sz w:val="18"/>
          <w:szCs w:val="18"/>
          <w:lang w:val="en-DE"/>
        </w:rPr>
        <w:t>IIPEcosphere</w:t>
      </w:r>
      <w:proofErr w:type="spellEnd"/>
      <w:r w:rsidRPr="003D662E">
        <w:rPr>
          <w:rFonts w:ascii="Consolas" w:hAnsi="Consolas" w:cs="Consolas"/>
          <w:color w:val="000000"/>
          <w:sz w:val="18"/>
          <w:szCs w:val="18"/>
          <w:lang w:val="en-DE"/>
        </w:rPr>
        <w:t>;</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w:t>
      </w:r>
      <w:proofErr w:type="gramStart"/>
      <w:r w:rsidRPr="003D662E">
        <w:rPr>
          <w:rFonts w:ascii="Consolas" w:hAnsi="Consolas" w:cs="Consolas"/>
          <w:color w:val="000000"/>
          <w:sz w:val="18"/>
          <w:szCs w:val="18"/>
          <w:lang w:val="en-DE"/>
        </w:rPr>
        <w:t>Serializer::</w:t>
      </w:r>
      <w:proofErr w:type="gramEnd"/>
      <w:r w:rsidRPr="003D662E">
        <w:rPr>
          <w:rFonts w:ascii="Consolas" w:hAnsi="Consolas" w:cs="Consolas"/>
          <w:color w:val="000000"/>
          <w:sz w:val="18"/>
          <w:szCs w:val="18"/>
          <w:lang w:val="en-DE"/>
        </w:rPr>
        <w:t>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proofErr w:type="spellStart"/>
      <w:r w:rsidRPr="003D662E">
        <w:rPr>
          <w:rFonts w:ascii="Consolas" w:hAnsi="Consolas" w:cs="Consolas"/>
          <w:color w:val="3F7F5F"/>
          <w:sz w:val="18"/>
          <w:szCs w:val="18"/>
          <w:lang w:val="en-DE"/>
        </w:rPr>
        <w:t>serviceManager</w:t>
      </w:r>
      <w:proofErr w:type="spellEnd"/>
      <w:r w:rsidRPr="003D662E">
        <w:rPr>
          <w:rFonts w:ascii="Consolas" w:hAnsi="Consolas" w:cs="Consolas"/>
          <w:color w:val="3F7F5F"/>
          <w:sz w:val="18"/>
          <w:szCs w:val="18"/>
          <w:lang w:val="en-DE"/>
        </w:rPr>
        <w:t xml:space="preserve">, </w:t>
      </w:r>
      <w:proofErr w:type="spellStart"/>
      <w:r w:rsidRPr="003D662E">
        <w:rPr>
          <w:rFonts w:ascii="Consolas" w:hAnsi="Consolas" w:cs="Consolas"/>
          <w:color w:val="3F7F5F"/>
          <w:sz w:val="18"/>
          <w:szCs w:val="18"/>
          <w:lang w:val="en-DE"/>
        </w:rPr>
        <w:t>containerManager</w:t>
      </w:r>
      <w:proofErr w:type="spellEnd"/>
      <w:r w:rsidRPr="003D662E">
        <w:rPr>
          <w:rFonts w:ascii="Consolas" w:hAnsi="Consolas" w:cs="Consolas"/>
          <w:color w:val="3F7F5F"/>
          <w:sz w:val="18"/>
          <w:szCs w:val="18"/>
          <w:lang w:val="en-DE"/>
        </w:rPr>
        <w:t xml:space="preserve">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roofErr w:type="spellStart"/>
      <w:r w:rsidRPr="003D662E">
        <w:rPr>
          <w:rFonts w:ascii="Consolas" w:hAnsi="Consolas" w:cs="Consolas"/>
          <w:color w:val="000000"/>
          <w:sz w:val="18"/>
          <w:szCs w:val="18"/>
          <w:lang w:val="en-DE"/>
        </w:rPr>
        <w:t>aasServer</w:t>
      </w:r>
      <w:proofErr w:type="spellEnd"/>
      <w:r w:rsidRPr="003D662E">
        <w:rPr>
          <w:rFonts w:ascii="Consolas" w:hAnsi="Consolas" w:cs="Consolas"/>
          <w:color w:val="000000"/>
          <w:sz w:val="18"/>
          <w:szCs w:val="18"/>
          <w:lang w:val="en-DE"/>
        </w:rPr>
        <w:t xml:space="preserve">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w:t>
      </w:r>
      <w:proofErr w:type="spellStart"/>
      <w:proofErr w:type="gramStart"/>
      <w:r w:rsidRPr="003D662E">
        <w:rPr>
          <w:rFonts w:ascii="Consolas" w:hAnsi="Consolas" w:cs="Consolas"/>
          <w:color w:val="000000"/>
          <w:sz w:val="18"/>
          <w:szCs w:val="18"/>
          <w:lang w:val="en-DE"/>
        </w:rPr>
        <w:t>AasSchema</w:t>
      </w:r>
      <w:proofErr w:type="spellEnd"/>
      <w:r w:rsidRPr="003D662E">
        <w:rPr>
          <w:rFonts w:ascii="Consolas" w:hAnsi="Consolas" w:cs="Consolas"/>
          <w:color w:val="000000"/>
          <w:sz w:val="18"/>
          <w:szCs w:val="18"/>
          <w:lang w:val="en-DE"/>
        </w:rPr>
        <w:t>::</w:t>
      </w:r>
      <w:proofErr w:type="gramEnd"/>
      <w:r w:rsidRPr="003D662E">
        <w:rPr>
          <w:rFonts w:ascii="Consolas" w:hAnsi="Consolas" w:cs="Consolas"/>
          <w:color w:val="000000"/>
          <w:sz w:val="18"/>
          <w:szCs w:val="18"/>
          <w:lang w:val="en-DE"/>
        </w:rPr>
        <w:t>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roofErr w:type="spellStart"/>
      <w:r w:rsidRPr="003D662E">
        <w:rPr>
          <w:rFonts w:ascii="Consolas" w:hAnsi="Consolas" w:cs="Consolas"/>
          <w:color w:val="000000"/>
          <w:sz w:val="18"/>
          <w:szCs w:val="18"/>
          <w:lang w:val="en-DE"/>
        </w:rPr>
        <w:t>RecordType</w:t>
      </w:r>
      <w:proofErr w:type="spellEnd"/>
      <w:r w:rsidRPr="003D662E">
        <w:rPr>
          <w:rFonts w:ascii="Consolas" w:hAnsi="Consolas" w:cs="Consolas"/>
          <w:color w:val="000000"/>
          <w:sz w:val="18"/>
          <w:szCs w:val="18"/>
          <w:lang w:val="en-DE"/>
        </w:rPr>
        <w:t xml:space="preserv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w:t>
      </w:r>
      <w:proofErr w:type="spellStart"/>
      <w:r w:rsidRPr="003D662E">
        <w:rPr>
          <w:rFonts w:ascii="Consolas" w:hAnsi="Consolas" w:cs="Consolas"/>
          <w:color w:val="2A00FF"/>
          <w:sz w:val="18"/>
          <w:szCs w:val="18"/>
          <w:lang w:val="en-DE"/>
        </w:rPr>
        <w:t>intField</w:t>
      </w:r>
      <w:proofErr w:type="spellEnd"/>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proofErr w:type="spellStart"/>
      <w:proofErr w:type="gramStart"/>
      <w:r w:rsidRPr="003D662E">
        <w:rPr>
          <w:rFonts w:ascii="Consolas" w:hAnsi="Consolas" w:cs="Consolas"/>
          <w:b/>
          <w:bCs/>
          <w:color w:val="7F0055"/>
          <w:sz w:val="18"/>
          <w:szCs w:val="18"/>
          <w:lang w:val="en-DE"/>
        </w:rPr>
        <w:t>refBy</w:t>
      </w:r>
      <w:proofErr w:type="spellEnd"/>
      <w:r w:rsidRPr="003D662E">
        <w:rPr>
          <w:rFonts w:ascii="Consolas" w:hAnsi="Consolas" w:cs="Consolas"/>
          <w:color w:val="000000"/>
          <w:sz w:val="18"/>
          <w:szCs w:val="18"/>
          <w:lang w:val="en-DE"/>
        </w:rPr>
        <w:t>(</w:t>
      </w:r>
      <w:proofErr w:type="spellStart"/>
      <w:proofErr w:type="gramEnd"/>
      <w:r w:rsidRPr="003D662E">
        <w:rPr>
          <w:rFonts w:ascii="Consolas" w:hAnsi="Consolas" w:cs="Consolas"/>
          <w:color w:val="000000"/>
          <w:sz w:val="18"/>
          <w:szCs w:val="18"/>
          <w:lang w:val="en-DE"/>
        </w:rPr>
        <w:t>IntegerType</w:t>
      </w:r>
      <w:proofErr w:type="spellEnd"/>
      <w:r w:rsidRPr="003D662E">
        <w:rPr>
          <w:rFonts w:ascii="Consolas" w:hAnsi="Consolas" w:cs="Consolas"/>
          <w:color w:val="000000"/>
          <w:sz w:val="18"/>
          <w:szCs w:val="18"/>
          <w:lang w:val="en-DE"/>
        </w:rPr>
        <w:t>)</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w:t>
      </w:r>
      <w:proofErr w:type="spellStart"/>
      <w:r w:rsidRPr="003D662E">
        <w:rPr>
          <w:rFonts w:ascii="Consolas" w:hAnsi="Consolas" w:cs="Consolas"/>
          <w:color w:val="2A00FF"/>
          <w:sz w:val="18"/>
          <w:szCs w:val="18"/>
          <w:lang w:val="en-DE"/>
        </w:rPr>
        <w:t>stringField</w:t>
      </w:r>
      <w:proofErr w:type="spellEnd"/>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proofErr w:type="spellStart"/>
      <w:proofErr w:type="gramStart"/>
      <w:r w:rsidRPr="003D662E">
        <w:rPr>
          <w:rFonts w:ascii="Consolas" w:hAnsi="Consolas" w:cs="Consolas"/>
          <w:b/>
          <w:bCs/>
          <w:color w:val="7F0055"/>
          <w:sz w:val="18"/>
          <w:szCs w:val="18"/>
          <w:lang w:val="en-DE"/>
        </w:rPr>
        <w:t>refBy</w:t>
      </w:r>
      <w:proofErr w:type="spellEnd"/>
      <w:r w:rsidRPr="003D662E">
        <w:rPr>
          <w:rFonts w:ascii="Consolas" w:hAnsi="Consolas" w:cs="Consolas"/>
          <w:color w:val="000000"/>
          <w:sz w:val="18"/>
          <w:szCs w:val="18"/>
          <w:lang w:val="en-DE"/>
        </w:rPr>
        <w:t>(</w:t>
      </w:r>
      <w:proofErr w:type="spellStart"/>
      <w:proofErr w:type="gramEnd"/>
      <w:r w:rsidRPr="003D662E">
        <w:rPr>
          <w:rFonts w:ascii="Consolas" w:hAnsi="Consolas" w:cs="Consolas"/>
          <w:color w:val="000000"/>
          <w:sz w:val="18"/>
          <w:szCs w:val="18"/>
          <w:lang w:val="en-DE"/>
        </w:rPr>
        <w:t>StringType</w:t>
      </w:r>
      <w:proofErr w:type="spellEnd"/>
      <w:r w:rsidRPr="003D662E">
        <w:rPr>
          <w:rFonts w:ascii="Consolas" w:hAnsi="Consolas" w:cs="Consolas"/>
          <w:color w:val="000000"/>
          <w:sz w:val="18"/>
          <w:szCs w:val="18"/>
          <w:lang w:val="en-DE"/>
        </w:rPr>
        <w:t>)</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w:t>
      </w:r>
      <w:proofErr w:type="spellStart"/>
      <w:r w:rsidRPr="003D662E">
        <w:rPr>
          <w:rFonts w:ascii="Consolas" w:hAnsi="Consolas" w:cs="Consolas"/>
          <w:color w:val="000000"/>
          <w:sz w:val="18"/>
          <w:szCs w:val="18"/>
          <w:lang w:val="en-DE"/>
        </w:rPr>
        <w:t>mySourceService</w:t>
      </w:r>
      <w:proofErr w:type="spellEnd"/>
      <w:r w:rsidRPr="003D662E">
        <w:rPr>
          <w:rFonts w:ascii="Consolas" w:hAnsi="Consolas" w:cs="Consolas"/>
          <w:color w:val="000000"/>
          <w:sz w:val="18"/>
          <w:szCs w:val="18"/>
          <w:lang w:val="en-DE"/>
        </w:rPr>
        <w:t xml:space="preserve"> = </w:t>
      </w:r>
      <w:proofErr w:type="spellStart"/>
      <w:r w:rsidRPr="003D662E">
        <w:rPr>
          <w:rFonts w:ascii="Consolas" w:hAnsi="Consolas" w:cs="Consolas"/>
          <w:color w:val="000000"/>
          <w:sz w:val="18"/>
          <w:szCs w:val="18"/>
          <w:lang w:val="en-DE"/>
        </w:rPr>
        <w:t>JavaService</w:t>
      </w:r>
      <w:proofErr w:type="spellEnd"/>
      <w:r w:rsidRPr="003D662E">
        <w:rPr>
          <w:rFonts w:ascii="Consolas" w:hAnsi="Consolas" w:cs="Consolas"/>
          <w:color w:val="000000"/>
          <w:sz w:val="18"/>
          <w:szCs w:val="18"/>
          <w:lang w:val="en-DE"/>
        </w:rPr>
        <w:t xml:space="preserv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w:t>
      </w:r>
      <w:proofErr w:type="spellStart"/>
      <w:r w:rsidRPr="003D662E">
        <w:rPr>
          <w:rFonts w:ascii="Consolas" w:hAnsi="Consolas" w:cs="Consolas"/>
          <w:color w:val="2A00FF"/>
          <w:sz w:val="18"/>
          <w:szCs w:val="18"/>
          <w:lang w:val="en-DE"/>
        </w:rPr>
        <w:t>SimpleSource</w:t>
      </w:r>
      <w:proofErr w:type="spellEnd"/>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roofErr w:type="spellStart"/>
      <w:r w:rsidRPr="003D662E">
        <w:rPr>
          <w:rFonts w:ascii="Consolas" w:hAnsi="Consolas" w:cs="Consolas"/>
          <w:color w:val="000000"/>
          <w:sz w:val="18"/>
          <w:szCs w:val="18"/>
          <w:lang w:val="en-DE"/>
        </w:rPr>
        <w:t>ver</w:t>
      </w:r>
      <w:proofErr w:type="spellEnd"/>
      <w:r w:rsidRPr="003D662E">
        <w:rPr>
          <w:rFonts w:ascii="Consolas" w:hAnsi="Consolas" w:cs="Consolas"/>
          <w:color w:val="000000"/>
          <w:sz w:val="18"/>
          <w:szCs w:val="18"/>
          <w:lang w:val="en-DE"/>
        </w:rPr>
        <w:t xml:space="preserve">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w:t>
      </w:r>
      <w:proofErr w:type="gramStart"/>
      <w:r w:rsidRPr="003D662E">
        <w:rPr>
          <w:rFonts w:ascii="Consolas" w:hAnsi="Consolas" w:cs="Consolas"/>
          <w:color w:val="2A00FF"/>
          <w:sz w:val="18"/>
          <w:szCs w:val="18"/>
          <w:lang w:val="en-DE"/>
        </w:rPr>
        <w:t>ecosphere.platform</w:t>
      </w:r>
      <w:proofErr w:type="gramEnd"/>
      <w:r w:rsidRPr="003D662E">
        <w:rPr>
          <w:rFonts w:ascii="Consolas" w:hAnsi="Consolas" w:cs="Consolas"/>
          <w:color w:val="2A00FF"/>
          <w:sz w:val="18"/>
          <w:szCs w:val="18"/>
          <w:lang w:val="en-DE"/>
        </w:rPr>
        <w:t>.test.apps.serviceImpl.SimpleSourceImpl"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w:t>
      </w:r>
      <w:proofErr w:type="spellStart"/>
      <w:r w:rsidRPr="003D662E">
        <w:rPr>
          <w:rFonts w:ascii="Consolas" w:hAnsi="Consolas" w:cs="Consolas"/>
          <w:color w:val="2A00FF"/>
          <w:sz w:val="18"/>
          <w:szCs w:val="18"/>
          <w:lang w:val="en-DE"/>
        </w:rPr>
        <w:t>de.iip-</w:t>
      </w:r>
      <w:proofErr w:type="gramStart"/>
      <w:r w:rsidRPr="003D662E">
        <w:rPr>
          <w:rFonts w:ascii="Consolas" w:hAnsi="Consolas" w:cs="Consolas"/>
          <w:color w:val="2A00FF"/>
          <w:sz w:val="18"/>
          <w:szCs w:val="18"/>
          <w:lang w:val="en-DE"/>
        </w:rPr>
        <w:t>ecosphere.platform</w:t>
      </w:r>
      <w:proofErr w:type="gramEnd"/>
      <w:r w:rsidRPr="003D662E">
        <w:rPr>
          <w:rFonts w:ascii="Consolas" w:hAnsi="Consolas" w:cs="Consolas"/>
          <w:color w:val="2A00FF"/>
          <w:sz w:val="18"/>
          <w:szCs w:val="18"/>
          <w:lang w:val="en-DE"/>
        </w:rPr>
        <w:t>:apps.ServiceImpl</w:t>
      </w:r>
      <w:proofErr w:type="spellEnd"/>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 xml:space="preserve"> + </w:t>
      </w:r>
      <w:proofErr w:type="spellStart"/>
      <w:r w:rsidRPr="003D662E">
        <w:rPr>
          <w:rFonts w:ascii="Consolas" w:hAnsi="Consolas" w:cs="Consolas"/>
          <w:color w:val="000000"/>
          <w:sz w:val="18"/>
          <w:szCs w:val="18"/>
          <w:lang w:val="en-DE"/>
        </w:rPr>
        <w:t>iipVer</w:t>
      </w:r>
      <w:proofErr w:type="spellEnd"/>
      <w:r w:rsidRPr="003D662E">
        <w:rPr>
          <w:rFonts w:ascii="Consolas" w:hAnsi="Consolas" w:cs="Consolas"/>
          <w:color w:val="000000"/>
          <w:sz w:val="18"/>
          <w:szCs w:val="18"/>
          <w:lang w:val="en-DE"/>
        </w:rPr>
        <w:t>,</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w:t>
      </w:r>
      <w:proofErr w:type="spellStart"/>
      <w:proofErr w:type="gramStart"/>
      <w:r w:rsidRPr="003D662E">
        <w:rPr>
          <w:rFonts w:ascii="Consolas" w:hAnsi="Consolas" w:cs="Consolas"/>
          <w:color w:val="000000"/>
          <w:sz w:val="18"/>
          <w:szCs w:val="18"/>
          <w:lang w:val="en-DE"/>
        </w:rPr>
        <w:t>ServiceKind</w:t>
      </w:r>
      <w:proofErr w:type="spellEnd"/>
      <w:r w:rsidRPr="003D662E">
        <w:rPr>
          <w:rFonts w:ascii="Consolas" w:hAnsi="Consolas" w:cs="Consolas"/>
          <w:color w:val="000000"/>
          <w:sz w:val="18"/>
          <w:szCs w:val="18"/>
          <w:lang w:val="en-DE"/>
        </w:rPr>
        <w:t>::</w:t>
      </w:r>
      <w:proofErr w:type="gramEnd"/>
      <w:r w:rsidRPr="003D662E">
        <w:rPr>
          <w:rFonts w:ascii="Consolas" w:hAnsi="Consolas" w:cs="Consolas"/>
          <w:color w:val="000000"/>
          <w:sz w:val="18"/>
          <w:szCs w:val="18"/>
          <w:lang w:val="en-DE"/>
        </w:rPr>
        <w:t>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proofErr w:type="spellStart"/>
      <w:r w:rsidRPr="003D662E">
        <w:rPr>
          <w:rFonts w:ascii="Consolas" w:hAnsi="Consolas" w:cs="Consolas"/>
          <w:b/>
          <w:bCs/>
          <w:color w:val="7F0055"/>
          <w:sz w:val="18"/>
          <w:szCs w:val="18"/>
          <w:lang w:val="en-DE"/>
        </w:rPr>
        <w:t>refBy</w:t>
      </w:r>
      <w:proofErr w:type="spellEnd"/>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736D3B5D" w:rsidR="00857167" w:rsidRPr="003D662E" w:rsidRDefault="00857167" w:rsidP="00857167">
      <w:pPr>
        <w:pStyle w:val="Caption"/>
        <w:jc w:val="center"/>
        <w:rPr>
          <w:lang w:val="en-DE"/>
        </w:rPr>
      </w:pPr>
      <w:bookmarkStart w:id="212"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42</w:t>
      </w:r>
      <w:r w:rsidRPr="003D662E">
        <w:fldChar w:fldCharType="end"/>
      </w:r>
      <w:bookmarkEnd w:id="212"/>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322ACE96"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17"/>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proofErr w:type="spellStart"/>
      <w:r w:rsidR="00782AFA" w:rsidRPr="003D662E">
        <w:rPr>
          <w:rFonts w:ascii="Consolas" w:hAnsi="Consolas"/>
          <w:lang w:val="en-US"/>
        </w:rPr>
        <w:t>SimpleMesh</w:t>
      </w:r>
      <w:proofErr w:type="spellEnd"/>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w:t>
      </w:r>
      <w:proofErr w:type="spellStart"/>
      <w:r w:rsidR="00782AFA" w:rsidRPr="003D662E">
        <w:rPr>
          <w:lang w:val="en-US"/>
        </w:rPr>
        <w:t>Ecospere</w:t>
      </w:r>
      <w:proofErr w:type="spellEnd"/>
      <w:r w:rsidR="00782AFA" w:rsidRPr="003D662E">
        <w:rPr>
          <w:lang w:val="en-US"/>
        </w:rPr>
        <w:t xml:space="preserve"> configuration </w:t>
      </w:r>
      <w:r w:rsidR="00204AFB" w:rsidRPr="003D662E">
        <w:rPr>
          <w:lang w:val="en-US"/>
        </w:rPr>
        <w:t>meta-</w:t>
      </w:r>
      <w:r w:rsidR="00782AFA" w:rsidRPr="003D662E">
        <w:rPr>
          <w:lang w:val="en-US"/>
        </w:rPr>
        <w:t>model (</w:t>
      </w:r>
      <w:proofErr w:type="spellStart"/>
      <w:r w:rsidR="00782AFA" w:rsidRPr="003D662E">
        <w:rPr>
          <w:rFonts w:ascii="Consolas" w:hAnsi="Consolas"/>
          <w:lang w:val="en-US"/>
        </w:rPr>
        <w:t>IIPEcosphere</w:t>
      </w:r>
      <w:proofErr w:type="spellEnd"/>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proofErr w:type="spellStart"/>
      <w:r w:rsidR="004D4C20" w:rsidRPr="003D662E">
        <w:rPr>
          <w:rFonts w:ascii="Consolas" w:hAnsi="Consolas"/>
          <w:lang w:val="en-US"/>
        </w:rPr>
        <w:t>aasServer</w:t>
      </w:r>
      <w:proofErr w:type="spellEnd"/>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proofErr w:type="spellStart"/>
      <w:r w:rsidRPr="003D662E">
        <w:rPr>
          <w:rFonts w:ascii="Consolas" w:hAnsi="Consolas"/>
          <w:lang w:val="en-US"/>
        </w:rPr>
        <w:t>RecordType</w:t>
      </w:r>
      <w:proofErr w:type="spellEnd"/>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proofErr w:type="spellStart"/>
      <w:r w:rsidR="00767BF8" w:rsidRPr="003D662E">
        <w:rPr>
          <w:rFonts w:ascii="Consolas" w:hAnsi="Consolas"/>
          <w:lang w:val="en-US"/>
        </w:rPr>
        <w:t>refBy</w:t>
      </w:r>
      <w:proofErr w:type="spellEnd"/>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proofErr w:type="spellStart"/>
      <w:r w:rsidR="00035D6D" w:rsidRPr="003D662E">
        <w:rPr>
          <w:rFonts w:ascii="Consolas" w:hAnsi="Consolas"/>
          <w:lang w:val="en-US"/>
        </w:rPr>
        <w:t>iipVer</w:t>
      </w:r>
      <w:proofErr w:type="spellEnd"/>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w:t>
      </w:r>
      <w:proofErr w:type="spellStart"/>
      <w:r w:rsidRPr="003D662E">
        <w:rPr>
          <w:rFonts w:ascii="Consolas" w:hAnsi="Consolas" w:cs="Consolas"/>
          <w:color w:val="000000"/>
          <w:sz w:val="20"/>
          <w:szCs w:val="20"/>
          <w:lang w:val="en-DE"/>
        </w:rPr>
        <w:t>myApp</w:t>
      </w:r>
      <w:proofErr w:type="spellEnd"/>
      <w:r w:rsidRPr="003D662E">
        <w:rPr>
          <w:rFonts w:ascii="Consolas" w:hAnsi="Consolas" w:cs="Consolas"/>
          <w:color w:val="000000"/>
          <w:sz w:val="20"/>
          <w:szCs w:val="20"/>
          <w:lang w:val="en-DE"/>
        </w:rPr>
        <w:t xml:space="preserve">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w:t>
      </w:r>
      <w:proofErr w:type="spellStart"/>
      <w:r w:rsidRPr="003D662E">
        <w:rPr>
          <w:rFonts w:ascii="Consolas" w:hAnsi="Consolas" w:cs="Consolas"/>
          <w:color w:val="2A00FF"/>
          <w:sz w:val="20"/>
          <w:szCs w:val="20"/>
          <w:lang w:val="en-DE"/>
        </w:rPr>
        <w:t>SimpleMeshApp</w:t>
      </w:r>
      <w:proofErr w:type="spellEnd"/>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ver</w:t>
      </w:r>
      <w:proofErr w:type="spellEnd"/>
      <w:r w:rsidRPr="003D662E">
        <w:rPr>
          <w:rFonts w:ascii="Consolas" w:hAnsi="Consolas" w:cs="Consolas"/>
          <w:color w:val="000000"/>
          <w:sz w:val="20"/>
          <w:szCs w:val="20"/>
          <w:lang w:val="en-DE"/>
        </w:rPr>
        <w:t xml:space="preserve">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proofErr w:type="spellStart"/>
      <w:r w:rsidRPr="003D662E">
        <w:rPr>
          <w:rFonts w:ascii="Consolas" w:hAnsi="Consolas" w:cs="Consolas"/>
          <w:b/>
          <w:bCs/>
          <w:color w:val="7F0055"/>
          <w:sz w:val="20"/>
          <w:szCs w:val="20"/>
          <w:lang w:val="en-DE"/>
        </w:rPr>
        <w:t>refBy</w:t>
      </w:r>
      <w:proofErr w:type="spellEnd"/>
      <w:r w:rsidRPr="003D662E">
        <w:rPr>
          <w:rFonts w:ascii="Consolas" w:hAnsi="Consolas" w:cs="Consolas"/>
          <w:color w:val="000000"/>
          <w:sz w:val="20"/>
          <w:szCs w:val="20"/>
          <w:lang w:val="en-DE"/>
        </w:rPr>
        <w:t>(</w:t>
      </w:r>
      <w:proofErr w:type="spellStart"/>
      <w:r w:rsidRPr="003D662E">
        <w:rPr>
          <w:rFonts w:ascii="Consolas" w:hAnsi="Consolas" w:cs="Consolas"/>
          <w:color w:val="000000"/>
          <w:sz w:val="20"/>
          <w:szCs w:val="20"/>
          <w:lang w:val="en-DE"/>
        </w:rPr>
        <w:t>myMesh</w:t>
      </w:r>
      <w:proofErr w:type="spellEnd"/>
      <w:r w:rsidRPr="003D662E">
        <w:rPr>
          <w:rFonts w:ascii="Consolas" w:hAnsi="Consolas" w:cs="Consolas"/>
          <w:color w:val="000000"/>
          <w:sz w:val="20"/>
          <w:szCs w:val="20"/>
          <w:lang w:val="en-DE"/>
        </w:rPr>
        <w:t xml:space="preserve">)}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ServiceMesh</w:t>
      </w:r>
      <w:proofErr w:type="spellEnd"/>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myMesh</w:t>
      </w:r>
      <w:proofErr w:type="spellEnd"/>
      <w:r w:rsidRPr="003D662E">
        <w:rPr>
          <w:rFonts w:ascii="Consolas" w:hAnsi="Consolas" w:cs="Consolas"/>
          <w:color w:val="000000"/>
          <w:sz w:val="20"/>
          <w:szCs w:val="20"/>
          <w:lang w:val="en-DE"/>
        </w:rPr>
        <w:t xml:space="preserve">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proofErr w:type="spellStart"/>
      <w:r w:rsidRPr="003D662E">
        <w:rPr>
          <w:rFonts w:ascii="Consolas" w:hAnsi="Consolas" w:cs="Consolas"/>
          <w:b/>
          <w:bCs/>
          <w:color w:val="7F0055"/>
          <w:sz w:val="20"/>
          <w:szCs w:val="20"/>
          <w:lang w:val="en-DE"/>
        </w:rPr>
        <w:t>refBy</w:t>
      </w:r>
      <w:proofErr w:type="spellEnd"/>
      <w:r w:rsidRPr="003D662E">
        <w:rPr>
          <w:rFonts w:ascii="Consolas" w:hAnsi="Consolas" w:cs="Consolas"/>
          <w:color w:val="000000"/>
          <w:sz w:val="20"/>
          <w:szCs w:val="20"/>
          <w:lang w:val="en-DE"/>
        </w:rPr>
        <w:t>(</w:t>
      </w:r>
      <w:proofErr w:type="spellStart"/>
      <w:r w:rsidRPr="003D662E">
        <w:rPr>
          <w:rFonts w:ascii="Consolas" w:hAnsi="Consolas" w:cs="Consolas"/>
          <w:color w:val="000000"/>
          <w:sz w:val="20"/>
          <w:szCs w:val="20"/>
          <w:lang w:val="en-DE"/>
        </w:rPr>
        <w:t>mySource</w:t>
      </w:r>
      <w:proofErr w:type="spellEnd"/>
      <w:r w:rsidRPr="003D662E">
        <w:rPr>
          <w:rFonts w:ascii="Consolas" w:hAnsi="Consolas" w:cs="Consolas"/>
          <w:color w:val="000000"/>
          <w:sz w:val="20"/>
          <w:szCs w:val="20"/>
          <w:lang w:val="en-DE"/>
        </w:rPr>
        <w:t>)}</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MeshSource</w:t>
      </w:r>
      <w:proofErr w:type="spellEnd"/>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mySource</w:t>
      </w:r>
      <w:proofErr w:type="spellEnd"/>
      <w:r w:rsidRPr="003D662E">
        <w:rPr>
          <w:rFonts w:ascii="Consolas" w:hAnsi="Consolas" w:cs="Consolas"/>
          <w:color w:val="000000"/>
          <w:sz w:val="20"/>
          <w:szCs w:val="20"/>
          <w:lang w:val="en-DE"/>
        </w:rPr>
        <w:t xml:space="preserv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impl</w:t>
      </w:r>
      <w:proofErr w:type="spellEnd"/>
      <w:r w:rsidRPr="003D662E">
        <w:rPr>
          <w:rFonts w:ascii="Consolas" w:hAnsi="Consolas" w:cs="Consolas"/>
          <w:color w:val="000000"/>
          <w:sz w:val="20"/>
          <w:szCs w:val="20"/>
          <w:lang w:val="en-DE"/>
        </w:rPr>
        <w:t xml:space="preserve"> = </w:t>
      </w:r>
      <w:proofErr w:type="spellStart"/>
      <w:r w:rsidRPr="003D662E">
        <w:rPr>
          <w:rFonts w:ascii="Consolas" w:hAnsi="Consolas" w:cs="Consolas"/>
          <w:b/>
          <w:bCs/>
          <w:color w:val="7F0055"/>
          <w:sz w:val="20"/>
          <w:szCs w:val="20"/>
          <w:lang w:val="en-DE"/>
        </w:rPr>
        <w:t>refBy</w:t>
      </w:r>
      <w:proofErr w:type="spellEnd"/>
      <w:r w:rsidRPr="003D662E">
        <w:rPr>
          <w:rFonts w:ascii="Consolas" w:hAnsi="Consolas" w:cs="Consolas"/>
          <w:color w:val="000000"/>
          <w:sz w:val="20"/>
          <w:szCs w:val="20"/>
          <w:lang w:val="en-DE"/>
        </w:rPr>
        <w:t>(</w:t>
      </w:r>
      <w:proofErr w:type="spellStart"/>
      <w:r w:rsidRPr="003D662E">
        <w:rPr>
          <w:rFonts w:ascii="Consolas" w:hAnsi="Consolas" w:cs="Consolas"/>
          <w:color w:val="000000"/>
          <w:sz w:val="20"/>
          <w:szCs w:val="20"/>
          <w:lang w:val="en-DE"/>
        </w:rPr>
        <w:t>mySourceService</w:t>
      </w:r>
      <w:proofErr w:type="spellEnd"/>
      <w:r w:rsidRPr="003D662E">
        <w:rPr>
          <w:rFonts w:ascii="Consolas" w:hAnsi="Consolas" w:cs="Consolas"/>
          <w:color w:val="000000"/>
          <w:sz w:val="20"/>
          <w:szCs w:val="20"/>
          <w:lang w:val="en-DE"/>
        </w:rPr>
        <w:t>),</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proofErr w:type="spellStart"/>
      <w:r w:rsidRPr="003D662E">
        <w:rPr>
          <w:rFonts w:ascii="Consolas" w:hAnsi="Consolas" w:cs="Consolas"/>
          <w:b/>
          <w:bCs/>
          <w:color w:val="7F0055"/>
          <w:sz w:val="20"/>
          <w:szCs w:val="20"/>
          <w:lang w:val="en-DE"/>
        </w:rPr>
        <w:t>refBy</w:t>
      </w:r>
      <w:proofErr w:type="spellEnd"/>
      <w:r w:rsidRPr="003D662E">
        <w:rPr>
          <w:rFonts w:ascii="Consolas" w:hAnsi="Consolas" w:cs="Consolas"/>
          <w:color w:val="000000"/>
          <w:sz w:val="20"/>
          <w:szCs w:val="20"/>
          <w:lang w:val="en-DE"/>
        </w:rPr>
        <w:t>(</w:t>
      </w:r>
      <w:proofErr w:type="spellStart"/>
      <w:r w:rsidRPr="003D662E">
        <w:rPr>
          <w:rFonts w:ascii="Consolas" w:hAnsi="Consolas" w:cs="Consolas"/>
          <w:color w:val="000000"/>
          <w:sz w:val="20"/>
          <w:szCs w:val="20"/>
          <w:lang w:val="en-DE"/>
        </w:rPr>
        <w:t>myConnMySourceMyReceiver</w:t>
      </w:r>
      <w:proofErr w:type="spellEnd"/>
      <w:r w:rsidRPr="003D662E">
        <w:rPr>
          <w:rFonts w:ascii="Consolas" w:hAnsi="Consolas" w:cs="Consolas"/>
          <w:color w:val="000000"/>
          <w:sz w:val="20"/>
          <w:szCs w:val="20"/>
          <w:lang w:val="en-DE"/>
        </w:rPr>
        <w:t>)}</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MeshConnector</w:t>
      </w:r>
      <w:proofErr w:type="spellEnd"/>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myConnMySourceMyReceiver</w:t>
      </w:r>
      <w:proofErr w:type="spellEnd"/>
      <w:r w:rsidRPr="003D662E">
        <w:rPr>
          <w:rFonts w:ascii="Consolas" w:hAnsi="Consolas" w:cs="Consolas"/>
          <w:color w:val="000000"/>
          <w:sz w:val="20"/>
          <w:szCs w:val="20"/>
          <w:lang w:val="en-DE"/>
        </w:rPr>
        <w:t xml:space="preserve">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proofErr w:type="spellStart"/>
      <w:r w:rsidRPr="003D662E">
        <w:rPr>
          <w:rFonts w:ascii="Consolas" w:hAnsi="Consolas" w:cs="Consolas"/>
          <w:b/>
          <w:bCs/>
          <w:color w:val="7F0055"/>
          <w:sz w:val="20"/>
          <w:szCs w:val="20"/>
          <w:lang w:val="en-DE"/>
        </w:rPr>
        <w:t>refBy</w:t>
      </w:r>
      <w:proofErr w:type="spellEnd"/>
      <w:r w:rsidRPr="003D662E">
        <w:rPr>
          <w:rFonts w:ascii="Consolas" w:hAnsi="Consolas" w:cs="Consolas"/>
          <w:color w:val="000000"/>
          <w:sz w:val="20"/>
          <w:szCs w:val="20"/>
          <w:lang w:val="en-DE"/>
        </w:rPr>
        <w:t>(</w:t>
      </w:r>
      <w:proofErr w:type="spellStart"/>
      <w:r w:rsidRPr="003D662E">
        <w:rPr>
          <w:rFonts w:ascii="Consolas" w:hAnsi="Consolas" w:cs="Consolas"/>
          <w:color w:val="000000"/>
          <w:sz w:val="20"/>
          <w:szCs w:val="20"/>
          <w:lang w:val="en-DE"/>
        </w:rPr>
        <w:t>myReceiver</w:t>
      </w:r>
      <w:proofErr w:type="spellEnd"/>
      <w:r w:rsidRPr="003D662E">
        <w:rPr>
          <w:rFonts w:ascii="Consolas" w:hAnsi="Consolas" w:cs="Consolas"/>
          <w:color w:val="000000"/>
          <w:sz w:val="20"/>
          <w:szCs w:val="20"/>
          <w:lang w:val="en-DE"/>
        </w:rPr>
        <w:t>)</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MeshSink</w:t>
      </w:r>
      <w:proofErr w:type="spellEnd"/>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myReceiver</w:t>
      </w:r>
      <w:proofErr w:type="spellEnd"/>
      <w:r w:rsidRPr="003D662E">
        <w:rPr>
          <w:rFonts w:ascii="Consolas" w:hAnsi="Consolas" w:cs="Consolas"/>
          <w:color w:val="000000"/>
          <w:sz w:val="20"/>
          <w:szCs w:val="20"/>
          <w:lang w:val="en-DE"/>
        </w:rPr>
        <w:t xml:space="preserve">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roofErr w:type="spellStart"/>
      <w:r w:rsidRPr="003D662E">
        <w:rPr>
          <w:rFonts w:ascii="Consolas" w:hAnsi="Consolas" w:cs="Consolas"/>
          <w:color w:val="000000"/>
          <w:sz w:val="20"/>
          <w:szCs w:val="20"/>
          <w:lang w:val="en-DE"/>
        </w:rPr>
        <w:t>impl</w:t>
      </w:r>
      <w:proofErr w:type="spellEnd"/>
      <w:r w:rsidRPr="003D662E">
        <w:rPr>
          <w:rFonts w:ascii="Consolas" w:hAnsi="Consolas" w:cs="Consolas"/>
          <w:color w:val="000000"/>
          <w:sz w:val="20"/>
          <w:szCs w:val="20"/>
          <w:lang w:val="en-DE"/>
        </w:rPr>
        <w:t xml:space="preserve"> = </w:t>
      </w:r>
      <w:proofErr w:type="spellStart"/>
      <w:r w:rsidRPr="003D662E">
        <w:rPr>
          <w:rFonts w:ascii="Consolas" w:hAnsi="Consolas" w:cs="Consolas"/>
          <w:b/>
          <w:bCs/>
          <w:color w:val="7F0055"/>
          <w:sz w:val="20"/>
          <w:szCs w:val="20"/>
          <w:lang w:val="en-DE"/>
        </w:rPr>
        <w:t>refBy</w:t>
      </w:r>
      <w:proofErr w:type="spellEnd"/>
      <w:r w:rsidRPr="003D662E">
        <w:rPr>
          <w:rFonts w:ascii="Consolas" w:hAnsi="Consolas" w:cs="Consolas"/>
          <w:color w:val="000000"/>
          <w:sz w:val="20"/>
          <w:szCs w:val="20"/>
          <w:lang w:val="en-DE"/>
        </w:rPr>
        <w:t>(</w:t>
      </w:r>
      <w:proofErr w:type="spellStart"/>
      <w:r w:rsidRPr="003D662E">
        <w:rPr>
          <w:rFonts w:ascii="Consolas" w:hAnsi="Consolas" w:cs="Consolas"/>
          <w:color w:val="000000"/>
          <w:sz w:val="20"/>
          <w:szCs w:val="20"/>
          <w:lang w:val="en-DE"/>
        </w:rPr>
        <w:t>myReceiverService</w:t>
      </w:r>
      <w:proofErr w:type="spellEnd"/>
      <w:r w:rsidRPr="003D662E">
        <w:rPr>
          <w:rFonts w:ascii="Consolas" w:hAnsi="Consolas" w:cs="Consolas"/>
          <w:color w:val="000000"/>
          <w:sz w:val="20"/>
          <w:szCs w:val="20"/>
          <w:lang w:val="en-DE"/>
        </w:rPr>
        <w:t>)</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3B9AB595" w:rsidR="00611C3D" w:rsidRPr="003D662E" w:rsidRDefault="00611C3D" w:rsidP="00611C3D">
      <w:pPr>
        <w:pStyle w:val="Caption"/>
        <w:jc w:val="center"/>
        <w:rPr>
          <w:lang w:val="en-US"/>
        </w:rPr>
      </w:pPr>
      <w:bookmarkStart w:id="213"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43</w:t>
      </w:r>
      <w:r w:rsidRPr="003D662E">
        <w:fldChar w:fldCharType="end"/>
      </w:r>
      <w:bookmarkEnd w:id="213"/>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30FC0A9D"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proofErr w:type="spellStart"/>
      <w:r w:rsidRPr="003D662E">
        <w:rPr>
          <w:rFonts w:ascii="Consolas" w:hAnsi="Consolas"/>
          <w:lang w:val="en-US"/>
        </w:rPr>
        <w:t>myMesh</w:t>
      </w:r>
      <w:proofErr w:type="spellEnd"/>
      <w:r w:rsidRPr="003D662E">
        <w:rPr>
          <w:lang w:val="en-US"/>
        </w:rPr>
        <w:t xml:space="preserve">. </w:t>
      </w:r>
      <w:proofErr w:type="spellStart"/>
      <w:r w:rsidRPr="003D662E">
        <w:rPr>
          <w:rFonts w:ascii="Consolas" w:hAnsi="Consolas"/>
          <w:lang w:val="en-US"/>
        </w:rPr>
        <w:t>myMesh</w:t>
      </w:r>
      <w:proofErr w:type="spellEnd"/>
      <w:r w:rsidRPr="003D662E">
        <w:rPr>
          <w:lang w:val="en-US"/>
        </w:rPr>
        <w:t xml:space="preserve"> potentially consists of multiple sources, we just have </w:t>
      </w:r>
      <w:proofErr w:type="spellStart"/>
      <w:r w:rsidRPr="003D662E">
        <w:rPr>
          <w:rFonts w:ascii="Consolas" w:hAnsi="Consolas"/>
          <w:lang w:val="en-US"/>
        </w:rPr>
        <w:t>mySource</w:t>
      </w:r>
      <w:proofErr w:type="spellEnd"/>
      <w:r w:rsidRPr="003D662E">
        <w:rPr>
          <w:lang w:val="en-US"/>
        </w:rPr>
        <w:t xml:space="preserve"> as source mesh element. </w:t>
      </w:r>
      <w:proofErr w:type="spellStart"/>
      <w:r w:rsidR="00A22007" w:rsidRPr="003D662E">
        <w:rPr>
          <w:rFonts w:ascii="Consolas" w:hAnsi="Consolas"/>
          <w:lang w:val="en-US"/>
        </w:rPr>
        <w:t>mySource</w:t>
      </w:r>
      <w:proofErr w:type="spellEnd"/>
      <w:r w:rsidR="00A22007" w:rsidRPr="003D662E">
        <w:rPr>
          <w:lang w:val="en-US"/>
        </w:rPr>
        <w:t xml:space="preserve"> uses the previously defined </w:t>
      </w:r>
      <w:proofErr w:type="spellStart"/>
      <w:r w:rsidR="00A22007" w:rsidRPr="003D662E">
        <w:rPr>
          <w:rFonts w:ascii="Consolas" w:hAnsi="Consolas"/>
          <w:lang w:val="en-US"/>
        </w:rPr>
        <w:t>mySourceService</w:t>
      </w:r>
      <w:proofErr w:type="spellEnd"/>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proofErr w:type="spellStart"/>
      <w:r w:rsidR="003D004D" w:rsidRPr="003D662E">
        <w:rPr>
          <w:rFonts w:ascii="Consolas" w:hAnsi="Consolas"/>
          <w:lang w:val="en-US"/>
        </w:rPr>
        <w:t>myReceiverService</w:t>
      </w:r>
      <w:proofErr w:type="spellEnd"/>
      <w:r w:rsidR="003D004D" w:rsidRPr="003D662E">
        <w:rPr>
          <w:lang w:val="en-US"/>
        </w:rPr>
        <w:t xml:space="preserve"> (similar to </w:t>
      </w:r>
      <w:proofErr w:type="spellStart"/>
      <w:r w:rsidR="003D004D" w:rsidRPr="003D662E">
        <w:rPr>
          <w:rFonts w:ascii="Consolas" w:hAnsi="Consolas"/>
          <w:lang w:val="en-US"/>
        </w:rPr>
        <w:t>mySourceService</w:t>
      </w:r>
      <w:proofErr w:type="spellEnd"/>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proofErr w:type="spellStart"/>
      <w:r w:rsidRPr="003D662E">
        <w:rPr>
          <w:rFonts w:ascii="Consolas" w:hAnsi="Consolas" w:cs="Consolas"/>
          <w:color w:val="000000"/>
          <w:sz w:val="20"/>
          <w:szCs w:val="20"/>
          <w:lang w:val="en-DE"/>
        </w:rPr>
        <w:t>aasServer</w:t>
      </w:r>
      <w:proofErr w:type="spellEnd"/>
      <w:r w:rsidRPr="003D662E">
        <w:rPr>
          <w:rFonts w:ascii="Consolas" w:hAnsi="Consolas" w:cs="Consolas"/>
          <w:color w:val="000000"/>
          <w:sz w:val="20"/>
          <w:szCs w:val="20"/>
          <w:lang w:val="en-DE"/>
        </w:rPr>
        <w:t>;</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38756232" w:rsidR="00C91CBB" w:rsidRPr="003D662E" w:rsidRDefault="00C91CBB" w:rsidP="00C91CBB">
      <w:pPr>
        <w:pStyle w:val="Caption"/>
        <w:jc w:val="center"/>
        <w:rPr>
          <w:lang w:val="en-US"/>
        </w:rPr>
      </w:pPr>
      <w:bookmarkStart w:id="214"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44</w:t>
      </w:r>
      <w:r w:rsidRPr="003D662E">
        <w:fldChar w:fldCharType="end"/>
      </w:r>
      <w:bookmarkEnd w:id="214"/>
      <w:r w:rsidRPr="003D662E">
        <w:rPr>
          <w:lang w:val="en-US"/>
        </w:rPr>
        <w:t>: Final part of the simple platform configuration.</w:t>
      </w:r>
    </w:p>
    <w:p w14:paraId="0B2CC62F" w14:textId="5AF851E1"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0A1639" w:rsidRPr="003D662E">
        <w:rPr>
          <w:lang w:val="en-US"/>
        </w:rPr>
        <w:t xml:space="preserve">Figure </w:t>
      </w:r>
      <w:r w:rsidR="000A1639">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proofErr w:type="spellStart"/>
      <w:r w:rsidR="00EC1A7D" w:rsidRPr="003D662E">
        <w:rPr>
          <w:rFonts w:ascii="Consolas" w:hAnsi="Consolas"/>
          <w:lang w:val="en-US"/>
        </w:rPr>
        <w:t>SimpleMesh</w:t>
      </w:r>
      <w:proofErr w:type="spellEnd"/>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w:t>
      </w:r>
      <w:proofErr w:type="spellStart"/>
      <w:r w:rsidRPr="003D662E">
        <w:rPr>
          <w:lang w:val="en-US"/>
        </w:rPr>
        <w:t>EASy</w:t>
      </w:r>
      <w:proofErr w:type="spellEnd"/>
      <w:r w:rsidRPr="003D662E">
        <w:rPr>
          <w:lang w:val="en-US"/>
        </w:rPr>
        <w:t xml:space="preserve">-Producer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w:t>
      </w:r>
      <w:proofErr w:type="spellStart"/>
      <w:r w:rsidRPr="003D662E">
        <w:rPr>
          <w:lang w:val="en-US"/>
        </w:rPr>
        <w:t>Yaml</w:t>
      </w:r>
      <w:proofErr w:type="spellEnd"/>
      <w:r w:rsidRPr="003D662E">
        <w:rPr>
          <w:lang w:val="en-US"/>
        </w:rPr>
        <w:t>,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250AD8AB"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0A1639">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5" w:name="_Ref88386145"/>
      <w:bookmarkStart w:id="216" w:name="_Ref116468894"/>
      <w:bookmarkStart w:id="217" w:name="_Toc213421542"/>
      <w:r w:rsidRPr="003D662E">
        <w:rPr>
          <w:lang w:val="en-US"/>
        </w:rPr>
        <w:t>Modeling</w:t>
      </w:r>
      <w:r w:rsidR="00112ED7" w:rsidRPr="003D662E">
        <w:rPr>
          <w:lang w:val="en-US"/>
        </w:rPr>
        <w:t xml:space="preserve"> </w:t>
      </w:r>
      <w:bookmarkEnd w:id="215"/>
      <w:r w:rsidR="00413890" w:rsidRPr="003D662E">
        <w:rPr>
          <w:lang w:val="en-US"/>
        </w:rPr>
        <w:t>Patterns</w:t>
      </w:r>
      <w:bookmarkEnd w:id="216"/>
      <w:bookmarkEnd w:id="217"/>
    </w:p>
    <w:p w14:paraId="36F9A3C4" w14:textId="12757005"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4F17BC0C" w:rsidR="00E5519D" w:rsidRPr="003D662E" w:rsidRDefault="00C072A1" w:rsidP="00C072A1">
      <w:pPr>
        <w:pStyle w:val="Caption"/>
        <w:jc w:val="center"/>
        <w:rPr>
          <w:lang w:val="en-US"/>
        </w:rPr>
      </w:pPr>
      <w:bookmarkStart w:id="218"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45</w:t>
      </w:r>
      <w:r w:rsidRPr="003D662E">
        <w:fldChar w:fldCharType="end"/>
      </w:r>
      <w:bookmarkEnd w:id="218"/>
      <w:r w:rsidRPr="003D662E">
        <w:rPr>
          <w:lang w:val="en-US"/>
        </w:rPr>
        <w:t>: IVML model pattern for simple alternatives without detailing properties.</w:t>
      </w:r>
    </w:p>
    <w:p w14:paraId="019AF21D" w14:textId="345B7C05"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0A1639" w:rsidRPr="003D662E">
        <w:rPr>
          <w:lang w:val="en-US"/>
        </w:rPr>
        <w:t xml:space="preserve">Figure </w:t>
      </w:r>
      <w:r w:rsidR="000A1639">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 xml:space="preserve">It is important to note that this pattern does not allow for openness as IVML </w:t>
      </w:r>
      <w:proofErr w:type="spellStart"/>
      <w:r w:rsidR="00F75950" w:rsidRPr="003D662E">
        <w:rPr>
          <w:lang w:val="en-US"/>
        </w:rPr>
        <w:t>enums</w:t>
      </w:r>
      <w:proofErr w:type="spellEnd"/>
      <w:r w:rsidR="00F75950" w:rsidRPr="003D662E">
        <w:rPr>
          <w:lang w:val="en-US"/>
        </w:rPr>
        <w:t xml:space="preserve">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15E0E879" w:rsidR="00C072A1" w:rsidRPr="003D662E" w:rsidRDefault="00C072A1" w:rsidP="006811B3">
      <w:pPr>
        <w:pStyle w:val="Caption"/>
        <w:jc w:val="center"/>
        <w:rPr>
          <w:lang w:val="en-US"/>
        </w:rPr>
      </w:pPr>
      <w:bookmarkStart w:id="219"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46</w:t>
      </w:r>
      <w:r w:rsidRPr="003D662E">
        <w:fldChar w:fldCharType="end"/>
      </w:r>
      <w:bookmarkEnd w:id="219"/>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5CA9D2CD"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0A1639" w:rsidRPr="003D662E">
        <w:rPr>
          <w:lang w:val="en-US"/>
        </w:rPr>
        <w:t xml:space="preserve">Figure </w:t>
      </w:r>
      <w:r w:rsidR="000A1639">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w:t>
      </w:r>
      <w:proofErr w:type="spellStart"/>
      <w:r w:rsidR="0091457B" w:rsidRPr="003D662E">
        <w:rPr>
          <w:lang w:val="en-US"/>
        </w:rPr>
        <w:t>EASy</w:t>
      </w:r>
      <w:proofErr w:type="spellEnd"/>
      <w:r w:rsidR="0091457B" w:rsidRPr="003D662E">
        <w:rPr>
          <w:lang w:val="en-US"/>
        </w:rPr>
        <w:t>-Producer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w:t>
      </w:r>
      <w:proofErr w:type="spellStart"/>
      <w:r w:rsidR="00DB3BA8" w:rsidRPr="003D662E">
        <w:rPr>
          <w:lang w:val="en-US"/>
        </w:rPr>
        <w:t>EASy</w:t>
      </w:r>
      <w:proofErr w:type="spellEnd"/>
      <w:r w:rsidR="00DB3BA8" w:rsidRPr="003D662E">
        <w:rPr>
          <w:lang w:val="en-US"/>
        </w:rPr>
        <w:t xml:space="preserve">-Producer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149F5220" w:rsidR="00B37CE4" w:rsidRPr="003D662E" w:rsidRDefault="00B37CE4" w:rsidP="00B37CE4">
      <w:pPr>
        <w:pStyle w:val="Caption"/>
        <w:jc w:val="center"/>
        <w:rPr>
          <w:lang w:val="en-US"/>
        </w:rPr>
      </w:pPr>
      <w:bookmarkStart w:id="220"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47</w:t>
      </w:r>
      <w:r w:rsidRPr="003D662E">
        <w:fldChar w:fldCharType="end"/>
      </w:r>
      <w:bookmarkEnd w:id="220"/>
      <w:r w:rsidRPr="003D662E">
        <w:rPr>
          <w:lang w:val="en-US"/>
        </w:rPr>
        <w:t>: Model structure for openness and extensibility.</w:t>
      </w:r>
    </w:p>
    <w:p w14:paraId="7D2DAD81" w14:textId="5620BFC5"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0A1639" w:rsidRPr="003D662E">
        <w:rPr>
          <w:lang w:val="en-US"/>
        </w:rPr>
        <w:t xml:space="preserve">Figure </w:t>
      </w:r>
      <w:r w:rsidR="000A1639">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proofErr w:type="spellStart"/>
      <w:r w:rsidR="00C57E42" w:rsidRPr="003D662E">
        <w:rPr>
          <w:rFonts w:ascii="Consolas" w:hAnsi="Consolas"/>
          <w:i/>
          <w:lang w:val="en-US"/>
        </w:rPr>
        <w:t>X</w:t>
      </w:r>
      <w:r w:rsidR="00C57E42" w:rsidRPr="003D662E">
        <w:rPr>
          <w:rFonts w:ascii="Consolas" w:hAnsi="Consolas"/>
          <w:lang w:val="en-US"/>
        </w:rPr>
        <w:t>Base</w:t>
      </w:r>
      <w:proofErr w:type="spellEnd"/>
      <w:r w:rsidR="00C57E42" w:rsidRPr="003D662E">
        <w:rPr>
          <w:rFonts w:cstheme="minorHAnsi"/>
          <w:lang w:val="en-US"/>
        </w:rPr>
        <w:t xml:space="preserve">, </w:t>
      </w:r>
      <w:r w:rsidR="00C57E42" w:rsidRPr="003D662E">
        <w:rPr>
          <w:lang w:val="en-US"/>
        </w:rPr>
        <w:t xml:space="preserve">for the devices example the name would be </w:t>
      </w:r>
      <w:proofErr w:type="spellStart"/>
      <w:r w:rsidR="00C57E42" w:rsidRPr="003D662E">
        <w:rPr>
          <w:rFonts w:ascii="Consolas" w:hAnsi="Consolas"/>
          <w:lang w:val="en-US"/>
        </w:rPr>
        <w:t>DevicesBase</w:t>
      </w:r>
      <w:proofErr w:type="spellEnd"/>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proofErr w:type="spellStart"/>
      <w:r w:rsidR="00C57E42" w:rsidRPr="003D662E">
        <w:rPr>
          <w:rFonts w:ascii="Consolas" w:hAnsi="Consolas"/>
          <w:lang w:val="en-US"/>
        </w:rPr>
        <w:t>DevicePartPhoenixContact</w:t>
      </w:r>
      <w:proofErr w:type="spellEnd"/>
      <w:r w:rsidR="000F3218" w:rsidRPr="003D662E">
        <w:rPr>
          <w:rStyle w:val="FootnoteReference"/>
          <w:rFonts w:ascii="Consolas" w:hAnsi="Consolas"/>
          <w:lang w:val="en-US"/>
        </w:rPr>
        <w:footnoteReference w:id="118"/>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proofErr w:type="spellStart"/>
      <w:r w:rsidR="00B37CE4" w:rsidRPr="003D662E">
        <w:rPr>
          <w:rFonts w:ascii="Consolas" w:hAnsi="Consolas"/>
          <w:i/>
          <w:lang w:val="en-US"/>
        </w:rPr>
        <w:t>X</w:t>
      </w:r>
      <w:r w:rsidR="00B37CE4" w:rsidRPr="003D662E">
        <w:rPr>
          <w:rFonts w:ascii="Consolas" w:hAnsi="Consolas"/>
          <w:lang w:val="en-US"/>
        </w:rPr>
        <w:t>Base</w:t>
      </w:r>
      <w:proofErr w:type="spellEnd"/>
      <w:r w:rsidR="00B37CE4" w:rsidRPr="003D662E">
        <w:rPr>
          <w:lang w:val="en-US"/>
        </w:rPr>
        <w:t xml:space="preserve"> and dynamically import the </w:t>
      </w:r>
      <w:proofErr w:type="spellStart"/>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proofErr w:type="spellEnd"/>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proofErr w:type="spellStart"/>
      <w:r w:rsidR="00DD4B46" w:rsidRPr="003D662E">
        <w:rPr>
          <w:rFonts w:ascii="Consolas" w:hAnsi="Consolas"/>
          <w:i/>
          <w:lang w:val="en-US"/>
        </w:rPr>
        <w:t>X</w:t>
      </w:r>
      <w:r w:rsidR="00DD4B46" w:rsidRPr="003D662E">
        <w:rPr>
          <w:rFonts w:ascii="Consolas" w:hAnsi="Consolas"/>
          <w:lang w:val="en-US"/>
        </w:rPr>
        <w:t>Base</w:t>
      </w:r>
      <w:proofErr w:type="spellEnd"/>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2E6C343E" w:rsidR="00507BCA" w:rsidRPr="003D662E" w:rsidRDefault="00507BCA" w:rsidP="00507BCA">
      <w:pPr>
        <w:pStyle w:val="Caption"/>
        <w:jc w:val="center"/>
        <w:rPr>
          <w:lang w:val="en-US"/>
        </w:rPr>
      </w:pPr>
      <w:bookmarkStart w:id="221"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48</w:t>
      </w:r>
      <w:r w:rsidRPr="003D662E">
        <w:fldChar w:fldCharType="end"/>
      </w:r>
      <w:bookmarkEnd w:id="221"/>
      <w:r w:rsidRPr="003D662E">
        <w:rPr>
          <w:lang w:val="en-US"/>
        </w:rPr>
        <w:t>: Meta-model concepts for defining services and alternatives.</w:t>
      </w:r>
    </w:p>
    <w:p w14:paraId="4DB511D9" w14:textId="0B8BBA0D"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0A1639" w:rsidRPr="003D662E">
        <w:rPr>
          <w:lang w:val="en-US"/>
        </w:rPr>
        <w:t xml:space="preserve">Figure </w:t>
      </w:r>
      <w:r w:rsidR="000A1639">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78F92A3B"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0A1639" w:rsidRPr="003D662E">
        <w:rPr>
          <w:lang w:val="en-US"/>
        </w:rPr>
        <w:t xml:space="preserve">Figure </w:t>
      </w:r>
      <w:r w:rsidR="000A1639">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430FC3C8"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0A1639" w:rsidRPr="003D662E">
        <w:rPr>
          <w:lang w:val="en-GB"/>
        </w:rPr>
        <w:t xml:space="preserve">Figure </w:t>
      </w:r>
      <w:r w:rsidR="000A1639">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0A1639">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0A1639">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6F7B95E4" w:rsidR="001D3933" w:rsidRPr="003D662E" w:rsidRDefault="001D3933" w:rsidP="001D3933">
      <w:pPr>
        <w:pStyle w:val="Caption"/>
        <w:jc w:val="center"/>
        <w:rPr>
          <w:lang w:val="en-GB"/>
        </w:rPr>
      </w:pPr>
      <w:bookmarkStart w:id="222"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0A1639">
        <w:rPr>
          <w:noProof/>
          <w:lang w:val="en-GB"/>
        </w:rPr>
        <w:t>49</w:t>
      </w:r>
      <w:r w:rsidRPr="003D662E">
        <w:fldChar w:fldCharType="end"/>
      </w:r>
      <w:bookmarkEnd w:id="222"/>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1E57A6C7"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0A1639" w:rsidRPr="003D662E">
        <w:rPr>
          <w:lang w:val="en-US"/>
        </w:rPr>
        <w:t xml:space="preserve">Figure </w:t>
      </w:r>
      <w:r w:rsidR="000A1639">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5274F020"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0A1639" w:rsidRPr="003D662E">
        <w:rPr>
          <w:lang w:val="en-US"/>
        </w:rPr>
        <w:t xml:space="preserve">Figure </w:t>
      </w:r>
      <w:r w:rsidR="000A1639">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2CAFC4A1"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48</w:t>
      </w:r>
      <w:r w:rsidRPr="003D662E">
        <w:rPr>
          <w:lang w:val="en-US"/>
        </w:rPr>
        <w:fldChar w:fldCharType="end"/>
      </w:r>
      <w:r w:rsidRPr="003D662E">
        <w:rPr>
          <w:lang w:val="en-US"/>
        </w:rPr>
        <w:t xml:space="preserve"> is </w:t>
      </w:r>
      <w:proofErr w:type="spellStart"/>
      <w:r w:rsidRPr="003D662E">
        <w:rPr>
          <w:rFonts w:ascii="Consolas" w:hAnsi="Consolas"/>
          <w:i/>
          <w:lang w:val="en-US"/>
        </w:rPr>
        <w:t>MetaConcepts</w:t>
      </w:r>
      <w:proofErr w:type="spellEnd"/>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w:t>
      </w:r>
      <w:proofErr w:type="spellStart"/>
      <w:r w:rsidR="00FD6D8A" w:rsidRPr="003D662E">
        <w:rPr>
          <w:lang w:val="en-US"/>
        </w:rPr>
        <w:t>dependend</w:t>
      </w:r>
      <w:proofErr w:type="spellEnd"/>
      <w:r w:rsidR="00FD6D8A" w:rsidRPr="003D662E">
        <w:rPr>
          <w:lang w:val="en-US"/>
        </w:rPr>
        <w:t xml:space="preserve">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0A1639" w:rsidRPr="003D662E">
        <w:rPr>
          <w:lang w:val="en-US"/>
        </w:rPr>
        <w:t xml:space="preserve">Figure </w:t>
      </w:r>
      <w:r w:rsidR="000A1639">
        <w:rPr>
          <w:noProof/>
          <w:lang w:val="en-US"/>
        </w:rPr>
        <w:t>48</w:t>
      </w:r>
      <w:r w:rsidR="00FD6D8A" w:rsidRPr="003D662E">
        <w:rPr>
          <w:lang w:val="en-US"/>
        </w:rPr>
        <w:fldChar w:fldCharType="end"/>
      </w:r>
      <w:r w:rsidR="00FD6D8A" w:rsidRPr="003D662E">
        <w:rPr>
          <w:lang w:val="en-US"/>
        </w:rPr>
        <w:t xml:space="preserve">, the aim of </w:t>
      </w:r>
      <w:proofErr w:type="spellStart"/>
      <w:r w:rsidR="00FD6D8A" w:rsidRPr="003D662E">
        <w:rPr>
          <w:rFonts w:ascii="Consolas" w:hAnsi="Consolas"/>
          <w:i/>
          <w:lang w:val="en-US"/>
        </w:rPr>
        <w:t>MetaConcepts</w:t>
      </w:r>
      <w:proofErr w:type="spellEnd"/>
      <w:r w:rsidR="00FD6D8A" w:rsidRPr="003D662E">
        <w:rPr>
          <w:lang w:val="en-US"/>
        </w:rPr>
        <w:t xml:space="preserve"> is to represent generic concepts of configurable runtime-adaptable systems. </w:t>
      </w:r>
      <w:r w:rsidR="0028221F" w:rsidRPr="003D662E">
        <w:rPr>
          <w:lang w:val="en-US"/>
        </w:rPr>
        <w:t xml:space="preserve">Thus, </w:t>
      </w:r>
      <w:proofErr w:type="spellStart"/>
      <w:r w:rsidR="0028221F" w:rsidRPr="003D662E">
        <w:rPr>
          <w:rFonts w:ascii="Consolas" w:hAnsi="Consolas"/>
          <w:i/>
          <w:lang w:val="en-US"/>
        </w:rPr>
        <w:t>MetaConcepts</w:t>
      </w:r>
      <w:proofErr w:type="spellEnd"/>
      <w:r w:rsidR="0028221F" w:rsidRPr="003D662E">
        <w:rPr>
          <w:lang w:val="en-US"/>
        </w:rPr>
        <w:t xml:space="preserve"> introduces basic notions of </w:t>
      </w:r>
      <w:proofErr w:type="spellStart"/>
      <w:r w:rsidR="0028221F" w:rsidRPr="003D662E">
        <w:rPr>
          <w:lang w:val="en-US"/>
        </w:rPr>
        <w:t>resesources</w:t>
      </w:r>
      <w:proofErr w:type="spellEnd"/>
      <w:r w:rsidR="0028221F" w:rsidRPr="003D662E">
        <w:rPr>
          <w:lang w:val="en-US"/>
        </w:rPr>
        <w:t xml:space="preserve"> (</w:t>
      </w:r>
      <w:proofErr w:type="spellStart"/>
      <w:r w:rsidR="0028221F" w:rsidRPr="003D662E">
        <w:rPr>
          <w:rFonts w:ascii="Consolas" w:hAnsi="Consolas"/>
          <w:lang w:val="en-US"/>
        </w:rPr>
        <w:t>CResource</w:t>
      </w:r>
      <w:proofErr w:type="spellEnd"/>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proofErr w:type="spellStart"/>
      <w:r w:rsidR="006E0162" w:rsidRPr="003D662E">
        <w:rPr>
          <w:rFonts w:ascii="Consolas" w:hAnsi="Consolas"/>
          <w:lang w:val="en-US"/>
        </w:rPr>
        <w:t>CComponent</w:t>
      </w:r>
      <w:proofErr w:type="spellEnd"/>
      <w:r w:rsidR="006E0162" w:rsidRPr="003D662E">
        <w:rPr>
          <w:lang w:val="en-US"/>
        </w:rPr>
        <w:t>), families of components (</w:t>
      </w:r>
      <w:proofErr w:type="spellStart"/>
      <w:r w:rsidR="006E0162" w:rsidRPr="003D662E">
        <w:rPr>
          <w:rFonts w:ascii="Consolas" w:hAnsi="Consolas"/>
          <w:lang w:val="en-US"/>
        </w:rPr>
        <w:t>CFamily</w:t>
      </w:r>
      <w:proofErr w:type="spellEnd"/>
      <w:r w:rsidR="006E0162" w:rsidRPr="003D662E">
        <w:rPr>
          <w:lang w:val="en-US"/>
        </w:rPr>
        <w:t>) and connectors among components (</w:t>
      </w:r>
      <w:proofErr w:type="spellStart"/>
      <w:r w:rsidR="006E0162" w:rsidRPr="003D662E">
        <w:rPr>
          <w:rFonts w:ascii="Consolas" w:hAnsi="Consolas"/>
          <w:lang w:val="en-US"/>
        </w:rPr>
        <w:t>CConnector</w:t>
      </w:r>
      <w:proofErr w:type="spellEnd"/>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0A1639" w:rsidRPr="003D662E">
        <w:rPr>
          <w:lang w:val="en-US"/>
        </w:rPr>
        <w:t xml:space="preserve">Figure </w:t>
      </w:r>
      <w:r w:rsidR="000A1639">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1D0EE995" w:rsidR="00091FB9" w:rsidRPr="003D662E" w:rsidRDefault="00AC30FC" w:rsidP="00A65A3C">
      <w:pPr>
        <w:jc w:val="both"/>
        <w:rPr>
          <w:lang w:val="en-US"/>
        </w:rPr>
      </w:pPr>
      <w:r w:rsidRPr="003D662E">
        <w:rPr>
          <w:lang w:val="en-US"/>
        </w:rPr>
        <w:t xml:space="preserve">From the generic </w:t>
      </w:r>
      <w:proofErr w:type="spellStart"/>
      <w:r w:rsidRPr="003D662E">
        <w:rPr>
          <w:rFonts w:ascii="Consolas" w:hAnsi="Consolas"/>
          <w:i/>
          <w:lang w:val="en-US"/>
        </w:rPr>
        <w:t>MetaConcepts</w:t>
      </w:r>
      <w:proofErr w:type="spellEnd"/>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proofErr w:type="spellStart"/>
      <w:r w:rsidR="00DC3AD2" w:rsidRPr="003D662E">
        <w:rPr>
          <w:rFonts w:ascii="Consolas" w:hAnsi="Consolas"/>
          <w:i/>
          <w:lang w:val="en-US"/>
        </w:rPr>
        <w:t>DataTypes</w:t>
      </w:r>
      <w:proofErr w:type="spellEnd"/>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proofErr w:type="spellStart"/>
      <w:r w:rsidR="00DC3AD2" w:rsidRPr="003D662E">
        <w:rPr>
          <w:rFonts w:ascii="Consolas" w:hAnsi="Consolas"/>
          <w:lang w:val="en-US"/>
        </w:rPr>
        <w:t>RecordType</w:t>
      </w:r>
      <w:proofErr w:type="spellEnd"/>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0A1639">
        <w:rPr>
          <w:rFonts w:cstheme="minorHAnsi"/>
          <w:lang w:val="en-US"/>
        </w:rPr>
        <w:t>3.4.2</w:t>
      </w:r>
      <w:r w:rsidR="00DD4F81" w:rsidRPr="003D662E">
        <w:rPr>
          <w:rFonts w:cstheme="minorHAnsi"/>
          <w:lang w:val="en-US"/>
        </w:rPr>
        <w:fldChar w:fldCharType="end"/>
      </w:r>
      <w:r w:rsidR="00DD4F81" w:rsidRPr="003D662E">
        <w:rPr>
          <w:lang w:val="en-US"/>
        </w:rPr>
        <w:t xml:space="preserve">, </w:t>
      </w:r>
      <w:proofErr w:type="spellStart"/>
      <w:r w:rsidR="00DD4F81" w:rsidRPr="003D662E">
        <w:rPr>
          <w:rFonts w:ascii="Consolas" w:hAnsi="Consolas"/>
          <w:lang w:val="en-US"/>
        </w:rPr>
        <w:t>JavaService</w:t>
      </w:r>
      <w:proofErr w:type="spellEnd"/>
      <w:r w:rsidR="00DD4F81" w:rsidRPr="003D662E">
        <w:rPr>
          <w:lang w:val="en-US"/>
        </w:rPr>
        <w:t xml:space="preserve"> for services implemented in Java and </w:t>
      </w:r>
      <w:proofErr w:type="spellStart"/>
      <w:r w:rsidR="00DD4F81" w:rsidRPr="003D662E">
        <w:rPr>
          <w:rFonts w:ascii="Consolas" w:hAnsi="Consolas"/>
          <w:lang w:val="en-US"/>
        </w:rPr>
        <w:t>PythonService</w:t>
      </w:r>
      <w:proofErr w:type="spellEnd"/>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0A1639">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proofErr w:type="spellStart"/>
      <w:r w:rsidR="00B802DD" w:rsidRPr="003D662E">
        <w:rPr>
          <w:rFonts w:ascii="Consolas" w:hAnsi="Consolas"/>
          <w:i/>
          <w:lang w:val="en-US"/>
        </w:rPr>
        <w:t>MetaConcepts</w:t>
      </w:r>
      <w:proofErr w:type="spellEnd"/>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proofErr w:type="gramStart"/>
      <w:r w:rsidR="00D22A46" w:rsidRPr="003D662E">
        <w:rPr>
          <w:rFonts w:ascii="Consolas" w:hAnsi="Consolas"/>
          <w:lang w:val="en-US"/>
        </w:rPr>
        <w:t>Application</w:t>
      </w:r>
      <w:proofErr w:type="gramEnd"/>
      <w:r w:rsidR="00D22A46" w:rsidRPr="003D662E">
        <w:rPr>
          <w:lang w:val="en-US"/>
        </w:rPr>
        <w:t xml:space="preserve"> consists of one or multiple </w:t>
      </w:r>
      <w:proofErr w:type="spellStart"/>
      <w:r w:rsidR="00D22A46" w:rsidRPr="003D662E">
        <w:rPr>
          <w:rFonts w:ascii="Consolas" w:hAnsi="Consolas"/>
          <w:lang w:val="en-US"/>
        </w:rPr>
        <w:t>ServiceMesh</w:t>
      </w:r>
      <w:proofErr w:type="spellEnd"/>
      <w:r w:rsidR="00D22A46" w:rsidRPr="003D662E">
        <w:rPr>
          <w:lang w:val="en-US"/>
        </w:rPr>
        <w:t xml:space="preserve"> instances, and, in turn, a </w:t>
      </w:r>
      <w:r w:rsidR="00D22A46" w:rsidRPr="003D662E">
        <w:rPr>
          <w:lang w:val="en-US"/>
        </w:rPr>
        <w:lastRenderedPageBreak/>
        <w:t xml:space="preserve">service mesh starts at one or multiple sources (of type </w:t>
      </w:r>
      <w:proofErr w:type="spellStart"/>
      <w:r w:rsidR="00D22A46" w:rsidRPr="003D662E">
        <w:rPr>
          <w:rFonts w:ascii="Consolas" w:hAnsi="Consolas"/>
          <w:lang w:val="en-US"/>
        </w:rPr>
        <w:t>MeshSource</w:t>
      </w:r>
      <w:proofErr w:type="spellEnd"/>
      <w:r w:rsidR="00D22A46" w:rsidRPr="003D662E">
        <w:rPr>
          <w:lang w:val="en-US"/>
        </w:rPr>
        <w:t xml:space="preserve">). </w:t>
      </w:r>
      <w:r w:rsidR="00216A2A" w:rsidRPr="003D662E">
        <w:rPr>
          <w:lang w:val="en-US"/>
        </w:rPr>
        <w:t xml:space="preserve">Sources are linked via </w:t>
      </w:r>
      <w:proofErr w:type="spellStart"/>
      <w:r w:rsidR="00216A2A" w:rsidRPr="003D662E">
        <w:rPr>
          <w:rFonts w:ascii="Consolas" w:hAnsi="Consolas"/>
          <w:lang w:val="en-US"/>
        </w:rPr>
        <w:t>MeshConnector</w:t>
      </w:r>
      <w:proofErr w:type="spellEnd"/>
      <w:r w:rsidR="00216A2A" w:rsidRPr="003D662E">
        <w:rPr>
          <w:lang w:val="en-US"/>
        </w:rPr>
        <w:t xml:space="preserve"> instances to processor or, ultimately, sink nodes.</w:t>
      </w:r>
      <w:r w:rsidR="00DC716B" w:rsidRPr="003D662E">
        <w:rPr>
          <w:lang w:val="en-US"/>
        </w:rPr>
        <w:t xml:space="preserve"> In contrast to the IVML model used in the FP7 </w:t>
      </w:r>
      <w:proofErr w:type="spellStart"/>
      <w:r w:rsidR="00DC716B" w:rsidRPr="003D662E">
        <w:rPr>
          <w:lang w:val="en-US"/>
        </w:rPr>
        <w:t>QualiMaster</w:t>
      </w:r>
      <w:proofErr w:type="spellEnd"/>
      <w:r w:rsidR="00DC716B" w:rsidRPr="003D662E">
        <w:rPr>
          <w:lang w:val="en-US"/>
        </w:rPr>
        <w:t xml:space="preserve">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27A869D2" w:rsidR="005705D6" w:rsidRPr="003D662E" w:rsidRDefault="00991409" w:rsidP="00991409">
      <w:pPr>
        <w:pStyle w:val="Caption"/>
        <w:jc w:val="center"/>
        <w:rPr>
          <w:lang w:val="en-US"/>
        </w:rPr>
      </w:pPr>
      <w:bookmarkStart w:id="223"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50</w:t>
      </w:r>
      <w:r w:rsidRPr="003D662E">
        <w:fldChar w:fldCharType="end"/>
      </w:r>
      <w:bookmarkEnd w:id="223"/>
      <w:r w:rsidRPr="003D662E">
        <w:rPr>
          <w:lang w:val="en-US"/>
        </w:rPr>
        <w:t>: Instance view on a platform application.</w:t>
      </w:r>
    </w:p>
    <w:p w14:paraId="3F2919A1" w14:textId="16822C7D"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0A1639" w:rsidRPr="003D662E">
        <w:rPr>
          <w:lang w:val="en-US"/>
        </w:rPr>
        <w:t xml:space="preserve">Figure </w:t>
      </w:r>
      <w:r w:rsidR="000A1639">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proofErr w:type="spellStart"/>
      <w:r w:rsidR="00A509B3" w:rsidRPr="003D662E">
        <w:rPr>
          <w:rFonts w:ascii="Consolas" w:hAnsi="Consolas"/>
          <w:lang w:val="en-US"/>
        </w:rPr>
        <w:t>ServiceMesh</w:t>
      </w:r>
      <w:proofErr w:type="spellEnd"/>
      <w:r w:rsidR="00A509B3" w:rsidRPr="003D662E">
        <w:rPr>
          <w:lang w:val="en-US"/>
        </w:rPr>
        <w:t xml:space="preserve">, which, in turn, consists of a chain of three services, a source, a processor and a sink, all linked by instances of </w:t>
      </w:r>
      <w:proofErr w:type="spellStart"/>
      <w:r w:rsidR="00A509B3" w:rsidRPr="003D662E">
        <w:rPr>
          <w:lang w:val="en-US"/>
        </w:rPr>
        <w:t>MeshConnector</w:t>
      </w:r>
      <w:proofErr w:type="spellEnd"/>
      <w:r w:rsidR="00A509B3" w:rsidRPr="003D662E">
        <w:rPr>
          <w:lang w:val="en-US"/>
        </w:rPr>
        <w:t xml:space="preserve">.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4EEA826C" w:rsidR="0007222B" w:rsidRPr="003D662E" w:rsidRDefault="0007222B" w:rsidP="0007222B">
      <w:pPr>
        <w:pStyle w:val="Caption"/>
        <w:jc w:val="center"/>
        <w:rPr>
          <w:lang w:val="en-US"/>
        </w:rPr>
      </w:pPr>
      <w:bookmarkStart w:id="224"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51</w:t>
      </w:r>
      <w:r w:rsidRPr="003D662E">
        <w:fldChar w:fldCharType="end"/>
      </w:r>
      <w:bookmarkEnd w:id="224"/>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5" w:name="_Ref116469092"/>
      <w:bookmarkStart w:id="226" w:name="_Toc213421543"/>
      <w:bookmarkStart w:id="227" w:name="_Ref88386200"/>
      <w:bookmarkStart w:id="228" w:name="_Ref102576465"/>
      <w:r w:rsidRPr="003D662E">
        <w:rPr>
          <w:lang w:val="en-US"/>
        </w:rPr>
        <w:t>Configuration Model Structure</w:t>
      </w:r>
      <w:bookmarkEnd w:id="225"/>
      <w:bookmarkEnd w:id="226"/>
    </w:p>
    <w:p w14:paraId="6D3B3F97" w14:textId="7D719592"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0A1639" w:rsidRPr="003D662E">
        <w:rPr>
          <w:lang w:val="en-US"/>
        </w:rPr>
        <w:t xml:space="preserve">Figure </w:t>
      </w:r>
      <w:r w:rsidR="000A1639">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9" w:name="_Hlk116468215"/>
      <w:proofErr w:type="spellStart"/>
      <w:r w:rsidR="007571EA" w:rsidRPr="003D662E">
        <w:rPr>
          <w:rFonts w:ascii="Consolas" w:hAnsi="Consolas"/>
          <w:lang w:val="en-US"/>
        </w:rPr>
        <w:t>MetaConcepts</w:t>
      </w:r>
      <w:bookmarkEnd w:id="229"/>
      <w:proofErr w:type="spellEnd"/>
      <w:r w:rsidR="007571EA" w:rsidRPr="003D662E">
        <w:rPr>
          <w:lang w:val="en-US"/>
        </w:rPr>
        <w:t xml:space="preserve"> stems from an attempt to capture the basics of an adaptive software system and is included here for evaluation purposes. The </w:t>
      </w:r>
      <w:proofErr w:type="spellStart"/>
      <w:r w:rsidR="007571EA" w:rsidRPr="003D662E">
        <w:rPr>
          <w:rFonts w:ascii="Consolas" w:hAnsi="Consolas"/>
          <w:lang w:val="en-US"/>
        </w:rPr>
        <w:t>DataType</w:t>
      </w:r>
      <w:proofErr w:type="spellEnd"/>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proofErr w:type="spellStart"/>
      <w:r w:rsidRPr="003D662E">
        <w:rPr>
          <w:rFonts w:ascii="Consolas" w:hAnsi="Consolas"/>
          <w:lang w:val="en-US"/>
        </w:rPr>
        <w:t>IIPEcosphere</w:t>
      </w:r>
      <w:proofErr w:type="spellEnd"/>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0A1639">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3A9AFF24"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w:t>
      </w:r>
      <w:proofErr w:type="gramStart"/>
      <w:r w:rsidRPr="003D662E">
        <w:rPr>
          <w:lang w:val="en-US"/>
        </w:rPr>
        <w:t>meshes</w:t>
      </w:r>
      <w:proofErr w:type="gramEnd"/>
      <w:r w:rsidRPr="003D662E">
        <w:rPr>
          <w:lang w:val="en-US"/>
        </w:rPr>
        <w:t xml:space="preserve">.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0A1639" w:rsidRPr="003D662E">
        <w:rPr>
          <w:lang w:val="en-US"/>
        </w:rPr>
        <w:t xml:space="preserve">Figure </w:t>
      </w:r>
      <w:r w:rsidR="000A1639">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proofErr w:type="spellStart"/>
      <w:r w:rsidRPr="003D662E">
        <w:rPr>
          <w:rFonts w:ascii="Consolas" w:hAnsi="Consolas"/>
          <w:lang w:val="en-US"/>
        </w:rPr>
        <w:t>PlatformConfiguration</w:t>
      </w:r>
      <w:proofErr w:type="spellEnd"/>
      <w:r w:rsidRPr="003D662E">
        <w:rPr>
          <w:lang w:val="en-US"/>
        </w:rPr>
        <w:t xml:space="preserve"> storing settings that override global non-frozen configuration options. </w:t>
      </w:r>
      <w:r w:rsidR="00875CCB" w:rsidRPr="003D662E">
        <w:rPr>
          <w:lang w:val="en-US"/>
        </w:rPr>
        <w:t xml:space="preserve">Service instances are stored in </w:t>
      </w:r>
      <w:proofErr w:type="spellStart"/>
      <w:r w:rsidR="00875CCB" w:rsidRPr="003D662E">
        <w:rPr>
          <w:rFonts w:ascii="Consolas" w:hAnsi="Consolas"/>
          <w:lang w:val="en-US"/>
        </w:rPr>
        <w:t>AllServices</w:t>
      </w:r>
      <w:proofErr w:type="spellEnd"/>
      <w:r w:rsidR="00875CCB" w:rsidRPr="003D662E">
        <w:rPr>
          <w:lang w:val="en-US"/>
        </w:rPr>
        <w:t xml:space="preserve">, related type definitions for input/output specifications in </w:t>
      </w:r>
      <w:proofErr w:type="spellStart"/>
      <w:r w:rsidR="00875CCB" w:rsidRPr="003D662E">
        <w:rPr>
          <w:rFonts w:ascii="Consolas" w:hAnsi="Consolas"/>
          <w:lang w:val="en-US"/>
        </w:rPr>
        <w:t>AllTypes</w:t>
      </w:r>
      <w:proofErr w:type="spellEnd"/>
      <w:r w:rsidR="00875CCB" w:rsidRPr="003D662E">
        <w:rPr>
          <w:lang w:val="en-US"/>
        </w:rPr>
        <w:t xml:space="preserve">. </w:t>
      </w:r>
      <w:r w:rsidR="00291A61" w:rsidRPr="003D662E">
        <w:rPr>
          <w:lang w:val="en-US"/>
        </w:rPr>
        <w:t xml:space="preserve">In turn, </w:t>
      </w:r>
      <w:proofErr w:type="spellStart"/>
      <w:r w:rsidR="00291A61" w:rsidRPr="003D662E">
        <w:rPr>
          <w:rFonts w:ascii="Consolas" w:hAnsi="Consolas"/>
          <w:lang w:val="en-US"/>
        </w:rPr>
        <w:t>AllTypes</w:t>
      </w:r>
      <w:proofErr w:type="spellEnd"/>
      <w:r w:rsidR="00291A61" w:rsidRPr="003D662E">
        <w:rPr>
          <w:rFonts w:ascii="Consolas" w:hAnsi="Consolas"/>
          <w:lang w:val="en-US"/>
        </w:rPr>
        <w:t xml:space="preserve"> </w:t>
      </w:r>
      <w:r w:rsidR="00291A61" w:rsidRPr="003D662E">
        <w:rPr>
          <w:lang w:val="en-US"/>
        </w:rPr>
        <w:t xml:space="preserve">relies on </w:t>
      </w:r>
      <w:proofErr w:type="spellStart"/>
      <w:r w:rsidR="00291A61" w:rsidRPr="003D662E">
        <w:rPr>
          <w:rFonts w:ascii="Consolas" w:hAnsi="Consolas"/>
          <w:lang w:val="en-US"/>
        </w:rPr>
        <w:t>AllConstants</w:t>
      </w:r>
      <w:proofErr w:type="spellEnd"/>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proofErr w:type="spellStart"/>
      <w:r w:rsidR="005C7940" w:rsidRPr="003D662E">
        <w:rPr>
          <w:rFonts w:ascii="Consolas" w:hAnsi="Consolas"/>
          <w:lang w:val="en-US"/>
        </w:rPr>
        <w:t>ApplicationPart</w:t>
      </w:r>
      <w:r w:rsidR="005C7940" w:rsidRPr="003D662E">
        <w:rPr>
          <w:rFonts w:ascii="Consolas" w:hAnsi="Consolas"/>
          <w:i/>
          <w:lang w:val="en-US"/>
        </w:rPr>
        <w:t>X</w:t>
      </w:r>
      <w:proofErr w:type="spellEnd"/>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proofErr w:type="spellStart"/>
      <w:r w:rsidR="005C7940" w:rsidRPr="003D662E">
        <w:rPr>
          <w:rFonts w:ascii="Consolas" w:hAnsi="Consolas"/>
          <w:lang w:val="en-US"/>
        </w:rPr>
        <w:t>ServiceMeshPart</w:t>
      </w:r>
      <w:r w:rsidR="005C7940" w:rsidRPr="003D662E">
        <w:rPr>
          <w:rFonts w:ascii="Consolas" w:hAnsi="Consolas"/>
          <w:i/>
          <w:lang w:val="en-US"/>
        </w:rPr>
        <w:t>X</w:t>
      </w:r>
      <w:proofErr w:type="spellEnd"/>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w:t>
      </w:r>
      <w:proofErr w:type="spellStart"/>
      <w:r w:rsidR="009C70CE" w:rsidRPr="003D662E">
        <w:rPr>
          <w:lang w:val="en-US"/>
        </w:rPr>
        <w:t>IIPEcosphere</w:t>
      </w:r>
      <w:proofErr w:type="spellEnd"/>
      <w:r w:rsidR="009C70CE" w:rsidRPr="003D662E">
        <w:rPr>
          <w:lang w:val="en-US"/>
        </w:rPr>
        <w:t xml:space="preserve"> and transitively imported modules are linked through </w:t>
      </w:r>
      <w:proofErr w:type="spellStart"/>
      <w:r w:rsidR="009C70CE" w:rsidRPr="003D662E">
        <w:rPr>
          <w:rFonts w:ascii="Consolas" w:hAnsi="Consolas"/>
          <w:lang w:val="en-US"/>
        </w:rPr>
        <w:t>All</w:t>
      </w:r>
      <w:r w:rsidR="002264CF" w:rsidRPr="003D662E">
        <w:rPr>
          <w:rFonts w:ascii="Consolas" w:hAnsi="Consolas"/>
          <w:lang w:val="en-US"/>
        </w:rPr>
        <w:t>Constants</w:t>
      </w:r>
      <w:proofErr w:type="spellEnd"/>
      <w:r w:rsidR="009C70CE" w:rsidRPr="003D662E">
        <w:rPr>
          <w:lang w:val="en-US"/>
        </w:rPr>
        <w:t xml:space="preserve"> into the managed configuration model.</w:t>
      </w:r>
      <w:r w:rsidR="002264CF" w:rsidRPr="003D662E">
        <w:rPr>
          <w:lang w:val="en-US"/>
        </w:rPr>
        <w:t xml:space="preserve"> Further, </w:t>
      </w:r>
      <w:proofErr w:type="spellStart"/>
      <w:r w:rsidR="002264CF" w:rsidRPr="003D662E">
        <w:rPr>
          <w:rFonts w:ascii="Consolas" w:hAnsi="Consolas"/>
          <w:lang w:val="en-US"/>
        </w:rPr>
        <w:t>TechnicalSetup</w:t>
      </w:r>
      <w:proofErr w:type="spellEnd"/>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w:t>
      </w:r>
      <w:proofErr w:type="spellStart"/>
      <w:r w:rsidR="002264CF" w:rsidRPr="003D662E">
        <w:rPr>
          <w:lang w:val="en-US"/>
        </w:rPr>
        <w:t>TechnicalSetup</w:t>
      </w:r>
      <w:proofErr w:type="spellEnd"/>
      <w:r w:rsidR="002264CF" w:rsidRPr="003D662E">
        <w:rPr>
          <w:lang w:val="en-US"/>
        </w:rPr>
        <w:t xml:space="preserve"> may rely on the constants in </w:t>
      </w:r>
      <w:proofErr w:type="spellStart"/>
      <w:r w:rsidR="002264CF" w:rsidRPr="003D662E">
        <w:rPr>
          <w:rFonts w:ascii="Consolas" w:hAnsi="Consolas"/>
          <w:lang w:val="en-US"/>
        </w:rPr>
        <w:t>AllConstants</w:t>
      </w:r>
      <w:proofErr w:type="spellEnd"/>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578661A2"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w:t>
      </w:r>
      <w:proofErr w:type="spellStart"/>
      <w:r>
        <w:rPr>
          <w:lang w:val="en-US"/>
        </w:rPr>
        <w:t>idShort</w:t>
      </w:r>
      <w:proofErr w:type="spellEnd"/>
      <w:r>
        <w:rPr>
          <w:lang w:val="en-US"/>
        </w:rPr>
        <w:t xml:space="preserve"> is a reserved name in AAS/</w:t>
      </w:r>
      <w:proofErr w:type="spellStart"/>
      <w:r>
        <w:rPr>
          <w:lang w:val="en-US"/>
        </w:rPr>
        <w:t>BaSyx</w:t>
      </w:r>
      <w:proofErr w:type="spellEnd"/>
      <w:r>
        <w:rPr>
          <w:lang w:val="en-US"/>
        </w:rPr>
        <w:t xml:space="preserve">.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proofErr w:type="spellStart"/>
      <w:r w:rsidRPr="00805568">
        <w:rPr>
          <w:rFonts w:ascii="Consolas" w:hAnsi="Consolas"/>
          <w:lang w:val="en-US"/>
        </w:rPr>
        <w:t>avalue</w:t>
      </w:r>
      <w:proofErr w:type="spellEnd"/>
      <w:r>
        <w:rPr>
          <w:lang w:val="en-US"/>
        </w:rPr>
        <w:t xml:space="preserve"> may be displayed, which could be confusing for the user. For this purpose, IVML variables can be annotated with a </w:t>
      </w:r>
      <w:proofErr w:type="spellStart"/>
      <w:r w:rsidRPr="00805568">
        <w:rPr>
          <w:rFonts w:ascii="Consolas" w:hAnsi="Consolas"/>
          <w:lang w:val="en-US"/>
        </w:rPr>
        <w:t>displayName</w:t>
      </w:r>
      <w:proofErr w:type="spellEnd"/>
      <w:r>
        <w:rPr>
          <w:lang w:val="en-US"/>
        </w:rPr>
        <w:t>, overriding the displayed name on the UI. Implicitly, we resolve a field misnomer</w:t>
      </w:r>
      <w:r>
        <w:rPr>
          <w:rStyle w:val="FootnoteReference"/>
          <w:lang w:val="en-US"/>
        </w:rPr>
        <w:footnoteReference w:id="119"/>
      </w:r>
      <w:r>
        <w:rPr>
          <w:lang w:val="en-US"/>
        </w:rPr>
        <w:t xml:space="preserve"> for some version fields that are named </w:t>
      </w:r>
      <w:proofErr w:type="spellStart"/>
      <w:r w:rsidRPr="00805568">
        <w:rPr>
          <w:rFonts w:ascii="Consolas" w:hAnsi="Consolas"/>
          <w:lang w:val="en-US"/>
        </w:rPr>
        <w:t>ver</w:t>
      </w:r>
      <w:proofErr w:type="spellEnd"/>
      <w:r>
        <w:rPr>
          <w:lang w:val="en-US"/>
        </w:rPr>
        <w:t xml:space="preserve">, by creating a display name version for variables of type </w:t>
      </w:r>
      <w:proofErr w:type="spellStart"/>
      <w:r w:rsidRPr="00805568">
        <w:rPr>
          <w:rFonts w:ascii="Consolas" w:hAnsi="Consolas"/>
          <w:lang w:val="en-US"/>
        </w:rPr>
        <w:t>OktoVersion</w:t>
      </w:r>
      <w:proofErr w:type="spellEnd"/>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 xml:space="preserve">IVML variables of type Any in the </w:t>
      </w:r>
      <w:proofErr w:type="spellStart"/>
      <w:r>
        <w:rPr>
          <w:lang w:val="en-US"/>
        </w:rPr>
        <w:t>MetaConcepts</w:t>
      </w:r>
      <w:proofErr w:type="spellEnd"/>
      <w:r>
        <w:rPr>
          <w:lang w:val="en-US"/>
        </w:rPr>
        <w:t xml:space="preserve">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proofErr w:type="spellStart"/>
      <w:r w:rsidRPr="001E3538">
        <w:rPr>
          <w:rFonts w:ascii="Consolas" w:hAnsi="Consolas"/>
          <w:lang w:val="en-US"/>
        </w:rPr>
        <w:t>uiGroup</w:t>
      </w:r>
      <w:proofErr w:type="spellEnd"/>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30" w:name="_Ref116976276"/>
      <w:bookmarkStart w:id="231" w:name="_Toc213421544"/>
      <w:bookmarkStart w:id="232" w:name="_Ref116469139"/>
      <w:r w:rsidRPr="003D662E">
        <w:rPr>
          <w:lang w:val="en-US"/>
        </w:rPr>
        <w:t>Support for Standardized Connectors/Protocols</w:t>
      </w:r>
      <w:bookmarkEnd w:id="230"/>
      <w:bookmarkEnd w:id="231"/>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proofErr w:type="spellStart"/>
      <w:r w:rsidRPr="003D662E">
        <w:rPr>
          <w:rFonts w:ascii="Consolas" w:hAnsi="Consolas"/>
          <w:lang w:val="en-US"/>
        </w:rPr>
        <w:t>DataTypes</w:t>
      </w:r>
      <w:proofErr w:type="spellEnd"/>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20"/>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3" w:name="_Ref143412808"/>
      <w:bookmarkStart w:id="234" w:name="_Toc213421545"/>
      <w:bookmarkStart w:id="235" w:name="_Ref120789183"/>
      <w:r>
        <w:rPr>
          <w:lang w:val="en-US"/>
        </w:rPr>
        <w:t>Selected Configuration Elements</w:t>
      </w:r>
      <w:bookmarkEnd w:id="233"/>
      <w:bookmarkEnd w:id="234"/>
    </w:p>
    <w:p w14:paraId="574C38E8" w14:textId="77777777" w:rsidR="00856301" w:rsidRDefault="005C4AB3" w:rsidP="00CE2AB5">
      <w:pPr>
        <w:jc w:val="both"/>
        <w:rPr>
          <w:lang w:val="en-US"/>
        </w:rPr>
      </w:pPr>
      <w:r w:rsidRPr="008E7CE1">
        <w:rPr>
          <w:lang w:val="en-US"/>
        </w:rPr>
        <w:t xml:space="preserve">In this section, we detail core configuration elements as a reference for </w:t>
      </w:r>
      <w:proofErr w:type="spellStart"/>
      <w:r w:rsidRPr="008E7CE1">
        <w:rPr>
          <w:lang w:val="en-US"/>
        </w:rPr>
        <w:t>used</w:t>
      </w:r>
      <w:proofErr w:type="spellEnd"/>
      <w:r w:rsidRPr="008E7CE1">
        <w:rPr>
          <w:lang w:val="en-US"/>
        </w:rPr>
        <w:t>-defined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21"/>
      </w:r>
      <w:r w:rsidR="00031E18" w:rsidRPr="008E7CE1">
        <w:rPr>
          <w:lang w:val="en-US"/>
        </w:rPr>
        <w:t>.</w:t>
      </w:r>
      <w:r w:rsidR="00126BA8">
        <w:rPr>
          <w:lang w:val="en-US"/>
        </w:rPr>
        <w:t xml:space="preserve"> </w:t>
      </w:r>
    </w:p>
    <w:p w14:paraId="654DEDEA" w14:textId="60121B49" w:rsidR="00112ED7" w:rsidRPr="003D662E" w:rsidRDefault="00112ED7" w:rsidP="00A82FE6">
      <w:pPr>
        <w:pStyle w:val="Heading2"/>
        <w:rPr>
          <w:lang w:val="en-US"/>
        </w:rPr>
      </w:pPr>
      <w:bookmarkStart w:id="236" w:name="_Toc213421546"/>
      <w:r w:rsidRPr="003D662E">
        <w:rPr>
          <w:lang w:val="en-US"/>
        </w:rPr>
        <w:t xml:space="preserve">Platform </w:t>
      </w:r>
      <w:r w:rsidR="00600F88" w:rsidRPr="003D662E">
        <w:rPr>
          <w:lang w:val="en-US"/>
        </w:rPr>
        <w:t>I</w:t>
      </w:r>
      <w:r w:rsidRPr="003D662E">
        <w:rPr>
          <w:lang w:val="en-US"/>
        </w:rPr>
        <w:t xml:space="preserve">nstantiation </w:t>
      </w:r>
      <w:bookmarkEnd w:id="227"/>
      <w:r w:rsidR="00600F88" w:rsidRPr="003D662E">
        <w:rPr>
          <w:lang w:val="en-US"/>
        </w:rPr>
        <w:t>P</w:t>
      </w:r>
      <w:r w:rsidR="001974CC" w:rsidRPr="003D662E">
        <w:rPr>
          <w:lang w:val="en-US"/>
        </w:rPr>
        <w:t>rocess</w:t>
      </w:r>
      <w:bookmarkEnd w:id="228"/>
      <w:bookmarkEnd w:id="232"/>
      <w:bookmarkEnd w:id="235"/>
      <w:bookmarkEnd w:id="236"/>
    </w:p>
    <w:p w14:paraId="4BDB0BA4" w14:textId="6656912B" w:rsidR="00112ED7" w:rsidRPr="003D662E" w:rsidRDefault="00DD2F24" w:rsidP="00A65A3C">
      <w:pPr>
        <w:jc w:val="both"/>
        <w:rPr>
          <w:lang w:val="en-US"/>
        </w:rPr>
      </w:pPr>
      <w:r w:rsidRPr="003D662E">
        <w:rPr>
          <w:lang w:val="en-US"/>
        </w:rPr>
        <w:t xml:space="preserve">After successfully configuring a platform and the apps to run on the platform, the configuration must be instantiated. This happens through further languages of </w:t>
      </w:r>
      <w:proofErr w:type="spellStart"/>
      <w:r w:rsidRPr="003D662E">
        <w:rPr>
          <w:lang w:val="en-US"/>
        </w:rPr>
        <w:t>EASy</w:t>
      </w:r>
      <w:proofErr w:type="spellEnd"/>
      <w:r w:rsidRPr="003D662E">
        <w:rPr>
          <w:lang w:val="en-US"/>
        </w:rPr>
        <w:t>-Producer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55D1DBD9"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53</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proofErr w:type="gramStart"/>
      <w:r w:rsidR="002353D3" w:rsidRPr="003D662E">
        <w:rPr>
          <w:lang w:val="en-US"/>
        </w:rPr>
        <w:t>thee</w:t>
      </w:r>
      <w:proofErr w:type="gramEnd"/>
      <w:r w:rsidR="006E2A97" w:rsidRPr="003D662E">
        <w:rPr>
          <w:lang w:val="en-US"/>
        </w:rPr>
        <w:t xml:space="preserve"> major entry points, </w:t>
      </w:r>
      <w:r w:rsidR="007E6806" w:rsidRPr="003D662E">
        <w:rPr>
          <w:lang w:val="en-US"/>
        </w:rPr>
        <w:t xml:space="preserve">which are available through the </w:t>
      </w:r>
      <w:proofErr w:type="spellStart"/>
      <w:r w:rsidR="007E6806" w:rsidRPr="003D662E">
        <w:rPr>
          <w:rFonts w:ascii="Consolas" w:hAnsi="Consolas"/>
          <w:lang w:val="en-US"/>
        </w:rPr>
        <w:t>PlatformInstantiator</w:t>
      </w:r>
      <w:proofErr w:type="spellEnd"/>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proofErr w:type="spellStart"/>
      <w:r w:rsidRPr="003D662E">
        <w:rPr>
          <w:rFonts w:ascii="Consolas" w:hAnsi="Consolas"/>
          <w:lang w:val="en-US"/>
        </w:rPr>
        <w:t>generateInterfaces</w:t>
      </w:r>
      <w:proofErr w:type="spellEnd"/>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proofErr w:type="spellStart"/>
      <w:r w:rsidR="0084590C" w:rsidRPr="003D662E">
        <w:rPr>
          <w:lang w:val="en-US"/>
        </w:rPr>
        <w:t>ingestors</w:t>
      </w:r>
      <w:proofErr w:type="spellEnd"/>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proofErr w:type="spellStart"/>
      <w:r w:rsidRPr="003D662E">
        <w:rPr>
          <w:rFonts w:ascii="Consolas" w:hAnsi="Consolas"/>
          <w:lang w:val="en-US"/>
        </w:rPr>
        <w:t>generateAppsNoDeps</w:t>
      </w:r>
      <w:proofErr w:type="spellEnd"/>
      <w:r w:rsidR="00681173" w:rsidRPr="003D662E">
        <w:rPr>
          <w:lang w:val="en-US"/>
        </w:rPr>
        <w:t xml:space="preserve"> </w:t>
      </w:r>
      <w:proofErr w:type="spellStart"/>
      <w:r w:rsidR="00681173" w:rsidRPr="003D662E">
        <w:rPr>
          <w:lang w:val="en-US"/>
        </w:rPr>
        <w:t>instantiats</w:t>
      </w:r>
      <w:proofErr w:type="spellEnd"/>
      <w:r w:rsidR="00681173" w:rsidRPr="003D662E">
        <w:rPr>
          <w:lang w:val="en-US"/>
        </w:rPr>
        <w:t xml:space="preserve"> the applications but intentionally leaves out all implementation dependencies. In addition to </w:t>
      </w:r>
      <w:proofErr w:type="spellStart"/>
      <w:r w:rsidR="00681173" w:rsidRPr="003D662E">
        <w:rPr>
          <w:rFonts w:ascii="Consolas" w:hAnsi="Consolas"/>
          <w:lang w:val="en-US"/>
        </w:rPr>
        <w:t>generateInterfaces</w:t>
      </w:r>
      <w:proofErr w:type="spellEnd"/>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proofErr w:type="spellStart"/>
      <w:r w:rsidRPr="003D662E">
        <w:rPr>
          <w:rFonts w:ascii="Consolas" w:hAnsi="Consolas"/>
          <w:lang w:val="en-US"/>
        </w:rPr>
        <w:t>generateApps</w:t>
      </w:r>
      <w:proofErr w:type="spellEnd"/>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proofErr w:type="spellStart"/>
      <w:r w:rsidRPr="003D662E">
        <w:rPr>
          <w:rFonts w:ascii="Consolas" w:hAnsi="Consolas"/>
          <w:lang w:val="en-US"/>
        </w:rPr>
        <w:lastRenderedPageBreak/>
        <w:t>generateBroker</w:t>
      </w:r>
      <w:proofErr w:type="spellEnd"/>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proofErr w:type="spellStart"/>
      <w:r w:rsidRPr="003D662E">
        <w:rPr>
          <w:rFonts w:ascii="Consolas" w:hAnsi="Consolas"/>
          <w:lang w:val="en-US"/>
        </w:rPr>
        <w:t>generatePlatform</w:t>
      </w:r>
      <w:proofErr w:type="spellEnd"/>
      <w:r w:rsidRPr="003D662E">
        <w:rPr>
          <w:lang w:val="en-US"/>
        </w:rPr>
        <w:t xml:space="preserve"> for the instantiation of the platform components </w:t>
      </w:r>
    </w:p>
    <w:p w14:paraId="3B2713B1" w14:textId="41EE2CD3" w:rsidR="00DD2F24" w:rsidRPr="003D662E" w:rsidRDefault="006E2A97" w:rsidP="007245E8">
      <w:pPr>
        <w:pStyle w:val="ListParagraph"/>
        <w:numPr>
          <w:ilvl w:val="0"/>
          <w:numId w:val="28"/>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53</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73152DCD"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 xml:space="preserve">artifacts, the service implementations. It is important to mention that the service implementations can be organized along applications, </w:t>
      </w:r>
      <w:proofErr w:type="gramStart"/>
      <w:r w:rsidRPr="003D662E">
        <w:rPr>
          <w:lang w:val="en-US"/>
        </w:rPr>
        <w:t>but,</w:t>
      </w:r>
      <w:proofErr w:type="gramEnd"/>
      <w:r w:rsidRPr="003D662E">
        <w:rPr>
          <w:lang w:val="en-US"/>
        </w:rPr>
        <w:t xml:space="preserve">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0A1639" w:rsidRPr="003D662E">
        <w:rPr>
          <w:lang w:val="en-US"/>
        </w:rPr>
        <w:t xml:space="preserve">Figure </w:t>
      </w:r>
      <w:r w:rsidR="000A1639">
        <w:rPr>
          <w:noProof/>
          <w:lang w:val="en-US"/>
        </w:rPr>
        <w:t>53</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0790F2D7"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proofErr w:type="spellStart"/>
      <w:r w:rsidR="00ED1584" w:rsidRPr="003D662E">
        <w:rPr>
          <w:rFonts w:ascii="Consolas" w:hAnsi="Consolas"/>
          <w:lang w:val="en-US"/>
        </w:rPr>
        <w:t>JavaType</w:t>
      </w:r>
      <w:proofErr w:type="spellEnd"/>
      <w:r w:rsidR="00ED1584" w:rsidRPr="003D662E">
        <w:rPr>
          <w:lang w:val="en-US"/>
        </w:rPr>
        <w:t xml:space="preserve">, </w:t>
      </w:r>
      <w:proofErr w:type="spellStart"/>
      <w:r w:rsidR="00ED1584" w:rsidRPr="003D662E">
        <w:rPr>
          <w:rFonts w:ascii="Consolas" w:hAnsi="Consolas"/>
          <w:lang w:val="en-US"/>
        </w:rPr>
        <w:t>PythonType</w:t>
      </w:r>
      <w:proofErr w:type="spellEnd"/>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proofErr w:type="spellStart"/>
      <w:r w:rsidR="00BB367F" w:rsidRPr="003D662E">
        <w:rPr>
          <w:rFonts w:ascii="Consolas" w:hAnsi="Consolas"/>
          <w:lang w:val="en-US"/>
        </w:rPr>
        <w:t>JavaServiceInterface</w:t>
      </w:r>
      <w:proofErr w:type="spellEnd"/>
      <w:r w:rsidR="00BB367F" w:rsidRPr="003D662E">
        <w:rPr>
          <w:lang w:val="en-US"/>
        </w:rPr>
        <w:t xml:space="preserve">, </w:t>
      </w:r>
      <w:proofErr w:type="spellStart"/>
      <w:r w:rsidR="00BB367F" w:rsidRPr="003D662E">
        <w:rPr>
          <w:rFonts w:ascii="Consolas" w:hAnsi="Consolas"/>
          <w:lang w:val="en-US"/>
        </w:rPr>
        <w:t>PythonServiceInterface</w:t>
      </w:r>
      <w:proofErr w:type="spellEnd"/>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w:t>
      </w:r>
      <w:proofErr w:type="spellStart"/>
      <w:r w:rsidR="007866A3" w:rsidRPr="003D662E">
        <w:rPr>
          <w:lang w:val="en-US"/>
        </w:rPr>
        <w:t>ingestor</w:t>
      </w:r>
      <w:proofErr w:type="spellEnd"/>
      <w:r w:rsidR="007866A3" w:rsidRPr="003D662E">
        <w:rPr>
          <w:lang w:val="en-US"/>
        </w:rPr>
        <w:t xml:space="preserve"> </w:t>
      </w:r>
      <w:r w:rsidR="00ED1584" w:rsidRPr="003D662E">
        <w:rPr>
          <w:lang w:val="en-US"/>
        </w:rPr>
        <w:t>handling</w:t>
      </w:r>
      <w:r w:rsidR="00BB367F" w:rsidRPr="003D662E">
        <w:rPr>
          <w:lang w:val="en-US"/>
        </w:rPr>
        <w:t xml:space="preserve"> (</w:t>
      </w:r>
      <w:proofErr w:type="spellStart"/>
      <w:r w:rsidR="00BB367F" w:rsidRPr="003D662E">
        <w:rPr>
          <w:rFonts w:ascii="Consolas" w:hAnsi="Consolas"/>
          <w:lang w:val="en-US"/>
        </w:rPr>
        <w:t>JavaServiceBaseImpl</w:t>
      </w:r>
      <w:proofErr w:type="spellEnd"/>
      <w:r w:rsidR="00BB367F" w:rsidRPr="003D662E">
        <w:rPr>
          <w:lang w:val="en-US"/>
        </w:rPr>
        <w:t>)</w:t>
      </w:r>
      <w:r w:rsidR="00A7653E" w:rsidRPr="003D662E">
        <w:rPr>
          <w:rStyle w:val="FootnoteReference"/>
          <w:lang w:val="en-US"/>
        </w:rPr>
        <w:footnoteReference w:id="122"/>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0A1639">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10F3F010"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proofErr w:type="spellStart"/>
      <w:r w:rsidR="001C10C3" w:rsidRPr="003D662E">
        <w:rPr>
          <w:rFonts w:ascii="Consolas" w:hAnsi="Consolas"/>
          <w:lang w:val="en-US"/>
        </w:rPr>
        <w:t>JavaSpringCloudStreamMeshElement</w:t>
      </w:r>
      <w:proofErr w:type="spellEnd"/>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37"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0A1639" w:rsidRPr="003D662E">
        <w:rPr>
          <w:lang w:val="en-US"/>
        </w:rPr>
        <w:t xml:space="preserve">Figure </w:t>
      </w:r>
      <w:r w:rsidR="000A1639">
        <w:rPr>
          <w:noProof/>
          <w:lang w:val="en-US"/>
        </w:rPr>
        <w:t>53</w:t>
      </w:r>
      <w:r w:rsidR="001C10C3" w:rsidRPr="003D662E">
        <w:rPr>
          <w:lang w:val="en-US"/>
        </w:rPr>
        <w:fldChar w:fldCharType="end"/>
      </w:r>
      <w:bookmarkEnd w:id="237"/>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proofErr w:type="spellStart"/>
      <w:r w:rsidR="00CD0CFD" w:rsidRPr="003D662E">
        <w:rPr>
          <w:rFonts w:ascii="Consolas" w:hAnsi="Consolas"/>
          <w:lang w:val="en-US"/>
        </w:rPr>
        <w:t>AppMvn</w:t>
      </w:r>
      <w:proofErr w:type="spellEnd"/>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62CB0A44" w:rsidR="00E5519D" w:rsidRPr="003D662E" w:rsidRDefault="00507BCA" w:rsidP="00507BCA">
      <w:pPr>
        <w:pStyle w:val="Caption"/>
        <w:jc w:val="center"/>
        <w:rPr>
          <w:lang w:val="en-US"/>
        </w:rPr>
      </w:pPr>
      <w:bookmarkStart w:id="238"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53</w:t>
      </w:r>
      <w:r w:rsidRPr="003D662E">
        <w:fldChar w:fldCharType="end"/>
      </w:r>
      <w:bookmarkEnd w:id="238"/>
      <w:r w:rsidRPr="003D662E">
        <w:rPr>
          <w:lang w:val="en-US"/>
        </w:rPr>
        <w:t>: Overview of the platform instantiation process.</w:t>
      </w:r>
    </w:p>
    <w:p w14:paraId="5DBA7B46" w14:textId="7D72CCE1" w:rsidR="00F062A7" w:rsidRPr="003D662E" w:rsidRDefault="00782909" w:rsidP="00D9614F">
      <w:pPr>
        <w:jc w:val="both"/>
        <w:rPr>
          <w:lang w:val="en-US"/>
        </w:rPr>
      </w:pPr>
      <w:bookmarkStart w:id="239"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proofErr w:type="spellStart"/>
      <w:r w:rsidRPr="003D662E">
        <w:rPr>
          <w:rFonts w:ascii="Consolas" w:hAnsi="Consolas"/>
          <w:i/>
          <w:lang w:val="en-US"/>
        </w:rPr>
        <w:t>yaml</w:t>
      </w:r>
      <w:proofErr w:type="spellEnd"/>
      <w:r w:rsidRPr="003D662E">
        <w:rPr>
          <w:lang w:val="en-US"/>
        </w:rPr>
        <w:t xml:space="preserve">) and a test class to validate the </w:t>
      </w:r>
      <w:proofErr w:type="spellStart"/>
      <w:r w:rsidR="00A766F2" w:rsidRPr="003D662E">
        <w:rPr>
          <w:lang w:val="en-US"/>
        </w:rPr>
        <w:t>Y</w:t>
      </w:r>
      <w:r w:rsidRPr="003D662E">
        <w:rPr>
          <w:lang w:val="en-US"/>
        </w:rPr>
        <w:t>aml</w:t>
      </w:r>
      <w:proofErr w:type="spellEnd"/>
      <w:r w:rsidRPr="003D662E">
        <w:rPr>
          <w:lang w:val="en-US"/>
        </w:rPr>
        <w:t xml:space="preserve">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40" w:name="_Ref120789406"/>
      <w:bookmarkStart w:id="241" w:name="_Toc213421547"/>
      <w:bookmarkStart w:id="242" w:name="_Ref101353228"/>
      <w:r w:rsidRPr="003D662E">
        <w:rPr>
          <w:lang w:val="en-US"/>
        </w:rPr>
        <w:t>Container Instantiation</w:t>
      </w:r>
      <w:bookmarkEnd w:id="240"/>
      <w:bookmarkEnd w:id="241"/>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 xml:space="preserve">in </w:t>
      </w:r>
      <w:proofErr w:type="spellStart"/>
      <w:r w:rsidR="00BA550C" w:rsidRPr="003D662E">
        <w:rPr>
          <w:lang w:val="en-US"/>
        </w:rPr>
        <w:t>IIoT</w:t>
      </w:r>
      <w:proofErr w:type="spellEnd"/>
      <w:r w:rsidR="00BA550C" w:rsidRPr="003D662E">
        <w:rPr>
          <w:lang w:val="en-US"/>
        </w:rPr>
        <w: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 xml:space="preserve">Creating adequate containers for an </w:t>
      </w:r>
      <w:proofErr w:type="spellStart"/>
      <w:r w:rsidRPr="003D662E">
        <w:rPr>
          <w:lang w:val="en-US"/>
        </w:rPr>
        <w:t>IIoT</w:t>
      </w:r>
      <w:proofErr w:type="spellEnd"/>
      <w:r w:rsidRPr="003D662E">
        <w:rPr>
          <w:lang w:val="en-US"/>
        </w:rPr>
        <w:t xml:space="preserve">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proofErr w:type="spellStart"/>
      <w:r w:rsidRPr="003D662E">
        <w:rPr>
          <w:rFonts w:ascii="Consolas" w:hAnsi="Consolas"/>
          <w:lang w:val="en-US"/>
        </w:rPr>
        <w:t>createContainer</w:t>
      </w:r>
      <w:proofErr w:type="spellEnd"/>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proofErr w:type="spellStart"/>
      <w:r w:rsidRPr="003D662E">
        <w:rPr>
          <w:rFonts w:ascii="Consolas" w:hAnsi="Consolas"/>
          <w:lang w:val="en-US"/>
        </w:rPr>
        <w:t>ContainerType</w:t>
      </w:r>
      <w:proofErr w:type="spellEnd"/>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xml:space="preserve">. The registry could be a public registry such as </w:t>
      </w:r>
      <w:proofErr w:type="spellStart"/>
      <w:r w:rsidR="00E567FA" w:rsidRPr="003D662E">
        <w:rPr>
          <w:lang w:val="en-US"/>
        </w:rPr>
        <w:t>DockerHub</w:t>
      </w:r>
      <w:proofErr w:type="spellEnd"/>
      <w:r w:rsidR="00E567FA" w:rsidRPr="003D662E">
        <w:rPr>
          <w:lang w:val="en-US"/>
        </w:rPr>
        <w:t>,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1E52A685"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proofErr w:type="spellStart"/>
      <w:r w:rsidR="00476E51" w:rsidRPr="003D662E">
        <w:rPr>
          <w:rFonts w:ascii="Consolas" w:hAnsi="Consolas"/>
          <w:lang w:val="en-US"/>
        </w:rPr>
        <w:t>ContainerType</w:t>
      </w:r>
      <w:proofErr w:type="spellEnd"/>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0A1639" w:rsidRPr="003D662E">
        <w:rPr>
          <w:lang w:val="en-GB"/>
        </w:rPr>
        <w:t xml:space="preserve">Figure </w:t>
      </w:r>
      <w:r w:rsidR="000A1639">
        <w:rPr>
          <w:noProof/>
          <w:lang w:val="en-GB"/>
        </w:rPr>
        <w:t>54</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proofErr w:type="spellStart"/>
      <w:r w:rsidRPr="003D662E">
        <w:rPr>
          <w:rFonts w:ascii="Consolas" w:hAnsi="Consolas"/>
          <w:lang w:val="en-US"/>
        </w:rPr>
        <w:t>Ecs_Svc_App</w:t>
      </w:r>
      <w:proofErr w:type="spellEnd"/>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proofErr w:type="spellStart"/>
      <w:r w:rsidRPr="003D662E">
        <w:rPr>
          <w:rFonts w:ascii="Consolas" w:hAnsi="Consolas"/>
          <w:lang w:val="en-US"/>
        </w:rPr>
        <w:t>EcsSvc_App</w:t>
      </w:r>
      <w:proofErr w:type="spellEnd"/>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proofErr w:type="spellStart"/>
      <w:r w:rsidR="0037314D" w:rsidRPr="003D662E">
        <w:rPr>
          <w:rFonts w:ascii="Consolas" w:hAnsi="Consolas"/>
          <w:lang w:val="en-US"/>
        </w:rPr>
        <w:t>Ecs_Svc_App</w:t>
      </w:r>
      <w:proofErr w:type="spellEnd"/>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proofErr w:type="spellStart"/>
      <w:r w:rsidRPr="003D662E">
        <w:rPr>
          <w:rFonts w:ascii="Consolas" w:hAnsi="Consolas"/>
          <w:lang w:val="en-US"/>
        </w:rPr>
        <w:t>Ecs_Svc</w:t>
      </w:r>
      <w:proofErr w:type="spellEnd"/>
      <w:r w:rsidRPr="003D662E">
        <w:rPr>
          <w:rFonts w:ascii="Consolas" w:hAnsi="Consolas"/>
          <w:lang w:val="en-US"/>
        </w:rPr>
        <w:t>_</w:t>
      </w:r>
      <w:proofErr w:type="spellStart"/>
      <w:r>
        <w:rPr>
          <w:rFonts w:ascii="Consolas" w:hAnsi="Consolas" w:cs="Consolas"/>
          <w:color w:val="000000"/>
          <w:lang w:val="en-GB"/>
        </w:rPr>
        <w:t>AllApps</w:t>
      </w:r>
      <w:proofErr w:type="spellEnd"/>
      <w:r>
        <w:rPr>
          <w:rFonts w:ascii="Consolas" w:hAnsi="Consolas" w:cs="Consolas"/>
          <w:color w:val="000000"/>
          <w:lang w:val="en-GB"/>
        </w:rPr>
        <w:t xml:space="preserve">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proofErr w:type="spellStart"/>
      <w:r w:rsidRPr="003D662E">
        <w:rPr>
          <w:rFonts w:ascii="Consolas" w:hAnsi="Consolas"/>
          <w:lang w:val="en-US"/>
        </w:rPr>
        <w:t>EcsSvc</w:t>
      </w:r>
      <w:proofErr w:type="spellEnd"/>
      <w:r w:rsidRPr="003D662E">
        <w:rPr>
          <w:rFonts w:ascii="Consolas" w:hAnsi="Consolas"/>
          <w:lang w:val="en-US"/>
        </w:rPr>
        <w:t>_</w:t>
      </w:r>
      <w:proofErr w:type="spellStart"/>
      <w:r>
        <w:rPr>
          <w:rFonts w:ascii="Consolas" w:hAnsi="Consolas" w:cs="Consolas"/>
          <w:color w:val="000000"/>
          <w:lang w:val="en-GB"/>
        </w:rPr>
        <w:t>AllApps</w:t>
      </w:r>
      <w:proofErr w:type="spellEnd"/>
      <w:r>
        <w:rPr>
          <w:rFonts w:ascii="Consolas" w:hAnsi="Consolas" w:cs="Consolas"/>
          <w:color w:val="000000"/>
          <w:lang w:val="en-GB"/>
        </w:rPr>
        <w:t xml:space="preserve">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proofErr w:type="spellStart"/>
      <w:r w:rsidRPr="003D662E">
        <w:rPr>
          <w:rFonts w:ascii="Consolas" w:hAnsi="Consolas"/>
          <w:lang w:val="en-US"/>
        </w:rPr>
        <w:t>Ecs_Svc</w:t>
      </w:r>
      <w:proofErr w:type="spellEnd"/>
      <w:r w:rsidRPr="003D662E">
        <w:rPr>
          <w:rFonts w:ascii="Consolas" w:hAnsi="Consolas"/>
          <w:lang w:val="en-US"/>
        </w:rPr>
        <w:t>_</w:t>
      </w:r>
      <w:proofErr w:type="spellStart"/>
      <w:r>
        <w:rPr>
          <w:rFonts w:ascii="Consolas" w:hAnsi="Consolas" w:cs="Consolas"/>
          <w:color w:val="000000"/>
          <w:lang w:val="en-GB"/>
        </w:rPr>
        <w:t>AllApps</w:t>
      </w:r>
      <w:proofErr w:type="spellEnd"/>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proofErr w:type="spellStart"/>
      <w:r>
        <w:rPr>
          <w:rFonts w:ascii="Consolas" w:hAnsi="Consolas" w:cs="Consolas"/>
          <w:color w:val="000000"/>
          <w:lang w:val="en-GB"/>
        </w:rPr>
        <w:t>AllApps</w:t>
      </w:r>
      <w:proofErr w:type="spellEnd"/>
      <w:r>
        <w:rPr>
          <w:rFonts w:ascii="Consolas" w:hAnsi="Consolas" w:cs="Consolas"/>
          <w:color w:val="000000"/>
          <w:lang w:val="en-GB"/>
        </w:rPr>
        <w:t xml:space="preserve">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77E7BB70" w:rsidR="00080E6F" w:rsidRPr="003D662E" w:rsidRDefault="00080E6F" w:rsidP="00EB40C0">
      <w:pPr>
        <w:pStyle w:val="Caption"/>
        <w:jc w:val="center"/>
        <w:rPr>
          <w:lang w:val="en-GB"/>
        </w:rPr>
      </w:pPr>
      <w:bookmarkStart w:id="243"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0A1639">
        <w:rPr>
          <w:noProof/>
          <w:lang w:val="en-GB"/>
        </w:rPr>
        <w:t>54</w:t>
      </w:r>
      <w:r w:rsidRPr="003D662E">
        <w:fldChar w:fldCharType="end"/>
      </w:r>
      <w:bookmarkEnd w:id="243"/>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proofErr w:type="spellStart"/>
      <w:r w:rsidR="00DB1D2D" w:rsidRPr="003D662E">
        <w:rPr>
          <w:rFonts w:ascii="Consolas" w:hAnsi="Consolas"/>
          <w:lang w:val="en-US"/>
        </w:rPr>
        <w:t>Ecs</w:t>
      </w:r>
      <w:proofErr w:type="spellEnd"/>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proofErr w:type="spellStart"/>
      <w:r w:rsidR="002E4263">
        <w:rPr>
          <w:rFonts w:ascii="Consolas" w:hAnsi="Consolas" w:cs="Consolas"/>
          <w:color w:val="000000"/>
          <w:lang w:val="en-GB"/>
        </w:rPr>
        <w:t>AllApps</w:t>
      </w:r>
      <w:proofErr w:type="spellEnd"/>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proofErr w:type="spellStart"/>
      <w:r w:rsidR="00DB1D2D" w:rsidRPr="003D662E">
        <w:rPr>
          <w:rFonts w:ascii="Consolas" w:hAnsi="Consolas"/>
          <w:lang w:val="en-US"/>
        </w:rPr>
        <w:t>Ecs</w:t>
      </w:r>
      <w:proofErr w:type="spellEnd"/>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2B225860"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proofErr w:type="spellStart"/>
      <w:r w:rsidRPr="009360C9">
        <w:rPr>
          <w:rFonts w:ascii="Consolas" w:hAnsi="Consolas" w:cs="Consolas"/>
          <w:color w:val="000000"/>
          <w:lang w:val="en-GB"/>
        </w:rPr>
        <w:t>containerBaseImageMethod</w:t>
      </w:r>
      <w:proofErr w:type="spellEnd"/>
      <w:r w:rsidRPr="009360C9">
        <w:rPr>
          <w:rFonts w:ascii="Consolas" w:hAnsi="Consolas" w:cs="Consolas"/>
          <w:color w:val="000000"/>
          <w:lang w:val="en-GB"/>
        </w:rPr>
        <w:t xml:space="preserve">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23"/>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0A1639" w:rsidRPr="007D4360">
        <w:rPr>
          <w:lang w:val="en-GB"/>
        </w:rPr>
        <w:t xml:space="preserve">Figure </w:t>
      </w:r>
      <w:r w:rsidR="000A1639">
        <w:rPr>
          <w:noProof/>
          <w:lang w:val="en-GB"/>
        </w:rPr>
        <w:t>55</w:t>
      </w:r>
      <w:r w:rsidR="000A1639"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06B0732D" w:rsidR="00531E30" w:rsidRPr="007D4360" w:rsidRDefault="00531E30" w:rsidP="00531E30">
      <w:pPr>
        <w:pStyle w:val="Caption"/>
        <w:jc w:val="center"/>
        <w:rPr>
          <w:lang w:val="en-GB"/>
        </w:rPr>
      </w:pPr>
      <w:bookmarkStart w:id="244"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0A1639">
        <w:rPr>
          <w:noProof/>
          <w:lang w:val="en-GB"/>
        </w:rPr>
        <w:t>55</w:t>
      </w:r>
      <w:r w:rsidRPr="007D4360">
        <w:fldChar w:fldCharType="end"/>
      </w:r>
      <w:r w:rsidRPr="007D4360">
        <w:rPr>
          <w:lang w:val="en-GB"/>
        </w:rPr>
        <w:t>: Container base image creation</w:t>
      </w:r>
      <w:bookmarkEnd w:id="244"/>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proofErr w:type="gramStart"/>
      <w:r w:rsidRPr="007D4360">
        <w:rPr>
          <w:lang w:val="en-US"/>
        </w:rPr>
        <w:t>all dependencies</w:t>
      </w:r>
      <w:proofErr w:type="gramEnd"/>
      <w:r w:rsidRPr="007D4360">
        <w:rPr>
          <w:lang w:val="en-US"/>
        </w:rPr>
        <w:t xml:space="preserve">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w:t>
      </w:r>
      <w:proofErr w:type="gramStart"/>
      <w:r w:rsidR="009429D9" w:rsidRPr="007D4360">
        <w:rPr>
          <w:lang w:val="en-US"/>
        </w:rPr>
        <w:t>dependencies</w:t>
      </w:r>
      <w:proofErr w:type="gramEnd"/>
      <w:r w:rsidR="009429D9" w:rsidRPr="007D4360">
        <w:rPr>
          <w:lang w:val="en-US"/>
        </w:rPr>
        <w:t xml:space="preserve">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w:t>
      </w:r>
      <w:proofErr w:type="gramStart"/>
      <w:r w:rsidRPr="007D4360">
        <w:rPr>
          <w:lang w:val="en-US"/>
        </w:rPr>
        <w:t>all dependencies</w:t>
      </w:r>
      <w:proofErr w:type="gramEnd"/>
      <w:r w:rsidRPr="007D4360">
        <w:rPr>
          <w:lang w:val="en-US"/>
        </w:rPr>
        <w:t xml:space="preserve">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proofErr w:type="spellStart"/>
      <w:r w:rsidRPr="001C273F">
        <w:rPr>
          <w:rFonts w:ascii="Consolas" w:hAnsi="Consolas" w:cs="Consolas"/>
          <w:color w:val="000000"/>
          <w:lang w:val="en-GB"/>
        </w:rPr>
        <w:t>platformContainerGeneration</w:t>
      </w:r>
      <w:proofErr w:type="spellEnd"/>
      <w:r w:rsidRPr="001C273F">
        <w:rPr>
          <w:rFonts w:ascii="Consolas" w:hAnsi="Consolas" w:cs="Consolas"/>
          <w:color w:val="000000"/>
          <w:lang w:val="en-GB"/>
        </w:rPr>
        <w:t xml:space="preserve">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proofErr w:type="spellStart"/>
      <w:r w:rsidRPr="00C74F33">
        <w:rPr>
          <w:rFonts w:ascii="Consolas" w:hAnsi="Consolas" w:cs="Consolas"/>
          <w:color w:val="000000"/>
          <w:lang w:val="en-GB"/>
        </w:rPr>
        <w:t>forceContainersCreation</w:t>
      </w:r>
      <w:proofErr w:type="spellEnd"/>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158AE438"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proofErr w:type="spellStart"/>
      <w:r w:rsidRPr="00C467F9">
        <w:rPr>
          <w:b/>
          <w:lang w:val="en-GB"/>
        </w:rPr>
        <w:t>conda</w:t>
      </w:r>
      <w:proofErr w:type="spellEnd"/>
      <w:r w:rsidRPr="00C467F9">
        <w:rPr>
          <w:b/>
          <w:lang w:val="en-GB"/>
        </w:rPr>
        <w:t xml:space="preserve">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0A1639">
        <w:rPr>
          <w:b/>
          <w:bCs/>
          <w:lang w:val="en-US"/>
        </w:rPr>
        <w:t>Error! Reference source not found.</w:t>
      </w:r>
      <w:r>
        <w:rPr>
          <w:lang w:val="en-GB"/>
        </w:rPr>
        <w:fldChar w:fldCharType="end"/>
      </w:r>
      <w:r>
        <w:rPr>
          <w:lang w:val="en-GB"/>
        </w:rPr>
        <w:t xml:space="preserve">), the container instantiation will install the related Python dependencies into that </w:t>
      </w:r>
      <w:proofErr w:type="spellStart"/>
      <w:r>
        <w:rPr>
          <w:lang w:val="en-GB"/>
        </w:rPr>
        <w:t>conda</w:t>
      </w:r>
      <w:proofErr w:type="spellEnd"/>
      <w:r>
        <w:rPr>
          <w:lang w:val="en-GB"/>
        </w:rPr>
        <w:t xml:space="preserve">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0A1639">
        <w:rPr>
          <w:lang w:val="en-GB"/>
        </w:rPr>
        <w:t>3.5.2</w:t>
      </w:r>
      <w:r>
        <w:rPr>
          <w:lang w:val="en-GB"/>
        </w:rPr>
        <w:fldChar w:fldCharType="end"/>
      </w:r>
      <w:r>
        <w:rPr>
          <w:lang w:val="en-GB"/>
        </w:rPr>
        <w:t xml:space="preserve">), this allows for an even deeper separation of potentially conflicting Python dependencies, e.g., if different services require the same library in different versions and for certain reason there is no common library version. However, </w:t>
      </w:r>
      <w:proofErr w:type="spellStart"/>
      <w:r>
        <w:rPr>
          <w:lang w:val="en-GB"/>
        </w:rPr>
        <w:t>conda</w:t>
      </w:r>
      <w:proofErr w:type="spellEnd"/>
      <w:r>
        <w:rPr>
          <w:lang w:val="en-GB"/>
        </w:rPr>
        <w:t xml:space="preserve"> environments also have an impact on the resource usage of a container as there is no sharing </w:t>
      </w:r>
      <w:proofErr w:type="spellStart"/>
      <w:r>
        <w:rPr>
          <w:lang w:val="en-GB"/>
        </w:rPr>
        <w:t>amoung</w:t>
      </w:r>
      <w:proofErr w:type="spellEnd"/>
      <w:r>
        <w:rPr>
          <w:lang w:val="en-GB"/>
        </w:rPr>
        <w:t xml:space="preserve"> </w:t>
      </w:r>
      <w:proofErr w:type="spellStart"/>
      <w:r>
        <w:rPr>
          <w:lang w:val="en-GB"/>
        </w:rPr>
        <w:t>conda</w:t>
      </w:r>
      <w:proofErr w:type="spellEnd"/>
      <w:r>
        <w:rPr>
          <w:lang w:val="en-GB"/>
        </w:rPr>
        <w:t xml:space="preserve"> </w:t>
      </w:r>
      <w:proofErr w:type="spellStart"/>
      <w:r>
        <w:rPr>
          <w:lang w:val="en-GB"/>
        </w:rPr>
        <w:t>enviroments</w:t>
      </w:r>
      <w:proofErr w:type="spellEnd"/>
      <w:r>
        <w:rPr>
          <w:lang w:val="en-GB"/>
        </w:rPr>
        <w:t>,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45" w:name="_Ref120789357"/>
      <w:bookmarkStart w:id="246" w:name="_Toc213421548"/>
      <w:r w:rsidRPr="003D662E">
        <w:rPr>
          <w:lang w:val="en-US"/>
        </w:rPr>
        <w:lastRenderedPageBreak/>
        <w:t>Example</w:t>
      </w:r>
      <w:r w:rsidR="00F41335" w:rsidRPr="003D662E">
        <w:rPr>
          <w:lang w:val="en-US"/>
        </w:rPr>
        <w:t xml:space="preserve"> Application</w:t>
      </w:r>
      <w:r w:rsidRPr="003D662E">
        <w:rPr>
          <w:lang w:val="en-US"/>
        </w:rPr>
        <w:t>s</w:t>
      </w:r>
      <w:bookmarkEnd w:id="242"/>
      <w:bookmarkEnd w:id="245"/>
      <w:bookmarkEnd w:id="246"/>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proofErr w:type="spellStart"/>
      <w:r w:rsidRPr="003D662E">
        <w:rPr>
          <w:rFonts w:ascii="Consolas" w:hAnsi="Consolas"/>
          <w:lang w:val="en-US"/>
        </w:rPr>
        <w:t>SimpleMesh</w:t>
      </w:r>
      <w:proofErr w:type="spellEnd"/>
      <w:r w:rsidRPr="003D662E">
        <w:rPr>
          <w:lang w:val="en-US"/>
        </w:rPr>
        <w:t xml:space="preserve"> and </w:t>
      </w:r>
      <w:r w:rsidRPr="003D662E">
        <w:rPr>
          <w:rFonts w:ascii="Consolas" w:hAnsi="Consolas"/>
          <w:lang w:val="en-US"/>
        </w:rPr>
        <w:t>SimpleMesh3</w:t>
      </w:r>
      <w:r w:rsidRPr="003D662E">
        <w:rPr>
          <w:lang w:val="en-US"/>
        </w:rPr>
        <w:t>) as well as a more complex example (</w:t>
      </w:r>
      <w:proofErr w:type="spellStart"/>
      <w:r w:rsidRPr="003D662E">
        <w:rPr>
          <w:rFonts w:ascii="Consolas" w:hAnsi="Consolas"/>
          <w:lang w:val="en-US"/>
        </w:rPr>
        <w:t>RoutingTest</w:t>
      </w:r>
      <w:proofErr w:type="spellEnd"/>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proofErr w:type="spellStart"/>
      <w:r w:rsidRPr="003D662E">
        <w:rPr>
          <w:rFonts w:ascii="Consolas" w:hAnsi="Consolas" w:cs="Courier New"/>
          <w:lang w:val="en-US"/>
        </w:rPr>
        <w:t>PlatformInstantiator</w:t>
      </w:r>
      <w:proofErr w:type="spellEnd"/>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24"/>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proofErr w:type="spellStart"/>
      <w:proofErr w:type="gramStart"/>
      <w:r w:rsidRPr="003D662E">
        <w:rPr>
          <w:b/>
          <w:lang w:val="en-US"/>
        </w:rPr>
        <w:t>examples.python</w:t>
      </w:r>
      <w:proofErr w:type="spellEnd"/>
      <w:proofErr w:type="gramEnd"/>
      <w:r w:rsidRPr="003D662E">
        <w:rPr>
          <w:b/>
          <w:lang w:val="en-US"/>
        </w:rPr>
        <w:t>:</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proofErr w:type="spellStart"/>
      <w:r w:rsidR="00AB33FE" w:rsidRPr="003D662E">
        <w:rPr>
          <w:rFonts w:ascii="Consolas" w:hAnsi="Consolas"/>
          <w:lang w:val="en-US"/>
        </w:rPr>
        <w:t>mvn</w:t>
      </w:r>
      <w:proofErr w:type="spellEnd"/>
      <w:r w:rsidR="00AB33FE" w:rsidRPr="003D662E">
        <w:rPr>
          <w:rFonts w:ascii="Consolas" w:hAnsi="Consolas"/>
          <w:lang w:val="en-US"/>
        </w:rPr>
        <w:t xml:space="preserve">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proofErr w:type="spellStart"/>
      <w:proofErr w:type="gramStart"/>
      <w:r w:rsidRPr="003D662E">
        <w:rPr>
          <w:b/>
          <w:lang w:val="en-US"/>
        </w:rPr>
        <w:t>examples.pythonSync</w:t>
      </w:r>
      <w:proofErr w:type="spellEnd"/>
      <w:proofErr w:type="gramEnd"/>
      <w:r w:rsidRPr="003D662E">
        <w:rPr>
          <w:b/>
          <w:lang w:val="en-US"/>
        </w:rPr>
        <w:t>:</w:t>
      </w:r>
      <w:r w:rsidRPr="003D662E">
        <w:rPr>
          <w:lang w:val="en-US"/>
        </w:rPr>
        <w:t xml:space="preserve"> This example follows the same setup as </w:t>
      </w:r>
      <w:proofErr w:type="spellStart"/>
      <w:r w:rsidRPr="003D662E">
        <w:rPr>
          <w:rFonts w:ascii="Consolas" w:hAnsi="Consolas"/>
          <w:lang w:val="en-US"/>
        </w:rPr>
        <w:t>ex</w:t>
      </w:r>
      <w:r w:rsidR="000239C7" w:rsidRPr="003D662E">
        <w:rPr>
          <w:rFonts w:ascii="Consolas" w:hAnsi="Consolas"/>
          <w:lang w:val="en-US"/>
        </w:rPr>
        <w:t>amples.python</w:t>
      </w:r>
      <w:proofErr w:type="spellEnd"/>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proofErr w:type="spellStart"/>
      <w:proofErr w:type="gramStart"/>
      <w:r w:rsidRPr="003D662E">
        <w:rPr>
          <w:b/>
          <w:lang w:val="en-US"/>
        </w:rPr>
        <w:t>examples.rtsa</w:t>
      </w:r>
      <w:proofErr w:type="spellEnd"/>
      <w:proofErr w:type="gramEnd"/>
      <w:r w:rsidRPr="003D662E">
        <w:rPr>
          <w:b/>
          <w:lang w:val="en-US"/>
        </w:rPr>
        <w:t>:</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proofErr w:type="spellStart"/>
      <w:proofErr w:type="gramStart"/>
      <w:r w:rsidR="005A4617" w:rsidRPr="003D662E">
        <w:rPr>
          <w:rFonts w:ascii="Consolas" w:hAnsi="Consolas"/>
          <w:lang w:val="en-US"/>
        </w:rPr>
        <w:t>examples.python</w:t>
      </w:r>
      <w:proofErr w:type="spellEnd"/>
      <w:proofErr w:type="gramEnd"/>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proofErr w:type="spellStart"/>
      <w:r w:rsidR="005A4617" w:rsidRPr="003D662E">
        <w:rPr>
          <w:rFonts w:ascii="Consolas" w:hAnsi="Consolas"/>
          <w:lang w:val="en-US"/>
        </w:rPr>
        <w:t>FakeRTSA</w:t>
      </w:r>
      <w:proofErr w:type="spellEnd"/>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proofErr w:type="spellStart"/>
      <w:r w:rsidR="00B839A0" w:rsidRPr="003D662E">
        <w:rPr>
          <w:rFonts w:ascii="Consolas" w:hAnsi="Consolas"/>
          <w:lang w:val="en-US"/>
        </w:rPr>
        <w:t>mvn</w:t>
      </w:r>
      <w:proofErr w:type="spellEnd"/>
      <w:r w:rsidR="00B839A0" w:rsidRPr="003D662E">
        <w:rPr>
          <w:rFonts w:ascii="Consolas" w:hAnsi="Consolas"/>
          <w:lang w:val="en-US"/>
        </w:rPr>
        <w:t xml:space="preserve">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proofErr w:type="spellStart"/>
      <w:proofErr w:type="gramStart"/>
      <w:r w:rsidRPr="003D662E">
        <w:rPr>
          <w:b/>
          <w:lang w:val="en-US"/>
        </w:rPr>
        <w:t>examples.KODEX</w:t>
      </w:r>
      <w:proofErr w:type="spellEnd"/>
      <w:proofErr w:type="gramEnd"/>
      <w:r w:rsidRPr="003D662E">
        <w:rPr>
          <w:b/>
          <w:lang w:val="en-US"/>
        </w:rPr>
        <w:t>:</w:t>
      </w:r>
      <w:r w:rsidRPr="003D662E">
        <w:rPr>
          <w:lang w:val="en-US"/>
        </w:rPr>
        <w:t xml:space="preserve"> This example illustrates how to use KIPROTECT </w:t>
      </w:r>
      <w:proofErr w:type="spellStart"/>
      <w:r w:rsidRPr="003D662E">
        <w:rPr>
          <w:lang w:val="en-US"/>
        </w:rPr>
        <w:t>Kodex</w:t>
      </w:r>
      <w:proofErr w:type="spellEnd"/>
      <w:r w:rsidRPr="003D662E">
        <w:rPr>
          <w:lang w:val="en-US"/>
        </w:rPr>
        <w:t xml:space="preserve"> as anonymization/pseudonymization service in an application. Again, the example is rather similar to the RTSA and the Python example. One specific aspect is that </w:t>
      </w:r>
      <w:proofErr w:type="spellStart"/>
      <w:r w:rsidRPr="003D662E">
        <w:rPr>
          <w:lang w:val="en-US"/>
        </w:rPr>
        <w:t>Kodex</w:t>
      </w:r>
      <w:proofErr w:type="spellEnd"/>
      <w:r w:rsidRPr="003D662E">
        <w:rPr>
          <w:lang w:val="en-US"/>
        </w:rPr>
        <w:t xml:space="preserve">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proofErr w:type="spellStart"/>
      <w:r w:rsidR="00B839A0" w:rsidRPr="003D662E">
        <w:rPr>
          <w:rFonts w:ascii="Consolas" w:hAnsi="Consolas"/>
          <w:lang w:val="en-US"/>
        </w:rPr>
        <w:t>mvn</w:t>
      </w:r>
      <w:proofErr w:type="spellEnd"/>
      <w:r w:rsidR="00B839A0" w:rsidRPr="003D662E">
        <w:rPr>
          <w:rFonts w:ascii="Consolas" w:hAnsi="Consolas"/>
          <w:lang w:val="en-US"/>
        </w:rPr>
        <w:t xml:space="preserve">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w:t>
      </w:r>
      <w:proofErr w:type="gramStart"/>
      <w:r w:rsidR="00505128" w:rsidRPr="003D662E">
        <w:rPr>
          <w:lang w:val="en-US"/>
        </w:rPr>
        <w:t>Also</w:t>
      </w:r>
      <w:proofErr w:type="gramEnd"/>
      <w:r w:rsidR="00505128" w:rsidRPr="003D662E">
        <w:rPr>
          <w:lang w:val="en-US"/>
        </w:rPr>
        <w:t xml:space="preserve"> this application can be executed through a running platform, but also standalone, which requires a specific setup that is included in the example.</w:t>
      </w:r>
    </w:p>
    <w:p w14:paraId="73C964DC" w14:textId="4D1B47CC" w:rsidR="00A834B6" w:rsidRDefault="00783E6B" w:rsidP="007245E8">
      <w:pPr>
        <w:pStyle w:val="ListParagraph"/>
        <w:numPr>
          <w:ilvl w:val="0"/>
          <w:numId w:val="33"/>
        </w:numPr>
        <w:jc w:val="both"/>
        <w:rPr>
          <w:lang w:val="en-US"/>
        </w:rPr>
      </w:pPr>
      <w:proofErr w:type="spellStart"/>
      <w:proofErr w:type="gramStart"/>
      <w:r w:rsidRPr="003D662E">
        <w:rPr>
          <w:b/>
          <w:lang w:val="en-US"/>
        </w:rPr>
        <w:t>examples.template</w:t>
      </w:r>
      <w:proofErr w:type="spellEnd"/>
      <w:proofErr w:type="gramEnd"/>
      <w:r w:rsidRPr="003D662E">
        <w:rPr>
          <w:b/>
          <w:lang w:val="en-US"/>
        </w:rPr>
        <w:t>:</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 xml:space="preserve">utorial </w:t>
      </w:r>
      <w:proofErr w:type="spellStart"/>
      <w:r w:rsidRPr="003D662E">
        <w:rPr>
          <w:lang w:val="en-US"/>
        </w:rPr>
        <w:t>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0A1639">
        <w:rPr>
          <w:b/>
          <w:bCs/>
          <w:vertAlign w:val="superscript"/>
          <w:lang w:val="en-US"/>
        </w:rPr>
        <w:t>Error</w:t>
      </w:r>
      <w:proofErr w:type="spellEnd"/>
      <w:r w:rsidR="000A1639">
        <w:rPr>
          <w:b/>
          <w:bCs/>
          <w:vertAlign w:val="superscript"/>
          <w:lang w:val="en-US"/>
        </w:rPr>
        <w:t>!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proofErr w:type="spellStart"/>
      <w:proofErr w:type="gramStart"/>
      <w:r w:rsidRPr="003D662E">
        <w:rPr>
          <w:rFonts w:ascii="Consolas" w:hAnsi="Consolas"/>
          <w:lang w:val="en-US"/>
        </w:rPr>
        <w:t>examples.python</w:t>
      </w:r>
      <w:proofErr w:type="spellEnd"/>
      <w:proofErr w:type="gramEnd"/>
      <w:r w:rsidRPr="003D662E">
        <w:rPr>
          <w:lang w:val="en-US"/>
        </w:rPr>
        <w:t xml:space="preserve"> and can be built in the same manner (</w:t>
      </w:r>
      <w:proofErr w:type="spellStart"/>
      <w:r w:rsidRPr="003D662E">
        <w:rPr>
          <w:rFonts w:ascii="Consolas" w:hAnsi="Consolas"/>
          <w:lang w:val="en-US"/>
        </w:rPr>
        <w:t>mvn</w:t>
      </w:r>
      <w:proofErr w:type="spellEnd"/>
      <w:r w:rsidRPr="003D662E">
        <w:rPr>
          <w:rFonts w:ascii="Consolas" w:hAnsi="Consolas"/>
          <w:lang w:val="en-US"/>
        </w:rPr>
        <w:t xml:space="preserve">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48FADBCD" w:rsidR="00A834B6" w:rsidRDefault="00A834B6" w:rsidP="00A834B6">
      <w:pPr>
        <w:pStyle w:val="Caption"/>
        <w:jc w:val="center"/>
        <w:rPr>
          <w:lang w:val="en-GB"/>
        </w:rPr>
      </w:pPr>
      <w:bookmarkStart w:id="247"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0A1639">
        <w:rPr>
          <w:noProof/>
          <w:lang w:val="en-GB"/>
        </w:rPr>
        <w:t>56</w:t>
      </w:r>
      <w:r w:rsidRPr="003D662E">
        <w:fldChar w:fldCharType="end"/>
      </w:r>
      <w:bookmarkEnd w:id="247"/>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530AE89B"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w:t>
      </w:r>
      <w:proofErr w:type="spellStart"/>
      <w:r w:rsidR="00E105F5" w:rsidRPr="003D662E">
        <w:rPr>
          <w:lang w:val="en-US"/>
        </w:rPr>
        <w:t>Tage</w:t>
      </w:r>
      <w:proofErr w:type="spellEnd"/>
      <w:r w:rsidR="00E105F5" w:rsidRPr="003D662E">
        <w:rPr>
          <w:lang w:val="en-US"/>
        </w:rPr>
        <w:t xml:space="preserve"> der </w:t>
      </w:r>
      <w:proofErr w:type="spellStart"/>
      <w:r w:rsidR="00E105F5" w:rsidRPr="003D662E">
        <w:rPr>
          <w:lang w:val="en-US"/>
        </w:rPr>
        <w:t>Digitalen</w:t>
      </w:r>
      <w:proofErr w:type="spellEnd"/>
      <w:r w:rsidR="00E105F5" w:rsidRPr="003D662E">
        <w:rPr>
          <w:lang w:val="en-US"/>
        </w:rPr>
        <w:t xml:space="preserve"> </w:t>
      </w:r>
      <w:proofErr w:type="spellStart"/>
      <w:r w:rsidR="00E105F5" w:rsidRPr="003D662E">
        <w:rPr>
          <w:lang w:val="en-US"/>
        </w:rPr>
        <w:t>Technologie</w:t>
      </w:r>
      <w:proofErr w:type="spellEnd"/>
      <w:r w:rsidR="00E105F5" w:rsidRPr="003D662E">
        <w:rPr>
          <w:lang w:val="en-US"/>
        </w:rPr>
        <w:t xml:space="preserv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proofErr w:type="spellStart"/>
      <w:r w:rsidR="00625CC4" w:rsidRPr="003D662E">
        <w:rPr>
          <w:rFonts w:ascii="Consolas" w:hAnsi="Consolas"/>
          <w:lang w:val="en-US"/>
        </w:rPr>
        <w:t>TraceToAAS</w:t>
      </w:r>
      <w:proofErr w:type="spellEnd"/>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proofErr w:type="spellStart"/>
      <w:r w:rsidR="00625CC4" w:rsidRPr="003D662E">
        <w:rPr>
          <w:rFonts w:ascii="Consolas" w:hAnsi="Consolas"/>
          <w:lang w:val="en-US"/>
        </w:rPr>
        <w:t>TraceToAAS</w:t>
      </w:r>
      <w:proofErr w:type="spellEnd"/>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0A1639" w:rsidRPr="003D662E">
        <w:rPr>
          <w:lang w:val="en-GB"/>
        </w:rPr>
        <w:t xml:space="preserve">Figure </w:t>
      </w:r>
      <w:r w:rsidR="000A1639">
        <w:rPr>
          <w:noProof/>
          <w:lang w:val="en-GB"/>
        </w:rPr>
        <w:t>56</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 xml:space="preserve">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w:t>
      </w:r>
      <w:proofErr w:type="spellStart"/>
      <w:r w:rsidR="00A834B6" w:rsidRPr="00A834B6">
        <w:rPr>
          <w:lang w:val="en-US"/>
        </w:rPr>
        <w:t>cobots</w:t>
      </w:r>
      <w:proofErr w:type="spellEnd"/>
      <w:r w:rsidR="00A834B6" w:rsidRPr="00A834B6">
        <w:rPr>
          <w:lang w:val="en-US"/>
        </w:rPr>
        <w:t xml:space="preserve"> representing two distinct factories. One </w:t>
      </w:r>
      <w:proofErr w:type="spellStart"/>
      <w:r w:rsidR="00A834B6" w:rsidRPr="00A834B6">
        <w:rPr>
          <w:lang w:val="en-US"/>
        </w:rPr>
        <w:t>cobot</w:t>
      </w:r>
      <w:proofErr w:type="spellEnd"/>
      <w:r w:rsidR="00A834B6" w:rsidRPr="00A834B6">
        <w:rPr>
          <w:lang w:val="en-US"/>
        </w:rPr>
        <w:t xml:space="preserve"> learned anomalies from the other without having seen them before.</w:t>
      </w:r>
    </w:p>
    <w:p w14:paraId="525EDFD8" w14:textId="53EADE07" w:rsidR="00DB6AFB" w:rsidRDefault="00A834B6" w:rsidP="007245E8">
      <w:pPr>
        <w:pStyle w:val="ListParagraph"/>
        <w:numPr>
          <w:ilvl w:val="0"/>
          <w:numId w:val="33"/>
        </w:numPr>
        <w:jc w:val="both"/>
        <w:rPr>
          <w:lang w:val="en-US"/>
        </w:rPr>
      </w:pPr>
      <w:proofErr w:type="gramStart"/>
      <w:r w:rsidRPr="00A834B6">
        <w:rPr>
          <w:b/>
          <w:lang w:val="en-US"/>
        </w:rPr>
        <w:t>examples.emo</w:t>
      </w:r>
      <w:proofErr w:type="gramEnd"/>
      <w:r w:rsidRPr="00A834B6">
        <w:rPr>
          <w:b/>
          <w:lang w:val="en-US"/>
        </w:rPr>
        <w:t>23:</w:t>
      </w:r>
      <w:r>
        <w:rPr>
          <w:lang w:val="en-US"/>
        </w:rPr>
        <w:t xml:space="preserve"> </w:t>
      </w:r>
      <w:r w:rsidRPr="00A834B6">
        <w:rPr>
          <w:lang w:val="en-US"/>
        </w:rPr>
        <w:t xml:space="preserve">For the final public exhibition of the IIP-Ecosphere project at EMO’23, the Hannover Fair 2023 demonstrator has been extended towards a visual quality inspection process of two collaborating </w:t>
      </w:r>
      <w:proofErr w:type="spellStart"/>
      <w:r w:rsidRPr="00A834B6">
        <w:rPr>
          <w:lang w:val="en-US"/>
        </w:rPr>
        <w:t>cobots</w:t>
      </w:r>
      <w:proofErr w:type="spellEnd"/>
      <w:r w:rsidRPr="00A834B6">
        <w:rPr>
          <w:lang w:val="en-US"/>
        </w:rPr>
        <w:t xml:space="preserve"> (</w:t>
      </w:r>
      <w:r>
        <w:rPr>
          <w:lang w:val="en-US"/>
        </w:rPr>
        <w:fldChar w:fldCharType="begin"/>
      </w:r>
      <w:r>
        <w:rPr>
          <w:lang w:val="en-US"/>
        </w:rPr>
        <w:instrText xml:space="preserve"> REF _Ref147902764 \h </w:instrText>
      </w:r>
      <w:r>
        <w:rPr>
          <w:lang w:val="en-US"/>
        </w:rPr>
      </w:r>
      <w:r>
        <w:rPr>
          <w:lang w:val="en-US"/>
        </w:rPr>
        <w:fldChar w:fldCharType="separate"/>
      </w:r>
      <w:r w:rsidR="000A1639" w:rsidRPr="007F5501">
        <w:rPr>
          <w:lang w:val="en-GB"/>
        </w:rPr>
        <w:t xml:space="preserve">Figure </w:t>
      </w:r>
      <w:r w:rsidR="000A1639">
        <w:rPr>
          <w:noProof/>
          <w:lang w:val="en-GB"/>
        </w:rPr>
        <w:t>57</w:t>
      </w:r>
      <w:r>
        <w:rPr>
          <w:lang w:val="en-US"/>
        </w:rPr>
        <w:fldChar w:fldCharType="end"/>
      </w:r>
      <w:r w:rsidRPr="00A834B6">
        <w:rPr>
          <w:lang w:val="en-US"/>
        </w:rPr>
        <w:t xml:space="preserve">). One </w:t>
      </w:r>
      <w:proofErr w:type="spellStart"/>
      <w:r w:rsidRPr="00A834B6">
        <w:rPr>
          <w:lang w:val="en-US"/>
        </w:rPr>
        <w:t>cobot</w:t>
      </w:r>
      <w:proofErr w:type="spellEnd"/>
      <w:r w:rsidRPr="00A834B6">
        <w:rPr>
          <w:lang w:val="en-US"/>
        </w:rPr>
        <w:t xml:space="preserve"> grips a model of the car and identifies it through a sensor provided by MIP technology (AI-enhanced sensor reading, finally leading to the retrieval of the respective car AAS). After successful identification, the whole </w:t>
      </w:r>
      <w:proofErr w:type="spellStart"/>
      <w:r w:rsidRPr="00A834B6">
        <w:rPr>
          <w:lang w:val="en-US"/>
        </w:rPr>
        <w:t>cobot</w:t>
      </w:r>
      <w:proofErr w:type="spellEnd"/>
      <w:r w:rsidRPr="00A834B6">
        <w:rPr>
          <w:lang w:val="en-US"/>
        </w:rPr>
        <w:t xml:space="preserve"> still gripping the car is moved by a </w:t>
      </w:r>
      <w:proofErr w:type="spellStart"/>
      <w:r w:rsidRPr="00A834B6">
        <w:rPr>
          <w:lang w:val="en-US"/>
        </w:rPr>
        <w:t>Lenze</w:t>
      </w:r>
      <w:proofErr w:type="spellEnd"/>
      <w:r w:rsidRPr="00A834B6">
        <w:rPr>
          <w:lang w:val="en-US"/>
        </w:rPr>
        <w:t xml:space="preserve"> linear drive close to the other </w:t>
      </w:r>
      <w:proofErr w:type="spellStart"/>
      <w:r w:rsidRPr="00A834B6">
        <w:rPr>
          <w:lang w:val="en-US"/>
        </w:rPr>
        <w:t>cobot</w:t>
      </w:r>
      <w:proofErr w:type="spellEnd"/>
      <w:r w:rsidRPr="00A834B6">
        <w:rPr>
          <w:lang w:val="en-US"/>
        </w:rPr>
        <w:t xml:space="preserve">, thus overlapping the </w:t>
      </w:r>
      <w:proofErr w:type="spellStart"/>
      <w:r w:rsidRPr="00A834B6">
        <w:rPr>
          <w:lang w:val="en-US"/>
        </w:rPr>
        <w:t>safty</w:t>
      </w:r>
      <w:proofErr w:type="spellEnd"/>
      <w:r w:rsidRPr="00A834B6">
        <w:rPr>
          <w:lang w:val="en-US"/>
        </w:rPr>
        <w:t xml:space="preserve"> perimeters of both </w:t>
      </w:r>
      <w:proofErr w:type="spellStart"/>
      <w:r w:rsidRPr="00A834B6">
        <w:rPr>
          <w:lang w:val="en-US"/>
        </w:rPr>
        <w:t>cobots</w:t>
      </w:r>
      <w:proofErr w:type="spellEnd"/>
      <w:r w:rsidRPr="00A834B6">
        <w:rPr>
          <w:lang w:val="en-US"/>
        </w:rPr>
        <w:t xml:space="preserve">. There, the model car is placed and the linear drive moves the identification </w:t>
      </w:r>
      <w:proofErr w:type="spellStart"/>
      <w:r w:rsidRPr="00A834B6">
        <w:rPr>
          <w:lang w:val="en-US"/>
        </w:rPr>
        <w:t>cobot</w:t>
      </w:r>
      <w:proofErr w:type="spellEnd"/>
      <w:r w:rsidRPr="00A834B6">
        <w:rPr>
          <w:lang w:val="en-US"/>
        </w:rPr>
        <w:t xml:space="preserve"> back to its original position. On the forward way, obstacles like friction and tension can be applied to the drive to be detected by a condition monitoring AI service. The second </w:t>
      </w:r>
      <w:proofErr w:type="spellStart"/>
      <w:r w:rsidRPr="00A834B6">
        <w:rPr>
          <w:lang w:val="en-US"/>
        </w:rPr>
        <w:t>cobot</w:t>
      </w:r>
      <w:proofErr w:type="spellEnd"/>
      <w:r w:rsidRPr="00A834B6">
        <w:rPr>
          <w:lang w:val="en-US"/>
        </w:rPr>
        <w:t xml:space="preserve">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5E0F3B9F" w:rsidR="00DB6AFB" w:rsidRPr="007F5501" w:rsidRDefault="00DB6AFB" w:rsidP="00DB6AFB">
      <w:pPr>
        <w:pStyle w:val="Caption"/>
        <w:jc w:val="center"/>
        <w:rPr>
          <w:lang w:val="en-GB"/>
        </w:rPr>
      </w:pPr>
      <w:bookmarkStart w:id="248"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0A1639">
        <w:rPr>
          <w:noProof/>
          <w:lang w:val="en-GB"/>
        </w:rPr>
        <w:t>57</w:t>
      </w:r>
      <w:r>
        <w:fldChar w:fldCharType="end"/>
      </w:r>
      <w:bookmarkEnd w:id="248"/>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w:t>
      </w:r>
      <w:proofErr w:type="spellStart"/>
      <w:r>
        <w:rPr>
          <w:lang w:val="en-GB"/>
        </w:rPr>
        <w:t>cobots</w:t>
      </w:r>
      <w:proofErr w:type="spellEnd"/>
      <w:r>
        <w:rPr>
          <w:lang w:val="en-GB"/>
        </w:rPr>
        <w:t xml:space="preserve">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proofErr w:type="spellStart"/>
      <w:r w:rsidRPr="003D662E">
        <w:rPr>
          <w:b/>
          <w:lang w:val="en-US"/>
        </w:rPr>
        <w:t>examples.VDW</w:t>
      </w:r>
      <w:proofErr w:type="spellEnd"/>
      <w:r w:rsidRPr="003D662E">
        <w:rPr>
          <w:b/>
          <w:lang w:val="en-US"/>
        </w:rPr>
        <w:t>:</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25"/>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proofErr w:type="spellStart"/>
      <w:r w:rsidR="00B839A0" w:rsidRPr="003D662E">
        <w:rPr>
          <w:rFonts w:ascii="Consolas" w:hAnsi="Consolas"/>
          <w:lang w:val="en-US"/>
        </w:rPr>
        <w:t>mvn</w:t>
      </w:r>
      <w:proofErr w:type="spellEnd"/>
      <w:r w:rsidR="00B839A0" w:rsidRPr="003D662E">
        <w:rPr>
          <w:rFonts w:ascii="Consolas" w:hAnsi="Consolas"/>
          <w:lang w:val="en-US"/>
        </w:rPr>
        <w:t xml:space="preserve">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proofErr w:type="spellStart"/>
      <w:proofErr w:type="gramStart"/>
      <w:r w:rsidRPr="003D662E">
        <w:rPr>
          <w:b/>
          <w:lang w:val="en-US"/>
        </w:rPr>
        <w:t>examples.templates</w:t>
      </w:r>
      <w:proofErr w:type="spellEnd"/>
      <w:proofErr w:type="gramEnd"/>
      <w:r w:rsidRPr="003D662E">
        <w:rPr>
          <w:b/>
          <w:lang w:val="en-US"/>
        </w:rPr>
        <w:t xml:space="preserve">: </w:t>
      </w:r>
      <w:r w:rsidRPr="003D662E">
        <w:rPr>
          <w:lang w:val="en-US"/>
        </w:rPr>
        <w:t xml:space="preserve">This example project displays the usage of out </w:t>
      </w:r>
      <w:proofErr w:type="spellStart"/>
      <w:r w:rsidRPr="003D662E">
        <w:rPr>
          <w:rFonts w:ascii="Consolas" w:hAnsi="Consolas"/>
          <w:lang w:val="en-US"/>
        </w:rPr>
        <w:t>impl.model</w:t>
      </w:r>
      <w:proofErr w:type="spellEnd"/>
      <w:r w:rsidRPr="003D662E">
        <w:rPr>
          <w:rFonts w:ascii="Consolas" w:hAnsi="Consolas"/>
          <w:lang w:val="en-US"/>
        </w:rPr>
        <w:t xml:space="preserve"> </w:t>
      </w:r>
      <w:r w:rsidRPr="003D662E">
        <w:rPr>
          <w:lang w:val="en-US"/>
        </w:rPr>
        <w:t xml:space="preserve">to create an application with three services of which one is a python service utilizing AI. It consists of two parts, the </w:t>
      </w:r>
      <w:proofErr w:type="spellStart"/>
      <w:proofErr w:type="gramStart"/>
      <w:r w:rsidRPr="003D662E">
        <w:rPr>
          <w:rFonts w:ascii="Consolas" w:hAnsi="Consolas"/>
          <w:lang w:val="en-US"/>
        </w:rPr>
        <w:t>examples.templates</w:t>
      </w:r>
      <w:proofErr w:type="gramEnd"/>
      <w:r w:rsidRPr="003D662E">
        <w:rPr>
          <w:rFonts w:ascii="Consolas" w:hAnsi="Consolas"/>
          <w:lang w:val="en-US"/>
        </w:rPr>
        <w:t>.model</w:t>
      </w:r>
      <w:proofErr w:type="spellEnd"/>
      <w:r w:rsidRPr="003D662E">
        <w:rPr>
          <w:lang w:val="en-US"/>
        </w:rPr>
        <w:t xml:space="preserve"> and the </w:t>
      </w:r>
      <w:proofErr w:type="spellStart"/>
      <w:r w:rsidRPr="003D662E">
        <w:rPr>
          <w:rFonts w:ascii="Consolas" w:hAnsi="Consolas"/>
          <w:lang w:val="en-US"/>
        </w:rPr>
        <w:t>examples.templates.impl</w:t>
      </w:r>
      <w:proofErr w:type="spellEnd"/>
      <w:r w:rsidRPr="003D662E">
        <w:rPr>
          <w:lang w:val="en-US"/>
        </w:rPr>
        <w:t xml:space="preserve">. The </w:t>
      </w:r>
      <w:r w:rsidRPr="003D662E">
        <w:rPr>
          <w:rFonts w:ascii="Consolas" w:hAnsi="Consolas"/>
          <w:lang w:val="en-US"/>
        </w:rPr>
        <w:t>model</w:t>
      </w:r>
      <w:r w:rsidRPr="003D662E">
        <w:rPr>
          <w:lang w:val="en-US"/>
        </w:rPr>
        <w:t xml:space="preserve"> part is based on the </w:t>
      </w:r>
      <w:proofErr w:type="spellStart"/>
      <w:proofErr w:type="gramStart"/>
      <w:r w:rsidRPr="003D662E">
        <w:rPr>
          <w:rFonts w:ascii="Consolas" w:hAnsi="Consolas"/>
          <w:lang w:val="en-US"/>
        </w:rPr>
        <w:t>impl.model</w:t>
      </w:r>
      <w:proofErr w:type="spellEnd"/>
      <w:proofErr w:type="gramEnd"/>
      <w:r w:rsidRPr="003D662E">
        <w:rPr>
          <w:rFonts w:ascii="Consolas" w:hAnsi="Consolas"/>
          <w:lang w:val="en-US"/>
        </w:rPr>
        <w:t xml:space="preserve"> </w:t>
      </w:r>
      <w:r w:rsidRPr="003D662E">
        <w:rPr>
          <w:lang w:val="en-US"/>
        </w:rPr>
        <w:t>and contains the configuration</w:t>
      </w:r>
      <w:r w:rsidRPr="003D662E">
        <w:rPr>
          <w:rFonts w:ascii="Consolas" w:hAnsi="Consolas"/>
          <w:lang w:val="en-US"/>
        </w:rPr>
        <w:t xml:space="preserve"> .</w:t>
      </w:r>
      <w:proofErr w:type="spellStart"/>
      <w:r w:rsidRPr="003D662E">
        <w:rPr>
          <w:rFonts w:ascii="Consolas" w:hAnsi="Consolas"/>
          <w:lang w:val="en-US"/>
        </w:rPr>
        <w:t>ivml</w:t>
      </w:r>
      <w:proofErr w:type="spellEnd"/>
      <w:r w:rsidRPr="003D662E">
        <w:rPr>
          <w:rFonts w:ascii="Consolas" w:hAnsi="Consolas"/>
          <w:lang w:val="en-US"/>
        </w:rPr>
        <w:t xml:space="preserve"> </w:t>
      </w:r>
      <w:r w:rsidRPr="003D662E">
        <w:rPr>
          <w:lang w:val="en-US"/>
        </w:rPr>
        <w:t xml:space="preserve">files, with the use of </w:t>
      </w:r>
      <w:proofErr w:type="spellStart"/>
      <w:r w:rsidRPr="003D662E">
        <w:rPr>
          <w:rFonts w:ascii="Consolas" w:hAnsi="Consolas"/>
          <w:lang w:val="en-US"/>
        </w:rPr>
        <w:t>mvn</w:t>
      </w:r>
      <w:proofErr w:type="spellEnd"/>
      <w:r w:rsidRPr="003D662E">
        <w:rPr>
          <w:rFonts w:ascii="Consolas" w:hAnsi="Consolas"/>
          <w:lang w:val="en-US"/>
        </w:rPr>
        <w:t xml:space="preserve"> generate-sources</w:t>
      </w:r>
      <w:r w:rsidRPr="003D662E">
        <w:rPr>
          <w:lang w:val="en-US"/>
        </w:rPr>
        <w:t xml:space="preserve"> we can generate templates fitting these configuration files. The </w:t>
      </w:r>
      <w:proofErr w:type="spellStart"/>
      <w:proofErr w:type="gramStart"/>
      <w:r w:rsidRPr="003D662E">
        <w:rPr>
          <w:rFonts w:ascii="Consolas" w:hAnsi="Consolas"/>
          <w:lang w:val="en-US"/>
        </w:rPr>
        <w:t>examples.templates</w:t>
      </w:r>
      <w:proofErr w:type="gramEnd"/>
      <w:r w:rsidRPr="003D662E">
        <w:rPr>
          <w:rFonts w:ascii="Consolas" w:hAnsi="Consolas"/>
          <w:lang w:val="en-US"/>
        </w:rPr>
        <w:t>.impl</w:t>
      </w:r>
      <w:proofErr w:type="spellEnd"/>
      <w:r w:rsidRPr="003D662E">
        <w:rPr>
          <w:lang w:val="en-US"/>
        </w:rPr>
        <w:t xml:space="preserve"> is created by importing the resulting .zip file in the gen directory of the </w:t>
      </w:r>
      <w:proofErr w:type="spellStart"/>
      <w:r w:rsidRPr="003D662E">
        <w:rPr>
          <w:rFonts w:ascii="Consolas" w:hAnsi="Consolas"/>
          <w:lang w:val="en-US"/>
        </w:rPr>
        <w:t>exmples.templates.model</w:t>
      </w:r>
      <w:proofErr w:type="spellEnd"/>
      <w:r w:rsidRPr="003D662E">
        <w:rPr>
          <w:lang w:val="en-US"/>
        </w:rPr>
        <w:t xml:space="preserve"> project, it contains the implementation of the concrete service functionality. The services implemented in this project are made available to the </w:t>
      </w:r>
      <w:proofErr w:type="spellStart"/>
      <w:proofErr w:type="gramStart"/>
      <w:r w:rsidRPr="003D662E">
        <w:rPr>
          <w:rFonts w:ascii="Consolas" w:hAnsi="Consolas"/>
          <w:lang w:val="en-US"/>
        </w:rPr>
        <w:t>examples.templates</w:t>
      </w:r>
      <w:proofErr w:type="gramEnd"/>
      <w:r w:rsidRPr="003D662E">
        <w:rPr>
          <w:rFonts w:ascii="Consolas" w:hAnsi="Consolas"/>
          <w:lang w:val="en-US"/>
        </w:rPr>
        <w:t>.model</w:t>
      </w:r>
      <w:proofErr w:type="spellEnd"/>
      <w:r w:rsidRPr="003D662E">
        <w:rPr>
          <w:lang w:val="en-US"/>
        </w:rPr>
        <w:t xml:space="preserve"> project by running </w:t>
      </w:r>
      <w:proofErr w:type="spellStart"/>
      <w:r w:rsidRPr="003D662E">
        <w:rPr>
          <w:rFonts w:ascii="Consolas" w:hAnsi="Consolas"/>
          <w:lang w:val="en-US"/>
        </w:rPr>
        <w:t>mvn</w:t>
      </w:r>
      <w:proofErr w:type="spellEnd"/>
      <w:r w:rsidRPr="003D662E">
        <w:rPr>
          <w:rFonts w:ascii="Consolas" w:hAnsi="Consolas"/>
          <w:lang w:val="en-US"/>
        </w:rPr>
        <w:t xml:space="preserve"> install</w:t>
      </w:r>
      <w:r w:rsidRPr="003D662E">
        <w:rPr>
          <w:lang w:val="en-US"/>
        </w:rPr>
        <w:t xml:space="preserve"> in the </w:t>
      </w:r>
      <w:r w:rsidRPr="003D662E">
        <w:rPr>
          <w:rFonts w:ascii="Consolas" w:hAnsi="Consolas"/>
          <w:lang w:val="en-US"/>
        </w:rPr>
        <w:t>.</w:t>
      </w:r>
      <w:proofErr w:type="spellStart"/>
      <w:r w:rsidRPr="003D662E">
        <w:rPr>
          <w:rFonts w:ascii="Consolas" w:hAnsi="Consolas"/>
          <w:lang w:val="en-US"/>
        </w:rPr>
        <w:t>impl</w:t>
      </w:r>
      <w:proofErr w:type="spellEnd"/>
      <w:r w:rsidRPr="003D662E">
        <w:rPr>
          <w:lang w:val="en-US"/>
        </w:rPr>
        <w:t xml:space="preserve"> project. The application is completely build by then running </w:t>
      </w:r>
      <w:proofErr w:type="spellStart"/>
      <w:r w:rsidRPr="003D662E">
        <w:rPr>
          <w:rFonts w:ascii="Consolas" w:hAnsi="Consolas"/>
          <w:lang w:val="en-US"/>
        </w:rPr>
        <w:t>mvn</w:t>
      </w:r>
      <w:proofErr w:type="spellEnd"/>
      <w:r w:rsidRPr="003D662E">
        <w:rPr>
          <w:rFonts w:ascii="Consolas" w:hAnsi="Consolas"/>
          <w:lang w:val="en-US"/>
        </w:rPr>
        <w:t xml:space="preserve"> install</w:t>
      </w:r>
      <w:r w:rsidRPr="003D662E">
        <w:rPr>
          <w:lang w:val="en-US"/>
        </w:rPr>
        <w:t xml:space="preserve"> in </w:t>
      </w:r>
      <w:proofErr w:type="gramStart"/>
      <w:r w:rsidRPr="003D662E">
        <w:rPr>
          <w:lang w:val="en-US"/>
        </w:rPr>
        <w:t xml:space="preserve">the </w:t>
      </w:r>
      <w:r w:rsidRPr="003D662E">
        <w:rPr>
          <w:rFonts w:ascii="Consolas" w:hAnsi="Consolas"/>
          <w:lang w:val="en-US"/>
        </w:rPr>
        <w:t>.model</w:t>
      </w:r>
      <w:proofErr w:type="gramEnd"/>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proofErr w:type="spellStart"/>
      <w:r w:rsidRPr="003B7191">
        <w:rPr>
          <w:b/>
          <w:lang w:val="en-US"/>
        </w:rPr>
        <w:t>examples.MIP</w:t>
      </w:r>
      <w:proofErr w:type="spellEnd"/>
      <w:r w:rsidRPr="003B7191">
        <w:rPr>
          <w:b/>
          <w:lang w:val="en-US"/>
        </w:rPr>
        <w:t>:</w:t>
      </w:r>
      <w:r w:rsidRPr="003B7191">
        <w:rPr>
          <w:lang w:val="en-US"/>
        </w:rPr>
        <w:t xml:space="preserve"> Use of the meta-model extension for MIP technologies as applied in </w:t>
      </w:r>
      <w:proofErr w:type="gramStart"/>
      <w:r w:rsidR="007D60B3">
        <w:rPr>
          <w:lang w:val="en-US"/>
        </w:rPr>
        <w:t>examples.emo</w:t>
      </w:r>
      <w:proofErr w:type="gramEnd"/>
      <w:r w:rsidR="007D60B3">
        <w:rPr>
          <w:lang w:val="en-US"/>
        </w:rPr>
        <w:t>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proofErr w:type="spellStart"/>
      <w:proofErr w:type="gramStart"/>
      <w:r w:rsidRPr="003B7191">
        <w:rPr>
          <w:b/>
          <w:lang w:val="en-US"/>
        </w:rPr>
        <w:t>examples.</w:t>
      </w:r>
      <w:r>
        <w:rPr>
          <w:b/>
          <w:lang w:val="en-US"/>
        </w:rPr>
        <w:t>modbusTcp</w:t>
      </w:r>
      <w:proofErr w:type="spellEnd"/>
      <w:proofErr w:type="gramEnd"/>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proofErr w:type="spellStart"/>
      <w:proofErr w:type="gramStart"/>
      <w:r w:rsidRPr="003B7191">
        <w:rPr>
          <w:b/>
          <w:lang w:val="en-US"/>
        </w:rPr>
        <w:t>examples.</w:t>
      </w:r>
      <w:r>
        <w:rPr>
          <w:b/>
          <w:lang w:val="en-US"/>
        </w:rPr>
        <w:t>REST</w:t>
      </w:r>
      <w:proofErr w:type="spellEnd"/>
      <w:proofErr w:type="gramEnd"/>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proofErr w:type="spellStart"/>
      <w:proofErr w:type="gramStart"/>
      <w:r w:rsidRPr="003B7191">
        <w:rPr>
          <w:b/>
          <w:lang w:val="en-US"/>
        </w:rPr>
        <w:t>examples.</w:t>
      </w:r>
      <w:r>
        <w:rPr>
          <w:b/>
          <w:lang w:val="en-US"/>
        </w:rPr>
        <w:t>MDZH</w:t>
      </w:r>
      <w:proofErr w:type="spellEnd"/>
      <w:proofErr w:type="gramEnd"/>
      <w:r w:rsidRPr="003B7191">
        <w:rPr>
          <w:b/>
          <w:lang w:val="en-US"/>
        </w:rPr>
        <w:t>:</w:t>
      </w:r>
      <w:r w:rsidRPr="003B7191">
        <w:rPr>
          <w:lang w:val="en-US"/>
        </w:rPr>
        <w:t xml:space="preserve"> </w:t>
      </w:r>
      <w:r>
        <w:rPr>
          <w:lang w:val="en-US"/>
        </w:rPr>
        <w:t xml:space="preserve">Conceptual example for an energy demonstrator in the </w:t>
      </w:r>
      <w:proofErr w:type="spellStart"/>
      <w:r>
        <w:rPr>
          <w:lang w:val="en-US"/>
        </w:rPr>
        <w:t>Mittelstands</w:t>
      </w:r>
      <w:proofErr w:type="spellEnd"/>
      <w:r>
        <w:rPr>
          <w:lang w:val="en-US"/>
        </w:rPr>
        <w:t xml:space="preserve"> Digital </w:t>
      </w:r>
      <w:proofErr w:type="spellStart"/>
      <w:r>
        <w:rPr>
          <w:lang w:val="en-US"/>
        </w:rPr>
        <w:t>Zentrum</w:t>
      </w:r>
      <w:proofErr w:type="spellEnd"/>
      <w:r>
        <w:rPr>
          <w:lang w:val="en-US"/>
        </w:rPr>
        <w:t xml:space="preserve"> Hannover. Includes OPC UA, AAS, serial and INFLUX connector.</w:t>
      </w:r>
    </w:p>
    <w:p w14:paraId="4A2DBE7B" w14:textId="13469507" w:rsidR="00E5519D" w:rsidRPr="003D662E" w:rsidRDefault="00E5519D" w:rsidP="00E5519D">
      <w:pPr>
        <w:pStyle w:val="Heading2"/>
        <w:rPr>
          <w:lang w:val="en-US"/>
        </w:rPr>
      </w:pPr>
      <w:bookmarkStart w:id="249" w:name="_Ref101369004"/>
      <w:bookmarkStart w:id="250" w:name="_Toc213421549"/>
      <w:r w:rsidRPr="003D662E">
        <w:rPr>
          <w:lang w:val="en-US"/>
        </w:rPr>
        <w:t xml:space="preserve">Creating an </w:t>
      </w:r>
      <w:proofErr w:type="gramStart"/>
      <w:r w:rsidR="003736EF" w:rsidRPr="003D662E">
        <w:rPr>
          <w:lang w:val="en-US"/>
        </w:rPr>
        <w:t>A</w:t>
      </w:r>
      <w:r w:rsidRPr="003D662E">
        <w:rPr>
          <w:lang w:val="en-US"/>
        </w:rPr>
        <w:t>pplication</w:t>
      </w:r>
      <w:bookmarkEnd w:id="239"/>
      <w:bookmarkEnd w:id="249"/>
      <w:bookmarkEnd w:id="250"/>
      <w:proofErr w:type="gramEnd"/>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29561879"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58</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proofErr w:type="spellStart"/>
      <w:proofErr w:type="gramStart"/>
      <w:r w:rsidR="003A0E11" w:rsidRPr="003D662E">
        <w:rPr>
          <w:rFonts w:ascii="Consolas" w:hAnsi="Consolas"/>
          <w:lang w:val="en-US"/>
        </w:rPr>
        <w:t>example.python</w:t>
      </w:r>
      <w:proofErr w:type="spellEnd"/>
      <w:proofErr w:type="gramEnd"/>
      <w:r w:rsidR="003A0E11" w:rsidRPr="003D662E">
        <w:rPr>
          <w:lang w:val="en-US"/>
        </w:rPr>
        <w:t xml:space="preserve"> or </w:t>
      </w:r>
      <w:proofErr w:type="spellStart"/>
      <w:r w:rsidR="003A0E11" w:rsidRPr="003D662E">
        <w:rPr>
          <w:rFonts w:ascii="Consolas" w:hAnsi="Consolas"/>
          <w:lang w:val="en-US"/>
        </w:rPr>
        <w:t>example.rtsa</w:t>
      </w:r>
      <w:proofErr w:type="spellEnd"/>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0A1639" w:rsidRPr="003D662E">
        <w:rPr>
          <w:lang w:val="en-US"/>
        </w:rPr>
        <w:t xml:space="preserve">Figure </w:t>
      </w:r>
      <w:r w:rsidR="000A1639">
        <w:rPr>
          <w:noProof/>
          <w:lang w:val="en-US"/>
        </w:rPr>
        <w:t>58</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w:t>
      </w:r>
      <w:proofErr w:type="spellStart"/>
      <w:r w:rsidR="0034482E" w:rsidRPr="003D662E">
        <w:rPr>
          <w:lang w:val="en-US"/>
        </w:rPr>
        <w:t>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0A1639">
        <w:rPr>
          <w:b/>
          <w:bCs/>
          <w:vertAlign w:val="superscript"/>
          <w:lang w:val="en-US"/>
        </w:rPr>
        <w:t>Error</w:t>
      </w:r>
      <w:proofErr w:type="spellEnd"/>
      <w:r w:rsidR="000A1639">
        <w:rPr>
          <w:b/>
          <w:bCs/>
          <w:vertAlign w:val="superscript"/>
          <w:lang w:val="en-US"/>
        </w:rPr>
        <w:t>!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proofErr w:type="spellStart"/>
      <w:proofErr w:type="gramStart"/>
      <w:r w:rsidRPr="003D662E">
        <w:rPr>
          <w:rFonts w:ascii="Consolas" w:hAnsi="Consolas"/>
          <w:lang w:val="en-US"/>
        </w:rPr>
        <w:t>impl.model</w:t>
      </w:r>
      <w:proofErr w:type="spellEnd"/>
      <w:proofErr w:type="gramEnd"/>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26"/>
      </w:r>
      <w:r w:rsidRPr="003D662E">
        <w:rPr>
          <w:lang w:val="en-US"/>
        </w:rPr>
        <w:t>.</w:t>
      </w:r>
      <w:r w:rsidR="00C96708" w:rsidRPr="003D662E">
        <w:rPr>
          <w:lang w:val="en-US"/>
        </w:rPr>
        <w:t xml:space="preserve"> </w:t>
      </w:r>
      <w:proofErr w:type="spellStart"/>
      <w:proofErr w:type="gramStart"/>
      <w:r w:rsidR="0017467C" w:rsidRPr="003D662E">
        <w:rPr>
          <w:rFonts w:ascii="Consolas" w:hAnsi="Consolas"/>
          <w:lang w:val="en-US"/>
        </w:rPr>
        <w:t>impl.model</w:t>
      </w:r>
      <w:proofErr w:type="spellEnd"/>
      <w:proofErr w:type="gramEnd"/>
      <w:r w:rsidR="0017467C" w:rsidRPr="003D662E">
        <w:rPr>
          <w:rFonts w:ascii="Consolas" w:hAnsi="Consolas"/>
          <w:lang w:val="en-US"/>
        </w:rPr>
        <w:t xml:space="preserve">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proofErr w:type="spellStart"/>
      <w:proofErr w:type="gramStart"/>
      <w:r w:rsidR="0017467C" w:rsidRPr="003D662E">
        <w:rPr>
          <w:rFonts w:ascii="Consolas" w:hAnsi="Consolas"/>
          <w:lang w:val="en-US"/>
        </w:rPr>
        <w:t>impl.model</w:t>
      </w:r>
      <w:proofErr w:type="spellEnd"/>
      <w:proofErr w:type="gramEnd"/>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proofErr w:type="spellStart"/>
      <w:proofErr w:type="gramStart"/>
      <w:r w:rsidRPr="003D662E">
        <w:rPr>
          <w:rFonts w:ascii="Consolas" w:hAnsi="Consolas"/>
          <w:lang w:val="en-US"/>
        </w:rPr>
        <w:t>impl.model</w:t>
      </w:r>
      <w:proofErr w:type="spellEnd"/>
      <w:proofErr w:type="gramEnd"/>
      <w:r w:rsidRPr="003D662E">
        <w:rPr>
          <w:lang w:val="en-US"/>
        </w:rPr>
        <w:t xml:space="preserve"> you need to adjust the .</w:t>
      </w:r>
      <w:proofErr w:type="spellStart"/>
      <w:r w:rsidRPr="003D662E">
        <w:rPr>
          <w:lang w:val="en-US"/>
        </w:rPr>
        <w:t>ivml</w:t>
      </w:r>
      <w:proofErr w:type="spellEnd"/>
      <w:r w:rsidRPr="003D662E">
        <w:rPr>
          <w:lang w:val="en-US"/>
        </w:rPr>
        <w:t xml:space="preserve"> files in </w:t>
      </w:r>
      <w:r w:rsidRPr="003D662E">
        <w:rPr>
          <w:rFonts w:ascii="Consolas" w:hAnsi="Consolas"/>
          <w:lang w:val="en-US"/>
        </w:rPr>
        <w:t>/</w:t>
      </w:r>
      <w:proofErr w:type="spellStart"/>
      <w:r w:rsidRPr="003D662E">
        <w:rPr>
          <w:rFonts w:ascii="Consolas" w:hAnsi="Consolas"/>
          <w:lang w:val="en-US"/>
        </w:rPr>
        <w:t>src</w:t>
      </w:r>
      <w:proofErr w:type="spellEnd"/>
      <w:r w:rsidRPr="003D662E">
        <w:rPr>
          <w:rFonts w:ascii="Consolas" w:hAnsi="Consolas"/>
          <w:lang w:val="en-US"/>
        </w:rPr>
        <w:t>/</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proofErr w:type="spellStart"/>
      <w:r w:rsidR="00D016F4" w:rsidRPr="003D662E">
        <w:rPr>
          <w:rFonts w:ascii="Consolas" w:hAnsi="Consolas"/>
          <w:lang w:val="en-US"/>
        </w:rPr>
        <w:t>src</w:t>
      </w:r>
      <w:proofErr w:type="spellEnd"/>
      <w:r w:rsidR="00D016F4" w:rsidRPr="003D662E">
        <w:rPr>
          <w:rFonts w:ascii="Consolas" w:hAnsi="Consolas"/>
          <w:lang w:val="en-US"/>
        </w:rPr>
        <w:t>/</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proofErr w:type="spellStart"/>
      <w:r w:rsidR="00D016F4" w:rsidRPr="003D662E">
        <w:rPr>
          <w:rFonts w:ascii="Consolas" w:hAnsi="Consolas"/>
          <w:lang w:val="en-US"/>
        </w:rPr>
        <w:t>examples.rtsa</w:t>
      </w:r>
      <w:proofErr w:type="spellEnd"/>
      <w:r w:rsidR="00D016F4" w:rsidRPr="003D662E">
        <w:rPr>
          <w:lang w:val="en-US"/>
        </w:rPr>
        <w:t xml:space="preserve"> or </w:t>
      </w:r>
      <w:proofErr w:type="spellStart"/>
      <w:r w:rsidR="00D016F4" w:rsidRPr="003D662E">
        <w:rPr>
          <w:rFonts w:ascii="Consolas" w:hAnsi="Consolas"/>
          <w:lang w:val="en-US"/>
        </w:rPr>
        <w:t>examples.python</w:t>
      </w:r>
      <w:proofErr w:type="spellEnd"/>
      <w:r w:rsidR="00D016F4" w:rsidRPr="003D662E">
        <w:rPr>
          <w:lang w:val="en-US"/>
        </w:rPr>
        <w:t xml:space="preserve">, the install package or  </w:t>
      </w:r>
      <w:proofErr w:type="spellStart"/>
      <w:r w:rsidR="00D016F4" w:rsidRPr="003D662E">
        <w:rPr>
          <w:rFonts w:ascii="Consolas" w:hAnsi="Consolas"/>
          <w:lang w:val="en-US"/>
        </w:rPr>
        <w:t>SimpleMesh</w:t>
      </w:r>
      <w:proofErr w:type="spellEnd"/>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proofErr w:type="spellStart"/>
      <w:r w:rsidR="008920BF" w:rsidRPr="003D662E">
        <w:rPr>
          <w:rFonts w:ascii="Consolas" w:hAnsi="Consolas"/>
          <w:lang w:val="en-US"/>
        </w:rPr>
        <w:t>sharedArtifact</w:t>
      </w:r>
      <w:proofErr w:type="spellEnd"/>
      <w:r w:rsidR="008920BF" w:rsidRPr="003D662E">
        <w:rPr>
          <w:lang w:val="en-US"/>
        </w:rPr>
        <w:t xml:space="preserve"> in </w:t>
      </w:r>
      <w:proofErr w:type="spellStart"/>
      <w:r w:rsidR="008920BF" w:rsidRPr="003D662E">
        <w:rPr>
          <w:rFonts w:ascii="Consolas" w:hAnsi="Consolas"/>
          <w:lang w:val="en-US"/>
        </w:rPr>
        <w:t>TechnicalSetup.ivml</w:t>
      </w:r>
      <w:proofErr w:type="spellEnd"/>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w:t>
      </w:r>
      <w:proofErr w:type="spellStart"/>
      <w:proofErr w:type="gramStart"/>
      <w:r w:rsidR="009B6CA2" w:rsidRPr="003D662E">
        <w:rPr>
          <w:rFonts w:ascii="Consolas" w:hAnsi="Consolas"/>
          <w:lang w:val="en-US"/>
        </w:rPr>
        <w:t>iip.model</w:t>
      </w:r>
      <w:proofErr w:type="spellEnd"/>
      <w:proofErr w:type="gramEnd"/>
      <w:r w:rsidR="009B6CA2" w:rsidRPr="003D662E">
        <w:rPr>
          <w:rFonts w:ascii="Consolas" w:hAnsi="Consolas"/>
          <w:lang w:val="en-US"/>
        </w:rPr>
        <w:t>&gt;</w:t>
      </w:r>
      <w:r w:rsidR="009B6CA2" w:rsidRPr="003D662E">
        <w:rPr>
          <w:lang w:val="en-US"/>
        </w:rPr>
        <w:t xml:space="preserve"> with the value </w:t>
      </w:r>
      <w:proofErr w:type="spellStart"/>
      <w:r w:rsidR="009B6CA2" w:rsidRPr="003D662E">
        <w:rPr>
          <w:rFonts w:ascii="Consolas" w:hAnsi="Consolas"/>
          <w:lang w:val="en-US"/>
        </w:rPr>
        <w:t>PlatformConfiguration</w:t>
      </w:r>
      <w:proofErr w:type="spellEnd"/>
      <w:r w:rsidR="009B6CA2" w:rsidRPr="003D662E">
        <w:rPr>
          <w:lang w:val="en-US"/>
        </w:rPr>
        <w:t xml:space="preserve"> as well as </w:t>
      </w:r>
      <w:r w:rsidR="009B6CA2" w:rsidRPr="003D662E">
        <w:rPr>
          <w:rFonts w:ascii="Consolas" w:hAnsi="Consolas"/>
          <w:lang w:val="en-US"/>
        </w:rPr>
        <w:t>&lt;</w:t>
      </w:r>
      <w:proofErr w:type="spellStart"/>
      <w:r w:rsidR="009B6CA2" w:rsidRPr="003D662E">
        <w:rPr>
          <w:rFonts w:ascii="Consolas" w:hAnsi="Consolas"/>
          <w:lang w:val="en-US"/>
        </w:rPr>
        <w:t>iip.resources</w:t>
      </w:r>
      <w:proofErr w:type="spellEnd"/>
      <w:r w:rsidR="009B6CA2" w:rsidRPr="003D662E">
        <w:rPr>
          <w:rFonts w:ascii="Consolas" w:hAnsi="Consolas"/>
          <w:lang w:val="en-US"/>
        </w:rPr>
        <w:t>&gt;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proofErr w:type="spellStart"/>
      <w:r w:rsidRPr="003D662E">
        <w:rPr>
          <w:rFonts w:ascii="Consolas" w:hAnsi="Consolas"/>
          <w:lang w:val="en-US"/>
        </w:rPr>
        <w:t>mvn</w:t>
      </w:r>
      <w:proofErr w:type="spellEnd"/>
      <w:r w:rsidRPr="003D662E">
        <w:rPr>
          <w:rFonts w:ascii="Consolas" w:hAnsi="Consolas"/>
          <w:lang w:val="en-US"/>
        </w:rPr>
        <w:t xml:space="preserve">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w:t>
      </w:r>
      <w:proofErr w:type="spellStart"/>
      <w:r w:rsidR="008920BF" w:rsidRPr="003D662E">
        <w:rPr>
          <w:rFonts w:ascii="Consolas" w:hAnsi="Consolas"/>
          <w:lang w:val="en-US"/>
        </w:rPr>
        <w:t>py</w:t>
      </w:r>
      <w:proofErr w:type="spellEnd"/>
      <w:r w:rsidR="008920BF" w:rsidRPr="003D662E">
        <w:rPr>
          <w:rFonts w:ascii="Consolas" w:hAnsi="Consolas"/>
          <w:lang w:val="en-US"/>
        </w:rPr>
        <w:t>/</w:t>
      </w:r>
      <w:r w:rsidR="008920BF" w:rsidRPr="003D662E">
        <w:rPr>
          <w:lang w:val="en-US"/>
        </w:rPr>
        <w:t xml:space="preserve"> directory containing </w:t>
      </w:r>
      <w:proofErr w:type="spellStart"/>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proofErr w:type="spellEnd"/>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proofErr w:type="spellStart"/>
      <w:r w:rsidR="009B6CA2" w:rsidRPr="003D662E">
        <w:rPr>
          <w:rFonts w:ascii="Consolas" w:hAnsi="Consolas"/>
          <w:lang w:val="en-US"/>
        </w:rPr>
        <w:t>ApplicationInterface</w:t>
      </w:r>
      <w:r w:rsidR="001A2CBC" w:rsidRPr="003D662E">
        <w:rPr>
          <w:rFonts w:ascii="Consolas" w:hAnsi="Consolas"/>
          <w:lang w:val="en-US"/>
        </w:rPr>
        <w:t>s</w:t>
      </w:r>
      <w:proofErr w:type="spellEnd"/>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proofErr w:type="spellStart"/>
      <w:proofErr w:type="gramStart"/>
      <w:r w:rsidR="00BF028F" w:rsidRPr="003D662E">
        <w:rPr>
          <w:rFonts w:ascii="Consolas" w:hAnsi="Consolas"/>
          <w:lang w:val="en-US"/>
        </w:rPr>
        <w:t>impl.</w:t>
      </w:r>
      <w:r w:rsidR="00292946" w:rsidRPr="003D662E">
        <w:rPr>
          <w:rFonts w:ascii="Consolas" w:hAnsi="Consolas"/>
          <w:lang w:val="en-US"/>
        </w:rPr>
        <w:t>model</w:t>
      </w:r>
      <w:proofErr w:type="spellEnd"/>
      <w:proofErr w:type="gramEnd"/>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w:t>
      </w:r>
      <w:proofErr w:type="spellStart"/>
      <w:r w:rsidR="001A2CBC" w:rsidRPr="003D662E">
        <w:rPr>
          <w:rFonts w:cstheme="minorHAnsi"/>
          <w:lang w:val="en-US"/>
        </w:rPr>
        <w:t>jUnit</w:t>
      </w:r>
      <w:proofErr w:type="spellEnd"/>
      <w:r w:rsidR="001A2CBC" w:rsidRPr="003D662E">
        <w:rPr>
          <w:rFonts w:cstheme="minorHAnsi"/>
          <w:lang w:val="en-US"/>
        </w:rPr>
        <w:t xml:space="preserve"> test suite, template Python service sources, tests and a Python Eclipse editor setup file for </w:t>
      </w:r>
      <w:proofErr w:type="spellStart"/>
      <w:r w:rsidR="001A2CBC" w:rsidRPr="003D662E">
        <w:rPr>
          <w:rFonts w:cstheme="minorHAnsi"/>
          <w:lang w:val="en-US"/>
        </w:rPr>
        <w:t>PyDev</w:t>
      </w:r>
      <w:proofErr w:type="spellEnd"/>
      <w:r w:rsidR="001A2CBC" w:rsidRPr="003D662E">
        <w:rPr>
          <w:rFonts w:cstheme="minorHAnsi"/>
          <w:lang w:val="en-US"/>
        </w:rPr>
        <w:t xml:space="preserve">,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789B2653"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proofErr w:type="spellStart"/>
      <w:proofErr w:type="gramStart"/>
      <w:r w:rsidRPr="003D662E">
        <w:rPr>
          <w:rFonts w:ascii="Consolas" w:hAnsi="Consolas"/>
          <w:lang w:val="en-US"/>
        </w:rPr>
        <w:t>impl.impl</w:t>
      </w:r>
      <w:proofErr w:type="spellEnd"/>
      <w:proofErr w:type="gramEnd"/>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0A1639">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proofErr w:type="spellStart"/>
      <w:r w:rsidR="0024178C" w:rsidRPr="003D662E">
        <w:rPr>
          <w:rFonts w:ascii="Consolas" w:hAnsi="Consolas"/>
          <w:lang w:val="en-US"/>
        </w:rPr>
        <w:t>mvn</w:t>
      </w:r>
      <w:proofErr w:type="spellEnd"/>
      <w:r w:rsidR="0024178C" w:rsidRPr="003D662E">
        <w:rPr>
          <w:rFonts w:ascii="Consolas" w:hAnsi="Consolas"/>
          <w:lang w:val="en-US"/>
        </w:rPr>
        <w:t xml:space="preserve"> install</w:t>
      </w:r>
      <w:r w:rsidR="000E2E4E" w:rsidRPr="003D662E">
        <w:rPr>
          <w:rFonts w:cstheme="minorHAnsi"/>
          <w:lang w:val="en-US"/>
        </w:rPr>
        <w:t xml:space="preserve"> so that the artifacts of </w:t>
      </w:r>
      <w:proofErr w:type="spellStart"/>
      <w:proofErr w:type="gramStart"/>
      <w:r w:rsidR="000E2E4E" w:rsidRPr="003D662E">
        <w:rPr>
          <w:rFonts w:ascii="Consolas" w:hAnsi="Consolas" w:cstheme="minorHAnsi"/>
          <w:lang w:val="en-US"/>
        </w:rPr>
        <w:t>impl.impl</w:t>
      </w:r>
      <w:proofErr w:type="spellEnd"/>
      <w:proofErr w:type="gramEnd"/>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proofErr w:type="spellStart"/>
      <w:r w:rsidRPr="003D662E">
        <w:rPr>
          <w:rFonts w:ascii="Consolas" w:hAnsi="Consolas" w:cstheme="minorHAnsi"/>
          <w:lang w:val="en-US"/>
        </w:rPr>
        <w:t>src</w:t>
      </w:r>
      <w:proofErr w:type="spellEnd"/>
      <w:r w:rsidRPr="003D662E">
        <w:rPr>
          <w:rFonts w:ascii="Consolas" w:hAnsi="Consolas" w:cstheme="minorHAnsi"/>
          <w:lang w:val="en-US"/>
        </w:rPr>
        <w:t>/test/resources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proofErr w:type="spellStart"/>
      <w:r w:rsidRPr="003D662E">
        <w:rPr>
          <w:rFonts w:ascii="Consolas" w:hAnsi="Consolas"/>
          <w:lang w:val="en-US"/>
        </w:rPr>
        <w:t>mvn</w:t>
      </w:r>
      <w:proofErr w:type="spellEnd"/>
      <w:r w:rsidRPr="003D662E">
        <w:rPr>
          <w:rFonts w:ascii="Consolas" w:hAnsi="Consolas"/>
          <w:lang w:val="en-US"/>
        </w:rPr>
        <w:t xml:space="preserve"> install</w:t>
      </w:r>
      <w:r w:rsidRPr="003D662E">
        <w:rPr>
          <w:lang w:val="en-US"/>
        </w:rPr>
        <w:t xml:space="preserve"> in the template project, you can go back to your </w:t>
      </w:r>
      <w:proofErr w:type="spellStart"/>
      <w:proofErr w:type="gramStart"/>
      <w:r w:rsidR="004C15AA" w:rsidRPr="003D662E">
        <w:rPr>
          <w:rFonts w:ascii="Consolas" w:hAnsi="Consolas"/>
          <w:lang w:val="en-US"/>
        </w:rPr>
        <w:t>impl.m</w:t>
      </w:r>
      <w:r w:rsidRPr="003D662E">
        <w:rPr>
          <w:rFonts w:ascii="Consolas" w:hAnsi="Consolas"/>
          <w:lang w:val="en-US"/>
        </w:rPr>
        <w:t>odel</w:t>
      </w:r>
      <w:proofErr w:type="spellEnd"/>
      <w:proofErr w:type="gramEnd"/>
      <w:r w:rsidRPr="003D662E">
        <w:rPr>
          <w:lang w:val="en-US"/>
        </w:rPr>
        <w:t xml:space="preserve"> project and run </w:t>
      </w:r>
      <w:proofErr w:type="spellStart"/>
      <w:r w:rsidRPr="003D662E">
        <w:rPr>
          <w:lang w:val="en-US"/>
        </w:rPr>
        <w:t>mvn</w:t>
      </w:r>
      <w:proofErr w:type="spellEnd"/>
      <w:r w:rsidRPr="003D662E">
        <w:rPr>
          <w:lang w:val="en-US"/>
        </w:rPr>
        <w:t xml:space="preserve"> install there, make sure that the values for artifact in your </w:t>
      </w:r>
      <w:r w:rsidRPr="003D662E">
        <w:rPr>
          <w:rFonts w:ascii="Consolas" w:hAnsi="Consolas"/>
          <w:lang w:val="en-US"/>
        </w:rPr>
        <w:t>.</w:t>
      </w:r>
      <w:proofErr w:type="spellStart"/>
      <w:r w:rsidRPr="003D662E">
        <w:rPr>
          <w:rFonts w:ascii="Consolas" w:hAnsi="Consolas"/>
          <w:lang w:val="en-US"/>
        </w:rPr>
        <w:t>ivml</w:t>
      </w:r>
      <w:proofErr w:type="spellEnd"/>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proofErr w:type="spellStart"/>
      <w:r w:rsidRPr="003D662E">
        <w:rPr>
          <w:rFonts w:ascii="Consolas" w:hAnsi="Consolas"/>
          <w:lang w:val="en-US"/>
        </w:rPr>
        <w:t>groupId</w:t>
      </w:r>
      <w:proofErr w:type="spellEnd"/>
      <w:r w:rsidRPr="003D662E">
        <w:rPr>
          <w:lang w:val="en-US"/>
        </w:rPr>
        <w:t xml:space="preserve"> as well as</w:t>
      </w:r>
      <w:r w:rsidRPr="003D662E">
        <w:rPr>
          <w:rFonts w:ascii="Consolas" w:hAnsi="Consolas"/>
          <w:lang w:val="en-US"/>
        </w:rPr>
        <w:t xml:space="preserve"> </w:t>
      </w:r>
      <w:proofErr w:type="spellStart"/>
      <w:r w:rsidRPr="003D662E">
        <w:rPr>
          <w:rFonts w:ascii="Consolas" w:hAnsi="Consolas"/>
          <w:lang w:val="en-US"/>
        </w:rPr>
        <w:t>artifactId</w:t>
      </w:r>
      <w:proofErr w:type="spellEnd"/>
      <w:r w:rsidR="00D120A9" w:rsidRPr="003D662E">
        <w:rPr>
          <w:lang w:val="en-US"/>
        </w:rPr>
        <w:t>.</w:t>
      </w:r>
    </w:p>
    <w:p w14:paraId="5AC396F5" w14:textId="62726DA9"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proofErr w:type="spellStart"/>
      <w:proofErr w:type="gramStart"/>
      <w:r w:rsidR="00AD0037" w:rsidRPr="003D662E">
        <w:rPr>
          <w:rFonts w:ascii="Consolas" w:hAnsi="Consolas"/>
          <w:lang w:val="en-US"/>
        </w:rPr>
        <w:t>impl.model</w:t>
      </w:r>
      <w:proofErr w:type="spellEnd"/>
      <w:proofErr w:type="gramEnd"/>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proofErr w:type="spellStart"/>
      <w:r w:rsidR="00AD0037" w:rsidRPr="003D662E">
        <w:rPr>
          <w:rFonts w:ascii="Consolas" w:hAnsi="Consolas"/>
          <w:lang w:val="en-US"/>
        </w:rPr>
        <w:t>impl.model</w:t>
      </w:r>
      <w:proofErr w:type="spellEnd"/>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0A1639">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0A1639">
        <w:rPr>
          <w:lang w:val="en-US"/>
        </w:rPr>
        <w:t>7.4</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19506BCD" w:rsidR="00507BCA" w:rsidRPr="003D662E" w:rsidRDefault="00507BCA" w:rsidP="00507BCA">
      <w:pPr>
        <w:pStyle w:val="Caption"/>
        <w:jc w:val="center"/>
        <w:rPr>
          <w:lang w:val="en-US"/>
        </w:rPr>
      </w:pPr>
      <w:bookmarkStart w:id="251"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58</w:t>
      </w:r>
      <w:r w:rsidRPr="003D662E">
        <w:fldChar w:fldCharType="end"/>
      </w:r>
      <w:bookmarkEnd w:id="251"/>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52" w:name="_Ref110940416"/>
      <w:bookmarkStart w:id="253" w:name="_Toc213421550"/>
      <w:r w:rsidRPr="003D662E">
        <w:rPr>
          <w:lang w:val="en-US"/>
        </w:rPr>
        <w:t>Project Structures</w:t>
      </w:r>
      <w:bookmarkEnd w:id="252"/>
      <w:bookmarkEnd w:id="253"/>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14ACB7ED"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58</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proofErr w:type="spellStart"/>
      <w:r w:rsidRPr="003D662E">
        <w:rPr>
          <w:rFonts w:ascii="Consolas" w:hAnsi="Consolas"/>
          <w:lang w:val="en-US"/>
        </w:rPr>
        <w:t>src</w:t>
      </w:r>
      <w:proofErr w:type="spellEnd"/>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1376A248"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59</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proofErr w:type="spellStart"/>
      <w:r w:rsidRPr="003D662E">
        <w:rPr>
          <w:rFonts w:ascii="Consolas" w:hAnsi="Consolas"/>
          <w:lang w:val="en-US"/>
        </w:rPr>
        <w:t>src</w:t>
      </w:r>
      <w:proofErr w:type="spellEnd"/>
      <w:r w:rsidRPr="003D662E">
        <w:rPr>
          <w:lang w:val="en-US"/>
        </w:rPr>
        <w:t xml:space="preserve"> folder contains your code based on the generated code. </w:t>
      </w:r>
      <w:proofErr w:type="spellStart"/>
      <w:r w:rsidRPr="003D662E">
        <w:rPr>
          <w:rFonts w:ascii="Consolas" w:hAnsi="Consolas"/>
          <w:lang w:val="en-US"/>
        </w:rPr>
        <w:t>src</w:t>
      </w:r>
      <w:proofErr w:type="spellEnd"/>
      <w:r w:rsidRPr="003D662E">
        <w:rPr>
          <w:rFonts w:ascii="Consolas" w:hAnsi="Consolas"/>
          <w:lang w:val="en-US"/>
        </w:rPr>
        <w:t>/main/assembly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27"/>
      </w:r>
      <w:r w:rsidR="002D400D">
        <w:rPr>
          <w:lang w:val="en-US"/>
        </w:rPr>
        <w:t>, you must hook them manually</w:t>
      </w:r>
      <w:r w:rsidRPr="003D662E">
        <w:rPr>
          <w:lang w:val="en-US"/>
        </w:rPr>
        <w:t xml:space="preserve">. </w:t>
      </w:r>
      <w:proofErr w:type="spellStart"/>
      <w:r w:rsidRPr="003D662E">
        <w:rPr>
          <w:rFonts w:ascii="Consolas" w:hAnsi="Consolas"/>
          <w:lang w:val="en-US"/>
        </w:rPr>
        <w:t>src</w:t>
      </w:r>
      <w:proofErr w:type="spellEnd"/>
      <w:r w:rsidRPr="003D662E">
        <w:rPr>
          <w:rFonts w:ascii="Consolas" w:hAnsi="Consolas"/>
          <w:lang w:val="en-US"/>
        </w:rPr>
        <w:t>/main/java</w:t>
      </w:r>
      <w:r w:rsidRPr="003D662E">
        <w:rPr>
          <w:rFonts w:cstheme="minorHAnsi"/>
          <w:lang w:val="en-US"/>
        </w:rPr>
        <w:t xml:space="preserve"> contains production Java code, similarly </w:t>
      </w:r>
      <w:proofErr w:type="spellStart"/>
      <w:r w:rsidRPr="003D662E">
        <w:rPr>
          <w:rFonts w:ascii="Consolas" w:hAnsi="Consolas"/>
          <w:lang w:val="en-US"/>
        </w:rPr>
        <w:t>src</w:t>
      </w:r>
      <w:proofErr w:type="spellEnd"/>
      <w:r w:rsidRPr="003D662E">
        <w:rPr>
          <w:rFonts w:ascii="Consolas" w:hAnsi="Consolas"/>
          <w:lang w:val="en-US"/>
        </w:rPr>
        <w:t>/main/python</w:t>
      </w:r>
      <w:r w:rsidRPr="003D662E">
        <w:rPr>
          <w:rFonts w:cstheme="minorHAnsi"/>
          <w:lang w:val="en-US"/>
        </w:rPr>
        <w:t xml:space="preserve"> (may not exist if your services do not need python scripts). </w:t>
      </w:r>
      <w:proofErr w:type="spellStart"/>
      <w:r w:rsidR="000D37DF" w:rsidRPr="003D662E">
        <w:rPr>
          <w:rFonts w:ascii="Consolas" w:hAnsi="Consolas"/>
          <w:lang w:val="en-US"/>
        </w:rPr>
        <w:t>src</w:t>
      </w:r>
      <w:proofErr w:type="spellEnd"/>
      <w:r w:rsidR="000D37DF" w:rsidRPr="003D662E">
        <w:rPr>
          <w:rFonts w:ascii="Consolas" w:hAnsi="Consolas"/>
          <w:lang w:val="en-US"/>
        </w:rPr>
        <w:t>/main/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28"/>
      </w:r>
      <w:r w:rsidR="000D37DF">
        <w:rPr>
          <w:rFonts w:cstheme="minorHAnsi"/>
          <w:lang w:val="en-US"/>
        </w:rPr>
        <w:t>. Akin</w:t>
      </w:r>
      <w:r w:rsidRPr="003D662E">
        <w:rPr>
          <w:rFonts w:cstheme="minorHAnsi"/>
          <w:lang w:val="en-US"/>
        </w:rPr>
        <w:t xml:space="preserve">, the </w:t>
      </w:r>
      <w:proofErr w:type="spellStart"/>
      <w:r w:rsidRPr="003D662E">
        <w:rPr>
          <w:rFonts w:ascii="Consolas" w:hAnsi="Consolas" w:cstheme="minorHAnsi"/>
          <w:lang w:val="en-US"/>
        </w:rPr>
        <w:t>src</w:t>
      </w:r>
      <w:proofErr w:type="spellEnd"/>
      <w:r w:rsidRPr="003D662E">
        <w:rPr>
          <w:rFonts w:ascii="Consolas" w:hAnsi="Consolas" w:cstheme="minorHAnsi"/>
          <w:lang w:val="en-US"/>
        </w:rPr>
        <w:t>/test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1E48E7D9" w:rsidR="0006191D" w:rsidRPr="003D662E" w:rsidRDefault="0006191D" w:rsidP="0006191D">
      <w:pPr>
        <w:pStyle w:val="Caption"/>
        <w:jc w:val="center"/>
        <w:rPr>
          <w:lang w:val="en-US"/>
        </w:rPr>
      </w:pPr>
      <w:bookmarkStart w:id="255"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60</w:t>
      </w:r>
      <w:r w:rsidRPr="003D662E">
        <w:fldChar w:fldCharType="end"/>
      </w:r>
      <w:bookmarkEnd w:id="255"/>
      <w:r w:rsidRPr="003D662E">
        <w:rPr>
          <w:lang w:val="en-US"/>
        </w:rPr>
        <w:t>: Detailed structure of the generated application interfaces.</w:t>
      </w:r>
    </w:p>
    <w:p w14:paraId="535B70B8" w14:textId="07D5450B"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proofErr w:type="spellStart"/>
      <w:r w:rsidRPr="003D662E">
        <w:rPr>
          <w:rFonts w:ascii="Consolas" w:hAnsi="Consolas"/>
          <w:lang w:val="en-US"/>
        </w:rPr>
        <w:t>ApplicationInterfaces</w:t>
      </w:r>
      <w:proofErr w:type="spellEnd"/>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proofErr w:type="spellStart"/>
      <w:r w:rsidRPr="003D662E">
        <w:rPr>
          <w:rFonts w:ascii="Consolas" w:hAnsi="Consolas"/>
          <w:lang w:val="en-US"/>
        </w:rPr>
        <w:t>ApplicationInterfaces</w:t>
      </w:r>
      <w:proofErr w:type="spellEnd"/>
      <w:r w:rsidRPr="003D662E">
        <w:rPr>
          <w:lang w:val="en-US"/>
        </w:rPr>
        <w:t xml:space="preserve">, but also on your code. Thus, besides downloading the configuration (meta)-model, the build process consists of creating/deploying the sources in the </w:t>
      </w:r>
      <w:proofErr w:type="spellStart"/>
      <w:r w:rsidRPr="003D662E">
        <w:rPr>
          <w:rFonts w:ascii="Consolas" w:hAnsi="Consolas"/>
          <w:lang w:val="en-US"/>
        </w:rPr>
        <w:t>ApplicationInterfaces</w:t>
      </w:r>
      <w:proofErr w:type="spellEnd"/>
      <w:r w:rsidRPr="003D662E">
        <w:rPr>
          <w:lang w:val="en-US"/>
        </w:rPr>
        <w:t xml:space="preserve"> folder, the compilation of your code based on </w:t>
      </w:r>
      <w:proofErr w:type="spellStart"/>
      <w:r w:rsidRPr="003D662E">
        <w:rPr>
          <w:rFonts w:ascii="Consolas" w:hAnsi="Consolas"/>
          <w:lang w:val="en-US"/>
        </w:rPr>
        <w:t>ApplicationInterfaces</w:t>
      </w:r>
      <w:proofErr w:type="spellEnd"/>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60</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proofErr w:type="spellStart"/>
      <w:r w:rsidRPr="003D662E">
        <w:rPr>
          <w:rFonts w:ascii="Consolas" w:hAnsi="Consolas" w:cstheme="minorHAnsi"/>
          <w:lang w:val="en-US"/>
        </w:rPr>
        <w:t>impl</w:t>
      </w:r>
      <w:proofErr w:type="spellEnd"/>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proofErr w:type="spellStart"/>
      <w:r w:rsidRPr="003D662E">
        <w:rPr>
          <w:rFonts w:ascii="Consolas" w:hAnsi="Consolas"/>
          <w:lang w:val="en-US"/>
        </w:rPr>
        <w:t>iip</w:t>
      </w:r>
      <w:proofErr w:type="spellEnd"/>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59CFE82F" w:rsidR="0006191D" w:rsidRPr="003D662E" w:rsidRDefault="0006191D" w:rsidP="0006191D">
      <w:pPr>
        <w:pStyle w:val="Caption"/>
        <w:jc w:val="center"/>
        <w:rPr>
          <w:lang w:val="en-US"/>
        </w:rPr>
      </w:pPr>
      <w:bookmarkStart w:id="256"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61</w:t>
      </w:r>
      <w:r w:rsidRPr="003D662E">
        <w:fldChar w:fldCharType="end"/>
      </w:r>
      <w:bookmarkEnd w:id="256"/>
      <w:r w:rsidRPr="003D662E">
        <w:rPr>
          <w:lang w:val="en-US"/>
        </w:rPr>
        <w:t>: Detailed structure of the generated service integrations.</w:t>
      </w:r>
    </w:p>
    <w:p w14:paraId="29132970" w14:textId="01704B8B" w:rsidR="0006191D" w:rsidRPr="003D662E" w:rsidRDefault="0006191D" w:rsidP="0006191D">
      <w:pPr>
        <w:jc w:val="both"/>
        <w:rPr>
          <w:lang w:val="en-US"/>
        </w:rPr>
      </w:pPr>
      <w:r w:rsidRPr="003D662E">
        <w:rPr>
          <w:lang w:val="en-US"/>
        </w:rPr>
        <w:t xml:space="preserve">The name of the generated folder for the application depends on the configured application name. </w:t>
      </w:r>
      <w:proofErr w:type="gramStart"/>
      <w:r w:rsidRPr="003D662E">
        <w:rPr>
          <w:lang w:val="en-US"/>
        </w:rPr>
        <w:t>Also</w:t>
      </w:r>
      <w:proofErr w:type="gramEnd"/>
      <w:r w:rsidRPr="003D662E">
        <w:rPr>
          <w:lang w:val="en-US"/>
        </w:rPr>
        <w:t xml:space="preserve">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29"/>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proofErr w:type="spellStart"/>
      <w:r w:rsidRPr="003D662E">
        <w:rPr>
          <w:rFonts w:ascii="Consolas" w:hAnsi="Consolas"/>
          <w:lang w:val="en-US"/>
        </w:rPr>
        <w:t>ApplicationInterfaces</w:t>
      </w:r>
      <w:proofErr w:type="spellEnd"/>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proofErr w:type="spellStart"/>
      <w:r w:rsidRPr="003D662E">
        <w:rPr>
          <w:rFonts w:ascii="Consolas" w:hAnsi="Consolas"/>
          <w:lang w:val="en-US"/>
        </w:rPr>
        <w:t>servicesMock</w:t>
      </w:r>
      <w:proofErr w:type="spellEnd"/>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w:t>
      </w:r>
      <w:proofErr w:type="spellStart"/>
      <w:r w:rsidRPr="003D662E">
        <w:rPr>
          <w:lang w:val="en-US"/>
        </w:rPr>
        <w:t>classpath</w:t>
      </w:r>
      <w:proofErr w:type="spellEnd"/>
      <w:r w:rsidRPr="003D662E">
        <w:rPr>
          <w:lang w:val="en-US"/>
        </w:rPr>
        <w:t xml:space="preserve">,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0A1639">
        <w:rPr>
          <w:lang w:val="en-US"/>
        </w:rPr>
        <w:t>3.5.2.1</w:t>
      </w:r>
      <w:r w:rsidRPr="003D662E">
        <w:rPr>
          <w:lang w:val="en-US"/>
        </w:rPr>
        <w:fldChar w:fldCharType="end"/>
      </w:r>
      <w:r w:rsidRPr="003D662E">
        <w:rPr>
          <w:lang w:val="en-US"/>
        </w:rPr>
        <w:t>.</w:t>
      </w:r>
    </w:p>
    <w:p w14:paraId="752A4F66" w14:textId="2115BB91"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0A1639" w:rsidRPr="003D662E">
        <w:rPr>
          <w:lang w:val="en-US"/>
        </w:rPr>
        <w:t xml:space="preserve">Figure </w:t>
      </w:r>
      <w:r w:rsidR="000A1639">
        <w:rPr>
          <w:noProof/>
          <w:lang w:val="en-US"/>
        </w:rPr>
        <w:t>62</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proofErr w:type="spellStart"/>
      <w:r w:rsidR="00ED58D1" w:rsidRPr="003D662E">
        <w:rPr>
          <w:rFonts w:ascii="Consolas" w:hAnsi="Consolas"/>
          <w:lang w:val="en-US"/>
        </w:rPr>
        <w:t>src</w:t>
      </w:r>
      <w:proofErr w:type="spellEnd"/>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tests (in </w:t>
      </w:r>
      <w:proofErr w:type="spellStart"/>
      <w:proofErr w:type="gramStart"/>
      <w:r w:rsidR="00566A62" w:rsidRPr="00566A62">
        <w:rPr>
          <w:rFonts w:ascii="Consolas" w:hAnsi="Consolas"/>
          <w:lang w:val="en-US"/>
        </w:rPr>
        <w:t>iip.connectivity</w:t>
      </w:r>
      <w:proofErr w:type="spellEnd"/>
      <w:proofErr w:type="gramEnd"/>
      <w:r w:rsidR="00566A62">
        <w:rPr>
          <w:lang w:val="en-US"/>
        </w:rPr>
        <w:t xml:space="preserve">), simple programs that are intended to run a generated connector </w:t>
      </w:r>
      <w:r w:rsidR="00566A62">
        <w:rPr>
          <w:lang w:val="en-US"/>
        </w:rPr>
        <w:lastRenderedPageBreak/>
        <w:t xml:space="preserve">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proofErr w:type="spellStart"/>
      <w:proofErr w:type="gramStart"/>
      <w:r w:rsidR="00312A84" w:rsidRPr="003D662E">
        <w:rPr>
          <w:rFonts w:ascii="Consolas" w:hAnsi="Consolas"/>
          <w:lang w:val="en-US"/>
        </w:rPr>
        <w:t>impl.model</w:t>
      </w:r>
      <w:proofErr w:type="spellEnd"/>
      <w:proofErr w:type="gramEnd"/>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Eclipse specific files, i.e.</w:t>
      </w:r>
      <w:proofErr w:type="gramStart"/>
      <w:r w:rsidRPr="003D662E">
        <w:rPr>
          <w:rFonts w:cstheme="minorHAnsi"/>
          <w:lang w:val="en-US"/>
        </w:rPr>
        <w:t xml:space="preserve">, </w:t>
      </w:r>
      <w:r w:rsidRPr="003D662E">
        <w:rPr>
          <w:rFonts w:ascii="Consolas" w:hAnsi="Consolas"/>
          <w:lang w:val="en-US"/>
        </w:rPr>
        <w:t>.project</w:t>
      </w:r>
      <w:proofErr w:type="gramEnd"/>
      <w:r w:rsidRPr="003D662E">
        <w:rPr>
          <w:rFonts w:cstheme="minorHAnsi"/>
          <w:lang w:val="en-US"/>
        </w:rPr>
        <w:t xml:space="preserve"> and </w:t>
      </w:r>
      <w:r w:rsidRPr="003D662E">
        <w:rPr>
          <w:rFonts w:ascii="Consolas" w:hAnsi="Consolas"/>
          <w:lang w:val="en-US"/>
        </w:rPr>
        <w:t>.</w:t>
      </w:r>
      <w:proofErr w:type="spellStart"/>
      <w:r w:rsidRPr="003D662E">
        <w:rPr>
          <w:rFonts w:ascii="Consolas" w:hAnsi="Consolas"/>
          <w:lang w:val="en-US"/>
        </w:rPr>
        <w:t>classpath</w:t>
      </w:r>
      <w:proofErr w:type="spellEnd"/>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w:t>
      </w:r>
      <w:proofErr w:type="gramStart"/>
      <w:r w:rsidRPr="003D662E">
        <w:rPr>
          <w:lang w:val="en-US"/>
        </w:rPr>
        <w:t xml:space="preserve">initial </w:t>
      </w:r>
      <w:r w:rsidRPr="003D662E">
        <w:rPr>
          <w:rFonts w:ascii="Consolas" w:hAnsi="Consolas"/>
          <w:lang w:val="en-US"/>
        </w:rPr>
        <w:t>.</w:t>
      </w:r>
      <w:proofErr w:type="spellStart"/>
      <w:r w:rsidRPr="003D662E">
        <w:rPr>
          <w:rFonts w:ascii="Consolas" w:hAnsi="Consolas"/>
          <w:lang w:val="en-US"/>
        </w:rPr>
        <w:t>gitignore</w:t>
      </w:r>
      <w:proofErr w:type="spellEnd"/>
      <w:proofErr w:type="gramEnd"/>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57" w:name="_Hlk113956115"/>
      <w:proofErr w:type="spellStart"/>
      <w:r w:rsidR="00876260" w:rsidRPr="003D662E">
        <w:rPr>
          <w:rFonts w:ascii="Consolas" w:hAnsi="Consolas"/>
          <w:lang w:val="en-US"/>
        </w:rPr>
        <w:t>src</w:t>
      </w:r>
      <w:proofErr w:type="spellEnd"/>
      <w:r w:rsidR="00876260" w:rsidRPr="003D662E">
        <w:rPr>
          <w:rFonts w:ascii="Consolas" w:hAnsi="Consolas"/>
          <w:lang w:val="en-US"/>
        </w:rPr>
        <w:t>/test/resources</w:t>
      </w:r>
      <w:bookmarkEnd w:id="257"/>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proofErr w:type="spellStart"/>
      <w:r w:rsidR="00876260" w:rsidRPr="003D662E">
        <w:rPr>
          <w:rFonts w:ascii="Consolas" w:hAnsi="Consolas"/>
          <w:lang w:val="en-US"/>
        </w:rPr>
        <w:t>src</w:t>
      </w:r>
      <w:proofErr w:type="spellEnd"/>
      <w:r w:rsidR="00876260" w:rsidRPr="003D662E">
        <w:rPr>
          <w:rFonts w:ascii="Consolas" w:hAnsi="Consolas"/>
          <w:lang w:val="en-US"/>
        </w:rPr>
        <w:t>/main/resources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2292DC02" w:rsidR="00312A84" w:rsidRPr="003D662E" w:rsidRDefault="00312A84" w:rsidP="00312A84">
      <w:pPr>
        <w:pStyle w:val="Caption"/>
        <w:jc w:val="center"/>
        <w:rPr>
          <w:lang w:val="en-US"/>
        </w:rPr>
      </w:pPr>
      <w:bookmarkStart w:id="258"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62</w:t>
      </w:r>
      <w:r w:rsidRPr="003D662E">
        <w:fldChar w:fldCharType="end"/>
      </w:r>
      <w:bookmarkEnd w:id="258"/>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59" w:name="_Ref111448857"/>
      <w:bookmarkStart w:id="260" w:name="_Toc213421551"/>
      <w:r w:rsidRPr="003D662E">
        <w:rPr>
          <w:lang w:val="en-US"/>
        </w:rPr>
        <w:t xml:space="preserve">Default Build </w:t>
      </w:r>
      <w:r w:rsidR="00FD00DF" w:rsidRPr="003D662E">
        <w:rPr>
          <w:lang w:val="en-US"/>
        </w:rPr>
        <w:t>Sequences</w:t>
      </w:r>
      <w:bookmarkEnd w:id="259"/>
      <w:bookmarkEnd w:id="260"/>
    </w:p>
    <w:p w14:paraId="72487AAF" w14:textId="0D617538"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0A1639">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0A1639">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52F78408"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0A1639">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proofErr w:type="spellStart"/>
      <w:r w:rsidR="00AE238D" w:rsidRPr="003D662E">
        <w:rPr>
          <w:rFonts w:ascii="Consolas" w:hAnsi="Consolas"/>
          <w:lang w:val="en-US"/>
        </w:rPr>
        <w:t>generateBroker</w:t>
      </w:r>
      <w:proofErr w:type="spellEnd"/>
      <w:r w:rsidR="00AE238D" w:rsidRPr="003D662E">
        <w:rPr>
          <w:lang w:val="en-US"/>
        </w:rPr>
        <w:t xml:space="preserve">), </w:t>
      </w:r>
      <w:r w:rsidR="00964E25" w:rsidRPr="003D662E">
        <w:rPr>
          <w:lang w:val="en-US"/>
        </w:rPr>
        <w:t>generating interfaces (</w:t>
      </w:r>
      <w:proofErr w:type="spellStart"/>
      <w:r w:rsidR="00964E25" w:rsidRPr="003D662E">
        <w:rPr>
          <w:rFonts w:ascii="Consolas" w:hAnsi="Consolas"/>
          <w:lang w:val="en-US"/>
        </w:rPr>
        <w:t>generateAppsNoDeps</w:t>
      </w:r>
      <w:proofErr w:type="spellEnd"/>
      <w:r w:rsidR="00964E25" w:rsidRPr="003D662E">
        <w:rPr>
          <w:lang w:val="en-US"/>
        </w:rPr>
        <w:t>) and generating/integrating the full application (</w:t>
      </w:r>
      <w:proofErr w:type="spellStart"/>
      <w:r w:rsidR="00964E25" w:rsidRPr="003D662E">
        <w:rPr>
          <w:rFonts w:ascii="Consolas" w:hAnsi="Consolas"/>
          <w:lang w:val="en-US"/>
        </w:rPr>
        <w:t>generateApps</w:t>
      </w:r>
      <w:proofErr w:type="spellEnd"/>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proofErr w:type="spellStart"/>
      <w:r w:rsidR="00B11A56" w:rsidRPr="003D662E">
        <w:rPr>
          <w:rFonts w:ascii="Consolas" w:hAnsi="Consolas"/>
          <w:lang w:val="en-US"/>
        </w:rPr>
        <w:t>generateAppsNoDeps</w:t>
      </w:r>
      <w:proofErr w:type="spellEnd"/>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proofErr w:type="spellStart"/>
      <w:r w:rsidR="00B11A56" w:rsidRPr="003D662E">
        <w:rPr>
          <w:rFonts w:ascii="Consolas" w:hAnsi="Consolas"/>
          <w:lang w:val="en-US"/>
        </w:rPr>
        <w:t>generateAppsNoDeps</w:t>
      </w:r>
      <w:proofErr w:type="spellEnd"/>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proofErr w:type="spellStart"/>
      <w:r w:rsidRPr="003D662E">
        <w:rPr>
          <w:rFonts w:ascii="Consolas" w:hAnsi="Consolas"/>
          <w:lang w:val="en-US"/>
        </w:rPr>
        <w:t>EasyGen</w:t>
      </w:r>
      <w:proofErr w:type="spellEnd"/>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proofErr w:type="spellStart"/>
      <w:r w:rsidRPr="003D662E">
        <w:rPr>
          <w:rFonts w:ascii="Consolas" w:hAnsi="Consolas"/>
          <w:lang w:val="en-US"/>
        </w:rPr>
        <w:t>generateAppsNoDeps</w:t>
      </w:r>
      <w:proofErr w:type="spellEnd"/>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proofErr w:type="spellStart"/>
      <w:r w:rsidR="009511D0" w:rsidRPr="003D662E">
        <w:rPr>
          <w:rFonts w:ascii="Consolas" w:hAnsi="Consolas" w:cs="Courier New"/>
          <w:lang w:val="en-US"/>
        </w:rPr>
        <w:t>PlatformInstantiator</w:t>
      </w:r>
      <w:proofErr w:type="spellEnd"/>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proofErr w:type="spellStart"/>
      <w:r w:rsidR="009511D0" w:rsidRPr="003D662E">
        <w:rPr>
          <w:rFonts w:ascii="Consolas" w:hAnsi="Consolas"/>
          <w:lang w:val="en-US"/>
        </w:rPr>
        <w:t>src</w:t>
      </w:r>
      <w:proofErr w:type="spellEnd"/>
      <w:r w:rsidR="009511D0" w:rsidRPr="003D662E">
        <w:rPr>
          <w:rFonts w:ascii="Consolas" w:hAnsi="Consolas"/>
          <w:lang w:val="en-US"/>
        </w:rPr>
        <w:t>/</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5871DC14"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proofErr w:type="spellStart"/>
      <w:r w:rsidR="002D1DDC" w:rsidRPr="003D662E">
        <w:rPr>
          <w:rFonts w:ascii="Consolas" w:hAnsi="Consolas" w:cstheme="minorHAnsi"/>
          <w:lang w:val="en-US"/>
        </w:rPr>
        <w:t>EasyGen</w:t>
      </w:r>
      <w:proofErr w:type="spellEnd"/>
      <w:r w:rsidR="002D1DDC" w:rsidRPr="003D662E">
        <w:rPr>
          <w:rFonts w:cstheme="minorHAnsi"/>
          <w:lang w:val="en-US"/>
        </w:rPr>
        <w:t xml:space="preserve"> as explained above</w:t>
      </w:r>
      <w:r w:rsidR="00CE0276" w:rsidRPr="003D662E">
        <w:rPr>
          <w:rFonts w:cstheme="minorHAnsi"/>
          <w:lang w:val="en-US"/>
        </w:rPr>
        <w:t xml:space="preserve"> (</w:t>
      </w:r>
      <w:proofErr w:type="spellStart"/>
      <w:r w:rsidR="00CE0276" w:rsidRPr="003D662E">
        <w:rPr>
          <w:rFonts w:ascii="Consolas" w:hAnsi="Consolas" w:cs="Courier New"/>
          <w:lang w:val="en-US"/>
        </w:rPr>
        <w:t>ApplicationInterfaces</w:t>
      </w:r>
      <w:proofErr w:type="spellEnd"/>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0A1639">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0A1639">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0A1639">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proofErr w:type="spellStart"/>
      <w:r w:rsidR="002E47E6" w:rsidRPr="003D662E">
        <w:rPr>
          <w:rFonts w:ascii="Consolas" w:hAnsi="Consolas" w:cs="Courier New"/>
          <w:lang w:val="en-US"/>
        </w:rPr>
        <w:t>ApplicationInterfaces</w:t>
      </w:r>
      <w:proofErr w:type="spellEnd"/>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734CBB44"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0A1639">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w:t>
      </w:r>
      <w:proofErr w:type="spellStart"/>
      <w:r w:rsidR="002D1DDC" w:rsidRPr="003D662E">
        <w:rPr>
          <w:rFonts w:ascii="Consolas" w:hAnsi="Consolas" w:cs="Courier New"/>
          <w:lang w:val="en-US"/>
        </w:rPr>
        <w:t>Diip.resources</w:t>
      </w:r>
      <w:proofErr w:type="spellEnd"/>
      <w:r w:rsidR="002D1DDC" w:rsidRPr="003D662E">
        <w:rPr>
          <w:rFonts w:ascii="Consolas" w:hAnsi="Consolas" w:cs="Courier New"/>
          <w:lang w:val="en-US"/>
        </w:rPr>
        <w:t>="</w:t>
      </w:r>
      <w:proofErr w:type="spellStart"/>
      <w:r w:rsidR="002D1DDC" w:rsidRPr="003D662E">
        <w:rPr>
          <w:rFonts w:ascii="Consolas" w:hAnsi="Consolas" w:cs="Courier New"/>
          <w:lang w:val="en-US"/>
        </w:rPr>
        <w:t>NewFolderName</w:t>
      </w:r>
      <w:proofErr w:type="spellEnd"/>
      <w:r w:rsidR="002D1DDC" w:rsidRPr="003D662E">
        <w:rPr>
          <w:rFonts w:ascii="Consolas" w:hAnsi="Consolas" w:cs="Courier New"/>
          <w:lang w:val="en-US"/>
        </w:rPr>
        <w:t>"</w:t>
      </w:r>
      <w:r w:rsidR="002D1DDC" w:rsidRPr="003D662E">
        <w:rPr>
          <w:rFonts w:cstheme="minorHAnsi"/>
          <w:lang w:val="en-US"/>
        </w:rPr>
        <w:t>,</w:t>
      </w:r>
      <w:r w:rsidR="002D1DDC" w:rsidRPr="003D662E">
        <w:rPr>
          <w:lang w:val="en-US"/>
        </w:rPr>
        <w:t xml:space="preserve"> where </w:t>
      </w:r>
      <w:proofErr w:type="spellStart"/>
      <w:r w:rsidR="002D1DDC" w:rsidRPr="003D662E">
        <w:rPr>
          <w:rFonts w:ascii="Consolas" w:hAnsi="Consolas" w:cs="Courier New"/>
          <w:lang w:val="en-US"/>
        </w:rPr>
        <w:t>NewFolderName</w:t>
      </w:r>
      <w:proofErr w:type="spellEnd"/>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1" w:name="_Ref111448859"/>
      <w:bookmarkStart w:id="262" w:name="_Toc213421552"/>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1"/>
      <w:bookmarkEnd w:id="262"/>
    </w:p>
    <w:p w14:paraId="35B8A070" w14:textId="66C8A746"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0A1639">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0A1639">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0A1639">
        <w:rPr>
          <w:b/>
          <w:bCs/>
          <w:lang w:val="en-US"/>
        </w:rPr>
        <w:t>Error! Reference source not found.</w:t>
      </w:r>
      <w:r w:rsidRPr="003D662E">
        <w:rPr>
          <w:lang w:val="en-US"/>
        </w:rPr>
        <w:fldChar w:fldCharType="end"/>
      </w:r>
      <w:r w:rsidRPr="003D662E">
        <w:rPr>
          <w:lang w:val="en-US"/>
        </w:rPr>
        <w:t xml:space="preserve">, it is worth to </w:t>
      </w:r>
      <w:r w:rsidRPr="003D662E">
        <w:rPr>
          <w:lang w:val="en-US"/>
        </w:rPr>
        <w:lastRenderedPageBreak/>
        <w:t>think about service implementation considerations at this point, i.e., after the overview on creating an application in the previous section.</w:t>
      </w:r>
    </w:p>
    <w:p w14:paraId="2BD7EF4C" w14:textId="5DAA50B0" w:rsidR="00BA6B3E" w:rsidRPr="003D662E" w:rsidRDefault="00BA6B3E" w:rsidP="007245E8">
      <w:pPr>
        <w:pStyle w:val="ListParagraph"/>
        <w:numPr>
          <w:ilvl w:val="0"/>
          <w:numId w:val="38"/>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0A1639">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30"/>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w:t>
      </w:r>
      <w:proofErr w:type="spellStart"/>
      <w:r w:rsidR="00CA3CFD">
        <w:rPr>
          <w:lang w:val="en-US"/>
        </w:rPr>
        <w:t>tensorflow</w:t>
      </w:r>
      <w:proofErr w:type="spellEnd"/>
      <w:r w:rsidR="00CA3CFD">
        <w:rPr>
          <w:lang w:val="en-US"/>
        </w:rPr>
        <w:t xml:space="preserve"> and </w:t>
      </w:r>
      <w:proofErr w:type="spellStart"/>
      <w:r w:rsidR="00CA3CFD">
        <w:rPr>
          <w:lang w:val="en-US"/>
        </w:rPr>
        <w:t>tensorflow</w:t>
      </w:r>
      <w:proofErr w:type="spellEnd"/>
      <w:r w:rsidR="00CA3CFD">
        <w:rPr>
          <w:lang w:val="en-US"/>
        </w:rPr>
        <w:t xml:space="preserve">-lite.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lastRenderedPageBreak/>
        <w:t xml:space="preserve">with </w:t>
      </w:r>
      <w:proofErr w:type="spellStart"/>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w:t>
      </w:r>
      <w:proofErr w:type="spellEnd"/>
      <w:r w:rsidR="00B177EB" w:rsidRPr="003D662E">
        <w:rPr>
          <w:lang w:val="en-US"/>
        </w:rPr>
        <w:t>.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proofErr w:type="spellStart"/>
      <w:r w:rsidR="007C73D6" w:rsidRPr="003D662E">
        <w:rPr>
          <w:rFonts w:ascii="Consolas" w:hAnsi="Consolas"/>
          <w:lang w:val="en-US"/>
        </w:rPr>
        <w:t>ProcessSupport</w:t>
      </w:r>
      <w:proofErr w:type="spellEnd"/>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450D6D6B"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0A1639">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32D3DFAD"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proofErr w:type="spellStart"/>
      <w:r w:rsidRPr="003D662E">
        <w:rPr>
          <w:rFonts w:ascii="Consolas" w:hAnsi="Consolas"/>
          <w:lang w:val="en-US"/>
        </w:rPr>
        <w:t>ResourceLoader</w:t>
      </w:r>
      <w:proofErr w:type="spellEnd"/>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0A1639">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w:t>
      </w:r>
      <w:proofErr w:type="spellStart"/>
      <w:r w:rsidRPr="003D662E">
        <w:rPr>
          <w:rFonts w:ascii="Consolas" w:hAnsi="Consolas"/>
          <w:lang w:val="en-US"/>
        </w:rPr>
        <w:t>tmp</w:t>
      </w:r>
      <w:proofErr w:type="spellEnd"/>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w:t>
      </w:r>
      <w:r w:rsidR="004D5812" w:rsidRPr="003D662E">
        <w:rPr>
          <w:lang w:val="en-US"/>
        </w:rPr>
        <w:lastRenderedPageBreak/>
        <w:t xml:space="preserve">as Python offer programmatic access to the temporary folder, e.g., via </w:t>
      </w:r>
      <w:proofErr w:type="spellStart"/>
      <w:r w:rsidR="004D5812" w:rsidRPr="003D662E">
        <w:rPr>
          <w:rFonts w:ascii="Consolas" w:hAnsi="Consolas"/>
          <w:lang w:val="en-US"/>
        </w:rPr>
        <w:t>de.iip_</w:t>
      </w:r>
      <w:proofErr w:type="gramStart"/>
      <w:r w:rsidR="004D5812" w:rsidRPr="003D662E">
        <w:rPr>
          <w:rFonts w:ascii="Consolas" w:hAnsi="Consolas"/>
          <w:lang w:val="en-US"/>
        </w:rPr>
        <w:t>ecosphere.platform</w:t>
      </w:r>
      <w:proofErr w:type="gramEnd"/>
      <w:r w:rsidR="004D5812" w:rsidRPr="003D662E">
        <w:rPr>
          <w:rFonts w:ascii="Consolas" w:hAnsi="Consolas"/>
          <w:lang w:val="en-US"/>
        </w:rPr>
        <w:t>.support.FileUtils</w:t>
      </w:r>
      <w:proofErr w:type="spellEnd"/>
      <w:r w:rsidR="004D5812" w:rsidRPr="003D662E">
        <w:rPr>
          <w:lang w:val="en-US"/>
        </w:rPr>
        <w:t xml:space="preserve"> in Java or </w:t>
      </w:r>
      <w:proofErr w:type="spellStart"/>
      <w:r w:rsidR="004D5812" w:rsidRPr="003D662E">
        <w:rPr>
          <w:rFonts w:ascii="Consolas" w:hAnsi="Consolas"/>
          <w:lang w:val="en-US"/>
        </w:rPr>
        <w:t>tempfile.gettempdir</w:t>
      </w:r>
      <w:proofErr w:type="spellEnd"/>
      <w:r w:rsidR="004D5812" w:rsidRPr="003D662E">
        <w:rPr>
          <w:rFonts w:ascii="Consolas" w:hAnsi="Consolas"/>
          <w:lang w:val="en-US"/>
        </w:rPr>
        <w:t>()</w:t>
      </w:r>
      <w:r w:rsidR="004D5812" w:rsidRPr="003D662E">
        <w:rPr>
          <w:lang w:val="en-US"/>
        </w:rPr>
        <w:t xml:space="preserve"> in Python.</w:t>
      </w:r>
    </w:p>
    <w:p w14:paraId="6F2A4A52" w14:textId="6F14114E"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0A1639">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 xml:space="preserve">the service parameters as well as for the asynchronous data </w:t>
      </w:r>
      <w:proofErr w:type="spellStart"/>
      <w:r w:rsidRPr="003D662E">
        <w:rPr>
          <w:lang w:val="en-US"/>
        </w:rPr>
        <w:t>ingestors</w:t>
      </w:r>
      <w:proofErr w:type="spellEnd"/>
      <w:r w:rsidR="005F50DD" w:rsidRPr="003D662E">
        <w:rPr>
          <w:rStyle w:val="FootnoteReference"/>
          <w:lang w:val="en-US"/>
        </w:rPr>
        <w:footnoteReference w:id="131"/>
      </w:r>
      <w:r w:rsidRPr="003D662E">
        <w:rPr>
          <w:lang w:val="en-US"/>
        </w:rPr>
        <w:t xml:space="preserve">. Due to type safety, both aspects, parameters and </w:t>
      </w:r>
      <w:proofErr w:type="spellStart"/>
      <w:r w:rsidRPr="003D662E">
        <w:rPr>
          <w:lang w:val="en-US"/>
        </w:rPr>
        <w:t>ingestors</w:t>
      </w:r>
      <w:proofErr w:type="spellEnd"/>
      <w:r w:rsidRPr="003D662E">
        <w:rPr>
          <w:lang w:val="en-US"/>
        </w:rPr>
        <w:t xml:space="preserve">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w:t>
      </w:r>
      <w:proofErr w:type="spellStart"/>
      <w:r w:rsidR="009B7060" w:rsidRPr="003D662E">
        <w:rPr>
          <w:lang w:val="en-US"/>
        </w:rPr>
        <w:t>ingestors</w:t>
      </w:r>
      <w:proofErr w:type="spellEnd"/>
      <w:r w:rsidR="009B7060" w:rsidRPr="003D662E">
        <w:rPr>
          <w:lang w:val="en-US"/>
        </w:rPr>
        <w:t xml:space="preserve"> when your application model </w:t>
      </w:r>
      <w:r w:rsidR="00AF3F93" w:rsidRPr="003D662E">
        <w:rPr>
          <w:lang w:val="en-US"/>
        </w:rPr>
        <w:t>changes</w:t>
      </w:r>
      <w:r w:rsidR="009B7060" w:rsidRPr="003D662E">
        <w:rPr>
          <w:lang w:val="en-US"/>
        </w:rPr>
        <w:t xml:space="preserve">, e.g., when parameters are added or multiple </w:t>
      </w:r>
      <w:proofErr w:type="spellStart"/>
      <w:r w:rsidR="009B7060" w:rsidRPr="003D662E">
        <w:rPr>
          <w:lang w:val="en-US"/>
        </w:rPr>
        <w:t>ingestors</w:t>
      </w:r>
      <w:proofErr w:type="spellEnd"/>
      <w:r w:rsidR="009B7060" w:rsidRPr="003D662E">
        <w:rPr>
          <w:lang w:val="en-US"/>
        </w:rPr>
        <w:t xml:space="preserve">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proofErr w:type="spellStart"/>
      <w:r w:rsidR="00A3681C" w:rsidRPr="003D662E">
        <w:rPr>
          <w:lang w:val="en-US"/>
        </w:rPr>
        <w:t>ingestor</w:t>
      </w:r>
      <w:proofErr w:type="spellEnd"/>
      <w:r w:rsidR="00A3681C" w:rsidRPr="003D662E">
        <w:rPr>
          <w:lang w:val="en-US"/>
        </w:rPr>
        <w:t>.</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63" w:name="_Toc76979386"/>
      <w:bookmarkStart w:id="264" w:name="_Toc76979438"/>
      <w:bookmarkStart w:id="265" w:name="_Toc76979489"/>
      <w:bookmarkStart w:id="266" w:name="_Toc76979541"/>
      <w:bookmarkStart w:id="267" w:name="_Toc76979387"/>
      <w:bookmarkStart w:id="268" w:name="_Toc76979439"/>
      <w:bookmarkStart w:id="269" w:name="_Toc76979490"/>
      <w:bookmarkStart w:id="270" w:name="_Toc76979542"/>
      <w:bookmarkStart w:id="271" w:name="_Ref57897831"/>
      <w:bookmarkStart w:id="272" w:name="_Toc213421553"/>
      <w:bookmarkEnd w:id="263"/>
      <w:bookmarkEnd w:id="264"/>
      <w:bookmarkEnd w:id="265"/>
      <w:bookmarkEnd w:id="266"/>
      <w:bookmarkEnd w:id="267"/>
      <w:bookmarkEnd w:id="268"/>
      <w:bookmarkEnd w:id="269"/>
      <w:bookmarkEnd w:id="270"/>
      <w:r w:rsidRPr="003D662E">
        <w:rPr>
          <w:lang w:val="en-US"/>
        </w:rPr>
        <w:lastRenderedPageBreak/>
        <w:t>Implementation</w:t>
      </w:r>
      <w:bookmarkEnd w:id="174"/>
      <w:bookmarkEnd w:id="271"/>
      <w:bookmarkEnd w:id="272"/>
    </w:p>
    <w:p w14:paraId="6DEDE8DC" w14:textId="5DC65FC1"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0A1639">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0A1639">
        <w:rPr>
          <w:b/>
          <w:bCs/>
          <w:lang w:val="en-US"/>
        </w:rPr>
        <w:t>Error! Reference source not found.</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0A1639">
        <w:rPr>
          <w:lang w:val="en-US"/>
        </w:rPr>
        <w:t>7.2</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0A1639">
        <w:rPr>
          <w:lang w:val="en-US"/>
        </w:rPr>
        <w:t>7.3</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0A1639">
        <w:rPr>
          <w:lang w:val="en-US"/>
        </w:rPr>
        <w:t>7.4</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0A1639">
        <w:rPr>
          <w:b/>
          <w:bCs/>
          <w:lang w:val="en-US"/>
        </w:rPr>
        <w:t>Error! Reference source not found.</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0A1639">
        <w:rPr>
          <w:lang w:val="en-US"/>
        </w:rPr>
        <w:t>7.5</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2300E47F"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0A1639">
        <w:rPr>
          <w:vertAlign w:val="superscript"/>
          <w:lang w:val="en-US"/>
        </w:rPr>
        <w:t>20</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32"/>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73" w:name="_Ref58848073"/>
      <w:bookmarkStart w:id="274" w:name="_Toc213421554"/>
      <w:bookmarkStart w:id="275" w:name="_Ref57897646"/>
      <w:r w:rsidRPr="003D662E">
        <w:rPr>
          <w:lang w:val="en-US"/>
        </w:rPr>
        <w:t xml:space="preserve">Implementation </w:t>
      </w:r>
      <w:r w:rsidR="003321C9">
        <w:rPr>
          <w:lang w:val="en-US"/>
        </w:rPr>
        <w:t>D</w:t>
      </w:r>
      <w:r w:rsidRPr="003D662E">
        <w:rPr>
          <w:lang w:val="en-US"/>
        </w:rPr>
        <w:t>ecisions</w:t>
      </w:r>
      <w:bookmarkEnd w:id="273"/>
      <w:bookmarkEnd w:id="274"/>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76" w:name="_Ref77754022"/>
      <w:r w:rsidR="008E6CAC" w:rsidRPr="003D662E">
        <w:rPr>
          <w:rStyle w:val="FootnoteReference"/>
          <w:lang w:val="en-US"/>
        </w:rPr>
        <w:footnoteReference w:id="133"/>
      </w:r>
      <w:bookmarkEnd w:id="276"/>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6C57617D"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proofErr w:type="spellStart"/>
      <w:r w:rsidR="001E7652" w:rsidRPr="003D662E">
        <w:rPr>
          <w:rFonts w:ascii="Consolas" w:hAnsi="Consolas"/>
          <w:lang w:val="en-US"/>
        </w:rPr>
        <w:t>AasFactory</w:t>
      </w:r>
      <w:proofErr w:type="spellEnd"/>
      <w:r w:rsidR="001E7652" w:rsidRPr="003D662E">
        <w:rPr>
          <w:lang w:val="en-US"/>
        </w:rPr>
        <w:t xml:space="preserve"> or to create missing server instances for the platform AAS via the </w:t>
      </w:r>
      <w:proofErr w:type="spellStart"/>
      <w:r w:rsidR="001E7652" w:rsidRPr="003D662E">
        <w:rPr>
          <w:rFonts w:ascii="Consolas" w:hAnsi="Consolas"/>
          <w:lang w:val="en-US"/>
        </w:rPr>
        <w:t>AasPartRegistry</w:t>
      </w:r>
      <w:proofErr w:type="spellEnd"/>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0A1639">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0AB474EE"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w:t>
      </w:r>
      <w:proofErr w:type="spellStart"/>
      <w:r w:rsidRPr="003D662E">
        <w:rPr>
          <w:lang w:val="en-US"/>
        </w:rPr>
        <w:t>BaSyx</w:t>
      </w:r>
      <w:proofErr w:type="spellEnd"/>
      <w:r w:rsidRPr="003D662E">
        <w:rPr>
          <w:lang w:val="en-US"/>
        </w:rPr>
        <w:t xml:space="preserve">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0A1639">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0A1639">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proofErr w:type="spellStart"/>
      <w:r w:rsidRPr="003D662E">
        <w:rPr>
          <w:lang w:val="en-US"/>
        </w:rPr>
        <w:t>BaSyx</w:t>
      </w:r>
      <w:proofErr w:type="spellEnd"/>
      <w:r w:rsidRPr="003D662E">
        <w:rPr>
          <w:lang w:val="en-US"/>
        </w:rPr>
        <w:t xml:space="preserve">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proofErr w:type="spellStart"/>
      <w:r w:rsidRPr="003D662E">
        <w:rPr>
          <w:rFonts w:ascii="Consolas" w:hAnsi="Consolas"/>
          <w:lang w:val="en-US"/>
        </w:rPr>
        <w:t>javax.</w:t>
      </w:r>
      <w:proofErr w:type="gramStart"/>
      <w:r w:rsidRPr="003D662E">
        <w:rPr>
          <w:rFonts w:ascii="Consolas" w:hAnsi="Consolas"/>
          <w:lang w:val="en-US"/>
        </w:rPr>
        <w:t>el.el</w:t>
      </w:r>
      <w:proofErr w:type="gramEnd"/>
      <w:r w:rsidRPr="003D662E">
        <w:rPr>
          <w:rFonts w:ascii="Consolas" w:hAnsi="Consolas"/>
          <w:lang w:val="en-US"/>
        </w:rPr>
        <w:t>-api</w:t>
      </w:r>
      <w:proofErr w:type="spellEnd"/>
      <w:r w:rsidRPr="003D662E">
        <w:rPr>
          <w:lang w:val="en-US"/>
        </w:rPr>
        <w:t xml:space="preserve">, which, when utilized together </w:t>
      </w:r>
      <w:r w:rsidR="001268F7" w:rsidRPr="003D662E">
        <w:rPr>
          <w:lang w:val="en-US"/>
        </w:rPr>
        <w:t>o</w:t>
      </w:r>
      <w:r w:rsidRPr="003D662E">
        <w:rPr>
          <w:lang w:val="en-US"/>
        </w:rPr>
        <w:t xml:space="preserve">n the same </w:t>
      </w:r>
      <w:proofErr w:type="spellStart"/>
      <w:r w:rsidRPr="003D662E">
        <w:rPr>
          <w:lang w:val="en-US"/>
        </w:rPr>
        <w:t>classpath</w:t>
      </w:r>
      <w:proofErr w:type="spellEnd"/>
      <w:r w:rsidRPr="003D662E">
        <w:rPr>
          <w:lang w:val="en-US"/>
        </w:rPr>
        <w:t>,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93173D3"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platform dependencies (and transitively in components such as </w:t>
      </w:r>
      <w:proofErr w:type="spellStart"/>
      <w:r w:rsidR="001622A5" w:rsidRPr="003D662E">
        <w:rPr>
          <w:lang w:val="en-US"/>
        </w:rPr>
        <w:t>EASy</w:t>
      </w:r>
      <w:proofErr w:type="spellEnd"/>
      <w:r w:rsidR="001622A5" w:rsidRPr="003D662E">
        <w:rPr>
          <w:lang w:val="en-US"/>
        </w:rPr>
        <w:t>-Producer).</w:t>
      </w:r>
    </w:p>
    <w:p w14:paraId="17023596" w14:textId="31A975E1" w:rsidR="004563B9" w:rsidRPr="003D662E" w:rsidRDefault="00357A2D" w:rsidP="007245E8">
      <w:pPr>
        <w:pStyle w:val="ListParagraph"/>
        <w:numPr>
          <w:ilvl w:val="0"/>
          <w:numId w:val="11"/>
        </w:numPr>
        <w:jc w:val="both"/>
        <w:rPr>
          <w:lang w:val="en-US"/>
        </w:rPr>
      </w:pPr>
      <w:r>
        <w:rPr>
          <w:lang w:val="en-US"/>
        </w:rPr>
        <w:t xml:space="preserve">For </w:t>
      </w:r>
      <w:r w:rsidR="00B0463D" w:rsidRPr="003D662E">
        <w:rPr>
          <w:b/>
          <w:lang w:val="en-US"/>
        </w:rPr>
        <w:t>logging</w:t>
      </w:r>
      <w:r w:rsidR="00B0463D" w:rsidRPr="003D662E">
        <w:rPr>
          <w:lang w:val="en-US"/>
        </w:rPr>
        <w:t xml:space="preserve">, </w:t>
      </w:r>
      <w:r>
        <w:rPr>
          <w:lang w:val="en-US"/>
        </w:rPr>
        <w:t xml:space="preserve">we rely on the logging support (see Section </w:t>
      </w:r>
      <w:r>
        <w:rPr>
          <w:lang w:val="en-US"/>
        </w:rPr>
        <w:fldChar w:fldCharType="begin"/>
      </w:r>
      <w:r>
        <w:rPr>
          <w:lang w:val="en-US"/>
        </w:rPr>
        <w:instrText xml:space="preserve"> REF _Ref204189276 \r \h </w:instrText>
      </w:r>
      <w:r>
        <w:rPr>
          <w:lang w:val="en-US"/>
        </w:rPr>
      </w:r>
      <w:r>
        <w:rPr>
          <w:lang w:val="en-US"/>
        </w:rPr>
        <w:fldChar w:fldCharType="separate"/>
      </w:r>
      <w:r w:rsidR="000A1639">
        <w:rPr>
          <w:b/>
          <w:bCs/>
          <w:lang w:val="en-US"/>
        </w:rPr>
        <w:t>Error! Reference source not found.</w:t>
      </w:r>
      <w:r>
        <w:rPr>
          <w:lang w:val="en-US"/>
        </w:rPr>
        <w:fldChar w:fldCharType="end"/>
      </w:r>
      <w:r>
        <w:rPr>
          <w:lang w:val="en-US"/>
        </w:rPr>
        <w:t>)</w:t>
      </w:r>
      <w:r w:rsidR="00B0463D" w:rsidRPr="003D662E">
        <w:rPr>
          <w:lang w:val="en-US"/>
        </w:rPr>
        <w:t xml:space="preserve">.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w:t>
      </w:r>
    </w:p>
    <w:p w14:paraId="632820A4" w14:textId="55BF9A5E" w:rsidR="00F46383" w:rsidRPr="003D662E" w:rsidRDefault="001556A8" w:rsidP="007245E8">
      <w:pPr>
        <w:pStyle w:val="ListParagraph"/>
        <w:numPr>
          <w:ilvl w:val="0"/>
          <w:numId w:val="11"/>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w:t>
      </w:r>
      <w:proofErr w:type="spellStart"/>
      <w:r w:rsidRPr="003D662E">
        <w:rPr>
          <w:lang w:val="en-US"/>
        </w:rPr>
        <w:t>BaSyx</w:t>
      </w:r>
      <w:proofErr w:type="spellEnd"/>
      <w:r w:rsidRPr="003D662E">
        <w:rPr>
          <w:lang w:val="en-US"/>
        </w:rPr>
        <w:t xml:space="preserve"> that we are using, implementations of operations, property getters or setters are attached through functors (usually lambda functions) to the AAS. In such a functor, currently the preferred style seems to be to create one connector instance per </w:t>
      </w:r>
      <w:r w:rsidRPr="003D662E">
        <w:rPr>
          <w:lang w:val="en-US"/>
        </w:rPr>
        <w:lastRenderedPageBreak/>
        <w:t xml:space="preserve">operation or property call, which builds up a network connection to an AAS implementation server. </w:t>
      </w:r>
      <w:r w:rsidR="008B6B78" w:rsidRPr="003D662E">
        <w:rPr>
          <w:lang w:val="en-US"/>
        </w:rPr>
        <w:t xml:space="preserve">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w:t>
      </w:r>
      <w:proofErr w:type="spellStart"/>
      <w:r w:rsidR="008B6B78" w:rsidRPr="003D662E">
        <w:rPr>
          <w:lang w:val="en-US"/>
        </w:rPr>
        <w:t>BaSyx</w:t>
      </w:r>
      <w:proofErr w:type="spellEnd"/>
      <w:r w:rsidR="008B6B78" w:rsidRPr="003D662E">
        <w:rPr>
          <w:lang w:val="en-US"/>
        </w:rPr>
        <w:t xml:space="preserve">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w:t>
      </w:r>
      <w:proofErr w:type="spellStart"/>
      <w:r w:rsidR="00991C66" w:rsidRPr="003D662E">
        <w:rPr>
          <w:lang w:val="en-US"/>
        </w:rPr>
        <w:t>BaSyx</w:t>
      </w:r>
      <w:proofErr w:type="spellEnd"/>
      <w:r w:rsidR="00991C66" w:rsidRPr="003D662E">
        <w:rPr>
          <w:lang w:val="en-US"/>
        </w:rPr>
        <w:t xml:space="preserve">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729A8FEF"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0A1639">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proofErr w:type="spellStart"/>
      <w:r w:rsidRPr="003D662E">
        <w:rPr>
          <w:rFonts w:ascii="Consolas" w:hAnsi="Consolas"/>
          <w:lang w:val="en-US"/>
        </w:rPr>
        <w:t>IOException</w:t>
      </w:r>
      <w:proofErr w:type="spellEnd"/>
      <w:r w:rsidRPr="003D662E">
        <w:rPr>
          <w:lang w:val="en-US"/>
        </w:rPr>
        <w:t xml:space="preserve"> if any form of input/output may fail, </w:t>
      </w:r>
      <w:proofErr w:type="spellStart"/>
      <w:r w:rsidRPr="003D662E">
        <w:rPr>
          <w:rFonts w:ascii="Consolas" w:hAnsi="Consolas"/>
          <w:lang w:val="en-US"/>
        </w:rPr>
        <w:t>ExecutionException</w:t>
      </w:r>
      <w:proofErr w:type="spellEnd"/>
      <w:r w:rsidRPr="003D662E">
        <w:rPr>
          <w:rFonts w:ascii="Consolas" w:hAnsi="Consolas"/>
          <w:lang w:val="en-US"/>
        </w:rPr>
        <w:t xml:space="preserve">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proofErr w:type="spellStart"/>
      <w:r w:rsidRPr="003D662E">
        <w:rPr>
          <w:rFonts w:ascii="Consolas" w:hAnsi="Consolas"/>
          <w:lang w:val="en-US"/>
        </w:rPr>
        <w:t>IllegalArgumentException</w:t>
      </w:r>
      <w:proofErr w:type="spellEnd"/>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34"/>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0A1639">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02B192D0"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0A1639">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46183" cy="3474054"/>
                    </a:xfrm>
                    <a:prstGeom prst="rect">
                      <a:avLst/>
                    </a:prstGeom>
                  </pic:spPr>
                </pic:pic>
              </a:graphicData>
            </a:graphic>
          </wp:inline>
        </w:drawing>
      </w:r>
    </w:p>
    <w:p w14:paraId="6C946988" w14:textId="3592D787" w:rsidR="00B902EC" w:rsidRPr="003D662E" w:rsidRDefault="00B902EC" w:rsidP="00B902EC">
      <w:pPr>
        <w:pStyle w:val="Caption"/>
        <w:jc w:val="center"/>
        <w:rPr>
          <w:lang w:val="en-US"/>
        </w:rPr>
      </w:pPr>
      <w:bookmarkStart w:id="277"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63</w:t>
      </w:r>
      <w:r w:rsidRPr="003D662E">
        <w:fldChar w:fldCharType="end"/>
      </w:r>
      <w:bookmarkEnd w:id="277"/>
      <w:r w:rsidRPr="003D662E">
        <w:rPr>
          <w:lang w:val="en-US"/>
        </w:rPr>
        <w:t>: Structure of the component template “</w:t>
      </w:r>
      <w:proofErr w:type="spellStart"/>
      <w:r w:rsidRPr="003D662E">
        <w:rPr>
          <w:lang w:val="en-US"/>
        </w:rPr>
        <w:t>basicMaven</w:t>
      </w:r>
      <w:proofErr w:type="spellEnd"/>
      <w:r w:rsidRPr="003D662E">
        <w:rPr>
          <w:lang w:val="en-US"/>
        </w:rPr>
        <w:t>” in the GitHub repository.</w:t>
      </w:r>
    </w:p>
    <w:p w14:paraId="587B3CDD" w14:textId="4BE7364E"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63</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35"/>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0D2C34E3"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w:t>
      </w:r>
      <w:proofErr w:type="spellStart"/>
      <w:r w:rsidRPr="003D662E">
        <w:rPr>
          <w:lang w:val="en-US"/>
        </w:rPr>
        <w:t>checkstyle</w:t>
      </w:r>
      <w:proofErr w:type="spellEnd"/>
      <w:r w:rsidRPr="003D662E">
        <w:rPr>
          <w:lang w:val="en-US"/>
        </w:rPr>
        <w:t xml:space="preserve"> setup taking the style information from the </w:t>
      </w:r>
      <w:proofErr w:type="spellStart"/>
      <w:r w:rsidRPr="003D662E">
        <w:rPr>
          <w:rFonts w:ascii="Consolas" w:hAnsi="Consolas"/>
          <w:lang w:val="en-US"/>
        </w:rPr>
        <w:t>platformDependencies</w:t>
      </w:r>
      <w:proofErr w:type="spellEnd"/>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r w:rsidR="00B31FB9">
        <w:rPr>
          <w:lang w:val="en-US"/>
        </w:rPr>
        <w:t xml:space="preserve"> If you plan to realize an implementation component/plugin, please check whether </w:t>
      </w:r>
      <w:proofErr w:type="spellStart"/>
      <w:r w:rsidR="00B31FB9" w:rsidRPr="003D662E">
        <w:rPr>
          <w:rFonts w:ascii="Consolas" w:hAnsi="Consolas"/>
          <w:lang w:val="en-US"/>
        </w:rPr>
        <w:t>platformDependencies</w:t>
      </w:r>
      <w:r w:rsidR="00B31FB9">
        <w:rPr>
          <w:rFonts w:ascii="Consolas" w:hAnsi="Consolas"/>
          <w:lang w:val="en-US"/>
        </w:rPr>
        <w:t>BOM</w:t>
      </w:r>
      <w:proofErr w:type="spellEnd"/>
      <w:r w:rsidR="00B31FB9">
        <w:rPr>
          <w:lang w:val="en-US"/>
        </w:rPr>
        <w:t xml:space="preserve"> or </w:t>
      </w:r>
      <w:proofErr w:type="spellStart"/>
      <w:r w:rsidR="00B31FB9" w:rsidRPr="003D662E">
        <w:rPr>
          <w:rFonts w:ascii="Consolas" w:hAnsi="Consolas"/>
          <w:lang w:val="en-US"/>
        </w:rPr>
        <w:t>platformDependencies</w:t>
      </w:r>
      <w:r w:rsidR="00B31FB9">
        <w:rPr>
          <w:rFonts w:ascii="Consolas" w:hAnsi="Consolas"/>
          <w:lang w:val="en-US"/>
        </w:rPr>
        <w:t>Spring</w:t>
      </w:r>
      <w:proofErr w:type="spellEnd"/>
      <w:r w:rsidR="00B31FB9">
        <w:rPr>
          <w:lang w:val="en-US"/>
        </w:rPr>
        <w:t xml:space="preserve"> is more adequate rather than re-defining managed dependencies.</w:t>
      </w:r>
      <w:r w:rsidR="00027F12">
        <w:rPr>
          <w:lang w:val="en-US"/>
        </w:rPr>
        <w:t xml:space="preserve"> Please also consider, that certain support plugins (cf. </w:t>
      </w:r>
      <w:r w:rsidR="00027F12">
        <w:rPr>
          <w:lang w:val="en-US"/>
        </w:rPr>
        <w:fldChar w:fldCharType="begin"/>
      </w:r>
      <w:r w:rsidR="00027F12">
        <w:rPr>
          <w:lang w:val="en-US"/>
        </w:rPr>
        <w:instrText xml:space="preserve"> REF _Ref209788583 \h </w:instrText>
      </w:r>
      <w:r w:rsidR="00027F12">
        <w:rPr>
          <w:lang w:val="en-US"/>
        </w:rPr>
      </w:r>
      <w:r w:rsidR="00027F12">
        <w:rPr>
          <w:lang w:val="en-US"/>
        </w:rPr>
        <w:fldChar w:fldCharType="separate"/>
      </w:r>
      <w:r w:rsidR="000A1639" w:rsidRPr="003D662E">
        <w:rPr>
          <w:lang w:val="en-US"/>
        </w:rPr>
        <w:t xml:space="preserve">Table </w:t>
      </w:r>
      <w:r w:rsidR="000A1639">
        <w:rPr>
          <w:noProof/>
          <w:lang w:val="en-US"/>
        </w:rPr>
        <w:t>4</w:t>
      </w:r>
      <w:r w:rsidR="00027F12">
        <w:rPr>
          <w:lang w:val="en-US"/>
        </w:rPr>
        <w:fldChar w:fldCharType="end"/>
      </w:r>
      <w:r w:rsidR="00027F12">
        <w:rPr>
          <w:lang w:val="en-US"/>
        </w:rPr>
        <w:t>) with helpful functionalities do exist and shall be used over re-including similar dependencies.</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w:t>
      </w:r>
      <w:proofErr w:type="gramStart"/>
      <w:r w:rsidRPr="003D662E">
        <w:rPr>
          <w:lang w:val="en-US"/>
        </w:rPr>
        <w:t xml:space="preserve">default </w:t>
      </w:r>
      <w:r w:rsidRPr="003D662E">
        <w:rPr>
          <w:rFonts w:ascii="Consolas" w:hAnsi="Consolas"/>
          <w:lang w:val="en-US"/>
        </w:rPr>
        <w:t>.</w:t>
      </w:r>
      <w:proofErr w:type="spellStart"/>
      <w:r w:rsidRPr="003D662E">
        <w:rPr>
          <w:rFonts w:ascii="Consolas" w:hAnsi="Consolas"/>
          <w:lang w:val="en-US"/>
        </w:rPr>
        <w:t>gitignore</w:t>
      </w:r>
      <w:proofErr w:type="spellEnd"/>
      <w:proofErr w:type="gramEnd"/>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w:t>
      </w:r>
      <w:proofErr w:type="spellStart"/>
      <w:r w:rsidRPr="003D662E">
        <w:rPr>
          <w:rFonts w:ascii="Consolas" w:hAnsi="Consolas"/>
          <w:lang w:val="en-US"/>
        </w:rPr>
        <w:t>jk</w:t>
      </w:r>
      <w:proofErr w:type="spellEnd"/>
      <w:r w:rsidRPr="003D662E">
        <w:rPr>
          <w:lang w:val="en-US"/>
        </w:rPr>
        <w:t xml:space="preserve">”). This file refers to further ANT imports containing the settings for Jenkins as </w:t>
      </w:r>
      <w:r w:rsidRPr="003D662E">
        <w:rPr>
          <w:lang w:val="en-US"/>
        </w:rPr>
        <w:lastRenderedPageBreak/>
        <w:t xml:space="preserve">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w:t>
      </w:r>
      <w:proofErr w:type="gramStart"/>
      <w:r w:rsidRPr="003D662E">
        <w:rPr>
          <w:lang w:val="en-US"/>
        </w:rPr>
        <w:t>then</w:t>
      </w:r>
      <w:proofErr w:type="gramEnd"/>
      <w:r w:rsidRPr="003D662E">
        <w:rPr>
          <w:lang w:val="en-US"/>
        </w:rPr>
        <w:t xml:space="preserve">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proofErr w:type="spellStart"/>
      <w:r w:rsidRPr="003D662E">
        <w:rPr>
          <w:rFonts w:ascii="Consolas" w:hAnsi="Consolas"/>
          <w:lang w:val="en-US"/>
        </w:rPr>
        <w:t>artifactId</w:t>
      </w:r>
      <w:proofErr w:type="spellEnd"/>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w:t>
      </w:r>
      <w:proofErr w:type="spellStart"/>
      <w:r w:rsidR="00886E64" w:rsidRPr="003D662E">
        <w:rPr>
          <w:lang w:val="en-US"/>
        </w:rPr>
        <w:t>Yaml</w:t>
      </w:r>
      <w:proofErr w:type="spellEnd"/>
      <w:r w:rsidR="00886E64" w:rsidRPr="003D662E">
        <w:rPr>
          <w:lang w:val="en-US"/>
        </w:rPr>
        <w:t>-Structure),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proofErr w:type="spellStart"/>
      <w:proofErr w:type="gramStart"/>
      <w:r w:rsidRPr="003D662E">
        <w:rPr>
          <w:rFonts w:ascii="Consolas" w:hAnsi="Consolas"/>
          <w:lang w:val="en-US"/>
        </w:rPr>
        <w:t>impl.model</w:t>
      </w:r>
      <w:proofErr w:type="spellEnd"/>
      <w:proofErr w:type="gramEnd"/>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proofErr w:type="spellStart"/>
      <w:r w:rsidR="00944BB4" w:rsidRPr="003D662E">
        <w:rPr>
          <w:rFonts w:ascii="Consolas" w:hAnsi="Consolas"/>
          <w:lang w:val="en-US"/>
        </w:rPr>
        <w:t>MavenCentral</w:t>
      </w:r>
      <w:proofErr w:type="spellEnd"/>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6F24F43C" w14:textId="1610E811" w:rsidR="00B011EB" w:rsidRPr="003D662E" w:rsidRDefault="00B011EB" w:rsidP="00AF5CD8">
      <w:pPr>
        <w:pStyle w:val="Heading2"/>
        <w:rPr>
          <w:lang w:val="en-US"/>
        </w:rPr>
      </w:pPr>
      <w:bookmarkStart w:id="278" w:name="_Ref77928370"/>
      <w:bookmarkStart w:id="279" w:name="_Toc213421555"/>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75"/>
      <w:bookmarkEnd w:id="278"/>
      <w:bookmarkEnd w:id="279"/>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36"/>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37"/>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38"/>
      </w:r>
      <w:r w:rsidR="00B53272" w:rsidRPr="003D662E">
        <w:rPr>
          <w:lang w:val="en-US"/>
        </w:rPr>
        <w:t>.</w:t>
      </w:r>
      <w:r w:rsidR="00070070" w:rsidRPr="003D662E">
        <w:rPr>
          <w:lang w:val="en-US"/>
        </w:rPr>
        <w:t xml:space="preserve"> </w:t>
      </w:r>
    </w:p>
    <w:p w14:paraId="57C89005" w14:textId="4E691D40" w:rsidR="008B29E6" w:rsidRPr="003D662E" w:rsidRDefault="008B29E6" w:rsidP="00AF5CD8">
      <w:pPr>
        <w:pStyle w:val="Heading2"/>
        <w:rPr>
          <w:lang w:val="en-US"/>
        </w:rPr>
      </w:pPr>
      <w:bookmarkStart w:id="280" w:name="_Ref133572230"/>
      <w:bookmarkStart w:id="281" w:name="_Toc213421556"/>
      <w:r w:rsidRPr="003D662E">
        <w:rPr>
          <w:lang w:val="en-US"/>
        </w:rPr>
        <w:t xml:space="preserve">Compiling the </w:t>
      </w:r>
      <w:r w:rsidR="003321C9">
        <w:rPr>
          <w:lang w:val="en-US"/>
        </w:rPr>
        <w:t>P</w:t>
      </w:r>
      <w:r w:rsidRPr="003D662E">
        <w:rPr>
          <w:lang w:val="en-US"/>
        </w:rPr>
        <w:t>latform</w:t>
      </w:r>
      <w:bookmarkEnd w:id="280"/>
      <w:bookmarkEnd w:id="281"/>
    </w:p>
    <w:p w14:paraId="73251AF5" w14:textId="69C7FC8D"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proofErr w:type="gramStart"/>
      <w:r w:rsidR="00E76F27" w:rsidRPr="003D662E">
        <w:rPr>
          <w:lang w:val="en-US"/>
        </w:rPr>
        <w:t>Usually</w:t>
      </w:r>
      <w:proofErr w:type="gramEnd"/>
      <w:r w:rsidR="00E76F27" w:rsidRPr="003D662E">
        <w:rPr>
          <w:lang w:val="en-US"/>
        </w:rPr>
        <w:t xml:space="preserve">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0A1639" w:rsidRPr="003D662E">
        <w:rPr>
          <w:lang w:val="en-US"/>
        </w:rPr>
        <w:t xml:space="preserve">Figure </w:t>
      </w:r>
      <w:r w:rsidR="000A1639">
        <w:rPr>
          <w:noProof/>
          <w:lang w:val="en-US"/>
        </w:rPr>
        <w:t>64</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19730"/>
                    </a:xfrm>
                    <a:prstGeom prst="rect">
                      <a:avLst/>
                    </a:prstGeom>
                  </pic:spPr>
                </pic:pic>
              </a:graphicData>
            </a:graphic>
          </wp:inline>
        </w:drawing>
      </w:r>
    </w:p>
    <w:p w14:paraId="7039C0CA" w14:textId="5AC40844" w:rsidR="00365E2C" w:rsidRPr="003D662E" w:rsidRDefault="00365E2C" w:rsidP="00365E2C">
      <w:pPr>
        <w:pStyle w:val="Caption"/>
        <w:jc w:val="center"/>
        <w:rPr>
          <w:lang w:val="en-US"/>
        </w:rPr>
      </w:pPr>
      <w:bookmarkStart w:id="282"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64</w:t>
      </w:r>
      <w:r w:rsidRPr="003D662E">
        <w:fldChar w:fldCharType="end"/>
      </w:r>
      <w:bookmarkEnd w:id="282"/>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7362F40C"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0A1639" w:rsidRPr="003D662E">
        <w:rPr>
          <w:lang w:val="en-US"/>
        </w:rPr>
        <w:t xml:space="preserve">Figure </w:t>
      </w:r>
      <w:r w:rsidR="000A1639">
        <w:rPr>
          <w:noProof/>
          <w:lang w:val="en-US"/>
        </w:rPr>
        <w:t>65</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0A1639" w:rsidRPr="003D662E">
        <w:rPr>
          <w:lang w:val="en-US"/>
        </w:rPr>
        <w:t xml:space="preserve">Figure </w:t>
      </w:r>
      <w:r w:rsidR="000A1639">
        <w:rPr>
          <w:noProof/>
          <w:lang w:val="en-US"/>
        </w:rPr>
        <w:t>65</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74508C22" w:rsidR="002558F5" w:rsidRPr="003D662E" w:rsidRDefault="008B0400" w:rsidP="00982C2F">
      <w:pPr>
        <w:jc w:val="both"/>
        <w:rPr>
          <w:lang w:val="en-US"/>
        </w:rPr>
      </w:pPr>
      <w:r w:rsidRPr="003D662E">
        <w:rPr>
          <w:lang w:val="en-US"/>
        </w:rPr>
        <w:t xml:space="preserve">The </w:t>
      </w:r>
      <w:proofErr w:type="spellStart"/>
      <w:r w:rsidR="00146820" w:rsidRPr="003D662E">
        <w:rPr>
          <w:rFonts w:ascii="Consolas" w:hAnsi="Consolas"/>
          <w:lang w:val="en-US"/>
        </w:rPr>
        <w:t>platformDependencies</w:t>
      </w:r>
      <w:proofErr w:type="spellEnd"/>
      <w:r w:rsidR="00146820" w:rsidRPr="003D662E">
        <w:rPr>
          <w:lang w:val="en-US"/>
        </w:rPr>
        <w:t xml:space="preserve"> </w:t>
      </w:r>
      <w:r w:rsidRPr="003D662E">
        <w:rPr>
          <w:lang w:val="en-US"/>
        </w:rPr>
        <w:t xml:space="preserve">project </w:t>
      </w:r>
      <w:r w:rsidR="00982C2F">
        <w:rPr>
          <w:lang w:val="en-US"/>
        </w:rPr>
        <w:t>defines</w:t>
      </w:r>
      <w:r w:rsidR="00146820" w:rsidRPr="003D662E">
        <w:rPr>
          <w:lang w:val="en-US"/>
        </w:rPr>
        <w:t xml:space="preserve"> the </w:t>
      </w:r>
      <w:r w:rsidR="00982C2F">
        <w:rPr>
          <w:lang w:val="en-US"/>
        </w:rPr>
        <w:t xml:space="preserve">common build process steps as well as administrative information such as authors or source code management required for Maven Central. However, since version 0.8, the </w:t>
      </w:r>
      <w:proofErr w:type="spellStart"/>
      <w:r w:rsidR="00982C2F" w:rsidRPr="003D662E">
        <w:rPr>
          <w:rFonts w:ascii="Consolas" w:hAnsi="Consolas"/>
          <w:lang w:val="en-US"/>
        </w:rPr>
        <w:t>platformDependencies</w:t>
      </w:r>
      <w:proofErr w:type="spellEnd"/>
      <w:r w:rsidR="00982C2F">
        <w:rPr>
          <w:lang w:val="en-US"/>
        </w:rPr>
        <w:t xml:space="preserve"> only declare properties for dependencies that are used by multiple platform components, but no </w:t>
      </w:r>
      <w:r w:rsidR="00982C2F" w:rsidRPr="003D662E">
        <w:rPr>
          <w:lang w:val="en-US"/>
        </w:rPr>
        <w:t>dependenc</w:t>
      </w:r>
      <w:r w:rsidR="00982C2F">
        <w:rPr>
          <w:lang w:val="en-US"/>
        </w:rPr>
        <w:t>ies</w:t>
      </w:r>
      <w:r w:rsidR="00153054">
        <w:rPr>
          <w:lang w:val="en-US"/>
        </w:rPr>
        <w:t xml:space="preserve"> (cf</w:t>
      </w:r>
      <w:r w:rsidR="00982C2F">
        <w:rPr>
          <w:lang w:val="en-US"/>
        </w:rPr>
        <w:t>.</w:t>
      </w:r>
      <w:r w:rsidR="00153054">
        <w:rPr>
          <w:lang w:val="en-US"/>
        </w:rPr>
        <w:t xml:space="preserve"> constraint </w:t>
      </w:r>
      <w:r w:rsidR="00153054">
        <w:rPr>
          <w:lang w:val="en-US"/>
        </w:rPr>
        <w:fldChar w:fldCharType="begin"/>
      </w:r>
      <w:r w:rsidR="00153054">
        <w:rPr>
          <w:lang w:val="en-US"/>
        </w:rPr>
        <w:instrText xml:space="preserve"> REF _Ref213421456 \r \h </w:instrText>
      </w:r>
      <w:r w:rsidR="00153054">
        <w:rPr>
          <w:lang w:val="en-US"/>
        </w:rPr>
      </w:r>
      <w:r w:rsidR="00153054">
        <w:rPr>
          <w:lang w:val="en-US"/>
        </w:rPr>
        <w:fldChar w:fldCharType="separate"/>
      </w:r>
      <w:r w:rsidR="000A1639">
        <w:rPr>
          <w:lang w:val="en-US"/>
        </w:rPr>
        <w:t>C16</w:t>
      </w:r>
      <w:r w:rsidR="00153054">
        <w:rPr>
          <w:lang w:val="en-US"/>
        </w:rPr>
        <w:fldChar w:fldCharType="end"/>
      </w:r>
      <w:r w:rsidR="00153054">
        <w:rPr>
          <w:lang w:val="en-US"/>
        </w:rPr>
        <w:t>)</w:t>
      </w:r>
      <w:r w:rsidR="00982C2F">
        <w:rPr>
          <w:lang w:val="en-US"/>
        </w:rPr>
        <w:t xml:space="preserve"> Thus,</w:t>
      </w:r>
      <w:r w:rsidR="00982C2F" w:rsidRPr="003D662E">
        <w:rPr>
          <w:lang w:val="en-US"/>
        </w:rPr>
        <w:t xml:space="preserve"> </w:t>
      </w:r>
      <w:proofErr w:type="spellStart"/>
      <w:r w:rsidR="00982C2F" w:rsidRPr="003D662E">
        <w:rPr>
          <w:rFonts w:ascii="Consolas" w:hAnsi="Consolas"/>
          <w:lang w:val="en-US"/>
        </w:rPr>
        <w:t>platformDependencies</w:t>
      </w:r>
      <w:proofErr w:type="spellEnd"/>
      <w:r w:rsidR="00982C2F" w:rsidRPr="003D662E">
        <w:rPr>
          <w:lang w:val="en-US"/>
        </w:rPr>
        <w:t xml:space="preserve"> </w:t>
      </w:r>
      <w:r w:rsidR="00982C2F">
        <w:rPr>
          <w:lang w:val="en-US"/>
        </w:rPr>
        <w:t xml:space="preserve">serves as </w:t>
      </w:r>
      <w:proofErr w:type="spellStart"/>
      <w:r w:rsidR="00982C2F">
        <w:rPr>
          <w:lang w:val="en-US"/>
        </w:rPr>
        <w:t>parend</w:t>
      </w:r>
      <w:proofErr w:type="spellEnd"/>
      <w:r w:rsidR="00982C2F">
        <w:rPr>
          <w:lang w:val="en-US"/>
        </w:rPr>
        <w:t xml:space="preserve"> POM for all platform core components, which must not have any external dependencies except for the Java library. These version properties are turned into managed dependencies in the platform bill-of-material (</w:t>
      </w:r>
      <w:proofErr w:type="spellStart"/>
      <w:r w:rsidR="00982C2F" w:rsidRPr="003D662E">
        <w:rPr>
          <w:rFonts w:ascii="Consolas" w:hAnsi="Consolas"/>
          <w:lang w:val="en-US"/>
        </w:rPr>
        <w:t>platformDependencies</w:t>
      </w:r>
      <w:r w:rsidR="00982C2F">
        <w:rPr>
          <w:rFonts w:ascii="Consolas" w:hAnsi="Consolas"/>
          <w:lang w:val="en-US"/>
        </w:rPr>
        <w:t>BOM</w:t>
      </w:r>
      <w:proofErr w:type="spellEnd"/>
      <w:r w:rsidR="00982C2F" w:rsidRPr="00982C2F">
        <w:rPr>
          <w:rFonts w:cstheme="minorHAnsi"/>
          <w:lang w:val="en-US"/>
        </w:rPr>
        <w:t xml:space="preserve">), </w:t>
      </w:r>
      <w:r w:rsidR="00982C2F">
        <w:rPr>
          <w:rFonts w:cstheme="minorHAnsi"/>
          <w:lang w:val="en-US"/>
        </w:rPr>
        <w:t xml:space="preserve">which is (directly or indirectly) used as parent POM for all implementing components </w:t>
      </w:r>
      <w:r w:rsidR="00982C2F" w:rsidRPr="003D662E">
        <w:rPr>
          <w:lang w:val="en-US"/>
        </w:rPr>
        <w:t xml:space="preserve">(cf. Section </w:t>
      </w:r>
      <w:r w:rsidR="00982C2F" w:rsidRPr="003D662E">
        <w:rPr>
          <w:lang w:val="en-US"/>
        </w:rPr>
        <w:fldChar w:fldCharType="begin"/>
      </w:r>
      <w:r w:rsidR="00982C2F" w:rsidRPr="003D662E">
        <w:rPr>
          <w:lang w:val="en-US"/>
        </w:rPr>
        <w:instrText xml:space="preserve"> REF _Ref69736036 \r \h </w:instrText>
      </w:r>
      <w:r w:rsidR="00982C2F">
        <w:rPr>
          <w:lang w:val="en-US"/>
        </w:rPr>
        <w:instrText xml:space="preserve"> \* MERGEFORMAT </w:instrText>
      </w:r>
      <w:r w:rsidR="00982C2F" w:rsidRPr="003D662E">
        <w:rPr>
          <w:lang w:val="en-US"/>
        </w:rPr>
      </w:r>
      <w:r w:rsidR="00982C2F" w:rsidRPr="003D662E">
        <w:rPr>
          <w:lang w:val="en-US"/>
        </w:rPr>
        <w:fldChar w:fldCharType="separate"/>
      </w:r>
      <w:r w:rsidR="000A1639">
        <w:rPr>
          <w:lang w:val="en-US"/>
        </w:rPr>
        <w:t>4</w:t>
      </w:r>
      <w:r w:rsidR="00982C2F" w:rsidRPr="003D662E">
        <w:rPr>
          <w:lang w:val="en-US"/>
        </w:rPr>
        <w:fldChar w:fldCharType="end"/>
      </w:r>
      <w:r w:rsidR="00982C2F" w:rsidRPr="003D662E">
        <w:rPr>
          <w:lang w:val="en-US"/>
        </w:rPr>
        <w:t>)</w:t>
      </w:r>
      <w:r w:rsidR="00982C2F">
        <w:rPr>
          <w:rFonts w:cstheme="minorHAnsi"/>
          <w:lang w:val="en-US"/>
        </w:rPr>
        <w:t>. Such a bill-of-material is helpful to restrict the diversity of dependency versions, while, if required, individual implementing components can override the version. In an ideal case, if all dependencies are homogenized after an entire update of the dependencies, such overrides are not needed.</w:t>
      </w:r>
      <w:r w:rsidR="009F4F35" w:rsidRPr="003D662E">
        <w:rPr>
          <w:lang w:val="en-US"/>
        </w:rPr>
        <w:t xml:space="preserve"> </w:t>
      </w:r>
      <w:r w:rsidR="00982C2F">
        <w:rPr>
          <w:lang w:val="en-US"/>
        </w:rPr>
        <w:t xml:space="preserve">Moreover, components and application services that rely on the application/service execution version of Spring (Cloud Streams) are based on </w:t>
      </w:r>
      <w:proofErr w:type="spellStart"/>
      <w:r w:rsidR="00982C2F" w:rsidRPr="003D662E">
        <w:rPr>
          <w:rFonts w:ascii="Consolas" w:hAnsi="Consolas"/>
          <w:lang w:val="en-US"/>
        </w:rPr>
        <w:t>platformDependencies</w:t>
      </w:r>
      <w:r w:rsidR="00982C2F">
        <w:rPr>
          <w:rFonts w:ascii="Consolas" w:hAnsi="Consolas"/>
          <w:lang w:val="en-US"/>
        </w:rPr>
        <w:t>Spring</w:t>
      </w:r>
      <w:proofErr w:type="spellEnd"/>
      <w:r w:rsidR="00982C2F">
        <w:rPr>
          <w:lang w:val="en-US"/>
        </w:rPr>
        <w:t xml:space="preserve">, which extends </w:t>
      </w:r>
      <w:proofErr w:type="spellStart"/>
      <w:r w:rsidR="00982C2F" w:rsidRPr="003D662E">
        <w:rPr>
          <w:rFonts w:ascii="Consolas" w:hAnsi="Consolas"/>
          <w:lang w:val="en-US"/>
        </w:rPr>
        <w:t>platformDependencies</w:t>
      </w:r>
      <w:r w:rsidR="00982C2F">
        <w:rPr>
          <w:rFonts w:ascii="Consolas" w:hAnsi="Consolas"/>
          <w:lang w:val="en-US"/>
        </w:rPr>
        <w:t>BOM</w:t>
      </w:r>
      <w:proofErr w:type="spellEnd"/>
      <w:r w:rsidR="002558F5" w:rsidRPr="003D662E">
        <w:rPr>
          <w:lang w:val="en-US"/>
        </w:rPr>
        <w:t>.</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4CAF7C89" w14:textId="653ADF3C" w:rsidR="00CF0804" w:rsidRPr="004E2AC4" w:rsidRDefault="007223C6" w:rsidP="00BB3F40">
      <w:pPr>
        <w:jc w:val="center"/>
        <w:rPr>
          <w:lang w:val="en-US"/>
        </w:rPr>
      </w:pPr>
      <w:r w:rsidRPr="007223C6">
        <w:rPr>
          <w:noProof/>
        </w:rPr>
        <w:lastRenderedPageBreak/>
        <w:drawing>
          <wp:inline distT="0" distB="0" distL="0" distR="0" wp14:anchorId="5424344F" wp14:editId="474A09B5">
            <wp:extent cx="4711483" cy="8663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22399" cy="8684013"/>
                    </a:xfrm>
                    <a:prstGeom prst="rect">
                      <a:avLst/>
                    </a:prstGeom>
                    <a:noFill/>
                    <a:ln>
                      <a:noFill/>
                    </a:ln>
                  </pic:spPr>
                </pic:pic>
              </a:graphicData>
            </a:graphic>
          </wp:inline>
        </w:drawing>
      </w:r>
    </w:p>
    <w:p w14:paraId="4F256A6D" w14:textId="2B33C1D4" w:rsidR="00B7745A" w:rsidRPr="003D662E" w:rsidRDefault="0044351F" w:rsidP="0044351F">
      <w:pPr>
        <w:pStyle w:val="Caption"/>
        <w:jc w:val="center"/>
        <w:rPr>
          <w:lang w:val="en-US"/>
        </w:rPr>
      </w:pPr>
      <w:bookmarkStart w:id="283"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65</w:t>
      </w:r>
      <w:r w:rsidRPr="003D662E">
        <w:fldChar w:fldCharType="end"/>
      </w:r>
      <w:bookmarkEnd w:id="283"/>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53A3BBEE" w14:textId="787FD441" w:rsidR="00E702BA" w:rsidRPr="003D662E" w:rsidRDefault="00657557" w:rsidP="00E702BA">
      <w:pPr>
        <w:jc w:val="both"/>
        <w:rPr>
          <w:lang w:val="en-US"/>
        </w:rPr>
      </w:pPr>
      <w:r w:rsidRPr="003D662E">
        <w:rPr>
          <w:lang w:val="en-US"/>
        </w:rPr>
        <w:br w:type="page"/>
      </w:r>
      <w:r w:rsidR="00E702BA" w:rsidRPr="003D662E">
        <w:rPr>
          <w:lang w:val="en-US"/>
        </w:rPr>
        <w:lastRenderedPageBreak/>
        <w:t xml:space="preserve">The Support Components consisting of </w:t>
      </w:r>
      <w:r w:rsidR="00E702BA">
        <w:rPr>
          <w:lang w:val="en-US"/>
        </w:rPr>
        <w:t xml:space="preserve">the basic plugin mechanisms and plugin interfaces in </w:t>
      </w:r>
      <w:proofErr w:type="spellStart"/>
      <w:proofErr w:type="gramStart"/>
      <w:r w:rsidR="00E702BA" w:rsidRPr="003D662E">
        <w:rPr>
          <w:rFonts w:ascii="Consolas" w:hAnsi="Consolas"/>
          <w:lang w:val="en-US"/>
        </w:rPr>
        <w:t>support</w:t>
      </w:r>
      <w:r w:rsidR="00E702BA">
        <w:rPr>
          <w:rFonts w:ascii="Consolas" w:hAnsi="Consolas"/>
          <w:lang w:val="en-US"/>
        </w:rPr>
        <w:t>.boot</w:t>
      </w:r>
      <w:proofErr w:type="spellEnd"/>
      <w:proofErr w:type="gramEnd"/>
      <w:r w:rsidR="00E702BA">
        <w:rPr>
          <w:rFonts w:ascii="Consolas" w:hAnsi="Consolas"/>
          <w:lang w:val="en-US"/>
        </w:rPr>
        <w:t xml:space="preserve"> </w:t>
      </w:r>
      <w:r w:rsidR="00E702BA" w:rsidRPr="001A4BE3">
        <w:rPr>
          <w:rFonts w:cstheme="minorHAnsi"/>
          <w:lang w:val="en-US"/>
        </w:rPr>
        <w:t>(along with implementing plugins),</w:t>
      </w:r>
      <w:r w:rsidR="00E702BA" w:rsidRPr="001E5030">
        <w:rPr>
          <w:rFonts w:cstheme="minorHAnsi"/>
          <w:lang w:val="en-US"/>
        </w:rPr>
        <w:t xml:space="preserve"> </w:t>
      </w:r>
      <w:r w:rsidR="00E702BA" w:rsidRPr="00417B2E">
        <w:rPr>
          <w:rFonts w:cstheme="minorHAnsi"/>
          <w:lang w:val="en-US"/>
        </w:rPr>
        <w:t xml:space="preserve">the basic utility classes </w:t>
      </w:r>
      <w:r w:rsidR="00E702BA">
        <w:rPr>
          <w:rFonts w:cstheme="minorHAnsi"/>
          <w:lang w:val="en-US"/>
        </w:rPr>
        <w:t xml:space="preserve">and interfaces </w:t>
      </w:r>
      <w:r w:rsidR="00E702BA" w:rsidRPr="00417B2E">
        <w:rPr>
          <w:rFonts w:cstheme="minorHAnsi"/>
          <w:lang w:val="en-US"/>
        </w:rPr>
        <w:t>(</w:t>
      </w:r>
      <w:r w:rsidR="00E702BA">
        <w:rPr>
          <w:rFonts w:cstheme="minorHAnsi"/>
          <w:lang w:val="en-US"/>
        </w:rPr>
        <w:t xml:space="preserve">with their implementing </w:t>
      </w:r>
      <w:r w:rsidR="00E702BA" w:rsidRPr="00417B2E">
        <w:rPr>
          <w:rFonts w:cstheme="minorHAnsi"/>
          <w:lang w:val="en-US"/>
        </w:rPr>
        <w:t xml:space="preserve">plugins) in </w:t>
      </w:r>
      <w:r w:rsidR="00E702BA" w:rsidRPr="003D662E">
        <w:rPr>
          <w:rFonts w:ascii="Consolas" w:hAnsi="Consolas"/>
          <w:lang w:val="en-US"/>
        </w:rPr>
        <w:t xml:space="preserve">support and the AAS abstraction </w:t>
      </w:r>
      <w:proofErr w:type="spellStart"/>
      <w:r w:rsidR="00E702BA" w:rsidRPr="003D662E">
        <w:rPr>
          <w:rFonts w:ascii="Consolas" w:hAnsi="Consolas"/>
          <w:lang w:val="en-US"/>
        </w:rPr>
        <w:t>support.aas</w:t>
      </w:r>
      <w:proofErr w:type="spellEnd"/>
      <w:r w:rsidR="00E702BA" w:rsidRPr="003D662E">
        <w:rPr>
          <w:lang w:val="en-US"/>
        </w:rPr>
        <w:t xml:space="preserve"> are the most basic components without further dependencies to the platform. As </w:t>
      </w:r>
      <w:proofErr w:type="spellStart"/>
      <w:proofErr w:type="gramStart"/>
      <w:r w:rsidR="00B976FF" w:rsidRPr="003D662E">
        <w:rPr>
          <w:rFonts w:ascii="Consolas" w:hAnsi="Consolas"/>
          <w:lang w:val="en-US"/>
        </w:rPr>
        <w:t>support</w:t>
      </w:r>
      <w:r w:rsidR="00B976FF">
        <w:rPr>
          <w:rFonts w:ascii="Consolas" w:hAnsi="Consolas"/>
          <w:lang w:val="en-US"/>
        </w:rPr>
        <w:t>.boot</w:t>
      </w:r>
      <w:proofErr w:type="spellEnd"/>
      <w:proofErr w:type="gramEnd"/>
      <w:r w:rsidR="00B976FF" w:rsidRPr="00B976FF">
        <w:rPr>
          <w:lang w:val="en-US"/>
        </w:rPr>
        <w:t xml:space="preserve"> </w:t>
      </w:r>
      <w:r w:rsidR="00B976FF">
        <w:rPr>
          <w:lang w:val="en-US"/>
        </w:rPr>
        <w:t>and</w:t>
      </w:r>
      <w:r w:rsidR="00B976FF" w:rsidRPr="003D662E">
        <w:rPr>
          <w:lang w:val="en-US"/>
        </w:rPr>
        <w:t xml:space="preserve"> </w:t>
      </w:r>
      <w:r w:rsidR="00E702BA" w:rsidRPr="003D662E">
        <w:rPr>
          <w:rFonts w:ascii="Consolas" w:hAnsi="Consolas"/>
          <w:lang w:val="en-US"/>
        </w:rPr>
        <w:t>support</w:t>
      </w:r>
      <w:r w:rsidR="00E702BA" w:rsidRPr="003D662E">
        <w:rPr>
          <w:lang w:val="en-US"/>
        </w:rPr>
        <w:t xml:space="preserve"> provide some basic functionality that is also used in components that strictly depend on Java 8 or would break their build flow, </w:t>
      </w:r>
      <w:proofErr w:type="spellStart"/>
      <w:r w:rsidR="00B976FF" w:rsidRPr="003D662E">
        <w:rPr>
          <w:rFonts w:ascii="Consolas" w:hAnsi="Consolas"/>
          <w:lang w:val="en-US"/>
        </w:rPr>
        <w:t>support</w:t>
      </w:r>
      <w:r w:rsidR="00B976FF">
        <w:rPr>
          <w:rFonts w:ascii="Consolas" w:hAnsi="Consolas"/>
          <w:lang w:val="en-US"/>
        </w:rPr>
        <w:t>.boot</w:t>
      </w:r>
      <w:proofErr w:type="spellEnd"/>
      <w:r w:rsidR="00B976FF" w:rsidRPr="00B976FF">
        <w:rPr>
          <w:lang w:val="en-US"/>
        </w:rPr>
        <w:t xml:space="preserve"> </w:t>
      </w:r>
      <w:r w:rsidR="00B976FF">
        <w:rPr>
          <w:lang w:val="en-US"/>
        </w:rPr>
        <w:t xml:space="preserve">(and its implementing plugins) as well as </w:t>
      </w:r>
      <w:r w:rsidR="00B976FF" w:rsidRPr="003D662E">
        <w:rPr>
          <w:rFonts w:ascii="Consolas" w:hAnsi="Consolas"/>
          <w:lang w:val="en-US"/>
        </w:rPr>
        <w:t>support</w:t>
      </w:r>
      <w:r w:rsidR="00B976FF" w:rsidRPr="003D662E">
        <w:rPr>
          <w:lang w:val="en-US"/>
        </w:rPr>
        <w:t xml:space="preserve"> </w:t>
      </w:r>
      <w:r w:rsidR="00B976FF">
        <w:rPr>
          <w:lang w:val="en-US"/>
        </w:rPr>
        <w:t>are</w:t>
      </w:r>
      <w:r w:rsidR="00E702BA" w:rsidRPr="003D662E">
        <w:rPr>
          <w:lang w:val="en-US"/>
        </w:rPr>
        <w:t xml:space="preserve"> also based on Java 8. </w:t>
      </w:r>
      <w:r w:rsidR="00B976FF">
        <w:rPr>
          <w:lang w:val="en-US"/>
        </w:rPr>
        <w:t xml:space="preserve">However, plugins for which interfaces are defined in </w:t>
      </w:r>
      <w:r w:rsidR="00B976FF" w:rsidRPr="003D662E">
        <w:rPr>
          <w:rFonts w:ascii="Consolas" w:hAnsi="Consolas"/>
          <w:lang w:val="en-US"/>
        </w:rPr>
        <w:t>support</w:t>
      </w:r>
      <w:r w:rsidR="00B976FF">
        <w:rPr>
          <w:lang w:val="en-US"/>
        </w:rPr>
        <w:t xml:space="preserve"> but which are not used by support may be based on more recent Java versions. </w:t>
      </w:r>
      <w:r w:rsidR="00E702BA" w:rsidRPr="003D662E">
        <w:rPr>
          <w:lang w:val="en-US"/>
        </w:rPr>
        <w:t xml:space="preserve">In particular, </w:t>
      </w:r>
      <w:r w:rsidR="00B976FF" w:rsidRPr="003D662E">
        <w:rPr>
          <w:rFonts w:ascii="Consolas" w:hAnsi="Consolas"/>
          <w:lang w:val="en-US"/>
        </w:rPr>
        <w:t>support</w:t>
      </w:r>
      <w:r w:rsidR="00E702BA" w:rsidRPr="003D662E">
        <w:rPr>
          <w:lang w:val="en-US"/>
        </w:rPr>
        <w:t xml:space="preserve"> integrates a Python helper class identifying the actual Python binary from the </w:t>
      </w:r>
      <w:r w:rsidR="00E702BA">
        <w:rPr>
          <w:lang w:val="en-US"/>
        </w:rPr>
        <w:t xml:space="preserve">platform’s </w:t>
      </w:r>
      <w:r w:rsidR="00E702BA" w:rsidRPr="003D662E">
        <w:rPr>
          <w:lang w:val="en-US"/>
        </w:rPr>
        <w:t xml:space="preserve">Maven plugin, which, in turn, forces the Maven Plugin to Java 8. </w:t>
      </w:r>
    </w:p>
    <w:p w14:paraId="0980F00D" w14:textId="4B6D8090" w:rsidR="00657557" w:rsidRPr="003D662E" w:rsidRDefault="00657557" w:rsidP="00FD23BA">
      <w:pPr>
        <w:jc w:val="both"/>
        <w:rPr>
          <w:lang w:val="en-US"/>
        </w:rPr>
      </w:pPr>
      <w:r w:rsidRPr="003D662E">
        <w:rPr>
          <w:lang w:val="en-US"/>
        </w:rPr>
        <w:t xml:space="preserve">The </w:t>
      </w:r>
      <w:proofErr w:type="spellStart"/>
      <w:r w:rsidRPr="003D662E">
        <w:rPr>
          <w:lang w:val="en-US"/>
        </w:rPr>
        <w:t>BaSyx</w:t>
      </w:r>
      <w:proofErr w:type="spellEnd"/>
      <w:r w:rsidRPr="003D662E">
        <w:rPr>
          <w:lang w:val="en-US"/>
        </w:rPr>
        <w:t xml:space="preserve"> default implementation and the </w:t>
      </w:r>
      <w:proofErr w:type="spellStart"/>
      <w:r w:rsidRPr="003D662E">
        <w:rPr>
          <w:rFonts w:ascii="Consolas" w:hAnsi="Consolas"/>
          <w:lang w:val="en-US"/>
        </w:rPr>
        <w:t>iip-aas</w:t>
      </w:r>
      <w:proofErr w:type="spellEnd"/>
      <w:r w:rsidRPr="003D662E">
        <w:rPr>
          <w:lang w:val="en-US"/>
        </w:rPr>
        <w:t xml:space="preserve"> support functions depend directly on </w:t>
      </w:r>
      <w:proofErr w:type="spellStart"/>
      <w:r w:rsidRPr="003D662E">
        <w:rPr>
          <w:rFonts w:ascii="Consolas" w:hAnsi="Consolas"/>
          <w:lang w:val="en-US"/>
        </w:rPr>
        <w:t>support.aas</w:t>
      </w:r>
      <w:proofErr w:type="spellEnd"/>
      <w:r w:rsidRPr="003D662E">
        <w:rPr>
          <w:lang w:val="en-US"/>
        </w:rPr>
        <w:t xml:space="preserve"> and are build when </w:t>
      </w:r>
      <w:proofErr w:type="spellStart"/>
      <w:r w:rsidRPr="003D662E">
        <w:rPr>
          <w:rFonts w:ascii="Consolas" w:hAnsi="Consolas"/>
          <w:lang w:val="en-US"/>
        </w:rPr>
        <w:t>support.aas</w:t>
      </w:r>
      <w:proofErr w:type="spellEnd"/>
      <w:r w:rsidRPr="003D662E">
        <w:rPr>
          <w:lang w:val="en-US"/>
        </w:rPr>
        <w:t xml:space="preserve"> changes. Further, two basic Maven plugins for realizing an integrated build process for the platform and the applications directly depend (like </w:t>
      </w:r>
      <w:proofErr w:type="spellStart"/>
      <w:r w:rsidRPr="003D662E">
        <w:rPr>
          <w:rFonts w:ascii="Consolas" w:hAnsi="Consolas"/>
          <w:lang w:val="en-US"/>
        </w:rPr>
        <w:t>support.aas</w:t>
      </w:r>
      <w:proofErr w:type="spellEnd"/>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proofErr w:type="gramStart"/>
      <w:r w:rsidR="00242AAC" w:rsidRPr="003D662E">
        <w:rPr>
          <w:rFonts w:ascii="Consolas" w:hAnsi="Consolas"/>
          <w:lang w:val="en-US"/>
        </w:rPr>
        <w:t>transport.*</w:t>
      </w:r>
      <w:proofErr w:type="gramEnd"/>
      <w:r w:rsidR="00242AAC" w:rsidRPr="003D662E">
        <w:rPr>
          <w:lang w:val="en-US"/>
        </w:rPr>
        <w:t>), the basic (optional) Spring integration (</w:t>
      </w:r>
      <w:proofErr w:type="spellStart"/>
      <w:r w:rsidR="00242AAC" w:rsidRPr="003D662E">
        <w:rPr>
          <w:rFonts w:ascii="Consolas" w:hAnsi="Consolas"/>
          <w:lang w:val="en-US"/>
        </w:rPr>
        <w:t>transport.spring</w:t>
      </w:r>
      <w:proofErr w:type="spellEnd"/>
      <w:r w:rsidR="00242AAC" w:rsidRPr="003D662E">
        <w:rPr>
          <w:lang w:val="en-US"/>
        </w:rPr>
        <w:t>) and the Spring binders (</w:t>
      </w:r>
      <w:proofErr w:type="spellStart"/>
      <w:r w:rsidR="00242AAC" w:rsidRPr="003D662E">
        <w:rPr>
          <w:rFonts w:ascii="Consolas" w:hAnsi="Consolas"/>
          <w:lang w:val="en-US"/>
        </w:rPr>
        <w:t>transport.spring</w:t>
      </w:r>
      <w:proofErr w:type="spellEnd"/>
      <w:r w:rsidR="00242AAC" w:rsidRPr="003D662E">
        <w:rPr>
          <w:rFonts w:ascii="Consolas" w:hAnsi="Consolas"/>
          <w:lang w:val="en-US"/>
        </w:rPr>
        <w:t>.*</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proofErr w:type="gramStart"/>
      <w:r w:rsidR="00242AAC" w:rsidRPr="003D662E">
        <w:rPr>
          <w:rFonts w:ascii="Consolas" w:hAnsi="Consolas"/>
          <w:lang w:val="en-US"/>
        </w:rPr>
        <w:t>connectors.*</w:t>
      </w:r>
      <w:proofErr w:type="gramEnd"/>
      <w:r w:rsidR="00242AAC" w:rsidRPr="003D662E">
        <w:rPr>
          <w:lang w:val="en-US"/>
        </w:rPr>
        <w:t xml:space="preserve">) depend on the Connectors Component. The MQTT platform/machine connectors are, in turn, based on the corresponding transport connectors. </w:t>
      </w:r>
    </w:p>
    <w:p w14:paraId="5C443E6F" w14:textId="11341D49" w:rsidR="009C42C6" w:rsidRPr="003D662E" w:rsidRDefault="00965F5E" w:rsidP="002644C7">
      <w:pPr>
        <w:jc w:val="both"/>
        <w:rPr>
          <w:lang w:val="en-US"/>
        </w:rPr>
      </w:pPr>
      <w:r w:rsidRPr="003D662E">
        <w:rPr>
          <w:lang w:val="en-US"/>
        </w:rPr>
        <w:t>The components of the service layer (</w:t>
      </w:r>
      <w:proofErr w:type="gramStart"/>
      <w:r w:rsidRPr="003D662E">
        <w:rPr>
          <w:rFonts w:ascii="Consolas" w:hAnsi="Consolas"/>
          <w:lang w:val="en-US"/>
        </w:rPr>
        <w:t>services.*</w:t>
      </w:r>
      <w:proofErr w:type="gramEnd"/>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xml:space="preserve">), the specific implementation </w:t>
      </w:r>
      <w:r w:rsidR="00821013">
        <w:rPr>
          <w:lang w:val="en-US"/>
        </w:rPr>
        <w:t xml:space="preserve">plugin </w:t>
      </w:r>
      <w:r w:rsidR="009C42C6" w:rsidRPr="003D662E">
        <w:rPr>
          <w:lang w:val="en-US"/>
        </w:rPr>
        <w:t>for Spring Cloud Streams (</w:t>
      </w:r>
      <w:proofErr w:type="spellStart"/>
      <w:r w:rsidR="009C42C6" w:rsidRPr="003D662E">
        <w:rPr>
          <w:rFonts w:ascii="Consolas" w:hAnsi="Consolas"/>
          <w:lang w:val="en-US"/>
        </w:rPr>
        <w:t>services.spring</w:t>
      </w:r>
      <w:proofErr w:type="spellEnd"/>
      <w:r w:rsidR="009C42C6" w:rsidRPr="003D662E">
        <w:rPr>
          <w:lang w:val="en-US"/>
        </w:rPr>
        <w:t>) as well as the generic service environment (</w:t>
      </w:r>
      <w:proofErr w:type="spellStart"/>
      <w:r w:rsidR="009C42C6" w:rsidRPr="003D662E">
        <w:rPr>
          <w:rFonts w:ascii="Consolas" w:hAnsi="Consolas"/>
          <w:lang w:val="en-US"/>
        </w:rPr>
        <w:t>services.environment</w:t>
      </w:r>
      <w:proofErr w:type="spellEnd"/>
      <w:r w:rsidR="009C42C6" w:rsidRPr="003D662E">
        <w:rPr>
          <w:lang w:val="en-US"/>
        </w:rPr>
        <w:t>) and the Spring-specific service environment (</w:t>
      </w:r>
      <w:proofErr w:type="spellStart"/>
      <w:r w:rsidR="009C42C6" w:rsidRPr="003D662E">
        <w:rPr>
          <w:rFonts w:ascii="Consolas" w:hAnsi="Consolas"/>
          <w:lang w:val="en-US"/>
        </w:rPr>
        <w:t>services.environment.spring</w:t>
      </w:r>
      <w:proofErr w:type="spellEnd"/>
      <w:r w:rsidR="009C42C6" w:rsidRPr="003D662E">
        <w:rPr>
          <w:lang w:val="en-US"/>
        </w:rPr>
        <w:t>).</w:t>
      </w:r>
      <w:r w:rsidR="00DD02A3" w:rsidRPr="003D662E">
        <w:rPr>
          <w:lang w:val="en-US"/>
        </w:rPr>
        <w:t xml:space="preserve"> </w:t>
      </w:r>
      <w:proofErr w:type="spellStart"/>
      <w:proofErr w:type="gramStart"/>
      <w:r w:rsidR="00821013" w:rsidRPr="003D662E">
        <w:rPr>
          <w:rFonts w:ascii="Consolas" w:hAnsi="Consolas"/>
          <w:lang w:val="en-US"/>
        </w:rPr>
        <w:t>services.spring</w:t>
      </w:r>
      <w:proofErr w:type="spellEnd"/>
      <w:proofErr w:type="gramEnd"/>
      <w:r w:rsidR="00821013">
        <w:rPr>
          <w:lang w:val="en-US"/>
        </w:rPr>
        <w:t xml:space="preserve"> contains as subprojects </w:t>
      </w:r>
      <w:proofErr w:type="spellStart"/>
      <w:r w:rsidR="00821013" w:rsidRPr="003D662E">
        <w:rPr>
          <w:rFonts w:ascii="Consolas" w:hAnsi="Consolas"/>
          <w:lang w:val="en-US"/>
        </w:rPr>
        <w:t>test.simpleStream.spring</w:t>
      </w:r>
      <w:proofErr w:type="spellEnd"/>
      <w:r w:rsidR="00821013" w:rsidRPr="00821013">
        <w:rPr>
          <w:rFonts w:cstheme="minorHAnsi"/>
          <w:lang w:val="en-US"/>
        </w:rPr>
        <w:t>,</w:t>
      </w:r>
      <w:r w:rsidR="00821013" w:rsidRPr="003D662E">
        <w:rPr>
          <w:lang w:val="en-US"/>
        </w:rPr>
        <w:t xml:space="preserve"> a testing artifact </w:t>
      </w:r>
      <w:r w:rsidR="00821013">
        <w:rPr>
          <w:lang w:val="en-US"/>
        </w:rPr>
        <w:t>realizing</w:t>
      </w:r>
      <w:r w:rsidR="00821013" w:rsidRPr="003D662E">
        <w:rPr>
          <w:lang w:val="en-US"/>
        </w:rPr>
        <w:t xml:space="preserve"> a simple stream processor chain </w:t>
      </w:r>
      <w:r w:rsidR="00821013">
        <w:rPr>
          <w:lang w:val="en-US"/>
        </w:rPr>
        <w:t xml:space="preserve">as well as </w:t>
      </w:r>
      <w:proofErr w:type="spellStart"/>
      <w:r w:rsidR="00821013">
        <w:rPr>
          <w:rFonts w:ascii="Consolas" w:hAnsi="Consolas"/>
          <w:lang w:val="en-US"/>
        </w:rPr>
        <w:t>services</w:t>
      </w:r>
      <w:r w:rsidR="00821013" w:rsidRPr="003D662E">
        <w:rPr>
          <w:rFonts w:ascii="Consolas" w:hAnsi="Consolas"/>
          <w:lang w:val="en-US"/>
        </w:rPr>
        <w:t>.spring.</w:t>
      </w:r>
      <w:r w:rsidR="00821013">
        <w:rPr>
          <w:rFonts w:ascii="Consolas" w:hAnsi="Consolas"/>
          <w:lang w:val="en-US"/>
        </w:rPr>
        <w:t>plugintests</w:t>
      </w:r>
      <w:proofErr w:type="spellEnd"/>
      <w:r w:rsidR="00821013" w:rsidRPr="003D662E">
        <w:rPr>
          <w:lang w:val="en-US"/>
        </w:rPr>
        <w:t xml:space="preserve"> for testing the Spring service manager </w:t>
      </w:r>
      <w:r w:rsidR="00821013">
        <w:rPr>
          <w:lang w:val="en-US"/>
        </w:rPr>
        <w:t>in a class-loading isolated clean-root environment</w:t>
      </w:r>
      <w:r w:rsidR="00821013" w:rsidRPr="003D662E">
        <w:rPr>
          <w:lang w:val="en-US"/>
        </w:rPr>
        <w:t>.</w:t>
      </w:r>
      <w:r w:rsidR="00821013">
        <w:rPr>
          <w:lang w:val="en-US"/>
        </w:rPr>
        <w:t xml:space="preserve"> </w:t>
      </w:r>
      <w:r w:rsidR="00DD02A3" w:rsidRPr="003D662E">
        <w:rPr>
          <w:lang w:val="en-US"/>
        </w:rPr>
        <w:t xml:space="preserve">The </w:t>
      </w:r>
      <w:r w:rsidR="00821013">
        <w:rPr>
          <w:lang w:val="en-US"/>
        </w:rPr>
        <w:t xml:space="preserve">platform’s </w:t>
      </w:r>
      <w:r w:rsidR="00DD02A3" w:rsidRPr="003D662E">
        <w:rPr>
          <w:lang w:val="en-US"/>
        </w:rPr>
        <w:t>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proofErr w:type="spellStart"/>
      <w:proofErr w:type="gramStart"/>
      <w:r w:rsidR="00965F5E" w:rsidRPr="003D662E">
        <w:rPr>
          <w:rFonts w:ascii="Consolas" w:hAnsi="Consolas"/>
          <w:lang w:val="en-US"/>
        </w:rPr>
        <w:t>ecsRuntime</w:t>
      </w:r>
      <w:proofErr w:type="spellEnd"/>
      <w:r w:rsidR="00965F5E" w:rsidRPr="003D662E">
        <w:rPr>
          <w:rFonts w:ascii="Consolas" w:hAnsi="Consolas"/>
          <w:lang w:val="en-US"/>
        </w:rPr>
        <w:t>.*</w:t>
      </w:r>
      <w:proofErr w:type="gramEnd"/>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proofErr w:type="spellStart"/>
      <w:proofErr w:type="gramStart"/>
      <w:r w:rsidR="00C2635E" w:rsidRPr="003D662E">
        <w:rPr>
          <w:rFonts w:ascii="Consolas" w:hAnsi="Consolas" w:cstheme="minorHAnsi"/>
          <w:lang w:val="en-US"/>
        </w:rPr>
        <w:t>deviceMgt</w:t>
      </w:r>
      <w:proofErr w:type="spellEnd"/>
      <w:r w:rsidR="00C2635E" w:rsidRPr="003D662E">
        <w:rPr>
          <w:rFonts w:ascii="Consolas" w:hAnsi="Consolas" w:cstheme="minorHAnsi"/>
          <w:lang w:val="en-US"/>
        </w:rPr>
        <w:t>.*</w:t>
      </w:r>
      <w:proofErr w:type="gramEnd"/>
      <w:r w:rsidR="00C2635E" w:rsidRPr="003D662E">
        <w:rPr>
          <w:lang w:val="en-US"/>
        </w:rPr>
        <w:t xml:space="preserve">), including an optional integration of </w:t>
      </w:r>
      <w:proofErr w:type="spellStart"/>
      <w:r w:rsidR="00C2635E" w:rsidRPr="003D662E">
        <w:rPr>
          <w:rFonts w:ascii="Consolas" w:hAnsi="Consolas"/>
          <w:lang w:val="en-US"/>
        </w:rPr>
        <w:t>Minio</w:t>
      </w:r>
      <w:proofErr w:type="spellEnd"/>
      <w:r w:rsidR="00C2635E" w:rsidRPr="003D662E">
        <w:rPr>
          <w:lang w:val="en-US"/>
        </w:rPr>
        <w:t xml:space="preserve"> for object storage and </w:t>
      </w:r>
      <w:proofErr w:type="spellStart"/>
      <w:r w:rsidR="00C2635E" w:rsidRPr="003D662E">
        <w:rPr>
          <w:rFonts w:ascii="Consolas" w:hAnsi="Consolas"/>
          <w:lang w:val="en-US"/>
        </w:rPr>
        <w:t>ThingsBoard</w:t>
      </w:r>
      <w:proofErr w:type="spellEnd"/>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proofErr w:type="spellStart"/>
      <w:proofErr w:type="gramStart"/>
      <w:r w:rsidR="0073177F" w:rsidRPr="003D662E">
        <w:rPr>
          <w:rFonts w:ascii="Consolas" w:hAnsi="Consolas"/>
          <w:lang w:val="en-US"/>
        </w:rPr>
        <w:t>securityDataProtection</w:t>
      </w:r>
      <w:proofErr w:type="spellEnd"/>
      <w:r w:rsidR="0073177F" w:rsidRPr="003D662E">
        <w:rPr>
          <w:rFonts w:ascii="Consolas" w:hAnsi="Consolas"/>
          <w:lang w:val="en-US"/>
        </w:rPr>
        <w:t>.*</w:t>
      </w:r>
      <w:proofErr w:type="gramEnd"/>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69979207" w:rsidR="00D615A9" w:rsidRPr="003D662E" w:rsidRDefault="00320AFE" w:rsidP="002644C7">
      <w:pPr>
        <w:jc w:val="both"/>
        <w:rPr>
          <w:lang w:val="en-US"/>
        </w:rPr>
      </w:pPr>
      <w:r w:rsidRPr="003D662E">
        <w:rPr>
          <w:lang w:val="en-US"/>
        </w:rPr>
        <w:lastRenderedPageBreak/>
        <w:t>Further</w:t>
      </w:r>
      <w:r w:rsidR="00D615A9" w:rsidRPr="003D662E">
        <w:rPr>
          <w:lang w:val="en-US"/>
        </w:rPr>
        <w:t>, there the integration of the configuration model (</w:t>
      </w:r>
      <w:proofErr w:type="spellStart"/>
      <w:proofErr w:type="gramStart"/>
      <w:r w:rsidR="00D615A9" w:rsidRPr="003D662E">
        <w:rPr>
          <w:rFonts w:ascii="Consolas" w:hAnsi="Consolas"/>
          <w:lang w:val="en-US"/>
        </w:rPr>
        <w:t>configuration.configuration</w:t>
      </w:r>
      <w:proofErr w:type="spellEnd"/>
      <w:proofErr w:type="gramEnd"/>
      <w:r w:rsidR="00D615A9" w:rsidRPr="003D662E">
        <w:rPr>
          <w:lang w:val="en-US"/>
        </w:rPr>
        <w:t>)</w:t>
      </w:r>
      <w:r w:rsidR="001E5030">
        <w:rPr>
          <w:lang w:val="en-US"/>
        </w:rPr>
        <w:t xml:space="preserve"> is based on the configuration platform interfaces (</w:t>
      </w:r>
      <w:proofErr w:type="spellStart"/>
      <w:r w:rsidR="001E5030" w:rsidRPr="003D662E">
        <w:rPr>
          <w:rFonts w:ascii="Consolas" w:hAnsi="Consolas"/>
          <w:lang w:val="en-US"/>
        </w:rPr>
        <w:t>configuration.</w:t>
      </w:r>
      <w:r w:rsidR="001E5030">
        <w:rPr>
          <w:rFonts w:ascii="Consolas" w:hAnsi="Consolas"/>
          <w:lang w:val="en-US"/>
        </w:rPr>
        <w:t>interface</w:t>
      </w:r>
      <w:proofErr w:type="spellEnd"/>
      <w:r w:rsidR="001E5030">
        <w:rPr>
          <w:lang w:val="en-US"/>
        </w:rPr>
        <w:t>)  and the default configuration technology plugin (</w:t>
      </w:r>
      <w:proofErr w:type="spellStart"/>
      <w:r w:rsidR="001E5030" w:rsidRPr="003D662E">
        <w:rPr>
          <w:rFonts w:ascii="Consolas" w:hAnsi="Consolas"/>
          <w:lang w:val="en-US"/>
        </w:rPr>
        <w:t>configuration.</w:t>
      </w:r>
      <w:r w:rsidR="001E5030">
        <w:rPr>
          <w:rFonts w:ascii="Consolas" w:hAnsi="Consolas"/>
          <w:lang w:val="en-US"/>
        </w:rPr>
        <w:t>easy</w:t>
      </w:r>
      <w:proofErr w:type="spellEnd"/>
      <w:r w:rsidR="001E5030">
        <w:rPr>
          <w:lang w:val="en-US"/>
        </w:rPr>
        <w:t>)</w:t>
      </w:r>
      <w:r w:rsidR="00D615A9" w:rsidRPr="003D662E">
        <w:rPr>
          <w:lang w:val="en-US"/>
        </w:rPr>
        <w:t xml:space="preserve">, which </w:t>
      </w:r>
      <w:r w:rsidR="001E5030">
        <w:rPr>
          <w:lang w:val="en-US"/>
        </w:rPr>
        <w:t xml:space="preserve">utilizes </w:t>
      </w:r>
      <w:r w:rsidR="00D615A9" w:rsidRPr="003D662E">
        <w:rPr>
          <w:lang w:val="en-US"/>
        </w:rPr>
        <w:t xml:space="preserve">on the capabilities of </w:t>
      </w:r>
      <w:proofErr w:type="spellStart"/>
      <w:r w:rsidR="00D615A9" w:rsidRPr="003D662E">
        <w:rPr>
          <w:lang w:val="en-US"/>
        </w:rPr>
        <w:t>EASy</w:t>
      </w:r>
      <w:proofErr w:type="spellEnd"/>
      <w:r w:rsidR="00D615A9" w:rsidRPr="003D662E">
        <w:rPr>
          <w:lang w:val="en-US"/>
        </w:rPr>
        <w:t>-Producer (stand-alone, Maven-based integration</w:t>
      </w:r>
      <w:r w:rsidR="00DB02C6">
        <w:rPr>
          <w:lang w:val="en-US"/>
        </w:rPr>
        <w:t>, JDK driving force through Eclipse/</w:t>
      </w:r>
      <w:proofErr w:type="spellStart"/>
      <w:r w:rsidR="00DB02C6">
        <w:rPr>
          <w:lang w:val="en-US"/>
        </w:rPr>
        <w:t>xText</w:t>
      </w:r>
      <w:proofErr w:type="spellEnd"/>
      <w:r w:rsidR="00D615A9" w:rsidRPr="003D662E">
        <w:rPr>
          <w:lang w:val="en-US"/>
        </w:rPr>
        <w:t>).</w:t>
      </w:r>
      <w:r w:rsidR="00EB74DE">
        <w:rPr>
          <w:lang w:val="en-US"/>
        </w:rPr>
        <w:t xml:space="preserve"> </w:t>
      </w:r>
      <w:proofErr w:type="spellStart"/>
      <w:proofErr w:type="gramStart"/>
      <w:r w:rsidR="00595123" w:rsidRPr="00595123">
        <w:rPr>
          <w:lang w:val="en-US"/>
        </w:rPr>
        <w:t>c</w:t>
      </w:r>
      <w:r w:rsidR="00EB74DE" w:rsidRPr="00595123">
        <w:rPr>
          <w:rFonts w:ascii="Consolas" w:hAnsi="Consolas"/>
          <w:lang w:val="en-US"/>
        </w:rPr>
        <w:t>onfiguration.easy</w:t>
      </w:r>
      <w:proofErr w:type="spellEnd"/>
      <w:proofErr w:type="gramEnd"/>
      <w:r w:rsidR="00EB74DE" w:rsidRPr="00595123">
        <w:rPr>
          <w:rFonts w:cstheme="minorHAnsi"/>
          <w:lang w:val="en-US"/>
        </w:rPr>
        <w:t xml:space="preserve"> contains a sub-project for defining the implementations of test application services (</w:t>
      </w:r>
      <w:proofErr w:type="spellStart"/>
      <w:r w:rsidR="00EB74DE" w:rsidRPr="00595123">
        <w:rPr>
          <w:rFonts w:ascii="Consolas" w:hAnsi="Consolas"/>
          <w:lang w:val="en-US"/>
        </w:rPr>
        <w:t>test.configuration.configuration</w:t>
      </w:r>
      <w:proofErr w:type="spellEnd"/>
      <w:r w:rsidR="00EB74DE" w:rsidRPr="00595123">
        <w:rPr>
          <w:rFonts w:cstheme="minorHAnsi"/>
          <w:lang w:val="en-US"/>
        </w:rPr>
        <w:t xml:space="preserve">) for </w:t>
      </w:r>
      <w:r w:rsidR="00595123" w:rsidRPr="00595123">
        <w:rPr>
          <w:rFonts w:cstheme="minorHAnsi"/>
          <w:lang w:val="en-US"/>
        </w:rPr>
        <w:t xml:space="preserve">testing </w:t>
      </w:r>
      <w:r w:rsidR="00EB74DE" w:rsidRPr="00595123">
        <w:rPr>
          <w:rFonts w:cstheme="minorHAnsi"/>
          <w:lang w:val="en-US"/>
        </w:rPr>
        <w:t>the configuration model</w:t>
      </w:r>
      <w:r w:rsidR="00595123">
        <w:rPr>
          <w:rFonts w:cstheme="minorHAnsi"/>
          <w:lang w:val="en-US"/>
        </w:rPr>
        <w:t>.</w:t>
      </w:r>
      <w:r w:rsidR="002F57B1" w:rsidRPr="00EB74DE">
        <w:rPr>
          <w:rFonts w:cstheme="minorHAnsi"/>
          <w:lang w:val="en-US"/>
        </w:rPr>
        <w:t xml:space="preserve"> </w:t>
      </w:r>
      <w:r w:rsidR="00AF57F7" w:rsidRPr="00EB74DE">
        <w:rPr>
          <w:rFonts w:cstheme="minorHAnsi"/>
          <w:lang w:val="en-US"/>
        </w:rPr>
        <w:t xml:space="preserve">The </w:t>
      </w:r>
      <w:proofErr w:type="gramStart"/>
      <w:r w:rsidR="003A43D2">
        <w:rPr>
          <w:lang w:val="en-US"/>
        </w:rPr>
        <w:t xml:space="preserve">platform’s </w:t>
      </w:r>
      <w:r w:rsidR="00AF57F7" w:rsidRPr="003D662E">
        <w:rPr>
          <w:lang w:val="en-US"/>
        </w:rPr>
        <w:t xml:space="preserve"> Maven</w:t>
      </w:r>
      <w:proofErr w:type="gramEnd"/>
      <w:r w:rsidR="00AF57F7" w:rsidRPr="003D662E">
        <w:rPr>
          <w:lang w:val="en-US"/>
        </w:rPr>
        <w:t xml:space="preserve"> plugin </w:t>
      </w:r>
      <w:proofErr w:type="spellStart"/>
      <w:r w:rsidR="00E80CE8" w:rsidRPr="003D662E">
        <w:rPr>
          <w:rFonts w:ascii="Consolas" w:hAnsi="Consolas"/>
          <w:lang w:val="en-US"/>
        </w:rPr>
        <w:t>configuration.</w:t>
      </w:r>
      <w:r w:rsidR="00E80CE8">
        <w:rPr>
          <w:rFonts w:ascii="Consolas" w:hAnsi="Consolas"/>
          <w:lang w:val="en-US"/>
        </w:rPr>
        <w:t>maven</w:t>
      </w:r>
      <w:proofErr w:type="spellEnd"/>
      <w:r w:rsidR="00E80CE8" w:rsidRPr="003D662E">
        <w:rPr>
          <w:lang w:val="en-US"/>
        </w:rPr>
        <w:t xml:space="preserve"> </w:t>
      </w:r>
      <w:r w:rsidR="00AF57F7" w:rsidRPr="003D662E">
        <w:rPr>
          <w:lang w:val="en-US"/>
        </w:rPr>
        <w:t xml:space="preserve">for executing the platform instantiation depends on </w:t>
      </w:r>
      <w:proofErr w:type="spellStart"/>
      <w:r w:rsidR="00AF57F7" w:rsidRPr="003D662E">
        <w:rPr>
          <w:rFonts w:ascii="Consolas" w:hAnsi="Consolas"/>
          <w:lang w:val="en-US"/>
        </w:rPr>
        <w:t>configuration.configuration</w:t>
      </w:r>
      <w:proofErr w:type="spellEnd"/>
      <w:r w:rsidR="00467B1D" w:rsidRPr="00467B1D">
        <w:rPr>
          <w:rFonts w:cstheme="minorHAnsi"/>
          <w:lang w:val="en-US"/>
        </w:rPr>
        <w:t xml:space="preserve"> and the actual configuration technology plugin</w:t>
      </w:r>
      <w:r w:rsidR="00F643DE" w:rsidRPr="00467B1D">
        <w:rPr>
          <w:rFonts w:cstheme="minorHAnsi"/>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w:t>
      </w:r>
      <w:proofErr w:type="gramStart"/>
      <w:r w:rsidR="00320AFE" w:rsidRPr="003D662E">
        <w:rPr>
          <w:lang w:val="en-US"/>
        </w:rPr>
        <w:t>pseudo Maven</w:t>
      </w:r>
      <w:proofErr w:type="gramEnd"/>
      <w:r w:rsidR="00320AFE" w:rsidRPr="003D662E">
        <w:rPr>
          <w:lang w:val="en-US"/>
        </w:rPr>
        <w:t xml:space="preserve">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4BE86024" w:rsidR="00640CFE" w:rsidRDefault="00640CFE" w:rsidP="00640CFE">
      <w:pPr>
        <w:jc w:val="both"/>
        <w:rPr>
          <w:lang w:val="en-US"/>
        </w:rPr>
      </w:pPr>
      <w:r w:rsidRPr="003D662E">
        <w:rPr>
          <w:lang w:val="en-US"/>
        </w:rPr>
        <w:t>The Test Components (</w:t>
      </w:r>
      <w:proofErr w:type="gramStart"/>
      <w:r w:rsidRPr="003D662E">
        <w:rPr>
          <w:rFonts w:ascii="Consolas" w:hAnsi="Consolas"/>
          <w:lang w:val="en-US"/>
        </w:rPr>
        <w:t>test.*</w:t>
      </w:r>
      <w:proofErr w:type="gramEnd"/>
      <w:r w:rsidRPr="003D662E">
        <w:rPr>
          <w:lang w:val="en-US"/>
        </w:rPr>
        <w:t xml:space="preserve">) are a side track but required for testing. The protocol related test components contain integrations of embedded protocol brokers, such as Apache </w:t>
      </w:r>
      <w:proofErr w:type="spellStart"/>
      <w:r w:rsidRPr="003D662E">
        <w:rPr>
          <w:lang w:val="en-US"/>
        </w:rPr>
        <w:t>Qpid</w:t>
      </w:r>
      <w:proofErr w:type="spellEnd"/>
      <w:r w:rsidRPr="003D662E">
        <w:rPr>
          <w:lang w:val="en-US"/>
        </w:rPr>
        <w:t xml:space="preserve">, </w:t>
      </w:r>
      <w:proofErr w:type="spellStart"/>
      <w:r w:rsidRPr="003D662E">
        <w:rPr>
          <w:lang w:val="en-US"/>
        </w:rPr>
        <w:t>HiveMq</w:t>
      </w:r>
      <w:proofErr w:type="spellEnd"/>
      <w:r w:rsidRPr="003D662E">
        <w:rPr>
          <w:lang w:val="en-US"/>
        </w:rPr>
        <w:t xml:space="preserve"> or Moquette, which shall be explicit testing dependencies rather than part of the production code. </w:t>
      </w:r>
      <w:r w:rsidR="00F643DE" w:rsidRPr="003D662E">
        <w:rPr>
          <w:lang w:val="en-US"/>
        </w:rPr>
        <w:t xml:space="preserve">Apache </w:t>
      </w:r>
      <w:proofErr w:type="spellStart"/>
      <w:r w:rsidR="00F643DE" w:rsidRPr="003D662E">
        <w:rPr>
          <w:lang w:val="en-US"/>
        </w:rPr>
        <w:t>Qpid</w:t>
      </w:r>
      <w:proofErr w:type="spellEnd"/>
      <w:r w:rsidR="00F643DE" w:rsidRPr="003D662E">
        <w:rPr>
          <w:lang w:val="en-US"/>
        </w:rPr>
        <w:t xml:space="preserve"> (due to requested bug fixes) and </w:t>
      </w:r>
      <w:proofErr w:type="spellStart"/>
      <w:r w:rsidR="00F643DE" w:rsidRPr="003D662E">
        <w:rPr>
          <w:lang w:val="en-US"/>
        </w:rPr>
        <w:t>HiveMq</w:t>
      </w:r>
      <w:proofErr w:type="spellEnd"/>
      <w:r w:rsidR="00F643DE" w:rsidRPr="003D662E">
        <w:rPr>
          <w:lang w:val="en-US"/>
        </w:rPr>
        <w:t xml:space="preserve"> are further driving forces for the selection of the JDK for the </w:t>
      </w:r>
      <w:r w:rsidR="003A43D2">
        <w:rPr>
          <w:lang w:val="en-US"/>
        </w:rPr>
        <w:t>platform</w:t>
      </w:r>
      <w:r w:rsidR="00F643DE"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proofErr w:type="gramStart"/>
      <w:r>
        <w:rPr>
          <w:rFonts w:ascii="Consolas" w:hAnsi="Consolas"/>
          <w:lang w:val="en-US"/>
        </w:rPr>
        <w:t>example</w:t>
      </w:r>
      <w:r w:rsidRPr="003D662E">
        <w:rPr>
          <w:rFonts w:ascii="Consolas" w:hAnsi="Consolas"/>
          <w:lang w:val="en-US"/>
        </w:rPr>
        <w:t>.*</w:t>
      </w:r>
      <w:proofErr w:type="gramEnd"/>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5FBC134C"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0A1639">
        <w:rPr>
          <w:lang w:val="en-US"/>
        </w:rPr>
        <w:t>7.4</w:t>
      </w:r>
      <w:r w:rsidRPr="003D662E">
        <w:rPr>
          <w:lang w:val="en-US"/>
        </w:rPr>
        <w:fldChar w:fldCharType="end"/>
      </w:r>
      <w:r w:rsidR="00561197" w:rsidRPr="003D662E">
        <w:rPr>
          <w:lang w:val="en-US"/>
        </w:rPr>
        <w:t>, the Maven command</w:t>
      </w:r>
      <w:r w:rsidR="00967982">
        <w:rPr>
          <w:lang w:val="en-US"/>
        </w:rPr>
        <w:t xml:space="preserve"> </w:t>
      </w:r>
      <w:proofErr w:type="spellStart"/>
      <w:r w:rsidR="00967982" w:rsidRPr="00967982">
        <w:rPr>
          <w:rFonts w:ascii="Consolas" w:hAnsi="Consolas"/>
          <w:lang w:val="en-US"/>
        </w:rPr>
        <w:t>mvn</w:t>
      </w:r>
      <w:proofErr w:type="spellEnd"/>
      <w:r w:rsidR="00967982" w:rsidRPr="00967982">
        <w:rPr>
          <w:rFonts w:ascii="Consolas" w:hAnsi="Consolas"/>
          <w:lang w:val="en-US"/>
        </w:rPr>
        <w:t xml:space="preserve">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w:t>
      </w:r>
      <w:proofErr w:type="spellStart"/>
      <w:proofErr w:type="gramStart"/>
      <w:r w:rsidR="00561197" w:rsidRPr="003D662E">
        <w:rPr>
          <w:rFonts w:ascii="Consolas" w:hAnsi="Consolas"/>
          <w:lang w:val="en-US"/>
        </w:rPr>
        <w:t>Diip.build.initial</w:t>
      </w:r>
      <w:proofErr w:type="spellEnd"/>
      <w:proofErr w:type="gramEnd"/>
      <w:r w:rsidR="00561197" w:rsidRPr="003D662E">
        <w:rPr>
          <w:rFonts w:ascii="Consolas" w:hAnsi="Consolas"/>
          <w:lang w:val="en-US"/>
        </w:rPr>
        <w:t>=true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w:t>
      </w:r>
      <w:proofErr w:type="spellStart"/>
      <w:r w:rsidR="00304B6E" w:rsidRPr="003D662E">
        <w:rPr>
          <w:rFonts w:ascii="Consolas" w:hAnsi="Consolas"/>
          <w:lang w:val="en-US"/>
        </w:rPr>
        <w:t>DskipTests</w:t>
      </w:r>
      <w:proofErr w:type="spellEnd"/>
      <w:r w:rsidR="00304B6E" w:rsidRPr="003D662E">
        <w:rPr>
          <w:lang w:val="en-US"/>
        </w:rPr>
        <w:t xml:space="preserve">. Both optional settings must be stated at the end of </w:t>
      </w:r>
      <w:proofErr w:type="spellStart"/>
      <w:r w:rsidR="00304B6E" w:rsidRPr="003D662E">
        <w:rPr>
          <w:rFonts w:ascii="Consolas" w:hAnsi="Consolas"/>
          <w:lang w:val="en-US"/>
        </w:rPr>
        <w:t>mvn</w:t>
      </w:r>
      <w:proofErr w:type="spellEnd"/>
      <w:r w:rsidR="00304B6E" w:rsidRPr="003D662E">
        <w:rPr>
          <w:rFonts w:ascii="Consolas" w:hAnsi="Consolas"/>
          <w:lang w:val="en-US"/>
        </w:rPr>
        <w:t xml:space="preserve"> install</w:t>
      </w:r>
      <w:r w:rsidR="00304B6E" w:rsidRPr="003D662E">
        <w:rPr>
          <w:lang w:val="en-US"/>
        </w:rPr>
        <w:t>.</w:t>
      </w:r>
    </w:p>
    <w:p w14:paraId="54C1E597" w14:textId="72F8F9EB" w:rsidR="00B011EB" w:rsidRPr="003D662E" w:rsidRDefault="00B011EB" w:rsidP="00AF5CD8">
      <w:pPr>
        <w:pStyle w:val="Heading2"/>
        <w:rPr>
          <w:lang w:val="en-US"/>
        </w:rPr>
      </w:pPr>
      <w:bookmarkStart w:id="284" w:name="_Ref57897652"/>
      <w:bookmarkStart w:id="285" w:name="_Toc213421557"/>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84"/>
      <w:bookmarkEnd w:id="285"/>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 xml:space="preserve">detailed installation procedure with alternatives is now in </w:t>
      </w:r>
      <w:proofErr w:type="spellStart"/>
      <w:r w:rsidR="0020475E" w:rsidRPr="000C51B3">
        <w:rPr>
          <w:lang w:val="en-US"/>
        </w:rPr>
        <w:t>github</w:t>
      </w:r>
      <w:proofErr w:type="spellEnd"/>
      <w:r w:rsidR="00911C2B" w:rsidRPr="000C51B3">
        <w:rPr>
          <w:rStyle w:val="FootnoteReference"/>
          <w:lang w:val="en-US"/>
        </w:rPr>
        <w:footnoteReference w:id="139"/>
      </w:r>
      <w:r w:rsidR="0020475E" w:rsidRPr="000C51B3">
        <w:rPr>
          <w:lang w:val="en-US"/>
        </w:rPr>
        <w:t>.</w:t>
      </w:r>
    </w:p>
    <w:p w14:paraId="12FD7556" w14:textId="4AAB0817" w:rsidR="00720260" w:rsidRPr="003D662E" w:rsidRDefault="00DC0D2F" w:rsidP="00720260">
      <w:pPr>
        <w:pStyle w:val="Heading2"/>
        <w:rPr>
          <w:lang w:val="en-US"/>
        </w:rPr>
      </w:pPr>
      <w:bookmarkStart w:id="286" w:name="_Ref133572362"/>
      <w:bookmarkStart w:id="287" w:name="_Ref137117178"/>
      <w:bookmarkStart w:id="288" w:name="_Toc213421558"/>
      <w:r w:rsidRPr="003D662E">
        <w:rPr>
          <w:lang w:val="en-US"/>
        </w:rPr>
        <w:lastRenderedPageBreak/>
        <w:t xml:space="preserve">Environment for </w:t>
      </w:r>
      <w:r w:rsidR="00F55F9E" w:rsidRPr="003D662E">
        <w:rPr>
          <w:lang w:val="en-US"/>
        </w:rPr>
        <w:t>Testing and Evaluating the Platform</w:t>
      </w:r>
      <w:r w:rsidR="009810B6" w:rsidRPr="003D662E">
        <w:rPr>
          <w:lang w:val="en-US"/>
        </w:rPr>
        <w:t>/Applications</w:t>
      </w:r>
      <w:bookmarkEnd w:id="286"/>
      <w:bookmarkEnd w:id="287"/>
      <w:bookmarkEnd w:id="288"/>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proofErr w:type="spellStart"/>
      <w:r w:rsidRPr="003D662E">
        <w:rPr>
          <w:lang w:val="en-GB"/>
        </w:rPr>
        <w:t>Jupyter</w:t>
      </w:r>
      <w:proofErr w:type="spellEnd"/>
      <w:r w:rsidRPr="003D662E">
        <w:rPr>
          <w:lang w:val="en-GB"/>
        </w:rPr>
        <w:t xml:space="preserve"> Notebook Project</w:t>
      </w:r>
      <w:r w:rsidRPr="003D662E">
        <w:rPr>
          <w:rStyle w:val="FootnoteReference"/>
          <w:lang w:val="en-GB"/>
        </w:rPr>
        <w:footnoteReference w:id="140"/>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w:t>
      </w:r>
      <w:proofErr w:type="spellStart"/>
      <w:r w:rsidRPr="003D662E">
        <w:rPr>
          <w:lang w:val="en-GB"/>
        </w:rPr>
        <w:t>Jupyter</w:t>
      </w:r>
      <w:proofErr w:type="spellEnd"/>
      <w:r w:rsidRPr="003D662E">
        <w:rPr>
          <w:lang w:val="en-GB"/>
        </w:rPr>
        <w:t xml:space="preserve"> Notebook in a nutshell is an open-source web-based interactive development environment for notebooks, code, and data. </w:t>
      </w:r>
      <w:proofErr w:type="spellStart"/>
      <w:r w:rsidRPr="003D662E">
        <w:rPr>
          <w:lang w:val="en-GB"/>
        </w:rPr>
        <w:t>Jupyter</w:t>
      </w:r>
      <w:proofErr w:type="spellEnd"/>
      <w:r w:rsidRPr="003D662E">
        <w:rPr>
          <w:lang w:val="en-GB"/>
        </w:rPr>
        <w:t xml:space="preserve"> Notebook supports over 40 programming languages like Python, R, Julia, and Scala. Using </w:t>
      </w:r>
      <w:proofErr w:type="spellStart"/>
      <w:r w:rsidRPr="003D662E">
        <w:rPr>
          <w:lang w:val="en-GB"/>
        </w:rPr>
        <w:t>Jupyter</w:t>
      </w:r>
      <w:proofErr w:type="spellEnd"/>
      <w:r w:rsidRPr="003D662E">
        <w:rPr>
          <w:lang w:val="en-GB"/>
        </w:rPr>
        <w:t xml:space="preserve">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proofErr w:type="spellStart"/>
      <w:r w:rsidRPr="003D662E">
        <w:rPr>
          <w:lang w:val="en-GB"/>
        </w:rPr>
        <w:t>Jupyter</w:t>
      </w:r>
      <w:proofErr w:type="spellEnd"/>
      <w:r w:rsidRPr="003D662E">
        <w:rPr>
          <w:lang w:val="en-GB"/>
        </w:rPr>
        <w:t xml:space="preserve">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 xml:space="preserve">In addition to that, there is a script that converts the </w:t>
      </w:r>
      <w:proofErr w:type="spellStart"/>
      <w:r w:rsidR="00B3299A" w:rsidRPr="003D662E">
        <w:rPr>
          <w:lang w:val="en-US"/>
        </w:rPr>
        <w:t>Jupyter</w:t>
      </w:r>
      <w:proofErr w:type="spellEnd"/>
      <w:r w:rsidR="00B3299A" w:rsidRPr="003D662E">
        <w:rPr>
          <w:lang w:val="en-US"/>
        </w:rPr>
        <w:t xml:space="preserve">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proofErr w:type="spellStart"/>
      <w:r w:rsidR="00B3299A" w:rsidRPr="003D662E">
        <w:rPr>
          <w:lang w:val="en-US"/>
        </w:rPr>
        <w:t>Jupyter</w:t>
      </w:r>
      <w:proofErr w:type="spellEnd"/>
      <w:r w:rsidR="00B3299A" w:rsidRPr="003D662E">
        <w:rPr>
          <w:lang w:val="en-US"/>
        </w:rPr>
        <w:t xml:space="preserve">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4608C443" w:rsidR="004A024E" w:rsidRPr="003D662E" w:rsidRDefault="004A024E" w:rsidP="004A024E">
      <w:pPr>
        <w:pStyle w:val="Caption"/>
        <w:jc w:val="center"/>
        <w:rPr>
          <w:lang w:val="en-GB"/>
        </w:rPr>
      </w:pPr>
      <w:bookmarkStart w:id="289"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0A1639">
        <w:rPr>
          <w:noProof/>
          <w:lang w:val="en-GB"/>
        </w:rPr>
        <w:t>66</w:t>
      </w:r>
      <w:r w:rsidRPr="003D662E">
        <w:fldChar w:fldCharType="end"/>
      </w:r>
      <w:r w:rsidRPr="003D662E">
        <w:rPr>
          <w:lang w:val="en-GB"/>
        </w:rPr>
        <w:t>: The steps</w:t>
      </w:r>
      <w:bookmarkEnd w:id="289"/>
      <w:r w:rsidRPr="003D662E">
        <w:rPr>
          <w:lang w:val="en-GB"/>
        </w:rPr>
        <w:t xml:space="preserve"> executed automatically by PETE</w:t>
      </w:r>
    </w:p>
    <w:p w14:paraId="1F3FF0CE" w14:textId="1CEB6B2D"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0A1639" w:rsidRPr="003D662E">
        <w:rPr>
          <w:lang w:val="en-GB"/>
        </w:rPr>
        <w:t xml:space="preserve">Figure </w:t>
      </w:r>
      <w:r w:rsidR="000A1639">
        <w:rPr>
          <w:noProof/>
          <w:lang w:val="en-GB"/>
        </w:rPr>
        <w:t>66</w:t>
      </w:r>
      <w:r w:rsidR="000A1639"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Install and </w:t>
      </w:r>
      <w:proofErr w:type="gramStart"/>
      <w:r w:rsidRPr="003D662E">
        <w:rPr>
          <w:rFonts w:eastAsia="Times New Roman"/>
          <w:lang w:val="en-GB"/>
        </w:rPr>
        <w:t>Instantiate</w:t>
      </w:r>
      <w:proofErr w:type="gramEnd"/>
      <w:r w:rsidRPr="003D662E">
        <w:rPr>
          <w:rFonts w:eastAsia="Times New Roman"/>
          <w:lang w:val="en-GB"/>
        </w:rPr>
        <w:t xml:space="preserv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lastRenderedPageBreak/>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w:t>
      </w:r>
      <w:proofErr w:type="gramStart"/>
      <w:r w:rsidRPr="003D662E">
        <w:rPr>
          <w:rFonts w:eastAsia="Times New Roman"/>
          <w:lang w:val="en-GB"/>
        </w:rPr>
        <w:t>containers</w:t>
      </w:r>
      <w:proofErr w:type="gramEnd"/>
      <w:r w:rsidRPr="003D662E">
        <w:rPr>
          <w:rFonts w:eastAsia="Times New Roman"/>
          <w:lang w:val="en-GB"/>
        </w:rPr>
        <w:t xml:space="preserve">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w:t>
      </w:r>
      <w:proofErr w:type="gramStart"/>
      <w:r w:rsidRPr="003D662E">
        <w:rPr>
          <w:rFonts w:eastAsia="Times New Roman"/>
          <w:lang w:val="en-GB"/>
        </w:rPr>
        <w:t>containers</w:t>
      </w:r>
      <w:proofErr w:type="gramEnd"/>
      <w:r w:rsidRPr="003D662E">
        <w:rPr>
          <w:rFonts w:eastAsia="Times New Roman"/>
          <w:lang w:val="en-GB"/>
        </w:rPr>
        <w:t xml:space="preserve">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 xml:space="preserve">is in the platform </w:t>
      </w:r>
      <w:proofErr w:type="spellStart"/>
      <w:r w:rsidR="00E00806">
        <w:rPr>
          <w:lang w:val="en-US"/>
        </w:rPr>
        <w:t>github</w:t>
      </w:r>
      <w:proofErr w:type="spellEnd"/>
      <w:r w:rsidR="00E00806">
        <w:rPr>
          <w:rStyle w:val="FootnoteReference"/>
          <w:lang w:val="en-US"/>
        </w:rPr>
        <w:footnoteReference w:id="141"/>
      </w:r>
      <w:r w:rsidR="00E00806">
        <w:rPr>
          <w:lang w:val="en-US"/>
        </w:rPr>
        <w:t xml:space="preserve">. </w:t>
      </w:r>
      <w:r w:rsidR="004A024E" w:rsidRPr="003D662E">
        <w:rPr>
          <w:lang w:val="en-GB"/>
        </w:rPr>
        <w:t xml:space="preserve">We are using Python scripts developed in </w:t>
      </w:r>
      <w:proofErr w:type="spellStart"/>
      <w:r w:rsidR="004A024E" w:rsidRPr="003D662E">
        <w:rPr>
          <w:lang w:val="en-GB"/>
        </w:rPr>
        <w:t>Jupyter</w:t>
      </w:r>
      <w:proofErr w:type="spellEnd"/>
      <w:r w:rsidR="004A024E" w:rsidRPr="003D662E">
        <w:rPr>
          <w:lang w:val="en-GB"/>
        </w:rPr>
        <w:t xml:space="preserve">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w:t>
      </w:r>
      <w:proofErr w:type="spellStart"/>
      <w:r w:rsidR="004A024E" w:rsidRPr="003D662E">
        <w:rPr>
          <w:lang w:val="en-GB"/>
        </w:rPr>
        <w:t>Jupyter</w:t>
      </w:r>
      <w:proofErr w:type="spellEnd"/>
      <w:r w:rsidR="004A024E" w:rsidRPr="003D662E">
        <w:rPr>
          <w:lang w:val="en-GB"/>
        </w:rPr>
        <w:t xml:space="preserve"> Notebook, this machine that runs the </w:t>
      </w:r>
      <w:proofErr w:type="spellStart"/>
      <w:r w:rsidR="004A024E" w:rsidRPr="003D662E">
        <w:rPr>
          <w:lang w:val="en-GB"/>
        </w:rPr>
        <w:t>Jupyter</w:t>
      </w:r>
      <w:proofErr w:type="spellEnd"/>
      <w:r w:rsidR="004A024E" w:rsidRPr="003D662E">
        <w:rPr>
          <w:lang w:val="en-GB"/>
        </w:rPr>
        <w:t xml:space="preserve"> Notebook is called the </w:t>
      </w:r>
      <w:proofErr w:type="spellStart"/>
      <w:r w:rsidR="004A024E" w:rsidRPr="003D662E">
        <w:rPr>
          <w:b/>
          <w:lang w:val="en-GB"/>
        </w:rPr>
        <w:t>TestManager</w:t>
      </w:r>
      <w:proofErr w:type="spellEnd"/>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proofErr w:type="spellStart"/>
      <w:r w:rsidRPr="003D662E">
        <w:rPr>
          <w:rFonts w:ascii="Consolas" w:hAnsi="Consolas"/>
          <w:lang w:val="en-US"/>
        </w:rPr>
        <w:t>TestSetup.yaml</w:t>
      </w:r>
      <w:proofErr w:type="spellEnd"/>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proofErr w:type="spellStart"/>
      <w:r w:rsidRPr="003D662E">
        <w:rPr>
          <w:b/>
          <w:lang w:val="en-GB"/>
        </w:rPr>
        <w:t>TestManager</w:t>
      </w:r>
      <w:proofErr w:type="spellEnd"/>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proofErr w:type="spellStart"/>
      <w:r w:rsidRPr="003D662E">
        <w:rPr>
          <w:lang w:val="en-GB"/>
        </w:rPr>
        <w:t>Jupyter</w:t>
      </w:r>
      <w:proofErr w:type="spellEnd"/>
      <w:r w:rsidRPr="003D662E">
        <w:rPr>
          <w:lang w:val="en-GB"/>
        </w:rPr>
        <w:t xml:space="preserve"> Python </w:t>
      </w:r>
      <w:proofErr w:type="gramStart"/>
      <w:r w:rsidRPr="003D662E">
        <w:rPr>
          <w:lang w:val="en-GB"/>
        </w:rPr>
        <w:t>Notebook,</w:t>
      </w:r>
      <w:proofErr w:type="gramEnd"/>
      <w:r w:rsidRPr="003D662E">
        <w:rPr>
          <w:lang w:val="en-GB"/>
        </w:rPr>
        <w:t xml:space="preserve"> those commands are generated based on the operating system in the </w:t>
      </w:r>
      <w:proofErr w:type="spellStart"/>
      <w:r w:rsidRPr="003D662E">
        <w:rPr>
          <w:b/>
          <w:lang w:val="en-GB"/>
        </w:rPr>
        <w:t>TestManager</w:t>
      </w:r>
      <w:proofErr w:type="spellEnd"/>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proofErr w:type="spellStart"/>
      <w:r w:rsidRPr="003D662E">
        <w:rPr>
          <w:b/>
          <w:lang w:val="en-GB"/>
        </w:rPr>
        <w:t>Jupyter</w:t>
      </w:r>
      <w:proofErr w:type="spellEnd"/>
      <w:r w:rsidRPr="003D662E">
        <w:rPr>
          <w:b/>
          <w:lang w:val="en-GB"/>
        </w:rPr>
        <w:t xml:space="preserve"> Python Notebook</w:t>
      </w:r>
      <w:r w:rsidRPr="003D662E">
        <w:rPr>
          <w:lang w:val="en-GB"/>
        </w:rPr>
        <w:t xml:space="preserve"> (</w:t>
      </w:r>
      <w:proofErr w:type="spellStart"/>
      <w:r w:rsidRPr="003D662E">
        <w:rPr>
          <w:rFonts w:ascii="Consolas" w:hAnsi="Consolas"/>
          <w:lang w:val="en-US"/>
        </w:rPr>
        <w:t>TestManagementScript.ipynb</w:t>
      </w:r>
      <w:proofErr w:type="spellEnd"/>
      <w:r w:rsidRPr="003D662E">
        <w:rPr>
          <w:lang w:val="en-US"/>
        </w:rPr>
        <w:t xml:space="preserve">) </w:t>
      </w:r>
      <w:r w:rsidRPr="003D662E">
        <w:rPr>
          <w:lang w:val="en-GB"/>
        </w:rPr>
        <w:t xml:space="preserve">that reads the </w:t>
      </w:r>
      <w:proofErr w:type="spellStart"/>
      <w:r w:rsidRPr="003D662E">
        <w:rPr>
          <w:rFonts w:ascii="Consolas" w:hAnsi="Consolas"/>
          <w:lang w:val="en-US"/>
        </w:rPr>
        <w:t>TestSetup.yaml</w:t>
      </w:r>
      <w:proofErr w:type="spellEnd"/>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lastRenderedPageBreak/>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proofErr w:type="spellStart"/>
      <w:r w:rsidRPr="003D662E">
        <w:rPr>
          <w:b/>
          <w:lang w:val="en-US"/>
        </w:rPr>
        <w:t>AllLogs</w:t>
      </w:r>
      <w:proofErr w:type="spellEnd"/>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xml:space="preserve">: a script that run the test in headless execution (Without </w:t>
      </w:r>
      <w:proofErr w:type="spellStart"/>
      <w:r w:rsidRPr="003D662E">
        <w:rPr>
          <w:lang w:val="en-US"/>
        </w:rPr>
        <w:t>Jupyter</w:t>
      </w:r>
      <w:proofErr w:type="spellEnd"/>
      <w:r w:rsidRPr="003D662E">
        <w:rPr>
          <w:lang w:val="en-US"/>
        </w:rPr>
        <w:t xml:space="preserve">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Convert </w:t>
      </w:r>
      <w:proofErr w:type="spellStart"/>
      <w:r w:rsidRPr="003D662E">
        <w:rPr>
          <w:lang w:val="en-US"/>
        </w:rPr>
        <w:t>Jupyter</w:t>
      </w:r>
      <w:proofErr w:type="spellEnd"/>
      <w:r w:rsidRPr="003D662E">
        <w:rPr>
          <w:lang w:val="en-US"/>
        </w:rPr>
        <w:t xml:space="preserve">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proofErr w:type="spellStart"/>
      <w:r w:rsidRPr="003D662E">
        <w:rPr>
          <w:rFonts w:ascii="Consolas" w:hAnsi="Consolas"/>
          <w:lang w:val="en-US"/>
        </w:rPr>
        <w:t>TestSetup.yaml</w:t>
      </w:r>
      <w:proofErr w:type="spellEnd"/>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proofErr w:type="spellStart"/>
      <w:r w:rsidRPr="003D662E">
        <w:rPr>
          <w:rFonts w:ascii="Consolas" w:hAnsi="Consolas"/>
          <w:lang w:val="en-US"/>
        </w:rPr>
        <w:t>TestSetup.yaml</w:t>
      </w:r>
      <w:proofErr w:type="spellEnd"/>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proofErr w:type="spellStart"/>
      <w:r w:rsidRPr="003D662E">
        <w:rPr>
          <w:b/>
          <w:lang w:val="en-US"/>
        </w:rPr>
        <w:t>AllLogs</w:t>
      </w:r>
      <w:proofErr w:type="spellEnd"/>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5F223960" w14:textId="0C3D43DD" w:rsidR="00454C08" w:rsidRPr="00E800AC" w:rsidRDefault="00720260" w:rsidP="00E800AC">
      <w:pPr>
        <w:autoSpaceDE w:val="0"/>
        <w:autoSpaceDN w:val="0"/>
        <w:adjustRightInd w:val="0"/>
        <w:spacing w:after="0" w:line="240" w:lineRule="auto"/>
        <w:jc w:val="both"/>
        <w:rPr>
          <w:lang w:val="en-US"/>
        </w:rPr>
      </w:pPr>
      <w:r w:rsidRPr="003D662E">
        <w:rPr>
          <w:lang w:val="en-US"/>
        </w:rPr>
        <w:br w:type="page"/>
      </w:r>
      <w:bookmarkStart w:id="290" w:name="_Ref57109836"/>
      <w:bookmarkEnd w:id="175"/>
    </w:p>
    <w:p w14:paraId="602A6576" w14:textId="0206FDAA" w:rsidR="00AD0790" w:rsidRPr="003D662E" w:rsidRDefault="00CA2F6B" w:rsidP="00E45421">
      <w:pPr>
        <w:pStyle w:val="Heading1"/>
        <w:rPr>
          <w:lang w:val="en-US"/>
        </w:rPr>
      </w:pPr>
      <w:bookmarkStart w:id="291" w:name="_Ref76979717"/>
      <w:bookmarkStart w:id="292" w:name="_Toc213421559"/>
      <w:r w:rsidRPr="003D662E">
        <w:rPr>
          <w:lang w:val="en-US"/>
        </w:rPr>
        <w:lastRenderedPageBreak/>
        <w:t>Summary &amp; Conclusions</w:t>
      </w:r>
      <w:bookmarkEnd w:id="290"/>
      <w:bookmarkEnd w:id="291"/>
      <w:bookmarkEnd w:id="292"/>
    </w:p>
    <w:p w14:paraId="53314A52" w14:textId="43859782" w:rsidR="009E6C43" w:rsidRPr="003D662E" w:rsidRDefault="00EB6CE4" w:rsidP="0032147C">
      <w:pPr>
        <w:jc w:val="both"/>
        <w:rPr>
          <w:lang w:val="en-US"/>
        </w:rPr>
      </w:pPr>
      <w:r w:rsidRPr="003D662E">
        <w:rPr>
          <w:lang w:val="en-US"/>
        </w:rPr>
        <w:t xml:space="preserve">Realizing an open (experimental) </w:t>
      </w:r>
      <w:proofErr w:type="spellStart"/>
      <w:r w:rsidRPr="003D662E">
        <w:rPr>
          <w:lang w:val="en-US"/>
        </w:rPr>
        <w:t>IIoT</w:t>
      </w:r>
      <w:proofErr w:type="spellEnd"/>
      <w:r w:rsidRPr="003D662E">
        <w:rPr>
          <w:lang w:val="en-US"/>
        </w:rPr>
        <w:t xml:space="preserve">/I4.0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the approach to platform configuration and instantiation, future contributions to the (external) security of the platform, selected implementation details as well as how-</w:t>
      </w:r>
      <w:proofErr w:type="spellStart"/>
      <w:r w:rsidR="008F5B69" w:rsidRPr="003D662E">
        <w:rPr>
          <w:lang w:val="en-US"/>
        </w:rPr>
        <w:t>to’s</w:t>
      </w:r>
      <w:proofErr w:type="spellEnd"/>
      <w:r w:rsidR="008F5B69" w:rsidRPr="003D662E">
        <w:rPr>
          <w:lang w:val="en-US"/>
        </w:rPr>
        <w:t xml:space="preserve">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293" w:name="_Ref76979728"/>
      <w:bookmarkStart w:id="294" w:name="_Toc213421560"/>
      <w:r w:rsidRPr="003D662E">
        <w:rPr>
          <w:lang w:val="en-US"/>
        </w:rPr>
        <w:lastRenderedPageBreak/>
        <w:t>References</w:t>
      </w:r>
      <w:bookmarkEnd w:id="293"/>
      <w:bookmarkEnd w:id="294"/>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w:t>
      </w:r>
      <w:proofErr w:type="spellStart"/>
      <w:r w:rsidRPr="003D662E">
        <w:t>Bedenbecker</w:t>
      </w:r>
      <w:proofErr w:type="spellEnd"/>
      <w:r w:rsidRPr="003D662E">
        <w:t xml:space="preserve">, M. Billmann, A. </w:t>
      </w:r>
      <w:proofErr w:type="spellStart"/>
      <w:r w:rsidRPr="003D662E">
        <w:t>Bondza</w:t>
      </w:r>
      <w:proofErr w:type="spellEnd"/>
      <w:r w:rsidRPr="003D662E">
        <w:t xml:space="preserve">, B. Boss, S. Erler, K. Garrels, T. </w:t>
      </w:r>
      <w:proofErr w:type="spellStart"/>
      <w:r w:rsidRPr="003D662E">
        <w:t>Hadlich</w:t>
      </w:r>
      <w:proofErr w:type="spellEnd"/>
      <w:r w:rsidRPr="003D662E">
        <w:t xml:space="preserve">, M. Hankel, O. </w:t>
      </w:r>
      <w:proofErr w:type="spellStart"/>
      <w:r w:rsidRPr="003D662E">
        <w:t>Hillermeier</w:t>
      </w:r>
      <w:proofErr w:type="spellEnd"/>
      <w:r w:rsidRPr="003D662E">
        <w:t>, M. Hoffmeister, M. Kiele-</w:t>
      </w:r>
      <w:proofErr w:type="spellStart"/>
      <w:r w:rsidRPr="003D662E">
        <w:t>Dunsche</w:t>
      </w:r>
      <w:proofErr w:type="spellEnd"/>
      <w:r w:rsidRPr="003D662E">
        <w:t xml:space="preserve">, J. Neidig, A. </w:t>
      </w:r>
      <w:proofErr w:type="spellStart"/>
      <w:r w:rsidRPr="003D662E">
        <w:t>Orselzki</w:t>
      </w:r>
      <w:proofErr w:type="spellEnd"/>
      <w:r w:rsidRPr="003D662E">
        <w:t xml:space="preserve">, S. Pollmeier, B. Rauscher, W. Rieder, S. Stein, B. Waser, </w:t>
      </w:r>
      <w:proofErr w:type="spellStart"/>
      <w:r w:rsidRPr="003D662E">
        <w:t>Generic</w:t>
      </w:r>
      <w:proofErr w:type="spellEnd"/>
      <w:r w:rsidRPr="003D662E">
        <w:t xml:space="preserve"> Frame </w:t>
      </w:r>
      <w:proofErr w:type="spellStart"/>
      <w:r w:rsidRPr="003D662E">
        <w:t>for</w:t>
      </w:r>
      <w:proofErr w:type="spellEnd"/>
      <w:r w:rsidRPr="003D662E">
        <w:t xml:space="preserve"> Technical Data </w:t>
      </w:r>
      <w:proofErr w:type="spellStart"/>
      <w:r w:rsidRPr="003D662E">
        <w:t>for</w:t>
      </w:r>
      <w:proofErr w:type="spellEnd"/>
      <w:r w:rsidRPr="003D662E">
        <w:t xml:space="preserve"> Industrial Equipment in Manufacturing (Version 1.1), Plattform Industrie 4.0, 2020, </w:t>
      </w:r>
      <w:hyperlink r:id="rId76"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w:t>
      </w:r>
      <w:proofErr w:type="spellStart"/>
      <w:r w:rsidRPr="003D662E">
        <w:rPr>
          <w:lang w:val="en-US"/>
        </w:rPr>
        <w:t>Studienprojekt</w:t>
      </w:r>
      <w:proofErr w:type="spellEnd"/>
      <w:r w:rsidRPr="003D662E">
        <w:rPr>
          <w:lang w:val="en-US"/>
        </w:rPr>
        <w: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 xml:space="preserve">J.-H. </w:t>
      </w:r>
      <w:proofErr w:type="spellStart"/>
      <w:r w:rsidRPr="003D662E">
        <w:t>Cepok</w:t>
      </w:r>
      <w:proofErr w:type="spellEnd"/>
      <w:r w:rsidR="0004034E" w:rsidRPr="003D662E">
        <w:t>, Projektarbeit, Uni Hildesheim, 2023</w:t>
      </w:r>
      <w:r w:rsidR="000F16B6" w:rsidRPr="003D662E">
        <w:t xml:space="preserve"> (in </w:t>
      </w:r>
      <w:proofErr w:type="spellStart"/>
      <w:r w:rsidR="000F16B6" w:rsidRPr="003D662E">
        <w:t>preparation</w:t>
      </w:r>
      <w:proofErr w:type="spellEnd"/>
      <w:r w:rsidR="000F16B6" w:rsidRPr="003D662E">
        <w:t>)</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 xml:space="preserve">R. </w:t>
      </w:r>
      <w:proofErr w:type="spellStart"/>
      <w:r w:rsidRPr="003D662E">
        <w:rPr>
          <w:rFonts w:ascii="Calibri" w:hAnsi="Calibri" w:cs="Calibri"/>
          <w:color w:val="222222"/>
          <w:lang w:val="en-US"/>
        </w:rPr>
        <w:t>Dautov</w:t>
      </w:r>
      <w:proofErr w:type="spellEnd"/>
      <w:r w:rsidRPr="003D662E">
        <w:rPr>
          <w:rFonts w:ascii="Calibri" w:hAnsi="Calibri" w:cs="Calibri"/>
          <w:color w:val="222222"/>
          <w:lang w:val="en-US"/>
        </w:rPr>
        <w:t xml:space="preserve">, S. Distefano, D. </w:t>
      </w:r>
      <w:proofErr w:type="spellStart"/>
      <w:r w:rsidRPr="003D662E">
        <w:rPr>
          <w:rFonts w:ascii="Calibri" w:hAnsi="Calibri" w:cs="Calibri"/>
          <w:color w:val="222222"/>
          <w:lang w:val="en-US"/>
        </w:rPr>
        <w:t>Bruneo</w:t>
      </w:r>
      <w:proofErr w:type="spellEnd"/>
      <w:r w:rsidRPr="003D662E">
        <w:rPr>
          <w:rFonts w:ascii="Calibri" w:hAnsi="Calibri" w:cs="Calibri"/>
          <w:color w:val="222222"/>
          <w:lang w:val="en-US"/>
        </w:rPr>
        <w:t xml:space="preserve">, F. Longo, G. </w:t>
      </w:r>
      <w:proofErr w:type="spellStart"/>
      <w:r w:rsidRPr="003D662E">
        <w:rPr>
          <w:rFonts w:ascii="Calibri" w:hAnsi="Calibri" w:cs="Calibri"/>
          <w:color w:val="222222"/>
          <w:lang w:val="en-US"/>
        </w:rPr>
        <w:t>Merlino</w:t>
      </w:r>
      <w:proofErr w:type="spellEnd"/>
      <w:r w:rsidRPr="003D662E">
        <w:rPr>
          <w:rFonts w:ascii="Calibri" w:hAnsi="Calibri" w:cs="Calibri"/>
          <w:color w:val="222222"/>
          <w:lang w:val="en-US"/>
        </w:rPr>
        <w:t xml:space="preserve">, A. </w:t>
      </w:r>
      <w:proofErr w:type="spellStart"/>
      <w:r w:rsidRPr="003D662E">
        <w:rPr>
          <w:rFonts w:ascii="Calibri" w:hAnsi="Calibri" w:cs="Calibri"/>
          <w:color w:val="222222"/>
          <w:lang w:val="en-US"/>
        </w:rPr>
        <w:t>Puliafito</w:t>
      </w:r>
      <w:proofErr w:type="spellEnd"/>
      <w:r w:rsidRPr="003D662E">
        <w:rPr>
          <w:rFonts w:ascii="Calibri" w:hAnsi="Calibri" w:cs="Calibri"/>
          <w:color w:val="222222"/>
          <w:lang w:val="en-US"/>
        </w:rPr>
        <w:t>, Pushing Intelligence to the Edge with a Stream Processing Architecture, International Conference on Internet of Things (</w:t>
      </w:r>
      <w:proofErr w:type="spellStart"/>
      <w:r w:rsidRPr="003D662E">
        <w:rPr>
          <w:rFonts w:ascii="Calibri" w:hAnsi="Calibri" w:cs="Calibri"/>
          <w:color w:val="222222"/>
          <w:lang w:val="en-US"/>
        </w:rPr>
        <w:t>iThings</w:t>
      </w:r>
      <w:proofErr w:type="spellEnd"/>
      <w:r w:rsidRPr="003D662E">
        <w:rPr>
          <w:rFonts w:ascii="Calibri" w:hAnsi="Calibri" w:cs="Calibri"/>
          <w:color w:val="222222"/>
          <w:lang w:val="en-US"/>
        </w:rPr>
        <w:t>) and IEEE Green Computing and Communications (</w:t>
      </w:r>
      <w:proofErr w:type="spellStart"/>
      <w:r w:rsidRPr="003D662E">
        <w:rPr>
          <w:rFonts w:ascii="Calibri" w:hAnsi="Calibri" w:cs="Calibri"/>
          <w:color w:val="222222"/>
          <w:lang w:val="en-US"/>
        </w:rPr>
        <w:t>GreenCom</w:t>
      </w:r>
      <w:proofErr w:type="spellEnd"/>
      <w:r w:rsidRPr="003D662E">
        <w:rPr>
          <w:rFonts w:ascii="Calibri" w:hAnsi="Calibri" w:cs="Calibri"/>
          <w:color w:val="222222"/>
          <w:lang w:val="en-US"/>
        </w:rPr>
        <w:t>) and IEEE Cyber, Physical and Social Computing (</w:t>
      </w:r>
      <w:proofErr w:type="spellStart"/>
      <w:r w:rsidRPr="003D662E">
        <w:rPr>
          <w:rFonts w:ascii="Calibri" w:hAnsi="Calibri" w:cs="Calibri"/>
          <w:color w:val="222222"/>
          <w:lang w:val="en-US"/>
        </w:rPr>
        <w:t>CPSCom</w:t>
      </w:r>
      <w:proofErr w:type="spellEnd"/>
      <w:r w:rsidRPr="003D662E">
        <w:rPr>
          <w:rFonts w:ascii="Calibri" w:hAnsi="Calibri" w:cs="Calibri"/>
          <w:color w:val="222222"/>
          <w:lang w:val="en-US"/>
        </w:rPr>
        <w:t>) and IEEE Smart Data (</w:t>
      </w:r>
      <w:proofErr w:type="spellStart"/>
      <w:r w:rsidRPr="003D662E">
        <w:rPr>
          <w:rFonts w:ascii="Calibri" w:hAnsi="Calibri" w:cs="Calibri"/>
          <w:color w:val="222222"/>
          <w:lang w:val="en-US"/>
        </w:rPr>
        <w:t>SmartData</w:t>
      </w:r>
      <w:proofErr w:type="spellEnd"/>
      <w:r w:rsidRPr="003D662E">
        <w:rPr>
          <w:rFonts w:ascii="Calibri" w:hAnsi="Calibri" w:cs="Calibri"/>
          <w:color w:val="222222"/>
          <w:lang w:val="en-US"/>
        </w:rPr>
        <w:t>),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w:t>
      </w:r>
      <w:proofErr w:type="spellStart"/>
      <w:r w:rsidRPr="003D662E">
        <w:rPr>
          <w:lang w:val="en-US"/>
        </w:rPr>
        <w:t>Datenbanksysteme</w:t>
      </w:r>
      <w:proofErr w:type="spellEnd"/>
      <w:r w:rsidRPr="003D662E">
        <w:rPr>
          <w:lang w:val="en-US"/>
        </w:rPr>
        <w:t xml:space="preserve"> für Business, </w:t>
      </w:r>
      <w:proofErr w:type="spellStart"/>
      <w:r w:rsidRPr="003D662E">
        <w:rPr>
          <w:lang w:val="en-US"/>
        </w:rPr>
        <w:t>Technologie</w:t>
      </w:r>
      <w:proofErr w:type="spellEnd"/>
      <w:r w:rsidRPr="003D662E">
        <w:rPr>
          <w:lang w:val="en-US"/>
        </w:rPr>
        <w:t xml:space="preserv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H. Eichelberger, S. El-</w:t>
      </w:r>
      <w:proofErr w:type="spellStart"/>
      <w:r w:rsidRPr="003D662E">
        <w:rPr>
          <w:lang w:val="en-US"/>
        </w:rPr>
        <w:t>Sharkawy</w:t>
      </w:r>
      <w:proofErr w:type="spellEnd"/>
      <w:r w:rsidRPr="003D662E">
        <w:rPr>
          <w:lang w:val="en-US"/>
        </w:rPr>
        <w:t xml:space="preserve">, C. Kröher, K. Schmid, IVML Language specification, </w:t>
      </w:r>
      <w:hyperlink r:id="rId77"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w:t>
      </w:r>
      <w:proofErr w:type="spellStart"/>
      <w:r w:rsidRPr="003D662E">
        <w:rPr>
          <w:rFonts w:cstheme="minorHAnsi"/>
          <w:lang w:val="en-US"/>
        </w:rPr>
        <w:t>Laridi</w:t>
      </w:r>
      <w:proofErr w:type="spellEnd"/>
      <w:r w:rsidRPr="003D662E">
        <w:rPr>
          <w:rFonts w:cstheme="minorHAnsi"/>
          <w:lang w:val="en-US"/>
        </w:rPr>
        <w:t xml:space="preserve">, A. Weber, C. </w:t>
      </w:r>
      <w:proofErr w:type="spellStart"/>
      <w:r w:rsidRPr="003D662E">
        <w:rPr>
          <w:rFonts w:cstheme="minorHAnsi"/>
          <w:lang w:val="en-US"/>
        </w:rPr>
        <w:t>Niederée</w:t>
      </w:r>
      <w:proofErr w:type="spellEnd"/>
      <w:r w:rsidRPr="003D662E">
        <w:rPr>
          <w:rFonts w:cstheme="minorHAnsi"/>
          <w:lang w:val="en-US"/>
        </w:rPr>
        <w:t xml:space="preserve">, T. Hildebrandt, </w:t>
      </w:r>
      <w:proofErr w:type="gramStart"/>
      <w:r w:rsidRPr="003D662E">
        <w:rPr>
          <w:rFonts w:cstheme="minorHAnsi"/>
          <w:lang w:val="en-US"/>
        </w:rPr>
        <w:t>Developing</w:t>
      </w:r>
      <w:proofErr w:type="gramEnd"/>
      <w:r w:rsidRPr="003D662E">
        <w:rPr>
          <w:rFonts w:cstheme="minorHAnsi"/>
          <w:lang w:val="en-US"/>
        </w:rPr>
        <w:t xml:space="preserve"> an AI-enabled </w:t>
      </w:r>
      <w:proofErr w:type="spellStart"/>
      <w:r w:rsidRPr="003D662E">
        <w:rPr>
          <w:rFonts w:cstheme="minorHAnsi"/>
          <w:lang w:val="en-US"/>
        </w:rPr>
        <w:t>IIoT</w:t>
      </w:r>
      <w:proofErr w:type="spellEnd"/>
      <w:r w:rsidRPr="003D662E">
        <w:rPr>
          <w:rFonts w:cstheme="minorHAnsi"/>
          <w:lang w:val="en-US"/>
        </w:rPr>
        <w:t xml:space="preserve">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 xml:space="preserve">H. Eichelberger, G. Palmer, C. </w:t>
      </w:r>
      <w:proofErr w:type="spellStart"/>
      <w:r w:rsidRPr="003D662E">
        <w:rPr>
          <w:lang w:val="en-GB"/>
        </w:rPr>
        <w:t>Niederée</w:t>
      </w:r>
      <w:proofErr w:type="spellEnd"/>
      <w:r w:rsidRPr="003D662E">
        <w:rPr>
          <w:lang w:val="en-GB"/>
        </w:rPr>
        <w:t xml:space="preserve">, </w:t>
      </w:r>
      <w:proofErr w:type="gramStart"/>
      <w:r w:rsidRPr="003D662E">
        <w:rPr>
          <w:lang w:val="en-GB"/>
        </w:rPr>
        <w:t>Developing</w:t>
      </w:r>
      <w:proofErr w:type="gramEnd"/>
      <w:r w:rsidRPr="003D662E">
        <w:rPr>
          <w:lang w:val="en-GB"/>
        </w:rPr>
        <w:t xml:space="preserve">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 xml:space="preserve">H. Eichelberger, C. Sauer, A. S. Ahmadian, M. </w:t>
      </w:r>
      <w:proofErr w:type="spellStart"/>
      <w:r w:rsidRPr="003D662E">
        <w:rPr>
          <w:lang w:val="en-GB"/>
        </w:rPr>
        <w:t>Schicktanz</w:t>
      </w:r>
      <w:proofErr w:type="spellEnd"/>
      <w:r w:rsidRPr="003D662E">
        <w:rPr>
          <w:lang w:val="en-GB"/>
        </w:rPr>
        <w:t xml:space="preserve">, A. Dewes, G. Palmer, C. </w:t>
      </w:r>
      <w:proofErr w:type="spellStart"/>
      <w:r w:rsidRPr="003D662E">
        <w:rPr>
          <w:lang w:val="en-GB"/>
        </w:rPr>
        <w:t>Niederée</w:t>
      </w:r>
      <w:proofErr w:type="spellEnd"/>
      <w:r w:rsidRPr="003D662E">
        <w:rPr>
          <w:lang w:val="en-GB"/>
        </w:rPr>
        <w:t>,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 xml:space="preserve">H. Eichelberger, C. Qin, R. </w:t>
      </w:r>
      <w:proofErr w:type="spellStart"/>
      <w:r w:rsidRPr="003D662E">
        <w:rPr>
          <w:lang w:val="en-US"/>
        </w:rPr>
        <w:t>Sizonenko</w:t>
      </w:r>
      <w:proofErr w:type="spellEnd"/>
      <w:r w:rsidRPr="003D662E">
        <w:rPr>
          <w:lang w:val="en-US"/>
        </w:rPr>
        <w:t xml:space="preserve">, K. Schmid, Using IVML to Model the Topology of Big Data Processing Pipelines </w:t>
      </w:r>
      <w:proofErr w:type="gramStart"/>
      <w:r w:rsidRPr="003D662E">
        <w:rPr>
          <w:lang w:val="en-US"/>
        </w:rPr>
        <w:t>In</w:t>
      </w:r>
      <w:proofErr w:type="gramEnd"/>
      <w:r w:rsidRPr="003D662E">
        <w:rPr>
          <w:lang w:val="en-US"/>
        </w:rPr>
        <w:t xml:space="preserve">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w:t>
      </w:r>
      <w:proofErr w:type="spellStart"/>
      <w:r w:rsidRPr="003D662E">
        <w:rPr>
          <w:lang w:val="en-US"/>
        </w:rPr>
        <w:t>EASy</w:t>
      </w:r>
      <w:proofErr w:type="spellEnd"/>
      <w:r w:rsidRPr="003D662E">
        <w:rPr>
          <w:lang w:val="en-US"/>
        </w:rPr>
        <w:t xml:space="preserve"> Variability Instantiation Language: Language Specification, </w:t>
      </w:r>
      <w:hyperlink r:id="rId78"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w:t>
      </w:r>
      <w:proofErr w:type="spellStart"/>
      <w:r w:rsidRPr="003D662E">
        <w:rPr>
          <w:lang w:val="en-US"/>
        </w:rPr>
        <w:t>Vlissides</w:t>
      </w:r>
      <w:proofErr w:type="spellEnd"/>
      <w:r w:rsidRPr="003D662E">
        <w:rPr>
          <w:lang w:val="en-US"/>
        </w:rPr>
        <w:t xml:space="preserve">,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w:t>
      </w:r>
      <w:proofErr w:type="spellStart"/>
      <w:r w:rsidRPr="003D662E">
        <w:rPr>
          <w:rFonts w:ascii="Calibri" w:hAnsi="Calibri" w:cs="Calibri"/>
          <w:color w:val="222222"/>
          <w:lang w:val="en-US"/>
        </w:rPr>
        <w:t>Hochreiner</w:t>
      </w:r>
      <w:proofErr w:type="spellEnd"/>
      <w:r w:rsidRPr="003D662E">
        <w:rPr>
          <w:rFonts w:ascii="Calibri" w:hAnsi="Calibri" w:cs="Calibri"/>
          <w:color w:val="222222"/>
          <w:lang w:val="en-US"/>
        </w:rPr>
        <w:t xml:space="preserve">, M. </w:t>
      </w:r>
      <w:proofErr w:type="spellStart"/>
      <w:r w:rsidRPr="003D662E">
        <w:rPr>
          <w:rFonts w:ascii="Calibri" w:hAnsi="Calibri" w:cs="Calibri"/>
          <w:color w:val="222222"/>
          <w:lang w:val="en-US"/>
        </w:rPr>
        <w:t>Vögler</w:t>
      </w:r>
      <w:proofErr w:type="spellEnd"/>
      <w:r w:rsidRPr="003D662E">
        <w:rPr>
          <w:rFonts w:ascii="Calibri" w:hAnsi="Calibri" w:cs="Calibri"/>
          <w:color w:val="222222"/>
          <w:lang w:val="en-US"/>
        </w:rPr>
        <w:t xml:space="preserve">, P. Waibel, S. </w:t>
      </w:r>
      <w:proofErr w:type="spellStart"/>
      <w:r w:rsidRPr="003D662E">
        <w:rPr>
          <w:rFonts w:ascii="Calibri" w:hAnsi="Calibri" w:cs="Calibri"/>
          <w:color w:val="222222"/>
          <w:lang w:val="en-US"/>
        </w:rPr>
        <w:t>Dustdar</w:t>
      </w:r>
      <w:proofErr w:type="spellEnd"/>
      <w:r w:rsidRPr="003D662E">
        <w:rPr>
          <w:rFonts w:ascii="Calibri" w:hAnsi="Calibri" w:cs="Calibri"/>
          <w:color w:val="222222"/>
          <w:lang w:val="en-US"/>
        </w:rPr>
        <w:t>,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w:t>
      </w:r>
      <w:proofErr w:type="spellStart"/>
      <w:r w:rsidRPr="003D662E">
        <w:rPr>
          <w:rFonts w:ascii="Calibri" w:hAnsi="Calibri" w:cs="Calibri"/>
          <w:color w:val="222222"/>
          <w:lang w:val="en-US"/>
        </w:rPr>
        <w:t>Hochreiner</w:t>
      </w:r>
      <w:proofErr w:type="spellEnd"/>
      <w:r w:rsidRPr="003D662E">
        <w:rPr>
          <w:rFonts w:ascii="Calibri" w:hAnsi="Calibri" w:cs="Calibri"/>
          <w:color w:val="222222"/>
          <w:lang w:val="en-US"/>
        </w:rPr>
        <w:t xml:space="preserve">, M. </w:t>
      </w:r>
      <w:proofErr w:type="spellStart"/>
      <w:r w:rsidRPr="003D662E">
        <w:rPr>
          <w:rFonts w:ascii="Calibri" w:hAnsi="Calibri" w:cs="Calibri"/>
          <w:color w:val="222222"/>
          <w:lang w:val="en-US"/>
        </w:rPr>
        <w:t>Vögler</w:t>
      </w:r>
      <w:proofErr w:type="spellEnd"/>
      <w:r w:rsidRPr="003D662E">
        <w:rPr>
          <w:rFonts w:ascii="Calibri" w:hAnsi="Calibri" w:cs="Calibri"/>
          <w:color w:val="222222"/>
          <w:lang w:val="en-US"/>
        </w:rPr>
        <w:t xml:space="preserve">, S. Schulte, S. </w:t>
      </w:r>
      <w:proofErr w:type="spellStart"/>
      <w:r w:rsidRPr="003D662E">
        <w:rPr>
          <w:rFonts w:ascii="Calibri" w:hAnsi="Calibri" w:cs="Calibri"/>
          <w:color w:val="222222"/>
          <w:lang w:val="en-US"/>
        </w:rPr>
        <w:t>Dustdar</w:t>
      </w:r>
      <w:proofErr w:type="spellEnd"/>
      <w:r w:rsidRPr="003D662E">
        <w:rPr>
          <w:rFonts w:ascii="Calibri" w:hAnsi="Calibri" w:cs="Calibri"/>
          <w:color w:val="222222"/>
          <w:lang w:val="en-US"/>
        </w:rPr>
        <w:t xml:space="preserve">,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 xml:space="preserve">J.-H. </w:t>
      </w:r>
      <w:proofErr w:type="spellStart"/>
      <w:r w:rsidRPr="003D662E">
        <w:rPr>
          <w:color w:val="000000" w:themeColor="text1"/>
          <w:lang w:val="en-US"/>
        </w:rPr>
        <w:t>Hoepman</w:t>
      </w:r>
      <w:proofErr w:type="spellEnd"/>
      <w:r w:rsidRPr="003D662E">
        <w:rPr>
          <w:color w:val="000000" w:themeColor="text1"/>
          <w:lang w:val="en-US"/>
        </w:rPr>
        <w:t>,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79"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0"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 xml:space="preserve">J. </w:t>
      </w:r>
      <w:proofErr w:type="spellStart"/>
      <w:r w:rsidRPr="003D662E">
        <w:rPr>
          <w:lang w:val="en-US"/>
        </w:rPr>
        <w:t>Jürjens</w:t>
      </w:r>
      <w:proofErr w:type="spellEnd"/>
      <w:r w:rsidRPr="003D662E">
        <w:rPr>
          <w:lang w:val="en-US"/>
        </w:rPr>
        <w:t>,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w:t>
      </w:r>
      <w:proofErr w:type="spellStart"/>
      <w:r w:rsidRPr="003D662E">
        <w:rPr>
          <w:lang w:val="en-US"/>
        </w:rPr>
        <w:t>Koziolek</w:t>
      </w:r>
      <w:proofErr w:type="spellEnd"/>
      <w:r w:rsidRPr="003D662E">
        <w:rPr>
          <w:lang w:val="en-US"/>
        </w:rPr>
        <w:t xml:space="preserve">, S. </w:t>
      </w:r>
      <w:proofErr w:type="spellStart"/>
      <w:r w:rsidRPr="003D662E">
        <w:rPr>
          <w:lang w:val="en-US"/>
        </w:rPr>
        <w:t>Grüner</w:t>
      </w:r>
      <w:proofErr w:type="spellEnd"/>
      <w:r w:rsidRPr="003D662E">
        <w:rPr>
          <w:lang w:val="en-US"/>
        </w:rPr>
        <w:t xml:space="preserve">, J. </w:t>
      </w:r>
      <w:proofErr w:type="spellStart"/>
      <w:r w:rsidRPr="003D662E">
        <w:rPr>
          <w:lang w:val="en-US"/>
        </w:rPr>
        <w:t>Rückert</w:t>
      </w:r>
      <w:proofErr w:type="spellEnd"/>
      <w:r w:rsidRPr="003D662E">
        <w:rPr>
          <w:lang w:val="en-US"/>
        </w:rPr>
        <w:t xml:space="preserve">,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1"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 xml:space="preserve">E. Maleki, F. </w:t>
      </w:r>
      <w:proofErr w:type="spellStart"/>
      <w:r w:rsidRPr="003D662E">
        <w:rPr>
          <w:lang w:val="en-GB"/>
        </w:rPr>
        <w:t>Belkadi</w:t>
      </w:r>
      <w:proofErr w:type="spellEnd"/>
      <w:r w:rsidRPr="003D662E">
        <w:rPr>
          <w:lang w:val="en-GB"/>
        </w:rPr>
        <w:t xml:space="preserve">, N. </w:t>
      </w:r>
      <w:proofErr w:type="spellStart"/>
      <w:r w:rsidRPr="003D662E">
        <w:rPr>
          <w:lang w:val="en-GB"/>
        </w:rPr>
        <w:t>Boli</w:t>
      </w:r>
      <w:proofErr w:type="spellEnd"/>
      <w:r w:rsidRPr="003D662E">
        <w:rPr>
          <w:lang w:val="en-GB"/>
        </w:rPr>
        <w:t xml:space="preserve">, J. van der B. </w:t>
      </w:r>
      <w:proofErr w:type="spellStart"/>
      <w:r w:rsidRPr="003D662E">
        <w:rPr>
          <w:lang w:val="en-GB"/>
        </w:rPr>
        <w:t>Zwaag</w:t>
      </w:r>
      <w:proofErr w:type="spellEnd"/>
      <w:r w:rsidRPr="003D662E">
        <w:rPr>
          <w:lang w:val="en-GB"/>
        </w:rPr>
        <w:t xml:space="preserve">, K. </w:t>
      </w:r>
      <w:proofErr w:type="spellStart"/>
      <w:r w:rsidRPr="003D662E">
        <w:rPr>
          <w:lang w:val="en-GB"/>
        </w:rPr>
        <w:t>Alexopoulos</w:t>
      </w:r>
      <w:proofErr w:type="spellEnd"/>
      <w:r w:rsidRPr="003D662E">
        <w:rPr>
          <w:lang w:val="en-GB"/>
        </w:rPr>
        <w:t xml:space="preserve">, S. </w:t>
      </w:r>
      <w:proofErr w:type="spellStart"/>
      <w:r w:rsidRPr="003D662E">
        <w:rPr>
          <w:lang w:val="en-GB"/>
        </w:rPr>
        <w:t>Koukas</w:t>
      </w:r>
      <w:proofErr w:type="spellEnd"/>
      <w:r w:rsidRPr="003D662E">
        <w:rPr>
          <w:lang w:val="en-GB"/>
        </w:rPr>
        <w:t>, M. Marin-</w:t>
      </w:r>
      <w:proofErr w:type="spellStart"/>
      <w:r w:rsidRPr="003D662E">
        <w:rPr>
          <w:lang w:val="en-GB"/>
        </w:rPr>
        <w:t>Perianu</w:t>
      </w:r>
      <w:proofErr w:type="spellEnd"/>
      <w:r w:rsidRPr="003D662E">
        <w:rPr>
          <w:lang w:val="en-GB"/>
        </w:rPr>
        <w:t xml:space="preserve">, A. Bernard, D. </w:t>
      </w:r>
      <w:proofErr w:type="spellStart"/>
      <w:r w:rsidRPr="003D662E">
        <w:rPr>
          <w:lang w:val="en-GB"/>
        </w:rPr>
        <w:t>Mourtzis</w:t>
      </w:r>
      <w:proofErr w:type="spellEnd"/>
      <w:r w:rsidRPr="003D662E">
        <w:rPr>
          <w:lang w:val="en-GB"/>
        </w:rPr>
        <w:t>,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 xml:space="preserve">N. Martz, J. Warren, Big Data - Principles and best practices of scalable </w:t>
      </w:r>
      <w:proofErr w:type="spellStart"/>
      <w:r w:rsidRPr="003D662E">
        <w:rPr>
          <w:lang w:val="en-US"/>
        </w:rPr>
        <w:t>realtime</w:t>
      </w:r>
      <w:proofErr w:type="spellEnd"/>
      <w:r w:rsidRPr="003D662E">
        <w:rPr>
          <w:lang w:val="en-US"/>
        </w:rPr>
        <w:t xml:space="preserv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 xml:space="preserve">D. O’Keeffe, T. </w:t>
      </w:r>
      <w:proofErr w:type="spellStart"/>
      <w:r w:rsidRPr="003D662E">
        <w:rPr>
          <w:rFonts w:ascii="Calibri" w:hAnsi="Calibri" w:cs="Calibri"/>
          <w:color w:val="222222"/>
          <w:lang w:val="en-US"/>
        </w:rPr>
        <w:t>Salonidis</w:t>
      </w:r>
      <w:proofErr w:type="spellEnd"/>
      <w:r w:rsidRPr="003D662E">
        <w:rPr>
          <w:rFonts w:ascii="Calibri" w:hAnsi="Calibri" w:cs="Calibri"/>
          <w:color w:val="222222"/>
          <w:lang w:val="en-US"/>
        </w:rPr>
        <w:t xml:space="preserve">, P. </w:t>
      </w:r>
      <w:proofErr w:type="spellStart"/>
      <w:r w:rsidRPr="003D662E">
        <w:rPr>
          <w:rFonts w:ascii="Calibri" w:hAnsi="Calibri" w:cs="Calibri"/>
          <w:color w:val="222222"/>
          <w:lang w:val="en-US"/>
        </w:rPr>
        <w:t>Pietzuch</w:t>
      </w:r>
      <w:proofErr w:type="spellEnd"/>
      <w:r w:rsidRPr="003D662E">
        <w:rPr>
          <w:rFonts w:ascii="Calibri" w:hAnsi="Calibri" w:cs="Calibri"/>
          <w:color w:val="222222"/>
          <w:lang w:val="en-US"/>
        </w:rPr>
        <w:t>,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2"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 xml:space="preserve">D. </w:t>
      </w:r>
      <w:proofErr w:type="spellStart"/>
      <w:r w:rsidRPr="003D662E">
        <w:t>Pidun</w:t>
      </w:r>
      <w:proofErr w:type="spellEnd"/>
      <w:r w:rsidRPr="003D662E">
        <w:t xml:space="preserve">, Geräteverwaltung von IoT-Geräten für die IIP-Ecosphere Plattform, </w:t>
      </w:r>
      <w:proofErr w:type="spellStart"/>
      <w:r w:rsidRPr="003D662E">
        <w:t>BSc</w:t>
      </w:r>
      <w:proofErr w:type="spellEnd"/>
      <w:r w:rsidRPr="003D662E">
        <w:t>-Abschlussarbeit,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3"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w:t>
      </w:r>
      <w:proofErr w:type="spellStart"/>
      <w:r w:rsidRPr="003D662E">
        <w:rPr>
          <w:lang w:val="en-US"/>
        </w:rPr>
        <w:t>Industrie</w:t>
      </w:r>
      <w:proofErr w:type="spellEnd"/>
      <w:r w:rsidRPr="003D662E">
        <w:rPr>
          <w:lang w:val="en-US"/>
        </w:rPr>
        <w:t xml:space="preserve"> 4.0, </w:t>
      </w:r>
      <w:hyperlink r:id="rId84"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 xml:space="preserve">B. </w:t>
      </w:r>
      <w:proofErr w:type="spellStart"/>
      <w:r w:rsidRPr="003D662E">
        <w:rPr>
          <w:rFonts w:ascii="Calibri" w:hAnsi="Calibri" w:cs="Calibri"/>
          <w:color w:val="222222"/>
          <w:lang w:val="en-US"/>
        </w:rPr>
        <w:t>Satzger</w:t>
      </w:r>
      <w:proofErr w:type="spellEnd"/>
      <w:r w:rsidRPr="003D662E">
        <w:rPr>
          <w:rFonts w:ascii="Calibri" w:hAnsi="Calibri" w:cs="Calibri"/>
          <w:color w:val="222222"/>
          <w:lang w:val="en-US"/>
        </w:rPr>
        <w:t xml:space="preserve">, W. Hummer, P. Leitner, S. </w:t>
      </w:r>
      <w:proofErr w:type="spellStart"/>
      <w:r w:rsidRPr="003D662E">
        <w:rPr>
          <w:rFonts w:ascii="Calibri" w:hAnsi="Calibri" w:cs="Calibri"/>
          <w:color w:val="222222"/>
          <w:lang w:val="en-US"/>
        </w:rPr>
        <w:t>Dustdar</w:t>
      </w:r>
      <w:proofErr w:type="spellEnd"/>
      <w:r w:rsidRPr="003D662E">
        <w:rPr>
          <w:rFonts w:ascii="Calibri" w:hAnsi="Calibri" w:cs="Calibri"/>
          <w:color w:val="222222"/>
          <w:lang w:val="en-US"/>
        </w:rPr>
        <w:t>,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 xml:space="preserve">C. Sauer, H. Eichelberger, A. </w:t>
      </w:r>
      <w:proofErr w:type="spellStart"/>
      <w:r w:rsidRPr="003D662E">
        <w:rPr>
          <w:rFonts w:ascii="Calibri" w:hAnsi="Calibri" w:cs="Calibri"/>
          <w:color w:val="222222"/>
        </w:rPr>
        <w:t>Ahmadian</w:t>
      </w:r>
      <w:proofErr w:type="spellEnd"/>
      <w:r w:rsidRPr="003D662E">
        <w:rPr>
          <w:rFonts w:ascii="Calibri" w:hAnsi="Calibri" w:cs="Calibri"/>
          <w:color w:val="222222"/>
        </w:rPr>
        <w:t xml:space="preserve">, A. Dewes, J. </w:t>
      </w:r>
      <w:proofErr w:type="spellStart"/>
      <w:r w:rsidRPr="003D662E">
        <w:rPr>
          <w:rFonts w:ascii="Calibri" w:hAnsi="Calibri" w:cs="Calibri"/>
          <w:color w:val="222222"/>
        </w:rPr>
        <w:t>Jürjens</w:t>
      </w:r>
      <w:proofErr w:type="spellEnd"/>
      <w:r w:rsidRPr="003D662E">
        <w:rPr>
          <w:rFonts w:ascii="Calibri" w:hAnsi="Calibri" w:cs="Calibri"/>
          <w:color w:val="222222"/>
        </w:rPr>
        <w:t>,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 xml:space="preserve">K. Schmid, H. Eichelberger, </w:t>
      </w:r>
      <w:proofErr w:type="spellStart"/>
      <w:r w:rsidRPr="003D662E">
        <w:rPr>
          <w:rFonts w:ascii="Calibri" w:hAnsi="Calibri" w:cs="Calibri"/>
          <w:color w:val="222222"/>
          <w:lang w:val="en-US"/>
        </w:rPr>
        <w:t>EASy</w:t>
      </w:r>
      <w:proofErr w:type="spellEnd"/>
      <w:r w:rsidRPr="003D662E">
        <w:rPr>
          <w:rFonts w:ascii="Calibri" w:hAnsi="Calibri" w:cs="Calibri"/>
          <w:color w:val="222222"/>
          <w:lang w:val="en-US"/>
        </w:rPr>
        <w:t>-Producer: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K. Schmid, S. El-</w:t>
      </w:r>
      <w:proofErr w:type="spellStart"/>
      <w:r w:rsidR="00DD2B1F" w:rsidRPr="003D662E">
        <w:rPr>
          <w:rFonts w:ascii="Calibri" w:hAnsi="Calibri" w:cs="Calibri"/>
          <w:color w:val="222222"/>
          <w:lang w:val="en-US"/>
        </w:rPr>
        <w:t>Sharkawy</w:t>
      </w:r>
      <w:proofErr w:type="spellEnd"/>
      <w:r w:rsidR="00DD2B1F" w:rsidRPr="003D662E">
        <w:rPr>
          <w:rFonts w:ascii="Calibri" w:hAnsi="Calibri" w:cs="Calibri"/>
          <w:color w:val="222222"/>
          <w:lang w:val="en-US"/>
        </w:rPr>
        <w:t xml:space="preserve">,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 xml:space="preserve">hes. </w:t>
      </w:r>
      <w:proofErr w:type="spellStart"/>
      <w:r w:rsidRPr="003D662E">
        <w:rPr>
          <w:rFonts w:ascii="Calibri" w:hAnsi="Calibri" w:cs="Calibri"/>
          <w:color w:val="222222"/>
          <w:lang w:val="en-US"/>
        </w:rPr>
        <w:t>arXiv</w:t>
      </w:r>
      <w:proofErr w:type="spellEnd"/>
      <w:r w:rsidRPr="003D662E">
        <w:rPr>
          <w:rFonts w:ascii="Calibri" w:hAnsi="Calibri" w:cs="Calibri"/>
          <w:color w:val="222222"/>
          <w:lang w:val="en-US"/>
        </w:rPr>
        <w:t xml:space="preserve">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proofErr w:type="spellStart"/>
      <w:r w:rsidRPr="003D662E">
        <w:t>BSc</w:t>
      </w:r>
      <w:proofErr w:type="spellEnd"/>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295" w:name="_Hlk72428649"/>
      <w:r w:rsidRPr="003D662E">
        <w:t>M. Staciwa, Experimentelles Container-</w:t>
      </w:r>
      <w:proofErr w:type="spellStart"/>
      <w:r w:rsidRPr="003D662E">
        <w:t>Deployment</w:t>
      </w:r>
      <w:proofErr w:type="spellEnd"/>
      <w:r w:rsidRPr="003D662E">
        <w:t xml:space="preserve"> auf Industrie 4.0 Geräte, Projektarbeit, Uni Hildesheim, 2020</w:t>
      </w:r>
      <w:bookmarkEnd w:id="295"/>
    </w:p>
    <w:p w14:paraId="757BA6DD" w14:textId="351B5766" w:rsidR="00A80FDA"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 xml:space="preserve">M. Staciwa, Modell-basierte Erstellung von </w:t>
      </w:r>
      <w:proofErr w:type="spellStart"/>
      <w:r w:rsidRPr="003D662E">
        <w:t>containervirtualisierter</w:t>
      </w:r>
      <w:proofErr w:type="spellEnd"/>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5A1D99BE" w14:textId="77777777" w:rsidR="007E06F0" w:rsidRPr="003D662E" w:rsidRDefault="007E06F0" w:rsidP="00672307">
      <w:pPr>
        <w:autoSpaceDE w:val="0"/>
        <w:autoSpaceDN w:val="0"/>
        <w:adjustRightInd w:val="0"/>
        <w:spacing w:after="0" w:line="240" w:lineRule="auto"/>
        <w:ind w:left="426" w:hanging="426"/>
      </w:pP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 xml:space="preserve">H. </w:t>
      </w:r>
      <w:proofErr w:type="spellStart"/>
      <w:r w:rsidRPr="003D662E">
        <w:rPr>
          <w:lang w:val="en-GB"/>
        </w:rPr>
        <w:t>Stichweh</w:t>
      </w:r>
      <w:proofErr w:type="spellEnd"/>
      <w:r w:rsidRPr="003D662E">
        <w:rPr>
          <w:lang w:val="en-GB"/>
        </w:rPr>
        <w:t xml:space="preserve">, C. Sauer, H. Eichelberger, IIP-Ecosphere Platform Requirements (Usage View), Version 1.0, </w:t>
      </w:r>
      <w:proofErr w:type="spellStart"/>
      <w:r w:rsidRPr="003D662E">
        <w:rPr>
          <w:lang w:val="en-GB"/>
        </w:rPr>
        <w:t>Januar</w:t>
      </w:r>
      <w:proofErr w:type="spellEnd"/>
      <w:r w:rsidRPr="003D662E">
        <w:rPr>
          <w:lang w:val="en-GB"/>
        </w:rPr>
        <w:t xml:space="preserve">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xml:space="preserve">] F. van der Linden, K. Schmid, E. </w:t>
      </w:r>
      <w:proofErr w:type="spellStart"/>
      <w:r w:rsidRPr="003D662E">
        <w:rPr>
          <w:lang w:val="en-US"/>
        </w:rPr>
        <w:t>Rommes</w:t>
      </w:r>
      <w:proofErr w:type="spellEnd"/>
      <w:r w:rsidRPr="003D662E">
        <w:rPr>
          <w:lang w:val="en-US"/>
        </w:rPr>
        <w:t>,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w:t>
      </w:r>
      <w:proofErr w:type="spellStart"/>
      <w:r w:rsidRPr="003D662E">
        <w:rPr>
          <w:lang w:val="en-US"/>
        </w:rPr>
        <w:t>Submodel</w:t>
      </w:r>
      <w:proofErr w:type="spellEnd"/>
      <w:r w:rsidRPr="003D662E">
        <w:rPr>
          <w:lang w:val="en-US"/>
        </w:rPr>
        <w:t xml:space="preserve"> Templates of the Asset Administration Shell – ZVEI Digital Nameplate for industrial equipment (Version 1.0), </w:t>
      </w:r>
      <w:hyperlink r:id="rId85"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w:t>
      </w:r>
      <w:proofErr w:type="spellStart"/>
      <w:r w:rsidRPr="003D662E">
        <w:rPr>
          <w:lang w:val="en-US"/>
        </w:rPr>
        <w:t>Ziadi</w:t>
      </w:r>
      <w:proofErr w:type="spellEnd"/>
      <w:r w:rsidRPr="003D662E">
        <w:rPr>
          <w:lang w:val="en-US"/>
        </w:rPr>
        <w:t xml:space="preserve">, L. </w:t>
      </w:r>
      <w:proofErr w:type="spellStart"/>
      <w:r w:rsidRPr="003D662E">
        <w:rPr>
          <w:lang w:val="en-US"/>
        </w:rPr>
        <w:t>Hélouët</w:t>
      </w:r>
      <w:proofErr w:type="spellEnd"/>
      <w:r w:rsidRPr="003D662E">
        <w:rPr>
          <w:lang w:val="en-US"/>
        </w:rPr>
        <w:t xml:space="preserve">, J.-M. </w:t>
      </w:r>
      <w:proofErr w:type="spellStart"/>
      <w:r w:rsidRPr="003D662E">
        <w:rPr>
          <w:lang w:val="en-US"/>
        </w:rPr>
        <w:t>Jézéquel</w:t>
      </w:r>
      <w:proofErr w:type="spellEnd"/>
      <w:r w:rsidRPr="003D662E">
        <w:rPr>
          <w:lang w:val="en-US"/>
        </w:rPr>
        <w:t xml:space="preserve">, Towards a UML profile for Software Product Lines, Intl. </w:t>
      </w:r>
      <w:r w:rsidRPr="003D662E">
        <w:rPr>
          <w:lang w:val="en-GB"/>
        </w:rPr>
        <w:t>Workshop on Software Product-Family Engineering, 2003</w:t>
      </w:r>
    </w:p>
    <w:p w14:paraId="38017B0B" w14:textId="21F761F2" w:rsidR="002642F2" w:rsidRPr="002642F2" w:rsidRDefault="002642F2" w:rsidP="007E06F0">
      <w:pPr>
        <w:ind w:left="426" w:hanging="426"/>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86"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7E06F0">
      <w:pPr>
        <w:ind w:left="426" w:hanging="426"/>
        <w:rPr>
          <w:lang w:val="en-US"/>
        </w:rPr>
      </w:pPr>
      <w:r>
        <w:rPr>
          <w:lang w:val="en-US"/>
        </w:rPr>
        <w:t xml:space="preserve">[46] </w:t>
      </w:r>
      <w:r w:rsidRPr="002642F2">
        <w:rPr>
          <w:lang w:val="en-US"/>
        </w:rPr>
        <w:t>IDTA 02004-1-2 Handover Documentation</w:t>
      </w:r>
      <w:r>
        <w:rPr>
          <w:lang w:val="en-US"/>
        </w:rPr>
        <w:t xml:space="preserve"> (</w:t>
      </w:r>
      <w:hyperlink r:id="rId87"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7E06F0">
      <w:pPr>
        <w:ind w:left="426" w:hanging="426"/>
        <w:rPr>
          <w:lang w:val="en-US"/>
        </w:rPr>
      </w:pPr>
      <w:r>
        <w:rPr>
          <w:lang w:val="en-US"/>
        </w:rPr>
        <w:t xml:space="preserve">[47] </w:t>
      </w:r>
      <w:r w:rsidRPr="002642F2">
        <w:rPr>
          <w:lang w:val="en-US"/>
        </w:rPr>
        <w:t>IDTA 02011-1-0 Hierarchical Structures enabling Bills of Material</w:t>
      </w:r>
      <w:r>
        <w:rPr>
          <w:lang w:val="en-US"/>
        </w:rPr>
        <w:t xml:space="preserve"> (</w:t>
      </w:r>
      <w:hyperlink r:id="rId88"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7E06F0">
      <w:pPr>
        <w:ind w:left="426" w:hanging="426"/>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7E06F0">
      <w:pPr>
        <w:ind w:left="426" w:hanging="426"/>
        <w:rPr>
          <w:lang w:val="en-US"/>
        </w:rPr>
      </w:pPr>
      <w:r>
        <w:rPr>
          <w:lang w:val="en-US"/>
        </w:rPr>
        <w:t xml:space="preserve">[49] </w:t>
      </w:r>
      <w:r w:rsidRPr="002642F2">
        <w:rPr>
          <w:lang w:val="en-US"/>
        </w:rPr>
        <w:t>IDTA 02008-1-1 Time Series Data</w:t>
      </w:r>
      <w:r>
        <w:rPr>
          <w:lang w:val="en-US"/>
        </w:rPr>
        <w:t xml:space="preserve"> (</w:t>
      </w:r>
      <w:hyperlink r:id="rId89"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 xml:space="preserve">IDTA 02002-1-0 </w:t>
      </w:r>
      <w:proofErr w:type="spellStart"/>
      <w:r w:rsidRPr="000133D3">
        <w:rPr>
          <w:lang w:val="en-GB"/>
        </w:rPr>
        <w:t>Submodel</w:t>
      </w:r>
      <w:proofErr w:type="spellEnd"/>
      <w:r w:rsidRPr="000133D3">
        <w:rPr>
          <w:lang w:val="en-GB"/>
        </w:rPr>
        <w:t xml:space="preserve"> for Contact Information</w:t>
      </w:r>
      <w:r>
        <w:rPr>
          <w:lang w:val="en-GB"/>
        </w:rPr>
        <w:t xml:space="preserve"> (</w:t>
      </w:r>
      <w:hyperlink r:id="rId90"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1"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Default="00907CC1" w:rsidP="000133D3">
      <w:pPr>
        <w:spacing w:after="120" w:line="240" w:lineRule="auto"/>
        <w:ind w:left="426" w:hanging="426"/>
        <w:rPr>
          <w:lang w:val="en-GB"/>
        </w:rPr>
      </w:pPr>
      <w:r w:rsidRPr="00907CC1">
        <w:rPr>
          <w:lang w:val="en-GB"/>
        </w:rPr>
        <w:t>[52] H. Eichelberger, C. Sauer, A. S. Ahmadian, C. Kröher, Industry 4.0/</w:t>
      </w:r>
      <w:proofErr w:type="spellStart"/>
      <w:r w:rsidRPr="00907CC1">
        <w:rPr>
          <w:lang w:val="en-GB"/>
        </w:rPr>
        <w:t>IIoT</w:t>
      </w:r>
      <w:proofErr w:type="spellEnd"/>
      <w:r w:rsidRPr="00907CC1">
        <w:rPr>
          <w:lang w:val="en-GB"/>
        </w:rPr>
        <w:t xml:space="preserve"> Platforms for manufacturing systems — A systematic review contrasting the scientific and the industrial side</w:t>
      </w:r>
      <w:r>
        <w:rPr>
          <w:lang w:val="en-GB"/>
        </w:rPr>
        <w:t xml:space="preserve">, Journal of Information and Software Technology (IST), volume 179, 107650, </w:t>
      </w:r>
      <w:hyperlink r:id="rId92" w:history="1">
        <w:r w:rsidRPr="000C2392">
          <w:rPr>
            <w:rStyle w:val="Hyperlink"/>
            <w:lang w:val="en-GB"/>
          </w:rPr>
          <w:t>https://doi.org/10.1016/j.infsof.2024.107650</w:t>
        </w:r>
      </w:hyperlink>
      <w:r>
        <w:rPr>
          <w:lang w:val="en-GB"/>
        </w:rPr>
        <w:t xml:space="preserve">, 2025 </w:t>
      </w:r>
    </w:p>
    <w:p w14:paraId="4E08AF16" w14:textId="2621F664" w:rsidR="00D57F0F" w:rsidRDefault="00D57F0F" w:rsidP="000133D3">
      <w:pPr>
        <w:spacing w:after="120" w:line="240" w:lineRule="auto"/>
        <w:ind w:left="426" w:hanging="426"/>
        <w:rPr>
          <w:lang w:val="en-GB"/>
        </w:rPr>
      </w:pPr>
      <w:r w:rsidRPr="00D57F0F">
        <w:rPr>
          <w:lang w:val="en-GB"/>
        </w:rPr>
        <w:t>[53]</w:t>
      </w:r>
      <w:r w:rsidRPr="00D57F0F">
        <w:rPr>
          <w:lang w:val="en-GB"/>
        </w:rPr>
        <w:tab/>
        <w:t xml:space="preserve">H. Eichelberger, H. </w:t>
      </w:r>
      <w:proofErr w:type="spellStart"/>
      <w:r w:rsidRPr="00D57F0F">
        <w:rPr>
          <w:lang w:val="en-GB"/>
        </w:rPr>
        <w:t>Stichweh</w:t>
      </w:r>
      <w:proofErr w:type="spellEnd"/>
      <w:r w:rsidRPr="00D57F0F">
        <w:rPr>
          <w:lang w:val="en-GB"/>
        </w:rPr>
        <w:t>, C. Sauer, Requirements for an AI-enabled Industry 4.0 Platform – Integrating Industrial and Scientific Views</w:t>
      </w:r>
      <w:r>
        <w:rPr>
          <w:lang w:val="en-GB"/>
        </w:rPr>
        <w:t>, SOFTENG’22, pp. 7-14, 2022</w:t>
      </w:r>
    </w:p>
    <w:p w14:paraId="567AAD7F" w14:textId="5AC5E87A" w:rsidR="000366CA" w:rsidRPr="00D57F0F" w:rsidRDefault="000366CA" w:rsidP="000133D3">
      <w:pPr>
        <w:spacing w:after="120" w:line="240" w:lineRule="auto"/>
        <w:ind w:left="426" w:hanging="426"/>
        <w:rPr>
          <w:lang w:val="en-GB"/>
        </w:rPr>
      </w:pPr>
      <w:r>
        <w:rPr>
          <w:lang w:val="en-GB"/>
        </w:rPr>
        <w:lastRenderedPageBreak/>
        <w:t xml:space="preserve">[54] </w:t>
      </w:r>
      <w:r w:rsidRPr="000366CA">
        <w:rPr>
          <w:lang w:val="en-GB"/>
        </w:rPr>
        <w:t>H</w:t>
      </w:r>
      <w:r>
        <w:rPr>
          <w:lang w:val="en-GB"/>
        </w:rPr>
        <w:t>.</w:t>
      </w:r>
      <w:r w:rsidRPr="000366CA">
        <w:rPr>
          <w:lang w:val="en-GB"/>
        </w:rPr>
        <w:t xml:space="preserve"> Eichelberger</w:t>
      </w:r>
      <w:r>
        <w:rPr>
          <w:lang w:val="en-GB"/>
        </w:rPr>
        <w:t>,</w:t>
      </w:r>
      <w:r w:rsidRPr="000366CA">
        <w:rPr>
          <w:lang w:val="en-GB"/>
        </w:rPr>
        <w:t xml:space="preserve"> C</w:t>
      </w:r>
      <w:r>
        <w:rPr>
          <w:lang w:val="en-GB"/>
        </w:rPr>
        <w:t>.</w:t>
      </w:r>
      <w:r w:rsidRPr="000366CA">
        <w:rPr>
          <w:lang w:val="en-GB"/>
        </w:rPr>
        <w:t xml:space="preserve"> </w:t>
      </w:r>
      <w:proofErr w:type="spellStart"/>
      <w:r w:rsidRPr="000366CA">
        <w:rPr>
          <w:lang w:val="en-GB"/>
        </w:rPr>
        <w:t>Niederée</w:t>
      </w:r>
      <w:proofErr w:type="spellEnd"/>
      <w:r>
        <w:rPr>
          <w:lang w:val="en-GB"/>
        </w:rPr>
        <w:t xml:space="preserve">, </w:t>
      </w:r>
      <w:r w:rsidRPr="000366CA">
        <w:rPr>
          <w:lang w:val="en-GB"/>
        </w:rPr>
        <w:t>Asset Administration Shells, Configuration, Code Generation: A power trio for Industry 4.0 Platforms</w:t>
      </w:r>
      <w:r>
        <w:rPr>
          <w:lang w:val="en-GB"/>
        </w:rPr>
        <w:t xml:space="preserve">, ETFA’23, pp. </w:t>
      </w:r>
      <w:r w:rsidRPr="000366CA">
        <w:rPr>
          <w:lang w:val="en-GB"/>
        </w:rPr>
        <w:t>1-8</w:t>
      </w:r>
      <w:r>
        <w:rPr>
          <w:lang w:val="en-GB"/>
        </w:rPr>
        <w:t>,</w:t>
      </w:r>
      <w:r w:rsidRPr="000366CA">
        <w:rPr>
          <w:lang w:val="en-GB"/>
        </w:rPr>
        <w:t xml:space="preserve"> IEEE</w:t>
      </w:r>
      <w:r>
        <w:rPr>
          <w:lang w:val="en-GB"/>
        </w:rPr>
        <w:t>, 2023</w:t>
      </w:r>
    </w:p>
    <w:p w14:paraId="69A4E21B" w14:textId="77777777" w:rsidR="00EF60A9" w:rsidRPr="00D57F0F" w:rsidRDefault="00EF60A9">
      <w:pPr>
        <w:rPr>
          <w:lang w:val="en-GB"/>
        </w:rPr>
      </w:pPr>
      <w:r w:rsidRPr="00D57F0F">
        <w:rPr>
          <w:lang w:val="en-GB"/>
        </w:rPr>
        <w:br w:type="page"/>
      </w:r>
    </w:p>
    <w:p w14:paraId="1A319F4E" w14:textId="1A6B2948" w:rsidR="00CD3E73" w:rsidRPr="003D662E" w:rsidRDefault="00EF60A9" w:rsidP="00EF60A9">
      <w:pPr>
        <w:pStyle w:val="Heading1"/>
        <w:rPr>
          <w:lang w:val="en-GB"/>
        </w:rPr>
      </w:pPr>
      <w:bookmarkStart w:id="296" w:name="_Ref146532729"/>
      <w:bookmarkStart w:id="297" w:name="_Toc213421561"/>
      <w:r>
        <w:rPr>
          <w:lang w:val="en-US"/>
        </w:rPr>
        <w:lastRenderedPageBreak/>
        <w:t>Appendix</w:t>
      </w:r>
      <w:bookmarkEnd w:id="296"/>
      <w:bookmarkEnd w:id="297"/>
    </w:p>
    <w:p w14:paraId="55E86BC6" w14:textId="4E7B7BC7" w:rsidR="00EF60A9" w:rsidRPr="003D662E" w:rsidRDefault="00057504" w:rsidP="00EB6326">
      <w:pPr>
        <w:pStyle w:val="Heading2"/>
        <w:rPr>
          <w:lang w:val="en-US"/>
        </w:rPr>
      </w:pPr>
      <w:bookmarkStart w:id="298" w:name="_Ref69806407"/>
      <w:bookmarkStart w:id="299" w:name="_Toc213421562"/>
      <w:r>
        <w:rPr>
          <w:lang w:val="en-US"/>
        </w:rPr>
        <w:t xml:space="preserve">oktoflow UML </w:t>
      </w:r>
      <w:r w:rsidR="00EF60A9" w:rsidRPr="003D662E">
        <w:rPr>
          <w:lang w:val="en-US"/>
        </w:rPr>
        <w:t>Profile</w:t>
      </w:r>
      <w:bookmarkEnd w:id="298"/>
      <w:bookmarkEnd w:id="299"/>
    </w:p>
    <w:p w14:paraId="507B6525" w14:textId="4D9ED291" w:rsidR="00EF60A9" w:rsidRPr="003D662E" w:rsidRDefault="00EF60A9" w:rsidP="00EF60A9">
      <w:pPr>
        <w:jc w:val="both"/>
        <w:rPr>
          <w:lang w:val="en-US"/>
        </w:rPr>
      </w:pPr>
      <w:r w:rsidRPr="003D662E">
        <w:rPr>
          <w:lang w:val="en-US"/>
        </w:rPr>
        <w:t xml:space="preserve">The aim of the </w:t>
      </w:r>
      <w:r w:rsidR="00057504">
        <w:rPr>
          <w:lang w:val="en-US"/>
        </w:rPr>
        <w:t>UML</w:t>
      </w:r>
      <w:r w:rsidRPr="003D662E">
        <w:rPr>
          <w:lang w:val="en-US"/>
        </w:rPr>
        <w:t xml:space="preserve"> profile is to classify and categorize modeling elements in </w:t>
      </w:r>
      <w:proofErr w:type="spellStart"/>
      <w:r w:rsidR="00057504">
        <w:rPr>
          <w:lang w:val="en-US"/>
        </w:rPr>
        <w:t>oktoflow’s</w:t>
      </w:r>
      <w:proofErr w:type="spellEnd"/>
      <w:r w:rsidR="00057504">
        <w:rPr>
          <w:lang w:val="en-US"/>
        </w:rPr>
        <w:t xml:space="preserve"> </w:t>
      </w:r>
      <w:r w:rsidRPr="003D662E">
        <w:rPr>
          <w:lang w:val="en-US"/>
        </w:rPr>
        <w:t xml:space="preserve">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0064DC0C" w:rsidR="00EF60A9" w:rsidRPr="003D662E" w:rsidRDefault="00EF60A9" w:rsidP="00EF60A9">
      <w:pPr>
        <w:pStyle w:val="Caption"/>
        <w:jc w:val="center"/>
        <w:rPr>
          <w:lang w:val="en-US"/>
        </w:rPr>
      </w:pPr>
      <w:bookmarkStart w:id="300"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67</w:t>
      </w:r>
      <w:r w:rsidRPr="003D662E">
        <w:fldChar w:fldCharType="end"/>
      </w:r>
      <w:bookmarkEnd w:id="300"/>
      <w:r w:rsidRPr="003D662E">
        <w:rPr>
          <w:lang w:val="en-US"/>
        </w:rPr>
        <w:t xml:space="preserve">: AAS stereotypes in the </w:t>
      </w:r>
      <w:r w:rsidR="00057504">
        <w:rPr>
          <w:lang w:val="en-US"/>
        </w:rPr>
        <w:t>oktoflow UML</w:t>
      </w:r>
      <w:r w:rsidRPr="003D662E">
        <w:rPr>
          <w:lang w:val="en-US"/>
        </w:rPr>
        <w:t xml:space="preserve"> profile (comments cropped).</w:t>
      </w:r>
    </w:p>
    <w:p w14:paraId="2A2CAC77" w14:textId="03E84483" w:rsidR="00EF60A9" w:rsidRPr="003D662E" w:rsidRDefault="00EF60A9" w:rsidP="00EF60A9">
      <w:pPr>
        <w:jc w:val="both"/>
        <w:rPr>
          <w:lang w:val="en-US"/>
        </w:rPr>
      </w:pPr>
      <w:r w:rsidRPr="003D662E">
        <w:rPr>
          <w:lang w:val="en-US"/>
        </w:rPr>
        <w:t xml:space="preserve">One cornerstone of the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42"/>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67</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w:t>
      </w:r>
      <w:proofErr w:type="spellStart"/>
      <w:r w:rsidRPr="003D662E">
        <w:rPr>
          <w:rFonts w:ascii="Consolas" w:hAnsi="Consolas"/>
          <w:lang w:val="en-US"/>
        </w:rPr>
        <w:t>DataConnector</w:t>
      </w:r>
      <w:proofErr w:type="spellEnd"/>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43"/>
      </w:r>
      <w:r w:rsidRPr="003D662E">
        <w:rPr>
          <w:lang w:val="en-US"/>
        </w:rPr>
        <w:t>, e.g., for soft-</w:t>
      </w:r>
      <w:proofErr w:type="spellStart"/>
      <w:r w:rsidRPr="003D662E">
        <w:rPr>
          <w:lang w:val="en-US"/>
        </w:rPr>
        <w:t>realtime</w:t>
      </w:r>
      <w:proofErr w:type="spellEnd"/>
      <w:r w:rsidRPr="003D662E">
        <w:rPr>
          <w:lang w:val="en-US"/>
        </w:rPr>
        <w:t xml:space="preserve"> (streaming) connections. Such endpoints that are currently not part of the AAS standard</w:t>
      </w:r>
      <w:bookmarkStart w:id="301" w:name="_Ref57325504"/>
      <w:r w:rsidRPr="003D662E">
        <w:rPr>
          <w:rStyle w:val="FootnoteReference"/>
          <w:lang w:val="en-US"/>
        </w:rPr>
        <w:footnoteReference w:id="144"/>
      </w:r>
      <w:bookmarkEnd w:id="301"/>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w:t>
      </w:r>
      <w:proofErr w:type="spellStart"/>
      <w:r w:rsidRPr="003D662E">
        <w:rPr>
          <w:rFonts w:ascii="Consolas" w:hAnsi="Consolas"/>
          <w:lang w:val="en-US"/>
        </w:rPr>
        <w:t>SubModel</w:t>
      </w:r>
      <w:proofErr w:type="spellEnd"/>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02" w:name="_Hlk77927786"/>
      <w:r w:rsidRPr="003D662E">
        <w:rPr>
          <w:rFonts w:ascii="Consolas" w:eastAsia="Times New Roman" w:hAnsi="Consolas" w:cstheme="minorHAnsi"/>
          <w:lang w:val="en-US" w:eastAsia="de-DE"/>
        </w:rPr>
        <w:t>«</w:t>
      </w:r>
      <w:bookmarkEnd w:id="302"/>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31A01DFF"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41C722E9"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68</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offloading data/processing to other platforms or a cloud. Typically, for one connector type multiple </w:t>
      </w:r>
      <w:r w:rsidRPr="003D662E">
        <w:rPr>
          <w:lang w:val="en-US"/>
        </w:rPr>
        <w:lastRenderedPageBreak/>
        <w:t xml:space="preserve">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522A6692" w:rsidR="00EF60A9" w:rsidRPr="003D662E" w:rsidRDefault="00EF60A9" w:rsidP="00EF60A9">
      <w:pPr>
        <w:pStyle w:val="Caption"/>
        <w:jc w:val="center"/>
        <w:rPr>
          <w:lang w:val="en-US"/>
        </w:rPr>
      </w:pPr>
      <w:bookmarkStart w:id="303"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68</w:t>
      </w:r>
      <w:r w:rsidRPr="003D662E">
        <w:fldChar w:fldCharType="end"/>
      </w:r>
      <w:bookmarkEnd w:id="303"/>
      <w:r w:rsidRPr="003D662E">
        <w:rPr>
          <w:lang w:val="en-US"/>
        </w:rPr>
        <w:t xml:space="preserve">: Service and connector stereotypes in the </w:t>
      </w:r>
      <w:r w:rsidR="00057504">
        <w:rPr>
          <w:lang w:val="en-US"/>
        </w:rPr>
        <w:t xml:space="preserve">oktoflow UML </w:t>
      </w:r>
      <w:r w:rsidRPr="003D662E">
        <w:rPr>
          <w:lang w:val="en-US"/>
        </w:rPr>
        <w:t>profile (comments cropped).</w:t>
      </w:r>
    </w:p>
    <w:p w14:paraId="36B57F3F" w14:textId="3B39B4AF" w:rsidR="00EF60A9" w:rsidRPr="003D662E" w:rsidRDefault="00EF60A9" w:rsidP="00EF60A9">
      <w:pPr>
        <w:jc w:val="both"/>
        <w:rPr>
          <w:lang w:val="en-US"/>
        </w:rPr>
      </w:pPr>
      <w:r w:rsidRPr="003D662E">
        <w:rPr>
          <w:lang w:val="en-US"/>
        </w:rPr>
        <w:t xml:space="preserve">In </w:t>
      </w:r>
      <w:proofErr w:type="spellStart"/>
      <w:r w:rsidR="00057504">
        <w:rPr>
          <w:lang w:val="en-US"/>
        </w:rPr>
        <w:t>okoflow</w:t>
      </w:r>
      <w:proofErr w:type="spellEnd"/>
      <w:r w:rsidRPr="003D662E">
        <w:rPr>
          <w:lang w:val="en-US"/>
        </w:rPr>
        <w:t xml:space="preserve">, services </w:t>
      </w:r>
      <w:r w:rsidR="00057504">
        <w:rPr>
          <w:lang w:val="en-US"/>
        </w:rPr>
        <w:t>can</w:t>
      </w:r>
      <w:r w:rsidRPr="003D662E">
        <w:rPr>
          <w:lang w:val="en-US"/>
        </w:rPr>
        <w:t xml:space="preserve">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69</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1690EC5B" w:rsidR="00EF60A9" w:rsidRPr="003D662E" w:rsidRDefault="00EF60A9" w:rsidP="00EF60A9">
      <w:pPr>
        <w:pStyle w:val="Caption"/>
        <w:jc w:val="center"/>
        <w:rPr>
          <w:lang w:val="en-US"/>
        </w:rPr>
      </w:pPr>
      <w:bookmarkStart w:id="304"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69</w:t>
      </w:r>
      <w:r w:rsidRPr="003D662E">
        <w:fldChar w:fldCharType="end"/>
      </w:r>
      <w:bookmarkEnd w:id="304"/>
      <w:r w:rsidRPr="003D662E">
        <w:rPr>
          <w:lang w:val="en-US"/>
        </w:rPr>
        <w:t xml:space="preserve">: Container and distribution stereotypes in the </w:t>
      </w:r>
      <w:r w:rsidR="00057504">
        <w:rPr>
          <w:lang w:val="en-US"/>
        </w:rPr>
        <w:t xml:space="preserve">oktoflow UML </w:t>
      </w:r>
      <w:r w:rsidRPr="003D662E">
        <w:rPr>
          <w:lang w:val="en-US"/>
        </w:rPr>
        <w:t>profile (comments cropped).</w:t>
      </w:r>
    </w:p>
    <w:p w14:paraId="2BC05657" w14:textId="68E0D894"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05" w:name="_Ref77169602"/>
      <w:r w:rsidRPr="003D662E">
        <w:rPr>
          <w:rStyle w:val="FootnoteReference"/>
          <w:b/>
          <w:lang w:val="en-US"/>
        </w:rPr>
        <w:footnoteReference w:id="145"/>
      </w:r>
      <w:bookmarkEnd w:id="305"/>
      <w:r w:rsidRPr="003D662E">
        <w:rPr>
          <w:lang w:val="en-US"/>
        </w:rPr>
        <w:t xml:space="preserve">, to explain/detail a model element in </w:t>
      </w:r>
      <w:proofErr w:type="gramStart"/>
      <w:r w:rsidRPr="003D662E">
        <w:rPr>
          <w:lang w:val="en-US"/>
        </w:rPr>
        <w:t>an</w:t>
      </w:r>
      <w:proofErr w:type="gramEnd"/>
      <w:r w:rsidRPr="003D662E">
        <w:rPr>
          <w:lang w:val="en-US"/>
        </w:rPr>
        <w:t xml:space="preserve">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70</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6"/>
      </w:r>
      <w:r w:rsidRPr="003D662E">
        <w:rPr>
          <w:lang w:val="en-US"/>
        </w:rPr>
        <w:t>, delegation of control to another element via an association, read-only attributes (without corresponding setter)</w:t>
      </w:r>
      <w:r w:rsidRPr="003D662E">
        <w:rPr>
          <w:rStyle w:val="FootnoteReference"/>
          <w:lang w:val="en-US"/>
        </w:rPr>
        <w:footnoteReference w:id="147"/>
      </w:r>
      <w:r w:rsidRPr="003D662E">
        <w:rPr>
          <w:lang w:val="en-US"/>
        </w:rPr>
        <w:t>, builder pattern</w:t>
      </w:r>
      <w:r w:rsidRPr="003D662E">
        <w:rPr>
          <w:rStyle w:val="FootnoteReference"/>
          <w:lang w:val="en-US"/>
        </w:rPr>
        <w:footnoteReference w:id="148"/>
      </w:r>
      <w:r w:rsidRPr="003D662E">
        <w:rPr>
          <w:lang w:val="en-US"/>
        </w:rPr>
        <w:t xml:space="preserve"> (or classes that shall use this pattern to realize read-only attributes) or visitor pattern</w:t>
      </w:r>
      <w:r w:rsidRPr="003D662E">
        <w:rPr>
          <w:rStyle w:val="FootnoteReference"/>
          <w:lang w:val="en-US"/>
        </w:rPr>
        <w:footnoteReference w:id="149"/>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71</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50"/>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proofErr w:type="spellStart"/>
      <w:r w:rsidRPr="003D662E">
        <w:rPr>
          <w:rFonts w:ascii="Consolas" w:hAnsi="Consolas"/>
          <w:lang w:val="en-US"/>
        </w:rPr>
        <w:t>PluginType</w:t>
      </w:r>
      <w:proofErr w:type="spellEnd"/>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51"/>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5">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144AFD20" w:rsidR="00EF60A9" w:rsidRPr="003D662E" w:rsidRDefault="00EF60A9" w:rsidP="00EF60A9">
      <w:pPr>
        <w:pStyle w:val="Caption"/>
        <w:jc w:val="center"/>
        <w:rPr>
          <w:lang w:val="en-US"/>
        </w:rPr>
      </w:pPr>
      <w:bookmarkStart w:id="306"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70</w:t>
      </w:r>
      <w:r w:rsidRPr="003D662E">
        <w:fldChar w:fldCharType="end"/>
      </w:r>
      <w:bookmarkEnd w:id="306"/>
      <w:r w:rsidRPr="003D662E">
        <w:rPr>
          <w:lang w:val="en-US"/>
        </w:rPr>
        <w:t xml:space="preserve">: Basic architecture/implementation patterns in the </w:t>
      </w:r>
      <w:r w:rsidR="00057504">
        <w:rPr>
          <w:lang w:val="en-US"/>
        </w:rPr>
        <w:t xml:space="preserve">oktoflow UML </w:t>
      </w:r>
      <w:r w:rsidRPr="003D662E">
        <w:rPr>
          <w:lang w:val="en-US"/>
        </w:rPr>
        <w:t>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1C43FCB9" w:rsidR="00EF60A9" w:rsidRPr="003D662E" w:rsidRDefault="00EF60A9" w:rsidP="00EF60A9">
      <w:pPr>
        <w:pStyle w:val="Caption"/>
        <w:jc w:val="center"/>
        <w:rPr>
          <w:lang w:val="en-US"/>
        </w:rPr>
      </w:pPr>
      <w:bookmarkStart w:id="307"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71</w:t>
      </w:r>
      <w:r w:rsidRPr="003D662E">
        <w:fldChar w:fldCharType="end"/>
      </w:r>
      <w:bookmarkEnd w:id="307"/>
      <w:r w:rsidRPr="003D662E">
        <w:rPr>
          <w:lang w:val="en-US"/>
        </w:rPr>
        <w:t xml:space="preserve">: Factory and plugin/registration patterns in the </w:t>
      </w:r>
      <w:r w:rsidR="00057504">
        <w:rPr>
          <w:lang w:val="en-US"/>
        </w:rPr>
        <w:t>oktoflow UML</w:t>
      </w:r>
      <w:r w:rsidRPr="003D662E">
        <w:rPr>
          <w:lang w:val="en-US"/>
        </w:rPr>
        <w:t xml:space="preserve"> profile (comments cropped).</w:t>
      </w:r>
    </w:p>
    <w:p w14:paraId="7265E378" w14:textId="6F62A374" w:rsidR="00EF60A9" w:rsidRPr="003D662E" w:rsidRDefault="00EF60A9" w:rsidP="00EF60A9">
      <w:pPr>
        <w:jc w:val="both"/>
        <w:rPr>
          <w:lang w:val="en-US"/>
        </w:rPr>
      </w:pPr>
      <w:r w:rsidRPr="003D662E">
        <w:rPr>
          <w:lang w:val="en-US"/>
        </w:rPr>
        <w:t xml:space="preserve">Due to the AI nature of </w:t>
      </w:r>
      <w:r w:rsidR="00057504">
        <w:rPr>
          <w:lang w:val="en-US"/>
        </w:rPr>
        <w:t>oktoflow</w:t>
      </w:r>
      <w:r w:rsidRPr="003D662E">
        <w:rPr>
          <w:lang w:val="en-US"/>
        </w:rPr>
        <w:t xml:space="preserv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72</w:t>
      </w:r>
      <w:r w:rsidRPr="003D662E">
        <w:rPr>
          <w:lang w:val="en-US"/>
        </w:rPr>
        <w:fldChar w:fldCharType="end"/>
      </w:r>
      <w:r w:rsidRPr="003D662E">
        <w:rPr>
          <w:lang w:val="en-US"/>
        </w:rPr>
        <w:t xml:space="preserve"> allow indicating these two dimensions also to locate potential pitfalls. External components not marked with the </w:t>
      </w:r>
      <w:proofErr w:type="spellStart"/>
      <w:r w:rsidRPr="003D662E">
        <w:rPr>
          <w:rFonts w:ascii="Consolas" w:hAnsi="Consolas"/>
          <w:lang w:val="en-US"/>
        </w:rPr>
        <w:t>OpenSource</w:t>
      </w:r>
      <w:proofErr w:type="spellEnd"/>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proofErr w:type="spellStart"/>
      <w:r w:rsidRPr="003D662E">
        <w:rPr>
          <w:rFonts w:ascii="Consolas" w:hAnsi="Consolas"/>
          <w:lang w:val="en-US"/>
        </w:rPr>
        <w:t>OpenSource</w:t>
      </w:r>
      <w:proofErr w:type="spellEnd"/>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7">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2B4D8E5B" w:rsidR="00EF60A9" w:rsidRPr="003D662E" w:rsidRDefault="00EF60A9" w:rsidP="00EF60A9">
      <w:pPr>
        <w:pStyle w:val="Caption"/>
        <w:jc w:val="center"/>
        <w:rPr>
          <w:lang w:val="en-US"/>
        </w:rPr>
      </w:pPr>
      <w:bookmarkStart w:id="308"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72</w:t>
      </w:r>
      <w:r w:rsidRPr="003D662E">
        <w:fldChar w:fldCharType="end"/>
      </w:r>
      <w:bookmarkEnd w:id="308"/>
      <w:r w:rsidRPr="003D662E">
        <w:rPr>
          <w:lang w:val="en-US"/>
        </w:rPr>
        <w:t xml:space="preserve">: Licenses and programming languages in the </w:t>
      </w:r>
      <w:proofErr w:type="spellStart"/>
      <w:r w:rsidR="00057504">
        <w:rPr>
          <w:lang w:val="en-US"/>
        </w:rPr>
        <w:t>oktolflow</w:t>
      </w:r>
      <w:proofErr w:type="spellEnd"/>
      <w:r w:rsidR="00057504">
        <w:rPr>
          <w:lang w:val="en-US"/>
        </w:rPr>
        <w:t xml:space="preserve"> UML </w:t>
      </w:r>
      <w:r w:rsidRPr="003D662E">
        <w:rPr>
          <w:lang w:val="en-US"/>
        </w:rPr>
        <w:t>profile (comments cropped).</w:t>
      </w:r>
    </w:p>
    <w:p w14:paraId="48F4A25E" w14:textId="446DE5B7"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73</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075AE511" w:rsidR="00EF60A9" w:rsidRPr="003D662E" w:rsidRDefault="00EF60A9" w:rsidP="00EF60A9">
      <w:pPr>
        <w:pStyle w:val="Caption"/>
        <w:jc w:val="center"/>
        <w:rPr>
          <w:lang w:val="en-US"/>
        </w:rPr>
      </w:pPr>
      <w:bookmarkStart w:id="309"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73</w:t>
      </w:r>
      <w:r w:rsidRPr="003D662E">
        <w:fldChar w:fldCharType="end"/>
      </w:r>
      <w:bookmarkEnd w:id="309"/>
      <w:r w:rsidRPr="003D662E">
        <w:rPr>
          <w:lang w:val="en-US"/>
        </w:rPr>
        <w:t>: Maturity status for comments, packages or models.</w:t>
      </w:r>
    </w:p>
    <w:p w14:paraId="44A7E90A" w14:textId="4D72EABA" w:rsidR="00EF60A9" w:rsidRPr="003D662E" w:rsidRDefault="00EF60A9" w:rsidP="00EF60A9">
      <w:pPr>
        <w:jc w:val="both"/>
        <w:rPr>
          <w:lang w:val="en-US"/>
        </w:rPr>
      </w:pPr>
      <w:r w:rsidRPr="003D662E">
        <w:rPr>
          <w:lang w:val="en-US"/>
        </w:rPr>
        <w:t xml:space="preserve">Another special contribution of the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0A1639">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w:t>
      </w:r>
      <w:proofErr w:type="spellStart"/>
      <w:r w:rsidRPr="003D662E">
        <w:rPr>
          <w:lang w:val="en-US"/>
        </w:rPr>
        <w:t>EASy</w:t>
      </w:r>
      <w:proofErr w:type="spellEnd"/>
      <w:r w:rsidRPr="003D662E">
        <w:rPr>
          <w:lang w:val="en-US"/>
        </w:rPr>
        <w:t xml:space="preserve">-Producer [36] toolset, an external </w:t>
      </w:r>
      <w:proofErr w:type="gramStart"/>
      <w:r w:rsidRPr="003D662E">
        <w:rPr>
          <w:lang w:val="en-US"/>
        </w:rPr>
        <w:t>open source</w:t>
      </w:r>
      <w:proofErr w:type="gramEnd"/>
      <w:r w:rsidRPr="003D662E">
        <w:rPr>
          <w:lang w:val="en-US"/>
        </w:rPr>
        <w:t xml:space="preserve"> component that we integrate into the </w:t>
      </w:r>
      <w:r w:rsidR="00057504">
        <w:rPr>
          <w:lang w:val="en-US"/>
        </w:rPr>
        <w:t>oktoflow</w:t>
      </w:r>
      <w:r w:rsidRPr="003D662E">
        <w:rPr>
          <w:lang w:val="en-US"/>
        </w:rPr>
        <w:t xml:space="preserve"> </w:t>
      </w:r>
      <w:r w:rsidR="00057504">
        <w:rPr>
          <w:lang w:val="en-US"/>
        </w:rPr>
        <w:t>p</w:t>
      </w:r>
      <w:r w:rsidRPr="003D662E">
        <w:rPr>
          <w:lang w:val="en-US"/>
        </w:rPr>
        <w:t xml:space="preserve">latform. For short, the IVML configuration meta-model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74</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w:t>
      </w:r>
      <w:proofErr w:type="spellStart"/>
      <w:r w:rsidRPr="003D662E">
        <w:rPr>
          <w:lang w:val="en-US"/>
        </w:rPr>
        <w:t>EASy</w:t>
      </w:r>
      <w:proofErr w:type="spellEnd"/>
      <w:r w:rsidRPr="003D662E">
        <w:rPr>
          <w:lang w:val="en-US"/>
        </w:rPr>
        <w:t xml:space="preserve">-Producer will validate the configuration and automatically modify, include, exclude, generate or package artifacts that finally make up the configured platform instance. </w:t>
      </w:r>
    </w:p>
    <w:p w14:paraId="78A40031" w14:textId="34E050EC"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74</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57997684" w:rsidR="00EF60A9" w:rsidRPr="003D662E" w:rsidRDefault="00EF60A9" w:rsidP="00EF60A9">
      <w:pPr>
        <w:pStyle w:val="Caption"/>
        <w:jc w:val="center"/>
        <w:rPr>
          <w:lang w:val="en-US"/>
        </w:rPr>
      </w:pPr>
      <w:bookmarkStart w:id="310"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0A1639">
        <w:rPr>
          <w:noProof/>
          <w:lang w:val="en-US"/>
        </w:rPr>
        <w:t>74</w:t>
      </w:r>
      <w:r w:rsidRPr="003D662E">
        <w:rPr>
          <w:lang w:val="en-US"/>
        </w:rPr>
        <w:fldChar w:fldCharType="end"/>
      </w:r>
      <w:bookmarkEnd w:id="310"/>
      <w:r w:rsidRPr="003D662E">
        <w:rPr>
          <w:lang w:val="en-US"/>
        </w:rPr>
        <w:t>: Configuration modeling and variability management stereotypes (comments cropped).</w:t>
      </w:r>
    </w:p>
    <w:p w14:paraId="05C8D080" w14:textId="5EB678F5"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75</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0FC13103" w:rsidR="00EF60A9" w:rsidRPr="003D662E" w:rsidRDefault="00EF60A9" w:rsidP="00EF60A9">
      <w:pPr>
        <w:pStyle w:val="Caption"/>
        <w:jc w:val="center"/>
        <w:rPr>
          <w:lang w:val="en-US"/>
        </w:rPr>
      </w:pPr>
      <w:bookmarkStart w:id="311"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75</w:t>
      </w:r>
      <w:r w:rsidRPr="003D662E">
        <w:fldChar w:fldCharType="end"/>
      </w:r>
      <w:bookmarkEnd w:id="311"/>
      <w:r w:rsidRPr="003D662E">
        <w:rPr>
          <w:lang w:val="en-US"/>
        </w:rPr>
        <w:t>: Stereotype for generated code (comments cropped).</w:t>
      </w:r>
    </w:p>
    <w:p w14:paraId="68F44CFB" w14:textId="2C91BCFC" w:rsidR="00EF60A9" w:rsidRPr="003D662E" w:rsidRDefault="00EF60A9" w:rsidP="00EF60A9">
      <w:pPr>
        <w:jc w:val="both"/>
        <w:rPr>
          <w:lang w:val="en-US"/>
        </w:rPr>
      </w:pPr>
      <w:r w:rsidRPr="003D662E">
        <w:rPr>
          <w:lang w:val="en-US"/>
        </w:rPr>
        <w:t xml:space="preserve">The </w:t>
      </w:r>
      <w:r w:rsidR="00057504">
        <w:rPr>
          <w:lang w:val="en-US"/>
        </w:rPr>
        <w:t>oktoflow</w:t>
      </w:r>
      <w:r w:rsidRPr="003D662E">
        <w:rPr>
          <w:lang w:val="en-US"/>
        </w:rPr>
        <w:t xml:space="preserv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76</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0">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72781734" w:rsidR="00EF60A9" w:rsidRPr="003D662E" w:rsidRDefault="00EF60A9" w:rsidP="00EF60A9">
      <w:pPr>
        <w:pStyle w:val="Caption"/>
        <w:jc w:val="center"/>
        <w:rPr>
          <w:lang w:val="en-US"/>
        </w:rPr>
      </w:pPr>
      <w:bookmarkStart w:id="312"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76</w:t>
      </w:r>
      <w:r w:rsidRPr="003D662E">
        <w:fldChar w:fldCharType="end"/>
      </w:r>
      <w:bookmarkEnd w:id="312"/>
      <w:r w:rsidRPr="003D662E">
        <w:rPr>
          <w:lang w:val="en-US"/>
        </w:rPr>
        <w:t>: Marking model elements as support for self-adaptation.</w:t>
      </w:r>
    </w:p>
    <w:p w14:paraId="340B79B1" w14:textId="253616CF"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0A1639" w:rsidRPr="003D662E">
        <w:rPr>
          <w:lang w:val="en-US"/>
        </w:rPr>
        <w:t xml:space="preserve">Figure </w:t>
      </w:r>
      <w:r w:rsidR="000A1639">
        <w:rPr>
          <w:noProof/>
          <w:lang w:val="en-US"/>
        </w:rPr>
        <w:t>77</w:t>
      </w:r>
      <w:r w:rsidRPr="003D662E">
        <w:rPr>
          <w:lang w:val="en-US"/>
        </w:rPr>
        <w:fldChar w:fldCharType="end"/>
      </w:r>
      <w:r w:rsidRPr="003D662E">
        <w:rPr>
          <w:lang w:val="en-US"/>
        </w:rPr>
        <w:t xml:space="preserve">. For various reasons, experimental components may not be found in the </w:t>
      </w:r>
      <w:r w:rsidR="00057504">
        <w:rPr>
          <w:lang w:val="en-US"/>
        </w:rPr>
        <w:t xml:space="preserve">platform’s </w:t>
      </w:r>
      <w:r w:rsidRPr="003D662E">
        <w:rPr>
          <w:lang w:val="en-US"/>
        </w:rPr>
        <w:t>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1">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7F6679DA" w:rsidR="00EF60A9" w:rsidRPr="003D662E" w:rsidRDefault="00EF60A9" w:rsidP="00EF60A9">
      <w:pPr>
        <w:pStyle w:val="Caption"/>
        <w:jc w:val="center"/>
        <w:rPr>
          <w:lang w:val="en-US"/>
        </w:rPr>
      </w:pPr>
      <w:bookmarkStart w:id="313"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0A1639">
        <w:rPr>
          <w:noProof/>
          <w:lang w:val="en-US"/>
        </w:rPr>
        <w:t>77</w:t>
      </w:r>
      <w:r w:rsidRPr="003D662E">
        <w:rPr>
          <w:noProof/>
        </w:rPr>
        <w:fldChar w:fldCharType="end"/>
      </w:r>
      <w:bookmarkEnd w:id="313"/>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2"/>
      <w:headerReference w:type="default" r:id="rId103"/>
      <w:footerReference w:type="even" r:id="rId104"/>
      <w:footerReference w:type="default" r:id="rId105"/>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44F11" w14:textId="77777777" w:rsidR="00F43CC9" w:rsidRDefault="00F43CC9" w:rsidP="005C07D6">
      <w:pPr>
        <w:spacing w:after="0" w:line="240" w:lineRule="auto"/>
      </w:pPr>
      <w:r>
        <w:separator/>
      </w:r>
    </w:p>
  </w:endnote>
  <w:endnote w:type="continuationSeparator" w:id="0">
    <w:p w14:paraId="301A77BD" w14:textId="77777777" w:rsidR="00F43CC9" w:rsidRDefault="00F43CC9"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74650" w14:textId="5E7F52FA" w:rsidR="00A17BE4" w:rsidRDefault="00A17BE4">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F68CB" w14:textId="4347BEAC" w:rsidR="00A17BE4" w:rsidRPr="00E46558" w:rsidRDefault="00A17BE4">
    <w:pPr>
      <w:pStyle w:val="Footer"/>
      <w:rPr>
        <w:color w:val="808080" w:themeColor="background1" w:themeShade="80"/>
        <w:sz w:val="18"/>
        <w:szCs w:val="18"/>
      </w:rPr>
    </w:pPr>
  </w:p>
  <w:p w14:paraId="1FD5EB09" w14:textId="248C8368" w:rsidR="00A17BE4" w:rsidRPr="00E46558" w:rsidRDefault="00A17BE4">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BB9A4" w14:textId="77777777" w:rsidR="00F43CC9" w:rsidRDefault="00F43CC9" w:rsidP="005C07D6">
      <w:pPr>
        <w:spacing w:after="0" w:line="240" w:lineRule="auto"/>
      </w:pPr>
      <w:r>
        <w:separator/>
      </w:r>
    </w:p>
  </w:footnote>
  <w:footnote w:type="continuationSeparator" w:id="0">
    <w:p w14:paraId="2310FF26" w14:textId="77777777" w:rsidR="00F43CC9" w:rsidRDefault="00F43CC9" w:rsidP="005C07D6">
      <w:pPr>
        <w:spacing w:after="0" w:line="240" w:lineRule="auto"/>
      </w:pPr>
      <w:r>
        <w:continuationSeparator/>
      </w:r>
    </w:p>
  </w:footnote>
  <w:footnote w:id="1">
    <w:p w14:paraId="74603A00" w14:textId="3D55179E" w:rsidR="00A17BE4" w:rsidRPr="00085F89" w:rsidRDefault="00A17BE4">
      <w:pPr>
        <w:pStyle w:val="FootnoteText"/>
        <w:rPr>
          <w:lang w:val="en-US"/>
        </w:rPr>
      </w:pPr>
      <w:r>
        <w:rPr>
          <w:rStyle w:val="FootnoteReference"/>
        </w:rPr>
        <w:footnoteRef/>
      </w:r>
      <w:r w:rsidRPr="00085F89">
        <w:rPr>
          <w:lang w:val="en-US"/>
        </w:rPr>
        <w:t xml:space="preserve"> </w:t>
      </w:r>
      <w:r>
        <w:rPr>
          <w:lang w:val="en-US"/>
        </w:rPr>
        <w:t xml:space="preserve">Translates to some degree to </w:t>
      </w:r>
      <w:proofErr w:type="spellStart"/>
      <w:r>
        <w:rPr>
          <w:lang w:val="en-US"/>
        </w:rPr>
        <w:t>IIoT</w:t>
      </w:r>
      <w:proofErr w:type="spellEnd"/>
      <w:r>
        <w:rPr>
          <w:lang w:val="en-US"/>
        </w:rPr>
        <w:t xml:space="preserve"> in German-speaking areas in Europe, partly based on own standards.</w:t>
      </w:r>
    </w:p>
  </w:footnote>
  <w:footnote w:id="2">
    <w:p w14:paraId="0DF683FA" w14:textId="77777777" w:rsidR="00A17BE4" w:rsidRPr="009E3BD1" w:rsidRDefault="00A17BE4" w:rsidP="002551BB">
      <w:pPr>
        <w:pStyle w:val="FootnoteText"/>
        <w:rPr>
          <w:lang w:val="en-US"/>
        </w:rPr>
      </w:pPr>
      <w:r>
        <w:rPr>
          <w:rStyle w:val="FootnoteReference"/>
        </w:rPr>
        <w:footnoteRef/>
      </w:r>
      <w:r w:rsidRPr="009E3BD1">
        <w:rPr>
          <w:lang w:val="en-US"/>
        </w:rPr>
        <w:t xml:space="preserve"> </w:t>
      </w:r>
      <w:r w:rsidR="00000000">
        <w:fldChar w:fldCharType="begin"/>
      </w:r>
      <w:r w:rsidR="00000000" w:rsidRPr="0077089E">
        <w:rPr>
          <w:lang w:val="en-US"/>
        </w:rPr>
        <w:instrText>HYPERLINK "https://www.bmwi.de/Redaktion/DE/Publikationen/Technologie/ki-innovationswettbewerb.html"</w:instrText>
      </w:r>
      <w:r w:rsidR="00000000">
        <w:fldChar w:fldCharType="separate"/>
      </w:r>
      <w:r w:rsidRPr="009E3BD1">
        <w:rPr>
          <w:rStyle w:val="Hyperlink"/>
          <w:lang w:val="en-US"/>
        </w:rPr>
        <w:t>https://www.bmwi.de/Redaktion/DE/Publikationen/Technologie/ki-innovationswettbewerb.html</w:t>
      </w:r>
      <w:r w:rsidR="00000000">
        <w:rPr>
          <w:rStyle w:val="Hyperlink"/>
          <w:lang w:val="en-US"/>
        </w:rPr>
        <w:fldChar w:fldCharType="end"/>
      </w:r>
      <w:r w:rsidRPr="009E3BD1">
        <w:rPr>
          <w:lang w:val="en-US"/>
        </w:rPr>
        <w:t xml:space="preserve"> </w:t>
      </w:r>
    </w:p>
  </w:footnote>
  <w:footnote w:id="3">
    <w:p w14:paraId="7B184DB1" w14:textId="101567C1" w:rsidR="006B5B8F" w:rsidRPr="006B5B8F" w:rsidRDefault="006B5B8F">
      <w:pPr>
        <w:pStyle w:val="FootnoteText"/>
        <w:rPr>
          <w:lang w:val="en-GB"/>
        </w:rPr>
      </w:pPr>
      <w:r>
        <w:rPr>
          <w:rStyle w:val="FootnoteReference"/>
        </w:rPr>
        <w:footnoteRef/>
      </w:r>
      <w:r w:rsidRPr="006B5B8F">
        <w:rPr>
          <w:lang w:val="en-GB"/>
        </w:rPr>
        <w:t xml:space="preserve"> </w:t>
      </w:r>
      <w:r w:rsidR="00000000">
        <w:fldChar w:fldCharType="begin"/>
      </w:r>
      <w:r w:rsidR="00000000" w:rsidRPr="0077089E">
        <w:rPr>
          <w:lang w:val="en-GB"/>
        </w:rPr>
        <w:instrText>HYPERLINK "https://regap.de"</w:instrText>
      </w:r>
      <w:r w:rsidR="00000000">
        <w:fldChar w:fldCharType="separate"/>
      </w:r>
      <w:r w:rsidRPr="003A7ED5">
        <w:rPr>
          <w:rStyle w:val="Hyperlink"/>
          <w:lang w:val="en-GB"/>
        </w:rPr>
        <w:t>https://regap.de</w:t>
      </w:r>
      <w:r w:rsidR="00000000">
        <w:rPr>
          <w:rStyle w:val="Hyperlink"/>
          <w:lang w:val="en-GB"/>
        </w:rPr>
        <w:fldChar w:fldCharType="end"/>
      </w:r>
      <w:r>
        <w:rPr>
          <w:lang w:val="en-GB"/>
        </w:rPr>
        <w:t xml:space="preserve"> </w:t>
      </w:r>
    </w:p>
  </w:footnote>
  <w:footnote w:id="4">
    <w:p w14:paraId="20FAE488" w14:textId="77777777" w:rsidR="00A17BE4" w:rsidRPr="00891CB3" w:rsidRDefault="00A17BE4"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2CEB6851" w14:textId="77777777" w:rsidR="00E64F49" w:rsidRPr="009D50BD" w:rsidRDefault="00E64F49" w:rsidP="00E64F49">
      <w:pPr>
        <w:pStyle w:val="FootnoteText"/>
        <w:rPr>
          <w:lang w:val="en-US"/>
        </w:rPr>
      </w:pPr>
      <w:r>
        <w:rPr>
          <w:rStyle w:val="FootnoteReference"/>
        </w:rPr>
        <w:footnoteRef/>
      </w:r>
      <w:r w:rsidRPr="009D50BD">
        <w:rPr>
          <w:lang w:val="en-US"/>
        </w:rPr>
        <w:t xml:space="preserve"> </w:t>
      </w:r>
      <w:r w:rsidR="00000000">
        <w:fldChar w:fldCharType="begin"/>
      </w:r>
      <w:r w:rsidR="00000000" w:rsidRPr="0077089E">
        <w:rPr>
          <w:lang w:val="en-US"/>
        </w:rPr>
        <w:instrText>HYPERLINK "http://dapro-projekt.de/"</w:instrText>
      </w:r>
      <w:r w:rsidR="00000000">
        <w:fldChar w:fldCharType="separate"/>
      </w:r>
      <w:r w:rsidRPr="009D50BD">
        <w:rPr>
          <w:rStyle w:val="Hyperlink"/>
          <w:lang w:val="en-US"/>
        </w:rPr>
        <w:t>http://dapro-projekt.de/</w:t>
      </w:r>
      <w:r w:rsidR="00000000">
        <w:rPr>
          <w:rStyle w:val="Hyperlink"/>
          <w:lang w:val="en-US"/>
        </w:rPr>
        <w:fldChar w:fldCharType="end"/>
      </w:r>
      <w:r w:rsidRPr="009D50BD">
        <w:rPr>
          <w:lang w:val="en-US"/>
        </w:rPr>
        <w:t xml:space="preserve"> </w:t>
      </w:r>
    </w:p>
  </w:footnote>
  <w:footnote w:id="6">
    <w:p w14:paraId="5E0DC018" w14:textId="77777777" w:rsidR="00E64F49" w:rsidRPr="009D50BD" w:rsidRDefault="00E64F49" w:rsidP="00E64F49">
      <w:pPr>
        <w:pStyle w:val="FootnoteText"/>
        <w:rPr>
          <w:lang w:val="en-US"/>
        </w:rPr>
      </w:pPr>
      <w:r>
        <w:rPr>
          <w:rStyle w:val="FootnoteReference"/>
        </w:rPr>
        <w:footnoteRef/>
      </w:r>
      <w:r w:rsidRPr="009D50BD">
        <w:rPr>
          <w:lang w:val="en-US"/>
        </w:rPr>
        <w:t xml:space="preserve"> </w:t>
      </w:r>
      <w:r w:rsidR="00000000">
        <w:fldChar w:fldCharType="begin"/>
      </w:r>
      <w:r w:rsidR="00000000" w:rsidRPr="0077089E">
        <w:rPr>
          <w:lang w:val="en-US"/>
        </w:rPr>
        <w:instrText>HYPERLINK "https://www.basys40.de/"</w:instrText>
      </w:r>
      <w:r w:rsidR="00000000">
        <w:fldChar w:fldCharType="separate"/>
      </w:r>
      <w:r w:rsidRPr="009D50BD">
        <w:rPr>
          <w:rStyle w:val="Hyperlink"/>
          <w:lang w:val="en-US"/>
        </w:rPr>
        <w:t>https://www.basys40.de/</w:t>
      </w:r>
      <w:r w:rsidR="00000000">
        <w:rPr>
          <w:rStyle w:val="Hyperlink"/>
          <w:lang w:val="en-US"/>
        </w:rPr>
        <w:fldChar w:fldCharType="end"/>
      </w:r>
      <w:r w:rsidRPr="009D50BD">
        <w:rPr>
          <w:lang w:val="en-US"/>
        </w:rPr>
        <w:t xml:space="preserve"> </w:t>
      </w:r>
    </w:p>
  </w:footnote>
  <w:footnote w:id="7">
    <w:p w14:paraId="508F47CD" w14:textId="77777777" w:rsidR="00E64F49" w:rsidRPr="009D50BD" w:rsidRDefault="00E64F49" w:rsidP="00E64F49">
      <w:pPr>
        <w:pStyle w:val="FootnoteText"/>
        <w:rPr>
          <w:lang w:val="en-US"/>
        </w:rPr>
      </w:pPr>
      <w:r>
        <w:rPr>
          <w:rStyle w:val="FootnoteReference"/>
        </w:rPr>
        <w:footnoteRef/>
      </w:r>
      <w:r w:rsidRPr="009D50BD">
        <w:rPr>
          <w:lang w:val="en-US"/>
        </w:rPr>
        <w:t xml:space="preserve"> </w:t>
      </w:r>
      <w:r w:rsidR="00000000">
        <w:fldChar w:fldCharType="begin"/>
      </w:r>
      <w:r w:rsidR="00000000" w:rsidRPr="0077089E">
        <w:rPr>
          <w:lang w:val="en-US"/>
        </w:rPr>
        <w:instrText>HYPERLINK "https://www.fab-os.org/"</w:instrText>
      </w:r>
      <w:r w:rsidR="00000000">
        <w:fldChar w:fldCharType="separate"/>
      </w:r>
      <w:r w:rsidRPr="009D50BD">
        <w:rPr>
          <w:rStyle w:val="Hyperlink"/>
          <w:lang w:val="en-US"/>
        </w:rPr>
        <w:t>https://www.fab-os.org/</w:t>
      </w:r>
      <w:r w:rsidR="00000000">
        <w:rPr>
          <w:rStyle w:val="Hyperlink"/>
          <w:lang w:val="en-US"/>
        </w:rPr>
        <w:fldChar w:fldCharType="end"/>
      </w:r>
      <w:r w:rsidRPr="009D50BD">
        <w:rPr>
          <w:lang w:val="en-US"/>
        </w:rPr>
        <w:t xml:space="preserve"> </w:t>
      </w:r>
    </w:p>
  </w:footnote>
  <w:footnote w:id="8">
    <w:p w14:paraId="23C254FF" w14:textId="77777777" w:rsidR="00E64F49" w:rsidRPr="00290596" w:rsidRDefault="00E64F49" w:rsidP="00E64F49">
      <w:pPr>
        <w:pStyle w:val="FootnoteText"/>
        <w:rPr>
          <w:lang w:val="en-US"/>
        </w:rPr>
      </w:pPr>
      <w:r>
        <w:rPr>
          <w:rStyle w:val="FootnoteReference"/>
        </w:rPr>
        <w:footnoteRef/>
      </w:r>
      <w:r w:rsidRPr="00290596">
        <w:rPr>
          <w:lang w:val="en-US"/>
        </w:rPr>
        <w:t xml:space="preserve"> </w:t>
      </w:r>
      <w:r w:rsidR="00000000">
        <w:fldChar w:fldCharType="begin"/>
      </w:r>
      <w:r w:rsidR="00000000" w:rsidRPr="0077089E">
        <w:rPr>
          <w:lang w:val="en-US"/>
        </w:rPr>
        <w:instrText>HYPERLINK "https://www.servicemeister.org/"</w:instrText>
      </w:r>
      <w:r w:rsidR="00000000">
        <w:fldChar w:fldCharType="separate"/>
      </w:r>
      <w:r w:rsidRPr="00290596">
        <w:rPr>
          <w:rStyle w:val="Hyperlink"/>
          <w:lang w:val="en-US"/>
        </w:rPr>
        <w:t>https://www.servicemeister.org/</w:t>
      </w:r>
      <w:r w:rsidR="00000000">
        <w:rPr>
          <w:rStyle w:val="Hyperlink"/>
          <w:lang w:val="en-US"/>
        </w:rPr>
        <w:fldChar w:fldCharType="end"/>
      </w:r>
      <w:r w:rsidRPr="00290596">
        <w:rPr>
          <w:lang w:val="en-US"/>
        </w:rPr>
        <w:t xml:space="preserve"> </w:t>
      </w:r>
    </w:p>
  </w:footnote>
  <w:footnote w:id="9">
    <w:p w14:paraId="7D169E68" w14:textId="77777777" w:rsidR="00A17BE4" w:rsidRPr="00290596" w:rsidRDefault="00A17BE4" w:rsidP="00B87C8F">
      <w:pPr>
        <w:pStyle w:val="FootnoteText"/>
        <w:rPr>
          <w:lang w:val="en-US"/>
        </w:rPr>
      </w:pPr>
      <w:r>
        <w:rPr>
          <w:rStyle w:val="FootnoteReference"/>
        </w:rPr>
        <w:footnoteRef/>
      </w:r>
      <w:r w:rsidRPr="00290596">
        <w:rPr>
          <w:lang w:val="en-US"/>
        </w:rPr>
        <w:t xml:space="preserve"> </w:t>
      </w:r>
      <w:r w:rsidR="00000000">
        <w:fldChar w:fldCharType="begin"/>
      </w:r>
      <w:r w:rsidR="00000000" w:rsidRPr="0077089E">
        <w:rPr>
          <w:lang w:val="en-US"/>
        </w:rPr>
        <w:instrText>HYPERLINK "https://www.data-infrastructure.eu/"</w:instrText>
      </w:r>
      <w:r w:rsidR="00000000">
        <w:fldChar w:fldCharType="separate"/>
      </w:r>
      <w:r w:rsidRPr="00290596">
        <w:rPr>
          <w:rStyle w:val="Hyperlink"/>
          <w:lang w:val="en-US"/>
        </w:rPr>
        <w:t>https://www.data-infrastructure.eu/</w:t>
      </w:r>
      <w:r w:rsidR="00000000">
        <w:rPr>
          <w:rStyle w:val="Hyperlink"/>
          <w:lang w:val="en-US"/>
        </w:rPr>
        <w:fldChar w:fldCharType="end"/>
      </w:r>
      <w:r w:rsidRPr="00290596">
        <w:rPr>
          <w:lang w:val="en-US"/>
        </w:rPr>
        <w:t xml:space="preserve"> </w:t>
      </w:r>
    </w:p>
  </w:footnote>
  <w:footnote w:id="10">
    <w:p w14:paraId="30197809" w14:textId="241AE614" w:rsidR="00A17BE4" w:rsidRDefault="00A17BE4">
      <w:pPr>
        <w:pStyle w:val="FootnoteText"/>
      </w:pPr>
      <w:r>
        <w:rPr>
          <w:rStyle w:val="FootnoteReference"/>
        </w:rPr>
        <w:footnoteRef/>
      </w:r>
      <w:r>
        <w:t xml:space="preserve"> </w:t>
      </w:r>
    </w:p>
  </w:footnote>
  <w:footnote w:id="11">
    <w:p w14:paraId="4F148D75" w14:textId="5C70AC83" w:rsidR="00A17BE4" w:rsidRDefault="00A17BE4" w:rsidP="000D69AB">
      <w:pPr>
        <w:pStyle w:val="FootnoteText"/>
      </w:pPr>
      <w:r>
        <w:rPr>
          <w:rStyle w:val="FootnoteReference"/>
        </w:rPr>
        <w:footnoteRef/>
      </w:r>
      <w:r>
        <w:t xml:space="preserve"> </w:t>
      </w:r>
      <w:hyperlink r:id="rId1" w:history="1">
        <w:r w:rsidRPr="00445AB0">
          <w:rPr>
            <w:rStyle w:val="Hyperlink"/>
          </w:rPr>
          <w:t>https://www.eclipse.org/papyrus/</w:t>
        </w:r>
      </w:hyperlink>
      <w:r>
        <w:t xml:space="preserve"> </w:t>
      </w:r>
      <w:proofErr w:type="spellStart"/>
      <w:r>
        <w:t>version</w:t>
      </w:r>
      <w:proofErr w:type="spellEnd"/>
      <w:r>
        <w:t xml:space="preserve"> 4.8</w:t>
      </w:r>
    </w:p>
  </w:footnote>
  <w:footnote w:id="12">
    <w:p w14:paraId="68D74DEB" w14:textId="614DE1D8" w:rsidR="00A17BE4" w:rsidRPr="00496A2A" w:rsidRDefault="00A17BE4">
      <w:pPr>
        <w:pStyle w:val="FootnoteText"/>
      </w:pPr>
      <w:r>
        <w:rPr>
          <w:rStyle w:val="FootnoteReference"/>
        </w:rPr>
        <w:footnoteRef/>
      </w:r>
      <w:r w:rsidRPr="00496A2A">
        <w:t xml:space="preserve"> </w:t>
      </w:r>
      <w:hyperlink r:id="rId2" w:history="1">
        <w:r w:rsidRPr="00496A2A">
          <w:rPr>
            <w:rStyle w:val="Hyperlink"/>
          </w:rPr>
          <w:t>https://maven.apache.org/</w:t>
        </w:r>
      </w:hyperlink>
    </w:p>
  </w:footnote>
  <w:footnote w:id="13">
    <w:p w14:paraId="693CAC3E" w14:textId="73287137" w:rsidR="00A17BE4" w:rsidRPr="00496A2A" w:rsidRDefault="00A17BE4">
      <w:pPr>
        <w:pStyle w:val="FootnoteText"/>
      </w:pPr>
      <w:r>
        <w:rPr>
          <w:rStyle w:val="FootnoteReference"/>
        </w:rPr>
        <w:footnoteRef/>
      </w:r>
      <w:r w:rsidRPr="00496A2A">
        <w:t xml:space="preserve"> </w:t>
      </w:r>
      <w:hyperlink r:id="rId3" w:history="1">
        <w:r w:rsidRPr="00496A2A">
          <w:rPr>
            <w:rStyle w:val="Hyperlink"/>
          </w:rPr>
          <w:t>https://git-scm.com/</w:t>
        </w:r>
      </w:hyperlink>
      <w:r w:rsidRPr="00496A2A">
        <w:t xml:space="preserve"> </w:t>
      </w:r>
    </w:p>
  </w:footnote>
  <w:footnote w:id="14">
    <w:p w14:paraId="0261B8CE" w14:textId="77886D4E" w:rsidR="00A17BE4" w:rsidRPr="00706FB9" w:rsidRDefault="00A17BE4">
      <w:pPr>
        <w:pStyle w:val="FootnoteText"/>
        <w:rPr>
          <w:lang w:val="en-GB"/>
        </w:rPr>
      </w:pPr>
      <w:r>
        <w:rPr>
          <w:rStyle w:val="FootnoteReference"/>
        </w:rPr>
        <w:footnoteRef/>
      </w:r>
      <w:r w:rsidRPr="00706FB9">
        <w:rPr>
          <w:lang w:val="en-GB"/>
        </w:rPr>
        <w:t xml:space="preserve"> </w:t>
      </w:r>
      <w:r w:rsidR="00000000">
        <w:fldChar w:fldCharType="begin"/>
      </w:r>
      <w:r w:rsidR="00000000" w:rsidRPr="0077089E">
        <w:rPr>
          <w:lang w:val="en-GB"/>
        </w:rPr>
        <w:instrText>HYPERLINK "https://checkstyle.sourceforge.io/"</w:instrText>
      </w:r>
      <w:r w:rsidR="00000000">
        <w:fldChar w:fldCharType="separate"/>
      </w:r>
      <w:r w:rsidRPr="00706FB9">
        <w:rPr>
          <w:rStyle w:val="Hyperlink"/>
          <w:lang w:val="en-GB"/>
        </w:rPr>
        <w:t>https://checkstyle.sourceforge.io/</w:t>
      </w:r>
      <w:r w:rsidR="00000000">
        <w:rPr>
          <w:rStyle w:val="Hyperlink"/>
          <w:lang w:val="en-GB"/>
        </w:rPr>
        <w:fldChar w:fldCharType="end"/>
      </w:r>
    </w:p>
  </w:footnote>
  <w:footnote w:id="15">
    <w:p w14:paraId="339A35C4" w14:textId="3E2FEF67" w:rsidR="00A17BE4" w:rsidRPr="00B07554" w:rsidRDefault="00A17BE4">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r w:rsidR="00000000">
        <w:fldChar w:fldCharType="begin"/>
      </w:r>
      <w:r w:rsidR="00000000" w:rsidRPr="0077089E">
        <w:rPr>
          <w:lang w:val="en-GB"/>
        </w:rPr>
        <w:instrText>HYPERLINK "https://github.com/iip-ecosphere/platform/"</w:instrText>
      </w:r>
      <w:r w:rsidR="00000000">
        <w:fldChar w:fldCharType="separate"/>
      </w:r>
      <w:r w:rsidRPr="009E0408">
        <w:rPr>
          <w:rStyle w:val="Hyperlink"/>
          <w:lang w:val="en-US"/>
        </w:rPr>
        <w:t>https://github.com/iip-ecosphere/platform/</w:t>
      </w:r>
      <w:r w:rsidR="00000000">
        <w:rPr>
          <w:rStyle w:val="Hyperlink"/>
          <w:lang w:val="en-US"/>
        </w:rPr>
        <w:fldChar w:fldCharType="end"/>
      </w:r>
      <w:r>
        <w:rPr>
          <w:rStyle w:val="Hyperlink"/>
          <w:lang w:val="en-US"/>
        </w:rPr>
        <w:t>platform/documentation/PREREQUISITES.MD</w:t>
      </w:r>
    </w:p>
  </w:footnote>
  <w:footnote w:id="16">
    <w:p w14:paraId="40799E05" w14:textId="0FE63B7C" w:rsidR="00A17BE4" w:rsidRPr="00C57C0C" w:rsidRDefault="00A17BE4">
      <w:pPr>
        <w:pStyle w:val="FootnoteText"/>
        <w:rPr>
          <w:lang w:val="en-GB"/>
        </w:rPr>
      </w:pPr>
      <w:r>
        <w:rPr>
          <w:rStyle w:val="FootnoteReference"/>
        </w:rPr>
        <w:footnoteRef/>
      </w:r>
      <w:r w:rsidRPr="00C57C0C">
        <w:rPr>
          <w:lang w:val="en-GB"/>
        </w:rPr>
        <w:t xml:space="preserve"> </w:t>
      </w:r>
      <w:r w:rsidR="00000000">
        <w:fldChar w:fldCharType="begin"/>
      </w:r>
      <w:r w:rsidR="00000000" w:rsidRPr="0077089E">
        <w:rPr>
          <w:lang w:val="en-GB"/>
        </w:rPr>
        <w:instrText>HYPERLINK "https://en.wikipedia.org/wiki/YAML"</w:instrText>
      </w:r>
      <w:r w:rsidR="00000000">
        <w:fldChar w:fldCharType="separate"/>
      </w:r>
      <w:r w:rsidRPr="00C57C0C">
        <w:rPr>
          <w:rStyle w:val="Hyperlink"/>
          <w:lang w:val="en-GB"/>
        </w:rPr>
        <w:t>https://en.wikipedia.org/wiki/YAML</w:t>
      </w:r>
      <w:r w:rsidR="00000000">
        <w:rPr>
          <w:rStyle w:val="Hyperlink"/>
          <w:lang w:val="en-GB"/>
        </w:rPr>
        <w:fldChar w:fldCharType="end"/>
      </w:r>
      <w:r w:rsidRPr="00C57C0C">
        <w:rPr>
          <w:lang w:val="en-GB"/>
        </w:rPr>
        <w:t xml:space="preserve"> </w:t>
      </w:r>
    </w:p>
  </w:footnote>
  <w:footnote w:id="17">
    <w:p w14:paraId="11960A5B" w14:textId="085979D1" w:rsidR="00A17BE4" w:rsidRPr="00441192" w:rsidRDefault="00A17BE4">
      <w:pPr>
        <w:pStyle w:val="FootnoteText"/>
        <w:rPr>
          <w:lang w:val="en-GB"/>
        </w:rPr>
      </w:pPr>
      <w:r>
        <w:rPr>
          <w:rStyle w:val="FootnoteReference"/>
        </w:rPr>
        <w:footnoteRef/>
      </w:r>
      <w:r w:rsidRPr="00441192">
        <w:rPr>
          <w:lang w:val="en-GB"/>
        </w:rPr>
        <w:t xml:space="preserve"> </w:t>
      </w:r>
      <w:r w:rsidR="00000000">
        <w:fldChar w:fldCharType="begin"/>
      </w:r>
      <w:r w:rsidR="00000000" w:rsidRPr="0077089E">
        <w:rPr>
          <w:lang w:val="en-GB"/>
        </w:rPr>
        <w:instrText>HYPERLINK "https://www.json.org/json-en.html"</w:instrText>
      </w:r>
      <w:r w:rsidR="00000000">
        <w:fldChar w:fldCharType="separate"/>
      </w:r>
      <w:r w:rsidRPr="00441192">
        <w:rPr>
          <w:rStyle w:val="Hyperlink"/>
          <w:lang w:val="en-GB"/>
        </w:rPr>
        <w:t>https://www.json.org/json-en.html</w:t>
      </w:r>
      <w:r w:rsidR="00000000">
        <w:rPr>
          <w:rStyle w:val="Hyperlink"/>
          <w:lang w:val="en-GB"/>
        </w:rPr>
        <w:fldChar w:fldCharType="end"/>
      </w:r>
      <w:r w:rsidRPr="00441192">
        <w:rPr>
          <w:lang w:val="en-GB"/>
        </w:rPr>
        <w:t xml:space="preserve"> </w:t>
      </w:r>
    </w:p>
  </w:footnote>
  <w:footnote w:id="18">
    <w:p w14:paraId="7C8DF52E" w14:textId="6FE8C8B5" w:rsidR="00A17BE4" w:rsidRPr="0085763E" w:rsidRDefault="00A17BE4"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w:t>
      </w:r>
      <w:r w:rsidRPr="003B2F19">
        <w:rPr>
          <w:rFonts w:ascii="Consolas" w:hAnsi="Consolas"/>
          <w:lang w:val="en-US"/>
        </w:rPr>
        <w:t>configuration</w:t>
      </w:r>
      <w:r w:rsidRPr="00B847D7">
        <w:rPr>
          <w:lang w:val="en-US"/>
        </w:rPr>
        <w:t xml:space="preserve">, </w:t>
      </w:r>
      <w:r w:rsidRPr="003B2F19">
        <w:rPr>
          <w:rFonts w:ascii="Consolas" w:hAnsi="Consolas"/>
          <w:lang w:val="en-US"/>
        </w:rPr>
        <w:t>config</w:t>
      </w:r>
      <w:r w:rsidRPr="00B847D7">
        <w:rPr>
          <w:lang w:val="en-US"/>
        </w:rPr>
        <w:t xml:space="preserve"> or </w:t>
      </w:r>
      <w:proofErr w:type="spellStart"/>
      <w:r w:rsidRPr="003B2F19">
        <w:rPr>
          <w:rFonts w:ascii="Consolas" w:hAnsi="Consolas"/>
          <w:lang w:val="en-US"/>
        </w:rPr>
        <w:t>cfg</w:t>
      </w:r>
      <w:proofErr w:type="spellEnd"/>
      <w:r w:rsidRPr="00B847D7">
        <w:rPr>
          <w:lang w:val="en-US"/>
        </w:rPr>
        <w:t xml:space="preserve"> where </w:t>
      </w:r>
      <w:r w:rsidRPr="003B2F19">
        <w:rPr>
          <w:rFonts w:ascii="Consolas" w:hAnsi="Consolas"/>
          <w:lang w:val="en-US"/>
        </w:rPr>
        <w:t>setup</w:t>
      </w:r>
      <w:r w:rsidRPr="00B847D7">
        <w:rPr>
          <w:lang w:val="en-US"/>
        </w:rPr>
        <w:t xml:space="preserve"> would now be correct. We will try to clean up these (local) inconsistencies incrementally over time.</w:t>
      </w:r>
    </w:p>
  </w:footnote>
  <w:footnote w:id="19">
    <w:p w14:paraId="7DA5EF3E" w14:textId="6CC0AF40" w:rsidR="00B1518A" w:rsidRPr="00B1518A" w:rsidRDefault="00B1518A">
      <w:pPr>
        <w:pStyle w:val="FootnoteText"/>
        <w:rPr>
          <w:lang w:val="en-GB"/>
        </w:rPr>
      </w:pPr>
      <w:r>
        <w:rPr>
          <w:rStyle w:val="FootnoteReference"/>
        </w:rPr>
        <w:footnoteRef/>
      </w:r>
      <w:r w:rsidRPr="00B1518A">
        <w:rPr>
          <w:lang w:val="en-GB"/>
        </w:rPr>
        <w:t xml:space="preserve"> </w:t>
      </w:r>
      <w:r w:rsidR="00000000">
        <w:fldChar w:fldCharType="begin"/>
      </w:r>
      <w:r w:rsidR="00000000" w:rsidRPr="0077089E">
        <w:rPr>
          <w:lang w:val="en-US"/>
        </w:rPr>
        <w:instrText>HYPERLINK "https://docs.oracle.com/javase/8/docs/api/java/util/ServiceLoader.html"</w:instrText>
      </w:r>
      <w:r w:rsidR="00000000">
        <w:fldChar w:fldCharType="separate"/>
      </w:r>
      <w:r w:rsidRPr="00895D5E">
        <w:rPr>
          <w:rStyle w:val="Hyperlink"/>
          <w:lang w:val="en-GB"/>
        </w:rPr>
        <w:t>https://docs.oracle.com/javase/8/docs/api/java/util/ServiceLoader.html</w:t>
      </w:r>
      <w:r w:rsidR="00000000">
        <w:rPr>
          <w:rStyle w:val="Hyperlink"/>
          <w:lang w:val="en-GB"/>
        </w:rPr>
        <w:fldChar w:fldCharType="end"/>
      </w:r>
      <w:r>
        <w:rPr>
          <w:lang w:val="en-GB"/>
        </w:rPr>
        <w:t xml:space="preserve"> </w:t>
      </w:r>
    </w:p>
  </w:footnote>
  <w:footnote w:id="20">
    <w:p w14:paraId="208E6591" w14:textId="0AF60E4C" w:rsidR="00A17BE4" w:rsidRPr="00E5570C" w:rsidRDefault="00A17BE4">
      <w:pPr>
        <w:pStyle w:val="FootnoteText"/>
        <w:rPr>
          <w:lang w:val="en-US"/>
        </w:rPr>
      </w:pPr>
      <w:r>
        <w:rPr>
          <w:rStyle w:val="FootnoteReference"/>
        </w:rPr>
        <w:footnoteRef/>
      </w:r>
      <w:r w:rsidRPr="00E5570C">
        <w:rPr>
          <w:lang w:val="en-US"/>
        </w:rPr>
        <w:t xml:space="preserve"> </w:t>
      </w:r>
      <w:r>
        <w:rPr>
          <w:lang w:val="en-US"/>
        </w:rPr>
        <w:t xml:space="preserve">However, due to the oktoflow plugin mechanism, the Java service loader shall be created directly only if a specific </w:t>
      </w:r>
      <w:proofErr w:type="spellStart"/>
      <w:r>
        <w:rPr>
          <w:lang w:val="en-US"/>
        </w:rPr>
        <w:t>classloader</w:t>
      </w:r>
      <w:proofErr w:type="spellEnd"/>
      <w:r>
        <w:rPr>
          <w:lang w:val="en-US"/>
        </w:rPr>
        <w:t xml:space="preserve"> shall be applied. Otherwise, the platform </w:t>
      </w:r>
      <w:proofErr w:type="spellStart"/>
      <w:r>
        <w:rPr>
          <w:lang w:val="en-US"/>
        </w:rPr>
        <w:t>classloader</w:t>
      </w:r>
      <w:proofErr w:type="spellEnd"/>
      <w:r>
        <w:rPr>
          <w:lang w:val="en-US"/>
        </w:rPr>
        <w:t xml:space="preserve"> shall be used via </w:t>
      </w:r>
      <w:proofErr w:type="spellStart"/>
      <w:r w:rsidRPr="00E5570C">
        <w:rPr>
          <w:rFonts w:ascii="Consolas" w:hAnsi="Consolas"/>
          <w:lang w:val="en-US"/>
        </w:rPr>
        <w:t>ServiceLoaderUtils.load</w:t>
      </w:r>
      <w:proofErr w:type="spellEnd"/>
      <w:r>
        <w:rPr>
          <w:lang w:val="en-US"/>
        </w:rPr>
        <w:t>.</w:t>
      </w:r>
    </w:p>
  </w:footnote>
  <w:footnote w:id="21">
    <w:p w14:paraId="7C7EE492" w14:textId="688AAED7" w:rsidR="00A17BE4" w:rsidRPr="009E0408" w:rsidRDefault="00A17BE4">
      <w:pPr>
        <w:pStyle w:val="FootnoteText"/>
        <w:rPr>
          <w:lang w:val="en-US"/>
        </w:rPr>
      </w:pPr>
      <w:r>
        <w:rPr>
          <w:rStyle w:val="FootnoteReference"/>
        </w:rPr>
        <w:footnoteRef/>
      </w:r>
      <w:r w:rsidRPr="009E0408">
        <w:rPr>
          <w:lang w:val="en-US"/>
        </w:rPr>
        <w:t xml:space="preserve"> </w:t>
      </w:r>
      <w:r w:rsidR="00000000">
        <w:fldChar w:fldCharType="begin"/>
      </w:r>
      <w:r w:rsidR="00000000" w:rsidRPr="0077089E">
        <w:rPr>
          <w:lang w:val="en-US"/>
        </w:rPr>
        <w:instrText>HYPERLINK "https://github.com/iip-ecosphere/platform/"</w:instrText>
      </w:r>
      <w:r w:rsidR="00000000">
        <w:fldChar w:fldCharType="separate"/>
      </w:r>
      <w:r w:rsidRPr="009E0408">
        <w:rPr>
          <w:rStyle w:val="Hyperlink"/>
          <w:lang w:val="en-US"/>
        </w:rPr>
        <w:t>https://github.com/iip-ecosphere/platform/</w:t>
      </w:r>
      <w:r w:rsidR="00000000">
        <w:rPr>
          <w:rStyle w:val="Hyperlink"/>
          <w:lang w:val="en-US"/>
        </w:rPr>
        <w:fldChar w:fldCharType="end"/>
      </w:r>
      <w:r w:rsidRPr="009E0408">
        <w:rPr>
          <w:lang w:val="en-US"/>
        </w:rPr>
        <w:t xml:space="preserve"> </w:t>
      </w:r>
    </w:p>
  </w:footnote>
  <w:footnote w:id="22">
    <w:p w14:paraId="7130794C" w14:textId="2907B391" w:rsidR="00A17BE4" w:rsidRPr="00931795" w:rsidRDefault="00A17BE4">
      <w:pPr>
        <w:pStyle w:val="FootnoteText"/>
        <w:rPr>
          <w:lang w:val="en-US"/>
        </w:rPr>
      </w:pPr>
      <w:r>
        <w:rPr>
          <w:rStyle w:val="FootnoteReference"/>
        </w:rPr>
        <w:footnoteRef/>
      </w:r>
      <w:r w:rsidRPr="00931795">
        <w:rPr>
          <w:lang w:val="en-US"/>
        </w:rPr>
        <w:t xml:space="preserve"> </w:t>
      </w:r>
      <w:r w:rsidR="00000000">
        <w:fldChar w:fldCharType="begin"/>
      </w:r>
      <w:r w:rsidR="00000000" w:rsidRPr="0077089E">
        <w:rPr>
          <w:lang w:val="en-US"/>
        </w:rPr>
        <w:instrText>HYPERLINK "https://projects.sse.uni-hildesheim.de/qm/maven/"</w:instrText>
      </w:r>
      <w:r w:rsidR="00000000">
        <w:fldChar w:fldCharType="separate"/>
      </w:r>
      <w:r w:rsidRPr="00931795">
        <w:rPr>
          <w:rStyle w:val="Hyperlink"/>
          <w:lang w:val="en-US"/>
        </w:rPr>
        <w:t>https://projects.sse.uni-hildesheim.de/qm/maven/</w:t>
      </w:r>
      <w:r w:rsidR="00000000">
        <w:rPr>
          <w:rStyle w:val="Hyperlink"/>
          <w:lang w:val="en-US"/>
        </w:rPr>
        <w:fldChar w:fldCharType="end"/>
      </w:r>
      <w:r w:rsidRPr="00931795">
        <w:rPr>
          <w:lang w:val="en-US"/>
        </w:rPr>
        <w:t xml:space="preserve"> </w:t>
      </w:r>
    </w:p>
  </w:footnote>
  <w:footnote w:id="23">
    <w:p w14:paraId="7D5A394E" w14:textId="334356D3" w:rsidR="00A17BE4" w:rsidRPr="00931795" w:rsidRDefault="00A17BE4">
      <w:pPr>
        <w:pStyle w:val="FootnoteText"/>
        <w:rPr>
          <w:lang w:val="en-US"/>
        </w:rPr>
      </w:pPr>
      <w:r>
        <w:rPr>
          <w:rStyle w:val="FootnoteReference"/>
        </w:rPr>
        <w:footnoteRef/>
      </w:r>
      <w:r w:rsidRPr="00931795">
        <w:rPr>
          <w:lang w:val="en-US"/>
        </w:rPr>
        <w:t xml:space="preserve"> E.g., </w:t>
      </w:r>
      <w:r w:rsidR="00000000">
        <w:fldChar w:fldCharType="begin"/>
      </w:r>
      <w:r w:rsidR="00000000" w:rsidRPr="0077089E">
        <w:rPr>
          <w:lang w:val="en-US"/>
        </w:rPr>
        <w:instrText>HYPERLINK "https://repo1.maven.org/maven2/de/iip-ecosphere/platform/"</w:instrText>
      </w:r>
      <w:r w:rsidR="00000000">
        <w:fldChar w:fldCharType="separate"/>
      </w:r>
      <w:r w:rsidRPr="00931795">
        <w:rPr>
          <w:rStyle w:val="Hyperlink"/>
          <w:lang w:val="en-US"/>
        </w:rPr>
        <w:t>https://repo1.maven.org/maven2/de/iip-ecosphere/platform/</w:t>
      </w:r>
      <w:r w:rsidR="00000000">
        <w:rPr>
          <w:rStyle w:val="Hyperlink"/>
          <w:lang w:val="en-US"/>
        </w:rPr>
        <w:fldChar w:fldCharType="end"/>
      </w:r>
      <w:r w:rsidRPr="00931795">
        <w:rPr>
          <w:lang w:val="en-US"/>
        </w:rPr>
        <w:t xml:space="preserve">, </w:t>
      </w:r>
      <w:r w:rsidR="00000000">
        <w:fldChar w:fldCharType="begin"/>
      </w:r>
      <w:r w:rsidR="00000000" w:rsidRPr="0077089E">
        <w:rPr>
          <w:lang w:val="en-US"/>
        </w:rPr>
        <w:instrText>HYPERLINK "https://search.maven.org/artifact/de.iip-ecosphere.platform/transport"</w:instrText>
      </w:r>
      <w:r w:rsidR="00000000">
        <w:fldChar w:fldCharType="separate"/>
      </w:r>
      <w:r w:rsidRPr="00931795">
        <w:rPr>
          <w:rStyle w:val="Hyperlink"/>
          <w:lang w:val="en-US"/>
        </w:rPr>
        <w:t>https://search.maven.org/artifact/de.iip-ecosphere.platform/transport</w:t>
      </w:r>
      <w:r w:rsidR="00000000">
        <w:rPr>
          <w:rStyle w:val="Hyperlink"/>
          <w:lang w:val="en-US"/>
        </w:rPr>
        <w:fldChar w:fldCharType="end"/>
      </w:r>
      <w:r w:rsidRPr="00931795">
        <w:rPr>
          <w:lang w:val="en-US"/>
        </w:rPr>
        <w:t xml:space="preserve">  </w:t>
      </w:r>
    </w:p>
  </w:footnote>
  <w:footnote w:id="24">
    <w:p w14:paraId="72128536" w14:textId="57F307FE" w:rsidR="00A17BE4" w:rsidRPr="000048B7" w:rsidRDefault="00A17BE4">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5">
    <w:p w14:paraId="2DE6C669" w14:textId="77777777" w:rsidR="00A17BE4" w:rsidRPr="008C5B6D" w:rsidRDefault="00A17BE4" w:rsidP="009B1783">
      <w:pPr>
        <w:pStyle w:val="FootnoteText"/>
        <w:rPr>
          <w:lang w:val="en-US"/>
        </w:rPr>
      </w:pPr>
      <w:r>
        <w:rPr>
          <w:rStyle w:val="FootnoteReference"/>
        </w:rPr>
        <w:footnoteRef/>
      </w:r>
      <w:r w:rsidRPr="008C5B6D">
        <w:rPr>
          <w:lang w:val="en-US"/>
        </w:rPr>
        <w:t xml:space="preserve"> </w:t>
      </w:r>
      <w:r w:rsidR="00000000">
        <w:fldChar w:fldCharType="begin"/>
      </w:r>
      <w:r w:rsidR="00000000" w:rsidRPr="0077089E">
        <w:rPr>
          <w:lang w:val="en-US"/>
        </w:rPr>
        <w:instrText>HYPERLINK "https://mqtt.org/"</w:instrText>
      </w:r>
      <w:r w:rsidR="00000000">
        <w:fldChar w:fldCharType="separate"/>
      </w:r>
      <w:r w:rsidRPr="00D01CD3">
        <w:rPr>
          <w:rStyle w:val="Hyperlink"/>
          <w:lang w:val="en-US"/>
        </w:rPr>
        <w:t>https://mqtt.org/</w:t>
      </w:r>
      <w:r w:rsidR="00000000">
        <w:rPr>
          <w:rStyle w:val="Hyperlink"/>
          <w:lang w:val="en-US"/>
        </w:rPr>
        <w:fldChar w:fldCharType="end"/>
      </w:r>
      <w:r>
        <w:rPr>
          <w:lang w:val="en-US"/>
        </w:rPr>
        <w:t xml:space="preserve"> </w:t>
      </w:r>
    </w:p>
  </w:footnote>
  <w:footnote w:id="26">
    <w:p w14:paraId="0956663E" w14:textId="77777777" w:rsidR="00A17BE4" w:rsidRPr="008C5B6D" w:rsidRDefault="00A17BE4" w:rsidP="009B1783">
      <w:pPr>
        <w:pStyle w:val="FootnoteText"/>
        <w:rPr>
          <w:lang w:val="en-US"/>
        </w:rPr>
      </w:pPr>
      <w:r>
        <w:rPr>
          <w:rStyle w:val="FootnoteReference"/>
        </w:rPr>
        <w:footnoteRef/>
      </w:r>
      <w:r w:rsidRPr="008C5B6D">
        <w:rPr>
          <w:lang w:val="en-US"/>
        </w:rPr>
        <w:t xml:space="preserve"> </w:t>
      </w:r>
      <w:r w:rsidR="00000000">
        <w:fldChar w:fldCharType="begin"/>
      </w:r>
      <w:r w:rsidR="00000000" w:rsidRPr="0077089E">
        <w:rPr>
          <w:lang w:val="en-US"/>
        </w:rPr>
        <w:instrText>HYPERLINK "https://www.amqp.org/"</w:instrText>
      </w:r>
      <w:r w:rsidR="00000000">
        <w:fldChar w:fldCharType="separate"/>
      </w:r>
      <w:r w:rsidRPr="00D01CD3">
        <w:rPr>
          <w:rStyle w:val="Hyperlink"/>
          <w:lang w:val="en-US"/>
        </w:rPr>
        <w:t>https://www.amqp.org/</w:t>
      </w:r>
      <w:r w:rsidR="00000000">
        <w:rPr>
          <w:rStyle w:val="Hyperlink"/>
          <w:lang w:val="en-US"/>
        </w:rPr>
        <w:fldChar w:fldCharType="end"/>
      </w:r>
      <w:r>
        <w:rPr>
          <w:lang w:val="en-US"/>
        </w:rPr>
        <w:t xml:space="preserve"> </w:t>
      </w:r>
    </w:p>
  </w:footnote>
  <w:footnote w:id="27">
    <w:p w14:paraId="311C1B6D" w14:textId="77777777" w:rsidR="00A17BE4" w:rsidRPr="00153B39" w:rsidRDefault="00A17BE4" w:rsidP="00A3348A">
      <w:pPr>
        <w:pStyle w:val="FootnoteText"/>
        <w:rPr>
          <w:lang w:val="en-US"/>
        </w:rPr>
      </w:pPr>
      <w:r>
        <w:rPr>
          <w:rStyle w:val="FootnoteReference"/>
        </w:rPr>
        <w:footnoteRef/>
      </w:r>
      <w:r w:rsidRPr="00153B39">
        <w:rPr>
          <w:lang w:val="en-US"/>
        </w:rPr>
        <w:t xml:space="preserve"> </w:t>
      </w:r>
      <w:r w:rsidR="00000000">
        <w:fldChar w:fldCharType="begin"/>
      </w:r>
      <w:r w:rsidR="00000000" w:rsidRPr="0077089E">
        <w:rPr>
          <w:lang w:val="en-US"/>
        </w:rPr>
        <w:instrText>HYPERLINK "https://opcfoundation.org/news/press-releases/opc-foundation-announces-opc-ua-pubsub-release-important-extension-opc-ua-communication-platform/"</w:instrText>
      </w:r>
      <w:r w:rsidR="00000000">
        <w:fldChar w:fldCharType="separate"/>
      </w:r>
      <w:r w:rsidRPr="00153B39">
        <w:rPr>
          <w:rStyle w:val="Hyperlink"/>
          <w:lang w:val="en-US"/>
        </w:rPr>
        <w:t>https://opcfoundation.org/news/press-releases/opc-foundation-announces-opc-ua-pubsub-release-important-extension-opc-ua-communication-platform/</w:t>
      </w:r>
      <w:r w:rsidR="00000000">
        <w:rPr>
          <w:rStyle w:val="Hyperlink"/>
          <w:lang w:val="en-US"/>
        </w:rPr>
        <w:fldChar w:fldCharType="end"/>
      </w:r>
      <w:r w:rsidRPr="00153B39">
        <w:rPr>
          <w:lang w:val="en-US"/>
        </w:rPr>
        <w:t xml:space="preserve"> </w:t>
      </w:r>
    </w:p>
  </w:footnote>
  <w:footnote w:id="28">
    <w:p w14:paraId="5C10224C" w14:textId="77777777" w:rsidR="003062E5" w:rsidRPr="009208B0" w:rsidRDefault="003062E5" w:rsidP="003062E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9">
    <w:p w14:paraId="2D7D4B76" w14:textId="5954987C" w:rsidR="00FF6C94" w:rsidRPr="00FF6C94" w:rsidRDefault="00FF6C94">
      <w:pPr>
        <w:pStyle w:val="FootnoteText"/>
        <w:rPr>
          <w:lang w:val="en-GB"/>
        </w:rPr>
      </w:pPr>
      <w:r>
        <w:rPr>
          <w:rStyle w:val="FootnoteReference"/>
        </w:rPr>
        <w:footnoteRef/>
      </w:r>
      <w:r w:rsidRPr="00FF6C94">
        <w:rPr>
          <w:lang w:val="en-GB"/>
        </w:rPr>
        <w:t xml:space="preserve"> </w:t>
      </w:r>
      <w:r w:rsidR="00000000">
        <w:fldChar w:fldCharType="begin"/>
      </w:r>
      <w:r w:rsidR="00000000" w:rsidRPr="0077089E">
        <w:rPr>
          <w:lang w:val="en-GB"/>
        </w:rPr>
        <w:instrText>HYPERLINK "https://prometheus.io/"</w:instrText>
      </w:r>
      <w:r w:rsidR="00000000">
        <w:fldChar w:fldCharType="separate"/>
      </w:r>
      <w:r w:rsidRPr="00895D5E">
        <w:rPr>
          <w:rStyle w:val="Hyperlink"/>
          <w:lang w:val="en-GB"/>
        </w:rPr>
        <w:t>https://prometheus.io/</w:t>
      </w:r>
      <w:r w:rsidR="00000000">
        <w:rPr>
          <w:rStyle w:val="Hyperlink"/>
          <w:lang w:val="en-GB"/>
        </w:rPr>
        <w:fldChar w:fldCharType="end"/>
      </w:r>
      <w:r>
        <w:rPr>
          <w:lang w:val="en-GB"/>
        </w:rPr>
        <w:t xml:space="preserve"> </w:t>
      </w:r>
    </w:p>
  </w:footnote>
  <w:footnote w:id="30">
    <w:p w14:paraId="0070046A" w14:textId="640C7E44" w:rsidR="00A17BE4" w:rsidRPr="00D56664" w:rsidRDefault="00A17BE4"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1">
    <w:p w14:paraId="65387D4D" w14:textId="5F85C520" w:rsidR="00A17BE4" w:rsidRPr="00BC2145" w:rsidRDefault="00A17BE4"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2">
    <w:p w14:paraId="6721765B" w14:textId="0A77A4C1" w:rsidR="00A17BE4" w:rsidRPr="006461D2" w:rsidRDefault="00A17BE4">
      <w:pPr>
        <w:pStyle w:val="FootnoteText"/>
        <w:rPr>
          <w:lang w:val="en-US"/>
        </w:rPr>
      </w:pPr>
      <w:r>
        <w:rPr>
          <w:rStyle w:val="FootnoteReference"/>
        </w:rPr>
        <w:footnoteRef/>
      </w:r>
      <w:r w:rsidRPr="006461D2">
        <w:rPr>
          <w:lang w:val="en-US"/>
        </w:rPr>
        <w:t xml:space="preserve"> </w:t>
      </w:r>
      <w:r w:rsidR="00000000">
        <w:fldChar w:fldCharType="begin"/>
      </w:r>
      <w:r w:rsidR="00000000" w:rsidRPr="0077089E">
        <w:rPr>
          <w:lang w:val="en-US"/>
        </w:rPr>
        <w:instrText>HYPERLINK "https://lni40.de/lni40-content/uploads/2020/11/AAS-testbed.pdf"</w:instrText>
      </w:r>
      <w:r w:rsidR="00000000">
        <w:fldChar w:fldCharType="separate"/>
      </w:r>
      <w:r w:rsidRPr="009C3FDF">
        <w:rPr>
          <w:rStyle w:val="Hyperlink"/>
          <w:lang w:val="en-US"/>
        </w:rPr>
        <w:t>https://lni40.de/lni40-content/uploads/2020/11/AAS-testbed.pdf</w:t>
      </w:r>
      <w:r w:rsidR="00000000">
        <w:rPr>
          <w:rStyle w:val="Hyperlink"/>
          <w:lang w:val="en-US"/>
        </w:rPr>
        <w:fldChar w:fldCharType="end"/>
      </w:r>
      <w:r>
        <w:rPr>
          <w:lang w:val="en-US"/>
        </w:rPr>
        <w:t xml:space="preserve"> </w:t>
      </w:r>
    </w:p>
  </w:footnote>
  <w:footnote w:id="33">
    <w:p w14:paraId="0D537847" w14:textId="1570259F" w:rsidR="00A17BE4" w:rsidRPr="006461D2" w:rsidRDefault="00A17BE4"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4">
    <w:p w14:paraId="32CB36E1" w14:textId="77777777" w:rsidR="00A17BE4" w:rsidRPr="006461D2" w:rsidRDefault="00A17BE4" w:rsidP="00F91E3C">
      <w:pPr>
        <w:pStyle w:val="FootnoteText"/>
        <w:rPr>
          <w:lang w:val="en-US"/>
        </w:rPr>
      </w:pPr>
      <w:r>
        <w:rPr>
          <w:rStyle w:val="FootnoteReference"/>
        </w:rPr>
        <w:footnoteRef/>
      </w:r>
      <w:r w:rsidRPr="006461D2">
        <w:rPr>
          <w:lang w:val="en-US"/>
        </w:rPr>
        <w:t xml:space="preserve"> </w:t>
      </w:r>
      <w:r w:rsidR="00000000">
        <w:fldChar w:fldCharType="begin"/>
      </w:r>
      <w:r w:rsidR="00000000" w:rsidRPr="0077089E">
        <w:rPr>
          <w:lang w:val="en-US"/>
        </w:rPr>
        <w:instrText>HYPERLINK "https://docs.oracle.com/javase/8/docs/api/java/util/ServiceLoader.html"</w:instrText>
      </w:r>
      <w:r w:rsidR="00000000">
        <w:fldChar w:fldCharType="separate"/>
      </w:r>
      <w:r w:rsidRPr="009C3FDF">
        <w:rPr>
          <w:rStyle w:val="Hyperlink"/>
          <w:lang w:val="en-US"/>
        </w:rPr>
        <w:t>https://docs.oracle.com/javase/8/docs/api/java/util/ServiceLoader.html</w:t>
      </w:r>
      <w:r w:rsidR="00000000">
        <w:rPr>
          <w:rStyle w:val="Hyperlink"/>
          <w:lang w:val="en-US"/>
        </w:rPr>
        <w:fldChar w:fldCharType="end"/>
      </w:r>
      <w:r>
        <w:rPr>
          <w:lang w:val="en-US"/>
        </w:rPr>
        <w:t xml:space="preserve"> </w:t>
      </w:r>
    </w:p>
  </w:footnote>
  <w:footnote w:id="35">
    <w:p w14:paraId="674EE56B" w14:textId="1532D8E4" w:rsidR="00A17BE4" w:rsidRPr="006461D2" w:rsidRDefault="00A17BE4">
      <w:pPr>
        <w:pStyle w:val="FootnoteText"/>
        <w:rPr>
          <w:lang w:val="en-US"/>
        </w:rPr>
      </w:pPr>
      <w:r>
        <w:rPr>
          <w:rStyle w:val="FootnoteReference"/>
        </w:rPr>
        <w:footnoteRef/>
      </w:r>
      <w:r w:rsidRPr="006461D2">
        <w:rPr>
          <w:lang w:val="en-US"/>
        </w:rPr>
        <w:t xml:space="preserve"> </w:t>
      </w:r>
      <w:r w:rsidR="00000000">
        <w:fldChar w:fldCharType="begin"/>
      </w:r>
      <w:r w:rsidR="00000000" w:rsidRPr="0077089E">
        <w:rPr>
          <w:lang w:val="en-US"/>
        </w:rPr>
        <w:instrText>HYPERLINK "https://en.wikipedia.org/wiki/Adapter_pattern"</w:instrText>
      </w:r>
      <w:r w:rsidR="00000000">
        <w:fldChar w:fldCharType="separate"/>
      </w:r>
      <w:r w:rsidRPr="009C3FDF">
        <w:rPr>
          <w:rStyle w:val="Hyperlink"/>
          <w:lang w:val="en-US"/>
        </w:rPr>
        <w:t>https://en.wikipedia.org/wiki/Adapter_pattern</w:t>
      </w:r>
      <w:r w:rsidR="00000000">
        <w:rPr>
          <w:rStyle w:val="Hyperlink"/>
          <w:lang w:val="en-US"/>
        </w:rPr>
        <w:fldChar w:fldCharType="end"/>
      </w:r>
      <w:r>
        <w:rPr>
          <w:lang w:val="en-US"/>
        </w:rPr>
        <w:t xml:space="preserve"> </w:t>
      </w:r>
    </w:p>
  </w:footnote>
  <w:footnote w:id="36">
    <w:p w14:paraId="012C830D" w14:textId="0AC271D8" w:rsidR="00A17BE4" w:rsidRPr="00C13332" w:rsidRDefault="00A17BE4">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0A1639">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37">
    <w:p w14:paraId="1AD0D211" w14:textId="77777777" w:rsidR="00A17BE4" w:rsidRPr="005D4CF5" w:rsidRDefault="00A17BE4" w:rsidP="00C2212B">
      <w:pPr>
        <w:pStyle w:val="FootnoteText"/>
        <w:rPr>
          <w:lang w:val="en-US"/>
        </w:rPr>
      </w:pPr>
      <w:r>
        <w:rPr>
          <w:rStyle w:val="FootnoteReference"/>
        </w:rPr>
        <w:footnoteRef/>
      </w:r>
      <w:r w:rsidRPr="005D4CF5">
        <w:rPr>
          <w:lang w:val="en-US"/>
        </w:rPr>
        <w:t xml:space="preserve"> </w:t>
      </w:r>
      <w:r w:rsidR="00000000">
        <w:fldChar w:fldCharType="begin"/>
      </w:r>
      <w:r w:rsidR="00000000" w:rsidRPr="0077089E">
        <w:rPr>
          <w:lang w:val="en-US"/>
        </w:rPr>
        <w:instrText>HYPERLINK "https://www.slf4j.org/"</w:instrText>
      </w:r>
      <w:r w:rsidR="00000000">
        <w:fldChar w:fldCharType="separate"/>
      </w:r>
      <w:r w:rsidRPr="006D62F9">
        <w:rPr>
          <w:rStyle w:val="Hyperlink"/>
          <w:lang w:val="en-US"/>
        </w:rPr>
        <w:t>https://www.slf4j.org/</w:t>
      </w:r>
      <w:r w:rsidR="00000000">
        <w:rPr>
          <w:rStyle w:val="Hyperlink"/>
          <w:lang w:val="en-US"/>
        </w:rPr>
        <w:fldChar w:fldCharType="end"/>
      </w:r>
      <w:r>
        <w:rPr>
          <w:lang w:val="en-US"/>
        </w:rPr>
        <w:t xml:space="preserve"> </w:t>
      </w:r>
    </w:p>
  </w:footnote>
  <w:footnote w:id="38">
    <w:p w14:paraId="40312F3E" w14:textId="77777777" w:rsidR="00A17BE4" w:rsidRPr="005D4CF5" w:rsidRDefault="00A17BE4" w:rsidP="00C2212B">
      <w:pPr>
        <w:pStyle w:val="FootnoteText"/>
        <w:rPr>
          <w:lang w:val="en-US"/>
        </w:rPr>
      </w:pPr>
      <w:r>
        <w:rPr>
          <w:rStyle w:val="FootnoteReference"/>
        </w:rPr>
        <w:footnoteRef/>
      </w:r>
      <w:r w:rsidRPr="005D4CF5">
        <w:rPr>
          <w:lang w:val="en-US"/>
        </w:rPr>
        <w:t xml:space="preserve"> </w:t>
      </w:r>
      <w:r w:rsidR="00000000">
        <w:fldChar w:fldCharType="begin"/>
      </w:r>
      <w:r w:rsidR="00000000" w:rsidRPr="0077089E">
        <w:rPr>
          <w:lang w:val="en-US"/>
        </w:rPr>
        <w:instrText>HYPERLINK "https://github.com/snakeyaml/snakeyaml"</w:instrText>
      </w:r>
      <w:r w:rsidR="00000000">
        <w:fldChar w:fldCharType="separate"/>
      </w:r>
      <w:r w:rsidRPr="006D62F9">
        <w:rPr>
          <w:rStyle w:val="Hyperlink"/>
          <w:lang w:val="en-US"/>
        </w:rPr>
        <w:t>https://github.com/snakeyaml/snakeyaml</w:t>
      </w:r>
      <w:r w:rsidR="00000000">
        <w:rPr>
          <w:rStyle w:val="Hyperlink"/>
          <w:lang w:val="en-US"/>
        </w:rPr>
        <w:fldChar w:fldCharType="end"/>
      </w:r>
      <w:r>
        <w:rPr>
          <w:lang w:val="en-US"/>
        </w:rPr>
        <w:t xml:space="preserve"> </w:t>
      </w:r>
    </w:p>
  </w:footnote>
  <w:footnote w:id="39">
    <w:p w14:paraId="43A1854D" w14:textId="77777777" w:rsidR="00A17BE4" w:rsidRPr="005D4CF5" w:rsidRDefault="00A17BE4" w:rsidP="00C2212B">
      <w:pPr>
        <w:pStyle w:val="FootnoteText"/>
        <w:rPr>
          <w:lang w:val="en-US"/>
        </w:rPr>
      </w:pPr>
      <w:r>
        <w:rPr>
          <w:rStyle w:val="FootnoteReference"/>
        </w:rPr>
        <w:footnoteRef/>
      </w:r>
      <w:r w:rsidRPr="005D4CF5">
        <w:rPr>
          <w:lang w:val="en-US"/>
        </w:rPr>
        <w:t xml:space="preserve"> </w:t>
      </w:r>
      <w:r w:rsidR="00000000">
        <w:fldChar w:fldCharType="begin"/>
      </w:r>
      <w:r w:rsidR="00000000" w:rsidRPr="0077089E">
        <w:rPr>
          <w:lang w:val="en-US"/>
        </w:rPr>
        <w:instrText>HYPERLINK "https://github.com/FasterXML/jackson"</w:instrText>
      </w:r>
      <w:r w:rsidR="00000000">
        <w:fldChar w:fldCharType="separate"/>
      </w:r>
      <w:r w:rsidRPr="006D62F9">
        <w:rPr>
          <w:rStyle w:val="Hyperlink"/>
          <w:lang w:val="en-US"/>
        </w:rPr>
        <w:t>https://github.com/FasterXML/jackson</w:t>
      </w:r>
      <w:r w:rsidR="00000000">
        <w:rPr>
          <w:rStyle w:val="Hyperlink"/>
          <w:lang w:val="en-US"/>
        </w:rPr>
        <w:fldChar w:fldCharType="end"/>
      </w:r>
      <w:r>
        <w:rPr>
          <w:lang w:val="en-US"/>
        </w:rPr>
        <w:t xml:space="preserve"> </w:t>
      </w:r>
    </w:p>
  </w:footnote>
  <w:footnote w:id="40">
    <w:p w14:paraId="3DF100CB" w14:textId="01C7A6BF" w:rsidR="00A17BE4" w:rsidRPr="00C2212B" w:rsidRDefault="00A17BE4">
      <w:pPr>
        <w:pStyle w:val="FootnoteText"/>
        <w:rPr>
          <w:lang w:val="en-US"/>
        </w:rPr>
      </w:pPr>
      <w:r>
        <w:rPr>
          <w:rStyle w:val="FootnoteReference"/>
        </w:rPr>
        <w:footnoteRef/>
      </w:r>
      <w:r w:rsidRPr="00C2212B">
        <w:rPr>
          <w:lang w:val="en-US"/>
        </w:rPr>
        <w:t xml:space="preserve"> </w:t>
      </w:r>
      <w:r w:rsidR="00000000">
        <w:fldChar w:fldCharType="begin"/>
      </w:r>
      <w:r w:rsidR="00000000" w:rsidRPr="0077089E">
        <w:rPr>
          <w:lang w:val="en-US"/>
        </w:rPr>
        <w:instrText>HYPERLINK "https://mvnrepository.com/artifact/org.glassfish/javax.json"</w:instrText>
      </w:r>
      <w:r w:rsidR="00000000">
        <w:fldChar w:fldCharType="separate"/>
      </w:r>
      <w:r w:rsidRPr="006E6F52">
        <w:rPr>
          <w:rStyle w:val="Hyperlink"/>
          <w:lang w:val="en-US"/>
        </w:rPr>
        <w:t>https://mvnrepository.com/artifact/org.glassfish/javax.json</w:t>
      </w:r>
      <w:r w:rsidR="00000000">
        <w:rPr>
          <w:rStyle w:val="Hyperlink"/>
          <w:lang w:val="en-US"/>
        </w:rPr>
        <w:fldChar w:fldCharType="end"/>
      </w:r>
      <w:r>
        <w:rPr>
          <w:lang w:val="en-US"/>
        </w:rPr>
        <w:t xml:space="preserve"> </w:t>
      </w:r>
    </w:p>
  </w:footnote>
  <w:footnote w:id="41">
    <w:p w14:paraId="3EFD9C29" w14:textId="7758A4D9" w:rsidR="00A17BE4" w:rsidRPr="00C2212B" w:rsidRDefault="00A17BE4">
      <w:pPr>
        <w:pStyle w:val="FootnoteText"/>
        <w:rPr>
          <w:lang w:val="en-US"/>
        </w:rPr>
      </w:pPr>
      <w:r>
        <w:rPr>
          <w:rStyle w:val="FootnoteReference"/>
        </w:rPr>
        <w:footnoteRef/>
      </w:r>
      <w:r w:rsidRPr="00C2212B">
        <w:rPr>
          <w:lang w:val="en-US"/>
        </w:rPr>
        <w:t xml:space="preserve"> </w:t>
      </w:r>
      <w:r w:rsidR="00000000">
        <w:fldChar w:fldCharType="begin"/>
      </w:r>
      <w:r w:rsidR="00000000" w:rsidRPr="0077089E">
        <w:rPr>
          <w:lang w:val="en-US"/>
        </w:rPr>
        <w:instrText>HYPERLINK "https://jsoniter.com/"</w:instrText>
      </w:r>
      <w:r w:rsidR="00000000">
        <w:fldChar w:fldCharType="separate"/>
      </w:r>
      <w:r w:rsidRPr="006E6F52">
        <w:rPr>
          <w:rStyle w:val="Hyperlink"/>
          <w:lang w:val="en-US"/>
        </w:rPr>
        <w:t>https://jsoniter.com/</w:t>
      </w:r>
      <w:r w:rsidR="00000000">
        <w:rPr>
          <w:rStyle w:val="Hyperlink"/>
          <w:lang w:val="en-US"/>
        </w:rPr>
        <w:fldChar w:fldCharType="end"/>
      </w:r>
      <w:r>
        <w:rPr>
          <w:lang w:val="en-US"/>
        </w:rPr>
        <w:t xml:space="preserve"> </w:t>
      </w:r>
    </w:p>
  </w:footnote>
  <w:footnote w:id="42">
    <w:p w14:paraId="11F896CE" w14:textId="77777777" w:rsidR="00A17BE4" w:rsidRPr="00123BFD" w:rsidRDefault="00A17BE4" w:rsidP="00C2212B">
      <w:pPr>
        <w:pStyle w:val="FootnoteText"/>
        <w:rPr>
          <w:lang w:val="en-US"/>
        </w:rPr>
      </w:pPr>
      <w:r>
        <w:rPr>
          <w:rStyle w:val="FootnoteReference"/>
        </w:rPr>
        <w:footnoteRef/>
      </w:r>
      <w:r w:rsidRPr="00123BFD">
        <w:rPr>
          <w:lang w:val="en-US"/>
        </w:rPr>
        <w:t xml:space="preserve"> </w:t>
      </w:r>
      <w:r w:rsidR="00000000">
        <w:fldChar w:fldCharType="begin"/>
      </w:r>
      <w:r w:rsidR="00000000" w:rsidRPr="0077089E">
        <w:rPr>
          <w:lang w:val="en-US"/>
        </w:rPr>
        <w:instrText>HYPERLINK "https://github.com/TooTallNate/Java-WebSocket"</w:instrText>
      </w:r>
      <w:r w:rsidR="00000000">
        <w:fldChar w:fldCharType="separate"/>
      </w:r>
      <w:r w:rsidRPr="006D62F9">
        <w:rPr>
          <w:rStyle w:val="Hyperlink"/>
          <w:lang w:val="en-US"/>
        </w:rPr>
        <w:t>https://github.com/TooTallNate/Java-WebSocket</w:t>
      </w:r>
      <w:r w:rsidR="00000000">
        <w:rPr>
          <w:rStyle w:val="Hyperlink"/>
          <w:lang w:val="en-US"/>
        </w:rPr>
        <w:fldChar w:fldCharType="end"/>
      </w:r>
      <w:r>
        <w:rPr>
          <w:lang w:val="en-US"/>
        </w:rPr>
        <w:t xml:space="preserve"> </w:t>
      </w:r>
    </w:p>
  </w:footnote>
  <w:footnote w:id="43">
    <w:p w14:paraId="15DCBC58" w14:textId="77777777" w:rsidR="00A17BE4" w:rsidRPr="0007574A" w:rsidRDefault="00A17BE4" w:rsidP="00C2212B">
      <w:pPr>
        <w:pStyle w:val="FootnoteText"/>
        <w:rPr>
          <w:lang w:val="en-US"/>
        </w:rPr>
      </w:pPr>
      <w:r>
        <w:rPr>
          <w:rStyle w:val="FootnoteReference"/>
        </w:rPr>
        <w:footnoteRef/>
      </w:r>
      <w:r w:rsidRPr="0007574A">
        <w:rPr>
          <w:lang w:val="en-US"/>
        </w:rPr>
        <w:t xml:space="preserve"> </w:t>
      </w:r>
      <w:r w:rsidR="00000000">
        <w:fldChar w:fldCharType="begin"/>
      </w:r>
      <w:r w:rsidR="00000000" w:rsidRPr="0077089E">
        <w:rPr>
          <w:lang w:val="en-US"/>
        </w:rPr>
        <w:instrText>HYPERLINK "https://github.com/oshi/oshi"</w:instrText>
      </w:r>
      <w:r w:rsidR="00000000">
        <w:fldChar w:fldCharType="separate"/>
      </w:r>
      <w:r w:rsidRPr="006D62F9">
        <w:rPr>
          <w:rStyle w:val="Hyperlink"/>
          <w:lang w:val="en-US"/>
        </w:rPr>
        <w:t>https://github.com/oshi/oshi</w:t>
      </w:r>
      <w:r w:rsidR="00000000">
        <w:rPr>
          <w:rStyle w:val="Hyperlink"/>
          <w:lang w:val="en-US"/>
        </w:rPr>
        <w:fldChar w:fldCharType="end"/>
      </w:r>
      <w:r>
        <w:rPr>
          <w:lang w:val="en-US"/>
        </w:rPr>
        <w:t xml:space="preserve"> </w:t>
      </w:r>
    </w:p>
  </w:footnote>
  <w:footnote w:id="44">
    <w:p w14:paraId="0E2409B6" w14:textId="77777777" w:rsidR="00A17BE4" w:rsidRPr="00123BFD" w:rsidRDefault="00A17BE4" w:rsidP="00C2212B">
      <w:pPr>
        <w:pStyle w:val="FootnoteText"/>
        <w:rPr>
          <w:lang w:val="en-US"/>
        </w:rPr>
      </w:pPr>
      <w:r>
        <w:rPr>
          <w:rStyle w:val="FootnoteReference"/>
        </w:rPr>
        <w:footnoteRef/>
      </w:r>
      <w:r w:rsidRPr="00123BFD">
        <w:rPr>
          <w:lang w:val="en-US"/>
        </w:rPr>
        <w:t xml:space="preserve"> </w:t>
      </w:r>
      <w:r w:rsidR="00000000">
        <w:fldChar w:fldCharType="begin"/>
      </w:r>
      <w:r w:rsidR="00000000" w:rsidRPr="0077089E">
        <w:rPr>
          <w:lang w:val="en-US"/>
        </w:rPr>
        <w:instrText>HYPERLINK "https://github.com/perwendel/spark"</w:instrText>
      </w:r>
      <w:r w:rsidR="00000000">
        <w:fldChar w:fldCharType="separate"/>
      </w:r>
      <w:r w:rsidRPr="006D62F9">
        <w:rPr>
          <w:rStyle w:val="Hyperlink"/>
          <w:lang w:val="en-US"/>
        </w:rPr>
        <w:t>https://github.com/perwendel/spark</w:t>
      </w:r>
      <w:r w:rsidR="00000000">
        <w:rPr>
          <w:rStyle w:val="Hyperlink"/>
          <w:lang w:val="en-US"/>
        </w:rPr>
        <w:fldChar w:fldCharType="end"/>
      </w:r>
      <w:r>
        <w:rPr>
          <w:lang w:val="en-US"/>
        </w:rPr>
        <w:t xml:space="preserve"> </w:t>
      </w:r>
    </w:p>
  </w:footnote>
  <w:footnote w:id="45">
    <w:p w14:paraId="37FA1E03" w14:textId="6D24553C" w:rsidR="00A17BE4" w:rsidRPr="006C0C8E" w:rsidRDefault="00A17BE4">
      <w:pPr>
        <w:pStyle w:val="FootnoteText"/>
        <w:rPr>
          <w:lang w:val="en-US"/>
        </w:rPr>
      </w:pPr>
      <w:r>
        <w:rPr>
          <w:rStyle w:val="FootnoteReference"/>
        </w:rPr>
        <w:footnoteRef/>
      </w:r>
      <w:r w:rsidRPr="006C0C8E">
        <w:rPr>
          <w:lang w:val="en-US"/>
        </w:rPr>
        <w:t xml:space="preserve"> </w:t>
      </w:r>
      <w:r w:rsidR="00000000">
        <w:fldChar w:fldCharType="begin"/>
      </w:r>
      <w:r w:rsidR="00000000" w:rsidRPr="0077089E">
        <w:rPr>
          <w:lang w:val="en-US"/>
        </w:rPr>
        <w:instrText>HYPERLINK "https://hc.apache.org/"</w:instrText>
      </w:r>
      <w:r w:rsidR="00000000">
        <w:fldChar w:fldCharType="separate"/>
      </w:r>
      <w:r w:rsidRPr="006E6F52">
        <w:rPr>
          <w:rStyle w:val="Hyperlink"/>
          <w:lang w:val="en-US"/>
        </w:rPr>
        <w:t>https://hc.apache.org/</w:t>
      </w:r>
      <w:r w:rsidR="00000000">
        <w:rPr>
          <w:rStyle w:val="Hyperlink"/>
          <w:lang w:val="en-US"/>
        </w:rPr>
        <w:fldChar w:fldCharType="end"/>
      </w:r>
      <w:r>
        <w:rPr>
          <w:lang w:val="en-US"/>
        </w:rPr>
        <w:t xml:space="preserve"> </w:t>
      </w:r>
    </w:p>
  </w:footnote>
  <w:footnote w:id="46">
    <w:p w14:paraId="7C59BAA5" w14:textId="77777777" w:rsidR="00A17BE4" w:rsidRPr="0007574A" w:rsidRDefault="00A17BE4" w:rsidP="00C2212B">
      <w:pPr>
        <w:pStyle w:val="FootnoteText"/>
        <w:rPr>
          <w:lang w:val="en-US"/>
        </w:rPr>
      </w:pPr>
      <w:r>
        <w:rPr>
          <w:rStyle w:val="FootnoteReference"/>
        </w:rPr>
        <w:footnoteRef/>
      </w:r>
      <w:r w:rsidRPr="0007574A">
        <w:rPr>
          <w:lang w:val="en-US"/>
        </w:rPr>
        <w:t xml:space="preserve"> </w:t>
      </w:r>
      <w:r w:rsidR="00000000">
        <w:fldChar w:fldCharType="begin"/>
      </w:r>
      <w:r w:rsidR="00000000" w:rsidRPr="0077089E">
        <w:rPr>
          <w:lang w:val="en-US"/>
        </w:rPr>
        <w:instrText>HYPERLINK "https://commons.apache.org/"</w:instrText>
      </w:r>
      <w:r w:rsidR="00000000">
        <w:fldChar w:fldCharType="separate"/>
      </w:r>
      <w:r w:rsidRPr="006D62F9">
        <w:rPr>
          <w:rStyle w:val="Hyperlink"/>
          <w:lang w:val="en-US"/>
        </w:rPr>
        <w:t>https://commons.apache.org/</w:t>
      </w:r>
      <w:r w:rsidR="00000000">
        <w:rPr>
          <w:rStyle w:val="Hyperlink"/>
          <w:lang w:val="en-US"/>
        </w:rPr>
        <w:fldChar w:fldCharType="end"/>
      </w:r>
      <w:r>
        <w:rPr>
          <w:lang w:val="en-US"/>
        </w:rPr>
        <w:t xml:space="preserve"> </w:t>
      </w:r>
    </w:p>
  </w:footnote>
  <w:footnote w:id="47">
    <w:p w14:paraId="4380AE74" w14:textId="174A8A28" w:rsidR="00A17BE4" w:rsidRPr="00C2212B" w:rsidRDefault="00A17BE4">
      <w:pPr>
        <w:pStyle w:val="FootnoteText"/>
        <w:rPr>
          <w:lang w:val="en-US"/>
        </w:rPr>
      </w:pPr>
      <w:r>
        <w:rPr>
          <w:rStyle w:val="FootnoteReference"/>
        </w:rPr>
        <w:footnoteRef/>
      </w:r>
      <w:r w:rsidRPr="00C2212B">
        <w:rPr>
          <w:lang w:val="en-US"/>
        </w:rPr>
        <w:t xml:space="preserve"> </w:t>
      </w:r>
      <w:r w:rsidR="00000000">
        <w:fldChar w:fldCharType="begin"/>
      </w:r>
      <w:r w:rsidR="00000000" w:rsidRPr="0077089E">
        <w:rPr>
          <w:lang w:val="en-US"/>
        </w:rPr>
        <w:instrText>HYPERLINK "https://www.joda.org/joda-time/"</w:instrText>
      </w:r>
      <w:r w:rsidR="00000000">
        <w:fldChar w:fldCharType="separate"/>
      </w:r>
      <w:r w:rsidRPr="006E6F52">
        <w:rPr>
          <w:rStyle w:val="Hyperlink"/>
          <w:lang w:val="en-US"/>
        </w:rPr>
        <w:t>https://www.joda.org/joda-time/</w:t>
      </w:r>
      <w:r w:rsidR="00000000">
        <w:rPr>
          <w:rStyle w:val="Hyperlink"/>
          <w:lang w:val="en-US"/>
        </w:rPr>
        <w:fldChar w:fldCharType="end"/>
      </w:r>
      <w:r>
        <w:rPr>
          <w:lang w:val="en-US"/>
        </w:rPr>
        <w:t xml:space="preserve"> </w:t>
      </w:r>
    </w:p>
  </w:footnote>
  <w:footnote w:id="48">
    <w:p w14:paraId="1F19F2E2" w14:textId="28A29C3F" w:rsidR="00A17BE4" w:rsidRPr="006C0C8E" w:rsidRDefault="00A17BE4">
      <w:pPr>
        <w:pStyle w:val="FootnoteText"/>
        <w:rPr>
          <w:lang w:val="en-US"/>
        </w:rPr>
      </w:pPr>
      <w:r>
        <w:rPr>
          <w:rStyle w:val="FootnoteReference"/>
        </w:rPr>
        <w:footnoteRef/>
      </w:r>
      <w:r w:rsidRPr="006C0C8E">
        <w:rPr>
          <w:lang w:val="en-US"/>
        </w:rPr>
        <w:t xml:space="preserve"> </w:t>
      </w:r>
      <w:r w:rsidR="00000000">
        <w:fldChar w:fldCharType="begin"/>
      </w:r>
      <w:r w:rsidR="00000000" w:rsidRPr="0077089E">
        <w:rPr>
          <w:lang w:val="en-US"/>
        </w:rPr>
        <w:instrText>HYPERLINK "https://mina.apache.org/sshd-project/"</w:instrText>
      </w:r>
      <w:r w:rsidR="00000000">
        <w:fldChar w:fldCharType="separate"/>
      </w:r>
      <w:r w:rsidRPr="006E6F52">
        <w:rPr>
          <w:rStyle w:val="Hyperlink"/>
          <w:lang w:val="en-US"/>
        </w:rPr>
        <w:t>https://mina.apache.org/sshd-project/</w:t>
      </w:r>
      <w:r w:rsidR="00000000">
        <w:rPr>
          <w:rStyle w:val="Hyperlink"/>
          <w:lang w:val="en-US"/>
        </w:rPr>
        <w:fldChar w:fldCharType="end"/>
      </w:r>
      <w:r>
        <w:rPr>
          <w:lang w:val="en-US"/>
        </w:rPr>
        <w:t xml:space="preserve"> </w:t>
      </w:r>
    </w:p>
  </w:footnote>
  <w:footnote w:id="49">
    <w:p w14:paraId="73803051" w14:textId="1606254C" w:rsidR="00A17BE4" w:rsidRPr="006C0C8E" w:rsidRDefault="00A17BE4">
      <w:pPr>
        <w:pStyle w:val="FootnoteText"/>
        <w:rPr>
          <w:lang w:val="en-US"/>
        </w:rPr>
      </w:pPr>
      <w:r>
        <w:rPr>
          <w:rStyle w:val="FootnoteReference"/>
        </w:rPr>
        <w:footnoteRef/>
      </w:r>
      <w:r w:rsidRPr="006C0C8E">
        <w:rPr>
          <w:lang w:val="en-US"/>
        </w:rPr>
        <w:t xml:space="preserve"> </w:t>
      </w:r>
      <w:r w:rsidR="00000000">
        <w:fldChar w:fldCharType="begin"/>
      </w:r>
      <w:r w:rsidR="00000000" w:rsidRPr="0077089E">
        <w:rPr>
          <w:lang w:val="en-US"/>
        </w:rPr>
        <w:instrText>HYPERLINK "https://micrometer.io/"</w:instrText>
      </w:r>
      <w:r w:rsidR="00000000">
        <w:fldChar w:fldCharType="separate"/>
      </w:r>
      <w:r w:rsidRPr="006E6F52">
        <w:rPr>
          <w:rStyle w:val="Hyperlink"/>
          <w:lang w:val="en-US"/>
        </w:rPr>
        <w:t>https://micrometer.io/</w:t>
      </w:r>
      <w:r w:rsidR="00000000">
        <w:rPr>
          <w:rStyle w:val="Hyperlink"/>
          <w:lang w:val="en-US"/>
        </w:rPr>
        <w:fldChar w:fldCharType="end"/>
      </w:r>
      <w:r>
        <w:rPr>
          <w:lang w:val="en-US"/>
        </w:rPr>
        <w:t xml:space="preserve"> </w:t>
      </w:r>
    </w:p>
  </w:footnote>
  <w:footnote w:id="50">
    <w:p w14:paraId="7D2F5C60" w14:textId="00EB449E" w:rsidR="00A17BE4" w:rsidRPr="006C0C8E" w:rsidRDefault="00A17BE4">
      <w:pPr>
        <w:pStyle w:val="FootnoteText"/>
        <w:rPr>
          <w:lang w:val="en-US"/>
        </w:rPr>
      </w:pPr>
      <w:r>
        <w:rPr>
          <w:rStyle w:val="FootnoteReference"/>
        </w:rPr>
        <w:footnoteRef/>
      </w:r>
      <w:r w:rsidRPr="006C0C8E">
        <w:rPr>
          <w:lang w:val="en-US"/>
        </w:rPr>
        <w:t xml:space="preserve"> </w:t>
      </w:r>
      <w:r w:rsidR="00000000">
        <w:fldChar w:fldCharType="begin"/>
      </w:r>
      <w:r w:rsidR="00000000" w:rsidRPr="0077089E">
        <w:rPr>
          <w:lang w:val="en-US"/>
        </w:rPr>
        <w:instrText>HYPERLINK "https://bytebuddy.net/" \l "/"</w:instrText>
      </w:r>
      <w:r w:rsidR="00000000">
        <w:fldChar w:fldCharType="separate"/>
      </w:r>
      <w:r w:rsidRPr="006E6F52">
        <w:rPr>
          <w:rStyle w:val="Hyperlink"/>
          <w:lang w:val="en-US"/>
        </w:rPr>
        <w:t>https://bytebuddy.net/#/</w:t>
      </w:r>
      <w:r w:rsidR="00000000">
        <w:rPr>
          <w:rStyle w:val="Hyperlink"/>
          <w:lang w:val="en-US"/>
        </w:rPr>
        <w:fldChar w:fldCharType="end"/>
      </w:r>
      <w:r>
        <w:rPr>
          <w:lang w:val="en-US"/>
        </w:rPr>
        <w:t xml:space="preserve"> </w:t>
      </w:r>
    </w:p>
  </w:footnote>
  <w:footnote w:id="51">
    <w:p w14:paraId="7F6D00D7" w14:textId="03E6D77E" w:rsidR="00A17BE4" w:rsidRPr="00F6358D" w:rsidRDefault="00A17BE4">
      <w:pPr>
        <w:pStyle w:val="FootnoteText"/>
        <w:rPr>
          <w:lang w:val="en-GB"/>
        </w:rPr>
      </w:pPr>
      <w:r>
        <w:rPr>
          <w:rStyle w:val="FootnoteReference"/>
        </w:rPr>
        <w:footnoteRef/>
      </w:r>
      <w:r w:rsidRPr="00F6358D">
        <w:rPr>
          <w:lang w:val="en-GB"/>
        </w:rPr>
        <w:t xml:space="preserve"> </w:t>
      </w:r>
      <w:r w:rsidR="00000000">
        <w:fldChar w:fldCharType="begin"/>
      </w:r>
      <w:r w:rsidR="00000000" w:rsidRPr="0077089E">
        <w:rPr>
          <w:lang w:val="en-US"/>
        </w:rPr>
        <w:instrText>HYPERLINK "https://github.com/profesorfalken/jSensors"</w:instrText>
      </w:r>
      <w:r w:rsidR="00000000">
        <w:fldChar w:fldCharType="separate"/>
      </w:r>
      <w:r w:rsidRPr="00A2263A">
        <w:rPr>
          <w:rStyle w:val="Hyperlink"/>
          <w:lang w:val="en-GB"/>
        </w:rPr>
        <w:t>https://github.com/profesorfalken/jSensors</w:t>
      </w:r>
      <w:r w:rsidR="00000000">
        <w:rPr>
          <w:rStyle w:val="Hyperlink"/>
          <w:lang w:val="en-GB"/>
        </w:rPr>
        <w:fldChar w:fldCharType="end"/>
      </w:r>
      <w:r>
        <w:rPr>
          <w:lang w:val="en-GB"/>
        </w:rPr>
        <w:t xml:space="preserve"> </w:t>
      </w:r>
    </w:p>
  </w:footnote>
  <w:footnote w:id="52">
    <w:p w14:paraId="05DFD927" w14:textId="48879CE4" w:rsidR="00A17BE4" w:rsidRPr="00317C5D" w:rsidRDefault="00A17BE4">
      <w:pPr>
        <w:pStyle w:val="FootnoteText"/>
        <w:rPr>
          <w:lang w:val="en-US"/>
        </w:rPr>
      </w:pPr>
      <w:r>
        <w:rPr>
          <w:rStyle w:val="FootnoteReference"/>
        </w:rPr>
        <w:footnoteRef/>
      </w:r>
      <w:r w:rsidRPr="00317C5D">
        <w:rPr>
          <w:lang w:val="en-US"/>
        </w:rPr>
        <w:t xml:space="preserve"> </w:t>
      </w:r>
      <w:r w:rsidR="00000000">
        <w:fldChar w:fldCharType="begin"/>
      </w:r>
      <w:r w:rsidR="00000000" w:rsidRPr="0077089E">
        <w:rPr>
          <w:lang w:val="en-US"/>
        </w:rPr>
        <w:instrText>HYPERLINK "https://github.com/oshi/oshi"</w:instrText>
      </w:r>
      <w:r w:rsidR="00000000">
        <w:fldChar w:fldCharType="separate"/>
      </w:r>
      <w:r w:rsidRPr="00317C5D">
        <w:rPr>
          <w:rStyle w:val="Hyperlink"/>
          <w:lang w:val="en-US"/>
        </w:rPr>
        <w:t>https://github.com/oshi/oshi</w:t>
      </w:r>
      <w:r w:rsidR="00000000">
        <w:rPr>
          <w:rStyle w:val="Hyperlink"/>
          <w:lang w:val="en-US"/>
        </w:rPr>
        <w:fldChar w:fldCharType="end"/>
      </w:r>
      <w:r w:rsidRPr="00317C5D">
        <w:rPr>
          <w:lang w:val="en-US"/>
        </w:rPr>
        <w:t xml:space="preserve"> </w:t>
      </w:r>
    </w:p>
  </w:footnote>
  <w:footnote w:id="53">
    <w:p w14:paraId="6057A259" w14:textId="4786C1D0" w:rsidR="00A17BE4" w:rsidRPr="002D32EE" w:rsidRDefault="00A17BE4">
      <w:pPr>
        <w:pStyle w:val="FootnoteText"/>
        <w:rPr>
          <w:lang w:val="en-GB"/>
        </w:rPr>
      </w:pPr>
      <w:r>
        <w:rPr>
          <w:rStyle w:val="FootnoteReference"/>
        </w:rPr>
        <w:footnoteRef/>
      </w:r>
      <w:r w:rsidRPr="002D32EE">
        <w:rPr>
          <w:lang w:val="en-GB"/>
        </w:rPr>
        <w:t xml:space="preserve"> </w:t>
      </w:r>
      <w:r w:rsidRPr="00531655">
        <w:rPr>
          <w:lang w:val="en-US"/>
        </w:rPr>
        <w:t xml:space="preserve">Originally, a generic form of identity tokens was provided by the </w:t>
      </w:r>
      <w:proofErr w:type="gramStart"/>
      <w:r w:rsidRPr="00531655">
        <w:rPr>
          <w:lang w:val="en-US"/>
        </w:rPr>
        <w:t>connectors</w:t>
      </w:r>
      <w:proofErr w:type="gramEnd"/>
      <w:r w:rsidRPr="00531655">
        <w:rPr>
          <w:lang w:val="en-US"/>
        </w:rPr>
        <w:t xml:space="preserve"> component, mainly for OPC UA. This now became a more general mechanism of the platform.</w:t>
      </w:r>
    </w:p>
  </w:footnote>
  <w:footnote w:id="54">
    <w:p w14:paraId="4589E7E8" w14:textId="207D8A8C" w:rsidR="00A17BE4" w:rsidRPr="0062261D" w:rsidRDefault="00A17BE4">
      <w:pPr>
        <w:pStyle w:val="FootnoteText"/>
        <w:rPr>
          <w:lang w:val="en-GB"/>
        </w:rPr>
      </w:pPr>
      <w:r w:rsidRPr="0078282C">
        <w:rPr>
          <w:rStyle w:val="FootnoteReference"/>
        </w:rPr>
        <w:footnoteRef/>
      </w:r>
      <w:r w:rsidRPr="0078282C">
        <w:rPr>
          <w:lang w:val="en-GB"/>
        </w:rPr>
        <w:t xml:space="preserve"> </w:t>
      </w:r>
      <w:r w:rsidR="00000000">
        <w:fldChar w:fldCharType="begin"/>
      </w:r>
      <w:r w:rsidR="00000000" w:rsidRPr="0077089E">
        <w:rPr>
          <w:lang w:val="en-GB"/>
        </w:rPr>
        <w:instrText>HYPERLINK "https://eclass.eu/"</w:instrText>
      </w:r>
      <w:r w:rsidR="00000000">
        <w:fldChar w:fldCharType="separate"/>
      </w:r>
      <w:r w:rsidRPr="0078282C">
        <w:rPr>
          <w:rStyle w:val="Hyperlink"/>
          <w:lang w:val="en-GB"/>
        </w:rPr>
        <w:t>https://eclass.eu/</w:t>
      </w:r>
      <w:r w:rsidR="00000000">
        <w:rPr>
          <w:rStyle w:val="Hyperlink"/>
          <w:lang w:val="en-GB"/>
        </w:rPr>
        <w:fldChar w:fldCharType="end"/>
      </w:r>
      <w:r w:rsidRPr="0078282C">
        <w:rPr>
          <w:lang w:val="en-GB"/>
        </w:rPr>
        <w:t xml:space="preserve"> </w:t>
      </w:r>
      <w:r>
        <w:rPr>
          <w:lang w:val="en-GB"/>
        </w:rPr>
        <w:t>we are</w:t>
      </w:r>
      <w:r w:rsidRPr="0078282C">
        <w:rPr>
          <w:lang w:val="en-GB"/>
        </w:rPr>
        <w:t xml:space="preserve"> grateful for the support of </w:t>
      </w:r>
      <w:proofErr w:type="spellStart"/>
      <w:r w:rsidRPr="0078282C">
        <w:rPr>
          <w:lang w:val="en-GB"/>
        </w:rPr>
        <w:t>Eclass</w:t>
      </w:r>
      <w:proofErr w:type="spellEnd"/>
      <w:r w:rsidRPr="0078282C">
        <w:rPr>
          <w:lang w:val="en-GB"/>
        </w:rPr>
        <w:t xml:space="preserve"> and the ability to us the </w:t>
      </w:r>
      <w:proofErr w:type="spellStart"/>
      <w:r w:rsidRPr="0078282C">
        <w:rPr>
          <w:lang w:val="en-GB"/>
        </w:rPr>
        <w:t>Eclass</w:t>
      </w:r>
      <w:proofErr w:type="spellEnd"/>
      <w:r w:rsidRPr="0078282C">
        <w:rPr>
          <w:lang w:val="en-GB"/>
        </w:rPr>
        <w:t xml:space="preserve"> catalogue in the context of a research license.</w:t>
      </w:r>
    </w:p>
  </w:footnote>
  <w:footnote w:id="55">
    <w:p w14:paraId="0624037F" w14:textId="0646BCF3" w:rsidR="00A17BE4" w:rsidRPr="007F2061" w:rsidRDefault="00A17BE4">
      <w:pPr>
        <w:pStyle w:val="FootnoteText"/>
        <w:rPr>
          <w:lang w:val="en-US"/>
        </w:rPr>
      </w:pPr>
      <w:r w:rsidRPr="00F75995">
        <w:rPr>
          <w:rStyle w:val="FootnoteReference"/>
        </w:rPr>
        <w:footnoteRef/>
      </w:r>
      <w:r w:rsidRPr="00F75995">
        <w:rPr>
          <w:lang w:val="en-US"/>
        </w:rPr>
        <w:t xml:space="preserve"> At </w:t>
      </w:r>
      <w:proofErr w:type="spellStart"/>
      <w:r w:rsidRPr="00F75995">
        <w:rPr>
          <w:lang w:val="en-US"/>
        </w:rPr>
        <w:t>at</w:t>
      </w:r>
      <w:proofErr w:type="spellEnd"/>
      <w:r w:rsidRPr="00F75995">
        <w:rPr>
          <w:lang w:val="en-US"/>
        </w:rPr>
        <w:t xml:space="preserve"> that time there were no version-based releases of </w:t>
      </w:r>
      <w:proofErr w:type="spellStart"/>
      <w:r w:rsidRPr="00F75995">
        <w:rPr>
          <w:lang w:val="en-US"/>
        </w:rPr>
        <w:t>BaSyx</w:t>
      </w:r>
      <w:proofErr w:type="spellEnd"/>
      <w:r w:rsidRPr="00F75995">
        <w:rPr>
          <w:lang w:val="en-US"/>
        </w:rPr>
        <w:t>.</w:t>
      </w:r>
    </w:p>
  </w:footnote>
  <w:footnote w:id="56">
    <w:p w14:paraId="2F65C456" w14:textId="1E99E4FA" w:rsidR="00A17BE4" w:rsidRPr="007F2061" w:rsidRDefault="00A17BE4">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57">
    <w:p w14:paraId="47A38CC3" w14:textId="0B38EFBC" w:rsidR="00A17BE4" w:rsidRPr="00B57BEF" w:rsidRDefault="00A17BE4">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w:t>
      </w:r>
      <w:proofErr w:type="spellStart"/>
      <w:r>
        <w:rPr>
          <w:lang w:val="en-US"/>
        </w:rPr>
        <w:t>realtime</w:t>
      </w:r>
      <w:proofErr w:type="spellEnd"/>
      <w:r>
        <w:rPr>
          <w:lang w:val="en-US"/>
        </w:rPr>
        <w:t xml:space="preserve"> data services. Thus, this statement shall not be considered as critics rather than a potential limitation of AAS that has to be mitigated by a different solution or additional technical means.</w:t>
      </w:r>
    </w:p>
  </w:footnote>
  <w:footnote w:id="58">
    <w:p w14:paraId="22E8BFE1" w14:textId="2251AEBB" w:rsidR="00A17BE4" w:rsidRPr="006B57FD" w:rsidRDefault="00A17BE4">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echnology, i.e., the control and monitoring of production machines, which typically operate under hard-</w:t>
      </w:r>
      <w:proofErr w:type="spellStart"/>
      <w:r>
        <w:rPr>
          <w:lang w:val="en-US"/>
        </w:rPr>
        <w:t>realtime</w:t>
      </w:r>
      <w:proofErr w:type="spellEnd"/>
      <w:r>
        <w:rPr>
          <w:lang w:val="en-US"/>
        </w:rPr>
        <w:t xml:space="preserv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w:t>
      </w:r>
      <w:proofErr w:type="spellStart"/>
      <w:r>
        <w:rPr>
          <w:lang w:val="en-US"/>
        </w:rPr>
        <w:t>realtime</w:t>
      </w:r>
      <w:proofErr w:type="spellEnd"/>
      <w:r>
        <w:rPr>
          <w:lang w:val="en-US"/>
        </w:rPr>
        <w:t xml:space="preserve"> constraints. Nowadays, edge devices may bridge OT and IT, e.g., in terms of separated, but integrated hard- and soft-</w:t>
      </w:r>
      <w:proofErr w:type="spellStart"/>
      <w:r>
        <w:rPr>
          <w:lang w:val="en-US"/>
        </w:rPr>
        <w:t>realtime</w:t>
      </w:r>
      <w:proofErr w:type="spellEnd"/>
      <w:r>
        <w:rPr>
          <w:lang w:val="en-US"/>
        </w:rPr>
        <w:t xml:space="preserve"> cores, potentially controlled by different operating systems/software.</w:t>
      </w:r>
    </w:p>
  </w:footnote>
  <w:footnote w:id="59">
    <w:p w14:paraId="6C47F8DD" w14:textId="0DEB0AFF" w:rsidR="00A17BE4" w:rsidRPr="00DE5787" w:rsidRDefault="00A17BE4">
      <w:pPr>
        <w:pStyle w:val="FootnoteText"/>
        <w:rPr>
          <w:lang w:val="en-US"/>
        </w:rPr>
      </w:pPr>
      <w:r>
        <w:rPr>
          <w:rStyle w:val="FootnoteReference"/>
        </w:rPr>
        <w:footnoteRef/>
      </w:r>
      <w:r w:rsidRPr="00DE5787">
        <w:rPr>
          <w:lang w:val="en-US"/>
        </w:rPr>
        <w:t xml:space="preserve"> </w:t>
      </w:r>
      <w:r w:rsidR="00000000">
        <w:fldChar w:fldCharType="begin"/>
      </w:r>
      <w:r w:rsidR="00000000" w:rsidRPr="0077089E">
        <w:rPr>
          <w:lang w:val="en-US"/>
        </w:rPr>
        <w:instrText>HYPERLINK "https://spring.io/projects/spring-cloud-stream"</w:instrText>
      </w:r>
      <w:r w:rsidR="00000000">
        <w:fldChar w:fldCharType="separate"/>
      </w:r>
      <w:r w:rsidRPr="007F6180">
        <w:rPr>
          <w:rStyle w:val="Hyperlink"/>
          <w:lang w:val="en-US"/>
        </w:rPr>
        <w:t>https://spring.io/projects/spring-cloud-stream</w:t>
      </w:r>
      <w:r w:rsidR="00000000">
        <w:rPr>
          <w:rStyle w:val="Hyperlink"/>
          <w:lang w:val="en-US"/>
        </w:rPr>
        <w:fldChar w:fldCharType="end"/>
      </w:r>
      <w:r>
        <w:rPr>
          <w:lang w:val="en-US"/>
        </w:rPr>
        <w:t xml:space="preserve"> </w:t>
      </w:r>
    </w:p>
  </w:footnote>
  <w:footnote w:id="60">
    <w:p w14:paraId="35E00422" w14:textId="77777777" w:rsidR="00A17BE4" w:rsidRPr="0020787C" w:rsidRDefault="00A17BE4"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r w:rsidR="00000000">
        <w:fldChar w:fldCharType="begin"/>
      </w:r>
      <w:r w:rsidR="00000000" w:rsidRPr="0077089E">
        <w:rPr>
          <w:lang w:val="en-GB"/>
        </w:rPr>
        <w:instrText>HYPERLINK "https://www.heise.de/news/Java-Framework-Native-Spring-Anwendungen-laufen-ohne-die-JVM-5078681.html"</w:instrText>
      </w:r>
      <w:r w:rsidR="00000000">
        <w:fldChar w:fldCharType="separate"/>
      </w:r>
      <w:r w:rsidRPr="00513568">
        <w:rPr>
          <w:rStyle w:val="Hyperlink"/>
          <w:lang w:val="en-US"/>
        </w:rPr>
        <w:t>https://www.heise.de/news/Java-Framework-Native-Spring-Anwendungen-laufen-ohne-die-JVM-5078681.html</w:t>
      </w:r>
      <w:r w:rsidR="00000000">
        <w:rPr>
          <w:rStyle w:val="Hyperlink"/>
          <w:lang w:val="en-US"/>
        </w:rPr>
        <w:fldChar w:fldCharType="end"/>
      </w:r>
      <w:r>
        <w:rPr>
          <w:lang w:val="en-US"/>
        </w:rPr>
        <w:t xml:space="preserve"> </w:t>
      </w:r>
    </w:p>
  </w:footnote>
  <w:footnote w:id="61">
    <w:p w14:paraId="45021D6A" w14:textId="77777777" w:rsidR="00A17BE4" w:rsidRPr="00252BC9" w:rsidRDefault="00A17BE4" w:rsidP="007823B9">
      <w:pPr>
        <w:pStyle w:val="FootnoteText"/>
        <w:rPr>
          <w:lang w:val="en-US"/>
        </w:rPr>
      </w:pPr>
      <w:r>
        <w:rPr>
          <w:rStyle w:val="FootnoteReference"/>
        </w:rPr>
        <w:footnoteRef/>
      </w:r>
      <w:r w:rsidRPr="00252BC9">
        <w:rPr>
          <w:lang w:val="en-US"/>
        </w:rPr>
        <w:t xml:space="preserve"> </w:t>
      </w:r>
      <w:r w:rsidR="00000000">
        <w:fldChar w:fldCharType="begin"/>
      </w:r>
      <w:r w:rsidR="00000000" w:rsidRPr="0077089E">
        <w:rPr>
          <w:lang w:val="en-US"/>
        </w:rPr>
        <w:instrText>HYPERLINK "https://iot.eclipse.org/"</w:instrText>
      </w:r>
      <w:r w:rsidR="00000000">
        <w:fldChar w:fldCharType="separate"/>
      </w:r>
      <w:r w:rsidRPr="00252BC9">
        <w:rPr>
          <w:rStyle w:val="Hyperlink"/>
          <w:lang w:val="en-US"/>
        </w:rPr>
        <w:t>https://iot.eclipse.org/</w:t>
      </w:r>
      <w:r w:rsidR="00000000">
        <w:rPr>
          <w:rStyle w:val="Hyperlink"/>
          <w:lang w:val="en-US"/>
        </w:rPr>
        <w:fldChar w:fldCharType="end"/>
      </w:r>
      <w:r w:rsidRPr="00252BC9">
        <w:rPr>
          <w:lang w:val="en-US"/>
        </w:rPr>
        <w:t xml:space="preserve"> </w:t>
      </w:r>
    </w:p>
  </w:footnote>
  <w:footnote w:id="62">
    <w:p w14:paraId="7D2F3DB3" w14:textId="77777777" w:rsidR="00A17BE4" w:rsidRPr="002814E1" w:rsidRDefault="00A17BE4" w:rsidP="007823B9">
      <w:pPr>
        <w:pStyle w:val="FootnoteText"/>
        <w:rPr>
          <w:lang w:val="en-US"/>
        </w:rPr>
      </w:pPr>
      <w:r>
        <w:rPr>
          <w:rStyle w:val="FootnoteReference"/>
        </w:rPr>
        <w:footnoteRef/>
      </w:r>
      <w:r w:rsidRPr="002814E1">
        <w:rPr>
          <w:lang w:val="en-US"/>
        </w:rPr>
        <w:t xml:space="preserve"> </w:t>
      </w:r>
      <w:r w:rsidR="00000000">
        <w:fldChar w:fldCharType="begin"/>
      </w:r>
      <w:r w:rsidR="00000000" w:rsidRPr="0077089E">
        <w:rPr>
          <w:lang w:val="en-US"/>
        </w:rPr>
        <w:instrText>HYPERLINK "https://projects.eclipse.org/projects/iot.paho"</w:instrText>
      </w:r>
      <w:r w:rsidR="00000000">
        <w:fldChar w:fldCharType="separate"/>
      </w:r>
      <w:r w:rsidRPr="007F6180">
        <w:rPr>
          <w:rStyle w:val="Hyperlink"/>
          <w:lang w:val="en-US"/>
        </w:rPr>
        <w:t>https://projects.eclipse.org/projects/iot.paho</w:t>
      </w:r>
      <w:r w:rsidR="00000000">
        <w:rPr>
          <w:rStyle w:val="Hyperlink"/>
          <w:lang w:val="en-US"/>
        </w:rPr>
        <w:fldChar w:fldCharType="end"/>
      </w:r>
      <w:r>
        <w:rPr>
          <w:lang w:val="en-US"/>
        </w:rPr>
        <w:t xml:space="preserve"> </w:t>
      </w:r>
    </w:p>
  </w:footnote>
  <w:footnote w:id="63">
    <w:p w14:paraId="185F0633" w14:textId="77777777" w:rsidR="00A17BE4" w:rsidRPr="002814E1" w:rsidRDefault="00A17BE4" w:rsidP="007823B9">
      <w:pPr>
        <w:pStyle w:val="FootnoteText"/>
        <w:rPr>
          <w:lang w:val="en-US"/>
        </w:rPr>
      </w:pPr>
      <w:r>
        <w:rPr>
          <w:rStyle w:val="FootnoteReference"/>
        </w:rPr>
        <w:footnoteRef/>
      </w:r>
      <w:r w:rsidRPr="002814E1">
        <w:rPr>
          <w:lang w:val="en-US"/>
        </w:rPr>
        <w:t xml:space="preserve"> </w:t>
      </w:r>
      <w:r w:rsidR="00000000">
        <w:fldChar w:fldCharType="begin"/>
      </w:r>
      <w:r w:rsidR="00000000" w:rsidRPr="0077089E">
        <w:rPr>
          <w:lang w:val="en-US"/>
        </w:rPr>
        <w:instrText>HYPERLINK "https://projects.eclipse.org/projects/iot.hono"</w:instrText>
      </w:r>
      <w:r w:rsidR="00000000">
        <w:fldChar w:fldCharType="separate"/>
      </w:r>
      <w:r w:rsidRPr="007F6180">
        <w:rPr>
          <w:rStyle w:val="Hyperlink"/>
          <w:lang w:val="en-US"/>
        </w:rPr>
        <w:t>https://projects.eclipse.org/projects/iot.hono</w:t>
      </w:r>
      <w:r w:rsidR="00000000">
        <w:rPr>
          <w:rStyle w:val="Hyperlink"/>
          <w:lang w:val="en-US"/>
        </w:rPr>
        <w:fldChar w:fldCharType="end"/>
      </w:r>
      <w:r>
        <w:rPr>
          <w:lang w:val="en-US"/>
        </w:rPr>
        <w:t xml:space="preserve"> </w:t>
      </w:r>
    </w:p>
  </w:footnote>
  <w:footnote w:id="64">
    <w:p w14:paraId="107D83E9" w14:textId="77777777" w:rsidR="00A17BE4" w:rsidRPr="002814E1" w:rsidRDefault="00A17BE4" w:rsidP="007823B9">
      <w:pPr>
        <w:pStyle w:val="FootnoteText"/>
        <w:rPr>
          <w:lang w:val="en-US"/>
        </w:rPr>
      </w:pPr>
      <w:r>
        <w:rPr>
          <w:rStyle w:val="FootnoteReference"/>
        </w:rPr>
        <w:footnoteRef/>
      </w:r>
      <w:r w:rsidRPr="002814E1">
        <w:rPr>
          <w:lang w:val="en-US"/>
        </w:rPr>
        <w:t xml:space="preserve"> </w:t>
      </w:r>
      <w:r w:rsidR="00000000">
        <w:fldChar w:fldCharType="begin"/>
      </w:r>
      <w:r w:rsidR="00000000" w:rsidRPr="0077089E">
        <w:rPr>
          <w:lang w:val="en-US"/>
        </w:rPr>
        <w:instrText>HYPERLINK "https://projects.eclipse.org/projects/iot.milo"</w:instrText>
      </w:r>
      <w:r w:rsidR="00000000">
        <w:fldChar w:fldCharType="separate"/>
      </w:r>
      <w:r w:rsidRPr="007F6180">
        <w:rPr>
          <w:rStyle w:val="Hyperlink"/>
          <w:lang w:val="en-US"/>
        </w:rPr>
        <w:t>https://projects.eclipse.org/projects/iot.milo</w:t>
      </w:r>
      <w:r w:rsidR="00000000">
        <w:rPr>
          <w:rStyle w:val="Hyperlink"/>
          <w:lang w:val="en-US"/>
        </w:rPr>
        <w:fldChar w:fldCharType="end"/>
      </w:r>
      <w:r>
        <w:rPr>
          <w:lang w:val="en-US"/>
        </w:rPr>
        <w:t xml:space="preserve"> </w:t>
      </w:r>
    </w:p>
  </w:footnote>
  <w:footnote w:id="65">
    <w:p w14:paraId="4585BF15" w14:textId="3EDF23FF" w:rsidR="00A17BE4" w:rsidRPr="00B45228" w:rsidRDefault="00A17BE4">
      <w:pPr>
        <w:pStyle w:val="FootnoteText"/>
        <w:rPr>
          <w:lang w:val="en-US"/>
        </w:rPr>
      </w:pPr>
      <w:r>
        <w:rPr>
          <w:rStyle w:val="FootnoteReference"/>
        </w:rPr>
        <w:footnoteRef/>
      </w:r>
      <w:r w:rsidRPr="00B45228">
        <w:rPr>
          <w:lang w:val="en-US"/>
        </w:rPr>
        <w:t xml:space="preserve"> </w:t>
      </w:r>
      <w:r>
        <w:rPr>
          <w:lang w:val="en-US"/>
        </w:rPr>
        <w:t xml:space="preserve">At a glance, </w:t>
      </w:r>
      <w:proofErr w:type="spellStart"/>
      <w:r w:rsidRPr="00E315DE">
        <w:rPr>
          <w:rFonts w:ascii="Consolas" w:hAnsi="Consolas"/>
          <w:lang w:val="en-US"/>
        </w:rPr>
        <w:t>TypeTranslator</w:t>
      </w:r>
      <w:proofErr w:type="spellEnd"/>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proofErr w:type="spellStart"/>
      <w:r w:rsidRPr="00E315DE">
        <w:rPr>
          <w:rFonts w:ascii="Consolas" w:hAnsi="Consolas"/>
          <w:lang w:val="en-US"/>
        </w:rPr>
        <w:t>TypeTranslator</w:t>
      </w:r>
      <w:proofErr w:type="spellEnd"/>
      <w:r>
        <w:rPr>
          <w:lang w:val="en-US"/>
        </w:rPr>
        <w:t xml:space="preserve"> inherits from the input/output type translators, it is also possible to use a fully-fledged </w:t>
      </w:r>
      <w:proofErr w:type="spellStart"/>
      <w:r w:rsidRPr="00E315DE">
        <w:rPr>
          <w:rFonts w:ascii="Consolas" w:hAnsi="Consolas"/>
          <w:lang w:val="en-US"/>
        </w:rPr>
        <w:t>TypeTranslator</w:t>
      </w:r>
      <w:proofErr w:type="spellEnd"/>
      <w:r>
        <w:rPr>
          <w:lang w:val="en-US"/>
        </w:rPr>
        <w:t xml:space="preserve"> in these situations.</w:t>
      </w:r>
    </w:p>
  </w:footnote>
  <w:footnote w:id="66">
    <w:p w14:paraId="22C7D251" w14:textId="77E7149A" w:rsidR="00A17BE4" w:rsidRPr="007D792A" w:rsidRDefault="00A17BE4">
      <w:pPr>
        <w:pStyle w:val="FootnoteText"/>
        <w:rPr>
          <w:lang w:val="en-US"/>
        </w:rPr>
      </w:pPr>
      <w:r>
        <w:rPr>
          <w:rStyle w:val="FootnoteReference"/>
        </w:rPr>
        <w:footnoteRef/>
      </w:r>
      <w:r w:rsidRPr="007D792A">
        <w:rPr>
          <w:lang w:val="en-US"/>
        </w:rPr>
        <w:t xml:space="preserve"> </w:t>
      </w:r>
      <w:r w:rsidR="00000000">
        <w:fldChar w:fldCharType="begin"/>
      </w:r>
      <w:r w:rsidR="00000000" w:rsidRPr="0077089E">
        <w:rPr>
          <w:lang w:val="en-US"/>
        </w:rPr>
        <w:instrText>HYPERLINK "https://developers.google.com/protocol-buffers"</w:instrText>
      </w:r>
      <w:r w:rsidR="00000000">
        <w:fldChar w:fldCharType="separate"/>
      </w:r>
      <w:r w:rsidRPr="007F6180">
        <w:rPr>
          <w:rStyle w:val="Hyperlink"/>
          <w:lang w:val="en-US"/>
        </w:rPr>
        <w:t>https://developers.google.com/protocol-buffers</w:t>
      </w:r>
      <w:r w:rsidR="00000000">
        <w:rPr>
          <w:rStyle w:val="Hyperlink"/>
          <w:lang w:val="en-US"/>
        </w:rPr>
        <w:fldChar w:fldCharType="end"/>
      </w:r>
      <w:r>
        <w:rPr>
          <w:lang w:val="en-US"/>
        </w:rPr>
        <w:t xml:space="preserve"> </w:t>
      </w:r>
    </w:p>
  </w:footnote>
  <w:footnote w:id="67">
    <w:p w14:paraId="6804054F" w14:textId="6AC08821" w:rsidR="00A17BE4" w:rsidRPr="00A537D7" w:rsidRDefault="00A17BE4">
      <w:pPr>
        <w:pStyle w:val="FootnoteText"/>
        <w:rPr>
          <w:lang w:val="en-US"/>
        </w:rPr>
      </w:pPr>
      <w:r>
        <w:rPr>
          <w:rStyle w:val="FootnoteReference"/>
        </w:rPr>
        <w:footnoteRef/>
      </w:r>
      <w:r w:rsidRPr="00A537D7">
        <w:rPr>
          <w:lang w:val="en-US"/>
        </w:rPr>
        <w:t xml:space="preserve"> </w:t>
      </w:r>
      <w:r w:rsidR="00000000">
        <w:fldChar w:fldCharType="begin"/>
      </w:r>
      <w:r w:rsidR="00000000" w:rsidRPr="0077089E">
        <w:rPr>
          <w:lang w:val="en-GB"/>
        </w:rPr>
        <w:instrText>HYPERLINK "https://netty.io/"</w:instrText>
      </w:r>
      <w:r w:rsidR="00000000">
        <w:fldChar w:fldCharType="separate"/>
      </w:r>
      <w:r w:rsidRPr="00F55CEA">
        <w:rPr>
          <w:rStyle w:val="Hyperlink"/>
          <w:lang w:val="en-US"/>
        </w:rPr>
        <w:t>https://netty.io/</w:t>
      </w:r>
      <w:r w:rsidR="00000000">
        <w:rPr>
          <w:rStyle w:val="Hyperlink"/>
          <w:lang w:val="en-US"/>
        </w:rPr>
        <w:fldChar w:fldCharType="end"/>
      </w:r>
      <w:r>
        <w:rPr>
          <w:lang w:val="en-US"/>
        </w:rPr>
        <w:t xml:space="preserve"> </w:t>
      </w:r>
    </w:p>
  </w:footnote>
  <w:footnote w:id="68">
    <w:p w14:paraId="76AF068F" w14:textId="6DDB274C" w:rsidR="00A17BE4" w:rsidRPr="00966C4A" w:rsidRDefault="00A17BE4" w:rsidP="005D470E">
      <w:pPr>
        <w:pStyle w:val="FootnoteText"/>
        <w:rPr>
          <w:lang w:val="en-US"/>
        </w:rPr>
      </w:pPr>
      <w:r>
        <w:rPr>
          <w:rStyle w:val="FootnoteReference"/>
        </w:rPr>
        <w:footnoteRef/>
      </w:r>
      <w:r w:rsidRPr="00966C4A">
        <w:rPr>
          <w:lang w:val="en-US"/>
        </w:rPr>
        <w:t xml:space="preserve"> </w:t>
      </w:r>
      <w:r>
        <w:rPr>
          <w:lang w:val="en-US"/>
        </w:rPr>
        <w:t xml:space="preserve">The ingestion is based on the Spring Default </w:t>
      </w:r>
      <w:proofErr w:type="spellStart"/>
      <w:r>
        <w:rPr>
          <w:lang w:val="en-US"/>
        </w:rPr>
        <w:t>Poller</w:t>
      </w:r>
      <w:proofErr w:type="spellEnd"/>
      <w:r>
        <w:rPr>
          <w:lang w:val="en-US"/>
        </w:rPr>
        <w:t>,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69">
    <w:p w14:paraId="4CB14E37" w14:textId="7E12DF1C" w:rsidR="00A17BE4" w:rsidRPr="0006519A" w:rsidRDefault="00A17BE4">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0A1639" w:rsidRPr="003D662E">
        <w:rPr>
          <w:lang w:val="en-US"/>
        </w:rPr>
        <w:t xml:space="preserve">Table </w:t>
      </w:r>
      <w:r w:rsidR="000A1639">
        <w:rPr>
          <w:noProof/>
          <w:lang w:val="en-US"/>
        </w:rPr>
        <w:t>7</w:t>
      </w:r>
      <w:r>
        <w:rPr>
          <w:lang w:val="en-US"/>
        </w:rPr>
        <w:fldChar w:fldCharType="end"/>
      </w:r>
      <w:r>
        <w:rPr>
          <w:lang w:val="en-US"/>
        </w:rPr>
        <w:t xml:space="preserve">, this leads to 13.5 </w:t>
      </w:r>
      <w:proofErr w:type="spellStart"/>
      <w:r>
        <w:rPr>
          <w:lang w:val="en-US"/>
        </w:rPr>
        <w:t>GBytes</w:t>
      </w:r>
      <w:proofErr w:type="spellEnd"/>
      <w:r>
        <w:rPr>
          <w:lang w:val="en-US"/>
        </w:rPr>
        <w:t xml:space="preserve"> up to 66 </w:t>
      </w:r>
      <w:proofErr w:type="spellStart"/>
      <w:r>
        <w:rPr>
          <w:lang w:val="en-US"/>
        </w:rPr>
        <w:t>GBytes</w:t>
      </w:r>
      <w:proofErr w:type="spellEnd"/>
      <w:r>
        <w:rPr>
          <w:lang w:val="en-US"/>
        </w:rPr>
        <w:t xml:space="preserve"> per hour.</w:t>
      </w:r>
    </w:p>
  </w:footnote>
  <w:footnote w:id="70">
    <w:p w14:paraId="6743852E" w14:textId="1E23A862" w:rsidR="00A17BE4" w:rsidRPr="002F41F5" w:rsidRDefault="00A17BE4">
      <w:pPr>
        <w:pStyle w:val="FootnoteText"/>
        <w:rPr>
          <w:lang w:val="en-US"/>
        </w:rPr>
      </w:pPr>
      <w:r>
        <w:rPr>
          <w:rStyle w:val="FootnoteReference"/>
        </w:rPr>
        <w:footnoteRef/>
      </w:r>
      <w:r w:rsidRPr="002F41F5">
        <w:rPr>
          <w:lang w:val="en-US"/>
        </w:rPr>
        <w:t xml:space="preserve"> </w:t>
      </w:r>
      <w:r w:rsidR="00000000">
        <w:fldChar w:fldCharType="begin"/>
      </w:r>
      <w:r w:rsidR="00000000" w:rsidRPr="0077089E">
        <w:rPr>
          <w:lang w:val="en-US"/>
        </w:rPr>
        <w:instrText>HYPERLINK "https://projects.eclipse.org/projects/iot.californium"</w:instrText>
      </w:r>
      <w:r w:rsidR="00000000">
        <w:fldChar w:fldCharType="separate"/>
      </w:r>
      <w:r w:rsidRPr="007F6180">
        <w:rPr>
          <w:rStyle w:val="Hyperlink"/>
          <w:lang w:val="en-US"/>
        </w:rPr>
        <w:t>https://projects.eclipse.org/projects/iot.californium</w:t>
      </w:r>
      <w:r w:rsidR="00000000">
        <w:rPr>
          <w:rStyle w:val="Hyperlink"/>
          <w:lang w:val="en-US"/>
        </w:rPr>
        <w:fldChar w:fldCharType="end"/>
      </w:r>
      <w:r>
        <w:rPr>
          <w:lang w:val="en-US"/>
        </w:rPr>
        <w:t xml:space="preserve"> </w:t>
      </w:r>
    </w:p>
  </w:footnote>
  <w:footnote w:id="71">
    <w:p w14:paraId="762EE7A1" w14:textId="6531084F" w:rsidR="00A17BE4" w:rsidRPr="002F41F5" w:rsidRDefault="00A17BE4">
      <w:pPr>
        <w:pStyle w:val="FootnoteText"/>
        <w:rPr>
          <w:lang w:val="en-US"/>
        </w:rPr>
      </w:pPr>
      <w:r>
        <w:rPr>
          <w:rStyle w:val="FootnoteReference"/>
        </w:rPr>
        <w:footnoteRef/>
      </w:r>
      <w:r w:rsidRPr="002F41F5">
        <w:rPr>
          <w:lang w:val="en-US"/>
        </w:rPr>
        <w:t xml:space="preserve"> </w:t>
      </w:r>
      <w:r w:rsidR="00000000">
        <w:fldChar w:fldCharType="begin"/>
      </w:r>
      <w:r w:rsidR="00000000" w:rsidRPr="0077089E">
        <w:rPr>
          <w:lang w:val="en-US"/>
        </w:rPr>
        <w:instrText>HYPERLINK "https://projects.eclipse.org/projects/iot.leshan"</w:instrText>
      </w:r>
      <w:r w:rsidR="00000000">
        <w:fldChar w:fldCharType="separate"/>
      </w:r>
      <w:r w:rsidRPr="007F6180">
        <w:rPr>
          <w:rStyle w:val="Hyperlink"/>
          <w:lang w:val="en-US"/>
        </w:rPr>
        <w:t>https://projects.eclipse.org/projects/iot.leshan</w:t>
      </w:r>
      <w:r w:rsidR="00000000">
        <w:rPr>
          <w:rStyle w:val="Hyperlink"/>
          <w:lang w:val="en-US"/>
        </w:rPr>
        <w:fldChar w:fldCharType="end"/>
      </w:r>
      <w:r>
        <w:rPr>
          <w:lang w:val="en-US"/>
        </w:rPr>
        <w:t xml:space="preserve"> </w:t>
      </w:r>
    </w:p>
  </w:footnote>
  <w:footnote w:id="72">
    <w:p w14:paraId="188933F8" w14:textId="72E63F91" w:rsidR="00A17BE4" w:rsidRPr="002F41F5" w:rsidRDefault="00A17BE4">
      <w:pPr>
        <w:pStyle w:val="FootnoteText"/>
        <w:rPr>
          <w:lang w:val="en-US"/>
        </w:rPr>
      </w:pPr>
      <w:r>
        <w:rPr>
          <w:rStyle w:val="FootnoteReference"/>
        </w:rPr>
        <w:footnoteRef/>
      </w:r>
      <w:r w:rsidRPr="002F41F5">
        <w:rPr>
          <w:lang w:val="en-US"/>
        </w:rPr>
        <w:t xml:space="preserve"> </w:t>
      </w:r>
      <w:r w:rsidR="00000000">
        <w:fldChar w:fldCharType="begin"/>
      </w:r>
      <w:r w:rsidR="00000000" w:rsidRPr="0077089E">
        <w:rPr>
          <w:lang w:val="en-US"/>
        </w:rPr>
        <w:instrText>HYPERLINK "https://projects.eclipse.org/projects/iot.tahu"</w:instrText>
      </w:r>
      <w:r w:rsidR="00000000">
        <w:fldChar w:fldCharType="separate"/>
      </w:r>
      <w:r w:rsidRPr="007F6180">
        <w:rPr>
          <w:rStyle w:val="Hyperlink"/>
          <w:lang w:val="en-US"/>
        </w:rPr>
        <w:t>https://projects.eclipse.org/projects/iot.tahu</w:t>
      </w:r>
      <w:r w:rsidR="00000000">
        <w:rPr>
          <w:rStyle w:val="Hyperlink"/>
          <w:lang w:val="en-US"/>
        </w:rPr>
        <w:fldChar w:fldCharType="end"/>
      </w:r>
      <w:r>
        <w:rPr>
          <w:lang w:val="en-US"/>
        </w:rPr>
        <w:t xml:space="preserve"> </w:t>
      </w:r>
    </w:p>
  </w:footnote>
  <w:footnote w:id="73">
    <w:p w14:paraId="304204A0" w14:textId="3AE30031" w:rsidR="00A17BE4" w:rsidRPr="006724F7" w:rsidRDefault="00A17BE4">
      <w:pPr>
        <w:pStyle w:val="FootnoteText"/>
        <w:rPr>
          <w:lang w:val="en-US"/>
        </w:rPr>
      </w:pPr>
      <w:r>
        <w:rPr>
          <w:rStyle w:val="FootnoteReference"/>
        </w:rPr>
        <w:footnoteRef/>
      </w:r>
      <w:r w:rsidRPr="006724F7">
        <w:rPr>
          <w:lang w:val="en-US"/>
        </w:rPr>
        <w:t xml:space="preserve"> </w:t>
      </w:r>
      <w:r w:rsidR="00000000">
        <w:fldChar w:fldCharType="begin"/>
      </w:r>
      <w:r w:rsidR="00000000" w:rsidRPr="0077089E">
        <w:rPr>
          <w:lang w:val="en-US"/>
        </w:rPr>
        <w:instrText>HYPERLINK "https://projects.eclipse.org/projects/iot.agail"</w:instrText>
      </w:r>
      <w:r w:rsidR="00000000">
        <w:fldChar w:fldCharType="separate"/>
      </w:r>
      <w:r w:rsidRPr="005513A8">
        <w:rPr>
          <w:rStyle w:val="Hyperlink"/>
          <w:lang w:val="en-US"/>
        </w:rPr>
        <w:t>https://projects.eclipse.org/projects/iot.agail</w:t>
      </w:r>
      <w:r w:rsidR="00000000">
        <w:rPr>
          <w:rStyle w:val="Hyperlink"/>
          <w:lang w:val="en-US"/>
        </w:rPr>
        <w:fldChar w:fldCharType="end"/>
      </w:r>
      <w:r>
        <w:rPr>
          <w:lang w:val="en-US"/>
        </w:rPr>
        <w:t xml:space="preserve"> </w:t>
      </w:r>
    </w:p>
  </w:footnote>
  <w:footnote w:id="74">
    <w:p w14:paraId="68451594" w14:textId="2BC90A8E" w:rsidR="00A17BE4" w:rsidRPr="006724F7" w:rsidRDefault="00A17BE4">
      <w:pPr>
        <w:pStyle w:val="FootnoteText"/>
        <w:rPr>
          <w:lang w:val="en-US"/>
        </w:rPr>
      </w:pPr>
      <w:r>
        <w:rPr>
          <w:rStyle w:val="FootnoteReference"/>
        </w:rPr>
        <w:footnoteRef/>
      </w:r>
      <w:r w:rsidRPr="006724F7">
        <w:rPr>
          <w:lang w:val="en-US"/>
        </w:rPr>
        <w:t xml:space="preserve"> </w:t>
      </w:r>
      <w:r w:rsidR="00000000">
        <w:fldChar w:fldCharType="begin"/>
      </w:r>
      <w:r w:rsidR="00000000" w:rsidRPr="0077089E">
        <w:rPr>
          <w:lang w:val="en-US"/>
        </w:rPr>
        <w:instrText>HYPERLINK "https://www.eclipse.org/kapua/"</w:instrText>
      </w:r>
      <w:r w:rsidR="00000000">
        <w:fldChar w:fldCharType="separate"/>
      </w:r>
      <w:r w:rsidRPr="005513A8">
        <w:rPr>
          <w:rStyle w:val="Hyperlink"/>
          <w:lang w:val="en-US"/>
        </w:rPr>
        <w:t>https://www.eclipse.org/kapua/</w:t>
      </w:r>
      <w:r w:rsidR="00000000">
        <w:rPr>
          <w:rStyle w:val="Hyperlink"/>
          <w:lang w:val="en-US"/>
        </w:rPr>
        <w:fldChar w:fldCharType="end"/>
      </w:r>
      <w:r>
        <w:rPr>
          <w:lang w:val="en-US"/>
        </w:rPr>
        <w:t xml:space="preserve"> </w:t>
      </w:r>
    </w:p>
  </w:footnote>
  <w:footnote w:id="75">
    <w:p w14:paraId="44722AA8" w14:textId="1B3D1815" w:rsidR="00A17BE4" w:rsidRPr="006724F7" w:rsidRDefault="00A17BE4">
      <w:pPr>
        <w:pStyle w:val="FootnoteText"/>
        <w:rPr>
          <w:lang w:val="en-US"/>
        </w:rPr>
      </w:pPr>
      <w:r>
        <w:rPr>
          <w:rStyle w:val="FootnoteReference"/>
        </w:rPr>
        <w:footnoteRef/>
      </w:r>
      <w:r w:rsidRPr="006724F7">
        <w:rPr>
          <w:lang w:val="en-US"/>
        </w:rPr>
        <w:t xml:space="preserve"> </w:t>
      </w:r>
      <w:r w:rsidR="00000000">
        <w:fldChar w:fldCharType="begin"/>
      </w:r>
      <w:r w:rsidR="00000000" w:rsidRPr="0077089E">
        <w:rPr>
          <w:lang w:val="en-US"/>
        </w:rPr>
        <w:instrText>HYPERLINK "https://projects.eclipse.org/projects/iot.ponte"</w:instrText>
      </w:r>
      <w:r w:rsidR="00000000">
        <w:fldChar w:fldCharType="separate"/>
      </w:r>
      <w:r w:rsidRPr="005513A8">
        <w:rPr>
          <w:rStyle w:val="Hyperlink"/>
          <w:lang w:val="en-US"/>
        </w:rPr>
        <w:t>https://projects.eclipse.org/projects/iot.ponte</w:t>
      </w:r>
      <w:r w:rsidR="00000000">
        <w:rPr>
          <w:rStyle w:val="Hyperlink"/>
          <w:lang w:val="en-US"/>
        </w:rPr>
        <w:fldChar w:fldCharType="end"/>
      </w:r>
      <w:r>
        <w:rPr>
          <w:lang w:val="en-US"/>
        </w:rPr>
        <w:t xml:space="preserve"> </w:t>
      </w:r>
    </w:p>
  </w:footnote>
  <w:footnote w:id="76">
    <w:p w14:paraId="28B1599D" w14:textId="77777777" w:rsidR="00A17BE4" w:rsidRPr="00B60C22" w:rsidRDefault="00A17BE4"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77">
    <w:p w14:paraId="1D8675A7" w14:textId="169418A8" w:rsidR="00A17BE4" w:rsidRPr="00545B30" w:rsidRDefault="00A17BE4">
      <w:pPr>
        <w:pStyle w:val="FootnoteText"/>
        <w:rPr>
          <w:lang w:val="en-GB"/>
        </w:rPr>
      </w:pPr>
      <w:r>
        <w:rPr>
          <w:rStyle w:val="FootnoteReference"/>
        </w:rPr>
        <w:footnoteRef/>
      </w:r>
      <w:r w:rsidRPr="00545B30">
        <w:rPr>
          <w:lang w:val="en-GB"/>
        </w:rPr>
        <w:t xml:space="preserve"> </w:t>
      </w:r>
      <w:r>
        <w:rPr>
          <w:lang w:val="en-GB"/>
        </w:rPr>
        <w:t>In progress: Integration of direct reading/</w:t>
      </w:r>
      <w:proofErr w:type="spellStart"/>
      <w:r>
        <w:rPr>
          <w:lang w:val="en-GB"/>
        </w:rPr>
        <w:t>wrining</w:t>
      </w:r>
      <w:proofErr w:type="spellEnd"/>
      <w:r>
        <w:rPr>
          <w:lang w:val="en-GB"/>
        </w:rPr>
        <w:t xml:space="preserve"> typed access bypassing the type translators for performance reasons.</w:t>
      </w:r>
    </w:p>
  </w:footnote>
  <w:footnote w:id="78">
    <w:p w14:paraId="2455D157" w14:textId="32A8EE96" w:rsidR="00A17BE4" w:rsidRPr="00BB3F40" w:rsidRDefault="00A17BE4" w:rsidP="009772A1">
      <w:pPr>
        <w:pStyle w:val="FootnoteText"/>
        <w:rPr>
          <w:lang w:val="en-US"/>
        </w:rPr>
      </w:pPr>
      <w:r>
        <w:rPr>
          <w:rStyle w:val="FootnoteReference"/>
        </w:rPr>
        <w:footnoteRef/>
      </w:r>
      <w:r w:rsidRPr="00BB3F40">
        <w:rPr>
          <w:lang w:val="en-US"/>
        </w:rPr>
        <w:t xml:space="preserve"> </w:t>
      </w:r>
      <w:r>
        <w:rPr>
          <w:lang w:val="en-US"/>
        </w:rPr>
        <w:t xml:space="preserve">While </w:t>
      </w:r>
      <w:proofErr w:type="spellStart"/>
      <w:r>
        <w:rPr>
          <w:lang w:val="en-US"/>
        </w:rPr>
        <w:t>BaSyx</w:t>
      </w:r>
      <w:proofErr w:type="spellEnd"/>
      <w:r>
        <w:rPr>
          <w:lang w:val="en-US"/>
        </w:rPr>
        <w:t xml:space="preserve"> is the default implementation, this connector provides the possibility to define the individual instance to be used, i.e., individual instances for specific connections may use other factory instances than the default one.</w:t>
      </w:r>
    </w:p>
  </w:footnote>
  <w:footnote w:id="79">
    <w:p w14:paraId="34653BF7" w14:textId="41AB11DA" w:rsidR="00A17BE4" w:rsidRPr="00BA7F56" w:rsidRDefault="00A17BE4">
      <w:pPr>
        <w:pStyle w:val="FootnoteText"/>
        <w:rPr>
          <w:lang w:val="en-US"/>
        </w:rPr>
      </w:pPr>
      <w:r>
        <w:rPr>
          <w:rStyle w:val="FootnoteReference"/>
        </w:rPr>
        <w:footnoteRef/>
      </w:r>
      <w:r w:rsidRPr="00BA7F56">
        <w:rPr>
          <w:lang w:val="en-US"/>
        </w:rPr>
        <w:t xml:space="preserve"> </w:t>
      </w:r>
      <w:r w:rsidR="00000000">
        <w:fldChar w:fldCharType="begin"/>
      </w:r>
      <w:r w:rsidR="00000000" w:rsidRPr="0077089E">
        <w:rPr>
          <w:lang w:val="en-GB"/>
        </w:rPr>
        <w:instrText>HYPERLINK "https://micrometer.io/"</w:instrText>
      </w:r>
      <w:r w:rsidR="00000000">
        <w:fldChar w:fldCharType="separate"/>
      </w:r>
      <w:r w:rsidRPr="00F6456D">
        <w:rPr>
          <w:rStyle w:val="Hyperlink"/>
          <w:lang w:val="en-US"/>
        </w:rPr>
        <w:t>https://micrometer.io/</w:t>
      </w:r>
      <w:r w:rsidR="00000000">
        <w:rPr>
          <w:rStyle w:val="Hyperlink"/>
          <w:lang w:val="en-US"/>
        </w:rPr>
        <w:fldChar w:fldCharType="end"/>
      </w:r>
      <w:r>
        <w:rPr>
          <w:lang w:val="en-US"/>
        </w:rPr>
        <w:t xml:space="preserve"> </w:t>
      </w:r>
    </w:p>
  </w:footnote>
  <w:footnote w:id="80">
    <w:p w14:paraId="4D59145A" w14:textId="21480E50" w:rsidR="00A17BE4" w:rsidRPr="00CB053F" w:rsidRDefault="00A17BE4">
      <w:pPr>
        <w:pStyle w:val="FootnoteText"/>
        <w:rPr>
          <w:lang w:val="en-US"/>
        </w:rPr>
      </w:pPr>
      <w:r>
        <w:rPr>
          <w:rStyle w:val="FootnoteReference"/>
        </w:rPr>
        <w:footnoteRef/>
      </w:r>
      <w:r w:rsidRPr="00CB053F">
        <w:rPr>
          <w:lang w:val="en-US"/>
        </w:rPr>
        <w:t xml:space="preserve"> C</w:t>
      </w:r>
      <w:r>
        <w:rPr>
          <w:lang w:val="en-US"/>
        </w:rPr>
        <w:t xml:space="preserve">urrently not recommended, as the insertion and cleanup changes to the </w:t>
      </w:r>
      <w:proofErr w:type="spellStart"/>
      <w:r>
        <w:rPr>
          <w:lang w:val="en-US"/>
        </w:rPr>
        <w:t>submodel</w:t>
      </w:r>
      <w:proofErr w:type="spellEnd"/>
      <w:r>
        <w:rPr>
          <w:lang w:val="en-US"/>
        </w:rPr>
        <w:t xml:space="preserve"> cause </w:t>
      </w:r>
      <w:proofErr w:type="spellStart"/>
      <w:r>
        <w:rPr>
          <w:lang w:val="en-US"/>
        </w:rPr>
        <w:t>cause</w:t>
      </w:r>
      <w:proofErr w:type="spellEnd"/>
      <w:r>
        <w:rPr>
          <w:lang w:val="en-US"/>
        </w:rPr>
        <w:t xml:space="preserve"> memory overflows and increasing CPU load in the integrated </w:t>
      </w:r>
      <w:proofErr w:type="spellStart"/>
      <w:r>
        <w:rPr>
          <w:lang w:val="en-US"/>
        </w:rPr>
        <w:t>BaSyx</w:t>
      </w:r>
      <w:proofErr w:type="spellEnd"/>
      <w:r>
        <w:rPr>
          <w:lang w:val="en-US"/>
        </w:rPr>
        <w:t xml:space="preserve"> version.</w:t>
      </w:r>
    </w:p>
  </w:footnote>
  <w:footnote w:id="81">
    <w:p w14:paraId="1995B9F4" w14:textId="77777777" w:rsidR="00A17BE4" w:rsidRPr="001D1274" w:rsidRDefault="00A17BE4" w:rsidP="008A4B2E">
      <w:pPr>
        <w:pStyle w:val="FootnoteText"/>
        <w:rPr>
          <w:lang w:val="en-US"/>
        </w:rPr>
      </w:pPr>
      <w:r>
        <w:rPr>
          <w:rStyle w:val="FootnoteReference"/>
        </w:rPr>
        <w:footnoteRef/>
      </w:r>
      <w:r w:rsidRPr="001D1274">
        <w:rPr>
          <w:lang w:val="en-US"/>
        </w:rPr>
        <w:t xml:space="preserve"> </w:t>
      </w:r>
      <w:r w:rsidR="00000000">
        <w:fldChar w:fldCharType="begin"/>
      </w:r>
      <w:r w:rsidR="00000000" w:rsidRPr="0077089E">
        <w:rPr>
          <w:lang w:val="en-US"/>
        </w:rPr>
        <w:instrText>HYPERLINK "https://micrometer.io/docs/concepts"</w:instrText>
      </w:r>
      <w:r w:rsidR="00000000">
        <w:fldChar w:fldCharType="separate"/>
      </w:r>
      <w:r w:rsidRPr="00850F75">
        <w:rPr>
          <w:rStyle w:val="Hyperlink"/>
          <w:lang w:val="en-US"/>
        </w:rPr>
        <w:t>https://micrometer.io/docs/concepts</w:t>
      </w:r>
      <w:r w:rsidR="00000000">
        <w:rPr>
          <w:rStyle w:val="Hyperlink"/>
          <w:lang w:val="en-US"/>
        </w:rPr>
        <w:fldChar w:fldCharType="end"/>
      </w:r>
      <w:r>
        <w:rPr>
          <w:lang w:val="en-US"/>
        </w:rPr>
        <w:t xml:space="preserve"> </w:t>
      </w:r>
    </w:p>
  </w:footnote>
  <w:footnote w:id="82">
    <w:p w14:paraId="15A1A8CE" w14:textId="7F6FCE1A" w:rsidR="00A17BE4" w:rsidRPr="00146F44" w:rsidRDefault="00A17BE4">
      <w:pPr>
        <w:pStyle w:val="FootnoteText"/>
        <w:rPr>
          <w:lang w:val="en-GB"/>
        </w:rPr>
      </w:pPr>
      <w:r>
        <w:rPr>
          <w:rStyle w:val="FootnoteReference"/>
        </w:rPr>
        <w:footnoteRef/>
      </w:r>
      <w:r w:rsidRPr="00146F44">
        <w:rPr>
          <w:lang w:val="en-GB"/>
        </w:rPr>
        <w:t xml:space="preserve"> </w:t>
      </w:r>
      <w:r w:rsidR="00000000">
        <w:fldChar w:fldCharType="begin"/>
      </w:r>
      <w:r w:rsidR="00000000" w:rsidRPr="0077089E">
        <w:rPr>
          <w:lang w:val="en-US"/>
        </w:rPr>
        <w:instrText>HYPERLINK "https://de.wikipedia.org/wiki/Representational_State_Transfer"</w:instrText>
      </w:r>
      <w:r w:rsidR="00000000">
        <w:fldChar w:fldCharType="separate"/>
      </w:r>
      <w:r w:rsidRPr="00345B3B">
        <w:rPr>
          <w:rStyle w:val="Hyperlink"/>
          <w:lang w:val="en-GB"/>
        </w:rPr>
        <w:t>https://de.wikipedia.org/wiki/Representational_State_Transfer</w:t>
      </w:r>
      <w:r w:rsidR="00000000">
        <w:rPr>
          <w:rStyle w:val="Hyperlink"/>
          <w:lang w:val="en-GB"/>
        </w:rPr>
        <w:fldChar w:fldCharType="end"/>
      </w:r>
      <w:r>
        <w:rPr>
          <w:lang w:val="en-GB"/>
        </w:rPr>
        <w:t xml:space="preserve"> </w:t>
      </w:r>
    </w:p>
  </w:footnote>
  <w:footnote w:id="83">
    <w:p w14:paraId="14DEA6EA" w14:textId="1BD60B43" w:rsidR="00A17BE4" w:rsidRPr="00146F44" w:rsidRDefault="00A17BE4">
      <w:pPr>
        <w:pStyle w:val="FootnoteText"/>
        <w:rPr>
          <w:lang w:val="en-GB"/>
        </w:rPr>
      </w:pPr>
      <w:r>
        <w:rPr>
          <w:rStyle w:val="FootnoteReference"/>
        </w:rPr>
        <w:footnoteRef/>
      </w:r>
      <w:r w:rsidRPr="00146F44">
        <w:rPr>
          <w:lang w:val="en-GB"/>
        </w:rPr>
        <w:t xml:space="preserve"> </w:t>
      </w:r>
      <w:r w:rsidR="00000000">
        <w:fldChar w:fldCharType="begin"/>
      </w:r>
      <w:r w:rsidR="00000000" w:rsidRPr="0077089E">
        <w:rPr>
          <w:lang w:val="en-GB"/>
        </w:rPr>
        <w:instrText>HYPERLINK "https://de.wikipedia.org/wiki/WebSocket"</w:instrText>
      </w:r>
      <w:r w:rsidR="00000000">
        <w:fldChar w:fldCharType="separate"/>
      </w:r>
      <w:r w:rsidRPr="00345B3B">
        <w:rPr>
          <w:rStyle w:val="Hyperlink"/>
          <w:lang w:val="en-GB"/>
        </w:rPr>
        <w:t>https://de.wikipedia.org/wiki/WebSocket</w:t>
      </w:r>
      <w:r w:rsidR="00000000">
        <w:rPr>
          <w:rStyle w:val="Hyperlink"/>
          <w:lang w:val="en-GB"/>
        </w:rPr>
        <w:fldChar w:fldCharType="end"/>
      </w:r>
      <w:r>
        <w:rPr>
          <w:lang w:val="en-GB"/>
        </w:rPr>
        <w:t xml:space="preserve"> </w:t>
      </w:r>
    </w:p>
  </w:footnote>
  <w:footnote w:id="84">
    <w:p w14:paraId="5BBF75C9" w14:textId="02AC3CB0" w:rsidR="00A17BE4" w:rsidRPr="00FA78D0" w:rsidRDefault="00A17BE4">
      <w:pPr>
        <w:pStyle w:val="FootnoteText"/>
        <w:rPr>
          <w:lang w:val="en-GB"/>
        </w:rPr>
      </w:pPr>
      <w:r>
        <w:rPr>
          <w:rStyle w:val="FootnoteReference"/>
        </w:rPr>
        <w:footnoteRef/>
      </w:r>
      <w:r w:rsidRPr="00FA78D0">
        <w:rPr>
          <w:lang w:val="en-GB"/>
        </w:rPr>
        <w:t xml:space="preserve"> </w:t>
      </w:r>
      <w:r w:rsidR="00000000">
        <w:fldChar w:fldCharType="begin"/>
      </w:r>
      <w:r w:rsidR="00000000" w:rsidRPr="0077089E">
        <w:rPr>
          <w:lang w:val="en-GB"/>
        </w:rPr>
        <w:instrText>HYPERLINK "https://de.wikipedia.org/wiki/Remote_Procedure_Call"</w:instrText>
      </w:r>
      <w:r w:rsidR="00000000">
        <w:fldChar w:fldCharType="separate"/>
      </w:r>
      <w:r w:rsidRPr="00345B3B">
        <w:rPr>
          <w:rStyle w:val="Hyperlink"/>
          <w:lang w:val="en-GB"/>
        </w:rPr>
        <w:t>https://de.wikipedia.org/wiki/Remote_Procedure_Call</w:t>
      </w:r>
      <w:r w:rsidR="00000000">
        <w:rPr>
          <w:rStyle w:val="Hyperlink"/>
          <w:lang w:val="en-GB"/>
        </w:rPr>
        <w:fldChar w:fldCharType="end"/>
      </w:r>
      <w:r>
        <w:rPr>
          <w:lang w:val="en-GB"/>
        </w:rPr>
        <w:t xml:space="preserve"> </w:t>
      </w:r>
    </w:p>
  </w:footnote>
  <w:footnote w:id="85">
    <w:p w14:paraId="5CD71514" w14:textId="0A84C4F6" w:rsidR="00A17BE4" w:rsidRPr="00FA78D0" w:rsidRDefault="00A17BE4">
      <w:pPr>
        <w:pStyle w:val="FootnoteText"/>
        <w:rPr>
          <w:lang w:val="en-GB"/>
        </w:rPr>
      </w:pPr>
      <w:r>
        <w:rPr>
          <w:rStyle w:val="FootnoteReference"/>
        </w:rPr>
        <w:footnoteRef/>
      </w:r>
      <w:r w:rsidRPr="00FA78D0">
        <w:rPr>
          <w:lang w:val="en-GB"/>
        </w:rPr>
        <w:t xml:space="preserve"> </w:t>
      </w:r>
      <w:r w:rsidR="00000000">
        <w:fldChar w:fldCharType="begin"/>
      </w:r>
      <w:r w:rsidR="00000000" w:rsidRPr="0077089E">
        <w:rPr>
          <w:lang w:val="en-GB"/>
        </w:rPr>
        <w:instrText>HYPERLINK "https://grpc.io/"</w:instrText>
      </w:r>
      <w:r w:rsidR="00000000">
        <w:fldChar w:fldCharType="separate"/>
      </w:r>
      <w:r w:rsidRPr="00345B3B">
        <w:rPr>
          <w:rStyle w:val="Hyperlink"/>
          <w:lang w:val="en-GB"/>
        </w:rPr>
        <w:t>https://grpc.io/</w:t>
      </w:r>
      <w:r w:rsidR="00000000">
        <w:rPr>
          <w:rStyle w:val="Hyperlink"/>
          <w:lang w:val="en-GB"/>
        </w:rPr>
        <w:fldChar w:fldCharType="end"/>
      </w:r>
      <w:r>
        <w:rPr>
          <w:lang w:val="en-GB"/>
        </w:rPr>
        <w:t xml:space="preserve"> </w:t>
      </w:r>
    </w:p>
  </w:footnote>
  <w:footnote w:id="86">
    <w:p w14:paraId="7DD1C80A" w14:textId="105F45AF" w:rsidR="00A17BE4" w:rsidRPr="00D62741" w:rsidRDefault="00A17BE4">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87">
    <w:p w14:paraId="509AE17C" w14:textId="315D8F09" w:rsidR="00A17BE4" w:rsidRPr="005736E5" w:rsidRDefault="00A17BE4">
      <w:pPr>
        <w:pStyle w:val="FootnoteText"/>
        <w:rPr>
          <w:lang w:val="en-GB"/>
        </w:rPr>
      </w:pPr>
      <w:r w:rsidRPr="00D62741">
        <w:rPr>
          <w:rStyle w:val="FootnoteReference"/>
        </w:rPr>
        <w:footnoteRef/>
      </w:r>
      <w:r w:rsidRPr="00D62741">
        <w:rPr>
          <w:lang w:val="en-GB"/>
        </w:rPr>
        <w:t xml:space="preserve"> Relative file names in Windows or Linux notation, separated </w:t>
      </w:r>
      <w:proofErr w:type="gramStart"/>
      <w:r w:rsidRPr="00D62741">
        <w:rPr>
          <w:lang w:val="en-GB"/>
        </w:rPr>
        <w:t>by :</w:t>
      </w:r>
      <w:proofErr w:type="gramEnd"/>
      <w:r w:rsidRPr="00D62741">
        <w:rPr>
          <w:lang w:val="en-GB"/>
        </w:rPr>
        <w:t xml:space="preserve"> or ; depending on the operating system. Such a file can be created by Maven. Before execution, the file is rewritten to comply with the @ argument file format of Java 9 and newer. Thereby, the JARs in the root folder of the archive are added by the service manager to the start of the </w:t>
      </w:r>
      <w:proofErr w:type="spellStart"/>
      <w:r w:rsidRPr="00D62741">
        <w:rPr>
          <w:lang w:val="en-GB"/>
        </w:rPr>
        <w:t>classpath</w:t>
      </w:r>
      <w:proofErr w:type="spellEnd"/>
      <w:r w:rsidRPr="00D62741">
        <w:rPr>
          <w:lang w:val="en-GB"/>
        </w:rPr>
        <w:t xml:space="preserve">. If no such file is present, a wildcard </w:t>
      </w:r>
      <w:proofErr w:type="spellStart"/>
      <w:r w:rsidRPr="00D62741">
        <w:rPr>
          <w:lang w:val="en-GB"/>
        </w:rPr>
        <w:t>classpath</w:t>
      </w:r>
      <w:proofErr w:type="spellEnd"/>
      <w:r w:rsidRPr="00D62741">
        <w:rPr>
          <w:lang w:val="en-GB"/>
        </w:rPr>
        <w:t xml:space="preserve"> is constructed, which may cause accidental class loading conflicts.</w:t>
      </w:r>
    </w:p>
  </w:footnote>
  <w:footnote w:id="88">
    <w:p w14:paraId="2E4D1099" w14:textId="76BACF00" w:rsidR="00A17BE4" w:rsidRPr="00906533" w:rsidRDefault="00A17BE4">
      <w:pPr>
        <w:pStyle w:val="FootnoteText"/>
        <w:rPr>
          <w:lang w:val="en-US"/>
        </w:rPr>
      </w:pPr>
      <w:r>
        <w:rPr>
          <w:rStyle w:val="FootnoteReference"/>
        </w:rPr>
        <w:footnoteRef/>
      </w:r>
      <w:r w:rsidRPr="00906533">
        <w:rPr>
          <w:lang w:val="en-US"/>
        </w:rPr>
        <w:t xml:space="preserve"> </w:t>
      </w:r>
      <w:r w:rsidR="00000000">
        <w:fldChar w:fldCharType="begin"/>
      </w:r>
      <w:r w:rsidR="00000000" w:rsidRPr="0077089E">
        <w:rPr>
          <w:lang w:val="en-GB"/>
        </w:rPr>
        <w:instrText>HYPERLINK "https://www.phoenixcontact.com/online/portal/de?uri=pxc-oc-itemdetail:pid=1069208&amp;library=dede&amp;tab=1"</w:instrText>
      </w:r>
      <w:r w:rsidR="00000000">
        <w:fldChar w:fldCharType="separate"/>
      </w:r>
      <w:r w:rsidRPr="005E7262">
        <w:rPr>
          <w:rStyle w:val="Hyperlink"/>
          <w:lang w:val="en-US"/>
        </w:rPr>
        <w:t>https://www.phoenixcontact.com/online/portal/de?uri=pxc-oc-itemdetail:pid=1069208&amp;library=dede&amp;tab=1</w:t>
      </w:r>
      <w:r w:rsidR="00000000">
        <w:rPr>
          <w:rStyle w:val="Hyperlink"/>
          <w:lang w:val="en-US"/>
        </w:rPr>
        <w:fldChar w:fldCharType="end"/>
      </w:r>
      <w:r>
        <w:rPr>
          <w:lang w:val="en-US"/>
        </w:rPr>
        <w:t xml:space="preserve"> provided by Phoenix Contact to the SSE group of the University of Hildesheim </w:t>
      </w:r>
      <w:r w:rsidR="00000000">
        <w:fldChar w:fldCharType="begin"/>
      </w:r>
      <w:r w:rsidR="00000000" w:rsidRPr="0077089E">
        <w:rPr>
          <w:lang w:val="en-GB"/>
        </w:rPr>
        <w:instrText>HYPERLINK "https://sse.uni-hildesheim.de/aktuelles/detailansicht/weltweiter-marktfuehrer-unterstuetzt-universitaet-hildesheim-im-bereich-industrie-40/"</w:instrText>
      </w:r>
      <w:r w:rsidR="00000000">
        <w:fldChar w:fldCharType="separate"/>
      </w:r>
      <w:r w:rsidRPr="005E7262">
        <w:rPr>
          <w:rStyle w:val="Hyperlink"/>
          <w:lang w:val="en-US"/>
        </w:rPr>
        <w:t>https://sse.uni-hildesheim.de/aktuelles/detailansicht/weltweiter-marktfuehrer-unterstuetzt-universitaet-hildesheim-im-bereich-industrie-40/</w:t>
      </w:r>
      <w:r w:rsidR="00000000">
        <w:rPr>
          <w:rStyle w:val="Hyperlink"/>
          <w:lang w:val="en-US"/>
        </w:rPr>
        <w:fldChar w:fldCharType="end"/>
      </w:r>
      <w:r>
        <w:rPr>
          <w:lang w:val="en-US"/>
        </w:rPr>
        <w:t xml:space="preserve"> </w:t>
      </w:r>
    </w:p>
  </w:footnote>
  <w:footnote w:id="89">
    <w:p w14:paraId="25883283" w14:textId="77777777" w:rsidR="00A17BE4" w:rsidRPr="00A332BC" w:rsidRDefault="00A17BE4" w:rsidP="00906533">
      <w:pPr>
        <w:pStyle w:val="FootnoteText"/>
        <w:rPr>
          <w:lang w:val="en-US"/>
        </w:rPr>
      </w:pPr>
      <w:r>
        <w:rPr>
          <w:rStyle w:val="FootnoteReference"/>
        </w:rPr>
        <w:footnoteRef/>
      </w:r>
      <w:r w:rsidRPr="00A332BC">
        <w:rPr>
          <w:lang w:val="en-US"/>
        </w:rPr>
        <w:t xml:space="preserve"> </w:t>
      </w:r>
      <w:r w:rsidR="00000000">
        <w:fldChar w:fldCharType="begin"/>
      </w:r>
      <w:r w:rsidR="00000000" w:rsidRPr="0077089E">
        <w:rPr>
          <w:lang w:val="en-US"/>
        </w:rPr>
        <w:instrText>HYPERLINK "https://www.lfedge.org/projects/openhorizon/"</w:instrText>
      </w:r>
      <w:r w:rsidR="00000000">
        <w:fldChar w:fldCharType="separate"/>
      </w:r>
      <w:r w:rsidRPr="00A856FE">
        <w:rPr>
          <w:rStyle w:val="Hyperlink"/>
          <w:lang w:val="en-US"/>
        </w:rPr>
        <w:t>https://www.lfedge.org/projects/openhorizon/</w:t>
      </w:r>
      <w:r w:rsidR="00000000">
        <w:rPr>
          <w:rStyle w:val="Hyperlink"/>
          <w:lang w:val="en-US"/>
        </w:rPr>
        <w:fldChar w:fldCharType="end"/>
      </w:r>
      <w:r>
        <w:rPr>
          <w:lang w:val="en-US"/>
        </w:rPr>
        <w:t xml:space="preserve"> </w:t>
      </w:r>
    </w:p>
  </w:footnote>
  <w:footnote w:id="90">
    <w:p w14:paraId="750683B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r w:rsidR="00000000">
        <w:fldChar w:fldCharType="begin"/>
      </w:r>
      <w:r w:rsidR="00000000" w:rsidRPr="0077089E">
        <w:rPr>
          <w:lang w:val="en-US"/>
        </w:rPr>
        <w:instrText>HYPERLINK "https://www.ibm.com/docs/en/edge-computing/4.1"</w:instrText>
      </w:r>
      <w:r w:rsidR="00000000">
        <w:fldChar w:fldCharType="separate"/>
      </w:r>
      <w:r w:rsidRPr="006F7B67">
        <w:rPr>
          <w:rStyle w:val="Hyperlink"/>
          <w:lang w:val="en-US"/>
        </w:rPr>
        <w:t>https://www.ibm.com/docs/en/edge-computing/4.1</w:t>
      </w:r>
      <w:r w:rsidR="00000000">
        <w:rPr>
          <w:rStyle w:val="Hyperlink"/>
          <w:lang w:val="en-US"/>
        </w:rPr>
        <w:fldChar w:fldCharType="end"/>
      </w:r>
      <w:r>
        <w:rPr>
          <w:lang w:val="en-US"/>
        </w:rPr>
        <w:t xml:space="preserve"> </w:t>
      </w:r>
    </w:p>
  </w:footnote>
  <w:footnote w:id="91">
    <w:p w14:paraId="15F7B8D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r w:rsidR="00000000">
        <w:fldChar w:fldCharType="begin"/>
      </w:r>
      <w:r w:rsidR="00000000" w:rsidRPr="0077089E">
        <w:rPr>
          <w:lang w:val="en-US"/>
        </w:rPr>
        <w:instrText>HYPERLINK "https://kubernetes.io/de/"</w:instrText>
      </w:r>
      <w:r w:rsidR="00000000">
        <w:fldChar w:fldCharType="separate"/>
      </w:r>
      <w:r w:rsidRPr="00A856FE">
        <w:rPr>
          <w:rStyle w:val="Hyperlink"/>
          <w:lang w:val="en-US"/>
        </w:rPr>
        <w:t>https://kubernetes.io/de/</w:t>
      </w:r>
      <w:r w:rsidR="00000000">
        <w:rPr>
          <w:rStyle w:val="Hyperlink"/>
          <w:lang w:val="en-US"/>
        </w:rPr>
        <w:fldChar w:fldCharType="end"/>
      </w:r>
      <w:r>
        <w:rPr>
          <w:lang w:val="en-US"/>
        </w:rPr>
        <w:t xml:space="preserve"> </w:t>
      </w:r>
    </w:p>
  </w:footnote>
  <w:footnote w:id="92">
    <w:p w14:paraId="134B0887" w14:textId="77777777" w:rsidR="00A17BE4" w:rsidRPr="00A332BC" w:rsidRDefault="00A17BE4" w:rsidP="003530B3">
      <w:pPr>
        <w:pStyle w:val="FootnoteText"/>
        <w:rPr>
          <w:lang w:val="en-US"/>
        </w:rPr>
      </w:pPr>
      <w:r>
        <w:rPr>
          <w:rStyle w:val="FootnoteReference"/>
        </w:rPr>
        <w:footnoteRef/>
      </w:r>
      <w:r w:rsidRPr="00A332BC">
        <w:rPr>
          <w:lang w:val="en-US"/>
        </w:rPr>
        <w:t xml:space="preserve"> </w:t>
      </w:r>
      <w:r w:rsidR="00000000">
        <w:fldChar w:fldCharType="begin"/>
      </w:r>
      <w:r w:rsidR="00000000" w:rsidRPr="0077089E">
        <w:rPr>
          <w:lang w:val="en-US"/>
        </w:rPr>
        <w:instrText>HYPERLINK "https://www.docker.com/"</w:instrText>
      </w:r>
      <w:r w:rsidR="00000000">
        <w:fldChar w:fldCharType="separate"/>
      </w:r>
      <w:r w:rsidRPr="00A856FE">
        <w:rPr>
          <w:rStyle w:val="Hyperlink"/>
          <w:lang w:val="en-US"/>
        </w:rPr>
        <w:t>https://www.docker.com/</w:t>
      </w:r>
      <w:r w:rsidR="00000000">
        <w:rPr>
          <w:rStyle w:val="Hyperlink"/>
          <w:lang w:val="en-US"/>
        </w:rPr>
        <w:fldChar w:fldCharType="end"/>
      </w:r>
      <w:r>
        <w:rPr>
          <w:lang w:val="en-US"/>
        </w:rPr>
        <w:t xml:space="preserve"> </w:t>
      </w:r>
    </w:p>
  </w:footnote>
  <w:footnote w:id="93">
    <w:p w14:paraId="6C2A5A0E" w14:textId="19779F62" w:rsidR="00A17BE4" w:rsidRPr="001E30B4" w:rsidRDefault="00A17BE4">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r w:rsidR="00000000">
        <w:fldChar w:fldCharType="begin"/>
      </w:r>
      <w:r w:rsidR="00000000" w:rsidRPr="0077089E">
        <w:rPr>
          <w:lang w:val="en-GB"/>
        </w:rPr>
        <w:instrText>HYPERLINK "https://github.com/digitalspider/jlxd"</w:instrText>
      </w:r>
      <w:r w:rsidR="00000000">
        <w:fldChar w:fldCharType="separate"/>
      </w:r>
      <w:r w:rsidRPr="00FD0FED">
        <w:rPr>
          <w:rStyle w:val="Hyperlink"/>
          <w:lang w:val="en-US"/>
        </w:rPr>
        <w:t>https://github.com/digitalspider/jlxd</w:t>
      </w:r>
      <w:r w:rsidR="00000000">
        <w:rPr>
          <w:rStyle w:val="Hyperlink"/>
          <w:lang w:val="en-US"/>
        </w:rPr>
        <w:fldChar w:fldCharType="end"/>
      </w:r>
      <w:r w:rsidRPr="00FD0FED">
        <w:rPr>
          <w:lang w:val="en-US"/>
        </w:rPr>
        <w:t xml:space="preserve">. However, due to required bugfixes and the need for a deployment to Maven central, which was not provided by the original authors, we rely on a fork of JLXD, which is part of </w:t>
      </w:r>
      <w:proofErr w:type="spellStart"/>
      <w:r w:rsidRPr="00FD0FED">
        <w:rPr>
          <w:lang w:val="en-US"/>
        </w:rPr>
        <w:t>EASy</w:t>
      </w:r>
      <w:proofErr w:type="spellEnd"/>
      <w:r w:rsidRPr="00FD0FED">
        <w:rPr>
          <w:lang w:val="en-US"/>
        </w:rPr>
        <w:t xml:space="preserve">-Producer </w:t>
      </w:r>
      <w:hyperlink r:id="rId4" w:history="1">
        <w:r w:rsidRPr="00FD0FED">
          <w:rPr>
            <w:rStyle w:val="Hyperlink"/>
            <w:lang w:val="en-US"/>
          </w:rPr>
          <w:t>https://github.com/SSEHUB/EASyProducer</w:t>
        </w:r>
      </w:hyperlink>
      <w:r w:rsidRPr="00FD0FED">
        <w:rPr>
          <w:lang w:val="en-US"/>
        </w:rPr>
        <w:t>.</w:t>
      </w:r>
    </w:p>
  </w:footnote>
  <w:footnote w:id="94">
    <w:p w14:paraId="446957E6" w14:textId="77777777" w:rsidR="00A17BE4" w:rsidRPr="00B93E93" w:rsidRDefault="00A17BE4" w:rsidP="00906533">
      <w:pPr>
        <w:pStyle w:val="FootnoteText"/>
        <w:rPr>
          <w:lang w:val="en-GB"/>
        </w:rPr>
      </w:pPr>
      <w:r>
        <w:rPr>
          <w:rStyle w:val="FootnoteReference"/>
        </w:rPr>
        <w:footnoteRef/>
      </w:r>
      <w:r w:rsidRPr="00B93E93">
        <w:rPr>
          <w:lang w:val="en-GB"/>
        </w:rPr>
        <w:t xml:space="preserve"> </w:t>
      </w:r>
      <w:r w:rsidR="00000000">
        <w:fldChar w:fldCharType="begin"/>
      </w:r>
      <w:r w:rsidR="00000000" w:rsidRPr="0077089E">
        <w:rPr>
          <w:lang w:val="en-US"/>
        </w:rPr>
        <w:instrText>HYPERLINK "http://tdongsi.github.io/blog/2017/04/23/docker-out-of-docker/"</w:instrText>
      </w:r>
      <w:r w:rsidR="00000000">
        <w:fldChar w:fldCharType="separate"/>
      </w:r>
      <w:r w:rsidRPr="005E7262">
        <w:rPr>
          <w:rStyle w:val="Hyperlink"/>
          <w:lang w:val="en-GB"/>
        </w:rPr>
        <w:t>http://tdongsi.github.io/blog/2017/04/23/docker-out-of-docker/</w:t>
      </w:r>
      <w:r w:rsidR="00000000">
        <w:rPr>
          <w:rStyle w:val="Hyperlink"/>
          <w:lang w:val="en-GB"/>
        </w:rPr>
        <w:fldChar w:fldCharType="end"/>
      </w:r>
      <w:r>
        <w:rPr>
          <w:lang w:val="en-GB"/>
        </w:rPr>
        <w:t xml:space="preserve"> </w:t>
      </w:r>
    </w:p>
  </w:footnote>
  <w:footnote w:id="95">
    <w:p w14:paraId="23BB3035" w14:textId="4854AB8D"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w:t>
      </w:r>
      <w:proofErr w:type="spellStart"/>
      <w:r>
        <w:rPr>
          <w:lang w:val="en-US"/>
        </w:rPr>
        <w:t>BaSyx</w:t>
      </w:r>
      <w:proofErr w:type="spellEnd"/>
      <w:r>
        <w:rPr>
          <w:lang w:val="en-US"/>
        </w:rPr>
        <w:t xml:space="preserve">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0A1639">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96">
    <w:p w14:paraId="795F113A" w14:textId="664B27FD"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w:t>
      </w:r>
      <w:proofErr w:type="spellStart"/>
      <w:r>
        <w:rPr>
          <w:lang w:val="en-US"/>
        </w:rPr>
        <w:t>BaSyx</w:t>
      </w:r>
      <w:proofErr w:type="spellEnd"/>
      <w:r>
        <w:rPr>
          <w:lang w:val="en-US"/>
        </w:rPr>
        <w:t xml:space="preserve">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0A1639">
        <w:rPr>
          <w:lang w:val="en-US"/>
        </w:rPr>
        <w:t>3.3</w:t>
      </w:r>
      <w:r>
        <w:rPr>
          <w:lang w:val="en-US"/>
        </w:rPr>
        <w:fldChar w:fldCharType="end"/>
      </w:r>
      <w:r>
        <w:rPr>
          <w:lang w:val="en-US"/>
        </w:rPr>
        <w:t xml:space="preserve">. </w:t>
      </w:r>
    </w:p>
  </w:footnote>
  <w:footnote w:id="97">
    <w:p w14:paraId="3414F161" w14:textId="1043B977" w:rsidR="00A17BE4" w:rsidRPr="00A67094" w:rsidRDefault="00A17BE4">
      <w:pPr>
        <w:pStyle w:val="FootnoteText"/>
        <w:rPr>
          <w:lang w:val="en-US"/>
        </w:rPr>
      </w:pPr>
      <w:r>
        <w:rPr>
          <w:rStyle w:val="FootnoteReference"/>
        </w:rPr>
        <w:footnoteRef/>
      </w:r>
      <w:r w:rsidRPr="00A67094">
        <w:rPr>
          <w:lang w:val="en-US"/>
        </w:rPr>
        <w:t xml:space="preserve"> </w:t>
      </w:r>
      <w:r w:rsidR="00000000">
        <w:fldChar w:fldCharType="begin"/>
      </w:r>
      <w:r w:rsidR="00000000" w:rsidRPr="0077089E">
        <w:rPr>
          <w:lang w:val="en-US"/>
        </w:rPr>
        <w:instrText>HYPERLINK "https://github.com/devicehive"</w:instrText>
      </w:r>
      <w:r w:rsidR="00000000">
        <w:fldChar w:fldCharType="separate"/>
      </w:r>
      <w:r w:rsidRPr="00E07EDA">
        <w:rPr>
          <w:rStyle w:val="Hyperlink"/>
          <w:lang w:val="en-US"/>
        </w:rPr>
        <w:t>https://github.com/devicehive</w:t>
      </w:r>
      <w:r w:rsidR="00000000">
        <w:rPr>
          <w:rStyle w:val="Hyperlink"/>
          <w:lang w:val="en-US"/>
        </w:rPr>
        <w:fldChar w:fldCharType="end"/>
      </w:r>
    </w:p>
  </w:footnote>
  <w:footnote w:id="98">
    <w:p w14:paraId="5EC32193" w14:textId="6CDE0CC3" w:rsidR="00A17BE4" w:rsidRPr="00A67094" w:rsidRDefault="00A17BE4">
      <w:pPr>
        <w:pStyle w:val="FootnoteText"/>
        <w:rPr>
          <w:lang w:val="en-US"/>
        </w:rPr>
      </w:pPr>
      <w:r>
        <w:rPr>
          <w:rStyle w:val="FootnoteReference"/>
        </w:rPr>
        <w:footnoteRef/>
      </w:r>
      <w:r w:rsidRPr="00A67094">
        <w:rPr>
          <w:lang w:val="en-US"/>
        </w:rPr>
        <w:t xml:space="preserve"> </w:t>
      </w:r>
      <w:r w:rsidR="00000000">
        <w:fldChar w:fldCharType="begin"/>
      </w:r>
      <w:r w:rsidR="00000000" w:rsidRPr="0077089E">
        <w:rPr>
          <w:lang w:val="en-US"/>
        </w:rPr>
        <w:instrText>HYPERLINK "https://github.com/thingsboard/thingsboard"</w:instrText>
      </w:r>
      <w:r w:rsidR="00000000">
        <w:fldChar w:fldCharType="separate"/>
      </w:r>
      <w:r w:rsidRPr="00E07EDA">
        <w:rPr>
          <w:rStyle w:val="Hyperlink"/>
          <w:lang w:val="en-US"/>
        </w:rPr>
        <w:t>https://github.com/thingsboard/thingsboard</w:t>
      </w:r>
      <w:r w:rsidR="00000000">
        <w:rPr>
          <w:rStyle w:val="Hyperlink"/>
          <w:lang w:val="en-US"/>
        </w:rPr>
        <w:fldChar w:fldCharType="end"/>
      </w:r>
      <w:r>
        <w:rPr>
          <w:lang w:val="en-US"/>
        </w:rPr>
        <w:t xml:space="preserve"> </w:t>
      </w:r>
    </w:p>
  </w:footnote>
  <w:footnote w:id="99">
    <w:p w14:paraId="48BEAB69" w14:textId="10E550D4" w:rsidR="00A17BE4" w:rsidRPr="00E44BA9" w:rsidRDefault="00A17BE4">
      <w:pPr>
        <w:pStyle w:val="FootnoteText"/>
        <w:rPr>
          <w:lang w:val="en-US"/>
        </w:rPr>
      </w:pPr>
      <w:r>
        <w:rPr>
          <w:rStyle w:val="FootnoteReference"/>
        </w:rPr>
        <w:footnoteRef/>
      </w:r>
      <w:r w:rsidRPr="00E44BA9">
        <w:rPr>
          <w:lang w:val="en-US"/>
        </w:rPr>
        <w:t xml:space="preserve"> </w:t>
      </w:r>
      <w:r w:rsidR="00000000">
        <w:fldChar w:fldCharType="begin"/>
      </w:r>
      <w:r w:rsidR="00000000" w:rsidRPr="0077089E">
        <w:rPr>
          <w:lang w:val="en-US"/>
        </w:rPr>
        <w:instrText>HYPERLINK "https://github.com/minio/minio"</w:instrText>
      </w:r>
      <w:r w:rsidR="00000000">
        <w:fldChar w:fldCharType="separate"/>
      </w:r>
      <w:r w:rsidRPr="00E07EDA">
        <w:rPr>
          <w:rStyle w:val="Hyperlink"/>
          <w:lang w:val="en-US"/>
        </w:rPr>
        <w:t>https://github.com/minio/minio</w:t>
      </w:r>
      <w:r w:rsidR="00000000">
        <w:rPr>
          <w:rStyle w:val="Hyperlink"/>
          <w:lang w:val="en-US"/>
        </w:rPr>
        <w:fldChar w:fldCharType="end"/>
      </w:r>
      <w:r>
        <w:rPr>
          <w:lang w:val="en-US"/>
        </w:rPr>
        <w:t xml:space="preserve"> </w:t>
      </w:r>
    </w:p>
  </w:footnote>
  <w:footnote w:id="100">
    <w:p w14:paraId="57B11339" w14:textId="1469AB4B" w:rsidR="00A17BE4" w:rsidRPr="00E44BA9" w:rsidRDefault="00A17BE4">
      <w:pPr>
        <w:pStyle w:val="FootnoteText"/>
        <w:rPr>
          <w:lang w:val="en-US"/>
        </w:rPr>
      </w:pPr>
      <w:r>
        <w:rPr>
          <w:rStyle w:val="FootnoteReference"/>
        </w:rPr>
        <w:footnoteRef/>
      </w:r>
      <w:r w:rsidRPr="00E44BA9">
        <w:rPr>
          <w:lang w:val="en-US"/>
        </w:rPr>
        <w:t xml:space="preserve"> </w:t>
      </w:r>
      <w:r w:rsidR="00000000">
        <w:fldChar w:fldCharType="begin"/>
      </w:r>
      <w:r w:rsidR="00000000" w:rsidRPr="0077089E">
        <w:rPr>
          <w:lang w:val="en-US"/>
        </w:rPr>
        <w:instrText>HYPERLINK "https://github.com/openstack/swift"</w:instrText>
      </w:r>
      <w:r w:rsidR="00000000">
        <w:fldChar w:fldCharType="separate"/>
      </w:r>
      <w:r w:rsidRPr="00E07EDA">
        <w:rPr>
          <w:rStyle w:val="Hyperlink"/>
          <w:lang w:val="en-US"/>
        </w:rPr>
        <w:t>https://github.com/openstack/swift</w:t>
      </w:r>
      <w:r w:rsidR="00000000">
        <w:rPr>
          <w:rStyle w:val="Hyperlink"/>
          <w:lang w:val="en-US"/>
        </w:rPr>
        <w:fldChar w:fldCharType="end"/>
      </w:r>
      <w:r>
        <w:rPr>
          <w:lang w:val="en-US"/>
        </w:rPr>
        <w:t xml:space="preserve"> </w:t>
      </w:r>
    </w:p>
  </w:footnote>
  <w:footnote w:id="101">
    <w:p w14:paraId="36E2BE19" w14:textId="3616FCDE" w:rsidR="00A17BE4" w:rsidRPr="00D44FA6" w:rsidRDefault="00A17BE4">
      <w:pPr>
        <w:pStyle w:val="FootnoteText"/>
        <w:rPr>
          <w:lang w:val="en-US"/>
        </w:rPr>
      </w:pPr>
      <w:r>
        <w:rPr>
          <w:rStyle w:val="FootnoteReference"/>
        </w:rPr>
        <w:footnoteRef/>
      </w:r>
      <w:r w:rsidRPr="00D44FA6">
        <w:rPr>
          <w:lang w:val="en-US"/>
        </w:rPr>
        <w:t xml:space="preserve"> </w:t>
      </w:r>
      <w:r w:rsidR="00000000">
        <w:fldChar w:fldCharType="begin"/>
      </w:r>
      <w:r w:rsidR="00000000" w:rsidRPr="0077089E">
        <w:rPr>
          <w:lang w:val="en-US"/>
        </w:rPr>
        <w:instrText>HYPERLINK "https://github.com/pambrose/prometheus-proxy"</w:instrText>
      </w:r>
      <w:r w:rsidR="00000000">
        <w:fldChar w:fldCharType="separate"/>
      </w:r>
      <w:r w:rsidRPr="00E60191">
        <w:rPr>
          <w:rStyle w:val="Hyperlink"/>
          <w:lang w:val="en-US"/>
        </w:rPr>
        <w:t>https://github.com/pambrose/prometheus-proxy</w:t>
      </w:r>
      <w:r w:rsidR="00000000">
        <w:rPr>
          <w:rStyle w:val="Hyperlink"/>
          <w:lang w:val="en-US"/>
        </w:rPr>
        <w:fldChar w:fldCharType="end"/>
      </w:r>
      <w:r>
        <w:rPr>
          <w:lang w:val="en-US"/>
        </w:rPr>
        <w:t xml:space="preserve"> </w:t>
      </w:r>
    </w:p>
  </w:footnote>
  <w:footnote w:id="102">
    <w:p w14:paraId="51CD9B38" w14:textId="77777777" w:rsidR="00A17BE4" w:rsidRPr="00816592" w:rsidRDefault="00A17BE4" w:rsidP="00451509">
      <w:pPr>
        <w:pStyle w:val="FootnoteText"/>
        <w:rPr>
          <w:lang w:val="en-US"/>
        </w:rPr>
      </w:pPr>
      <w:r>
        <w:rPr>
          <w:rStyle w:val="FootnoteReference"/>
        </w:rPr>
        <w:footnoteRef/>
      </w:r>
      <w:r w:rsidRPr="00816592">
        <w:rPr>
          <w:lang w:val="en-US"/>
        </w:rPr>
        <w:t xml:space="preserve"> </w:t>
      </w:r>
      <w:r w:rsidR="00000000">
        <w:fldChar w:fldCharType="begin"/>
      </w:r>
      <w:r w:rsidR="00000000" w:rsidRPr="0077089E">
        <w:rPr>
          <w:lang w:val="en-US"/>
        </w:rPr>
        <w:instrText>HYPERLINK "https://github.com/matjaz99/alertmonitor"</w:instrText>
      </w:r>
      <w:r w:rsidR="00000000">
        <w:fldChar w:fldCharType="separate"/>
      </w:r>
      <w:r w:rsidRPr="00E60191">
        <w:rPr>
          <w:rStyle w:val="Hyperlink"/>
          <w:lang w:val="en-US"/>
        </w:rPr>
        <w:t>https://github.com/matjaz99/alertmonitor</w:t>
      </w:r>
      <w:r w:rsidR="00000000">
        <w:rPr>
          <w:rStyle w:val="Hyperlink"/>
          <w:lang w:val="en-US"/>
        </w:rPr>
        <w:fldChar w:fldCharType="end"/>
      </w:r>
      <w:r>
        <w:rPr>
          <w:lang w:val="en-US"/>
        </w:rPr>
        <w:t xml:space="preserve"> </w:t>
      </w:r>
    </w:p>
  </w:footnote>
  <w:footnote w:id="103">
    <w:p w14:paraId="14810840" w14:textId="61CEC164" w:rsidR="00A17BE4" w:rsidRPr="003A64FA" w:rsidRDefault="00A17BE4">
      <w:pPr>
        <w:pStyle w:val="FootnoteText"/>
        <w:rPr>
          <w:lang w:val="en-US"/>
        </w:rPr>
      </w:pPr>
      <w:r>
        <w:rPr>
          <w:rStyle w:val="FootnoteReference"/>
        </w:rPr>
        <w:footnoteRef/>
      </w:r>
      <w:r w:rsidRPr="003A64FA">
        <w:rPr>
          <w:lang w:val="en-US"/>
        </w:rPr>
        <w:t xml:space="preserve"> </w:t>
      </w:r>
      <w:r w:rsidR="00000000">
        <w:fldChar w:fldCharType="begin"/>
      </w:r>
      <w:r w:rsidR="00000000" w:rsidRPr="0077089E">
        <w:rPr>
          <w:lang w:val="en-US"/>
        </w:rPr>
        <w:instrText>HYPERLINK "https://heykodex.com/"</w:instrText>
      </w:r>
      <w:r w:rsidR="00000000">
        <w:fldChar w:fldCharType="separate"/>
      </w:r>
      <w:r w:rsidRPr="00F83E6D">
        <w:rPr>
          <w:rStyle w:val="Hyperlink"/>
          <w:lang w:val="en-US"/>
        </w:rPr>
        <w:t>https://heykodex.com/</w:t>
      </w:r>
      <w:r w:rsidR="00000000">
        <w:rPr>
          <w:rStyle w:val="Hyperlink"/>
          <w:lang w:val="en-US"/>
        </w:rPr>
        <w:fldChar w:fldCharType="end"/>
      </w:r>
      <w:r>
        <w:rPr>
          <w:lang w:val="en-US"/>
        </w:rPr>
        <w:t xml:space="preserve">, </w:t>
      </w:r>
      <w:r w:rsidR="00000000">
        <w:fldChar w:fldCharType="begin"/>
      </w:r>
      <w:r w:rsidR="00000000" w:rsidRPr="0077089E">
        <w:rPr>
          <w:lang w:val="en-US"/>
        </w:rPr>
        <w:instrText>HYPERLINK "https://github.com/kiprotect/kodex"</w:instrText>
      </w:r>
      <w:r w:rsidR="00000000">
        <w:fldChar w:fldCharType="separate"/>
      </w:r>
      <w:r w:rsidRPr="00F83E6D">
        <w:rPr>
          <w:rStyle w:val="Hyperlink"/>
          <w:lang w:val="en-US"/>
        </w:rPr>
        <w:t>https://github.com/kiprotect/kodex</w:t>
      </w:r>
      <w:r w:rsidR="00000000">
        <w:rPr>
          <w:rStyle w:val="Hyperlink"/>
          <w:lang w:val="en-US"/>
        </w:rPr>
        <w:fldChar w:fldCharType="end"/>
      </w:r>
    </w:p>
  </w:footnote>
  <w:footnote w:id="104">
    <w:p w14:paraId="46B5926C" w14:textId="17F71B89" w:rsidR="00A17BE4" w:rsidRPr="00AC213D" w:rsidRDefault="00A17BE4">
      <w:pPr>
        <w:pStyle w:val="FootnoteText"/>
        <w:rPr>
          <w:lang w:val="en-GB"/>
        </w:rPr>
      </w:pPr>
      <w:r>
        <w:rPr>
          <w:rStyle w:val="FootnoteReference"/>
        </w:rPr>
        <w:footnoteRef/>
      </w:r>
      <w:r w:rsidRPr="00AC213D">
        <w:rPr>
          <w:lang w:val="en-GB"/>
        </w:rPr>
        <w:t xml:space="preserve"> </w:t>
      </w:r>
      <w:r w:rsidR="00000000">
        <w:fldChar w:fldCharType="begin"/>
      </w:r>
      <w:r w:rsidR="00000000" w:rsidRPr="0077089E">
        <w:rPr>
          <w:lang w:val="en-US"/>
        </w:rPr>
        <w:instrText>HYPERLINK "https://zxing.org/w/decode.jspx"</w:instrText>
      </w:r>
      <w:r w:rsidR="00000000">
        <w:fldChar w:fldCharType="separate"/>
      </w:r>
      <w:r w:rsidRPr="00C51C52">
        <w:rPr>
          <w:rStyle w:val="Hyperlink"/>
          <w:lang w:val="en-GB"/>
        </w:rPr>
        <w:t>https://zxing.org/w/decode.jspx</w:t>
      </w:r>
      <w:r w:rsidR="00000000">
        <w:rPr>
          <w:rStyle w:val="Hyperlink"/>
          <w:lang w:val="en-GB"/>
        </w:rPr>
        <w:fldChar w:fldCharType="end"/>
      </w:r>
      <w:r>
        <w:rPr>
          <w:lang w:val="en-GB"/>
        </w:rPr>
        <w:t xml:space="preserve"> </w:t>
      </w:r>
    </w:p>
  </w:footnote>
  <w:footnote w:id="105">
    <w:p w14:paraId="521FAC89" w14:textId="3D0B2DCE" w:rsidR="00A17BE4" w:rsidRPr="00AC213D" w:rsidRDefault="00A17BE4">
      <w:pPr>
        <w:pStyle w:val="FootnoteText"/>
        <w:rPr>
          <w:lang w:val="en-GB"/>
        </w:rPr>
      </w:pPr>
      <w:r>
        <w:rPr>
          <w:rStyle w:val="FootnoteReference"/>
        </w:rPr>
        <w:footnoteRef/>
      </w:r>
      <w:r w:rsidRPr="00AC213D">
        <w:rPr>
          <w:lang w:val="en-GB"/>
        </w:rPr>
        <w:t xml:space="preserve"> </w:t>
      </w:r>
      <w:r w:rsidR="00000000">
        <w:fldChar w:fldCharType="begin"/>
      </w:r>
      <w:r w:rsidR="00000000" w:rsidRPr="0077089E">
        <w:rPr>
          <w:lang w:val="en-GB"/>
        </w:rPr>
        <w:instrText>HYPERLINK "https://pypi.org/project/pyzbar/"</w:instrText>
      </w:r>
      <w:r w:rsidR="00000000">
        <w:fldChar w:fldCharType="separate"/>
      </w:r>
      <w:r w:rsidRPr="00C51C52">
        <w:rPr>
          <w:rStyle w:val="Hyperlink"/>
          <w:lang w:val="en-GB"/>
        </w:rPr>
        <w:t>https://pypi.org/project/pyzbar/</w:t>
      </w:r>
      <w:r w:rsidR="00000000">
        <w:rPr>
          <w:rStyle w:val="Hyperlink"/>
          <w:lang w:val="en-GB"/>
        </w:rPr>
        <w:fldChar w:fldCharType="end"/>
      </w:r>
      <w:r>
        <w:rPr>
          <w:lang w:val="en-GB"/>
        </w:rPr>
        <w:t xml:space="preserve"> </w:t>
      </w:r>
    </w:p>
  </w:footnote>
  <w:footnote w:id="106">
    <w:p w14:paraId="4BF342F1" w14:textId="0467FD7F" w:rsidR="00A17BE4" w:rsidRPr="00DE5C88" w:rsidRDefault="00A17BE4">
      <w:pPr>
        <w:pStyle w:val="FootnoteText"/>
        <w:rPr>
          <w:lang w:val="en-GB"/>
        </w:rPr>
      </w:pPr>
      <w:r>
        <w:rPr>
          <w:rStyle w:val="FootnoteReference"/>
        </w:rPr>
        <w:footnoteRef/>
      </w:r>
      <w:r w:rsidRPr="00DE5C88">
        <w:rPr>
          <w:lang w:val="en-GB"/>
        </w:rPr>
        <w:t xml:space="preserve"> </w:t>
      </w:r>
      <w:r w:rsidR="00000000">
        <w:fldChar w:fldCharType="begin"/>
      </w:r>
      <w:r w:rsidR="00000000" w:rsidRPr="0077089E">
        <w:rPr>
          <w:lang w:val="en-GB"/>
        </w:rPr>
        <w:instrText>HYPERLINK "https://flower.dev/"</w:instrText>
      </w:r>
      <w:r w:rsidR="00000000">
        <w:fldChar w:fldCharType="separate"/>
      </w:r>
      <w:r w:rsidRPr="002553DC">
        <w:rPr>
          <w:rStyle w:val="Hyperlink"/>
          <w:lang w:val="en-GB"/>
        </w:rPr>
        <w:t>https://flower.dev/</w:t>
      </w:r>
      <w:r w:rsidR="00000000">
        <w:rPr>
          <w:rStyle w:val="Hyperlink"/>
          <w:lang w:val="en-GB"/>
        </w:rPr>
        <w:fldChar w:fldCharType="end"/>
      </w:r>
      <w:r>
        <w:rPr>
          <w:lang w:val="en-GB"/>
        </w:rPr>
        <w:t xml:space="preserve"> </w:t>
      </w:r>
    </w:p>
  </w:footnote>
  <w:footnote w:id="107">
    <w:p w14:paraId="0D4FC75D" w14:textId="43452EB7" w:rsidR="00A17BE4" w:rsidRPr="001A4D88" w:rsidRDefault="00A17BE4">
      <w:pPr>
        <w:pStyle w:val="FootnoteText"/>
        <w:rPr>
          <w:lang w:val="en-GB"/>
        </w:rPr>
      </w:pPr>
      <w:r>
        <w:rPr>
          <w:rStyle w:val="FootnoteReference"/>
        </w:rPr>
        <w:footnoteRef/>
      </w:r>
      <w:r w:rsidRPr="001A4D88">
        <w:rPr>
          <w:lang w:val="en-GB"/>
        </w:rPr>
        <w:t xml:space="preserve"> </w:t>
      </w:r>
      <w:r w:rsidR="00000000">
        <w:fldChar w:fldCharType="begin"/>
      </w:r>
      <w:r w:rsidR="00000000" w:rsidRPr="0077089E">
        <w:rPr>
          <w:lang w:val="en-GB"/>
        </w:rPr>
        <w:instrText>HYPERLINK "https://mip-technology.de/"</w:instrText>
      </w:r>
      <w:r w:rsidR="00000000">
        <w:fldChar w:fldCharType="separate"/>
      </w:r>
      <w:r w:rsidRPr="009165E9">
        <w:rPr>
          <w:rStyle w:val="Hyperlink"/>
          <w:lang w:val="en-GB"/>
        </w:rPr>
        <w:t>https://mip-technology.de/</w:t>
      </w:r>
      <w:r w:rsidR="00000000">
        <w:rPr>
          <w:rStyle w:val="Hyperlink"/>
          <w:lang w:val="en-GB"/>
        </w:rPr>
        <w:fldChar w:fldCharType="end"/>
      </w:r>
      <w:r>
        <w:rPr>
          <w:lang w:val="en-GB"/>
        </w:rPr>
        <w:t xml:space="preserve"> </w:t>
      </w:r>
    </w:p>
  </w:footnote>
  <w:footnote w:id="108">
    <w:p w14:paraId="408040AB" w14:textId="7184777E" w:rsidR="00A17BE4" w:rsidRPr="006E6C51" w:rsidRDefault="00A17BE4">
      <w:pPr>
        <w:pStyle w:val="FootnoteText"/>
        <w:rPr>
          <w:lang w:val="en-US"/>
        </w:rPr>
      </w:pPr>
      <w:r>
        <w:rPr>
          <w:rStyle w:val="FootnoteReference"/>
        </w:rPr>
        <w:footnoteRef/>
      </w:r>
      <w:r w:rsidRPr="006E6C51">
        <w:rPr>
          <w:lang w:val="en-US"/>
        </w:rPr>
        <w:t xml:space="preserve"> </w:t>
      </w:r>
      <w:r>
        <w:rPr>
          <w:lang w:val="en-US"/>
        </w:rPr>
        <w:t xml:space="preserve">Currently it seems that </w:t>
      </w:r>
      <w:proofErr w:type="spellStart"/>
      <w:r>
        <w:rPr>
          <w:lang w:val="en-US"/>
        </w:rPr>
        <w:t>BaSyx</w:t>
      </w:r>
      <w:proofErr w:type="spellEnd"/>
      <w:r>
        <w:rPr>
          <w:lang w:val="en-US"/>
        </w:rPr>
        <w:t xml:space="preserve"> allows only a single snapshot per run. This may change in future versions.</w:t>
      </w:r>
    </w:p>
  </w:footnote>
  <w:footnote w:id="109">
    <w:p w14:paraId="7A944261" w14:textId="0D5C9860" w:rsidR="00A17BE4" w:rsidRPr="006E6C51" w:rsidRDefault="00A17BE4">
      <w:pPr>
        <w:pStyle w:val="FootnoteText"/>
        <w:rPr>
          <w:lang w:val="en-US"/>
        </w:rPr>
      </w:pPr>
      <w:r>
        <w:rPr>
          <w:rStyle w:val="FootnoteReference"/>
        </w:rPr>
        <w:footnoteRef/>
      </w:r>
      <w:r w:rsidRPr="006E6C51">
        <w:rPr>
          <w:lang w:val="en-US"/>
        </w:rPr>
        <w:t xml:space="preserve"> </w:t>
      </w:r>
      <w:r w:rsidR="00000000">
        <w:fldChar w:fldCharType="begin"/>
      </w:r>
      <w:r w:rsidR="00000000" w:rsidRPr="0077089E">
        <w:rPr>
          <w:lang w:val="en-GB"/>
        </w:rPr>
        <w:instrText>HYPERLINK "https://www.plattform-i40.de/IP/Redaktion/DE/Newsletter/2019/Ausgabe21/2019-21-Praxisbeispiel2.html"</w:instrText>
      </w:r>
      <w:r w:rsidR="00000000">
        <w:fldChar w:fldCharType="separate"/>
      </w:r>
      <w:r w:rsidRPr="006E6C51">
        <w:rPr>
          <w:rStyle w:val="Hyperlink"/>
          <w:lang w:val="en-US"/>
        </w:rPr>
        <w:t>https://www.plattform-i40.de/IP/Redaktion/DE/Newsletter/2019/Ausgabe21/2019-21-Praxisbeispiel2.html</w:t>
      </w:r>
      <w:r w:rsidR="00000000">
        <w:rPr>
          <w:rStyle w:val="Hyperlink"/>
          <w:lang w:val="en-US"/>
        </w:rPr>
        <w:fldChar w:fldCharType="end"/>
      </w:r>
      <w:r w:rsidRPr="006E6C51">
        <w:rPr>
          <w:lang w:val="en-US"/>
        </w:rPr>
        <w:t xml:space="preserve"> tes</w:t>
      </w:r>
      <w:r>
        <w:rPr>
          <w:lang w:val="en-US"/>
        </w:rPr>
        <w:t xml:space="preserve">ted with version </w:t>
      </w:r>
      <w:r w:rsidRPr="006E6C51">
        <w:rPr>
          <w:lang w:val="en-US"/>
        </w:rPr>
        <w:t>2021-08-</w:t>
      </w:r>
      <w:proofErr w:type="gramStart"/>
      <w:r w:rsidRPr="006E6C51">
        <w:rPr>
          <w:lang w:val="en-US"/>
        </w:rPr>
        <w:t>17.alpha</w:t>
      </w:r>
      <w:proofErr w:type="gramEnd"/>
      <w:r>
        <w:rPr>
          <w:lang w:val="en-US"/>
        </w:rPr>
        <w:t>.</w:t>
      </w:r>
    </w:p>
  </w:footnote>
  <w:footnote w:id="110">
    <w:p w14:paraId="754D043D" w14:textId="372EEC23" w:rsidR="00A17BE4" w:rsidRPr="007F6C8E" w:rsidRDefault="00A17BE4">
      <w:pPr>
        <w:pStyle w:val="FootnoteText"/>
        <w:rPr>
          <w:lang w:val="en-US"/>
        </w:rPr>
      </w:pPr>
      <w:r>
        <w:rPr>
          <w:rStyle w:val="FootnoteReference"/>
        </w:rPr>
        <w:footnoteRef/>
      </w:r>
      <w:r w:rsidRPr="007F6C8E">
        <w:rPr>
          <w:lang w:val="en-US"/>
        </w:rPr>
        <w:t xml:space="preserve"> </w:t>
      </w:r>
      <w:r w:rsidR="00000000">
        <w:fldChar w:fldCharType="begin"/>
      </w:r>
      <w:r w:rsidR="00000000" w:rsidRPr="0077089E">
        <w:rPr>
          <w:lang w:val="en-US"/>
        </w:rPr>
        <w:instrText>HYPERLINK "https://help.sonatype.com/repomanager3/product-information/download"</w:instrText>
      </w:r>
      <w:r w:rsidR="00000000">
        <w:fldChar w:fldCharType="separate"/>
      </w:r>
      <w:r w:rsidRPr="007A16C9">
        <w:rPr>
          <w:rStyle w:val="Hyperlink"/>
          <w:lang w:val="en-US"/>
        </w:rPr>
        <w:t>https://help.sonatype.com/repomanager3/product-information/download</w:t>
      </w:r>
      <w:r w:rsidR="00000000">
        <w:rPr>
          <w:rStyle w:val="Hyperlink"/>
          <w:lang w:val="en-US"/>
        </w:rPr>
        <w:fldChar w:fldCharType="end"/>
      </w:r>
      <w:r>
        <w:rPr>
          <w:lang w:val="en-US"/>
        </w:rPr>
        <w:t xml:space="preserve"> </w:t>
      </w:r>
    </w:p>
  </w:footnote>
  <w:footnote w:id="111">
    <w:p w14:paraId="2DD0AC51" w14:textId="1C8748EC" w:rsidR="00A17BE4" w:rsidRPr="007F6C8E" w:rsidRDefault="00A17BE4">
      <w:pPr>
        <w:pStyle w:val="FootnoteText"/>
        <w:rPr>
          <w:lang w:val="en-US"/>
        </w:rPr>
      </w:pPr>
      <w:r>
        <w:rPr>
          <w:rStyle w:val="FootnoteReference"/>
        </w:rPr>
        <w:footnoteRef/>
      </w:r>
      <w:r w:rsidRPr="007F6C8E">
        <w:rPr>
          <w:lang w:val="en-US"/>
        </w:rPr>
        <w:t xml:space="preserve"> </w:t>
      </w:r>
      <w:r w:rsidR="00000000">
        <w:fldChar w:fldCharType="begin"/>
      </w:r>
      <w:r w:rsidR="00000000" w:rsidRPr="0077089E">
        <w:rPr>
          <w:lang w:val="en-US"/>
        </w:rPr>
        <w:instrText>HYPERLINK "https://jfrog.com/artifactory"</w:instrText>
      </w:r>
      <w:r w:rsidR="00000000">
        <w:fldChar w:fldCharType="separate"/>
      </w:r>
      <w:r w:rsidRPr="007A16C9">
        <w:rPr>
          <w:rStyle w:val="Hyperlink"/>
          <w:lang w:val="en-US"/>
        </w:rPr>
        <w:t>https://jfrog.com/artifactory</w:t>
      </w:r>
      <w:r w:rsidR="00000000">
        <w:rPr>
          <w:rStyle w:val="Hyperlink"/>
          <w:lang w:val="en-US"/>
        </w:rPr>
        <w:fldChar w:fldCharType="end"/>
      </w:r>
      <w:r>
        <w:rPr>
          <w:lang w:val="en-US"/>
        </w:rPr>
        <w:t xml:space="preserve"> </w:t>
      </w:r>
    </w:p>
  </w:footnote>
  <w:footnote w:id="112">
    <w:p w14:paraId="48C9B1D6" w14:textId="4CDB80E5" w:rsidR="00A17BE4" w:rsidRPr="00002168" w:rsidRDefault="00A17BE4">
      <w:pPr>
        <w:pStyle w:val="FootnoteText"/>
        <w:rPr>
          <w:lang w:val="en-US"/>
        </w:rPr>
      </w:pPr>
      <w:r>
        <w:rPr>
          <w:rStyle w:val="FootnoteReference"/>
        </w:rPr>
        <w:footnoteRef/>
      </w:r>
      <w:r w:rsidRPr="00002168">
        <w:rPr>
          <w:lang w:val="en-GB"/>
        </w:rPr>
        <w:t xml:space="preserve"> </w:t>
      </w:r>
      <w:r w:rsidR="00000000">
        <w:fldChar w:fldCharType="begin"/>
      </w:r>
      <w:r w:rsidR="00000000" w:rsidRPr="0077089E">
        <w:rPr>
          <w:lang w:val="en-US"/>
        </w:rPr>
        <w:instrText>HYPERLINK "https://mokkapps.de/blog/how-to-build-an-angular-app-once-and-deploy-it-to-multiple-environments/"</w:instrText>
      </w:r>
      <w:r w:rsidR="00000000">
        <w:fldChar w:fldCharType="separate"/>
      </w:r>
      <w:r w:rsidRPr="00002168">
        <w:rPr>
          <w:rStyle w:val="Hyperlink"/>
          <w:lang w:val="en-US"/>
        </w:rPr>
        <w:t>https://mokkapps.de/blog/how-to-build-an-angular-app-once-and-deploy-it-to-multiple-environments/</w:t>
      </w:r>
      <w:r w:rsidR="00000000">
        <w:rPr>
          <w:rStyle w:val="Hyperlink"/>
          <w:lang w:val="en-US"/>
        </w:rPr>
        <w:fldChar w:fldCharType="end"/>
      </w:r>
      <w:r w:rsidRPr="00002168">
        <w:rPr>
          <w:lang w:val="en-US"/>
        </w:rPr>
        <w:t xml:space="preserve"> </w:t>
      </w:r>
    </w:p>
  </w:footnote>
  <w:footnote w:id="113">
    <w:p w14:paraId="2B2F9AE7" w14:textId="130D6E53" w:rsidR="00A17BE4" w:rsidRPr="00186891" w:rsidRDefault="00A17BE4">
      <w:pPr>
        <w:pStyle w:val="FootnoteText"/>
        <w:rPr>
          <w:lang w:val="en-GB"/>
        </w:rPr>
      </w:pPr>
      <w:r>
        <w:rPr>
          <w:rStyle w:val="FootnoteReference"/>
        </w:rPr>
        <w:footnoteRef/>
      </w:r>
      <w:r w:rsidRPr="00186891">
        <w:rPr>
          <w:lang w:val="en-GB"/>
        </w:rPr>
        <w:t xml:space="preserve"> https://de.wikipedia.org/wiki/Cross-Origin_Resource_Sharing</w:t>
      </w:r>
    </w:p>
  </w:footnote>
  <w:footnote w:id="114">
    <w:p w14:paraId="5C9FD626" w14:textId="77777777" w:rsidR="00A17BE4" w:rsidRPr="00AF0A23" w:rsidRDefault="00A17BE4" w:rsidP="00B14477">
      <w:pPr>
        <w:pStyle w:val="FootnoteText"/>
        <w:rPr>
          <w:lang w:val="en-GB"/>
        </w:rPr>
      </w:pPr>
      <w:r>
        <w:rPr>
          <w:rStyle w:val="FootnoteReference"/>
        </w:rPr>
        <w:footnoteRef/>
      </w:r>
      <w:r w:rsidRPr="00AF0A23">
        <w:rPr>
          <w:lang w:val="en-GB"/>
        </w:rPr>
        <w:t xml:space="preserve"> </w:t>
      </w:r>
      <w:r w:rsidRPr="00D7567C">
        <w:rPr>
          <w:lang w:val="en-GB"/>
        </w:rPr>
        <w:t xml:space="preserve">For legacy reasons, the file name endings in some examples or generated implementation temples may look like YAML files. The mocking implementation of a connector actually looks for </w:t>
      </w:r>
      <w:proofErr w:type="gramStart"/>
      <w:r w:rsidRPr="00D7567C">
        <w:rPr>
          <w:lang w:val="en-GB"/>
        </w:rPr>
        <w:t>“.</w:t>
      </w:r>
      <w:proofErr w:type="spellStart"/>
      <w:r w:rsidRPr="00D7567C">
        <w:rPr>
          <w:lang w:val="en-GB"/>
        </w:rPr>
        <w:t>yml</w:t>
      </w:r>
      <w:proofErr w:type="spellEnd"/>
      <w:proofErr w:type="gramEnd"/>
      <w:r w:rsidRPr="00D7567C">
        <w:rPr>
          <w:lang w:val="en-GB"/>
        </w:rPr>
        <w:t>” and “.</w:t>
      </w:r>
      <w:proofErr w:type="spellStart"/>
      <w:r w:rsidRPr="00D7567C">
        <w:rPr>
          <w:lang w:val="en-GB"/>
        </w:rPr>
        <w:t>json</w:t>
      </w:r>
      <w:proofErr w:type="spellEnd"/>
      <w:r w:rsidRPr="00D7567C">
        <w:rPr>
          <w:lang w:val="en-GB"/>
        </w:rPr>
        <w:t>”.</w:t>
      </w:r>
    </w:p>
  </w:footnote>
  <w:footnote w:id="115">
    <w:p w14:paraId="7B2B243B" w14:textId="431575AA" w:rsidR="00A17BE4" w:rsidRPr="00A37166" w:rsidRDefault="00A17BE4">
      <w:pPr>
        <w:pStyle w:val="FootnoteText"/>
        <w:rPr>
          <w:lang w:val="en-GB"/>
        </w:rPr>
      </w:pPr>
      <w:r>
        <w:rPr>
          <w:rStyle w:val="FootnoteReference"/>
        </w:rPr>
        <w:footnoteRef/>
      </w:r>
      <w:r w:rsidRPr="00A37166">
        <w:rPr>
          <w:lang w:val="en-GB"/>
        </w:rPr>
        <w:t xml:space="preserve"> </w:t>
      </w:r>
      <w:r w:rsidR="00000000">
        <w:fldChar w:fldCharType="begin"/>
      </w:r>
      <w:r w:rsidR="00000000" w:rsidRPr="0077089E">
        <w:rPr>
          <w:lang w:val="en-GB"/>
        </w:rPr>
        <w:instrText>HYPERLINK "https://github.com/kiprotect/hyper"</w:instrText>
      </w:r>
      <w:r w:rsidR="00000000">
        <w:fldChar w:fldCharType="separate"/>
      </w:r>
      <w:r w:rsidRPr="00510721">
        <w:rPr>
          <w:rStyle w:val="Hyperlink"/>
          <w:lang w:val="en-GB"/>
        </w:rPr>
        <w:t>https://github.com/kiprotect/hyper</w:t>
      </w:r>
      <w:r w:rsidR="00000000">
        <w:rPr>
          <w:rStyle w:val="Hyperlink"/>
          <w:lang w:val="en-GB"/>
        </w:rPr>
        <w:fldChar w:fldCharType="end"/>
      </w:r>
    </w:p>
  </w:footnote>
  <w:footnote w:id="116">
    <w:p w14:paraId="6F4DD461" w14:textId="04D825D9" w:rsidR="00A17BE4" w:rsidRPr="00A65A3C" w:rsidRDefault="00A17BE4">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proofErr w:type="spellStart"/>
      <w:r w:rsidRPr="00A65A3C">
        <w:rPr>
          <w:rFonts w:ascii="Consolas" w:hAnsi="Consolas"/>
          <w:lang w:val="en-US"/>
        </w:rPr>
        <w:t>MetaConcepts</w:t>
      </w:r>
      <w:proofErr w:type="spellEnd"/>
      <w:r>
        <w:rPr>
          <w:lang w:val="en-US"/>
        </w:rPr>
        <w:t xml:space="preserve"> model defines mechanisms to conditionally control the freezing and also the </w:t>
      </w:r>
      <w:proofErr w:type="spellStart"/>
      <w:r w:rsidRPr="00A65A3C">
        <w:rPr>
          <w:rFonts w:ascii="Consolas" w:hAnsi="Consolas"/>
          <w:lang w:val="en-US"/>
        </w:rPr>
        <w:t>CReversibleProperty</w:t>
      </w:r>
      <w:proofErr w:type="spellEnd"/>
      <w:r>
        <w:rPr>
          <w:lang w:val="en-US"/>
        </w:rPr>
        <w:t>, which explicitly re-defines its value to remain unfrozen.</w:t>
      </w:r>
    </w:p>
  </w:footnote>
  <w:footnote w:id="117">
    <w:p w14:paraId="2B67369F" w14:textId="2219B873" w:rsidR="00A17BE4" w:rsidRPr="00CC10B9" w:rsidRDefault="00A17BE4">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18">
    <w:p w14:paraId="5C677045" w14:textId="4EBCB979" w:rsidR="00A17BE4" w:rsidRPr="000F3218" w:rsidRDefault="00A17BE4">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19">
    <w:p w14:paraId="789E1905" w14:textId="49D16859" w:rsidR="00A17BE4" w:rsidRPr="00805568" w:rsidRDefault="00A17BE4">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20">
    <w:p w14:paraId="31266992" w14:textId="0A0A9CA6" w:rsidR="00A17BE4" w:rsidRPr="00F35E26" w:rsidRDefault="00A17BE4">
      <w:pPr>
        <w:pStyle w:val="FootnoteText"/>
        <w:rPr>
          <w:lang w:val="en-GB"/>
        </w:rPr>
      </w:pPr>
      <w:r>
        <w:rPr>
          <w:rStyle w:val="FootnoteReference"/>
        </w:rPr>
        <w:footnoteRef/>
      </w:r>
      <w:r w:rsidRPr="00F35E26">
        <w:rPr>
          <w:lang w:val="en-GB"/>
        </w:rPr>
        <w:t xml:space="preserve"> </w:t>
      </w:r>
      <w:r w:rsidR="00000000">
        <w:fldChar w:fldCharType="begin"/>
      </w:r>
      <w:r w:rsidR="00000000" w:rsidRPr="0077089E">
        <w:rPr>
          <w:lang w:val="en-GB"/>
        </w:rPr>
        <w:instrText>HYPERLINK "https://reference.opcfoundation.org/TMC/v200/docs/8.1"</w:instrText>
      </w:r>
      <w:r w:rsidR="00000000">
        <w:fldChar w:fldCharType="separate"/>
      </w:r>
      <w:r w:rsidRPr="00184684">
        <w:rPr>
          <w:rStyle w:val="Hyperlink"/>
          <w:lang w:val="en-GB"/>
        </w:rPr>
        <w:t>https://reference.opcfoundation.org/TMC/v200/docs/8.1</w:t>
      </w:r>
      <w:r w:rsidR="00000000">
        <w:rPr>
          <w:rStyle w:val="Hyperlink"/>
          <w:lang w:val="en-GB"/>
        </w:rPr>
        <w:fldChar w:fldCharType="end"/>
      </w:r>
      <w:r>
        <w:rPr>
          <w:lang w:val="en-GB"/>
        </w:rPr>
        <w:t xml:space="preserve"> </w:t>
      </w:r>
    </w:p>
  </w:footnote>
  <w:footnote w:id="121">
    <w:p w14:paraId="3A5AD658" w14:textId="6771283A" w:rsidR="00A17BE4" w:rsidRPr="00031E18" w:rsidRDefault="00A17BE4">
      <w:pPr>
        <w:pStyle w:val="FootnoteText"/>
        <w:rPr>
          <w:lang w:val="en-GB"/>
        </w:rPr>
      </w:pPr>
      <w:r>
        <w:rPr>
          <w:rStyle w:val="FootnoteReference"/>
        </w:rPr>
        <w:footnoteRef/>
      </w:r>
      <w:r w:rsidRPr="00031E18">
        <w:rPr>
          <w:lang w:val="en-GB"/>
        </w:rPr>
        <w:t xml:space="preserve"> </w:t>
      </w:r>
      <w:proofErr w:type="spellStart"/>
      <w:r>
        <w:rPr>
          <w:lang w:val="en-GB"/>
        </w:rPr>
        <w:t>EASy</w:t>
      </w:r>
      <w:proofErr w:type="spellEnd"/>
      <w:r>
        <w:rPr>
          <w:lang w:val="en-GB"/>
        </w:rPr>
        <w:t>-Producer separates the description of modelling elements from the definition of the modelling elements so that multiple languages can be supported. By default, all modelling elements are described in English language.</w:t>
      </w:r>
    </w:p>
  </w:footnote>
  <w:footnote w:id="122">
    <w:p w14:paraId="01E8FF78" w14:textId="5E967741" w:rsidR="00A17BE4" w:rsidRPr="00A7653E" w:rsidRDefault="00A17BE4">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23">
    <w:p w14:paraId="4ACAE021" w14:textId="6C50424C" w:rsidR="00A17BE4" w:rsidRPr="005E6028" w:rsidRDefault="00A17BE4">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0A1639">
        <w:rPr>
          <w:lang w:val="en-GB"/>
        </w:rPr>
        <w:t>7.5</w:t>
      </w:r>
      <w:r>
        <w:rPr>
          <w:lang w:val="en-GB"/>
        </w:rPr>
        <w:fldChar w:fldCharType="end"/>
      </w:r>
      <w:r>
        <w:rPr>
          <w:lang w:val="en-GB"/>
        </w:rPr>
        <w:t>.</w:t>
      </w:r>
    </w:p>
  </w:footnote>
  <w:footnote w:id="124">
    <w:p w14:paraId="6DB90526" w14:textId="77777777" w:rsidR="00A17BE4" w:rsidRPr="003E5BB1" w:rsidRDefault="00A17BE4" w:rsidP="00505128">
      <w:pPr>
        <w:pStyle w:val="FootnoteText"/>
        <w:rPr>
          <w:lang w:val="en-US"/>
        </w:rPr>
      </w:pPr>
      <w:r>
        <w:rPr>
          <w:rStyle w:val="FootnoteReference"/>
        </w:rPr>
        <w:footnoteRef/>
      </w:r>
      <w:r w:rsidRPr="003E5BB1">
        <w:rPr>
          <w:lang w:val="en-US"/>
        </w:rPr>
        <w:t xml:space="preserve"> </w:t>
      </w:r>
      <w:r w:rsidR="00000000">
        <w:fldChar w:fldCharType="begin"/>
      </w:r>
      <w:r w:rsidR="00000000" w:rsidRPr="0077089E">
        <w:rPr>
          <w:lang w:val="en-GB"/>
        </w:rPr>
        <w:instrText>HYPERLINK "https://github.com/iip-ecosphere/platform/tree/main/platform/examples"</w:instrText>
      </w:r>
      <w:r w:rsidR="00000000">
        <w:fldChar w:fldCharType="separate"/>
      </w:r>
      <w:r w:rsidRPr="00C80F0B">
        <w:rPr>
          <w:rStyle w:val="Hyperlink"/>
          <w:lang w:val="en-US"/>
        </w:rPr>
        <w:t>https://github.com/iip-ecosphere/platform/tree/main/platform/examples</w:t>
      </w:r>
      <w:r w:rsidR="00000000">
        <w:rPr>
          <w:rStyle w:val="Hyperlink"/>
          <w:lang w:val="en-US"/>
        </w:rPr>
        <w:fldChar w:fldCharType="end"/>
      </w:r>
      <w:r>
        <w:rPr>
          <w:lang w:val="en-US"/>
        </w:rPr>
        <w:t xml:space="preserve"> </w:t>
      </w:r>
    </w:p>
  </w:footnote>
  <w:footnote w:id="125">
    <w:p w14:paraId="19BA32E6" w14:textId="3A0BA282" w:rsidR="00A17BE4" w:rsidRPr="00C11DA9" w:rsidRDefault="00A17BE4"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26">
    <w:p w14:paraId="65A7E63F" w14:textId="5F27DB91" w:rsidR="00A17BE4" w:rsidRPr="004D723A" w:rsidRDefault="00A17BE4">
      <w:pPr>
        <w:pStyle w:val="FootnoteText"/>
        <w:rPr>
          <w:lang w:val="en-US"/>
        </w:rPr>
      </w:pPr>
      <w:r>
        <w:rPr>
          <w:rStyle w:val="FootnoteReference"/>
        </w:rPr>
        <w:footnoteRef/>
      </w:r>
      <w:r w:rsidRPr="004D723A">
        <w:rPr>
          <w:lang w:val="en-US"/>
        </w:rPr>
        <w:t xml:space="preserve"> </w:t>
      </w:r>
      <w:r w:rsidR="00000000">
        <w:fldChar w:fldCharType="begin"/>
      </w:r>
      <w:r w:rsidR="00000000" w:rsidRPr="0077089E">
        <w:rPr>
          <w:lang w:val="en-US"/>
        </w:rPr>
        <w:instrText>HYPERLINK "https://github.com/iip-ecosphere/platform/tree/main/platform/tools"</w:instrText>
      </w:r>
      <w:r w:rsidR="00000000">
        <w:fldChar w:fldCharType="separate"/>
      </w:r>
      <w:r w:rsidRPr="00C80F0B">
        <w:rPr>
          <w:rStyle w:val="Hyperlink"/>
          <w:lang w:val="en-US"/>
        </w:rPr>
        <w:t>https://github.com/iip-ecosphere/platform/tree/main/platform/tools</w:t>
      </w:r>
      <w:r w:rsidR="00000000">
        <w:rPr>
          <w:rStyle w:val="Hyperlink"/>
          <w:lang w:val="en-US"/>
        </w:rPr>
        <w:fldChar w:fldCharType="end"/>
      </w:r>
      <w:r>
        <w:rPr>
          <w:lang w:val="en-US"/>
        </w:rPr>
        <w:t xml:space="preserve"> </w:t>
      </w:r>
    </w:p>
  </w:footnote>
  <w:footnote w:id="127">
    <w:p w14:paraId="2B1DAFED" w14:textId="35C1BCA2" w:rsidR="00A17BE4" w:rsidRPr="002D400D" w:rsidRDefault="00A17BE4">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w:t>
      </w:r>
      <w:proofErr w:type="gramStart"/>
      <w:r w:rsidRPr="002F4317">
        <w:rPr>
          <w:rFonts w:ascii="Consolas" w:hAnsi="Consolas"/>
          <w:lang w:val="en-GB"/>
        </w:rPr>
        <w:t>examples.emo</w:t>
      </w:r>
      <w:proofErr w:type="gramEnd"/>
      <w:r w:rsidRPr="002F4317">
        <w:rPr>
          <w:rFonts w:ascii="Consolas" w:hAnsi="Consolas"/>
          <w:lang w:val="en-GB"/>
        </w:rPr>
        <w:t>23</w:t>
      </w:r>
      <w:r>
        <w:rPr>
          <w:lang w:val="en-GB"/>
        </w:rPr>
        <w:t xml:space="preserve"> in </w:t>
      </w:r>
      <w:proofErr w:type="spellStart"/>
      <w:r>
        <w:rPr>
          <w:lang w:val="en-GB"/>
        </w:rPr>
        <w:t>github</w:t>
      </w:r>
      <w:proofErr w:type="spellEnd"/>
      <w:r>
        <w:rPr>
          <w:lang w:val="en-GB"/>
        </w:rPr>
        <w:t xml:space="preserve"> as a blueprint.</w:t>
      </w:r>
    </w:p>
  </w:footnote>
  <w:footnote w:id="128">
    <w:p w14:paraId="07F2002C" w14:textId="4AB00DB4" w:rsidR="00A17BE4" w:rsidRPr="00F57D99" w:rsidRDefault="00A17BE4"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proofErr w:type="spellStart"/>
      <w:r w:rsidRPr="00F57D99">
        <w:rPr>
          <w:rFonts w:ascii="Consolas" w:hAnsi="Consolas"/>
          <w:lang w:val="en-GB"/>
        </w:rPr>
        <w:t>src</w:t>
      </w:r>
      <w:proofErr w:type="spellEnd"/>
      <w:r w:rsidRPr="00F57D99">
        <w:rPr>
          <w:rFonts w:ascii="Consolas" w:hAnsi="Consolas"/>
          <w:lang w:val="en-GB"/>
        </w:rPr>
        <w:t>/</w:t>
      </w:r>
      <w:r>
        <w:rPr>
          <w:rFonts w:ascii="Consolas" w:hAnsi="Consolas"/>
          <w:lang w:val="en-GB"/>
        </w:rPr>
        <w:t>test</w:t>
      </w:r>
      <w:r w:rsidRPr="00F57D99">
        <w:rPr>
          <w:rFonts w:ascii="Consolas" w:hAnsi="Consolas"/>
          <w:lang w:val="en-GB"/>
        </w:rPr>
        <w:t>/easy</w:t>
      </w:r>
      <w:r>
        <w:rPr>
          <w:lang w:val="en-GB"/>
        </w:rPr>
        <w:t xml:space="preserve"> and the downloaded meta-model in </w:t>
      </w:r>
      <w:proofErr w:type="spellStart"/>
      <w:r w:rsidRPr="00F57D99">
        <w:rPr>
          <w:rFonts w:ascii="Consolas" w:hAnsi="Consolas"/>
          <w:lang w:val="en-GB"/>
        </w:rPr>
        <w:t>src</w:t>
      </w:r>
      <w:proofErr w:type="spellEnd"/>
      <w:r w:rsidRPr="00F57D99">
        <w:rPr>
          <w:rFonts w:ascii="Consolas" w:hAnsi="Consolas"/>
          <w:lang w:val="en-GB"/>
        </w:rPr>
        <w:t>/main/easy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54" w:name="_Hlk148945810"/>
      <w:proofErr w:type="spellStart"/>
      <w:r w:rsidRPr="00F57D99">
        <w:rPr>
          <w:rFonts w:ascii="Consolas" w:hAnsi="Consolas"/>
          <w:lang w:val="en-GB"/>
        </w:rPr>
        <w:t>src</w:t>
      </w:r>
      <w:proofErr w:type="spellEnd"/>
      <w:r w:rsidRPr="00F57D99">
        <w:rPr>
          <w:rFonts w:ascii="Consolas" w:hAnsi="Consolas"/>
          <w:lang w:val="en-GB"/>
        </w:rPr>
        <w:t>/main/easy</w:t>
      </w:r>
      <w:bookmarkEnd w:id="254"/>
      <w:r>
        <w:rPr>
          <w:lang w:val="en-GB"/>
        </w:rPr>
        <w:t>.</w:t>
      </w:r>
    </w:p>
  </w:footnote>
  <w:footnote w:id="129">
    <w:p w14:paraId="0F00EA39" w14:textId="77777777" w:rsidR="00A17BE4" w:rsidRPr="00AB0BD8" w:rsidRDefault="00A17BE4"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30">
    <w:p w14:paraId="4224B273" w14:textId="305DDB56" w:rsidR="00A17BE4" w:rsidRPr="00EF06CB" w:rsidRDefault="00A17BE4">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31">
    <w:p w14:paraId="6F09BDBE" w14:textId="5AEF9BCB" w:rsidR="00A17BE4" w:rsidRPr="005F50DD" w:rsidRDefault="00A17BE4">
      <w:pPr>
        <w:pStyle w:val="FootnoteText"/>
        <w:rPr>
          <w:lang w:val="en-US"/>
        </w:rPr>
      </w:pPr>
      <w:r>
        <w:rPr>
          <w:rStyle w:val="FootnoteReference"/>
        </w:rPr>
        <w:footnoteRef/>
      </w:r>
      <w:r w:rsidRPr="005F50DD">
        <w:rPr>
          <w:lang w:val="en-US"/>
        </w:rPr>
        <w:t xml:space="preserve"> </w:t>
      </w:r>
      <w:r w:rsidRPr="008F61FF">
        <w:rPr>
          <w:lang w:val="en-US"/>
        </w:rPr>
        <w:t xml:space="preserve">An </w:t>
      </w:r>
      <w:proofErr w:type="spellStart"/>
      <w:r w:rsidRPr="008F61FF">
        <w:rPr>
          <w:lang w:val="en-US"/>
        </w:rPr>
        <w:t>ingestor</w:t>
      </w:r>
      <w:proofErr w:type="spellEnd"/>
      <w:r w:rsidRPr="008F61FF">
        <w:rPr>
          <w:lang w:val="en-US"/>
        </w:rPr>
        <w:t xml:space="preserve">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32">
    <w:p w14:paraId="582D01A0" w14:textId="7856FD7C" w:rsidR="00A17BE4" w:rsidRPr="009D5C52" w:rsidRDefault="00A17BE4">
      <w:pPr>
        <w:pStyle w:val="FootnoteText"/>
        <w:rPr>
          <w:lang w:val="en-US"/>
        </w:rPr>
      </w:pPr>
      <w:r>
        <w:rPr>
          <w:rStyle w:val="FootnoteReference"/>
        </w:rPr>
        <w:footnoteRef/>
      </w:r>
      <w:r w:rsidRPr="009D5C52">
        <w:rPr>
          <w:lang w:val="en-US"/>
        </w:rPr>
        <w:t xml:space="preserve"> </w:t>
      </w:r>
      <w:r w:rsidR="00000000">
        <w:fldChar w:fldCharType="begin"/>
      </w:r>
      <w:r w:rsidR="00000000" w:rsidRPr="0077089E">
        <w:rPr>
          <w:lang w:val="en-US"/>
        </w:rPr>
        <w:instrText>HYPERLINK "https://de.wikipedia.org/wiki/Markdown"</w:instrText>
      </w:r>
      <w:r w:rsidR="00000000">
        <w:fldChar w:fldCharType="separate"/>
      </w:r>
      <w:r w:rsidRPr="00F55CEA">
        <w:rPr>
          <w:rStyle w:val="Hyperlink"/>
          <w:lang w:val="en-US"/>
        </w:rPr>
        <w:t>https://de.wikipedia.org/wiki/Markdown</w:t>
      </w:r>
      <w:r w:rsidR="00000000">
        <w:rPr>
          <w:rStyle w:val="Hyperlink"/>
          <w:lang w:val="en-US"/>
        </w:rPr>
        <w:fldChar w:fldCharType="end"/>
      </w:r>
      <w:r>
        <w:rPr>
          <w:lang w:val="en-US"/>
        </w:rPr>
        <w:t xml:space="preserve"> </w:t>
      </w:r>
    </w:p>
  </w:footnote>
  <w:footnote w:id="133">
    <w:p w14:paraId="2FE252F4" w14:textId="3F6C1EAF" w:rsidR="00A17BE4" w:rsidRPr="008E6CAC" w:rsidRDefault="00A17BE4">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r w:rsidR="00000000">
        <w:fldChar w:fldCharType="begin"/>
      </w:r>
      <w:r w:rsidR="00000000" w:rsidRPr="0077089E">
        <w:rPr>
          <w:lang w:val="en-GB"/>
        </w:rPr>
        <w:instrText>HYPERLINK "https://github.com/iip-ecosphere/platform/blob/main/platform/documentation/README.md"</w:instrText>
      </w:r>
      <w:r w:rsidR="00000000">
        <w:fldChar w:fldCharType="separate"/>
      </w:r>
      <w:r w:rsidRPr="00815D20">
        <w:rPr>
          <w:rStyle w:val="Hyperlink"/>
          <w:lang w:val="en-US"/>
        </w:rPr>
        <w:t>https://github.com/iip-ecosphere/platform/blob/main/platform/documentation/README.md</w:t>
      </w:r>
      <w:r w:rsidR="00000000">
        <w:rPr>
          <w:rStyle w:val="Hyperlink"/>
          <w:lang w:val="en-US"/>
        </w:rPr>
        <w:fldChar w:fldCharType="end"/>
      </w:r>
      <w:r>
        <w:rPr>
          <w:lang w:val="en-US"/>
        </w:rPr>
        <w:t xml:space="preserve"> </w:t>
      </w:r>
    </w:p>
  </w:footnote>
  <w:footnote w:id="134">
    <w:p w14:paraId="39BD350D" w14:textId="44FF8BA9" w:rsidR="00A17BE4" w:rsidRPr="001C5338" w:rsidRDefault="00A17BE4">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35">
    <w:p w14:paraId="53750B6E" w14:textId="336BE234" w:rsidR="00A17BE4" w:rsidRPr="00F344BA" w:rsidRDefault="00A17BE4">
      <w:pPr>
        <w:pStyle w:val="FootnoteText"/>
        <w:rPr>
          <w:lang w:val="en-US"/>
        </w:rPr>
      </w:pPr>
      <w:r>
        <w:rPr>
          <w:rStyle w:val="FootnoteReference"/>
        </w:rPr>
        <w:footnoteRef/>
      </w:r>
      <w:r w:rsidRPr="00F344BA">
        <w:rPr>
          <w:lang w:val="en-US"/>
        </w:rPr>
        <w:t xml:space="preserve"> </w:t>
      </w:r>
      <w:r>
        <w:rPr>
          <w:lang w:val="en-US"/>
        </w:rPr>
        <w:t xml:space="preserve">Located in </w:t>
      </w:r>
      <w:r w:rsidR="00000000">
        <w:fldChar w:fldCharType="begin"/>
      </w:r>
      <w:r w:rsidR="00000000" w:rsidRPr="0077089E">
        <w:rPr>
          <w:lang w:val="en-GB"/>
        </w:rPr>
        <w:instrText>HYPERLINK "https://github.com/iip-ecosphere/platform/tree/main/platform/tools"</w:instrText>
      </w:r>
      <w:r w:rsidR="00000000">
        <w:fldChar w:fldCharType="separate"/>
      </w:r>
      <w:r w:rsidRPr="00B02795">
        <w:rPr>
          <w:rStyle w:val="Hyperlink"/>
          <w:lang w:val="en-US"/>
        </w:rPr>
        <w:t>https://github.com/iip-ecosphere/platform/tree/main/platform/tools</w:t>
      </w:r>
      <w:r w:rsidR="00000000">
        <w:rPr>
          <w:rStyle w:val="Hyperlink"/>
          <w:lang w:val="en-US"/>
        </w:rPr>
        <w:fldChar w:fldCharType="end"/>
      </w:r>
      <w:r>
        <w:rPr>
          <w:lang w:val="en-US"/>
        </w:rPr>
        <w:t xml:space="preserve"> </w:t>
      </w:r>
    </w:p>
  </w:footnote>
  <w:footnote w:id="136">
    <w:p w14:paraId="7D6EF201" w14:textId="565033F8" w:rsidR="00A17BE4" w:rsidRPr="00A332BC" w:rsidRDefault="00A17BE4">
      <w:pPr>
        <w:pStyle w:val="FootnoteText"/>
        <w:rPr>
          <w:lang w:val="en-US"/>
        </w:rPr>
      </w:pPr>
      <w:r>
        <w:rPr>
          <w:rStyle w:val="FootnoteReference"/>
        </w:rPr>
        <w:footnoteRef/>
      </w:r>
      <w:r w:rsidRPr="00A332BC">
        <w:rPr>
          <w:lang w:val="en-US"/>
        </w:rPr>
        <w:t xml:space="preserve"> </w:t>
      </w:r>
      <w:r w:rsidR="00000000">
        <w:fldChar w:fldCharType="begin"/>
      </w:r>
      <w:r w:rsidR="00000000" w:rsidRPr="0077089E">
        <w:rPr>
          <w:lang w:val="en-US"/>
        </w:rPr>
        <w:instrText>HYPERLINK "https://github.com/iip-ecosphere/platform/"</w:instrText>
      </w:r>
      <w:r w:rsidR="00000000">
        <w:fldChar w:fldCharType="separate"/>
      </w:r>
      <w:r w:rsidRPr="00A332BC">
        <w:rPr>
          <w:rStyle w:val="Hyperlink"/>
          <w:lang w:val="en-US"/>
        </w:rPr>
        <w:t>https://github.com/iip-ecosphere/platform/</w:t>
      </w:r>
      <w:r w:rsidR="00000000">
        <w:rPr>
          <w:rStyle w:val="Hyperlink"/>
          <w:lang w:val="en-US"/>
        </w:rPr>
        <w:fldChar w:fldCharType="end"/>
      </w:r>
    </w:p>
  </w:footnote>
  <w:footnote w:id="137">
    <w:p w14:paraId="4AE37479" w14:textId="0C69EA5A" w:rsidR="00A17BE4" w:rsidRPr="00A332BC" w:rsidRDefault="00A17BE4">
      <w:pPr>
        <w:pStyle w:val="FootnoteText"/>
        <w:rPr>
          <w:lang w:val="en-US"/>
        </w:rPr>
      </w:pPr>
      <w:r>
        <w:rPr>
          <w:rStyle w:val="FootnoteReference"/>
        </w:rPr>
        <w:footnoteRef/>
      </w:r>
      <w:r w:rsidRPr="00A332BC">
        <w:rPr>
          <w:lang w:val="en-US"/>
        </w:rPr>
        <w:t xml:space="preserve"> </w:t>
      </w:r>
      <w:r w:rsidR="00000000">
        <w:fldChar w:fldCharType="begin"/>
      </w:r>
      <w:r w:rsidR="00000000" w:rsidRPr="0077089E">
        <w:rPr>
          <w:lang w:val="en-US"/>
        </w:rPr>
        <w:instrText>HYPERLINK "https://repo1.maven.org/maven2/de/iip-ecosphere/platform/"</w:instrText>
      </w:r>
      <w:r w:rsidR="00000000">
        <w:fldChar w:fldCharType="separate"/>
      </w:r>
      <w:r w:rsidRPr="00A332BC">
        <w:rPr>
          <w:rStyle w:val="Hyperlink"/>
          <w:lang w:val="en-US"/>
        </w:rPr>
        <w:t>https://repo1.maven.org/maven2/de/iip-ecosphere/platform/</w:t>
      </w:r>
      <w:r w:rsidR="00000000">
        <w:rPr>
          <w:rStyle w:val="Hyperlink"/>
          <w:lang w:val="en-US"/>
        </w:rPr>
        <w:fldChar w:fldCharType="end"/>
      </w:r>
      <w:r>
        <w:rPr>
          <w:lang w:val="en-US"/>
        </w:rPr>
        <w:t xml:space="preserve"> </w:t>
      </w:r>
    </w:p>
  </w:footnote>
  <w:footnote w:id="138">
    <w:p w14:paraId="5CF49746" w14:textId="5ACE8EBF" w:rsidR="00A17BE4" w:rsidRPr="00A332BC" w:rsidRDefault="00A17BE4">
      <w:pPr>
        <w:pStyle w:val="FootnoteText"/>
        <w:rPr>
          <w:lang w:val="en-US"/>
        </w:rPr>
      </w:pPr>
      <w:r>
        <w:rPr>
          <w:rStyle w:val="FootnoteReference"/>
        </w:rPr>
        <w:footnoteRef/>
      </w:r>
      <w:r w:rsidRPr="00A332BC">
        <w:rPr>
          <w:lang w:val="en-US"/>
        </w:rPr>
        <w:t xml:space="preserve"> </w:t>
      </w:r>
      <w:r w:rsidR="00000000">
        <w:fldChar w:fldCharType="begin"/>
      </w:r>
      <w:r w:rsidR="00000000" w:rsidRPr="0077089E">
        <w:rPr>
          <w:lang w:val="en-US"/>
        </w:rPr>
        <w:instrText>HYPERLINK "https://projects.sse.uni-hildesheim.de/qm/maven/de/iip-ecosphere/platform/"</w:instrText>
      </w:r>
      <w:r w:rsidR="00000000">
        <w:fldChar w:fldCharType="separate"/>
      </w:r>
      <w:r w:rsidRPr="00A332BC">
        <w:rPr>
          <w:rStyle w:val="Hyperlink"/>
          <w:lang w:val="en-US"/>
        </w:rPr>
        <w:t>https://projects.sse.uni-hildesheim.de/qm/maven/de/iip-ecosphere/platform/</w:t>
      </w:r>
      <w:r w:rsidR="00000000">
        <w:rPr>
          <w:rStyle w:val="Hyperlink"/>
          <w:lang w:val="en-US"/>
        </w:rPr>
        <w:fldChar w:fldCharType="end"/>
      </w:r>
      <w:r>
        <w:rPr>
          <w:lang w:val="en-US"/>
        </w:rPr>
        <w:t xml:space="preserve"> </w:t>
      </w:r>
    </w:p>
  </w:footnote>
  <w:footnote w:id="139">
    <w:p w14:paraId="4B611344" w14:textId="79ED1589" w:rsidR="00A17BE4" w:rsidRPr="00911C2B" w:rsidRDefault="00A17BE4">
      <w:pPr>
        <w:pStyle w:val="FootnoteText"/>
        <w:rPr>
          <w:lang w:val="en-GB"/>
        </w:rPr>
      </w:pPr>
      <w:r>
        <w:rPr>
          <w:rStyle w:val="FootnoteReference"/>
        </w:rPr>
        <w:footnoteRef/>
      </w:r>
      <w:r w:rsidRPr="00911C2B">
        <w:rPr>
          <w:lang w:val="en-GB"/>
        </w:rPr>
        <w:t xml:space="preserve"> </w:t>
      </w:r>
      <w:r w:rsidR="00000000">
        <w:fldChar w:fldCharType="begin"/>
      </w:r>
      <w:r w:rsidR="00000000" w:rsidRPr="0077089E">
        <w:rPr>
          <w:lang w:val="en-GB"/>
        </w:rPr>
        <w:instrText>HYPERLINK "https://github.com/iip-ecosphere/platform/blob/main/platform/documentation/INSTALL.md"</w:instrText>
      </w:r>
      <w:r w:rsidR="00000000">
        <w:fldChar w:fldCharType="separate"/>
      </w:r>
      <w:r w:rsidRPr="00911C2B">
        <w:rPr>
          <w:rStyle w:val="Hyperlink"/>
          <w:lang w:val="en-GB"/>
        </w:rPr>
        <w:t>https://github.com/iip-ecosphere/platform/blob/main/platform/documentation/INSTALL.md</w:t>
      </w:r>
      <w:r w:rsidR="00000000">
        <w:rPr>
          <w:rStyle w:val="Hyperlink"/>
          <w:lang w:val="en-GB"/>
        </w:rPr>
        <w:fldChar w:fldCharType="end"/>
      </w:r>
      <w:r w:rsidRPr="00911C2B">
        <w:rPr>
          <w:lang w:val="en-GB"/>
        </w:rPr>
        <w:t xml:space="preserve"> and</w:t>
      </w:r>
      <w:r>
        <w:rPr>
          <w:lang w:val="en-GB"/>
        </w:rPr>
        <w:t xml:space="preserve"> </w:t>
      </w:r>
      <w:r w:rsidR="00000000">
        <w:fldChar w:fldCharType="begin"/>
      </w:r>
      <w:r w:rsidR="00000000" w:rsidRPr="0077089E">
        <w:rPr>
          <w:lang w:val="en-GB"/>
        </w:rPr>
        <w:instrText>HYPERLINK "https://github.com/iip-ecosphere/platform/tree/main/platform/tools/Install"</w:instrText>
      </w:r>
      <w:r w:rsidR="00000000">
        <w:fldChar w:fldCharType="separate"/>
      </w:r>
      <w:r w:rsidRPr="000F4128">
        <w:rPr>
          <w:rStyle w:val="Hyperlink"/>
          <w:lang w:val="en-GB"/>
        </w:rPr>
        <w:t>https://github.com/iip-ecosphere/platform/tree/main/platform/tools/Install</w:t>
      </w:r>
      <w:r w:rsidR="00000000">
        <w:rPr>
          <w:rStyle w:val="Hyperlink"/>
          <w:lang w:val="en-GB"/>
        </w:rPr>
        <w:fldChar w:fldCharType="end"/>
      </w:r>
      <w:r>
        <w:rPr>
          <w:lang w:val="en-GB"/>
        </w:rPr>
        <w:t xml:space="preserve"> </w:t>
      </w:r>
    </w:p>
  </w:footnote>
  <w:footnote w:id="140">
    <w:p w14:paraId="28713916" w14:textId="77777777" w:rsidR="00A17BE4" w:rsidRPr="00D3458F" w:rsidRDefault="00A17BE4" w:rsidP="004A024E">
      <w:pPr>
        <w:pStyle w:val="FootnoteText"/>
        <w:rPr>
          <w:lang w:val="en-GB"/>
        </w:rPr>
      </w:pPr>
      <w:r>
        <w:rPr>
          <w:rStyle w:val="FootnoteReference"/>
        </w:rPr>
        <w:footnoteRef/>
      </w:r>
      <w:r w:rsidRPr="00D3458F">
        <w:rPr>
          <w:lang w:val="en-GB"/>
        </w:rPr>
        <w:t xml:space="preserve"> </w:t>
      </w:r>
      <w:r w:rsidR="00000000">
        <w:fldChar w:fldCharType="begin"/>
      </w:r>
      <w:r w:rsidR="00000000" w:rsidRPr="0077089E">
        <w:rPr>
          <w:lang w:val="en-GB"/>
        </w:rPr>
        <w:instrText>HYPERLINK "https://jupyter.org/"</w:instrText>
      </w:r>
      <w:r w:rsidR="00000000">
        <w:fldChar w:fldCharType="separate"/>
      </w:r>
      <w:r w:rsidRPr="000B1CCB">
        <w:rPr>
          <w:rStyle w:val="Hyperlink"/>
          <w:lang w:val="en-GB"/>
        </w:rPr>
        <w:t>https://jupyter.org/</w:t>
      </w:r>
      <w:r w:rsidR="00000000">
        <w:rPr>
          <w:rStyle w:val="Hyperlink"/>
          <w:lang w:val="en-GB"/>
        </w:rPr>
        <w:fldChar w:fldCharType="end"/>
      </w:r>
      <w:r>
        <w:rPr>
          <w:lang w:val="en-GB"/>
        </w:rPr>
        <w:t xml:space="preserve"> </w:t>
      </w:r>
    </w:p>
  </w:footnote>
  <w:footnote w:id="141">
    <w:p w14:paraId="165C2ECA" w14:textId="20F038B4" w:rsidR="00A17BE4" w:rsidRPr="00E00806" w:rsidRDefault="00A17BE4" w:rsidP="00E00806">
      <w:pPr>
        <w:pStyle w:val="FootnoteText"/>
        <w:tabs>
          <w:tab w:val="left" w:pos="6946"/>
        </w:tabs>
        <w:rPr>
          <w:lang w:val="en-GB"/>
        </w:rPr>
      </w:pPr>
      <w:r>
        <w:rPr>
          <w:rStyle w:val="FootnoteReference"/>
        </w:rPr>
        <w:footnoteRef/>
      </w:r>
      <w:r w:rsidRPr="00E00806">
        <w:rPr>
          <w:lang w:val="en-GB"/>
        </w:rPr>
        <w:t xml:space="preserve"> </w:t>
      </w:r>
      <w:r w:rsidR="00000000">
        <w:fldChar w:fldCharType="begin"/>
      </w:r>
      <w:r w:rsidR="00000000" w:rsidRPr="0077089E">
        <w:rPr>
          <w:lang w:val="en-GB"/>
        </w:rPr>
        <w:instrText>HYPERLINK "https://github.com/iip-ecosphere/platform/blob/main/platform/tests/test.environment/README.md"</w:instrText>
      </w:r>
      <w:r w:rsidR="00000000">
        <w:fldChar w:fldCharType="separate"/>
      </w:r>
      <w:r w:rsidRPr="00556EE8">
        <w:rPr>
          <w:rStyle w:val="Hyperlink"/>
          <w:lang w:val="en-GB"/>
        </w:rPr>
        <w:t>https://github.com/iip-ecosphere/platform/blob/main/platform/tests/test.environment/README.md</w:t>
      </w:r>
      <w:r w:rsidR="00000000">
        <w:rPr>
          <w:rStyle w:val="Hyperlink"/>
          <w:lang w:val="en-GB"/>
        </w:rPr>
        <w:fldChar w:fldCharType="end"/>
      </w:r>
      <w:r>
        <w:rPr>
          <w:lang w:val="en-GB"/>
        </w:rPr>
        <w:t xml:space="preserve"> </w:t>
      </w:r>
    </w:p>
  </w:footnote>
  <w:footnote w:id="142">
    <w:p w14:paraId="698652AD" w14:textId="77777777" w:rsidR="00A17BE4" w:rsidRPr="007B3BC7" w:rsidRDefault="00A17BE4"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43">
    <w:p w14:paraId="611E981A" w14:textId="77777777" w:rsidR="00A17BE4" w:rsidRPr="0006519A" w:rsidRDefault="00A17BE4"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4">
    <w:p w14:paraId="6DBE14CE" w14:textId="77777777" w:rsidR="00A17BE4" w:rsidRPr="00DE3052" w:rsidRDefault="00A17BE4"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5">
    <w:p w14:paraId="30310A3D" w14:textId="77777777" w:rsidR="00A17BE4" w:rsidRPr="00017DA6" w:rsidRDefault="00A17BE4" w:rsidP="00EF60A9">
      <w:pPr>
        <w:pStyle w:val="FootnoteText"/>
        <w:rPr>
          <w:lang w:val="en-US"/>
        </w:rPr>
      </w:pPr>
      <w:r>
        <w:rPr>
          <w:rStyle w:val="FootnoteReference"/>
        </w:rPr>
        <w:footnoteRef/>
      </w:r>
      <w:r w:rsidRPr="00017DA6">
        <w:rPr>
          <w:lang w:val="en-US"/>
        </w:rPr>
        <w:t xml:space="preserve"> </w:t>
      </w:r>
      <w:r>
        <w:rPr>
          <w:lang w:val="en-US"/>
        </w:rPr>
        <w:t xml:space="preserve">An important reference here is the </w:t>
      </w:r>
      <w:proofErr w:type="spellStart"/>
      <w:r>
        <w:rPr>
          <w:lang w:val="en-US"/>
        </w:rPr>
        <w:t>GoF</w:t>
      </w:r>
      <w:proofErr w:type="spellEnd"/>
      <w:r>
        <w:rPr>
          <w:lang w:val="en-US"/>
        </w:rPr>
        <w:t xml:space="preserve"> book [17], but for simplifying the understanding, we just provide some Web references.</w:t>
      </w:r>
    </w:p>
  </w:footnote>
  <w:footnote w:id="146">
    <w:p w14:paraId="6462931C" w14:textId="77777777" w:rsidR="00A17BE4" w:rsidRPr="006461D2" w:rsidRDefault="00A17BE4" w:rsidP="00EF60A9">
      <w:pPr>
        <w:pStyle w:val="FootnoteText"/>
        <w:rPr>
          <w:lang w:val="en-US"/>
        </w:rPr>
      </w:pPr>
      <w:r>
        <w:rPr>
          <w:rStyle w:val="FootnoteReference"/>
        </w:rPr>
        <w:footnoteRef/>
      </w:r>
      <w:r w:rsidRPr="006461D2">
        <w:rPr>
          <w:lang w:val="en-US"/>
        </w:rPr>
        <w:t xml:space="preserve"> </w:t>
      </w:r>
      <w:r w:rsidR="00000000">
        <w:fldChar w:fldCharType="begin"/>
      </w:r>
      <w:r w:rsidR="00000000" w:rsidRPr="0077089E">
        <w:rPr>
          <w:lang w:val="en-US"/>
        </w:rPr>
        <w:instrText>HYPERLINK "https://en.wikipedia.org/wiki/Multitier_architecture"</w:instrText>
      </w:r>
      <w:r w:rsidR="00000000">
        <w:fldChar w:fldCharType="separate"/>
      </w:r>
      <w:r w:rsidRPr="009C3FDF">
        <w:rPr>
          <w:rStyle w:val="Hyperlink"/>
          <w:lang w:val="en-US"/>
        </w:rPr>
        <w:t>https://en.wikipedia.org/wiki/Multitier_architecture</w:t>
      </w:r>
      <w:r w:rsidR="00000000">
        <w:rPr>
          <w:rStyle w:val="Hyperlink"/>
          <w:lang w:val="en-US"/>
        </w:rPr>
        <w:fldChar w:fldCharType="end"/>
      </w:r>
      <w:r>
        <w:rPr>
          <w:lang w:val="en-US"/>
        </w:rPr>
        <w:t xml:space="preserve"> </w:t>
      </w:r>
    </w:p>
  </w:footnote>
  <w:footnote w:id="147">
    <w:p w14:paraId="34B287EB" w14:textId="77777777" w:rsidR="00A17BE4" w:rsidRPr="0006519A" w:rsidRDefault="00A17BE4"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8">
    <w:p w14:paraId="401507AE" w14:textId="77777777" w:rsidR="00A17BE4" w:rsidRPr="006461D2" w:rsidRDefault="00A17BE4" w:rsidP="00EF60A9">
      <w:pPr>
        <w:pStyle w:val="FootnoteText"/>
        <w:rPr>
          <w:lang w:val="en-US"/>
        </w:rPr>
      </w:pPr>
      <w:r>
        <w:rPr>
          <w:rStyle w:val="FootnoteReference"/>
        </w:rPr>
        <w:footnoteRef/>
      </w:r>
      <w:r w:rsidRPr="006461D2">
        <w:rPr>
          <w:lang w:val="en-US"/>
        </w:rPr>
        <w:t xml:space="preserve"> </w:t>
      </w:r>
      <w:r w:rsidR="00000000">
        <w:fldChar w:fldCharType="begin"/>
      </w:r>
      <w:r w:rsidR="00000000" w:rsidRPr="0077089E">
        <w:rPr>
          <w:lang w:val="en-US"/>
        </w:rPr>
        <w:instrText>HYPERLINK "https://en.wikipedia.org/wiki/Builder_pattern"</w:instrText>
      </w:r>
      <w:r w:rsidR="00000000">
        <w:fldChar w:fldCharType="separate"/>
      </w:r>
      <w:r w:rsidRPr="009C3FDF">
        <w:rPr>
          <w:rStyle w:val="Hyperlink"/>
          <w:lang w:val="en-US"/>
        </w:rPr>
        <w:t>https://en.wikipedia.org/wiki/Builder_pattern</w:t>
      </w:r>
      <w:r w:rsidR="00000000">
        <w:rPr>
          <w:rStyle w:val="Hyperlink"/>
          <w:lang w:val="en-US"/>
        </w:rPr>
        <w:fldChar w:fldCharType="end"/>
      </w:r>
      <w:r>
        <w:rPr>
          <w:lang w:val="en-US"/>
        </w:rPr>
        <w:t xml:space="preserve"> </w:t>
      </w:r>
    </w:p>
  </w:footnote>
  <w:footnote w:id="149">
    <w:p w14:paraId="01D478BA" w14:textId="77777777" w:rsidR="00A17BE4" w:rsidRPr="00017DA6" w:rsidRDefault="00A17BE4" w:rsidP="00EF60A9">
      <w:pPr>
        <w:pStyle w:val="FootnoteText"/>
        <w:rPr>
          <w:lang w:val="en-US"/>
        </w:rPr>
      </w:pPr>
      <w:r>
        <w:rPr>
          <w:rStyle w:val="FootnoteReference"/>
        </w:rPr>
        <w:footnoteRef/>
      </w:r>
      <w:r w:rsidRPr="00017DA6">
        <w:rPr>
          <w:lang w:val="en-US"/>
        </w:rPr>
        <w:t xml:space="preserve"> </w:t>
      </w:r>
      <w:r w:rsidR="00000000">
        <w:fldChar w:fldCharType="begin"/>
      </w:r>
      <w:r w:rsidR="00000000" w:rsidRPr="0077089E">
        <w:rPr>
          <w:lang w:val="en-US"/>
        </w:rPr>
        <w:instrText>HYPERLINK "https://en.wikipedia.org/wiki/Visitor_pattern"</w:instrText>
      </w:r>
      <w:r w:rsidR="00000000">
        <w:fldChar w:fldCharType="separate"/>
      </w:r>
      <w:r w:rsidRPr="00FD5D39">
        <w:rPr>
          <w:rStyle w:val="Hyperlink"/>
          <w:lang w:val="en-US"/>
        </w:rPr>
        <w:t>https://en.wikipedia.org/wiki/Visitor_pattern</w:t>
      </w:r>
      <w:r w:rsidR="00000000">
        <w:rPr>
          <w:rStyle w:val="Hyperlink"/>
          <w:lang w:val="en-US"/>
        </w:rPr>
        <w:fldChar w:fldCharType="end"/>
      </w:r>
      <w:r>
        <w:rPr>
          <w:lang w:val="en-US"/>
        </w:rPr>
        <w:t xml:space="preserve"> </w:t>
      </w:r>
    </w:p>
  </w:footnote>
  <w:footnote w:id="150">
    <w:p w14:paraId="4F283B3B" w14:textId="77777777" w:rsidR="00A17BE4" w:rsidRPr="006461D2" w:rsidRDefault="00A17BE4" w:rsidP="00EF60A9">
      <w:pPr>
        <w:pStyle w:val="FootnoteText"/>
        <w:rPr>
          <w:lang w:val="en-US"/>
        </w:rPr>
      </w:pPr>
      <w:r>
        <w:rPr>
          <w:rStyle w:val="FootnoteReference"/>
        </w:rPr>
        <w:footnoteRef/>
      </w:r>
      <w:r w:rsidRPr="006461D2">
        <w:rPr>
          <w:lang w:val="en-US"/>
        </w:rPr>
        <w:t xml:space="preserve"> </w:t>
      </w:r>
      <w:r w:rsidR="00000000">
        <w:fldChar w:fldCharType="begin"/>
      </w:r>
      <w:r w:rsidR="00000000" w:rsidRPr="0077089E">
        <w:rPr>
          <w:lang w:val="en-US"/>
        </w:rPr>
        <w:instrText>HYPERLINK "https://en.wikipedia.org/wiki/Factory_method_pattern"</w:instrText>
      </w:r>
      <w:r w:rsidR="00000000">
        <w:fldChar w:fldCharType="separate"/>
      </w:r>
      <w:r w:rsidRPr="009C3FDF">
        <w:rPr>
          <w:rStyle w:val="Hyperlink"/>
          <w:lang w:val="en-US"/>
        </w:rPr>
        <w:t>https://en.wikipedia.org/wiki/Factory_method_pattern</w:t>
      </w:r>
      <w:r w:rsidR="00000000">
        <w:rPr>
          <w:rStyle w:val="Hyperlink"/>
          <w:lang w:val="en-US"/>
        </w:rPr>
        <w:fldChar w:fldCharType="end"/>
      </w:r>
      <w:r>
        <w:rPr>
          <w:lang w:val="en-US"/>
        </w:rPr>
        <w:t xml:space="preserve"> </w:t>
      </w:r>
    </w:p>
  </w:footnote>
  <w:footnote w:id="151">
    <w:p w14:paraId="55752119" w14:textId="77777777" w:rsidR="00A17BE4" w:rsidRPr="003D6084" w:rsidRDefault="00A17BE4" w:rsidP="00EF60A9">
      <w:pPr>
        <w:pStyle w:val="FootnoteText"/>
        <w:rPr>
          <w:lang w:val="en-US"/>
        </w:rPr>
      </w:pPr>
      <w:r>
        <w:rPr>
          <w:rStyle w:val="FootnoteReference"/>
        </w:rPr>
        <w:footnoteRef/>
      </w:r>
      <w:r w:rsidRPr="003D6084">
        <w:rPr>
          <w:lang w:val="en-US"/>
        </w:rPr>
        <w:t xml:space="preserve"> </w:t>
      </w:r>
      <w:r w:rsidR="00000000">
        <w:fldChar w:fldCharType="begin"/>
      </w:r>
      <w:r w:rsidR="00000000" w:rsidRPr="0077089E">
        <w:rPr>
          <w:lang w:val="en-US"/>
        </w:rPr>
        <w:instrText>HYPERLINK "https://docs.oracle.com/javase/9/docs/api/java/util/ServiceLoader.html"</w:instrText>
      </w:r>
      <w:r w:rsidR="00000000">
        <w:fldChar w:fldCharType="separate"/>
      </w:r>
      <w:r w:rsidRPr="00F55CEA">
        <w:rPr>
          <w:rStyle w:val="Hyperlink"/>
          <w:lang w:val="en-US"/>
        </w:rPr>
        <w:t>https://docs.oracle.com/javase/9/docs/api/java/util/ServiceLoader.html</w:t>
      </w:r>
      <w:r w:rsidR="00000000">
        <w:rPr>
          <w:rStyle w:val="Hyperlink"/>
          <w:lang w:val="en-US"/>
        </w:rPr>
        <w:fldChar w:fldCharType="end"/>
      </w:r>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B8EC3" w14:textId="0756BE3C" w:rsidR="00A17BE4" w:rsidRDefault="00A17BE4">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29"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" filled="f" stroked="f" strokeweight=".5pt">
              <v:textbo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0"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" fillcolor="#086171" stroked="f" strokeweight="1pt">
              <v:textbo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193B2" w14:textId="0929B97E" w:rsidR="00A17BE4" w:rsidRDefault="00A17BE4">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1"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" fillcolor="white [3201]" stroked="f" strokeweight=".5pt">
              <v:textbo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2"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" fillcolor="#086171" stroked="f" strokeweight="1pt">
              <v:textbo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15756202">
    <w:abstractNumId w:val="32"/>
  </w:num>
  <w:num w:numId="2" w16cid:durableId="106127353">
    <w:abstractNumId w:val="37"/>
  </w:num>
  <w:num w:numId="3" w16cid:durableId="2056154008">
    <w:abstractNumId w:val="4"/>
  </w:num>
  <w:num w:numId="4" w16cid:durableId="29962267">
    <w:abstractNumId w:val="34"/>
  </w:num>
  <w:num w:numId="5" w16cid:durableId="1985624564">
    <w:abstractNumId w:val="7"/>
  </w:num>
  <w:num w:numId="6" w16cid:durableId="722679296">
    <w:abstractNumId w:val="20"/>
  </w:num>
  <w:num w:numId="7" w16cid:durableId="1733457853">
    <w:abstractNumId w:val="10"/>
  </w:num>
  <w:num w:numId="8" w16cid:durableId="1248730585">
    <w:abstractNumId w:val="3"/>
  </w:num>
  <w:num w:numId="9" w16cid:durableId="309794277">
    <w:abstractNumId w:val="31"/>
  </w:num>
  <w:num w:numId="10" w16cid:durableId="1637569467">
    <w:abstractNumId w:val="46"/>
  </w:num>
  <w:num w:numId="11" w16cid:durableId="940719008">
    <w:abstractNumId w:val="44"/>
  </w:num>
  <w:num w:numId="12" w16cid:durableId="1892761561">
    <w:abstractNumId w:val="19"/>
  </w:num>
  <w:num w:numId="13" w16cid:durableId="1388411196">
    <w:abstractNumId w:val="33"/>
  </w:num>
  <w:num w:numId="14" w16cid:durableId="1147282986">
    <w:abstractNumId w:val="24"/>
  </w:num>
  <w:num w:numId="15" w16cid:durableId="1360158542">
    <w:abstractNumId w:val="43"/>
  </w:num>
  <w:num w:numId="16" w16cid:durableId="1669865438">
    <w:abstractNumId w:val="25"/>
  </w:num>
  <w:num w:numId="17" w16cid:durableId="994333901">
    <w:abstractNumId w:val="48"/>
  </w:num>
  <w:num w:numId="18" w16cid:durableId="101264752">
    <w:abstractNumId w:val="14"/>
  </w:num>
  <w:num w:numId="19" w16cid:durableId="1543981664">
    <w:abstractNumId w:val="9"/>
  </w:num>
  <w:num w:numId="20" w16cid:durableId="1340346626">
    <w:abstractNumId w:val="12"/>
  </w:num>
  <w:num w:numId="21" w16cid:durableId="1488280242">
    <w:abstractNumId w:val="29"/>
  </w:num>
  <w:num w:numId="22" w16cid:durableId="664630648">
    <w:abstractNumId w:val="35"/>
  </w:num>
  <w:num w:numId="23" w16cid:durableId="729891123">
    <w:abstractNumId w:val="50"/>
  </w:num>
  <w:num w:numId="24" w16cid:durableId="1447312971">
    <w:abstractNumId w:val="55"/>
  </w:num>
  <w:num w:numId="25" w16cid:durableId="1309095898">
    <w:abstractNumId w:val="42"/>
  </w:num>
  <w:num w:numId="26" w16cid:durableId="1077897763">
    <w:abstractNumId w:val="28"/>
  </w:num>
  <w:num w:numId="27" w16cid:durableId="1934170895">
    <w:abstractNumId w:val="40"/>
  </w:num>
  <w:num w:numId="28" w16cid:durableId="1755662682">
    <w:abstractNumId w:val="8"/>
  </w:num>
  <w:num w:numId="29" w16cid:durableId="125441230">
    <w:abstractNumId w:val="21"/>
  </w:num>
  <w:num w:numId="30" w16cid:durableId="1209604505">
    <w:abstractNumId w:val="54"/>
  </w:num>
  <w:num w:numId="31" w16cid:durableId="17003986">
    <w:abstractNumId w:val="22"/>
  </w:num>
  <w:num w:numId="32" w16cid:durableId="283193586">
    <w:abstractNumId w:val="45"/>
  </w:num>
  <w:num w:numId="33" w16cid:durableId="849832211">
    <w:abstractNumId w:val="2"/>
  </w:num>
  <w:num w:numId="34" w16cid:durableId="1137449332">
    <w:abstractNumId w:val="26"/>
  </w:num>
  <w:num w:numId="35" w16cid:durableId="17707163">
    <w:abstractNumId w:val="6"/>
  </w:num>
  <w:num w:numId="36" w16cid:durableId="268977147">
    <w:abstractNumId w:val="18"/>
  </w:num>
  <w:num w:numId="37" w16cid:durableId="1672174811">
    <w:abstractNumId w:val="13"/>
  </w:num>
  <w:num w:numId="38" w16cid:durableId="201016918">
    <w:abstractNumId w:val="0"/>
  </w:num>
  <w:num w:numId="39" w16cid:durableId="1727027061">
    <w:abstractNumId w:val="47"/>
  </w:num>
  <w:num w:numId="40" w16cid:durableId="770584564">
    <w:abstractNumId w:val="38"/>
  </w:num>
  <w:num w:numId="41" w16cid:durableId="1662735924">
    <w:abstractNumId w:val="11"/>
  </w:num>
  <w:num w:numId="42" w16cid:durableId="353387775">
    <w:abstractNumId w:val="5"/>
  </w:num>
  <w:num w:numId="43" w16cid:durableId="2002350758">
    <w:abstractNumId w:val="56"/>
  </w:num>
  <w:num w:numId="44" w16cid:durableId="2099864732">
    <w:abstractNumId w:val="15"/>
  </w:num>
  <w:num w:numId="45" w16cid:durableId="827943848">
    <w:abstractNumId w:val="30"/>
  </w:num>
  <w:num w:numId="46" w16cid:durableId="811799765">
    <w:abstractNumId w:val="36"/>
  </w:num>
  <w:num w:numId="47" w16cid:durableId="694158168">
    <w:abstractNumId w:val="27"/>
  </w:num>
  <w:num w:numId="48" w16cid:durableId="178699590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87623211">
    <w:abstractNumId w:val="17"/>
  </w:num>
  <w:num w:numId="50" w16cid:durableId="1635863720">
    <w:abstractNumId w:val="1"/>
  </w:num>
  <w:num w:numId="51" w16cid:durableId="1606229800">
    <w:abstractNumId w:val="51"/>
  </w:num>
  <w:num w:numId="52" w16cid:durableId="1868520335">
    <w:abstractNumId w:val="16"/>
  </w:num>
  <w:num w:numId="53" w16cid:durableId="2097630764">
    <w:abstractNumId w:val="53"/>
  </w:num>
  <w:num w:numId="54" w16cid:durableId="1443185892">
    <w:abstractNumId w:val="49"/>
  </w:num>
  <w:num w:numId="55" w16cid:durableId="1659918984">
    <w:abstractNumId w:val="41"/>
  </w:num>
  <w:num w:numId="56" w16cid:durableId="1759516910">
    <w:abstractNumId w:val="23"/>
  </w:num>
  <w:num w:numId="57" w16cid:durableId="1798571982">
    <w:abstractNumId w:val="5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1DF2"/>
    <w:rsid w:val="00002168"/>
    <w:rsid w:val="000024CE"/>
    <w:rsid w:val="000027A5"/>
    <w:rsid w:val="00002A87"/>
    <w:rsid w:val="00002DED"/>
    <w:rsid w:val="000030B3"/>
    <w:rsid w:val="000031E4"/>
    <w:rsid w:val="000032D8"/>
    <w:rsid w:val="0000343C"/>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8CD"/>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C18"/>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27F12"/>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6CA"/>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74B"/>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91D"/>
    <w:rsid w:val="00056C61"/>
    <w:rsid w:val="00056E87"/>
    <w:rsid w:val="0005718F"/>
    <w:rsid w:val="000573F1"/>
    <w:rsid w:val="000574B8"/>
    <w:rsid w:val="00057504"/>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1E8"/>
    <w:rsid w:val="00065260"/>
    <w:rsid w:val="00065D8B"/>
    <w:rsid w:val="00066149"/>
    <w:rsid w:val="0006628F"/>
    <w:rsid w:val="000663CF"/>
    <w:rsid w:val="000664C9"/>
    <w:rsid w:val="000667B9"/>
    <w:rsid w:val="000668E0"/>
    <w:rsid w:val="000668FC"/>
    <w:rsid w:val="00066CB4"/>
    <w:rsid w:val="00066CB9"/>
    <w:rsid w:val="00067169"/>
    <w:rsid w:val="000671F5"/>
    <w:rsid w:val="00067214"/>
    <w:rsid w:val="000674A6"/>
    <w:rsid w:val="0006750C"/>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74A"/>
    <w:rsid w:val="000758E7"/>
    <w:rsid w:val="00075BB7"/>
    <w:rsid w:val="00075DCD"/>
    <w:rsid w:val="00075F40"/>
    <w:rsid w:val="000761D0"/>
    <w:rsid w:val="00076791"/>
    <w:rsid w:val="0007697B"/>
    <w:rsid w:val="00076B15"/>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CF1"/>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2DE"/>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3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63"/>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363"/>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99C"/>
    <w:rsid w:val="000D5A5E"/>
    <w:rsid w:val="000D5AEA"/>
    <w:rsid w:val="000D5B6E"/>
    <w:rsid w:val="000D5E74"/>
    <w:rsid w:val="000D5E93"/>
    <w:rsid w:val="000D642C"/>
    <w:rsid w:val="000D64E2"/>
    <w:rsid w:val="000D6698"/>
    <w:rsid w:val="000D66BF"/>
    <w:rsid w:val="000D69AB"/>
    <w:rsid w:val="000D6AD4"/>
    <w:rsid w:val="000D6B90"/>
    <w:rsid w:val="000D6BA4"/>
    <w:rsid w:val="000D7150"/>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C7C"/>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9A1"/>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08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004"/>
    <w:rsid w:val="0010611B"/>
    <w:rsid w:val="001062F5"/>
    <w:rsid w:val="0010647C"/>
    <w:rsid w:val="00106928"/>
    <w:rsid w:val="00106A4C"/>
    <w:rsid w:val="00106C73"/>
    <w:rsid w:val="00106D98"/>
    <w:rsid w:val="00106EB4"/>
    <w:rsid w:val="001075C8"/>
    <w:rsid w:val="00107977"/>
    <w:rsid w:val="00107B37"/>
    <w:rsid w:val="00107E28"/>
    <w:rsid w:val="00107F1C"/>
    <w:rsid w:val="001101B8"/>
    <w:rsid w:val="0011055E"/>
    <w:rsid w:val="001107D6"/>
    <w:rsid w:val="001108F3"/>
    <w:rsid w:val="00110B6C"/>
    <w:rsid w:val="00110F28"/>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4AE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BA6"/>
    <w:rsid w:val="00120E32"/>
    <w:rsid w:val="00120E3A"/>
    <w:rsid w:val="00120EE8"/>
    <w:rsid w:val="0012100B"/>
    <w:rsid w:val="001211F9"/>
    <w:rsid w:val="0012153E"/>
    <w:rsid w:val="001215A7"/>
    <w:rsid w:val="001215AE"/>
    <w:rsid w:val="001216BB"/>
    <w:rsid w:val="001217B6"/>
    <w:rsid w:val="0012180A"/>
    <w:rsid w:val="00121888"/>
    <w:rsid w:val="00121940"/>
    <w:rsid w:val="00121C0B"/>
    <w:rsid w:val="001221D7"/>
    <w:rsid w:val="001228FB"/>
    <w:rsid w:val="0012291D"/>
    <w:rsid w:val="00122ADE"/>
    <w:rsid w:val="00122D55"/>
    <w:rsid w:val="00122F7D"/>
    <w:rsid w:val="00123523"/>
    <w:rsid w:val="001237BC"/>
    <w:rsid w:val="00123BFD"/>
    <w:rsid w:val="00123F19"/>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A8"/>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2A4"/>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54"/>
    <w:rsid w:val="001530C4"/>
    <w:rsid w:val="0015311C"/>
    <w:rsid w:val="001531C3"/>
    <w:rsid w:val="001532B8"/>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4B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36F"/>
    <w:rsid w:val="00184930"/>
    <w:rsid w:val="00184A3D"/>
    <w:rsid w:val="00184E89"/>
    <w:rsid w:val="00184F7A"/>
    <w:rsid w:val="00184FC1"/>
    <w:rsid w:val="0018500E"/>
    <w:rsid w:val="00185284"/>
    <w:rsid w:val="001853C7"/>
    <w:rsid w:val="0018565D"/>
    <w:rsid w:val="001857E1"/>
    <w:rsid w:val="00185BA6"/>
    <w:rsid w:val="00186447"/>
    <w:rsid w:val="001864F0"/>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2AF"/>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C0A"/>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BE3"/>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D88"/>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9A9"/>
    <w:rsid w:val="001C4CAC"/>
    <w:rsid w:val="001C4D30"/>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441"/>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571"/>
    <w:rsid w:val="001E3A1A"/>
    <w:rsid w:val="001E3A3D"/>
    <w:rsid w:val="001E3B51"/>
    <w:rsid w:val="001E3E2A"/>
    <w:rsid w:val="001E3E94"/>
    <w:rsid w:val="001E3F29"/>
    <w:rsid w:val="001E4110"/>
    <w:rsid w:val="001E440D"/>
    <w:rsid w:val="001E4418"/>
    <w:rsid w:val="001E45F0"/>
    <w:rsid w:val="001E4EFD"/>
    <w:rsid w:val="001E4F00"/>
    <w:rsid w:val="001E4F2F"/>
    <w:rsid w:val="001E5030"/>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807"/>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A67"/>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976"/>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6D1"/>
    <w:rsid w:val="0023670D"/>
    <w:rsid w:val="0023695A"/>
    <w:rsid w:val="00236B27"/>
    <w:rsid w:val="00237359"/>
    <w:rsid w:val="002375F9"/>
    <w:rsid w:val="00237A6B"/>
    <w:rsid w:val="00237C2F"/>
    <w:rsid w:val="00237C8B"/>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6AE"/>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3A7"/>
    <w:rsid w:val="0026282C"/>
    <w:rsid w:val="00262932"/>
    <w:rsid w:val="00262ACC"/>
    <w:rsid w:val="00262B2A"/>
    <w:rsid w:val="00262BA4"/>
    <w:rsid w:val="00262E2C"/>
    <w:rsid w:val="00262E3E"/>
    <w:rsid w:val="0026310A"/>
    <w:rsid w:val="0026317F"/>
    <w:rsid w:val="002631A9"/>
    <w:rsid w:val="0026324D"/>
    <w:rsid w:val="0026346B"/>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5FC0"/>
    <w:rsid w:val="002661C2"/>
    <w:rsid w:val="00266202"/>
    <w:rsid w:val="00266258"/>
    <w:rsid w:val="00266521"/>
    <w:rsid w:val="00266A44"/>
    <w:rsid w:val="00266CFC"/>
    <w:rsid w:val="00266D70"/>
    <w:rsid w:val="00266DFD"/>
    <w:rsid w:val="002670B9"/>
    <w:rsid w:val="002673B9"/>
    <w:rsid w:val="00267772"/>
    <w:rsid w:val="00267858"/>
    <w:rsid w:val="002679D9"/>
    <w:rsid w:val="00267BA3"/>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C88"/>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B73"/>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373"/>
    <w:rsid w:val="002874B3"/>
    <w:rsid w:val="00287A26"/>
    <w:rsid w:val="00287B65"/>
    <w:rsid w:val="00287BD3"/>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341"/>
    <w:rsid w:val="002B64C4"/>
    <w:rsid w:val="002B666A"/>
    <w:rsid w:val="002B67B6"/>
    <w:rsid w:val="002B67CB"/>
    <w:rsid w:val="002B687A"/>
    <w:rsid w:val="002B69C1"/>
    <w:rsid w:val="002B6A68"/>
    <w:rsid w:val="002B6DE9"/>
    <w:rsid w:val="002B708D"/>
    <w:rsid w:val="002B712E"/>
    <w:rsid w:val="002B770A"/>
    <w:rsid w:val="002B778C"/>
    <w:rsid w:val="002B7790"/>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8BE"/>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AAB"/>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9E5"/>
    <w:rsid w:val="002F3EFF"/>
    <w:rsid w:val="002F41F5"/>
    <w:rsid w:val="002F4317"/>
    <w:rsid w:val="002F44AD"/>
    <w:rsid w:val="002F44C5"/>
    <w:rsid w:val="002F4748"/>
    <w:rsid w:val="002F4FF5"/>
    <w:rsid w:val="002F50FE"/>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2E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0EB0"/>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D1F"/>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5DA7"/>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0DC"/>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1AF"/>
    <w:rsid w:val="0035028D"/>
    <w:rsid w:val="003504DF"/>
    <w:rsid w:val="00350508"/>
    <w:rsid w:val="00350CE9"/>
    <w:rsid w:val="003515D9"/>
    <w:rsid w:val="00351661"/>
    <w:rsid w:val="00351664"/>
    <w:rsid w:val="003516CC"/>
    <w:rsid w:val="0035175B"/>
    <w:rsid w:val="0035191D"/>
    <w:rsid w:val="003519C2"/>
    <w:rsid w:val="00351A46"/>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A2D"/>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67EAD"/>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DD4"/>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4F88"/>
    <w:rsid w:val="003756AF"/>
    <w:rsid w:val="00375725"/>
    <w:rsid w:val="0037593A"/>
    <w:rsid w:val="00376070"/>
    <w:rsid w:val="00376122"/>
    <w:rsid w:val="00376308"/>
    <w:rsid w:val="00376572"/>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3A5"/>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2EAF"/>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9E1"/>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2F1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1E5A"/>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A5"/>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6E97"/>
    <w:rsid w:val="003E7115"/>
    <w:rsid w:val="003E72F9"/>
    <w:rsid w:val="003E75A2"/>
    <w:rsid w:val="003E788F"/>
    <w:rsid w:val="003E7B35"/>
    <w:rsid w:val="003E7D36"/>
    <w:rsid w:val="003E7E3A"/>
    <w:rsid w:val="003E7E80"/>
    <w:rsid w:val="003E7ECA"/>
    <w:rsid w:val="003E7EED"/>
    <w:rsid w:val="003E7F4C"/>
    <w:rsid w:val="003E7FA5"/>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794"/>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128"/>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4EBB"/>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B2E"/>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6F25"/>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687"/>
    <w:rsid w:val="00431750"/>
    <w:rsid w:val="004319CB"/>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21C"/>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8A9"/>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C6"/>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B1D"/>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4BB"/>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0F2"/>
    <w:rsid w:val="004A01CC"/>
    <w:rsid w:val="004A024E"/>
    <w:rsid w:val="004A184A"/>
    <w:rsid w:val="004A19F7"/>
    <w:rsid w:val="004A1C5F"/>
    <w:rsid w:val="004A2090"/>
    <w:rsid w:val="004A21F8"/>
    <w:rsid w:val="004A24AA"/>
    <w:rsid w:val="004A2602"/>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E3E"/>
    <w:rsid w:val="004B2F83"/>
    <w:rsid w:val="004B30A9"/>
    <w:rsid w:val="004B32CF"/>
    <w:rsid w:val="004B3315"/>
    <w:rsid w:val="004B357A"/>
    <w:rsid w:val="004B3686"/>
    <w:rsid w:val="004B38FA"/>
    <w:rsid w:val="004B3B30"/>
    <w:rsid w:val="004B40E1"/>
    <w:rsid w:val="004B43B7"/>
    <w:rsid w:val="004B441C"/>
    <w:rsid w:val="004B4963"/>
    <w:rsid w:val="004B4A82"/>
    <w:rsid w:val="004B4AF9"/>
    <w:rsid w:val="004B53C6"/>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AC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594"/>
    <w:rsid w:val="004E78C6"/>
    <w:rsid w:val="004E7A3B"/>
    <w:rsid w:val="004E7AAB"/>
    <w:rsid w:val="004E7C17"/>
    <w:rsid w:val="004E7CC7"/>
    <w:rsid w:val="004E7DE2"/>
    <w:rsid w:val="004E7FDC"/>
    <w:rsid w:val="004F037C"/>
    <w:rsid w:val="004F039E"/>
    <w:rsid w:val="004F0461"/>
    <w:rsid w:val="004F05D0"/>
    <w:rsid w:val="004F0650"/>
    <w:rsid w:val="004F0E87"/>
    <w:rsid w:val="004F0EB2"/>
    <w:rsid w:val="004F0F07"/>
    <w:rsid w:val="004F1423"/>
    <w:rsid w:val="004F1578"/>
    <w:rsid w:val="004F1756"/>
    <w:rsid w:val="004F17D4"/>
    <w:rsid w:val="004F1801"/>
    <w:rsid w:val="004F1B38"/>
    <w:rsid w:val="004F1F5D"/>
    <w:rsid w:val="004F206D"/>
    <w:rsid w:val="004F20B9"/>
    <w:rsid w:val="004F23D7"/>
    <w:rsid w:val="004F24D9"/>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5FCC"/>
    <w:rsid w:val="005161A2"/>
    <w:rsid w:val="005162E4"/>
    <w:rsid w:val="00516355"/>
    <w:rsid w:val="00516644"/>
    <w:rsid w:val="005166AA"/>
    <w:rsid w:val="005166CC"/>
    <w:rsid w:val="00516771"/>
    <w:rsid w:val="00516784"/>
    <w:rsid w:val="00516A3C"/>
    <w:rsid w:val="00516AAD"/>
    <w:rsid w:val="00516B31"/>
    <w:rsid w:val="00516DBF"/>
    <w:rsid w:val="00516E59"/>
    <w:rsid w:val="0051741C"/>
    <w:rsid w:val="00517986"/>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6E8F"/>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75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2BA"/>
    <w:rsid w:val="00544497"/>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013"/>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572"/>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0EA"/>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6F8"/>
    <w:rsid w:val="005757FE"/>
    <w:rsid w:val="00575D27"/>
    <w:rsid w:val="00575DDB"/>
    <w:rsid w:val="00575F3B"/>
    <w:rsid w:val="00575F63"/>
    <w:rsid w:val="00576359"/>
    <w:rsid w:val="00576758"/>
    <w:rsid w:val="00576B4B"/>
    <w:rsid w:val="00576C02"/>
    <w:rsid w:val="00576F38"/>
    <w:rsid w:val="005775B3"/>
    <w:rsid w:val="005776AE"/>
    <w:rsid w:val="005778B5"/>
    <w:rsid w:val="00577A2F"/>
    <w:rsid w:val="00577CF0"/>
    <w:rsid w:val="00577DF9"/>
    <w:rsid w:val="00577E8F"/>
    <w:rsid w:val="0058080E"/>
    <w:rsid w:val="00580942"/>
    <w:rsid w:val="00580B45"/>
    <w:rsid w:val="00580E29"/>
    <w:rsid w:val="005817C3"/>
    <w:rsid w:val="00581933"/>
    <w:rsid w:val="00581AB5"/>
    <w:rsid w:val="00581B4A"/>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1D7"/>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123"/>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32"/>
    <w:rsid w:val="005A0193"/>
    <w:rsid w:val="005A0231"/>
    <w:rsid w:val="005A031F"/>
    <w:rsid w:val="005A044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A3D"/>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ABD"/>
    <w:rsid w:val="005A7E72"/>
    <w:rsid w:val="005B0250"/>
    <w:rsid w:val="005B043D"/>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5D79"/>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4CF5"/>
    <w:rsid w:val="005D5098"/>
    <w:rsid w:val="005D5194"/>
    <w:rsid w:val="005D541D"/>
    <w:rsid w:val="005D57C2"/>
    <w:rsid w:val="005D5A1A"/>
    <w:rsid w:val="005D5DDB"/>
    <w:rsid w:val="005D61BF"/>
    <w:rsid w:val="005D61CA"/>
    <w:rsid w:val="005D642A"/>
    <w:rsid w:val="005D659B"/>
    <w:rsid w:val="005D683F"/>
    <w:rsid w:val="005D6B83"/>
    <w:rsid w:val="005D6BEA"/>
    <w:rsid w:val="005D6BFB"/>
    <w:rsid w:val="005D6D5B"/>
    <w:rsid w:val="005D6ED4"/>
    <w:rsid w:val="005D6FB9"/>
    <w:rsid w:val="005D726E"/>
    <w:rsid w:val="005D7947"/>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B39"/>
    <w:rsid w:val="005E4C1B"/>
    <w:rsid w:val="005E4D37"/>
    <w:rsid w:val="005E4F15"/>
    <w:rsid w:val="005E4F5F"/>
    <w:rsid w:val="005E5654"/>
    <w:rsid w:val="005E5948"/>
    <w:rsid w:val="005E5B36"/>
    <w:rsid w:val="005E6028"/>
    <w:rsid w:val="005E62C7"/>
    <w:rsid w:val="005E651A"/>
    <w:rsid w:val="005E68EA"/>
    <w:rsid w:val="005E6938"/>
    <w:rsid w:val="005E6AC0"/>
    <w:rsid w:val="005E6BAD"/>
    <w:rsid w:val="005E71A1"/>
    <w:rsid w:val="005E728D"/>
    <w:rsid w:val="005E732B"/>
    <w:rsid w:val="005E73FF"/>
    <w:rsid w:val="005E76C3"/>
    <w:rsid w:val="005E770F"/>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87C"/>
    <w:rsid w:val="00610B9D"/>
    <w:rsid w:val="00610DDC"/>
    <w:rsid w:val="00610FD3"/>
    <w:rsid w:val="00610FDB"/>
    <w:rsid w:val="006111AE"/>
    <w:rsid w:val="006111D5"/>
    <w:rsid w:val="00611388"/>
    <w:rsid w:val="0061139D"/>
    <w:rsid w:val="006113DD"/>
    <w:rsid w:val="006115D9"/>
    <w:rsid w:val="00611A0D"/>
    <w:rsid w:val="00611AA0"/>
    <w:rsid w:val="00611AD8"/>
    <w:rsid w:val="00611B6B"/>
    <w:rsid w:val="00611B9B"/>
    <w:rsid w:val="00611C3D"/>
    <w:rsid w:val="00611E93"/>
    <w:rsid w:val="00611FCA"/>
    <w:rsid w:val="00612253"/>
    <w:rsid w:val="00612430"/>
    <w:rsid w:val="0061249A"/>
    <w:rsid w:val="00612613"/>
    <w:rsid w:val="00612B71"/>
    <w:rsid w:val="00612DED"/>
    <w:rsid w:val="00612E69"/>
    <w:rsid w:val="00612F0F"/>
    <w:rsid w:val="00613210"/>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E79"/>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0E3"/>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409"/>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1DC"/>
    <w:rsid w:val="0064320A"/>
    <w:rsid w:val="0064372F"/>
    <w:rsid w:val="00643A93"/>
    <w:rsid w:val="00643C9E"/>
    <w:rsid w:val="00643CA2"/>
    <w:rsid w:val="00643EC7"/>
    <w:rsid w:val="0064415E"/>
    <w:rsid w:val="006441D6"/>
    <w:rsid w:val="00644423"/>
    <w:rsid w:val="00644556"/>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3D"/>
    <w:rsid w:val="006576AC"/>
    <w:rsid w:val="0065770A"/>
    <w:rsid w:val="0065799C"/>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36B"/>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1E2"/>
    <w:rsid w:val="0068125D"/>
    <w:rsid w:val="006814FB"/>
    <w:rsid w:val="00681560"/>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C7A"/>
    <w:rsid w:val="00697D91"/>
    <w:rsid w:val="006A0015"/>
    <w:rsid w:val="006A01E6"/>
    <w:rsid w:val="006A0507"/>
    <w:rsid w:val="006A06BC"/>
    <w:rsid w:val="006A075D"/>
    <w:rsid w:val="006A0C62"/>
    <w:rsid w:val="006A10BB"/>
    <w:rsid w:val="006A1629"/>
    <w:rsid w:val="006A16DC"/>
    <w:rsid w:val="006A19D7"/>
    <w:rsid w:val="006A23CD"/>
    <w:rsid w:val="006A2427"/>
    <w:rsid w:val="006A24E4"/>
    <w:rsid w:val="006A2603"/>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B8F"/>
    <w:rsid w:val="006B5C6C"/>
    <w:rsid w:val="006B5D50"/>
    <w:rsid w:val="006B5DBA"/>
    <w:rsid w:val="006B61E9"/>
    <w:rsid w:val="006B707E"/>
    <w:rsid w:val="006B758F"/>
    <w:rsid w:val="006B759B"/>
    <w:rsid w:val="006B763A"/>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C8E"/>
    <w:rsid w:val="006C0D2E"/>
    <w:rsid w:val="006C198B"/>
    <w:rsid w:val="006C1A37"/>
    <w:rsid w:val="006C1E0B"/>
    <w:rsid w:val="006C1F10"/>
    <w:rsid w:val="006C1F27"/>
    <w:rsid w:val="006C21D3"/>
    <w:rsid w:val="006C2B13"/>
    <w:rsid w:val="006C2B57"/>
    <w:rsid w:val="006C2C48"/>
    <w:rsid w:val="006C2D50"/>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D7A5F"/>
    <w:rsid w:val="006E0162"/>
    <w:rsid w:val="006E01FC"/>
    <w:rsid w:val="006E038A"/>
    <w:rsid w:val="006E04F4"/>
    <w:rsid w:val="006E05F9"/>
    <w:rsid w:val="006E0629"/>
    <w:rsid w:val="006E0668"/>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7F"/>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A01"/>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A92"/>
    <w:rsid w:val="00711B24"/>
    <w:rsid w:val="00711B86"/>
    <w:rsid w:val="00712461"/>
    <w:rsid w:val="007127DE"/>
    <w:rsid w:val="0071292E"/>
    <w:rsid w:val="00712995"/>
    <w:rsid w:val="00712C68"/>
    <w:rsid w:val="00712E7B"/>
    <w:rsid w:val="0071314C"/>
    <w:rsid w:val="007132B5"/>
    <w:rsid w:val="0071345C"/>
    <w:rsid w:val="0071356E"/>
    <w:rsid w:val="007135A5"/>
    <w:rsid w:val="00713893"/>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3C6"/>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7FE"/>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733"/>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43"/>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3FF6"/>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9E"/>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AC7"/>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4"/>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6AC"/>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9B"/>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3D5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093"/>
    <w:rsid w:val="007D7137"/>
    <w:rsid w:val="007D716A"/>
    <w:rsid w:val="007D76EF"/>
    <w:rsid w:val="007D792A"/>
    <w:rsid w:val="007D7A5F"/>
    <w:rsid w:val="007D7C8F"/>
    <w:rsid w:val="007D7EA5"/>
    <w:rsid w:val="007E00F2"/>
    <w:rsid w:val="007E06F0"/>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5D8B"/>
    <w:rsid w:val="007E615B"/>
    <w:rsid w:val="007E67C9"/>
    <w:rsid w:val="007E67F2"/>
    <w:rsid w:val="007E6806"/>
    <w:rsid w:val="007E6927"/>
    <w:rsid w:val="007E6F05"/>
    <w:rsid w:val="007E6F57"/>
    <w:rsid w:val="007E7017"/>
    <w:rsid w:val="007E70D9"/>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9B5"/>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7AC"/>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35"/>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171"/>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49"/>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013"/>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72E"/>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A24"/>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301"/>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98B"/>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6BA"/>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2F29"/>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80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3FE"/>
    <w:rsid w:val="008B553A"/>
    <w:rsid w:val="008B565B"/>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3F8C"/>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39"/>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1FB7"/>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6F6"/>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9CD"/>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25D"/>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657"/>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262"/>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94E"/>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35D"/>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205"/>
    <w:rsid w:val="00964631"/>
    <w:rsid w:val="00964649"/>
    <w:rsid w:val="009647FE"/>
    <w:rsid w:val="00964827"/>
    <w:rsid w:val="00964E25"/>
    <w:rsid w:val="00964EB9"/>
    <w:rsid w:val="00964EC1"/>
    <w:rsid w:val="0096533C"/>
    <w:rsid w:val="00965687"/>
    <w:rsid w:val="0096577D"/>
    <w:rsid w:val="00965A55"/>
    <w:rsid w:val="00965F5E"/>
    <w:rsid w:val="00965FA3"/>
    <w:rsid w:val="0096681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2F"/>
    <w:rsid w:val="00982C39"/>
    <w:rsid w:val="0098330A"/>
    <w:rsid w:val="00983354"/>
    <w:rsid w:val="0098348D"/>
    <w:rsid w:val="00983A4B"/>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1E3D"/>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3ED"/>
    <w:rsid w:val="009A35AE"/>
    <w:rsid w:val="009A35FF"/>
    <w:rsid w:val="009A37BE"/>
    <w:rsid w:val="009A394A"/>
    <w:rsid w:val="009A39BF"/>
    <w:rsid w:val="009A3A1F"/>
    <w:rsid w:val="009A3B0A"/>
    <w:rsid w:val="009A3C2A"/>
    <w:rsid w:val="009A3DD7"/>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8A"/>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0D5"/>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BF4"/>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C7F72"/>
    <w:rsid w:val="009D05C0"/>
    <w:rsid w:val="009D0B6A"/>
    <w:rsid w:val="009D0C66"/>
    <w:rsid w:val="009D0D04"/>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2AC"/>
    <w:rsid w:val="009D3493"/>
    <w:rsid w:val="009D3577"/>
    <w:rsid w:val="009D3916"/>
    <w:rsid w:val="009D3C53"/>
    <w:rsid w:val="009D3CAA"/>
    <w:rsid w:val="009D40A6"/>
    <w:rsid w:val="009D4714"/>
    <w:rsid w:val="009D47EC"/>
    <w:rsid w:val="009D48B9"/>
    <w:rsid w:val="009D49B9"/>
    <w:rsid w:val="009D4A14"/>
    <w:rsid w:val="009D4B06"/>
    <w:rsid w:val="009D4C49"/>
    <w:rsid w:val="009D4EE7"/>
    <w:rsid w:val="009D4FCE"/>
    <w:rsid w:val="009D5087"/>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6FBB"/>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0B5"/>
    <w:rsid w:val="009E65BE"/>
    <w:rsid w:val="009E67BE"/>
    <w:rsid w:val="009E69BC"/>
    <w:rsid w:val="009E6A34"/>
    <w:rsid w:val="009E6B11"/>
    <w:rsid w:val="009E6BC2"/>
    <w:rsid w:val="009E6C43"/>
    <w:rsid w:val="009E6D38"/>
    <w:rsid w:val="009E6D46"/>
    <w:rsid w:val="009E71C6"/>
    <w:rsid w:val="009E71E3"/>
    <w:rsid w:val="009E7258"/>
    <w:rsid w:val="009E72D1"/>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5CB"/>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6E7"/>
    <w:rsid w:val="00A13828"/>
    <w:rsid w:val="00A14311"/>
    <w:rsid w:val="00A14327"/>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BE4"/>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01C"/>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861"/>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C16"/>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1F7"/>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513"/>
    <w:rsid w:val="00A45646"/>
    <w:rsid w:val="00A4564C"/>
    <w:rsid w:val="00A45827"/>
    <w:rsid w:val="00A45847"/>
    <w:rsid w:val="00A458D3"/>
    <w:rsid w:val="00A466BB"/>
    <w:rsid w:val="00A46720"/>
    <w:rsid w:val="00A469AC"/>
    <w:rsid w:val="00A46A0F"/>
    <w:rsid w:val="00A46DAA"/>
    <w:rsid w:val="00A4723B"/>
    <w:rsid w:val="00A4730D"/>
    <w:rsid w:val="00A473EF"/>
    <w:rsid w:val="00A47466"/>
    <w:rsid w:val="00A47527"/>
    <w:rsid w:val="00A47760"/>
    <w:rsid w:val="00A477A0"/>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3EFE"/>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29C"/>
    <w:rsid w:val="00A8196D"/>
    <w:rsid w:val="00A81A04"/>
    <w:rsid w:val="00A81CEC"/>
    <w:rsid w:val="00A81D2F"/>
    <w:rsid w:val="00A81E4C"/>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1B3"/>
    <w:rsid w:val="00A915B1"/>
    <w:rsid w:val="00A91779"/>
    <w:rsid w:val="00A91CC2"/>
    <w:rsid w:val="00A92035"/>
    <w:rsid w:val="00A92550"/>
    <w:rsid w:val="00A92791"/>
    <w:rsid w:val="00A92923"/>
    <w:rsid w:val="00A929AA"/>
    <w:rsid w:val="00A92A6F"/>
    <w:rsid w:val="00A93044"/>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5CB"/>
    <w:rsid w:val="00A96770"/>
    <w:rsid w:val="00A96AC7"/>
    <w:rsid w:val="00A96B0F"/>
    <w:rsid w:val="00A96C9E"/>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3F97"/>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7D"/>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15"/>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AB"/>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DD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BC2"/>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18A"/>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3A"/>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1FB9"/>
    <w:rsid w:val="00B32345"/>
    <w:rsid w:val="00B323C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12A"/>
    <w:rsid w:val="00B34170"/>
    <w:rsid w:val="00B341BF"/>
    <w:rsid w:val="00B34314"/>
    <w:rsid w:val="00B34321"/>
    <w:rsid w:val="00B34387"/>
    <w:rsid w:val="00B343FD"/>
    <w:rsid w:val="00B34440"/>
    <w:rsid w:val="00B34716"/>
    <w:rsid w:val="00B34ABF"/>
    <w:rsid w:val="00B34ACC"/>
    <w:rsid w:val="00B34E57"/>
    <w:rsid w:val="00B34F2E"/>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0"/>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1FA6"/>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2FD"/>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99"/>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8CD"/>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B22"/>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6FF"/>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A75"/>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C99"/>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DA0"/>
    <w:rsid w:val="00BD1FA5"/>
    <w:rsid w:val="00BD20FD"/>
    <w:rsid w:val="00BD21E1"/>
    <w:rsid w:val="00BD22E7"/>
    <w:rsid w:val="00BD24B6"/>
    <w:rsid w:val="00BD293D"/>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633"/>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415"/>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42"/>
    <w:rsid w:val="00C0245E"/>
    <w:rsid w:val="00C025F4"/>
    <w:rsid w:val="00C025FC"/>
    <w:rsid w:val="00C02657"/>
    <w:rsid w:val="00C0276F"/>
    <w:rsid w:val="00C02E23"/>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3A8"/>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3D9"/>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12B"/>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15C"/>
    <w:rsid w:val="00C32254"/>
    <w:rsid w:val="00C3267E"/>
    <w:rsid w:val="00C32726"/>
    <w:rsid w:val="00C32736"/>
    <w:rsid w:val="00C32A84"/>
    <w:rsid w:val="00C32D85"/>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0D"/>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1"/>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044"/>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23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1A1"/>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C38"/>
    <w:rsid w:val="00C84F91"/>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9FB"/>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02C"/>
    <w:rsid w:val="00C93707"/>
    <w:rsid w:val="00C93770"/>
    <w:rsid w:val="00C93936"/>
    <w:rsid w:val="00C93E25"/>
    <w:rsid w:val="00C93F0F"/>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14"/>
    <w:rsid w:val="00CA5E5F"/>
    <w:rsid w:val="00CA5F12"/>
    <w:rsid w:val="00CA61F3"/>
    <w:rsid w:val="00CA6339"/>
    <w:rsid w:val="00CA6462"/>
    <w:rsid w:val="00CA670A"/>
    <w:rsid w:val="00CA6A48"/>
    <w:rsid w:val="00CA6BBF"/>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7E9"/>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59FD"/>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873"/>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4A9"/>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4E56"/>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62"/>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413"/>
    <w:rsid w:val="00D07479"/>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2FF"/>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56B"/>
    <w:rsid w:val="00D23B30"/>
    <w:rsid w:val="00D23B7E"/>
    <w:rsid w:val="00D23DE1"/>
    <w:rsid w:val="00D23FF3"/>
    <w:rsid w:val="00D246F8"/>
    <w:rsid w:val="00D248FB"/>
    <w:rsid w:val="00D24B2F"/>
    <w:rsid w:val="00D24CB9"/>
    <w:rsid w:val="00D24CD3"/>
    <w:rsid w:val="00D24D08"/>
    <w:rsid w:val="00D24EB8"/>
    <w:rsid w:val="00D2503D"/>
    <w:rsid w:val="00D254A7"/>
    <w:rsid w:val="00D2567F"/>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0537"/>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9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82F"/>
    <w:rsid w:val="00D54C1D"/>
    <w:rsid w:val="00D54FC4"/>
    <w:rsid w:val="00D55068"/>
    <w:rsid w:val="00D55309"/>
    <w:rsid w:val="00D55772"/>
    <w:rsid w:val="00D55BB4"/>
    <w:rsid w:val="00D55BE8"/>
    <w:rsid w:val="00D55D09"/>
    <w:rsid w:val="00D55F44"/>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0F"/>
    <w:rsid w:val="00D57FAD"/>
    <w:rsid w:val="00D600F9"/>
    <w:rsid w:val="00D60112"/>
    <w:rsid w:val="00D60171"/>
    <w:rsid w:val="00D60411"/>
    <w:rsid w:val="00D60520"/>
    <w:rsid w:val="00D605BB"/>
    <w:rsid w:val="00D6076A"/>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BDA"/>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09"/>
    <w:rsid w:val="00D8149F"/>
    <w:rsid w:val="00D81761"/>
    <w:rsid w:val="00D81A82"/>
    <w:rsid w:val="00D81B4C"/>
    <w:rsid w:val="00D81D9A"/>
    <w:rsid w:val="00D82329"/>
    <w:rsid w:val="00D828E6"/>
    <w:rsid w:val="00D828F6"/>
    <w:rsid w:val="00D829DF"/>
    <w:rsid w:val="00D82E80"/>
    <w:rsid w:val="00D82F28"/>
    <w:rsid w:val="00D83180"/>
    <w:rsid w:val="00D83225"/>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0BC6"/>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A790E"/>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1CA"/>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49B"/>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AF0"/>
    <w:rsid w:val="00DE4B31"/>
    <w:rsid w:val="00DE4ECC"/>
    <w:rsid w:val="00DE4F8C"/>
    <w:rsid w:val="00DE50F1"/>
    <w:rsid w:val="00DE5330"/>
    <w:rsid w:val="00DE55AA"/>
    <w:rsid w:val="00DE564A"/>
    <w:rsid w:val="00DE5787"/>
    <w:rsid w:val="00DE59F9"/>
    <w:rsid w:val="00DE5B1A"/>
    <w:rsid w:val="00DE5C88"/>
    <w:rsid w:val="00DE5CA7"/>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1F7E"/>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DF7E16"/>
    <w:rsid w:val="00E000F4"/>
    <w:rsid w:val="00E00155"/>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2F69"/>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97F"/>
    <w:rsid w:val="00E05B93"/>
    <w:rsid w:val="00E05E20"/>
    <w:rsid w:val="00E05E6D"/>
    <w:rsid w:val="00E06099"/>
    <w:rsid w:val="00E0612E"/>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EB5"/>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263"/>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5F"/>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32"/>
    <w:rsid w:val="00E342A5"/>
    <w:rsid w:val="00E342AD"/>
    <w:rsid w:val="00E34478"/>
    <w:rsid w:val="00E346C1"/>
    <w:rsid w:val="00E3472E"/>
    <w:rsid w:val="00E34A92"/>
    <w:rsid w:val="00E34CA6"/>
    <w:rsid w:val="00E34E58"/>
    <w:rsid w:val="00E34FD3"/>
    <w:rsid w:val="00E3506F"/>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9EE"/>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851"/>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0C"/>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4F49"/>
    <w:rsid w:val="00E65442"/>
    <w:rsid w:val="00E6564F"/>
    <w:rsid w:val="00E6571A"/>
    <w:rsid w:val="00E657C0"/>
    <w:rsid w:val="00E65906"/>
    <w:rsid w:val="00E6594B"/>
    <w:rsid w:val="00E65B3C"/>
    <w:rsid w:val="00E65C4B"/>
    <w:rsid w:val="00E65DFC"/>
    <w:rsid w:val="00E66024"/>
    <w:rsid w:val="00E66529"/>
    <w:rsid w:val="00E6683C"/>
    <w:rsid w:val="00E66864"/>
    <w:rsid w:val="00E66B31"/>
    <w:rsid w:val="00E66C93"/>
    <w:rsid w:val="00E66CE3"/>
    <w:rsid w:val="00E66D58"/>
    <w:rsid w:val="00E66EDC"/>
    <w:rsid w:val="00E67290"/>
    <w:rsid w:val="00E67606"/>
    <w:rsid w:val="00E67E53"/>
    <w:rsid w:val="00E67EC5"/>
    <w:rsid w:val="00E67ED7"/>
    <w:rsid w:val="00E701BA"/>
    <w:rsid w:val="00E702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0AC"/>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0C"/>
    <w:rsid w:val="00E848D5"/>
    <w:rsid w:val="00E849F9"/>
    <w:rsid w:val="00E84A1A"/>
    <w:rsid w:val="00E84B81"/>
    <w:rsid w:val="00E84C4E"/>
    <w:rsid w:val="00E85500"/>
    <w:rsid w:val="00E85503"/>
    <w:rsid w:val="00E855C5"/>
    <w:rsid w:val="00E856A0"/>
    <w:rsid w:val="00E85771"/>
    <w:rsid w:val="00E858E0"/>
    <w:rsid w:val="00E85A09"/>
    <w:rsid w:val="00E85C2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512"/>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2CB2"/>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2A"/>
    <w:rsid w:val="00E96856"/>
    <w:rsid w:val="00E96895"/>
    <w:rsid w:val="00E96F93"/>
    <w:rsid w:val="00E96FF8"/>
    <w:rsid w:val="00E97114"/>
    <w:rsid w:val="00E973A9"/>
    <w:rsid w:val="00E9768E"/>
    <w:rsid w:val="00E976B4"/>
    <w:rsid w:val="00E978C0"/>
    <w:rsid w:val="00E9791A"/>
    <w:rsid w:val="00E9794A"/>
    <w:rsid w:val="00E97A8F"/>
    <w:rsid w:val="00E97B6B"/>
    <w:rsid w:val="00E97C88"/>
    <w:rsid w:val="00E97EDC"/>
    <w:rsid w:val="00EA0174"/>
    <w:rsid w:val="00EA02BE"/>
    <w:rsid w:val="00EA0453"/>
    <w:rsid w:val="00EA06E1"/>
    <w:rsid w:val="00EA078A"/>
    <w:rsid w:val="00EA0A6B"/>
    <w:rsid w:val="00EA0C31"/>
    <w:rsid w:val="00EA0F09"/>
    <w:rsid w:val="00EA1206"/>
    <w:rsid w:val="00EA12AA"/>
    <w:rsid w:val="00EA12E9"/>
    <w:rsid w:val="00EA15F2"/>
    <w:rsid w:val="00EA1A33"/>
    <w:rsid w:val="00EA1B3E"/>
    <w:rsid w:val="00EA21BA"/>
    <w:rsid w:val="00EA2530"/>
    <w:rsid w:val="00EA26D9"/>
    <w:rsid w:val="00EA2871"/>
    <w:rsid w:val="00EA2ABF"/>
    <w:rsid w:val="00EA2D10"/>
    <w:rsid w:val="00EA2E2F"/>
    <w:rsid w:val="00EA2EF1"/>
    <w:rsid w:val="00EA302E"/>
    <w:rsid w:val="00EA3533"/>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4DE"/>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3823"/>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D73"/>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B98"/>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0EC3"/>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C93"/>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A28"/>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3B7"/>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CC9"/>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17"/>
    <w:rsid w:val="00F55624"/>
    <w:rsid w:val="00F55B09"/>
    <w:rsid w:val="00F55F9E"/>
    <w:rsid w:val="00F56312"/>
    <w:rsid w:val="00F568B8"/>
    <w:rsid w:val="00F56B4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39"/>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3FA1"/>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9A5"/>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C9"/>
    <w:rsid w:val="00F97AFC"/>
    <w:rsid w:val="00F97B2D"/>
    <w:rsid w:val="00F97C5F"/>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C1F"/>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983"/>
    <w:rsid w:val="00FC6B0B"/>
    <w:rsid w:val="00FC6B8F"/>
    <w:rsid w:val="00FC6D5D"/>
    <w:rsid w:val="00FC6FAB"/>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3A8"/>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C9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plattform-i40.de/PI40/Redaktion/EN/Downloads/Publikation/rami40-an-introduction.html" TargetMode="External"/><Relationship Id="rId89" Type="http://schemas.openxmlformats.org/officeDocument/2006/relationships/hyperlink" Target="https://industrialdigitaltwin.org/en/wp-content/uploads/sites/2/2023/03/IDTA-02008-1-1_Submodel_TimeSeriesData.pdf" TargetMode="External"/><Relationship Id="rId16" Type="http://schemas.openxmlformats.org/officeDocument/2006/relationships/image" Target="media/image9.emf"/><Relationship Id="rId107" Type="http://schemas.microsoft.com/office/2011/relationships/people" Target="people.xml"/><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internationaldataspaces.org/ids-ram-3-0/" TargetMode="External"/><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industrialdigitaltwin.org/wp-content/uploads/2022/10/IDTA-02002-1-0_Submodel_ContactInformation.pdf" TargetMode="External"/><Relationship Id="rId95" Type="http://schemas.openxmlformats.org/officeDocument/2006/relationships/image" Target="media/image71.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hyperlink" Target="https://www.iiconsortium.org/pdf/IIRA-v1.9.pdf" TargetMode="External"/><Relationship Id="rId85" Type="http://schemas.openxmlformats.org/officeDocument/2006/relationships/hyperlink" Target="https://www.plattform-i40.de/IP/Redaktion/DE/Downloads/Publikation/Submodel_Templates-Asset_Administration_Shell-digital_nameplate.html"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header" Target="header2.xm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wmf"/><Relationship Id="rId83" Type="http://schemas.openxmlformats.org/officeDocument/2006/relationships/hyperlink" Target="https://www.plattform-i40.de/PI40/Redaktion/DE/Downloads/Publikation/verwaltungsschale-im-detail-pr%C3%A4sentation.html" TargetMode="External"/><Relationship Id="rId88" Type="http://schemas.openxmlformats.org/officeDocument/2006/relationships/hyperlink" Target="https://industrialdigitaltwin.org/wp-content/uploads/2023/04/IDTA-02011-1-0_Submodel_HierarchicalStructuresEnablingBoM.pdf" TargetMode="External"/><Relationship Id="rId91" Type="http://schemas.openxmlformats.org/officeDocument/2006/relationships/hyperlink" Target="https://industrialdigitaltwin.org/wp-content/uploads/2023/08/IDTA-02007-1-0_Submodel_Software-Nameplate.pdf"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hyperlink" Target="http://projects.sse.uni-hildesheim.de/easy/docs-git/docRelease/vil_spec.pdf" TargetMode="External"/><Relationship Id="rId81" Type="http://schemas.openxmlformats.org/officeDocument/2006/relationships/hyperlink" Target="https://www.plattform-i40.de/PI40/Redaktion/EN/Downloads/Publikation/LNI4.0-Testbed-Edge-Configuration_UsageViewEN.pdf?__blob=publicationFile&amp;v=5" TargetMode="External"/><Relationship Id="rId86" Type="http://schemas.openxmlformats.org/officeDocument/2006/relationships/hyperlink" Target="https://industrialdigitaltwin.org/wp-content/uploads/2022/10/IDTA-02003-1-2_Submodel_TechnicalData.pdf"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97" Type="http://schemas.openxmlformats.org/officeDocument/2006/relationships/image" Target="media/image73.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doi.org/10.1016/j.infsof.2024.10765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industrialdigitaltwin.org/wp-content/uploads/2023/03/IDTA-02004-1-2_Submodel_Handover-Documentation.pdf" TargetMode="External"/><Relationship Id="rId61" Type="http://schemas.openxmlformats.org/officeDocument/2006/relationships/image" Target="media/image54.emf"/><Relationship Id="rId82" Type="http://schemas.openxmlformats.org/officeDocument/2006/relationships/hyperlink" Target="https://www.omg.org/spec/UML/About-UML/"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hyperlink" Target="http://projects.sse.uni-hildesheim.de/easy/docs-git/docRelease/ivml_spec.pdf" TargetMode="External"/><Relationship Id="rId100" Type="http://schemas.openxmlformats.org/officeDocument/2006/relationships/image" Target="media/image76.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footnotes.xml.rels><?xml version="1.0" encoding="UTF-8" standalone="yes"?>
<Relationships xmlns="http://schemas.openxmlformats.org/package/2006/relationships"><Relationship Id="rId3" Type="http://schemas.openxmlformats.org/officeDocument/2006/relationships/hyperlink" Target="https://git-scm.com/" TargetMode="External"/><Relationship Id="rId2" Type="http://schemas.openxmlformats.org/officeDocument/2006/relationships/hyperlink" Target="https://maven.apache.org/" TargetMode="External"/><Relationship Id="rId1" Type="http://schemas.openxmlformats.org/officeDocument/2006/relationships/hyperlink" Target="https://www.eclipse.org/papyrus/" TargetMode="External"/><Relationship Id="rId4" Type="http://schemas.openxmlformats.org/officeDocument/2006/relationships/hyperlink" Target="https://github.com/SSEHUB/EASyProducer"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E2768-90DF-4FD5-91DF-81E651820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172</Pages>
  <Words>74887</Words>
  <Characters>426860</Characters>
  <Application>Microsoft Office Word</Application>
  <DocSecurity>0</DocSecurity>
  <Lines>3557</Lines>
  <Paragraphs>1001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500746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1173</cp:revision>
  <cp:lastPrinted>2025-11-10T15:34:00Z</cp:lastPrinted>
  <dcterms:created xsi:type="dcterms:W3CDTF">2023-03-06T10:45:00Z</dcterms:created>
  <dcterms:modified xsi:type="dcterms:W3CDTF">2025-11-20T16:34:00Z</dcterms:modified>
</cp:coreProperties>
</file>