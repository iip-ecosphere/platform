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03773CE8" w:rsidR="00BB6BA2" w:rsidRPr="003D662E" w:rsidRDefault="00AA5360">
      <w:pPr>
        <w:rPr>
          <w:rFonts w:eastAsiaTheme="majorEastAsia" w:cstheme="minorHAnsi"/>
          <w:color w:val="014294"/>
          <w:spacing w:val="-10"/>
          <w:kern w:val="28"/>
          <w:sz w:val="36"/>
          <w:szCs w:val="36"/>
          <w:lang w:val="en-US"/>
        </w:rPr>
      </w:pPr>
      <w:r>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7135A5" w:rsidRPr="00C74F49" w:rsidRDefault="007135A5"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04390" id="_x0000_t202" coordsize="21600,21600" o:spt="202" path="m,l,21600r21600,l21600,xe">
                <v:stroke joinstyle="miter"/>
                <v:path gradientshapeok="t" o:connecttype="rect"/>
              </v:shapetype>
              <v:shape id="Textfeld 21" o:spid="_x0000_s1026"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" filled="f" stroked="f" strokeweight=".5pt">
                <v:textbox>
                  <w:txbxContent>
                    <w:p w14:paraId="26071FCF" w14:textId="3C3D4298" w:rsidR="007135A5" w:rsidRPr="00C74F49" w:rsidRDefault="007135A5"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7135A5" w:rsidRPr="00C8307C" w:rsidRDefault="007135A5"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51274AC9" w:rsidR="007135A5" w:rsidRPr="00C8307C" w:rsidRDefault="007135A5"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w:t>
                            </w:r>
                            <w:r>
                              <w:rPr>
                                <w:rFonts w:ascii="Microsoft Sans Serif" w:hAnsi="Microsoft Sans Serif" w:cs="Microsoft Sans Serif"/>
                                <w:b/>
                                <w:sz w:val="32"/>
                                <w:szCs w:val="32"/>
                                <w:lang w:val="en-US"/>
                              </w:rPr>
                              <w:t>.1</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262ACC">
                              <w:rPr>
                                <w:rFonts w:ascii="Microsoft Sans Serif" w:hAnsi="Microsoft Sans Serif" w:cs="Microsoft Sans Serif"/>
                                <w:b/>
                                <w:noProof/>
                                <w:sz w:val="32"/>
                                <w:szCs w:val="32"/>
                                <w:highlight w:val="yellow"/>
                                <w:lang w:val="en-US"/>
                              </w:rPr>
                              <w:t>3/6/2025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B0399F4" id="_x0000_t202" coordsize="21600,21600" o:spt="202" path="m,l,21600r21600,l21600,xe">
                <v:stroke joinstyle="miter"/>
                <v:path gradientshapeok="t" o:connecttype="rect"/>
              </v:shapetype>
              <v:shape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" filled="f" stroked="f">
                <v:textbox style="mso-fit-shape-to-text:t">
                  <w:txbxContent>
                    <w:p w14:paraId="5EBB8C6C" w14:textId="2D0940F5" w:rsidR="007135A5" w:rsidRPr="00C8307C" w:rsidRDefault="007135A5"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51274AC9" w:rsidR="007135A5" w:rsidRPr="00C8307C" w:rsidRDefault="007135A5"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w:t>
                      </w:r>
                      <w:r>
                        <w:rPr>
                          <w:rFonts w:ascii="Microsoft Sans Serif" w:hAnsi="Microsoft Sans Serif" w:cs="Microsoft Sans Serif"/>
                          <w:b/>
                          <w:sz w:val="32"/>
                          <w:szCs w:val="32"/>
                          <w:lang w:val="en-US"/>
                        </w:rPr>
                        <w:t>.1</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262ACC">
                        <w:rPr>
                          <w:rFonts w:ascii="Microsoft Sans Serif" w:hAnsi="Microsoft Sans Serif" w:cs="Microsoft Sans Serif"/>
                          <w:b/>
                          <w:noProof/>
                          <w:sz w:val="32"/>
                          <w:szCs w:val="32"/>
                          <w:highlight w:val="yellow"/>
                          <w:lang w:val="en-US"/>
                        </w:rPr>
                        <w:t>3/6/2025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7135A5" w:rsidRPr="00C8307C" w:rsidRDefault="007135A5"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28"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" filled="f" stroked="f" strokeweight=".5pt">
                <v:textbox>
                  <w:txbxContent>
                    <w:p w14:paraId="1046D34D" w14:textId="77777777" w:rsidR="007135A5" w:rsidRPr="00C8307C" w:rsidRDefault="007135A5"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5B86D7BB"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7777777"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1733AD6F"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77777777"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06DDEBB2"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730FA">
        <w:rPr>
          <w:highlight w:val="yellow"/>
          <w:lang w:val="en-US"/>
        </w:rPr>
        <w:t>5</w:t>
      </w:r>
    </w:p>
    <w:p w14:paraId="21C77238" w14:textId="55C07501"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1006EF6C"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1140D3DA" w:rsidR="00C13123" w:rsidRPr="003D662E" w:rsidRDefault="00C8307C">
      <w:pPr>
        <w:rPr>
          <w:color w:val="006699"/>
          <w:lang w:val="en-US"/>
        </w:rPr>
      </w:pPr>
      <w:r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0"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630F465" w:rsidR="003A0312" w:rsidRPr="003D662E" w:rsidRDefault="003A0312" w:rsidP="00BB4DE1">
      <w:pPr>
        <w:jc w:val="both"/>
        <w:rPr>
          <w:lang w:val="en-US"/>
        </w:rPr>
      </w:pPr>
      <w:r w:rsidRPr="003D662E">
        <w:rPr>
          <w:lang w:val="en-US"/>
        </w:rPr>
        <w:t xml:space="preserve">This version of the handbook focuses on the platform release as of </w:t>
      </w:r>
      <w:r w:rsidR="00332058">
        <w:rPr>
          <w:highlight w:val="yellow"/>
          <w:lang w:val="en-US"/>
        </w:rPr>
        <w:t>XXX</w:t>
      </w:r>
      <w:r w:rsidRPr="00526D58">
        <w:rPr>
          <w:highlight w:val="yellow"/>
          <w:lang w:val="en-US"/>
        </w:rPr>
        <w:t xml:space="preserve"> 202</w:t>
      </w:r>
      <w:r w:rsidR="002F5A9D">
        <w:rPr>
          <w:highlight w:val="yellow"/>
          <w:lang w:val="en-US"/>
        </w:rPr>
        <w:t>5</w:t>
      </w:r>
      <w:r w:rsidRPr="00526D58">
        <w:rPr>
          <w:highlight w:val="yellow"/>
          <w:lang w:val="en-US"/>
        </w:rPr>
        <w:t xml:space="preserve"> (version 0.</w:t>
      </w:r>
      <w:r w:rsidR="00526D58">
        <w:rPr>
          <w:highlight w:val="yellow"/>
          <w:lang w:val="en-US"/>
        </w:rPr>
        <w:t>7</w:t>
      </w:r>
      <w:r w:rsidRPr="00526D58">
        <w:rPr>
          <w:highlight w:val="yellow"/>
          <w:lang w:val="en-US"/>
        </w:rPr>
        <w:t>.</w:t>
      </w:r>
      <w:r w:rsidR="002850D8">
        <w:rPr>
          <w:highlight w:val="yellow"/>
          <w:lang w:val="en-US"/>
        </w:rPr>
        <w:t>1</w:t>
      </w:r>
      <w:r w:rsidRPr="00526D58">
        <w:rPr>
          <w:highlight w:val="yellow"/>
          <w:lang w:val="en-US"/>
        </w:rPr>
        <w:t>)</w:t>
      </w:r>
      <w:r w:rsidRPr="003D662E">
        <w:rPr>
          <w:lang w:val="en-US"/>
        </w:rPr>
        <w:t xml:space="preserve"> and supersedes older versions of this handbook/the platform.</w:t>
      </w:r>
    </w:p>
    <w:p w14:paraId="2F199AF9" w14:textId="5BD929C5" w:rsidR="00D512EA" w:rsidRPr="003D662E"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r w:rsidR="00C8759F">
        <w:rPr>
          <w:lang w:val="en-US"/>
        </w:rPr>
        <w:t xml:space="preserve"> Further, we would like to thank Christian Nikolajew for his work on the MODBUS/TCP connector as well as Thomas Lepper and Aleks Arzer from PZH/IFW of the Leibniz University Hannover for their testing support and input.</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0CB230AC" w14:textId="4C9DBC89" w:rsidR="0019709A"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148037118" w:history="1">
            <w:r w:rsidR="0019709A" w:rsidRPr="00A46D09">
              <w:rPr>
                <w:rStyle w:val="Hyperlink"/>
                <w:noProof/>
                <w:lang w:val="en-US"/>
              </w:rPr>
              <w:t>1</w:t>
            </w:r>
            <w:r w:rsidR="0019709A">
              <w:rPr>
                <w:rFonts w:eastAsiaTheme="minorEastAsia"/>
                <w:noProof/>
                <w:lang w:val="en-DE" w:eastAsia="en-DE"/>
              </w:rPr>
              <w:tab/>
            </w:r>
            <w:r w:rsidR="0019709A" w:rsidRPr="00A46D09">
              <w:rPr>
                <w:rStyle w:val="Hyperlink"/>
                <w:noProof/>
                <w:lang w:val="en-US"/>
              </w:rPr>
              <w:t>Introduction</w:t>
            </w:r>
            <w:r w:rsidR="0019709A">
              <w:rPr>
                <w:noProof/>
                <w:webHidden/>
              </w:rPr>
              <w:tab/>
            </w:r>
            <w:r w:rsidR="0019709A">
              <w:rPr>
                <w:noProof/>
                <w:webHidden/>
              </w:rPr>
              <w:fldChar w:fldCharType="begin"/>
            </w:r>
            <w:r w:rsidR="0019709A">
              <w:rPr>
                <w:noProof/>
                <w:webHidden/>
              </w:rPr>
              <w:instrText xml:space="preserve"> PAGEREF _Toc148037118 \h </w:instrText>
            </w:r>
            <w:r w:rsidR="0019709A">
              <w:rPr>
                <w:noProof/>
                <w:webHidden/>
              </w:rPr>
            </w:r>
            <w:r w:rsidR="0019709A">
              <w:rPr>
                <w:noProof/>
                <w:webHidden/>
              </w:rPr>
              <w:fldChar w:fldCharType="separate"/>
            </w:r>
            <w:r w:rsidR="00262ACC">
              <w:rPr>
                <w:noProof/>
                <w:webHidden/>
              </w:rPr>
              <w:t>7</w:t>
            </w:r>
            <w:r w:rsidR="0019709A">
              <w:rPr>
                <w:noProof/>
                <w:webHidden/>
              </w:rPr>
              <w:fldChar w:fldCharType="end"/>
            </w:r>
          </w:hyperlink>
        </w:p>
        <w:p w14:paraId="2B01EF95" w14:textId="17DBBE28" w:rsidR="0019709A" w:rsidRDefault="006A0507">
          <w:pPr>
            <w:pStyle w:val="TOC2"/>
            <w:rPr>
              <w:rFonts w:eastAsiaTheme="minorEastAsia"/>
              <w:noProof/>
              <w:lang w:val="en-DE" w:eastAsia="en-DE"/>
            </w:rPr>
          </w:pPr>
          <w:hyperlink w:anchor="_Toc148037119" w:history="1">
            <w:r w:rsidR="0019709A" w:rsidRPr="00A46D09">
              <w:rPr>
                <w:rStyle w:val="Hyperlink"/>
                <w:noProof/>
                <w:lang w:val="en-US"/>
              </w:rPr>
              <w:t>1.1</w:t>
            </w:r>
            <w:r w:rsidR="0019709A">
              <w:rPr>
                <w:rFonts w:eastAsiaTheme="minorEastAsia"/>
                <w:noProof/>
                <w:lang w:val="en-DE" w:eastAsia="en-DE"/>
              </w:rPr>
              <w:tab/>
            </w:r>
            <w:r w:rsidR="0019709A" w:rsidRPr="00A46D09">
              <w:rPr>
                <w:rStyle w:val="Hyperlink"/>
                <w:noProof/>
                <w:lang w:val="en-US"/>
              </w:rPr>
              <w:t>Motivation and Goals</w:t>
            </w:r>
            <w:r w:rsidR="0019709A">
              <w:rPr>
                <w:noProof/>
                <w:webHidden/>
              </w:rPr>
              <w:tab/>
            </w:r>
            <w:r w:rsidR="0019709A">
              <w:rPr>
                <w:noProof/>
                <w:webHidden/>
              </w:rPr>
              <w:fldChar w:fldCharType="begin"/>
            </w:r>
            <w:r w:rsidR="0019709A">
              <w:rPr>
                <w:noProof/>
                <w:webHidden/>
              </w:rPr>
              <w:instrText xml:space="preserve"> PAGEREF _Toc148037119 \h </w:instrText>
            </w:r>
            <w:r w:rsidR="0019709A">
              <w:rPr>
                <w:noProof/>
                <w:webHidden/>
              </w:rPr>
            </w:r>
            <w:r w:rsidR="0019709A">
              <w:rPr>
                <w:noProof/>
                <w:webHidden/>
              </w:rPr>
              <w:fldChar w:fldCharType="separate"/>
            </w:r>
            <w:r w:rsidR="00262ACC">
              <w:rPr>
                <w:noProof/>
                <w:webHidden/>
              </w:rPr>
              <w:t>7</w:t>
            </w:r>
            <w:r w:rsidR="0019709A">
              <w:rPr>
                <w:noProof/>
                <w:webHidden/>
              </w:rPr>
              <w:fldChar w:fldCharType="end"/>
            </w:r>
          </w:hyperlink>
        </w:p>
        <w:p w14:paraId="0450EA58" w14:textId="6EFB22F1" w:rsidR="0019709A" w:rsidRDefault="006A0507">
          <w:pPr>
            <w:pStyle w:val="TOC2"/>
            <w:rPr>
              <w:rFonts w:eastAsiaTheme="minorEastAsia"/>
              <w:noProof/>
              <w:lang w:val="en-DE" w:eastAsia="en-DE"/>
            </w:rPr>
          </w:pPr>
          <w:hyperlink w:anchor="_Toc148037120" w:history="1">
            <w:r w:rsidR="0019709A" w:rsidRPr="00A46D09">
              <w:rPr>
                <w:rStyle w:val="Hyperlink"/>
                <w:noProof/>
                <w:lang w:val="en-US"/>
              </w:rPr>
              <w:t>1.2</w:t>
            </w:r>
            <w:r w:rsidR="0019709A">
              <w:rPr>
                <w:rFonts w:eastAsiaTheme="minorEastAsia"/>
                <w:noProof/>
                <w:lang w:val="en-DE" w:eastAsia="en-DE"/>
              </w:rPr>
              <w:tab/>
            </w:r>
            <w:r w:rsidR="0019709A" w:rsidRPr="00A46D09">
              <w:rPr>
                <w:rStyle w:val="Hyperlink"/>
                <w:noProof/>
                <w:lang w:val="en-US"/>
              </w:rPr>
              <w:t>Interaction with other initiatives</w:t>
            </w:r>
            <w:r w:rsidR="0019709A">
              <w:rPr>
                <w:noProof/>
                <w:webHidden/>
              </w:rPr>
              <w:tab/>
            </w:r>
            <w:r w:rsidR="0019709A">
              <w:rPr>
                <w:noProof/>
                <w:webHidden/>
              </w:rPr>
              <w:fldChar w:fldCharType="begin"/>
            </w:r>
            <w:r w:rsidR="0019709A">
              <w:rPr>
                <w:noProof/>
                <w:webHidden/>
              </w:rPr>
              <w:instrText xml:space="preserve"> PAGEREF _Toc148037120 \h </w:instrText>
            </w:r>
            <w:r w:rsidR="0019709A">
              <w:rPr>
                <w:noProof/>
                <w:webHidden/>
              </w:rPr>
            </w:r>
            <w:r w:rsidR="0019709A">
              <w:rPr>
                <w:noProof/>
                <w:webHidden/>
              </w:rPr>
              <w:fldChar w:fldCharType="separate"/>
            </w:r>
            <w:r w:rsidR="00262ACC">
              <w:rPr>
                <w:noProof/>
                <w:webHidden/>
              </w:rPr>
              <w:t>8</w:t>
            </w:r>
            <w:r w:rsidR="0019709A">
              <w:rPr>
                <w:noProof/>
                <w:webHidden/>
              </w:rPr>
              <w:fldChar w:fldCharType="end"/>
            </w:r>
          </w:hyperlink>
        </w:p>
        <w:p w14:paraId="2F3AE2D3" w14:textId="2C2FFFF9" w:rsidR="0019709A" w:rsidRDefault="006A0507">
          <w:pPr>
            <w:pStyle w:val="TOC2"/>
            <w:rPr>
              <w:rFonts w:eastAsiaTheme="minorEastAsia"/>
              <w:noProof/>
              <w:lang w:val="en-DE" w:eastAsia="en-DE"/>
            </w:rPr>
          </w:pPr>
          <w:hyperlink w:anchor="_Toc148037121" w:history="1">
            <w:r w:rsidR="0019709A" w:rsidRPr="00A46D09">
              <w:rPr>
                <w:rStyle w:val="Hyperlink"/>
                <w:noProof/>
                <w:lang w:val="en-US"/>
              </w:rPr>
              <w:t>1.3</w:t>
            </w:r>
            <w:r w:rsidR="0019709A">
              <w:rPr>
                <w:rFonts w:eastAsiaTheme="minorEastAsia"/>
                <w:noProof/>
                <w:lang w:val="en-DE" w:eastAsia="en-DE"/>
              </w:rPr>
              <w:tab/>
            </w:r>
            <w:r w:rsidR="0019709A" w:rsidRPr="00A46D09">
              <w:rPr>
                <w:rStyle w:val="Hyperlink"/>
                <w:noProof/>
                <w:lang w:val="en-US"/>
              </w:rPr>
              <w:t>Structure of the document</w:t>
            </w:r>
            <w:r w:rsidR="0019709A">
              <w:rPr>
                <w:noProof/>
                <w:webHidden/>
              </w:rPr>
              <w:tab/>
            </w:r>
            <w:r w:rsidR="0019709A">
              <w:rPr>
                <w:noProof/>
                <w:webHidden/>
              </w:rPr>
              <w:fldChar w:fldCharType="begin"/>
            </w:r>
            <w:r w:rsidR="0019709A">
              <w:rPr>
                <w:noProof/>
                <w:webHidden/>
              </w:rPr>
              <w:instrText xml:space="preserve"> PAGEREF _Toc148037121 \h </w:instrText>
            </w:r>
            <w:r w:rsidR="0019709A">
              <w:rPr>
                <w:noProof/>
                <w:webHidden/>
              </w:rPr>
            </w:r>
            <w:r w:rsidR="0019709A">
              <w:rPr>
                <w:noProof/>
                <w:webHidden/>
              </w:rPr>
              <w:fldChar w:fldCharType="separate"/>
            </w:r>
            <w:r w:rsidR="00262ACC">
              <w:rPr>
                <w:noProof/>
                <w:webHidden/>
              </w:rPr>
              <w:t>9</w:t>
            </w:r>
            <w:r w:rsidR="0019709A">
              <w:rPr>
                <w:noProof/>
                <w:webHidden/>
              </w:rPr>
              <w:fldChar w:fldCharType="end"/>
            </w:r>
          </w:hyperlink>
        </w:p>
        <w:p w14:paraId="011C7C9E" w14:textId="4DD66CEE" w:rsidR="0019709A" w:rsidRDefault="006A0507">
          <w:pPr>
            <w:pStyle w:val="TOC1"/>
            <w:rPr>
              <w:rFonts w:eastAsiaTheme="minorEastAsia"/>
              <w:noProof/>
              <w:lang w:val="en-DE" w:eastAsia="en-DE"/>
            </w:rPr>
          </w:pPr>
          <w:hyperlink w:anchor="_Toc148037122" w:history="1">
            <w:r w:rsidR="0019709A" w:rsidRPr="00A46D09">
              <w:rPr>
                <w:rStyle w:val="Hyperlink"/>
                <w:noProof/>
                <w:lang w:val="en-US"/>
              </w:rPr>
              <w:t>2</w:t>
            </w:r>
            <w:r w:rsidR="0019709A">
              <w:rPr>
                <w:rFonts w:eastAsiaTheme="minorEastAsia"/>
                <w:noProof/>
                <w:lang w:val="en-DE" w:eastAsia="en-DE"/>
              </w:rPr>
              <w:tab/>
            </w:r>
            <w:r w:rsidR="0019709A" w:rsidRPr="00A46D09">
              <w:rPr>
                <w:rStyle w:val="Hyperlink"/>
                <w:noProof/>
                <w:lang w:val="en-US"/>
              </w:rPr>
              <w:t>Tooling and Basic Technical Decisions</w:t>
            </w:r>
            <w:r w:rsidR="0019709A">
              <w:rPr>
                <w:noProof/>
                <w:webHidden/>
              </w:rPr>
              <w:tab/>
            </w:r>
            <w:r w:rsidR="0019709A">
              <w:rPr>
                <w:noProof/>
                <w:webHidden/>
              </w:rPr>
              <w:fldChar w:fldCharType="begin"/>
            </w:r>
            <w:r w:rsidR="0019709A">
              <w:rPr>
                <w:noProof/>
                <w:webHidden/>
              </w:rPr>
              <w:instrText xml:space="preserve"> PAGEREF _Toc148037122 \h </w:instrText>
            </w:r>
            <w:r w:rsidR="0019709A">
              <w:rPr>
                <w:noProof/>
                <w:webHidden/>
              </w:rPr>
            </w:r>
            <w:r w:rsidR="0019709A">
              <w:rPr>
                <w:noProof/>
                <w:webHidden/>
              </w:rPr>
              <w:fldChar w:fldCharType="separate"/>
            </w:r>
            <w:r w:rsidR="00262ACC">
              <w:rPr>
                <w:noProof/>
                <w:webHidden/>
              </w:rPr>
              <w:t>11</w:t>
            </w:r>
            <w:r w:rsidR="0019709A">
              <w:rPr>
                <w:noProof/>
                <w:webHidden/>
              </w:rPr>
              <w:fldChar w:fldCharType="end"/>
            </w:r>
          </w:hyperlink>
        </w:p>
        <w:p w14:paraId="3CE56335" w14:textId="30F95E08" w:rsidR="0019709A" w:rsidRDefault="006A0507">
          <w:pPr>
            <w:pStyle w:val="TOC1"/>
            <w:rPr>
              <w:rFonts w:eastAsiaTheme="minorEastAsia"/>
              <w:noProof/>
              <w:lang w:val="en-DE" w:eastAsia="en-DE"/>
            </w:rPr>
          </w:pPr>
          <w:hyperlink w:anchor="_Toc148037123" w:history="1">
            <w:r w:rsidR="0019709A" w:rsidRPr="00A46D09">
              <w:rPr>
                <w:rStyle w:val="Hyperlink"/>
                <w:noProof/>
                <w:lang w:val="en-US"/>
              </w:rPr>
              <w:t>3</w:t>
            </w:r>
            <w:r w:rsidR="0019709A">
              <w:rPr>
                <w:rFonts w:eastAsiaTheme="minorEastAsia"/>
                <w:noProof/>
                <w:lang w:val="en-DE" w:eastAsia="en-DE"/>
              </w:rPr>
              <w:tab/>
            </w:r>
            <w:r w:rsidR="0019709A" w:rsidRPr="00A46D09">
              <w:rPr>
                <w:rStyle w:val="Hyperlink"/>
                <w:noProof/>
                <w:lang w:val="en-US"/>
              </w:rPr>
              <w:t>Architecture</w:t>
            </w:r>
            <w:r w:rsidR="0019709A">
              <w:rPr>
                <w:noProof/>
                <w:webHidden/>
              </w:rPr>
              <w:tab/>
            </w:r>
            <w:r w:rsidR="0019709A">
              <w:rPr>
                <w:noProof/>
                <w:webHidden/>
              </w:rPr>
              <w:fldChar w:fldCharType="begin"/>
            </w:r>
            <w:r w:rsidR="0019709A">
              <w:rPr>
                <w:noProof/>
                <w:webHidden/>
              </w:rPr>
              <w:instrText xml:space="preserve"> PAGEREF _Toc148037123 \h </w:instrText>
            </w:r>
            <w:r w:rsidR="0019709A">
              <w:rPr>
                <w:noProof/>
                <w:webHidden/>
              </w:rPr>
            </w:r>
            <w:r w:rsidR="0019709A">
              <w:rPr>
                <w:noProof/>
                <w:webHidden/>
              </w:rPr>
              <w:fldChar w:fldCharType="separate"/>
            </w:r>
            <w:r w:rsidR="00262ACC">
              <w:rPr>
                <w:noProof/>
                <w:webHidden/>
              </w:rPr>
              <w:t>15</w:t>
            </w:r>
            <w:r w:rsidR="0019709A">
              <w:rPr>
                <w:noProof/>
                <w:webHidden/>
              </w:rPr>
              <w:fldChar w:fldCharType="end"/>
            </w:r>
          </w:hyperlink>
        </w:p>
        <w:p w14:paraId="471BCFBB" w14:textId="31B8E38A" w:rsidR="0019709A" w:rsidRDefault="006A0507">
          <w:pPr>
            <w:pStyle w:val="TOC2"/>
            <w:rPr>
              <w:rFonts w:eastAsiaTheme="minorEastAsia"/>
              <w:noProof/>
              <w:lang w:val="en-DE" w:eastAsia="en-DE"/>
            </w:rPr>
          </w:pPr>
          <w:hyperlink w:anchor="_Toc148037124" w:history="1">
            <w:r w:rsidR="0019709A" w:rsidRPr="00A46D09">
              <w:rPr>
                <w:rStyle w:val="Hyperlink"/>
                <w:noProof/>
                <w:lang w:val="en-US"/>
              </w:rPr>
              <w:t>3.1</w:t>
            </w:r>
            <w:r w:rsidR="0019709A">
              <w:rPr>
                <w:rFonts w:eastAsiaTheme="minorEastAsia"/>
                <w:noProof/>
                <w:lang w:val="en-DE" w:eastAsia="en-DE"/>
              </w:rPr>
              <w:tab/>
            </w:r>
            <w:r w:rsidR="0019709A" w:rsidRPr="00A46D09">
              <w:rPr>
                <w:rStyle w:val="Hyperlink"/>
                <w:noProof/>
                <w:lang w:val="en-US"/>
              </w:rPr>
              <w:t>Overview</w:t>
            </w:r>
            <w:r w:rsidR="0019709A">
              <w:rPr>
                <w:noProof/>
                <w:webHidden/>
              </w:rPr>
              <w:tab/>
            </w:r>
            <w:r w:rsidR="0019709A">
              <w:rPr>
                <w:noProof/>
                <w:webHidden/>
              </w:rPr>
              <w:fldChar w:fldCharType="begin"/>
            </w:r>
            <w:r w:rsidR="0019709A">
              <w:rPr>
                <w:noProof/>
                <w:webHidden/>
              </w:rPr>
              <w:instrText xml:space="preserve"> PAGEREF _Toc148037124 \h </w:instrText>
            </w:r>
            <w:r w:rsidR="0019709A">
              <w:rPr>
                <w:noProof/>
                <w:webHidden/>
              </w:rPr>
            </w:r>
            <w:r w:rsidR="0019709A">
              <w:rPr>
                <w:noProof/>
                <w:webHidden/>
              </w:rPr>
              <w:fldChar w:fldCharType="separate"/>
            </w:r>
            <w:r w:rsidR="00262ACC">
              <w:rPr>
                <w:noProof/>
                <w:webHidden/>
              </w:rPr>
              <w:t>15</w:t>
            </w:r>
            <w:r w:rsidR="0019709A">
              <w:rPr>
                <w:noProof/>
                <w:webHidden/>
              </w:rPr>
              <w:fldChar w:fldCharType="end"/>
            </w:r>
          </w:hyperlink>
        </w:p>
        <w:p w14:paraId="10FD1852" w14:textId="54EF61DD" w:rsidR="0019709A" w:rsidRDefault="006A0507">
          <w:pPr>
            <w:pStyle w:val="TOC3"/>
            <w:tabs>
              <w:tab w:val="left" w:pos="1320"/>
              <w:tab w:val="right" w:leader="dot" w:pos="9062"/>
            </w:tabs>
            <w:rPr>
              <w:rFonts w:eastAsiaTheme="minorEastAsia"/>
              <w:noProof/>
              <w:lang w:val="en-DE" w:eastAsia="en-DE"/>
            </w:rPr>
          </w:pPr>
          <w:hyperlink w:anchor="_Toc148037125"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Relation to Reference Architectures</w:t>
            </w:r>
            <w:r w:rsidR="0019709A">
              <w:rPr>
                <w:noProof/>
                <w:webHidden/>
              </w:rPr>
              <w:tab/>
            </w:r>
            <w:r w:rsidR="0019709A">
              <w:rPr>
                <w:noProof/>
                <w:webHidden/>
              </w:rPr>
              <w:fldChar w:fldCharType="begin"/>
            </w:r>
            <w:r w:rsidR="0019709A">
              <w:rPr>
                <w:noProof/>
                <w:webHidden/>
              </w:rPr>
              <w:instrText xml:space="preserve"> PAGEREF _Toc148037125 \h </w:instrText>
            </w:r>
            <w:r w:rsidR="0019709A">
              <w:rPr>
                <w:noProof/>
                <w:webHidden/>
              </w:rPr>
            </w:r>
            <w:r w:rsidR="0019709A">
              <w:rPr>
                <w:noProof/>
                <w:webHidden/>
              </w:rPr>
              <w:fldChar w:fldCharType="separate"/>
            </w:r>
            <w:r w:rsidR="00262ACC">
              <w:rPr>
                <w:noProof/>
                <w:webHidden/>
              </w:rPr>
              <w:t>19</w:t>
            </w:r>
            <w:r w:rsidR="0019709A">
              <w:rPr>
                <w:noProof/>
                <w:webHidden/>
              </w:rPr>
              <w:fldChar w:fldCharType="end"/>
            </w:r>
          </w:hyperlink>
        </w:p>
        <w:p w14:paraId="589ABE08" w14:textId="193E661E" w:rsidR="0019709A" w:rsidRDefault="006A0507">
          <w:pPr>
            <w:pStyle w:val="TOC3"/>
            <w:tabs>
              <w:tab w:val="left" w:pos="1320"/>
              <w:tab w:val="right" w:leader="dot" w:pos="9062"/>
            </w:tabs>
            <w:rPr>
              <w:rFonts w:eastAsiaTheme="minorEastAsia"/>
              <w:noProof/>
              <w:lang w:val="en-DE" w:eastAsia="en-DE"/>
            </w:rPr>
          </w:pPr>
          <w:hyperlink w:anchor="_Toc148037126"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Stream (Data) Processing</w:t>
            </w:r>
            <w:r w:rsidR="0019709A">
              <w:rPr>
                <w:noProof/>
                <w:webHidden/>
              </w:rPr>
              <w:tab/>
            </w:r>
            <w:r w:rsidR="0019709A">
              <w:rPr>
                <w:noProof/>
                <w:webHidden/>
              </w:rPr>
              <w:fldChar w:fldCharType="begin"/>
            </w:r>
            <w:r w:rsidR="0019709A">
              <w:rPr>
                <w:noProof/>
                <w:webHidden/>
              </w:rPr>
              <w:instrText xml:space="preserve"> PAGEREF _Toc148037126 \h </w:instrText>
            </w:r>
            <w:r w:rsidR="0019709A">
              <w:rPr>
                <w:noProof/>
                <w:webHidden/>
              </w:rPr>
            </w:r>
            <w:r w:rsidR="0019709A">
              <w:rPr>
                <w:noProof/>
                <w:webHidden/>
              </w:rPr>
              <w:fldChar w:fldCharType="separate"/>
            </w:r>
            <w:r w:rsidR="00262ACC">
              <w:rPr>
                <w:noProof/>
                <w:webHidden/>
              </w:rPr>
              <w:t>20</w:t>
            </w:r>
            <w:r w:rsidR="0019709A">
              <w:rPr>
                <w:noProof/>
                <w:webHidden/>
              </w:rPr>
              <w:fldChar w:fldCharType="end"/>
            </w:r>
          </w:hyperlink>
        </w:p>
        <w:p w14:paraId="4379143E" w14:textId="7A82BB03" w:rsidR="0019709A" w:rsidRDefault="006A0507">
          <w:pPr>
            <w:pStyle w:val="TOC3"/>
            <w:tabs>
              <w:tab w:val="left" w:pos="1320"/>
              <w:tab w:val="right" w:leader="dot" w:pos="9062"/>
            </w:tabs>
            <w:rPr>
              <w:rFonts w:eastAsiaTheme="minorEastAsia"/>
              <w:noProof/>
              <w:lang w:val="en-DE" w:eastAsia="en-DE"/>
            </w:rPr>
          </w:pPr>
          <w:hyperlink w:anchor="_Toc148037127"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_Toc148037127 \h </w:instrText>
            </w:r>
            <w:r w:rsidR="0019709A">
              <w:rPr>
                <w:noProof/>
                <w:webHidden/>
              </w:rPr>
            </w:r>
            <w:r w:rsidR="0019709A">
              <w:rPr>
                <w:noProof/>
                <w:webHidden/>
              </w:rPr>
              <w:fldChar w:fldCharType="separate"/>
            </w:r>
            <w:r w:rsidR="00262ACC">
              <w:rPr>
                <w:noProof/>
                <w:webHidden/>
              </w:rPr>
              <w:t>21</w:t>
            </w:r>
            <w:r w:rsidR="0019709A">
              <w:rPr>
                <w:noProof/>
                <w:webHidden/>
              </w:rPr>
              <w:fldChar w:fldCharType="end"/>
            </w:r>
          </w:hyperlink>
        </w:p>
        <w:p w14:paraId="170A787A" w14:textId="2411D36A" w:rsidR="0019709A" w:rsidRDefault="006A0507">
          <w:pPr>
            <w:pStyle w:val="TOC3"/>
            <w:tabs>
              <w:tab w:val="left" w:pos="1320"/>
              <w:tab w:val="right" w:leader="dot" w:pos="9062"/>
            </w:tabs>
            <w:rPr>
              <w:rFonts w:eastAsiaTheme="minorEastAsia"/>
              <w:noProof/>
              <w:lang w:val="en-DE" w:eastAsia="en-DE"/>
            </w:rPr>
          </w:pPr>
          <w:hyperlink w:anchor="_Toc148037128" w:history="1">
            <w:r w:rsidR="0019709A" w:rsidRPr="00A46D09">
              <w:rPr>
                <w:rStyle w:val="Hyperlink"/>
                <w:noProof/>
                <w:lang w:val="en-US"/>
              </w:rPr>
              <w:t>3.1.4</w:t>
            </w:r>
            <w:r w:rsidR="0019709A">
              <w:rPr>
                <w:rFonts w:eastAsiaTheme="minorEastAsia"/>
                <w:noProof/>
                <w:lang w:val="en-DE" w:eastAsia="en-DE"/>
              </w:rPr>
              <w:tab/>
            </w:r>
            <w:r w:rsidR="0019709A" w:rsidRPr="00A46D09">
              <w:rPr>
                <w:rStyle w:val="Hyperlink"/>
                <w:noProof/>
                <w:lang w:val="en-US"/>
              </w:rPr>
              <w:t>Component Interaction Overview</w:t>
            </w:r>
            <w:r w:rsidR="0019709A">
              <w:rPr>
                <w:noProof/>
                <w:webHidden/>
              </w:rPr>
              <w:tab/>
            </w:r>
            <w:r w:rsidR="0019709A">
              <w:rPr>
                <w:noProof/>
                <w:webHidden/>
              </w:rPr>
              <w:fldChar w:fldCharType="begin"/>
            </w:r>
            <w:r w:rsidR="0019709A">
              <w:rPr>
                <w:noProof/>
                <w:webHidden/>
              </w:rPr>
              <w:instrText xml:space="preserve"> PAGEREF _Toc148037128 \h </w:instrText>
            </w:r>
            <w:r w:rsidR="0019709A">
              <w:rPr>
                <w:noProof/>
                <w:webHidden/>
              </w:rPr>
            </w:r>
            <w:r w:rsidR="0019709A">
              <w:rPr>
                <w:noProof/>
                <w:webHidden/>
              </w:rPr>
              <w:fldChar w:fldCharType="separate"/>
            </w:r>
            <w:r w:rsidR="00262ACC">
              <w:rPr>
                <w:noProof/>
                <w:webHidden/>
              </w:rPr>
              <w:t>22</w:t>
            </w:r>
            <w:r w:rsidR="0019709A">
              <w:rPr>
                <w:noProof/>
                <w:webHidden/>
              </w:rPr>
              <w:fldChar w:fldCharType="end"/>
            </w:r>
          </w:hyperlink>
        </w:p>
        <w:p w14:paraId="07BC8DA8" w14:textId="1CCB6673" w:rsidR="0019709A" w:rsidRDefault="006A0507">
          <w:pPr>
            <w:pStyle w:val="TOC3"/>
            <w:tabs>
              <w:tab w:val="left" w:pos="1320"/>
              <w:tab w:val="right" w:leader="dot" w:pos="9062"/>
            </w:tabs>
            <w:rPr>
              <w:rFonts w:eastAsiaTheme="minorEastAsia"/>
              <w:noProof/>
              <w:lang w:val="en-DE" w:eastAsia="en-DE"/>
            </w:rPr>
          </w:pPr>
          <w:hyperlink w:anchor="_Toc148037129" w:history="1">
            <w:r w:rsidR="0019709A" w:rsidRPr="00A46D09">
              <w:rPr>
                <w:rStyle w:val="Hyperlink"/>
                <w:noProof/>
                <w:lang w:val="en-US"/>
              </w:rPr>
              <w:t>3.1.5</w:t>
            </w:r>
            <w:r w:rsidR="0019709A">
              <w:rPr>
                <w:rFonts w:eastAsiaTheme="minorEastAsia"/>
                <w:noProof/>
                <w:lang w:val="en-DE" w:eastAsia="en-DE"/>
              </w:rPr>
              <w:tab/>
            </w:r>
            <w:r w:rsidR="0019709A" w:rsidRPr="00A46D09">
              <w:rPr>
                <w:rStyle w:val="Hyperlink"/>
                <w:noProof/>
                <w:lang w:val="en-US"/>
              </w:rPr>
              <w:t>Virtual Character of the Platform</w:t>
            </w:r>
            <w:r w:rsidR="0019709A">
              <w:rPr>
                <w:noProof/>
                <w:webHidden/>
              </w:rPr>
              <w:tab/>
            </w:r>
            <w:r w:rsidR="0019709A">
              <w:rPr>
                <w:noProof/>
                <w:webHidden/>
              </w:rPr>
              <w:fldChar w:fldCharType="begin"/>
            </w:r>
            <w:r w:rsidR="0019709A">
              <w:rPr>
                <w:noProof/>
                <w:webHidden/>
              </w:rPr>
              <w:instrText xml:space="preserve"> PAGEREF _Toc148037129 \h </w:instrText>
            </w:r>
            <w:r w:rsidR="0019709A">
              <w:rPr>
                <w:noProof/>
                <w:webHidden/>
              </w:rPr>
            </w:r>
            <w:r w:rsidR="0019709A">
              <w:rPr>
                <w:noProof/>
                <w:webHidden/>
              </w:rPr>
              <w:fldChar w:fldCharType="separate"/>
            </w:r>
            <w:r w:rsidR="00262ACC">
              <w:rPr>
                <w:noProof/>
                <w:webHidden/>
              </w:rPr>
              <w:t>25</w:t>
            </w:r>
            <w:r w:rsidR="0019709A">
              <w:rPr>
                <w:noProof/>
                <w:webHidden/>
              </w:rPr>
              <w:fldChar w:fldCharType="end"/>
            </w:r>
          </w:hyperlink>
        </w:p>
        <w:p w14:paraId="67931562" w14:textId="4AC4267F" w:rsidR="0019709A" w:rsidRDefault="006A0507">
          <w:pPr>
            <w:pStyle w:val="TOC2"/>
            <w:rPr>
              <w:rFonts w:eastAsiaTheme="minorEastAsia"/>
              <w:noProof/>
              <w:lang w:val="en-DE" w:eastAsia="en-DE"/>
            </w:rPr>
          </w:pPr>
          <w:hyperlink w:anchor="_Toc148037130" w:history="1">
            <w:r w:rsidR="0019709A" w:rsidRPr="00A46D09">
              <w:rPr>
                <w:rStyle w:val="Hyperlink"/>
                <w:noProof/>
                <w:lang w:val="en-US"/>
              </w:rPr>
              <w:t>3.2</w:t>
            </w:r>
            <w:r w:rsidR="0019709A">
              <w:rPr>
                <w:rFonts w:eastAsiaTheme="minorEastAsia"/>
                <w:noProof/>
                <w:lang w:val="en-DE" w:eastAsia="en-DE"/>
              </w:rPr>
              <w:tab/>
            </w:r>
            <w:r w:rsidR="0019709A" w:rsidRPr="00A46D09">
              <w:rPr>
                <w:rStyle w:val="Hyperlink"/>
                <w:noProof/>
                <w:lang w:val="en-US"/>
              </w:rPr>
              <w:t>Overall Requirements</w:t>
            </w:r>
            <w:r w:rsidR="0019709A">
              <w:rPr>
                <w:noProof/>
                <w:webHidden/>
              </w:rPr>
              <w:tab/>
            </w:r>
            <w:r w:rsidR="0019709A">
              <w:rPr>
                <w:noProof/>
                <w:webHidden/>
              </w:rPr>
              <w:fldChar w:fldCharType="begin"/>
            </w:r>
            <w:r w:rsidR="0019709A">
              <w:rPr>
                <w:noProof/>
                <w:webHidden/>
              </w:rPr>
              <w:instrText xml:space="preserve"> PAGEREF _Toc148037130 \h </w:instrText>
            </w:r>
            <w:r w:rsidR="0019709A">
              <w:rPr>
                <w:noProof/>
                <w:webHidden/>
              </w:rPr>
            </w:r>
            <w:r w:rsidR="0019709A">
              <w:rPr>
                <w:noProof/>
                <w:webHidden/>
              </w:rPr>
              <w:fldChar w:fldCharType="separate"/>
            </w:r>
            <w:r w:rsidR="00262ACC">
              <w:rPr>
                <w:noProof/>
                <w:webHidden/>
              </w:rPr>
              <w:t>25</w:t>
            </w:r>
            <w:r w:rsidR="0019709A">
              <w:rPr>
                <w:noProof/>
                <w:webHidden/>
              </w:rPr>
              <w:fldChar w:fldCharType="end"/>
            </w:r>
          </w:hyperlink>
        </w:p>
        <w:p w14:paraId="10A84904" w14:textId="0D1D93F0" w:rsidR="0019709A" w:rsidRDefault="006A0507">
          <w:pPr>
            <w:pStyle w:val="TOC2"/>
            <w:rPr>
              <w:rFonts w:eastAsiaTheme="minorEastAsia"/>
              <w:noProof/>
              <w:lang w:val="en-DE" w:eastAsia="en-DE"/>
            </w:rPr>
          </w:pPr>
          <w:hyperlink w:anchor="_Toc148037131" w:history="1">
            <w:r w:rsidR="0019709A" w:rsidRPr="00A46D09">
              <w:rPr>
                <w:rStyle w:val="Hyperlink"/>
                <w:noProof/>
                <w:lang w:val="en-US"/>
              </w:rPr>
              <w:t>3.3</w:t>
            </w:r>
            <w:r w:rsidR="0019709A">
              <w:rPr>
                <w:rFonts w:eastAsiaTheme="minorEastAsia"/>
                <w:noProof/>
                <w:lang w:val="en-DE" w:eastAsia="en-DE"/>
              </w:rPr>
              <w:tab/>
            </w:r>
            <w:r w:rsidR="0019709A" w:rsidRPr="00A46D09">
              <w:rPr>
                <w:rStyle w:val="Hyperlink"/>
                <w:noProof/>
                <w:lang w:val="en-US"/>
              </w:rPr>
              <w:t>Support Layer</w:t>
            </w:r>
            <w:r w:rsidR="0019709A">
              <w:rPr>
                <w:noProof/>
                <w:webHidden/>
              </w:rPr>
              <w:tab/>
            </w:r>
            <w:r w:rsidR="0019709A">
              <w:rPr>
                <w:noProof/>
                <w:webHidden/>
              </w:rPr>
              <w:fldChar w:fldCharType="begin"/>
            </w:r>
            <w:r w:rsidR="0019709A">
              <w:rPr>
                <w:noProof/>
                <w:webHidden/>
              </w:rPr>
              <w:instrText xml:space="preserve"> PAGEREF _Toc148037131 \h </w:instrText>
            </w:r>
            <w:r w:rsidR="0019709A">
              <w:rPr>
                <w:noProof/>
                <w:webHidden/>
              </w:rPr>
            </w:r>
            <w:r w:rsidR="0019709A">
              <w:rPr>
                <w:noProof/>
                <w:webHidden/>
              </w:rPr>
              <w:fldChar w:fldCharType="separate"/>
            </w:r>
            <w:r w:rsidR="00262ACC">
              <w:rPr>
                <w:noProof/>
                <w:webHidden/>
              </w:rPr>
              <w:t>27</w:t>
            </w:r>
            <w:r w:rsidR="0019709A">
              <w:rPr>
                <w:noProof/>
                <w:webHidden/>
              </w:rPr>
              <w:fldChar w:fldCharType="end"/>
            </w:r>
          </w:hyperlink>
        </w:p>
        <w:p w14:paraId="2305CDF6" w14:textId="057BC52A" w:rsidR="0019709A" w:rsidRDefault="006A0507">
          <w:pPr>
            <w:pStyle w:val="TOC3"/>
            <w:tabs>
              <w:tab w:val="left" w:pos="1320"/>
              <w:tab w:val="right" w:leader="dot" w:pos="9062"/>
            </w:tabs>
            <w:rPr>
              <w:rFonts w:eastAsiaTheme="minorEastAsia"/>
              <w:noProof/>
              <w:lang w:val="en-DE" w:eastAsia="en-DE"/>
            </w:rPr>
          </w:pPr>
          <w:hyperlink w:anchor="_Toc148037132" w:history="1">
            <w:r w:rsidR="0019709A" w:rsidRPr="00A46D09">
              <w:rPr>
                <w:rStyle w:val="Hyperlink"/>
                <w:noProof/>
                <w:lang w:val="en-US"/>
              </w:rPr>
              <w:t>3.3.1</w:t>
            </w:r>
            <w:r w:rsidR="0019709A">
              <w:rPr>
                <w:rFonts w:eastAsiaTheme="minorEastAsia"/>
                <w:noProof/>
                <w:lang w:val="en-DE" w:eastAsia="en-DE"/>
              </w:rPr>
              <w:tab/>
            </w:r>
            <w:r w:rsidR="0019709A" w:rsidRPr="00A46D09">
              <w:rPr>
                <w:rStyle w:val="Hyperlink"/>
                <w:noProof/>
                <w:lang w:val="en-US"/>
              </w:rPr>
              <w:t>Asset Administration Shell Abstraction</w:t>
            </w:r>
            <w:r w:rsidR="0019709A">
              <w:rPr>
                <w:noProof/>
                <w:webHidden/>
              </w:rPr>
              <w:tab/>
            </w:r>
            <w:r w:rsidR="0019709A">
              <w:rPr>
                <w:noProof/>
                <w:webHidden/>
              </w:rPr>
              <w:fldChar w:fldCharType="begin"/>
            </w:r>
            <w:r w:rsidR="0019709A">
              <w:rPr>
                <w:noProof/>
                <w:webHidden/>
              </w:rPr>
              <w:instrText xml:space="preserve"> PAGEREF _Toc148037132 \h </w:instrText>
            </w:r>
            <w:r w:rsidR="0019709A">
              <w:rPr>
                <w:noProof/>
                <w:webHidden/>
              </w:rPr>
            </w:r>
            <w:r w:rsidR="0019709A">
              <w:rPr>
                <w:noProof/>
                <w:webHidden/>
              </w:rPr>
              <w:fldChar w:fldCharType="separate"/>
            </w:r>
            <w:r w:rsidR="00262ACC">
              <w:rPr>
                <w:noProof/>
                <w:webHidden/>
              </w:rPr>
              <w:t>27</w:t>
            </w:r>
            <w:r w:rsidR="0019709A">
              <w:rPr>
                <w:noProof/>
                <w:webHidden/>
              </w:rPr>
              <w:fldChar w:fldCharType="end"/>
            </w:r>
          </w:hyperlink>
        </w:p>
        <w:p w14:paraId="30BB0FFD" w14:textId="6C481221" w:rsidR="0019709A" w:rsidRDefault="006A0507">
          <w:pPr>
            <w:pStyle w:val="TOC3"/>
            <w:tabs>
              <w:tab w:val="left" w:pos="1320"/>
              <w:tab w:val="right" w:leader="dot" w:pos="9062"/>
            </w:tabs>
            <w:rPr>
              <w:rFonts w:eastAsiaTheme="minorEastAsia"/>
              <w:noProof/>
              <w:lang w:val="en-DE" w:eastAsia="en-DE"/>
            </w:rPr>
          </w:pPr>
          <w:hyperlink w:anchor="_Toc148037133" w:history="1">
            <w:r w:rsidR="0019709A" w:rsidRPr="00A46D09">
              <w:rPr>
                <w:rStyle w:val="Hyperlink"/>
                <w:noProof/>
                <w:lang w:val="en-US"/>
              </w:rPr>
              <w:t>3.3.2</w:t>
            </w:r>
            <w:r w:rsidR="0019709A">
              <w:rPr>
                <w:rFonts w:eastAsiaTheme="minorEastAsia"/>
                <w:noProof/>
                <w:lang w:val="en-DE" w:eastAsia="en-DE"/>
              </w:rPr>
              <w:tab/>
            </w:r>
            <w:r w:rsidR="0019709A" w:rsidRPr="00A46D09">
              <w:rPr>
                <w:rStyle w:val="Hyperlink"/>
                <w:noProof/>
                <w:lang w:val="en-US"/>
              </w:rPr>
              <w:t>Network Management Support</w:t>
            </w:r>
            <w:r w:rsidR="0019709A">
              <w:rPr>
                <w:noProof/>
                <w:webHidden/>
              </w:rPr>
              <w:tab/>
            </w:r>
            <w:r w:rsidR="0019709A">
              <w:rPr>
                <w:noProof/>
                <w:webHidden/>
              </w:rPr>
              <w:fldChar w:fldCharType="begin"/>
            </w:r>
            <w:r w:rsidR="0019709A">
              <w:rPr>
                <w:noProof/>
                <w:webHidden/>
              </w:rPr>
              <w:instrText xml:space="preserve"> PAGEREF _Toc148037133 \h </w:instrText>
            </w:r>
            <w:r w:rsidR="0019709A">
              <w:rPr>
                <w:noProof/>
                <w:webHidden/>
              </w:rPr>
            </w:r>
            <w:r w:rsidR="0019709A">
              <w:rPr>
                <w:noProof/>
                <w:webHidden/>
              </w:rPr>
              <w:fldChar w:fldCharType="separate"/>
            </w:r>
            <w:r w:rsidR="00262ACC">
              <w:rPr>
                <w:noProof/>
                <w:webHidden/>
              </w:rPr>
              <w:t>32</w:t>
            </w:r>
            <w:r w:rsidR="0019709A">
              <w:rPr>
                <w:noProof/>
                <w:webHidden/>
              </w:rPr>
              <w:fldChar w:fldCharType="end"/>
            </w:r>
          </w:hyperlink>
        </w:p>
        <w:p w14:paraId="13612A8A" w14:textId="4225F865" w:rsidR="0019709A" w:rsidRDefault="006A0507">
          <w:pPr>
            <w:pStyle w:val="TOC3"/>
            <w:tabs>
              <w:tab w:val="left" w:pos="1320"/>
              <w:tab w:val="right" w:leader="dot" w:pos="9062"/>
            </w:tabs>
            <w:rPr>
              <w:rFonts w:eastAsiaTheme="minorEastAsia"/>
              <w:noProof/>
              <w:lang w:val="en-DE" w:eastAsia="en-DE"/>
            </w:rPr>
          </w:pPr>
          <w:hyperlink w:anchor="_Toc148037134" w:history="1">
            <w:r w:rsidR="0019709A" w:rsidRPr="00A46D09">
              <w:rPr>
                <w:rStyle w:val="Hyperlink"/>
                <w:noProof/>
                <w:lang w:val="en-US"/>
              </w:rPr>
              <w:t>3.3.3</w:t>
            </w:r>
            <w:r w:rsidR="0019709A">
              <w:rPr>
                <w:rFonts w:eastAsiaTheme="minorEastAsia"/>
                <w:noProof/>
                <w:lang w:val="en-DE" w:eastAsia="en-DE"/>
              </w:rPr>
              <w:tab/>
            </w:r>
            <w:r w:rsidR="0019709A" w:rsidRPr="00A46D09">
              <w:rPr>
                <w:rStyle w:val="Hyperlink"/>
                <w:noProof/>
                <w:lang w:val="en-US"/>
              </w:rPr>
              <w:t>Lifecycle Support</w:t>
            </w:r>
            <w:r w:rsidR="0019709A">
              <w:rPr>
                <w:noProof/>
                <w:webHidden/>
              </w:rPr>
              <w:tab/>
            </w:r>
            <w:r w:rsidR="0019709A">
              <w:rPr>
                <w:noProof/>
                <w:webHidden/>
              </w:rPr>
              <w:fldChar w:fldCharType="begin"/>
            </w:r>
            <w:r w:rsidR="0019709A">
              <w:rPr>
                <w:noProof/>
                <w:webHidden/>
              </w:rPr>
              <w:instrText xml:space="preserve"> PAGEREF _Toc148037134 \h </w:instrText>
            </w:r>
            <w:r w:rsidR="0019709A">
              <w:rPr>
                <w:noProof/>
                <w:webHidden/>
              </w:rPr>
            </w:r>
            <w:r w:rsidR="0019709A">
              <w:rPr>
                <w:noProof/>
                <w:webHidden/>
              </w:rPr>
              <w:fldChar w:fldCharType="separate"/>
            </w:r>
            <w:r w:rsidR="00262ACC">
              <w:rPr>
                <w:noProof/>
                <w:webHidden/>
              </w:rPr>
              <w:t>32</w:t>
            </w:r>
            <w:r w:rsidR="0019709A">
              <w:rPr>
                <w:noProof/>
                <w:webHidden/>
              </w:rPr>
              <w:fldChar w:fldCharType="end"/>
            </w:r>
          </w:hyperlink>
        </w:p>
        <w:p w14:paraId="11A9AA81" w14:textId="18EC75FD" w:rsidR="0019709A" w:rsidRDefault="006A0507">
          <w:pPr>
            <w:pStyle w:val="TOC3"/>
            <w:tabs>
              <w:tab w:val="left" w:pos="1320"/>
              <w:tab w:val="right" w:leader="dot" w:pos="9062"/>
            </w:tabs>
            <w:rPr>
              <w:rFonts w:eastAsiaTheme="minorEastAsia"/>
              <w:noProof/>
              <w:lang w:val="en-DE" w:eastAsia="en-DE"/>
            </w:rPr>
          </w:pPr>
          <w:hyperlink w:anchor="_Toc148037135" w:history="1">
            <w:r w:rsidR="0019709A" w:rsidRPr="00A46D09">
              <w:rPr>
                <w:rStyle w:val="Hyperlink"/>
                <w:noProof/>
                <w:lang w:val="en-US"/>
              </w:rPr>
              <w:t>3.3.4</w:t>
            </w:r>
            <w:r w:rsidR="0019709A">
              <w:rPr>
                <w:rFonts w:eastAsiaTheme="minorEastAsia"/>
                <w:noProof/>
                <w:lang w:val="en-DE" w:eastAsia="en-DE"/>
              </w:rPr>
              <w:tab/>
            </w:r>
            <w:r w:rsidR="0019709A" w:rsidRPr="00A46D09">
              <w:rPr>
                <w:rStyle w:val="Hyperlink"/>
                <w:noProof/>
                <w:lang w:val="en-US"/>
              </w:rPr>
              <w:t>System-level Monitoring Support</w:t>
            </w:r>
            <w:r w:rsidR="0019709A">
              <w:rPr>
                <w:noProof/>
                <w:webHidden/>
              </w:rPr>
              <w:tab/>
            </w:r>
            <w:r w:rsidR="0019709A">
              <w:rPr>
                <w:noProof/>
                <w:webHidden/>
              </w:rPr>
              <w:fldChar w:fldCharType="begin"/>
            </w:r>
            <w:r w:rsidR="0019709A">
              <w:rPr>
                <w:noProof/>
                <w:webHidden/>
              </w:rPr>
              <w:instrText xml:space="preserve"> PAGEREF _Toc148037135 \h </w:instrText>
            </w:r>
            <w:r w:rsidR="0019709A">
              <w:rPr>
                <w:noProof/>
                <w:webHidden/>
              </w:rPr>
            </w:r>
            <w:r w:rsidR="0019709A">
              <w:rPr>
                <w:noProof/>
                <w:webHidden/>
              </w:rPr>
              <w:fldChar w:fldCharType="separate"/>
            </w:r>
            <w:r w:rsidR="00262ACC">
              <w:rPr>
                <w:noProof/>
                <w:webHidden/>
              </w:rPr>
              <w:t>33</w:t>
            </w:r>
            <w:r w:rsidR="0019709A">
              <w:rPr>
                <w:noProof/>
                <w:webHidden/>
              </w:rPr>
              <w:fldChar w:fldCharType="end"/>
            </w:r>
          </w:hyperlink>
        </w:p>
        <w:p w14:paraId="34FEDD72" w14:textId="72A401CB" w:rsidR="0019709A" w:rsidRDefault="006A0507">
          <w:pPr>
            <w:pStyle w:val="TOC3"/>
            <w:tabs>
              <w:tab w:val="left" w:pos="1320"/>
              <w:tab w:val="right" w:leader="dot" w:pos="9062"/>
            </w:tabs>
            <w:rPr>
              <w:rFonts w:eastAsiaTheme="minorEastAsia"/>
              <w:noProof/>
              <w:lang w:val="en-DE" w:eastAsia="en-DE"/>
            </w:rPr>
          </w:pPr>
          <w:hyperlink w:anchor="_Toc148037136" w:history="1">
            <w:r w:rsidR="0019709A" w:rsidRPr="00A46D09">
              <w:rPr>
                <w:rStyle w:val="Hyperlink"/>
                <w:noProof/>
                <w:lang w:val="en-US"/>
              </w:rPr>
              <w:t>3.3.5</w:t>
            </w:r>
            <w:r w:rsidR="0019709A">
              <w:rPr>
                <w:rFonts w:eastAsiaTheme="minorEastAsia"/>
                <w:noProof/>
                <w:lang w:val="en-DE" w:eastAsia="en-DE"/>
              </w:rPr>
              <w:tab/>
            </w:r>
            <w:r w:rsidR="0019709A" w:rsidRPr="00A46D09">
              <w:rPr>
                <w:rStyle w:val="Hyperlink"/>
                <w:noProof/>
                <w:lang w:val="en-US"/>
              </w:rPr>
              <w:t>Identity Support</w:t>
            </w:r>
            <w:r w:rsidR="0019709A">
              <w:rPr>
                <w:noProof/>
                <w:webHidden/>
              </w:rPr>
              <w:tab/>
            </w:r>
            <w:r w:rsidR="0019709A">
              <w:rPr>
                <w:noProof/>
                <w:webHidden/>
              </w:rPr>
              <w:fldChar w:fldCharType="begin"/>
            </w:r>
            <w:r w:rsidR="0019709A">
              <w:rPr>
                <w:noProof/>
                <w:webHidden/>
              </w:rPr>
              <w:instrText xml:space="preserve"> PAGEREF _Toc148037136 \h </w:instrText>
            </w:r>
            <w:r w:rsidR="0019709A">
              <w:rPr>
                <w:noProof/>
                <w:webHidden/>
              </w:rPr>
            </w:r>
            <w:r w:rsidR="0019709A">
              <w:rPr>
                <w:noProof/>
                <w:webHidden/>
              </w:rPr>
              <w:fldChar w:fldCharType="separate"/>
            </w:r>
            <w:r w:rsidR="00262ACC">
              <w:rPr>
                <w:noProof/>
                <w:webHidden/>
              </w:rPr>
              <w:t>34</w:t>
            </w:r>
            <w:r w:rsidR="0019709A">
              <w:rPr>
                <w:noProof/>
                <w:webHidden/>
              </w:rPr>
              <w:fldChar w:fldCharType="end"/>
            </w:r>
          </w:hyperlink>
        </w:p>
        <w:p w14:paraId="30823C4D" w14:textId="3FE56046" w:rsidR="0019709A" w:rsidRDefault="006A0507">
          <w:pPr>
            <w:pStyle w:val="TOC3"/>
            <w:tabs>
              <w:tab w:val="left" w:pos="1320"/>
              <w:tab w:val="right" w:leader="dot" w:pos="9062"/>
            </w:tabs>
            <w:rPr>
              <w:rFonts w:eastAsiaTheme="minorEastAsia"/>
              <w:noProof/>
              <w:lang w:val="en-DE" w:eastAsia="en-DE"/>
            </w:rPr>
          </w:pPr>
          <w:hyperlink w:anchor="_Toc148037137" w:history="1">
            <w:r w:rsidR="0019709A" w:rsidRPr="00A46D09">
              <w:rPr>
                <w:rStyle w:val="Hyperlink"/>
                <w:noProof/>
                <w:lang w:val="en-US"/>
              </w:rPr>
              <w:t>3.3.6</w:t>
            </w:r>
            <w:r w:rsidR="0019709A">
              <w:rPr>
                <w:rFonts w:eastAsiaTheme="minorEastAsia"/>
                <w:noProof/>
                <w:lang w:val="en-DE" w:eastAsia="en-DE"/>
              </w:rPr>
              <w:tab/>
            </w:r>
            <w:r w:rsidR="0019709A" w:rsidRPr="00A46D09">
              <w:rPr>
                <w:rStyle w:val="Hyperlink"/>
                <w:noProof/>
                <w:lang w:val="en-US"/>
              </w:rPr>
              <w:t>Resource Support</w:t>
            </w:r>
            <w:r w:rsidR="0019709A">
              <w:rPr>
                <w:noProof/>
                <w:webHidden/>
              </w:rPr>
              <w:tab/>
            </w:r>
            <w:r w:rsidR="0019709A">
              <w:rPr>
                <w:noProof/>
                <w:webHidden/>
              </w:rPr>
              <w:fldChar w:fldCharType="begin"/>
            </w:r>
            <w:r w:rsidR="0019709A">
              <w:rPr>
                <w:noProof/>
                <w:webHidden/>
              </w:rPr>
              <w:instrText xml:space="preserve"> PAGEREF _Toc148037137 \h </w:instrText>
            </w:r>
            <w:r w:rsidR="0019709A">
              <w:rPr>
                <w:noProof/>
                <w:webHidden/>
              </w:rPr>
            </w:r>
            <w:r w:rsidR="0019709A">
              <w:rPr>
                <w:noProof/>
                <w:webHidden/>
              </w:rPr>
              <w:fldChar w:fldCharType="separate"/>
            </w:r>
            <w:r w:rsidR="00262ACC">
              <w:rPr>
                <w:noProof/>
                <w:webHidden/>
              </w:rPr>
              <w:t>34</w:t>
            </w:r>
            <w:r w:rsidR="0019709A">
              <w:rPr>
                <w:noProof/>
                <w:webHidden/>
              </w:rPr>
              <w:fldChar w:fldCharType="end"/>
            </w:r>
          </w:hyperlink>
        </w:p>
        <w:p w14:paraId="0F50204E" w14:textId="09A863F2" w:rsidR="0019709A" w:rsidRDefault="006A0507">
          <w:pPr>
            <w:pStyle w:val="TOC3"/>
            <w:tabs>
              <w:tab w:val="left" w:pos="1320"/>
              <w:tab w:val="right" w:leader="dot" w:pos="9062"/>
            </w:tabs>
            <w:rPr>
              <w:rFonts w:eastAsiaTheme="minorEastAsia"/>
              <w:noProof/>
              <w:lang w:val="en-DE" w:eastAsia="en-DE"/>
            </w:rPr>
          </w:pPr>
          <w:hyperlink w:anchor="_Toc148037138" w:history="1">
            <w:r w:rsidR="0019709A" w:rsidRPr="00A46D09">
              <w:rPr>
                <w:rStyle w:val="Hyperlink"/>
                <w:noProof/>
                <w:lang w:val="en-US"/>
              </w:rPr>
              <w:t>3.3.7</w:t>
            </w:r>
            <w:r w:rsidR="0019709A">
              <w:rPr>
                <w:rFonts w:eastAsiaTheme="minorEastAsia"/>
                <w:noProof/>
                <w:lang w:val="en-DE" w:eastAsia="en-DE"/>
              </w:rPr>
              <w:tab/>
            </w:r>
            <w:r w:rsidR="0019709A" w:rsidRPr="00A46D09">
              <w:rPr>
                <w:rStyle w:val="Hyperlink"/>
                <w:noProof/>
                <w:lang w:val="en-US"/>
              </w:rPr>
              <w:t>Installed Dependencies Support</w:t>
            </w:r>
            <w:r w:rsidR="0019709A">
              <w:rPr>
                <w:noProof/>
                <w:webHidden/>
              </w:rPr>
              <w:tab/>
            </w:r>
            <w:r w:rsidR="0019709A">
              <w:rPr>
                <w:noProof/>
                <w:webHidden/>
              </w:rPr>
              <w:fldChar w:fldCharType="begin"/>
            </w:r>
            <w:r w:rsidR="0019709A">
              <w:rPr>
                <w:noProof/>
                <w:webHidden/>
              </w:rPr>
              <w:instrText xml:space="preserve"> PAGEREF _Toc148037138 \h </w:instrText>
            </w:r>
            <w:r w:rsidR="0019709A">
              <w:rPr>
                <w:noProof/>
                <w:webHidden/>
              </w:rPr>
            </w:r>
            <w:r w:rsidR="0019709A">
              <w:rPr>
                <w:noProof/>
                <w:webHidden/>
              </w:rPr>
              <w:fldChar w:fldCharType="separate"/>
            </w:r>
            <w:r w:rsidR="00262ACC">
              <w:rPr>
                <w:noProof/>
                <w:webHidden/>
              </w:rPr>
              <w:t>34</w:t>
            </w:r>
            <w:r w:rsidR="0019709A">
              <w:rPr>
                <w:noProof/>
                <w:webHidden/>
              </w:rPr>
              <w:fldChar w:fldCharType="end"/>
            </w:r>
          </w:hyperlink>
        </w:p>
        <w:p w14:paraId="0FF40B02" w14:textId="02583577" w:rsidR="0019709A" w:rsidRDefault="006A0507">
          <w:pPr>
            <w:pStyle w:val="TOC3"/>
            <w:tabs>
              <w:tab w:val="left" w:pos="1320"/>
              <w:tab w:val="right" w:leader="dot" w:pos="9062"/>
            </w:tabs>
            <w:rPr>
              <w:rFonts w:eastAsiaTheme="minorEastAsia"/>
              <w:noProof/>
              <w:lang w:val="en-DE" w:eastAsia="en-DE"/>
            </w:rPr>
          </w:pPr>
          <w:hyperlink w:anchor="_Toc148037139" w:history="1">
            <w:r w:rsidR="0019709A" w:rsidRPr="00A46D09">
              <w:rPr>
                <w:rStyle w:val="Hyperlink"/>
                <w:noProof/>
                <w:lang w:val="en-US"/>
              </w:rPr>
              <w:t>3.3.8</w:t>
            </w:r>
            <w:r w:rsidR="0019709A">
              <w:rPr>
                <w:rFonts w:eastAsiaTheme="minorEastAsia"/>
                <w:noProof/>
                <w:lang w:val="en-DE" w:eastAsia="en-DE"/>
              </w:rPr>
              <w:tab/>
            </w:r>
            <w:r w:rsidR="0019709A" w:rsidRPr="00A46D09">
              <w:rPr>
                <w:rStyle w:val="Hyperlink"/>
                <w:noProof/>
                <w:lang w:val="en-US"/>
              </w:rPr>
              <w:t>Semantic Id Resolution Support</w:t>
            </w:r>
            <w:r w:rsidR="0019709A">
              <w:rPr>
                <w:noProof/>
                <w:webHidden/>
              </w:rPr>
              <w:tab/>
            </w:r>
            <w:r w:rsidR="0019709A">
              <w:rPr>
                <w:noProof/>
                <w:webHidden/>
              </w:rPr>
              <w:fldChar w:fldCharType="begin"/>
            </w:r>
            <w:r w:rsidR="0019709A">
              <w:rPr>
                <w:noProof/>
                <w:webHidden/>
              </w:rPr>
              <w:instrText xml:space="preserve"> PAGEREF _Toc148037139 \h </w:instrText>
            </w:r>
            <w:r w:rsidR="0019709A">
              <w:rPr>
                <w:noProof/>
                <w:webHidden/>
              </w:rPr>
            </w:r>
            <w:r w:rsidR="0019709A">
              <w:rPr>
                <w:noProof/>
                <w:webHidden/>
              </w:rPr>
              <w:fldChar w:fldCharType="separate"/>
            </w:r>
            <w:r w:rsidR="00262ACC">
              <w:rPr>
                <w:noProof/>
                <w:webHidden/>
              </w:rPr>
              <w:t>35</w:t>
            </w:r>
            <w:r w:rsidR="0019709A">
              <w:rPr>
                <w:noProof/>
                <w:webHidden/>
              </w:rPr>
              <w:fldChar w:fldCharType="end"/>
            </w:r>
          </w:hyperlink>
        </w:p>
        <w:p w14:paraId="205707D2" w14:textId="7BE3B82E" w:rsidR="0019709A" w:rsidRDefault="006A0507">
          <w:pPr>
            <w:pStyle w:val="TOC3"/>
            <w:tabs>
              <w:tab w:val="left" w:pos="1320"/>
              <w:tab w:val="right" w:leader="dot" w:pos="9062"/>
            </w:tabs>
            <w:rPr>
              <w:rFonts w:eastAsiaTheme="minorEastAsia"/>
              <w:noProof/>
              <w:lang w:val="en-DE" w:eastAsia="en-DE"/>
            </w:rPr>
          </w:pPr>
          <w:hyperlink w:anchor="_Toc148037140" w:history="1">
            <w:r w:rsidR="0019709A" w:rsidRPr="00A46D09">
              <w:rPr>
                <w:rStyle w:val="Hyperlink"/>
                <w:noProof/>
                <w:lang w:val="en-US"/>
              </w:rPr>
              <w:t>3.3.9</w:t>
            </w:r>
            <w:r w:rsidR="0019709A">
              <w:rPr>
                <w:rFonts w:eastAsiaTheme="minorEastAsia"/>
                <w:noProof/>
                <w:lang w:val="en-DE" w:eastAsia="en-DE"/>
              </w:rPr>
              <w:tab/>
            </w:r>
            <w:r w:rsidR="0019709A" w:rsidRPr="00A46D09">
              <w:rPr>
                <w:rStyle w:val="Hyperlink"/>
                <w:noProof/>
                <w:lang w:val="en-US"/>
              </w:rPr>
              <w:t>Task Tracking Support</w:t>
            </w:r>
            <w:r w:rsidR="0019709A">
              <w:rPr>
                <w:noProof/>
                <w:webHidden/>
              </w:rPr>
              <w:tab/>
            </w:r>
            <w:r w:rsidR="0019709A">
              <w:rPr>
                <w:noProof/>
                <w:webHidden/>
              </w:rPr>
              <w:fldChar w:fldCharType="begin"/>
            </w:r>
            <w:r w:rsidR="0019709A">
              <w:rPr>
                <w:noProof/>
                <w:webHidden/>
              </w:rPr>
              <w:instrText xml:space="preserve"> PAGEREF _Toc148037140 \h </w:instrText>
            </w:r>
            <w:r w:rsidR="0019709A">
              <w:rPr>
                <w:noProof/>
                <w:webHidden/>
              </w:rPr>
            </w:r>
            <w:r w:rsidR="0019709A">
              <w:rPr>
                <w:noProof/>
                <w:webHidden/>
              </w:rPr>
              <w:fldChar w:fldCharType="separate"/>
            </w:r>
            <w:r w:rsidR="00262ACC">
              <w:rPr>
                <w:noProof/>
                <w:webHidden/>
              </w:rPr>
              <w:t>35</w:t>
            </w:r>
            <w:r w:rsidR="0019709A">
              <w:rPr>
                <w:noProof/>
                <w:webHidden/>
              </w:rPr>
              <w:fldChar w:fldCharType="end"/>
            </w:r>
          </w:hyperlink>
        </w:p>
        <w:p w14:paraId="45D3D0B1" w14:textId="0FBCEB94" w:rsidR="0019709A" w:rsidRDefault="006A0507">
          <w:pPr>
            <w:pStyle w:val="TOC3"/>
            <w:tabs>
              <w:tab w:val="left" w:pos="1320"/>
              <w:tab w:val="right" w:leader="dot" w:pos="9062"/>
            </w:tabs>
            <w:rPr>
              <w:rFonts w:eastAsiaTheme="minorEastAsia"/>
              <w:noProof/>
              <w:lang w:val="en-DE" w:eastAsia="en-DE"/>
            </w:rPr>
          </w:pPr>
          <w:hyperlink w:anchor="_Toc148037141" w:history="1">
            <w:r w:rsidR="0019709A" w:rsidRPr="00A46D09">
              <w:rPr>
                <w:rStyle w:val="Hyperlink"/>
                <w:noProof/>
                <w:lang w:val="en-US"/>
              </w:rPr>
              <w:t>3.3.10</w:t>
            </w:r>
            <w:r w:rsidR="0019709A">
              <w:rPr>
                <w:rFonts w:eastAsiaTheme="minorEastAsia"/>
                <w:noProof/>
                <w:lang w:val="en-DE" w:eastAsia="en-DE"/>
              </w:rPr>
              <w:tab/>
            </w:r>
            <w:r w:rsidR="0019709A" w:rsidRPr="00A46D09">
              <w:rPr>
                <w:rStyle w:val="Hyperlink"/>
                <w:noProof/>
                <w:lang w:val="en-US"/>
              </w:rPr>
              <w:t>AAS Creation and Usage Pattern</w:t>
            </w:r>
            <w:r w:rsidR="0019709A">
              <w:rPr>
                <w:noProof/>
                <w:webHidden/>
              </w:rPr>
              <w:tab/>
            </w:r>
            <w:r w:rsidR="0019709A">
              <w:rPr>
                <w:noProof/>
                <w:webHidden/>
              </w:rPr>
              <w:fldChar w:fldCharType="begin"/>
            </w:r>
            <w:r w:rsidR="0019709A">
              <w:rPr>
                <w:noProof/>
                <w:webHidden/>
              </w:rPr>
              <w:instrText xml:space="preserve"> PAGEREF _Toc148037141 \h </w:instrText>
            </w:r>
            <w:r w:rsidR="0019709A">
              <w:rPr>
                <w:noProof/>
                <w:webHidden/>
              </w:rPr>
            </w:r>
            <w:r w:rsidR="0019709A">
              <w:rPr>
                <w:noProof/>
                <w:webHidden/>
              </w:rPr>
              <w:fldChar w:fldCharType="separate"/>
            </w:r>
            <w:r w:rsidR="00262ACC">
              <w:rPr>
                <w:noProof/>
                <w:webHidden/>
              </w:rPr>
              <w:t>36</w:t>
            </w:r>
            <w:r w:rsidR="0019709A">
              <w:rPr>
                <w:noProof/>
                <w:webHidden/>
              </w:rPr>
              <w:fldChar w:fldCharType="end"/>
            </w:r>
          </w:hyperlink>
        </w:p>
        <w:p w14:paraId="69F9E220" w14:textId="4C7D0D65" w:rsidR="0019709A" w:rsidRDefault="006A0507">
          <w:pPr>
            <w:pStyle w:val="TOC2"/>
            <w:rPr>
              <w:rFonts w:eastAsiaTheme="minorEastAsia"/>
              <w:noProof/>
              <w:lang w:val="en-DE" w:eastAsia="en-DE"/>
            </w:rPr>
          </w:pPr>
          <w:hyperlink w:anchor="_Toc148037142" w:history="1">
            <w:r w:rsidR="0019709A" w:rsidRPr="00A46D09">
              <w:rPr>
                <w:rStyle w:val="Hyperlink"/>
                <w:noProof/>
                <w:lang w:val="en-US"/>
              </w:rPr>
              <w:t>3.4</w:t>
            </w:r>
            <w:r w:rsidR="0019709A">
              <w:rPr>
                <w:rFonts w:eastAsiaTheme="minorEastAsia"/>
                <w:noProof/>
                <w:lang w:val="en-DE" w:eastAsia="en-DE"/>
              </w:rPr>
              <w:tab/>
            </w:r>
            <w:r w:rsidR="0019709A" w:rsidRPr="00A46D09">
              <w:rPr>
                <w:rStyle w:val="Hyperlink"/>
                <w:noProof/>
                <w:lang w:val="en-US"/>
              </w:rPr>
              <w:t>Transport and Connection Layer</w:t>
            </w:r>
            <w:r w:rsidR="0019709A">
              <w:rPr>
                <w:noProof/>
                <w:webHidden/>
              </w:rPr>
              <w:tab/>
            </w:r>
            <w:r w:rsidR="0019709A">
              <w:rPr>
                <w:noProof/>
                <w:webHidden/>
              </w:rPr>
              <w:fldChar w:fldCharType="begin"/>
            </w:r>
            <w:r w:rsidR="0019709A">
              <w:rPr>
                <w:noProof/>
                <w:webHidden/>
              </w:rPr>
              <w:instrText xml:space="preserve"> PAGEREF _Toc148037142 \h </w:instrText>
            </w:r>
            <w:r w:rsidR="0019709A">
              <w:rPr>
                <w:noProof/>
                <w:webHidden/>
              </w:rPr>
            </w:r>
            <w:r w:rsidR="0019709A">
              <w:rPr>
                <w:noProof/>
                <w:webHidden/>
              </w:rPr>
              <w:fldChar w:fldCharType="separate"/>
            </w:r>
            <w:r w:rsidR="00262ACC">
              <w:rPr>
                <w:noProof/>
                <w:webHidden/>
              </w:rPr>
              <w:t>37</w:t>
            </w:r>
            <w:r w:rsidR="0019709A">
              <w:rPr>
                <w:noProof/>
                <w:webHidden/>
              </w:rPr>
              <w:fldChar w:fldCharType="end"/>
            </w:r>
          </w:hyperlink>
        </w:p>
        <w:p w14:paraId="3264DEEF" w14:textId="311141D8" w:rsidR="0019709A" w:rsidRDefault="006A0507">
          <w:pPr>
            <w:pStyle w:val="TOC3"/>
            <w:tabs>
              <w:tab w:val="left" w:pos="1320"/>
              <w:tab w:val="right" w:leader="dot" w:pos="9062"/>
            </w:tabs>
            <w:rPr>
              <w:rFonts w:eastAsiaTheme="minorEastAsia"/>
              <w:noProof/>
              <w:lang w:val="en-DE" w:eastAsia="en-DE"/>
            </w:rPr>
          </w:pPr>
          <w:hyperlink w:anchor="_Toc148037143" w:history="1">
            <w:r w:rsidR="0019709A" w:rsidRPr="00A46D09">
              <w:rPr>
                <w:rStyle w:val="Hyperlink"/>
                <w:noProof/>
                <w:lang w:val="en-US"/>
              </w:rPr>
              <w:t>3.4.1</w:t>
            </w:r>
            <w:r w:rsidR="0019709A">
              <w:rPr>
                <w:rFonts w:eastAsiaTheme="minorEastAsia"/>
                <w:noProof/>
                <w:lang w:val="en-DE" w:eastAsia="en-DE"/>
              </w:rPr>
              <w:tab/>
            </w:r>
            <w:r w:rsidR="0019709A" w:rsidRPr="00A46D09">
              <w:rPr>
                <w:rStyle w:val="Hyperlink"/>
                <w:noProof/>
                <w:lang w:val="en-US"/>
              </w:rPr>
              <w:t>Transport Component</w:t>
            </w:r>
            <w:r w:rsidR="0019709A">
              <w:rPr>
                <w:noProof/>
                <w:webHidden/>
              </w:rPr>
              <w:tab/>
            </w:r>
            <w:r w:rsidR="0019709A">
              <w:rPr>
                <w:noProof/>
                <w:webHidden/>
              </w:rPr>
              <w:fldChar w:fldCharType="begin"/>
            </w:r>
            <w:r w:rsidR="0019709A">
              <w:rPr>
                <w:noProof/>
                <w:webHidden/>
              </w:rPr>
              <w:instrText xml:space="preserve"> PAGEREF _Toc148037143 \h </w:instrText>
            </w:r>
            <w:r w:rsidR="0019709A">
              <w:rPr>
                <w:noProof/>
                <w:webHidden/>
              </w:rPr>
            </w:r>
            <w:r w:rsidR="0019709A">
              <w:rPr>
                <w:noProof/>
                <w:webHidden/>
              </w:rPr>
              <w:fldChar w:fldCharType="separate"/>
            </w:r>
            <w:r w:rsidR="00262ACC">
              <w:rPr>
                <w:noProof/>
                <w:webHidden/>
              </w:rPr>
              <w:t>37</w:t>
            </w:r>
            <w:r w:rsidR="0019709A">
              <w:rPr>
                <w:noProof/>
                <w:webHidden/>
              </w:rPr>
              <w:fldChar w:fldCharType="end"/>
            </w:r>
          </w:hyperlink>
        </w:p>
        <w:p w14:paraId="62C95395" w14:textId="727913B7" w:rsidR="0019709A" w:rsidRDefault="006A0507">
          <w:pPr>
            <w:pStyle w:val="TOC3"/>
            <w:tabs>
              <w:tab w:val="left" w:pos="1320"/>
              <w:tab w:val="right" w:leader="dot" w:pos="9062"/>
            </w:tabs>
            <w:rPr>
              <w:rFonts w:eastAsiaTheme="minorEastAsia"/>
              <w:noProof/>
              <w:lang w:val="en-DE" w:eastAsia="en-DE"/>
            </w:rPr>
          </w:pPr>
          <w:hyperlink w:anchor="_Toc148037144" w:history="1">
            <w:r w:rsidR="0019709A" w:rsidRPr="00A46D09">
              <w:rPr>
                <w:rStyle w:val="Hyperlink"/>
                <w:noProof/>
                <w:lang w:val="en-US"/>
              </w:rPr>
              <w:t>3.4.2</w:t>
            </w:r>
            <w:r w:rsidR="0019709A">
              <w:rPr>
                <w:rFonts w:eastAsiaTheme="minorEastAsia"/>
                <w:noProof/>
                <w:lang w:val="en-DE" w:eastAsia="en-DE"/>
              </w:rPr>
              <w:tab/>
            </w:r>
            <w:r w:rsidR="0019709A" w:rsidRPr="00A46D09">
              <w:rPr>
                <w:rStyle w:val="Hyperlink"/>
                <w:noProof/>
                <w:lang w:val="en-US"/>
              </w:rPr>
              <w:t>Connectors Component</w:t>
            </w:r>
            <w:r w:rsidR="0019709A">
              <w:rPr>
                <w:noProof/>
                <w:webHidden/>
              </w:rPr>
              <w:tab/>
            </w:r>
            <w:r w:rsidR="0019709A">
              <w:rPr>
                <w:noProof/>
                <w:webHidden/>
              </w:rPr>
              <w:fldChar w:fldCharType="begin"/>
            </w:r>
            <w:r w:rsidR="0019709A">
              <w:rPr>
                <w:noProof/>
                <w:webHidden/>
              </w:rPr>
              <w:instrText xml:space="preserve"> PAGEREF _Toc148037144 \h </w:instrText>
            </w:r>
            <w:r w:rsidR="0019709A">
              <w:rPr>
                <w:noProof/>
                <w:webHidden/>
              </w:rPr>
            </w:r>
            <w:r w:rsidR="0019709A">
              <w:rPr>
                <w:noProof/>
                <w:webHidden/>
              </w:rPr>
              <w:fldChar w:fldCharType="separate"/>
            </w:r>
            <w:r w:rsidR="00262ACC">
              <w:rPr>
                <w:noProof/>
                <w:webHidden/>
              </w:rPr>
              <w:t>48</w:t>
            </w:r>
            <w:r w:rsidR="0019709A">
              <w:rPr>
                <w:noProof/>
                <w:webHidden/>
              </w:rPr>
              <w:fldChar w:fldCharType="end"/>
            </w:r>
          </w:hyperlink>
        </w:p>
        <w:p w14:paraId="60987662" w14:textId="6793CDBC" w:rsidR="0019709A" w:rsidRDefault="006A0507">
          <w:pPr>
            <w:pStyle w:val="TOC2"/>
            <w:rPr>
              <w:rFonts w:eastAsiaTheme="minorEastAsia"/>
              <w:noProof/>
              <w:lang w:val="en-DE" w:eastAsia="en-DE"/>
            </w:rPr>
          </w:pPr>
          <w:hyperlink w:anchor="_Toc148037145" w:history="1">
            <w:r w:rsidR="0019709A" w:rsidRPr="00A46D09">
              <w:rPr>
                <w:rStyle w:val="Hyperlink"/>
                <w:noProof/>
                <w:lang w:val="en-US"/>
              </w:rPr>
              <w:t>3.5</w:t>
            </w:r>
            <w:r w:rsidR="0019709A">
              <w:rPr>
                <w:rFonts w:eastAsiaTheme="minorEastAsia"/>
                <w:noProof/>
                <w:lang w:val="en-DE" w:eastAsia="en-DE"/>
              </w:rPr>
              <w:tab/>
            </w:r>
            <w:r w:rsidR="0019709A" w:rsidRPr="00A46D09">
              <w:rPr>
                <w:rStyle w:val="Hyperlink"/>
                <w:noProof/>
                <w:lang w:val="en-US"/>
              </w:rPr>
              <w:t>Services Layer</w:t>
            </w:r>
            <w:r w:rsidR="0019709A">
              <w:rPr>
                <w:noProof/>
                <w:webHidden/>
              </w:rPr>
              <w:tab/>
            </w:r>
            <w:r w:rsidR="0019709A">
              <w:rPr>
                <w:noProof/>
                <w:webHidden/>
              </w:rPr>
              <w:fldChar w:fldCharType="begin"/>
            </w:r>
            <w:r w:rsidR="0019709A">
              <w:rPr>
                <w:noProof/>
                <w:webHidden/>
              </w:rPr>
              <w:instrText xml:space="preserve"> PAGEREF _Toc148037145 \h </w:instrText>
            </w:r>
            <w:r w:rsidR="0019709A">
              <w:rPr>
                <w:noProof/>
                <w:webHidden/>
              </w:rPr>
            </w:r>
            <w:r w:rsidR="0019709A">
              <w:rPr>
                <w:noProof/>
                <w:webHidden/>
              </w:rPr>
              <w:fldChar w:fldCharType="separate"/>
            </w:r>
            <w:r w:rsidR="00262ACC">
              <w:rPr>
                <w:noProof/>
                <w:webHidden/>
              </w:rPr>
              <w:t>58</w:t>
            </w:r>
            <w:r w:rsidR="0019709A">
              <w:rPr>
                <w:noProof/>
                <w:webHidden/>
              </w:rPr>
              <w:fldChar w:fldCharType="end"/>
            </w:r>
          </w:hyperlink>
        </w:p>
        <w:p w14:paraId="54028616" w14:textId="79AE94EB" w:rsidR="0019709A" w:rsidRDefault="006A0507">
          <w:pPr>
            <w:pStyle w:val="TOC3"/>
            <w:tabs>
              <w:tab w:val="left" w:pos="1320"/>
              <w:tab w:val="right" w:leader="dot" w:pos="9062"/>
            </w:tabs>
            <w:rPr>
              <w:rFonts w:eastAsiaTheme="minorEastAsia"/>
              <w:noProof/>
              <w:lang w:val="en-DE" w:eastAsia="en-DE"/>
            </w:rPr>
          </w:pPr>
          <w:hyperlink w:anchor="_Toc148037146" w:history="1">
            <w:r w:rsidR="0019709A" w:rsidRPr="00A46D09">
              <w:rPr>
                <w:rStyle w:val="Hyperlink"/>
                <w:noProof/>
                <w:lang w:val="en-US"/>
              </w:rPr>
              <w:t>3.5.1</w:t>
            </w:r>
            <w:r w:rsidR="0019709A">
              <w:rPr>
                <w:rFonts w:eastAsiaTheme="minorEastAsia"/>
                <w:noProof/>
                <w:lang w:val="en-DE" w:eastAsia="en-DE"/>
              </w:rPr>
              <w:tab/>
            </w:r>
            <w:r w:rsidR="0019709A" w:rsidRPr="00A46D09">
              <w:rPr>
                <w:rStyle w:val="Hyperlink"/>
                <w:noProof/>
                <w:lang w:val="en-US"/>
              </w:rPr>
              <w:t>Terminology and Background</w:t>
            </w:r>
            <w:r w:rsidR="0019709A">
              <w:rPr>
                <w:noProof/>
                <w:webHidden/>
              </w:rPr>
              <w:tab/>
            </w:r>
            <w:r w:rsidR="0019709A">
              <w:rPr>
                <w:noProof/>
                <w:webHidden/>
              </w:rPr>
              <w:fldChar w:fldCharType="begin"/>
            </w:r>
            <w:r w:rsidR="0019709A">
              <w:rPr>
                <w:noProof/>
                <w:webHidden/>
              </w:rPr>
              <w:instrText xml:space="preserve"> PAGEREF _Toc148037146 \h </w:instrText>
            </w:r>
            <w:r w:rsidR="0019709A">
              <w:rPr>
                <w:noProof/>
                <w:webHidden/>
              </w:rPr>
            </w:r>
            <w:r w:rsidR="0019709A">
              <w:rPr>
                <w:noProof/>
                <w:webHidden/>
              </w:rPr>
              <w:fldChar w:fldCharType="separate"/>
            </w:r>
            <w:r w:rsidR="00262ACC">
              <w:rPr>
                <w:noProof/>
                <w:webHidden/>
              </w:rPr>
              <w:t>59</w:t>
            </w:r>
            <w:r w:rsidR="0019709A">
              <w:rPr>
                <w:noProof/>
                <w:webHidden/>
              </w:rPr>
              <w:fldChar w:fldCharType="end"/>
            </w:r>
          </w:hyperlink>
        </w:p>
        <w:p w14:paraId="7FDED6D3" w14:textId="7DBF6137" w:rsidR="0019709A" w:rsidRDefault="006A0507">
          <w:pPr>
            <w:pStyle w:val="TOC3"/>
            <w:tabs>
              <w:tab w:val="left" w:pos="1320"/>
              <w:tab w:val="right" w:leader="dot" w:pos="9062"/>
            </w:tabs>
            <w:rPr>
              <w:rFonts w:eastAsiaTheme="minorEastAsia"/>
              <w:noProof/>
              <w:lang w:val="en-DE" w:eastAsia="en-DE"/>
            </w:rPr>
          </w:pPr>
          <w:hyperlink w:anchor="_Toc148037147" w:history="1">
            <w:r w:rsidR="0019709A" w:rsidRPr="00A46D09">
              <w:rPr>
                <w:rStyle w:val="Hyperlink"/>
                <w:noProof/>
                <w:lang w:val="en-US"/>
              </w:rPr>
              <w:t>3.5.2</w:t>
            </w:r>
            <w:r w:rsidR="0019709A">
              <w:rPr>
                <w:rFonts w:eastAsiaTheme="minorEastAsia"/>
                <w:noProof/>
                <w:lang w:val="en-DE" w:eastAsia="en-DE"/>
              </w:rPr>
              <w:tab/>
            </w:r>
            <w:r w:rsidR="0019709A" w:rsidRPr="00A46D09">
              <w:rPr>
                <w:rStyle w:val="Hyperlink"/>
                <w:noProof/>
                <w:lang w:val="en-US"/>
              </w:rPr>
              <w:t>Service Environments</w:t>
            </w:r>
            <w:r w:rsidR="0019709A">
              <w:rPr>
                <w:noProof/>
                <w:webHidden/>
              </w:rPr>
              <w:tab/>
            </w:r>
            <w:r w:rsidR="0019709A">
              <w:rPr>
                <w:noProof/>
                <w:webHidden/>
              </w:rPr>
              <w:fldChar w:fldCharType="begin"/>
            </w:r>
            <w:r w:rsidR="0019709A">
              <w:rPr>
                <w:noProof/>
                <w:webHidden/>
              </w:rPr>
              <w:instrText xml:space="preserve"> PAGEREF _Toc148037147 \h </w:instrText>
            </w:r>
            <w:r w:rsidR="0019709A">
              <w:rPr>
                <w:noProof/>
                <w:webHidden/>
              </w:rPr>
            </w:r>
            <w:r w:rsidR="0019709A">
              <w:rPr>
                <w:noProof/>
                <w:webHidden/>
              </w:rPr>
              <w:fldChar w:fldCharType="separate"/>
            </w:r>
            <w:r w:rsidR="00262ACC">
              <w:rPr>
                <w:noProof/>
                <w:webHidden/>
              </w:rPr>
              <w:t>60</w:t>
            </w:r>
            <w:r w:rsidR="0019709A">
              <w:rPr>
                <w:noProof/>
                <w:webHidden/>
              </w:rPr>
              <w:fldChar w:fldCharType="end"/>
            </w:r>
          </w:hyperlink>
        </w:p>
        <w:p w14:paraId="22E45EE1" w14:textId="7F91985D" w:rsidR="0019709A" w:rsidRDefault="006A0507">
          <w:pPr>
            <w:pStyle w:val="TOC3"/>
            <w:tabs>
              <w:tab w:val="left" w:pos="1320"/>
              <w:tab w:val="right" w:leader="dot" w:pos="9062"/>
            </w:tabs>
            <w:rPr>
              <w:rFonts w:eastAsiaTheme="minorEastAsia"/>
              <w:noProof/>
              <w:lang w:val="en-DE" w:eastAsia="en-DE"/>
            </w:rPr>
          </w:pPr>
          <w:hyperlink w:anchor="_Toc148037148" w:history="1">
            <w:r w:rsidR="0019709A" w:rsidRPr="00A46D09">
              <w:rPr>
                <w:rStyle w:val="Hyperlink"/>
                <w:noProof/>
                <w:lang w:val="en-US"/>
              </w:rPr>
              <w:t>3.5.3</w:t>
            </w:r>
            <w:r w:rsidR="0019709A">
              <w:rPr>
                <w:rFonts w:eastAsiaTheme="minorEastAsia"/>
                <w:noProof/>
                <w:lang w:val="en-DE" w:eastAsia="en-DE"/>
              </w:rPr>
              <w:tab/>
            </w:r>
            <w:r w:rsidR="0019709A" w:rsidRPr="00A46D09">
              <w:rPr>
                <w:rStyle w:val="Hyperlink"/>
                <w:noProof/>
                <w:lang w:val="en-US"/>
              </w:rPr>
              <w:t>Service Control and Management</w:t>
            </w:r>
            <w:r w:rsidR="0019709A">
              <w:rPr>
                <w:noProof/>
                <w:webHidden/>
              </w:rPr>
              <w:tab/>
            </w:r>
            <w:r w:rsidR="0019709A">
              <w:rPr>
                <w:noProof/>
                <w:webHidden/>
              </w:rPr>
              <w:fldChar w:fldCharType="begin"/>
            </w:r>
            <w:r w:rsidR="0019709A">
              <w:rPr>
                <w:noProof/>
                <w:webHidden/>
              </w:rPr>
              <w:instrText xml:space="preserve"> PAGEREF _Toc148037148 \h </w:instrText>
            </w:r>
            <w:r w:rsidR="0019709A">
              <w:rPr>
                <w:noProof/>
                <w:webHidden/>
              </w:rPr>
            </w:r>
            <w:r w:rsidR="0019709A">
              <w:rPr>
                <w:noProof/>
                <w:webHidden/>
              </w:rPr>
              <w:fldChar w:fldCharType="separate"/>
            </w:r>
            <w:r w:rsidR="00262ACC">
              <w:rPr>
                <w:noProof/>
                <w:webHidden/>
              </w:rPr>
              <w:t>69</w:t>
            </w:r>
            <w:r w:rsidR="0019709A">
              <w:rPr>
                <w:noProof/>
                <w:webHidden/>
              </w:rPr>
              <w:fldChar w:fldCharType="end"/>
            </w:r>
          </w:hyperlink>
        </w:p>
        <w:p w14:paraId="2E18ABE4" w14:textId="02BE7E12" w:rsidR="0019709A" w:rsidRDefault="006A0507">
          <w:pPr>
            <w:pStyle w:val="TOC2"/>
            <w:rPr>
              <w:rFonts w:eastAsiaTheme="minorEastAsia"/>
              <w:noProof/>
              <w:lang w:val="en-DE" w:eastAsia="en-DE"/>
            </w:rPr>
          </w:pPr>
          <w:hyperlink w:anchor="_Toc148037149" w:history="1">
            <w:r w:rsidR="0019709A" w:rsidRPr="00A46D09">
              <w:rPr>
                <w:rStyle w:val="Hyperlink"/>
                <w:noProof/>
                <w:lang w:val="en-US"/>
              </w:rPr>
              <w:t>3.6</w:t>
            </w:r>
            <w:r w:rsidR="0019709A">
              <w:rPr>
                <w:rFonts w:eastAsiaTheme="minorEastAsia"/>
                <w:noProof/>
                <w:lang w:val="en-DE" w:eastAsia="en-DE"/>
              </w:rPr>
              <w:tab/>
            </w:r>
            <w:r w:rsidR="0019709A" w:rsidRPr="00A46D09">
              <w:rPr>
                <w:rStyle w:val="Hyperlink"/>
                <w:noProof/>
                <w:lang w:val="en-US"/>
              </w:rPr>
              <w:t>Resources and Monitoring Layer</w:t>
            </w:r>
            <w:r w:rsidR="0019709A">
              <w:rPr>
                <w:noProof/>
                <w:webHidden/>
              </w:rPr>
              <w:tab/>
            </w:r>
            <w:r w:rsidR="0019709A">
              <w:rPr>
                <w:noProof/>
                <w:webHidden/>
              </w:rPr>
              <w:fldChar w:fldCharType="begin"/>
            </w:r>
            <w:r w:rsidR="0019709A">
              <w:rPr>
                <w:noProof/>
                <w:webHidden/>
              </w:rPr>
              <w:instrText xml:space="preserve"> PAGEREF _Toc148037149 \h </w:instrText>
            </w:r>
            <w:r w:rsidR="0019709A">
              <w:rPr>
                <w:noProof/>
                <w:webHidden/>
              </w:rPr>
            </w:r>
            <w:r w:rsidR="0019709A">
              <w:rPr>
                <w:noProof/>
                <w:webHidden/>
              </w:rPr>
              <w:fldChar w:fldCharType="separate"/>
            </w:r>
            <w:r w:rsidR="00262ACC">
              <w:rPr>
                <w:noProof/>
                <w:webHidden/>
              </w:rPr>
              <w:t>75</w:t>
            </w:r>
            <w:r w:rsidR="0019709A">
              <w:rPr>
                <w:noProof/>
                <w:webHidden/>
              </w:rPr>
              <w:fldChar w:fldCharType="end"/>
            </w:r>
          </w:hyperlink>
        </w:p>
        <w:p w14:paraId="03870E9E" w14:textId="06437CEA" w:rsidR="0019709A" w:rsidRDefault="006A0507">
          <w:pPr>
            <w:pStyle w:val="TOC3"/>
            <w:tabs>
              <w:tab w:val="left" w:pos="1320"/>
              <w:tab w:val="right" w:leader="dot" w:pos="9062"/>
            </w:tabs>
            <w:rPr>
              <w:rFonts w:eastAsiaTheme="minorEastAsia"/>
              <w:noProof/>
              <w:lang w:val="en-DE" w:eastAsia="en-DE"/>
            </w:rPr>
          </w:pPr>
          <w:hyperlink w:anchor="_Toc148037150" w:history="1">
            <w:r w:rsidR="0019709A" w:rsidRPr="00A46D09">
              <w:rPr>
                <w:rStyle w:val="Hyperlink"/>
                <w:noProof/>
                <w:lang w:val="en-US"/>
              </w:rPr>
              <w:t>3.6.1</w:t>
            </w:r>
            <w:r w:rsidR="0019709A">
              <w:rPr>
                <w:rFonts w:eastAsiaTheme="minorEastAsia"/>
                <w:noProof/>
                <w:lang w:val="en-DE" w:eastAsia="en-DE"/>
              </w:rPr>
              <w:tab/>
            </w:r>
            <w:r w:rsidR="0019709A" w:rsidRPr="00A46D09">
              <w:rPr>
                <w:rStyle w:val="Hyperlink"/>
                <w:noProof/>
                <w:lang w:val="en-US"/>
              </w:rPr>
              <w:t>ECS runtime</w:t>
            </w:r>
            <w:r w:rsidR="0019709A">
              <w:rPr>
                <w:noProof/>
                <w:webHidden/>
              </w:rPr>
              <w:tab/>
            </w:r>
            <w:r w:rsidR="0019709A">
              <w:rPr>
                <w:noProof/>
                <w:webHidden/>
              </w:rPr>
              <w:fldChar w:fldCharType="begin"/>
            </w:r>
            <w:r w:rsidR="0019709A">
              <w:rPr>
                <w:noProof/>
                <w:webHidden/>
              </w:rPr>
              <w:instrText xml:space="preserve"> PAGEREF _Toc148037150 \h </w:instrText>
            </w:r>
            <w:r w:rsidR="0019709A">
              <w:rPr>
                <w:noProof/>
                <w:webHidden/>
              </w:rPr>
            </w:r>
            <w:r w:rsidR="0019709A">
              <w:rPr>
                <w:noProof/>
                <w:webHidden/>
              </w:rPr>
              <w:fldChar w:fldCharType="separate"/>
            </w:r>
            <w:r w:rsidR="00262ACC">
              <w:rPr>
                <w:noProof/>
                <w:webHidden/>
              </w:rPr>
              <w:t>76</w:t>
            </w:r>
            <w:r w:rsidR="0019709A">
              <w:rPr>
                <w:noProof/>
                <w:webHidden/>
              </w:rPr>
              <w:fldChar w:fldCharType="end"/>
            </w:r>
          </w:hyperlink>
        </w:p>
        <w:p w14:paraId="6F486D22" w14:textId="54AF6FFE" w:rsidR="0019709A" w:rsidRDefault="006A0507">
          <w:pPr>
            <w:pStyle w:val="TOC3"/>
            <w:tabs>
              <w:tab w:val="left" w:pos="1320"/>
              <w:tab w:val="right" w:leader="dot" w:pos="9062"/>
            </w:tabs>
            <w:rPr>
              <w:rFonts w:eastAsiaTheme="minorEastAsia"/>
              <w:noProof/>
              <w:lang w:val="en-DE" w:eastAsia="en-DE"/>
            </w:rPr>
          </w:pPr>
          <w:hyperlink w:anchor="_Toc148037151" w:history="1">
            <w:r w:rsidR="0019709A" w:rsidRPr="00A46D09">
              <w:rPr>
                <w:rStyle w:val="Hyperlink"/>
                <w:noProof/>
                <w:lang w:val="en-US"/>
              </w:rPr>
              <w:t>3.6.2</w:t>
            </w:r>
            <w:r w:rsidR="0019709A">
              <w:rPr>
                <w:rFonts w:eastAsiaTheme="minorEastAsia"/>
                <w:noProof/>
                <w:lang w:val="en-DE" w:eastAsia="en-DE"/>
              </w:rPr>
              <w:tab/>
            </w:r>
            <w:r w:rsidR="0019709A" w:rsidRPr="00A46D09">
              <w:rPr>
                <w:rStyle w:val="Hyperlink"/>
                <w:noProof/>
                <w:lang w:val="en-US"/>
              </w:rPr>
              <w:t>Device/Resource Management</w:t>
            </w:r>
            <w:r w:rsidR="0019709A">
              <w:rPr>
                <w:noProof/>
                <w:webHidden/>
              </w:rPr>
              <w:tab/>
            </w:r>
            <w:r w:rsidR="0019709A">
              <w:rPr>
                <w:noProof/>
                <w:webHidden/>
              </w:rPr>
              <w:fldChar w:fldCharType="begin"/>
            </w:r>
            <w:r w:rsidR="0019709A">
              <w:rPr>
                <w:noProof/>
                <w:webHidden/>
              </w:rPr>
              <w:instrText xml:space="preserve"> PAGEREF _Toc148037151 \h </w:instrText>
            </w:r>
            <w:r w:rsidR="0019709A">
              <w:rPr>
                <w:noProof/>
                <w:webHidden/>
              </w:rPr>
            </w:r>
            <w:r w:rsidR="0019709A">
              <w:rPr>
                <w:noProof/>
                <w:webHidden/>
              </w:rPr>
              <w:fldChar w:fldCharType="separate"/>
            </w:r>
            <w:r w:rsidR="00262ACC">
              <w:rPr>
                <w:noProof/>
                <w:webHidden/>
              </w:rPr>
              <w:t>82</w:t>
            </w:r>
            <w:r w:rsidR="0019709A">
              <w:rPr>
                <w:noProof/>
                <w:webHidden/>
              </w:rPr>
              <w:fldChar w:fldCharType="end"/>
            </w:r>
          </w:hyperlink>
        </w:p>
        <w:p w14:paraId="488F91DC" w14:textId="614D7890" w:rsidR="0019709A" w:rsidRDefault="006A0507">
          <w:pPr>
            <w:pStyle w:val="TOC3"/>
            <w:tabs>
              <w:tab w:val="left" w:pos="1320"/>
              <w:tab w:val="right" w:leader="dot" w:pos="9062"/>
            </w:tabs>
            <w:rPr>
              <w:rFonts w:eastAsiaTheme="minorEastAsia"/>
              <w:noProof/>
              <w:lang w:val="en-DE" w:eastAsia="en-DE"/>
            </w:rPr>
          </w:pPr>
          <w:hyperlink w:anchor="_Toc148037152" w:history="1">
            <w:r w:rsidR="0019709A" w:rsidRPr="00A46D09">
              <w:rPr>
                <w:rStyle w:val="Hyperlink"/>
                <w:noProof/>
                <w:lang w:val="en-US"/>
              </w:rPr>
              <w:t>3.6.3</w:t>
            </w:r>
            <w:r w:rsidR="0019709A">
              <w:rPr>
                <w:rFonts w:eastAsiaTheme="minorEastAsia"/>
                <w:noProof/>
                <w:lang w:val="en-DE" w:eastAsia="en-DE"/>
              </w:rPr>
              <w:tab/>
            </w:r>
            <w:r w:rsidR="0019709A" w:rsidRPr="00A46D09">
              <w:rPr>
                <w:rStyle w:val="Hyperlink"/>
                <w:noProof/>
                <w:lang w:val="en-US"/>
              </w:rPr>
              <w:t>Monitoring</w:t>
            </w:r>
            <w:r w:rsidR="0019709A">
              <w:rPr>
                <w:noProof/>
                <w:webHidden/>
              </w:rPr>
              <w:tab/>
            </w:r>
            <w:r w:rsidR="0019709A">
              <w:rPr>
                <w:noProof/>
                <w:webHidden/>
              </w:rPr>
              <w:fldChar w:fldCharType="begin"/>
            </w:r>
            <w:r w:rsidR="0019709A">
              <w:rPr>
                <w:noProof/>
                <w:webHidden/>
              </w:rPr>
              <w:instrText xml:space="preserve"> PAGEREF _Toc148037152 \h </w:instrText>
            </w:r>
            <w:r w:rsidR="0019709A">
              <w:rPr>
                <w:noProof/>
                <w:webHidden/>
              </w:rPr>
            </w:r>
            <w:r w:rsidR="0019709A">
              <w:rPr>
                <w:noProof/>
                <w:webHidden/>
              </w:rPr>
              <w:fldChar w:fldCharType="separate"/>
            </w:r>
            <w:r w:rsidR="00262ACC">
              <w:rPr>
                <w:noProof/>
                <w:webHidden/>
              </w:rPr>
              <w:t>86</w:t>
            </w:r>
            <w:r w:rsidR="0019709A">
              <w:rPr>
                <w:noProof/>
                <w:webHidden/>
              </w:rPr>
              <w:fldChar w:fldCharType="end"/>
            </w:r>
          </w:hyperlink>
        </w:p>
        <w:p w14:paraId="46DB7CF6" w14:textId="37449EF0" w:rsidR="0019709A" w:rsidRDefault="006A0507">
          <w:pPr>
            <w:pStyle w:val="TOC2"/>
            <w:rPr>
              <w:rFonts w:eastAsiaTheme="minorEastAsia"/>
              <w:noProof/>
              <w:lang w:val="en-DE" w:eastAsia="en-DE"/>
            </w:rPr>
          </w:pPr>
          <w:hyperlink w:anchor="_Toc148037153" w:history="1">
            <w:r w:rsidR="0019709A" w:rsidRPr="00A46D09">
              <w:rPr>
                <w:rStyle w:val="Hyperlink"/>
                <w:noProof/>
                <w:lang w:val="en-US"/>
              </w:rPr>
              <w:t>3.7</w:t>
            </w:r>
            <w:r w:rsidR="0019709A">
              <w:rPr>
                <w:rFonts w:eastAsiaTheme="minorEastAsia"/>
                <w:noProof/>
                <w:lang w:val="en-DE" w:eastAsia="en-DE"/>
              </w:rPr>
              <w:tab/>
            </w:r>
            <w:r w:rsidR="0019709A" w:rsidRPr="00A46D09">
              <w:rPr>
                <w:rStyle w:val="Hyperlink"/>
                <w:noProof/>
                <w:lang w:val="en-US"/>
              </w:rPr>
              <w:t>Storage, Security and Data Protection Layer</w:t>
            </w:r>
            <w:r w:rsidR="0019709A">
              <w:rPr>
                <w:noProof/>
                <w:webHidden/>
              </w:rPr>
              <w:tab/>
            </w:r>
            <w:r w:rsidR="0019709A">
              <w:rPr>
                <w:noProof/>
                <w:webHidden/>
              </w:rPr>
              <w:fldChar w:fldCharType="begin"/>
            </w:r>
            <w:r w:rsidR="0019709A">
              <w:rPr>
                <w:noProof/>
                <w:webHidden/>
              </w:rPr>
              <w:instrText xml:space="preserve"> PAGEREF _Toc148037153 \h </w:instrText>
            </w:r>
            <w:r w:rsidR="0019709A">
              <w:rPr>
                <w:noProof/>
                <w:webHidden/>
              </w:rPr>
            </w:r>
            <w:r w:rsidR="0019709A">
              <w:rPr>
                <w:noProof/>
                <w:webHidden/>
              </w:rPr>
              <w:fldChar w:fldCharType="separate"/>
            </w:r>
            <w:r w:rsidR="00262ACC">
              <w:rPr>
                <w:noProof/>
                <w:webHidden/>
              </w:rPr>
              <w:t>88</w:t>
            </w:r>
            <w:r w:rsidR="0019709A">
              <w:rPr>
                <w:noProof/>
                <w:webHidden/>
              </w:rPr>
              <w:fldChar w:fldCharType="end"/>
            </w:r>
          </w:hyperlink>
        </w:p>
        <w:p w14:paraId="6D55D39D" w14:textId="28C36B52" w:rsidR="0019709A" w:rsidRDefault="006A0507">
          <w:pPr>
            <w:pStyle w:val="TOC3"/>
            <w:tabs>
              <w:tab w:val="left" w:pos="1320"/>
              <w:tab w:val="right" w:leader="dot" w:pos="9062"/>
            </w:tabs>
            <w:rPr>
              <w:rFonts w:eastAsiaTheme="minorEastAsia"/>
              <w:noProof/>
              <w:lang w:val="en-DE" w:eastAsia="en-DE"/>
            </w:rPr>
          </w:pPr>
          <w:hyperlink w:anchor="_Toc148037154" w:history="1">
            <w:r w:rsidR="0019709A" w:rsidRPr="00A46D09">
              <w:rPr>
                <w:rStyle w:val="Hyperlink"/>
                <w:noProof/>
                <w:lang w:val="en-US"/>
              </w:rPr>
              <w:t>3.7.1</w:t>
            </w:r>
            <w:r w:rsidR="0019709A">
              <w:rPr>
                <w:rFonts w:eastAsiaTheme="minorEastAsia"/>
                <w:noProof/>
                <w:lang w:val="en-DE" w:eastAsia="en-DE"/>
              </w:rPr>
              <w:tab/>
            </w:r>
            <w:r w:rsidR="0019709A" w:rsidRPr="00A46D09">
              <w:rPr>
                <w:rStyle w:val="Hyperlink"/>
                <w:noProof/>
                <w:lang w:val="en-US"/>
              </w:rPr>
              <w:t>KODEX platform service</w:t>
            </w:r>
            <w:r w:rsidR="0019709A">
              <w:rPr>
                <w:noProof/>
                <w:webHidden/>
              </w:rPr>
              <w:tab/>
            </w:r>
            <w:r w:rsidR="0019709A">
              <w:rPr>
                <w:noProof/>
                <w:webHidden/>
              </w:rPr>
              <w:fldChar w:fldCharType="begin"/>
            </w:r>
            <w:r w:rsidR="0019709A">
              <w:rPr>
                <w:noProof/>
                <w:webHidden/>
              </w:rPr>
              <w:instrText xml:space="preserve"> PAGEREF _Toc148037154 \h </w:instrText>
            </w:r>
            <w:r w:rsidR="0019709A">
              <w:rPr>
                <w:noProof/>
                <w:webHidden/>
              </w:rPr>
            </w:r>
            <w:r w:rsidR="0019709A">
              <w:rPr>
                <w:noProof/>
                <w:webHidden/>
              </w:rPr>
              <w:fldChar w:fldCharType="separate"/>
            </w:r>
            <w:r w:rsidR="00262ACC">
              <w:rPr>
                <w:noProof/>
                <w:webHidden/>
              </w:rPr>
              <w:t>88</w:t>
            </w:r>
            <w:r w:rsidR="0019709A">
              <w:rPr>
                <w:noProof/>
                <w:webHidden/>
              </w:rPr>
              <w:fldChar w:fldCharType="end"/>
            </w:r>
          </w:hyperlink>
        </w:p>
        <w:p w14:paraId="10A41D9B" w14:textId="4B0EEA59" w:rsidR="0019709A" w:rsidRDefault="006A0507">
          <w:pPr>
            <w:pStyle w:val="TOC2"/>
            <w:rPr>
              <w:rFonts w:eastAsiaTheme="minorEastAsia"/>
              <w:noProof/>
              <w:lang w:val="en-DE" w:eastAsia="en-DE"/>
            </w:rPr>
          </w:pPr>
          <w:hyperlink w:anchor="_Toc148037155" w:history="1">
            <w:r w:rsidR="0019709A" w:rsidRPr="00A46D09">
              <w:rPr>
                <w:rStyle w:val="Hyperlink"/>
                <w:noProof/>
                <w:lang w:val="en-US"/>
              </w:rPr>
              <w:t>3.8</w:t>
            </w:r>
            <w:r w:rsidR="0019709A">
              <w:rPr>
                <w:rFonts w:eastAsiaTheme="minorEastAsia"/>
                <w:noProof/>
                <w:lang w:val="en-DE" w:eastAsia="en-DE"/>
              </w:rPr>
              <w:tab/>
            </w:r>
            <w:r w:rsidR="0019709A" w:rsidRPr="00A46D09">
              <w:rPr>
                <w:rStyle w:val="Hyperlink"/>
                <w:noProof/>
                <w:lang w:val="en-US"/>
              </w:rPr>
              <w:t>Reusable Intelligent Services Layer</w:t>
            </w:r>
            <w:r w:rsidR="0019709A">
              <w:rPr>
                <w:noProof/>
                <w:webHidden/>
              </w:rPr>
              <w:tab/>
            </w:r>
            <w:r w:rsidR="0019709A">
              <w:rPr>
                <w:noProof/>
                <w:webHidden/>
              </w:rPr>
              <w:fldChar w:fldCharType="begin"/>
            </w:r>
            <w:r w:rsidR="0019709A">
              <w:rPr>
                <w:noProof/>
                <w:webHidden/>
              </w:rPr>
              <w:instrText xml:space="preserve"> PAGEREF _Toc148037155 \h </w:instrText>
            </w:r>
            <w:r w:rsidR="0019709A">
              <w:rPr>
                <w:noProof/>
                <w:webHidden/>
              </w:rPr>
            </w:r>
            <w:r w:rsidR="0019709A">
              <w:rPr>
                <w:noProof/>
                <w:webHidden/>
              </w:rPr>
              <w:fldChar w:fldCharType="separate"/>
            </w:r>
            <w:r w:rsidR="00262ACC">
              <w:rPr>
                <w:noProof/>
                <w:webHidden/>
              </w:rPr>
              <w:t>90</w:t>
            </w:r>
            <w:r w:rsidR="0019709A">
              <w:rPr>
                <w:noProof/>
                <w:webHidden/>
              </w:rPr>
              <w:fldChar w:fldCharType="end"/>
            </w:r>
          </w:hyperlink>
        </w:p>
        <w:p w14:paraId="0310889F" w14:textId="60F77395" w:rsidR="0019709A" w:rsidRDefault="006A0507">
          <w:pPr>
            <w:pStyle w:val="TOC3"/>
            <w:tabs>
              <w:tab w:val="left" w:pos="1320"/>
              <w:tab w:val="right" w:leader="dot" w:pos="9062"/>
            </w:tabs>
            <w:rPr>
              <w:rFonts w:eastAsiaTheme="minorEastAsia"/>
              <w:noProof/>
              <w:lang w:val="en-DE" w:eastAsia="en-DE"/>
            </w:rPr>
          </w:pPr>
          <w:hyperlink w:anchor="_Toc148037156" w:history="1">
            <w:r w:rsidR="0019709A" w:rsidRPr="00A46D09">
              <w:rPr>
                <w:rStyle w:val="Hyperlink"/>
                <w:noProof/>
                <w:lang w:val="en-US"/>
              </w:rPr>
              <w:t>3.8.1</w:t>
            </w:r>
            <w:r w:rsidR="0019709A">
              <w:rPr>
                <w:rFonts w:eastAsiaTheme="minorEastAsia"/>
                <w:noProof/>
                <w:lang w:val="en-DE" w:eastAsia="en-DE"/>
              </w:rPr>
              <w:tab/>
            </w:r>
            <w:r w:rsidR="0019709A" w:rsidRPr="00A46D09">
              <w:rPr>
                <w:rStyle w:val="Hyperlink"/>
                <w:noProof/>
                <w:lang w:val="en-US"/>
              </w:rPr>
              <w:t>Data Processing Function Library</w:t>
            </w:r>
            <w:r w:rsidR="0019709A">
              <w:rPr>
                <w:noProof/>
                <w:webHidden/>
              </w:rPr>
              <w:tab/>
            </w:r>
            <w:r w:rsidR="0019709A">
              <w:rPr>
                <w:noProof/>
                <w:webHidden/>
              </w:rPr>
              <w:fldChar w:fldCharType="begin"/>
            </w:r>
            <w:r w:rsidR="0019709A">
              <w:rPr>
                <w:noProof/>
                <w:webHidden/>
              </w:rPr>
              <w:instrText xml:space="preserve"> PAGEREF _Toc148037156 \h </w:instrText>
            </w:r>
            <w:r w:rsidR="0019709A">
              <w:rPr>
                <w:noProof/>
                <w:webHidden/>
              </w:rPr>
            </w:r>
            <w:r w:rsidR="0019709A">
              <w:rPr>
                <w:noProof/>
                <w:webHidden/>
              </w:rPr>
              <w:fldChar w:fldCharType="separate"/>
            </w:r>
            <w:r w:rsidR="00262ACC">
              <w:rPr>
                <w:noProof/>
                <w:webHidden/>
              </w:rPr>
              <w:t>90</w:t>
            </w:r>
            <w:r w:rsidR="0019709A">
              <w:rPr>
                <w:noProof/>
                <w:webHidden/>
              </w:rPr>
              <w:fldChar w:fldCharType="end"/>
            </w:r>
          </w:hyperlink>
        </w:p>
        <w:p w14:paraId="2C55EFEA" w14:textId="50D748BF" w:rsidR="0019709A" w:rsidRDefault="006A0507">
          <w:pPr>
            <w:pStyle w:val="TOC3"/>
            <w:tabs>
              <w:tab w:val="left" w:pos="1320"/>
              <w:tab w:val="right" w:leader="dot" w:pos="9062"/>
            </w:tabs>
            <w:rPr>
              <w:rFonts w:eastAsiaTheme="minorEastAsia"/>
              <w:noProof/>
              <w:lang w:val="en-DE" w:eastAsia="en-DE"/>
            </w:rPr>
          </w:pPr>
          <w:hyperlink w:anchor="_Toc148037157" w:history="1">
            <w:r w:rsidR="0019709A" w:rsidRPr="00A46D09">
              <w:rPr>
                <w:rStyle w:val="Hyperlink"/>
                <w:noProof/>
                <w:lang w:val="en-US"/>
              </w:rPr>
              <w:t>3.8.2</w:t>
            </w:r>
            <w:r w:rsidR="0019709A">
              <w:rPr>
                <w:rFonts w:eastAsiaTheme="minorEastAsia"/>
                <w:noProof/>
                <w:lang w:val="en-DE" w:eastAsia="en-DE"/>
              </w:rPr>
              <w:tab/>
            </w:r>
            <w:r w:rsidR="0019709A" w:rsidRPr="00A46D09">
              <w:rPr>
                <w:rStyle w:val="Hyperlink"/>
                <w:noProof/>
                <w:lang w:val="en-US"/>
              </w:rPr>
              <w:t>RapidMiner RTSA service</w:t>
            </w:r>
            <w:r w:rsidR="0019709A">
              <w:rPr>
                <w:noProof/>
                <w:webHidden/>
              </w:rPr>
              <w:tab/>
            </w:r>
            <w:r w:rsidR="0019709A">
              <w:rPr>
                <w:noProof/>
                <w:webHidden/>
              </w:rPr>
              <w:fldChar w:fldCharType="begin"/>
            </w:r>
            <w:r w:rsidR="0019709A">
              <w:rPr>
                <w:noProof/>
                <w:webHidden/>
              </w:rPr>
              <w:instrText xml:space="preserve"> PAGEREF _Toc148037157 \h </w:instrText>
            </w:r>
            <w:r w:rsidR="0019709A">
              <w:rPr>
                <w:noProof/>
                <w:webHidden/>
              </w:rPr>
            </w:r>
            <w:r w:rsidR="0019709A">
              <w:rPr>
                <w:noProof/>
                <w:webHidden/>
              </w:rPr>
              <w:fldChar w:fldCharType="separate"/>
            </w:r>
            <w:r w:rsidR="00262ACC">
              <w:rPr>
                <w:noProof/>
                <w:webHidden/>
              </w:rPr>
              <w:t>91</w:t>
            </w:r>
            <w:r w:rsidR="0019709A">
              <w:rPr>
                <w:noProof/>
                <w:webHidden/>
              </w:rPr>
              <w:fldChar w:fldCharType="end"/>
            </w:r>
          </w:hyperlink>
        </w:p>
        <w:p w14:paraId="77E1A7AB" w14:textId="41888889" w:rsidR="0019709A" w:rsidRDefault="006A0507">
          <w:pPr>
            <w:pStyle w:val="TOC3"/>
            <w:tabs>
              <w:tab w:val="left" w:pos="1320"/>
              <w:tab w:val="right" w:leader="dot" w:pos="9062"/>
            </w:tabs>
            <w:rPr>
              <w:rFonts w:eastAsiaTheme="minorEastAsia"/>
              <w:noProof/>
              <w:lang w:val="en-DE" w:eastAsia="en-DE"/>
            </w:rPr>
          </w:pPr>
          <w:hyperlink w:anchor="_Toc148037158" w:history="1">
            <w:r w:rsidR="0019709A" w:rsidRPr="00A46D09">
              <w:rPr>
                <w:rStyle w:val="Hyperlink"/>
                <w:noProof/>
                <w:lang w:val="en-US"/>
              </w:rPr>
              <w:t>3.8.3</w:t>
            </w:r>
            <w:r w:rsidR="0019709A">
              <w:rPr>
                <w:rFonts w:eastAsiaTheme="minorEastAsia"/>
                <w:noProof/>
                <w:lang w:val="en-DE" w:eastAsia="en-DE"/>
              </w:rPr>
              <w:tab/>
            </w:r>
            <w:r w:rsidR="0019709A" w:rsidRPr="00A46D09">
              <w:rPr>
                <w:rStyle w:val="Hyperlink"/>
                <w:noProof/>
                <w:lang w:val="en-US"/>
              </w:rPr>
              <w:t>Flower-based Federated Learning</w:t>
            </w:r>
            <w:r w:rsidR="0019709A">
              <w:rPr>
                <w:noProof/>
                <w:webHidden/>
              </w:rPr>
              <w:tab/>
            </w:r>
            <w:r w:rsidR="0019709A">
              <w:rPr>
                <w:noProof/>
                <w:webHidden/>
              </w:rPr>
              <w:fldChar w:fldCharType="begin"/>
            </w:r>
            <w:r w:rsidR="0019709A">
              <w:rPr>
                <w:noProof/>
                <w:webHidden/>
              </w:rPr>
              <w:instrText xml:space="preserve"> PAGEREF _Toc148037158 \h </w:instrText>
            </w:r>
            <w:r w:rsidR="0019709A">
              <w:rPr>
                <w:noProof/>
                <w:webHidden/>
              </w:rPr>
            </w:r>
            <w:r w:rsidR="0019709A">
              <w:rPr>
                <w:noProof/>
                <w:webHidden/>
              </w:rPr>
              <w:fldChar w:fldCharType="separate"/>
            </w:r>
            <w:r w:rsidR="00262ACC">
              <w:rPr>
                <w:noProof/>
                <w:webHidden/>
              </w:rPr>
              <w:t>91</w:t>
            </w:r>
            <w:r w:rsidR="0019709A">
              <w:rPr>
                <w:noProof/>
                <w:webHidden/>
              </w:rPr>
              <w:fldChar w:fldCharType="end"/>
            </w:r>
          </w:hyperlink>
        </w:p>
        <w:p w14:paraId="26EA3CCA" w14:textId="24FA23B0" w:rsidR="0019709A" w:rsidRDefault="006A0507">
          <w:pPr>
            <w:pStyle w:val="TOC2"/>
            <w:rPr>
              <w:rFonts w:eastAsiaTheme="minorEastAsia"/>
              <w:noProof/>
              <w:lang w:val="en-DE" w:eastAsia="en-DE"/>
            </w:rPr>
          </w:pPr>
          <w:hyperlink w:anchor="_Toc148037159" w:history="1">
            <w:r w:rsidR="0019709A" w:rsidRPr="00A46D09">
              <w:rPr>
                <w:rStyle w:val="Hyperlink"/>
                <w:noProof/>
                <w:lang w:val="en-US"/>
              </w:rPr>
              <w:t>3.9</w:t>
            </w:r>
            <w:r w:rsidR="0019709A">
              <w:rPr>
                <w:rFonts w:eastAsiaTheme="minorEastAsia"/>
                <w:noProof/>
                <w:lang w:val="en-DE" w:eastAsia="en-DE"/>
              </w:rPr>
              <w:tab/>
            </w:r>
            <w:r w:rsidR="0019709A" w:rsidRPr="00A46D09">
              <w:rPr>
                <w:rStyle w:val="Hyperlink"/>
                <w:noProof/>
                <w:lang w:val="en-US"/>
              </w:rPr>
              <w:t>Configuration Layer</w:t>
            </w:r>
            <w:r w:rsidR="0019709A">
              <w:rPr>
                <w:noProof/>
                <w:webHidden/>
              </w:rPr>
              <w:tab/>
            </w:r>
            <w:r w:rsidR="0019709A">
              <w:rPr>
                <w:noProof/>
                <w:webHidden/>
              </w:rPr>
              <w:fldChar w:fldCharType="begin"/>
            </w:r>
            <w:r w:rsidR="0019709A">
              <w:rPr>
                <w:noProof/>
                <w:webHidden/>
              </w:rPr>
              <w:instrText xml:space="preserve"> PAGEREF _Toc148037159 \h </w:instrText>
            </w:r>
            <w:r w:rsidR="0019709A">
              <w:rPr>
                <w:noProof/>
                <w:webHidden/>
              </w:rPr>
            </w:r>
            <w:r w:rsidR="0019709A">
              <w:rPr>
                <w:noProof/>
                <w:webHidden/>
              </w:rPr>
              <w:fldChar w:fldCharType="separate"/>
            </w:r>
            <w:r w:rsidR="00262ACC">
              <w:rPr>
                <w:noProof/>
                <w:webHidden/>
              </w:rPr>
              <w:t>92</w:t>
            </w:r>
            <w:r w:rsidR="0019709A">
              <w:rPr>
                <w:noProof/>
                <w:webHidden/>
              </w:rPr>
              <w:fldChar w:fldCharType="end"/>
            </w:r>
          </w:hyperlink>
        </w:p>
        <w:p w14:paraId="032AD9FE" w14:textId="1A28AA78" w:rsidR="0019709A" w:rsidRDefault="006A0507">
          <w:pPr>
            <w:pStyle w:val="TOC2"/>
            <w:rPr>
              <w:rFonts w:eastAsiaTheme="minorEastAsia"/>
              <w:noProof/>
              <w:lang w:val="en-DE" w:eastAsia="en-DE"/>
            </w:rPr>
          </w:pPr>
          <w:hyperlink w:anchor="_Toc148037160" w:history="1">
            <w:r w:rsidR="0019709A" w:rsidRPr="00A46D09">
              <w:rPr>
                <w:rStyle w:val="Hyperlink"/>
                <w:noProof/>
                <w:lang w:val="en-US"/>
              </w:rPr>
              <w:t>3.10</w:t>
            </w:r>
            <w:r w:rsidR="0019709A">
              <w:rPr>
                <w:rFonts w:eastAsiaTheme="minorEastAsia"/>
                <w:noProof/>
                <w:lang w:val="en-DE" w:eastAsia="en-DE"/>
              </w:rPr>
              <w:tab/>
            </w:r>
            <w:r w:rsidR="0019709A" w:rsidRPr="00A46D09">
              <w:rPr>
                <w:rStyle w:val="Hyperlink"/>
                <w:noProof/>
                <w:lang w:val="en-US"/>
              </w:rPr>
              <w:t>Application Layer</w:t>
            </w:r>
            <w:r w:rsidR="0019709A">
              <w:rPr>
                <w:noProof/>
                <w:webHidden/>
              </w:rPr>
              <w:tab/>
            </w:r>
            <w:r w:rsidR="0019709A">
              <w:rPr>
                <w:noProof/>
                <w:webHidden/>
              </w:rPr>
              <w:fldChar w:fldCharType="begin"/>
            </w:r>
            <w:r w:rsidR="0019709A">
              <w:rPr>
                <w:noProof/>
                <w:webHidden/>
              </w:rPr>
              <w:instrText xml:space="preserve"> PAGEREF _Toc148037160 \h </w:instrText>
            </w:r>
            <w:r w:rsidR="0019709A">
              <w:rPr>
                <w:noProof/>
                <w:webHidden/>
              </w:rPr>
            </w:r>
            <w:r w:rsidR="0019709A">
              <w:rPr>
                <w:noProof/>
                <w:webHidden/>
              </w:rPr>
              <w:fldChar w:fldCharType="separate"/>
            </w:r>
            <w:r w:rsidR="00262ACC">
              <w:rPr>
                <w:noProof/>
                <w:webHidden/>
              </w:rPr>
              <w:t>94</w:t>
            </w:r>
            <w:r w:rsidR="0019709A">
              <w:rPr>
                <w:noProof/>
                <w:webHidden/>
              </w:rPr>
              <w:fldChar w:fldCharType="end"/>
            </w:r>
          </w:hyperlink>
        </w:p>
        <w:p w14:paraId="1DF99920" w14:textId="6C86E434" w:rsidR="0019709A" w:rsidRDefault="006A0507">
          <w:pPr>
            <w:pStyle w:val="TOC2"/>
            <w:rPr>
              <w:rFonts w:eastAsiaTheme="minorEastAsia"/>
              <w:noProof/>
              <w:lang w:val="en-DE" w:eastAsia="en-DE"/>
            </w:rPr>
          </w:pPr>
          <w:hyperlink w:anchor="_Toc148037161"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Platform Server(s)</w:t>
            </w:r>
            <w:r w:rsidR="0019709A">
              <w:rPr>
                <w:noProof/>
                <w:webHidden/>
              </w:rPr>
              <w:tab/>
            </w:r>
            <w:r w:rsidR="0019709A">
              <w:rPr>
                <w:noProof/>
                <w:webHidden/>
              </w:rPr>
              <w:fldChar w:fldCharType="begin"/>
            </w:r>
            <w:r w:rsidR="0019709A">
              <w:rPr>
                <w:noProof/>
                <w:webHidden/>
              </w:rPr>
              <w:instrText xml:space="preserve"> PAGEREF _Toc148037161 \h </w:instrText>
            </w:r>
            <w:r w:rsidR="0019709A">
              <w:rPr>
                <w:noProof/>
                <w:webHidden/>
              </w:rPr>
            </w:r>
            <w:r w:rsidR="0019709A">
              <w:rPr>
                <w:noProof/>
                <w:webHidden/>
              </w:rPr>
              <w:fldChar w:fldCharType="separate"/>
            </w:r>
            <w:r w:rsidR="00262ACC">
              <w:rPr>
                <w:noProof/>
                <w:webHidden/>
              </w:rPr>
              <w:t>94</w:t>
            </w:r>
            <w:r w:rsidR="0019709A">
              <w:rPr>
                <w:noProof/>
                <w:webHidden/>
              </w:rPr>
              <w:fldChar w:fldCharType="end"/>
            </w:r>
          </w:hyperlink>
        </w:p>
        <w:p w14:paraId="0B742EC8" w14:textId="6DB88796" w:rsidR="0019709A" w:rsidRDefault="006A0507">
          <w:pPr>
            <w:pStyle w:val="TOC2"/>
            <w:rPr>
              <w:rFonts w:eastAsiaTheme="minorEastAsia"/>
              <w:noProof/>
              <w:lang w:val="en-DE" w:eastAsia="en-DE"/>
            </w:rPr>
          </w:pPr>
          <w:hyperlink w:anchor="_Toc148037162"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Platform Management User Interface</w:t>
            </w:r>
            <w:r w:rsidR="0019709A">
              <w:rPr>
                <w:noProof/>
                <w:webHidden/>
              </w:rPr>
              <w:tab/>
            </w:r>
            <w:r w:rsidR="0019709A">
              <w:rPr>
                <w:noProof/>
                <w:webHidden/>
              </w:rPr>
              <w:fldChar w:fldCharType="begin"/>
            </w:r>
            <w:r w:rsidR="0019709A">
              <w:rPr>
                <w:noProof/>
                <w:webHidden/>
              </w:rPr>
              <w:instrText xml:space="preserve"> PAGEREF _Toc148037162 \h </w:instrText>
            </w:r>
            <w:r w:rsidR="0019709A">
              <w:rPr>
                <w:noProof/>
                <w:webHidden/>
              </w:rPr>
            </w:r>
            <w:r w:rsidR="0019709A">
              <w:rPr>
                <w:noProof/>
                <w:webHidden/>
              </w:rPr>
              <w:fldChar w:fldCharType="separate"/>
            </w:r>
            <w:r w:rsidR="00262ACC">
              <w:rPr>
                <w:noProof/>
                <w:webHidden/>
              </w:rPr>
              <w:t>97</w:t>
            </w:r>
            <w:r w:rsidR="0019709A">
              <w:rPr>
                <w:noProof/>
                <w:webHidden/>
              </w:rPr>
              <w:fldChar w:fldCharType="end"/>
            </w:r>
          </w:hyperlink>
        </w:p>
        <w:p w14:paraId="03336416" w14:textId="54F33800" w:rsidR="0019709A" w:rsidRDefault="006A0507">
          <w:pPr>
            <w:pStyle w:val="TOC2"/>
            <w:rPr>
              <w:rFonts w:eastAsiaTheme="minorEastAsia"/>
              <w:noProof/>
              <w:lang w:val="en-DE" w:eastAsia="en-DE"/>
            </w:rPr>
          </w:pPr>
          <w:hyperlink w:anchor="_Toc148037163"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Test support</w:t>
            </w:r>
            <w:r w:rsidR="0019709A">
              <w:rPr>
                <w:noProof/>
                <w:webHidden/>
              </w:rPr>
              <w:tab/>
            </w:r>
            <w:r w:rsidR="0019709A">
              <w:rPr>
                <w:noProof/>
                <w:webHidden/>
              </w:rPr>
              <w:fldChar w:fldCharType="begin"/>
            </w:r>
            <w:r w:rsidR="0019709A">
              <w:rPr>
                <w:noProof/>
                <w:webHidden/>
              </w:rPr>
              <w:instrText xml:space="preserve"> PAGEREF _Toc148037163 \h </w:instrText>
            </w:r>
            <w:r w:rsidR="0019709A">
              <w:rPr>
                <w:noProof/>
                <w:webHidden/>
              </w:rPr>
            </w:r>
            <w:r w:rsidR="0019709A">
              <w:rPr>
                <w:noProof/>
                <w:webHidden/>
              </w:rPr>
              <w:fldChar w:fldCharType="separate"/>
            </w:r>
            <w:r w:rsidR="00262ACC">
              <w:rPr>
                <w:noProof/>
                <w:webHidden/>
              </w:rPr>
              <w:t>104</w:t>
            </w:r>
            <w:r w:rsidR="0019709A">
              <w:rPr>
                <w:noProof/>
                <w:webHidden/>
              </w:rPr>
              <w:fldChar w:fldCharType="end"/>
            </w:r>
          </w:hyperlink>
        </w:p>
        <w:p w14:paraId="659340A9" w14:textId="636DEA7D" w:rsidR="0019709A" w:rsidRDefault="006A0507">
          <w:pPr>
            <w:pStyle w:val="TOC1"/>
            <w:rPr>
              <w:rFonts w:eastAsiaTheme="minorEastAsia"/>
              <w:noProof/>
              <w:lang w:val="en-DE" w:eastAsia="en-DE"/>
            </w:rPr>
          </w:pPr>
          <w:hyperlink w:anchor="_Toc148037164" w:history="1">
            <w:r w:rsidR="0019709A" w:rsidRPr="00A46D09">
              <w:rPr>
                <w:rStyle w:val="Hyperlink"/>
                <w:noProof/>
                <w:lang w:val="en-US"/>
              </w:rPr>
              <w:t>4</w:t>
            </w:r>
            <w:r w:rsidR="0019709A">
              <w:rPr>
                <w:rFonts w:eastAsiaTheme="minorEastAsia"/>
                <w:noProof/>
                <w:lang w:val="en-DE" w:eastAsia="en-DE"/>
              </w:rPr>
              <w:tab/>
            </w:r>
            <w:r w:rsidR="0019709A" w:rsidRPr="00A46D09">
              <w:rPr>
                <w:rStyle w:val="Hyperlink"/>
                <w:noProof/>
                <w:lang w:val="en-US"/>
              </w:rPr>
              <w:t>Architectural Decisions and Constraints</w:t>
            </w:r>
            <w:r w:rsidR="0019709A">
              <w:rPr>
                <w:noProof/>
                <w:webHidden/>
              </w:rPr>
              <w:tab/>
            </w:r>
            <w:r w:rsidR="0019709A">
              <w:rPr>
                <w:noProof/>
                <w:webHidden/>
              </w:rPr>
              <w:fldChar w:fldCharType="begin"/>
            </w:r>
            <w:r w:rsidR="0019709A">
              <w:rPr>
                <w:noProof/>
                <w:webHidden/>
              </w:rPr>
              <w:instrText xml:space="preserve"> PAGEREF _Toc148037164 \h </w:instrText>
            </w:r>
            <w:r w:rsidR="0019709A">
              <w:rPr>
                <w:noProof/>
                <w:webHidden/>
              </w:rPr>
            </w:r>
            <w:r w:rsidR="0019709A">
              <w:rPr>
                <w:noProof/>
                <w:webHidden/>
              </w:rPr>
              <w:fldChar w:fldCharType="separate"/>
            </w:r>
            <w:r w:rsidR="00262ACC">
              <w:rPr>
                <w:noProof/>
                <w:webHidden/>
              </w:rPr>
              <w:t>107</w:t>
            </w:r>
            <w:r w:rsidR="0019709A">
              <w:rPr>
                <w:noProof/>
                <w:webHidden/>
              </w:rPr>
              <w:fldChar w:fldCharType="end"/>
            </w:r>
          </w:hyperlink>
        </w:p>
        <w:p w14:paraId="5D2474BA" w14:textId="773CF00F" w:rsidR="0019709A" w:rsidRDefault="006A0507">
          <w:pPr>
            <w:pStyle w:val="TOC1"/>
            <w:rPr>
              <w:rFonts w:eastAsiaTheme="minorEastAsia"/>
              <w:noProof/>
              <w:lang w:val="en-DE" w:eastAsia="en-DE"/>
            </w:rPr>
          </w:pPr>
          <w:hyperlink w:anchor="_Toc148037165" w:history="1">
            <w:r w:rsidR="0019709A" w:rsidRPr="00A46D09">
              <w:rPr>
                <w:rStyle w:val="Hyperlink"/>
                <w:noProof/>
                <w:lang w:val="en-US"/>
              </w:rPr>
              <w:t>5</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_Toc148037165 \h </w:instrText>
            </w:r>
            <w:r w:rsidR="0019709A">
              <w:rPr>
                <w:noProof/>
                <w:webHidden/>
              </w:rPr>
            </w:r>
            <w:r w:rsidR="0019709A">
              <w:rPr>
                <w:noProof/>
                <w:webHidden/>
              </w:rPr>
              <w:fldChar w:fldCharType="separate"/>
            </w:r>
            <w:r w:rsidR="00262ACC">
              <w:rPr>
                <w:noProof/>
                <w:webHidden/>
              </w:rPr>
              <w:t>110</w:t>
            </w:r>
            <w:r w:rsidR="0019709A">
              <w:rPr>
                <w:noProof/>
                <w:webHidden/>
              </w:rPr>
              <w:fldChar w:fldCharType="end"/>
            </w:r>
          </w:hyperlink>
        </w:p>
        <w:p w14:paraId="5A9EF28A" w14:textId="5E90D14F" w:rsidR="0019709A" w:rsidRDefault="006A0507">
          <w:pPr>
            <w:pStyle w:val="TOC1"/>
            <w:rPr>
              <w:rFonts w:eastAsiaTheme="minorEastAsia"/>
              <w:noProof/>
              <w:lang w:val="en-DE" w:eastAsia="en-DE"/>
            </w:rPr>
          </w:pPr>
          <w:hyperlink w:anchor="_Toc148037166" w:history="1">
            <w:r w:rsidR="0019709A" w:rsidRPr="00A46D09">
              <w:rPr>
                <w:rStyle w:val="Hyperlink"/>
                <w:noProof/>
                <w:lang w:val="en-US"/>
              </w:rPr>
              <w:t>6</w:t>
            </w:r>
            <w:r w:rsidR="0019709A">
              <w:rPr>
                <w:rFonts w:eastAsiaTheme="minorEastAsia"/>
                <w:noProof/>
                <w:lang w:val="en-DE" w:eastAsia="en-DE"/>
              </w:rPr>
              <w:tab/>
            </w:r>
            <w:r w:rsidR="0019709A" w:rsidRPr="00A46D09">
              <w:rPr>
                <w:rStyle w:val="Hyperlink"/>
                <w:noProof/>
                <w:lang w:val="en-US"/>
              </w:rPr>
              <w:t>Platform Configuration</w:t>
            </w:r>
            <w:r w:rsidR="0019709A">
              <w:rPr>
                <w:noProof/>
                <w:webHidden/>
              </w:rPr>
              <w:tab/>
            </w:r>
            <w:r w:rsidR="0019709A">
              <w:rPr>
                <w:noProof/>
                <w:webHidden/>
              </w:rPr>
              <w:fldChar w:fldCharType="begin"/>
            </w:r>
            <w:r w:rsidR="0019709A">
              <w:rPr>
                <w:noProof/>
                <w:webHidden/>
              </w:rPr>
              <w:instrText xml:space="preserve"> PAGEREF _Toc148037166 \h </w:instrText>
            </w:r>
            <w:r w:rsidR="0019709A">
              <w:rPr>
                <w:noProof/>
                <w:webHidden/>
              </w:rPr>
            </w:r>
            <w:r w:rsidR="0019709A">
              <w:rPr>
                <w:noProof/>
                <w:webHidden/>
              </w:rPr>
              <w:fldChar w:fldCharType="separate"/>
            </w:r>
            <w:r w:rsidR="00262ACC">
              <w:rPr>
                <w:noProof/>
                <w:webHidden/>
              </w:rPr>
              <w:t>114</w:t>
            </w:r>
            <w:r w:rsidR="0019709A">
              <w:rPr>
                <w:noProof/>
                <w:webHidden/>
              </w:rPr>
              <w:fldChar w:fldCharType="end"/>
            </w:r>
          </w:hyperlink>
        </w:p>
        <w:p w14:paraId="1ECB7259" w14:textId="374E7C64" w:rsidR="0019709A" w:rsidRDefault="006A0507">
          <w:pPr>
            <w:pStyle w:val="TOC2"/>
            <w:rPr>
              <w:rFonts w:eastAsiaTheme="minorEastAsia"/>
              <w:noProof/>
              <w:lang w:val="en-DE" w:eastAsia="en-DE"/>
            </w:rPr>
          </w:pPr>
          <w:hyperlink w:anchor="_Toc148037167" w:history="1">
            <w:r w:rsidR="0019709A" w:rsidRPr="00A46D09">
              <w:rPr>
                <w:rStyle w:val="Hyperlink"/>
                <w:noProof/>
                <w:lang w:val="en-US"/>
              </w:rPr>
              <w:t>6.1</w:t>
            </w:r>
            <w:r w:rsidR="0019709A">
              <w:rPr>
                <w:rFonts w:eastAsiaTheme="minorEastAsia"/>
                <w:noProof/>
                <w:lang w:val="en-DE" w:eastAsia="en-DE"/>
              </w:rPr>
              <w:tab/>
            </w:r>
            <w:r w:rsidR="0019709A" w:rsidRPr="00A46D09">
              <w:rPr>
                <w:rStyle w:val="Hyperlink"/>
                <w:noProof/>
                <w:lang w:val="en-US"/>
              </w:rPr>
              <w:t>Modeling Patterns</w:t>
            </w:r>
            <w:r w:rsidR="0019709A">
              <w:rPr>
                <w:noProof/>
                <w:webHidden/>
              </w:rPr>
              <w:tab/>
            </w:r>
            <w:r w:rsidR="0019709A">
              <w:rPr>
                <w:noProof/>
                <w:webHidden/>
              </w:rPr>
              <w:fldChar w:fldCharType="begin"/>
            </w:r>
            <w:r w:rsidR="0019709A">
              <w:rPr>
                <w:noProof/>
                <w:webHidden/>
              </w:rPr>
              <w:instrText xml:space="preserve"> PAGEREF _Toc148037167 \h </w:instrText>
            </w:r>
            <w:r w:rsidR="0019709A">
              <w:rPr>
                <w:noProof/>
                <w:webHidden/>
              </w:rPr>
            </w:r>
            <w:r w:rsidR="0019709A">
              <w:rPr>
                <w:noProof/>
                <w:webHidden/>
              </w:rPr>
              <w:fldChar w:fldCharType="separate"/>
            </w:r>
            <w:r w:rsidR="00262ACC">
              <w:rPr>
                <w:noProof/>
                <w:webHidden/>
              </w:rPr>
              <w:t>120</w:t>
            </w:r>
            <w:r w:rsidR="0019709A">
              <w:rPr>
                <w:noProof/>
                <w:webHidden/>
              </w:rPr>
              <w:fldChar w:fldCharType="end"/>
            </w:r>
          </w:hyperlink>
        </w:p>
        <w:p w14:paraId="7DEE8E7B" w14:textId="7647F280" w:rsidR="0019709A" w:rsidRDefault="006A0507">
          <w:pPr>
            <w:pStyle w:val="TOC2"/>
            <w:rPr>
              <w:rFonts w:eastAsiaTheme="minorEastAsia"/>
              <w:noProof/>
              <w:lang w:val="en-DE" w:eastAsia="en-DE"/>
            </w:rPr>
          </w:pPr>
          <w:hyperlink w:anchor="_Toc148037168" w:history="1">
            <w:r w:rsidR="0019709A" w:rsidRPr="00A46D09">
              <w:rPr>
                <w:rStyle w:val="Hyperlink"/>
                <w:noProof/>
                <w:lang w:val="en-US"/>
              </w:rPr>
              <w:t>6.2</w:t>
            </w:r>
            <w:r w:rsidR="0019709A">
              <w:rPr>
                <w:rFonts w:eastAsiaTheme="minorEastAsia"/>
                <w:noProof/>
                <w:lang w:val="en-DE" w:eastAsia="en-DE"/>
              </w:rPr>
              <w:tab/>
            </w:r>
            <w:r w:rsidR="0019709A" w:rsidRPr="00A46D09">
              <w:rPr>
                <w:rStyle w:val="Hyperlink"/>
                <w:noProof/>
                <w:lang w:val="en-US"/>
              </w:rPr>
              <w:t>Configuration Model Structure</w:t>
            </w:r>
            <w:r w:rsidR="0019709A">
              <w:rPr>
                <w:noProof/>
                <w:webHidden/>
              </w:rPr>
              <w:tab/>
            </w:r>
            <w:r w:rsidR="0019709A">
              <w:rPr>
                <w:noProof/>
                <w:webHidden/>
              </w:rPr>
              <w:fldChar w:fldCharType="begin"/>
            </w:r>
            <w:r w:rsidR="0019709A">
              <w:rPr>
                <w:noProof/>
                <w:webHidden/>
              </w:rPr>
              <w:instrText xml:space="preserve"> PAGEREF _Toc148037168 \h </w:instrText>
            </w:r>
            <w:r w:rsidR="0019709A">
              <w:rPr>
                <w:noProof/>
                <w:webHidden/>
              </w:rPr>
            </w:r>
            <w:r w:rsidR="0019709A">
              <w:rPr>
                <w:noProof/>
                <w:webHidden/>
              </w:rPr>
              <w:fldChar w:fldCharType="separate"/>
            </w:r>
            <w:r w:rsidR="00262ACC">
              <w:rPr>
                <w:noProof/>
                <w:webHidden/>
              </w:rPr>
              <w:t>125</w:t>
            </w:r>
            <w:r w:rsidR="0019709A">
              <w:rPr>
                <w:noProof/>
                <w:webHidden/>
              </w:rPr>
              <w:fldChar w:fldCharType="end"/>
            </w:r>
          </w:hyperlink>
        </w:p>
        <w:p w14:paraId="43DCEFD5" w14:textId="448EDD43" w:rsidR="0019709A" w:rsidRDefault="006A0507">
          <w:pPr>
            <w:pStyle w:val="TOC2"/>
            <w:rPr>
              <w:rFonts w:eastAsiaTheme="minorEastAsia"/>
              <w:noProof/>
              <w:lang w:val="en-DE" w:eastAsia="en-DE"/>
            </w:rPr>
          </w:pPr>
          <w:hyperlink w:anchor="_Toc148037169" w:history="1">
            <w:r w:rsidR="0019709A" w:rsidRPr="00A46D09">
              <w:rPr>
                <w:rStyle w:val="Hyperlink"/>
                <w:noProof/>
                <w:lang w:val="en-US"/>
              </w:rPr>
              <w:t>6.3</w:t>
            </w:r>
            <w:r w:rsidR="0019709A">
              <w:rPr>
                <w:rFonts w:eastAsiaTheme="minorEastAsia"/>
                <w:noProof/>
                <w:lang w:val="en-DE" w:eastAsia="en-DE"/>
              </w:rPr>
              <w:tab/>
            </w:r>
            <w:r w:rsidR="0019709A" w:rsidRPr="00A46D09">
              <w:rPr>
                <w:rStyle w:val="Hyperlink"/>
                <w:noProof/>
                <w:lang w:val="en-US"/>
              </w:rPr>
              <w:t>Support for Standardized Connectors/Protocols</w:t>
            </w:r>
            <w:r w:rsidR="0019709A">
              <w:rPr>
                <w:noProof/>
                <w:webHidden/>
              </w:rPr>
              <w:tab/>
            </w:r>
            <w:r w:rsidR="0019709A">
              <w:rPr>
                <w:noProof/>
                <w:webHidden/>
              </w:rPr>
              <w:fldChar w:fldCharType="begin"/>
            </w:r>
            <w:r w:rsidR="0019709A">
              <w:rPr>
                <w:noProof/>
                <w:webHidden/>
              </w:rPr>
              <w:instrText xml:space="preserve"> PAGEREF _Toc148037169 \h </w:instrText>
            </w:r>
            <w:r w:rsidR="0019709A">
              <w:rPr>
                <w:noProof/>
                <w:webHidden/>
              </w:rPr>
            </w:r>
            <w:r w:rsidR="0019709A">
              <w:rPr>
                <w:noProof/>
                <w:webHidden/>
              </w:rPr>
              <w:fldChar w:fldCharType="separate"/>
            </w:r>
            <w:r w:rsidR="00262ACC">
              <w:rPr>
                <w:noProof/>
                <w:webHidden/>
              </w:rPr>
              <w:t>126</w:t>
            </w:r>
            <w:r w:rsidR="0019709A">
              <w:rPr>
                <w:noProof/>
                <w:webHidden/>
              </w:rPr>
              <w:fldChar w:fldCharType="end"/>
            </w:r>
          </w:hyperlink>
        </w:p>
        <w:p w14:paraId="0DE98EA1" w14:textId="07D0780D" w:rsidR="0019709A" w:rsidRDefault="006A0507">
          <w:pPr>
            <w:pStyle w:val="TOC2"/>
            <w:rPr>
              <w:rFonts w:eastAsiaTheme="minorEastAsia"/>
              <w:noProof/>
              <w:lang w:val="en-DE" w:eastAsia="en-DE"/>
            </w:rPr>
          </w:pPr>
          <w:hyperlink w:anchor="_Toc148037170" w:history="1">
            <w:r w:rsidR="0019709A" w:rsidRPr="00A46D09">
              <w:rPr>
                <w:rStyle w:val="Hyperlink"/>
                <w:noProof/>
                <w:lang w:val="en-US"/>
              </w:rPr>
              <w:t>6.4</w:t>
            </w:r>
            <w:r w:rsidR="0019709A">
              <w:rPr>
                <w:rFonts w:eastAsiaTheme="minorEastAsia"/>
                <w:noProof/>
                <w:lang w:val="en-DE" w:eastAsia="en-DE"/>
              </w:rPr>
              <w:tab/>
            </w:r>
            <w:r w:rsidR="0019709A" w:rsidRPr="00A46D09">
              <w:rPr>
                <w:rStyle w:val="Hyperlink"/>
                <w:noProof/>
                <w:lang w:val="en-US"/>
              </w:rPr>
              <w:t>Selected Configuration Elements</w:t>
            </w:r>
            <w:r w:rsidR="0019709A">
              <w:rPr>
                <w:noProof/>
                <w:webHidden/>
              </w:rPr>
              <w:tab/>
            </w:r>
            <w:r w:rsidR="0019709A">
              <w:rPr>
                <w:noProof/>
                <w:webHidden/>
              </w:rPr>
              <w:fldChar w:fldCharType="begin"/>
            </w:r>
            <w:r w:rsidR="0019709A">
              <w:rPr>
                <w:noProof/>
                <w:webHidden/>
              </w:rPr>
              <w:instrText xml:space="preserve"> PAGEREF _Toc148037170 \h </w:instrText>
            </w:r>
            <w:r w:rsidR="0019709A">
              <w:rPr>
                <w:noProof/>
                <w:webHidden/>
              </w:rPr>
            </w:r>
            <w:r w:rsidR="0019709A">
              <w:rPr>
                <w:noProof/>
                <w:webHidden/>
              </w:rPr>
              <w:fldChar w:fldCharType="separate"/>
            </w:r>
            <w:r w:rsidR="00262ACC">
              <w:rPr>
                <w:noProof/>
                <w:webHidden/>
              </w:rPr>
              <w:t>127</w:t>
            </w:r>
            <w:r w:rsidR="0019709A">
              <w:rPr>
                <w:noProof/>
                <w:webHidden/>
              </w:rPr>
              <w:fldChar w:fldCharType="end"/>
            </w:r>
          </w:hyperlink>
        </w:p>
        <w:p w14:paraId="54117E92" w14:textId="30620FEA" w:rsidR="0019709A" w:rsidRDefault="006A0507">
          <w:pPr>
            <w:pStyle w:val="TOC3"/>
            <w:tabs>
              <w:tab w:val="left" w:pos="1320"/>
              <w:tab w:val="right" w:leader="dot" w:pos="9062"/>
            </w:tabs>
            <w:rPr>
              <w:rFonts w:eastAsiaTheme="minorEastAsia"/>
              <w:noProof/>
              <w:lang w:val="en-DE" w:eastAsia="en-DE"/>
            </w:rPr>
          </w:pPr>
          <w:hyperlink w:anchor="_Toc148037171" w:history="1">
            <w:r w:rsidR="0019709A" w:rsidRPr="00A46D09">
              <w:rPr>
                <w:rStyle w:val="Hyperlink"/>
                <w:noProof/>
                <w:lang w:val="en-US"/>
              </w:rPr>
              <w:t>6.4.1</w:t>
            </w:r>
            <w:r w:rsidR="0019709A">
              <w:rPr>
                <w:rFonts w:eastAsiaTheme="minorEastAsia"/>
                <w:noProof/>
                <w:lang w:val="en-DE" w:eastAsia="en-DE"/>
              </w:rPr>
              <w:tab/>
            </w:r>
            <w:r w:rsidR="0019709A" w:rsidRPr="00A46D09">
              <w:rPr>
                <w:rStyle w:val="Hyperlink"/>
                <w:noProof/>
                <w:lang w:val="en-US"/>
              </w:rPr>
              <w:t>Primitive Types</w:t>
            </w:r>
            <w:r w:rsidR="0019709A">
              <w:rPr>
                <w:noProof/>
                <w:webHidden/>
              </w:rPr>
              <w:tab/>
            </w:r>
            <w:r w:rsidR="0019709A">
              <w:rPr>
                <w:noProof/>
                <w:webHidden/>
              </w:rPr>
              <w:fldChar w:fldCharType="begin"/>
            </w:r>
            <w:r w:rsidR="0019709A">
              <w:rPr>
                <w:noProof/>
                <w:webHidden/>
              </w:rPr>
              <w:instrText xml:space="preserve"> PAGEREF _Toc148037171 \h </w:instrText>
            </w:r>
            <w:r w:rsidR="0019709A">
              <w:rPr>
                <w:noProof/>
                <w:webHidden/>
              </w:rPr>
            </w:r>
            <w:r w:rsidR="0019709A">
              <w:rPr>
                <w:noProof/>
                <w:webHidden/>
              </w:rPr>
              <w:fldChar w:fldCharType="separate"/>
            </w:r>
            <w:r w:rsidR="00262ACC">
              <w:rPr>
                <w:noProof/>
                <w:webHidden/>
              </w:rPr>
              <w:t>127</w:t>
            </w:r>
            <w:r w:rsidR="0019709A">
              <w:rPr>
                <w:noProof/>
                <w:webHidden/>
              </w:rPr>
              <w:fldChar w:fldCharType="end"/>
            </w:r>
          </w:hyperlink>
        </w:p>
        <w:p w14:paraId="3E3176D7" w14:textId="2A230DDC" w:rsidR="0019709A" w:rsidRDefault="006A0507">
          <w:pPr>
            <w:pStyle w:val="TOC3"/>
            <w:tabs>
              <w:tab w:val="left" w:pos="1320"/>
              <w:tab w:val="right" w:leader="dot" w:pos="9062"/>
            </w:tabs>
            <w:rPr>
              <w:rFonts w:eastAsiaTheme="minorEastAsia"/>
              <w:noProof/>
              <w:lang w:val="en-DE" w:eastAsia="en-DE"/>
            </w:rPr>
          </w:pPr>
          <w:hyperlink w:anchor="_Toc148037172" w:history="1">
            <w:r w:rsidR="0019709A" w:rsidRPr="00A46D09">
              <w:rPr>
                <w:rStyle w:val="Hyperlink"/>
                <w:noProof/>
                <w:lang w:val="en-US"/>
              </w:rPr>
              <w:t>6.4.2</w:t>
            </w:r>
            <w:r w:rsidR="0019709A">
              <w:rPr>
                <w:rFonts w:eastAsiaTheme="minorEastAsia"/>
                <w:noProof/>
                <w:lang w:val="en-DE" w:eastAsia="en-DE"/>
              </w:rPr>
              <w:tab/>
            </w:r>
            <w:r w:rsidR="0019709A" w:rsidRPr="00A46D09">
              <w:rPr>
                <w:rStyle w:val="Hyperlink"/>
                <w:noProof/>
                <w:lang w:val="en-US"/>
              </w:rPr>
              <w:t>RecordType and Field</w:t>
            </w:r>
            <w:r w:rsidR="0019709A">
              <w:rPr>
                <w:noProof/>
                <w:webHidden/>
              </w:rPr>
              <w:tab/>
            </w:r>
            <w:r w:rsidR="0019709A">
              <w:rPr>
                <w:noProof/>
                <w:webHidden/>
              </w:rPr>
              <w:fldChar w:fldCharType="begin"/>
            </w:r>
            <w:r w:rsidR="0019709A">
              <w:rPr>
                <w:noProof/>
                <w:webHidden/>
              </w:rPr>
              <w:instrText xml:space="preserve"> PAGEREF _Toc148037172 \h </w:instrText>
            </w:r>
            <w:r w:rsidR="0019709A">
              <w:rPr>
                <w:noProof/>
                <w:webHidden/>
              </w:rPr>
            </w:r>
            <w:r w:rsidR="0019709A">
              <w:rPr>
                <w:noProof/>
                <w:webHidden/>
              </w:rPr>
              <w:fldChar w:fldCharType="separate"/>
            </w:r>
            <w:r w:rsidR="00262ACC">
              <w:rPr>
                <w:noProof/>
                <w:webHidden/>
              </w:rPr>
              <w:t>128</w:t>
            </w:r>
            <w:r w:rsidR="0019709A">
              <w:rPr>
                <w:noProof/>
                <w:webHidden/>
              </w:rPr>
              <w:fldChar w:fldCharType="end"/>
            </w:r>
          </w:hyperlink>
        </w:p>
        <w:p w14:paraId="0AA8DABE" w14:textId="7071D254" w:rsidR="0019709A" w:rsidRDefault="006A0507">
          <w:pPr>
            <w:pStyle w:val="TOC3"/>
            <w:tabs>
              <w:tab w:val="left" w:pos="1320"/>
              <w:tab w:val="right" w:leader="dot" w:pos="9062"/>
            </w:tabs>
            <w:rPr>
              <w:rFonts w:eastAsiaTheme="minorEastAsia"/>
              <w:noProof/>
              <w:lang w:val="en-DE" w:eastAsia="en-DE"/>
            </w:rPr>
          </w:pPr>
          <w:hyperlink w:anchor="_Toc148037173" w:history="1">
            <w:r w:rsidR="0019709A" w:rsidRPr="00A46D09">
              <w:rPr>
                <w:rStyle w:val="Hyperlink"/>
                <w:noProof/>
                <w:lang w:val="en-US"/>
              </w:rPr>
              <w:t>6.4.3</w:t>
            </w:r>
            <w:r w:rsidR="0019709A">
              <w:rPr>
                <w:rFonts w:eastAsiaTheme="minorEastAsia"/>
                <w:noProof/>
                <w:lang w:val="en-DE" w:eastAsia="en-DE"/>
              </w:rPr>
              <w:tab/>
            </w:r>
            <w:r w:rsidR="0019709A" w:rsidRPr="00A46D09">
              <w:rPr>
                <w:rStyle w:val="Hyperlink"/>
                <w:noProof/>
                <w:lang w:val="en-US"/>
              </w:rPr>
              <w:t>Services</w:t>
            </w:r>
            <w:r w:rsidR="0019709A">
              <w:rPr>
                <w:noProof/>
                <w:webHidden/>
              </w:rPr>
              <w:tab/>
            </w:r>
            <w:r w:rsidR="0019709A">
              <w:rPr>
                <w:noProof/>
                <w:webHidden/>
              </w:rPr>
              <w:fldChar w:fldCharType="begin"/>
            </w:r>
            <w:r w:rsidR="0019709A">
              <w:rPr>
                <w:noProof/>
                <w:webHidden/>
              </w:rPr>
              <w:instrText xml:space="preserve"> PAGEREF _Toc148037173 \h </w:instrText>
            </w:r>
            <w:r w:rsidR="0019709A">
              <w:rPr>
                <w:noProof/>
                <w:webHidden/>
              </w:rPr>
            </w:r>
            <w:r w:rsidR="0019709A">
              <w:rPr>
                <w:noProof/>
                <w:webHidden/>
              </w:rPr>
              <w:fldChar w:fldCharType="separate"/>
            </w:r>
            <w:r w:rsidR="00262ACC">
              <w:rPr>
                <w:noProof/>
                <w:webHidden/>
              </w:rPr>
              <w:t>129</w:t>
            </w:r>
            <w:r w:rsidR="0019709A">
              <w:rPr>
                <w:noProof/>
                <w:webHidden/>
              </w:rPr>
              <w:fldChar w:fldCharType="end"/>
            </w:r>
          </w:hyperlink>
        </w:p>
        <w:p w14:paraId="0ADC6D30" w14:textId="3E1A3049" w:rsidR="0019709A" w:rsidRDefault="006A0507">
          <w:pPr>
            <w:pStyle w:val="TOC3"/>
            <w:tabs>
              <w:tab w:val="left" w:pos="1320"/>
              <w:tab w:val="right" w:leader="dot" w:pos="9062"/>
            </w:tabs>
            <w:rPr>
              <w:rFonts w:eastAsiaTheme="minorEastAsia"/>
              <w:noProof/>
              <w:lang w:val="en-DE" w:eastAsia="en-DE"/>
            </w:rPr>
          </w:pPr>
          <w:hyperlink w:anchor="_Toc148037174" w:history="1">
            <w:r w:rsidR="0019709A" w:rsidRPr="00A46D09">
              <w:rPr>
                <w:rStyle w:val="Hyperlink"/>
                <w:noProof/>
                <w:lang w:val="en-US"/>
              </w:rPr>
              <w:t>6.4.4</w:t>
            </w:r>
            <w:r w:rsidR="0019709A">
              <w:rPr>
                <w:rFonts w:eastAsiaTheme="minorEastAsia"/>
                <w:noProof/>
                <w:lang w:val="en-DE" w:eastAsia="en-DE"/>
              </w:rPr>
              <w:tab/>
            </w:r>
            <w:r w:rsidR="0019709A" w:rsidRPr="00A46D09">
              <w:rPr>
                <w:rStyle w:val="Hyperlink"/>
                <w:noProof/>
                <w:lang w:val="en-US"/>
              </w:rPr>
              <w:t>Servers</w:t>
            </w:r>
            <w:r w:rsidR="0019709A">
              <w:rPr>
                <w:noProof/>
                <w:webHidden/>
              </w:rPr>
              <w:tab/>
            </w:r>
            <w:r w:rsidR="0019709A">
              <w:rPr>
                <w:noProof/>
                <w:webHidden/>
              </w:rPr>
              <w:fldChar w:fldCharType="begin"/>
            </w:r>
            <w:r w:rsidR="0019709A">
              <w:rPr>
                <w:noProof/>
                <w:webHidden/>
              </w:rPr>
              <w:instrText xml:space="preserve"> PAGEREF _Toc148037174 \h </w:instrText>
            </w:r>
            <w:r w:rsidR="0019709A">
              <w:rPr>
                <w:noProof/>
                <w:webHidden/>
              </w:rPr>
            </w:r>
            <w:r w:rsidR="0019709A">
              <w:rPr>
                <w:noProof/>
                <w:webHidden/>
              </w:rPr>
              <w:fldChar w:fldCharType="separate"/>
            </w:r>
            <w:r w:rsidR="00262ACC">
              <w:rPr>
                <w:noProof/>
                <w:webHidden/>
              </w:rPr>
              <w:t>132</w:t>
            </w:r>
            <w:r w:rsidR="0019709A">
              <w:rPr>
                <w:noProof/>
                <w:webHidden/>
              </w:rPr>
              <w:fldChar w:fldCharType="end"/>
            </w:r>
          </w:hyperlink>
        </w:p>
        <w:p w14:paraId="45558CD3" w14:textId="615EDCBE" w:rsidR="0019709A" w:rsidRDefault="006A0507">
          <w:pPr>
            <w:pStyle w:val="TOC3"/>
            <w:tabs>
              <w:tab w:val="left" w:pos="1320"/>
              <w:tab w:val="right" w:leader="dot" w:pos="9062"/>
            </w:tabs>
            <w:rPr>
              <w:rFonts w:eastAsiaTheme="minorEastAsia"/>
              <w:noProof/>
              <w:lang w:val="en-DE" w:eastAsia="en-DE"/>
            </w:rPr>
          </w:pPr>
          <w:hyperlink w:anchor="_Toc148037175" w:history="1">
            <w:r w:rsidR="0019709A" w:rsidRPr="00A46D09">
              <w:rPr>
                <w:rStyle w:val="Hyperlink"/>
                <w:noProof/>
                <w:lang w:val="en-US"/>
              </w:rPr>
              <w:t>6.4.5</w:t>
            </w:r>
            <w:r w:rsidR="0019709A">
              <w:rPr>
                <w:rFonts w:eastAsiaTheme="minorEastAsia"/>
                <w:noProof/>
                <w:lang w:val="en-DE" w:eastAsia="en-DE"/>
              </w:rPr>
              <w:tab/>
            </w:r>
            <w:r w:rsidR="0019709A" w:rsidRPr="00A46D09">
              <w:rPr>
                <w:rStyle w:val="Hyperlink"/>
                <w:noProof/>
                <w:lang w:val="en-US"/>
              </w:rPr>
              <w:t>Authentication and Security settings</w:t>
            </w:r>
            <w:r w:rsidR="0019709A">
              <w:rPr>
                <w:noProof/>
                <w:webHidden/>
              </w:rPr>
              <w:tab/>
            </w:r>
            <w:r w:rsidR="0019709A">
              <w:rPr>
                <w:noProof/>
                <w:webHidden/>
              </w:rPr>
              <w:fldChar w:fldCharType="begin"/>
            </w:r>
            <w:r w:rsidR="0019709A">
              <w:rPr>
                <w:noProof/>
                <w:webHidden/>
              </w:rPr>
              <w:instrText xml:space="preserve"> PAGEREF _Toc148037175 \h </w:instrText>
            </w:r>
            <w:r w:rsidR="0019709A">
              <w:rPr>
                <w:noProof/>
                <w:webHidden/>
              </w:rPr>
            </w:r>
            <w:r w:rsidR="0019709A">
              <w:rPr>
                <w:noProof/>
                <w:webHidden/>
              </w:rPr>
              <w:fldChar w:fldCharType="separate"/>
            </w:r>
            <w:r w:rsidR="00262ACC">
              <w:rPr>
                <w:noProof/>
                <w:webHidden/>
              </w:rPr>
              <w:t>133</w:t>
            </w:r>
            <w:r w:rsidR="0019709A">
              <w:rPr>
                <w:noProof/>
                <w:webHidden/>
              </w:rPr>
              <w:fldChar w:fldCharType="end"/>
            </w:r>
          </w:hyperlink>
        </w:p>
        <w:p w14:paraId="7E0851F1" w14:textId="3B2F56DD" w:rsidR="0019709A" w:rsidRDefault="006A0507">
          <w:pPr>
            <w:pStyle w:val="TOC3"/>
            <w:tabs>
              <w:tab w:val="left" w:pos="1320"/>
              <w:tab w:val="right" w:leader="dot" w:pos="9062"/>
            </w:tabs>
            <w:rPr>
              <w:rFonts w:eastAsiaTheme="minorEastAsia"/>
              <w:noProof/>
              <w:lang w:val="en-DE" w:eastAsia="en-DE"/>
            </w:rPr>
          </w:pPr>
          <w:hyperlink w:anchor="_Toc148037176" w:history="1">
            <w:r w:rsidR="0019709A" w:rsidRPr="00A46D09">
              <w:rPr>
                <w:rStyle w:val="Hyperlink"/>
                <w:noProof/>
                <w:lang w:val="en-US"/>
              </w:rPr>
              <w:t>6.4.6</w:t>
            </w:r>
            <w:r w:rsidR="0019709A">
              <w:rPr>
                <w:rFonts w:eastAsiaTheme="minorEastAsia"/>
                <w:noProof/>
                <w:lang w:val="en-DE" w:eastAsia="en-DE"/>
              </w:rPr>
              <w:tab/>
            </w:r>
            <w:r w:rsidR="0019709A" w:rsidRPr="00A46D09">
              <w:rPr>
                <w:rStyle w:val="Hyperlink"/>
                <w:noProof/>
                <w:lang w:val="en-US"/>
              </w:rPr>
              <w:t>AAS nameplate settings</w:t>
            </w:r>
            <w:r w:rsidR="0019709A">
              <w:rPr>
                <w:noProof/>
                <w:webHidden/>
              </w:rPr>
              <w:tab/>
            </w:r>
            <w:r w:rsidR="0019709A">
              <w:rPr>
                <w:noProof/>
                <w:webHidden/>
              </w:rPr>
              <w:fldChar w:fldCharType="begin"/>
            </w:r>
            <w:r w:rsidR="0019709A">
              <w:rPr>
                <w:noProof/>
                <w:webHidden/>
              </w:rPr>
              <w:instrText xml:space="preserve"> PAGEREF _Toc148037176 \h </w:instrText>
            </w:r>
            <w:r w:rsidR="0019709A">
              <w:rPr>
                <w:noProof/>
                <w:webHidden/>
              </w:rPr>
            </w:r>
            <w:r w:rsidR="0019709A">
              <w:rPr>
                <w:noProof/>
                <w:webHidden/>
              </w:rPr>
              <w:fldChar w:fldCharType="separate"/>
            </w:r>
            <w:r w:rsidR="00262ACC">
              <w:rPr>
                <w:noProof/>
                <w:webHidden/>
              </w:rPr>
              <w:t>134</w:t>
            </w:r>
            <w:r w:rsidR="0019709A">
              <w:rPr>
                <w:noProof/>
                <w:webHidden/>
              </w:rPr>
              <w:fldChar w:fldCharType="end"/>
            </w:r>
          </w:hyperlink>
        </w:p>
        <w:p w14:paraId="203C7BD8" w14:textId="60BEEC7F" w:rsidR="0019709A" w:rsidRDefault="006A0507">
          <w:pPr>
            <w:pStyle w:val="TOC3"/>
            <w:tabs>
              <w:tab w:val="left" w:pos="1320"/>
              <w:tab w:val="right" w:leader="dot" w:pos="9062"/>
            </w:tabs>
            <w:rPr>
              <w:rFonts w:eastAsiaTheme="minorEastAsia"/>
              <w:noProof/>
              <w:lang w:val="en-DE" w:eastAsia="en-DE"/>
            </w:rPr>
          </w:pPr>
          <w:hyperlink w:anchor="_Toc148037177" w:history="1">
            <w:r w:rsidR="0019709A" w:rsidRPr="00A46D09">
              <w:rPr>
                <w:rStyle w:val="Hyperlink"/>
                <w:noProof/>
                <w:lang w:val="en-US"/>
              </w:rPr>
              <w:t>6.4.7</w:t>
            </w:r>
            <w:r w:rsidR="0019709A">
              <w:rPr>
                <w:rFonts w:eastAsiaTheme="minorEastAsia"/>
                <w:noProof/>
                <w:lang w:val="en-DE" w:eastAsia="en-DE"/>
              </w:rPr>
              <w:tab/>
            </w:r>
            <w:r w:rsidR="0019709A" w:rsidRPr="00A46D09">
              <w:rPr>
                <w:rStyle w:val="Hyperlink"/>
                <w:noProof/>
                <w:lang w:val="en-US"/>
              </w:rPr>
              <w:t>Parameters</w:t>
            </w:r>
            <w:r w:rsidR="0019709A">
              <w:rPr>
                <w:noProof/>
                <w:webHidden/>
              </w:rPr>
              <w:tab/>
            </w:r>
            <w:r w:rsidR="0019709A">
              <w:rPr>
                <w:noProof/>
                <w:webHidden/>
              </w:rPr>
              <w:fldChar w:fldCharType="begin"/>
            </w:r>
            <w:r w:rsidR="0019709A">
              <w:rPr>
                <w:noProof/>
                <w:webHidden/>
              </w:rPr>
              <w:instrText xml:space="preserve"> PAGEREF _Toc148037177 \h </w:instrText>
            </w:r>
            <w:r w:rsidR="0019709A">
              <w:rPr>
                <w:noProof/>
                <w:webHidden/>
              </w:rPr>
            </w:r>
            <w:r w:rsidR="0019709A">
              <w:rPr>
                <w:noProof/>
                <w:webHidden/>
              </w:rPr>
              <w:fldChar w:fldCharType="separate"/>
            </w:r>
            <w:r w:rsidR="00262ACC">
              <w:rPr>
                <w:noProof/>
                <w:webHidden/>
              </w:rPr>
              <w:t>136</w:t>
            </w:r>
            <w:r w:rsidR="0019709A">
              <w:rPr>
                <w:noProof/>
                <w:webHidden/>
              </w:rPr>
              <w:fldChar w:fldCharType="end"/>
            </w:r>
          </w:hyperlink>
        </w:p>
        <w:p w14:paraId="4B67D985" w14:textId="30E59F42" w:rsidR="0019709A" w:rsidRDefault="006A0507">
          <w:pPr>
            <w:pStyle w:val="TOC3"/>
            <w:tabs>
              <w:tab w:val="left" w:pos="1320"/>
              <w:tab w:val="right" w:leader="dot" w:pos="9062"/>
            </w:tabs>
            <w:rPr>
              <w:rFonts w:eastAsiaTheme="minorEastAsia"/>
              <w:noProof/>
              <w:lang w:val="en-DE" w:eastAsia="en-DE"/>
            </w:rPr>
          </w:pPr>
          <w:hyperlink w:anchor="_Toc148037178" w:history="1">
            <w:r w:rsidR="0019709A" w:rsidRPr="00A46D09">
              <w:rPr>
                <w:rStyle w:val="Hyperlink"/>
                <w:noProof/>
                <w:lang w:val="en-US"/>
              </w:rPr>
              <w:t>6.4.8</w:t>
            </w:r>
            <w:r w:rsidR="0019709A">
              <w:rPr>
                <w:rFonts w:eastAsiaTheme="minorEastAsia"/>
                <w:noProof/>
                <w:lang w:val="en-DE" w:eastAsia="en-DE"/>
              </w:rPr>
              <w:tab/>
            </w:r>
            <w:r w:rsidR="0019709A" w:rsidRPr="00A46D09">
              <w:rPr>
                <w:rStyle w:val="Hyperlink"/>
                <w:noProof/>
                <w:lang w:val="en-US"/>
              </w:rPr>
              <w:t>Connectors</w:t>
            </w:r>
            <w:r w:rsidR="0019709A">
              <w:rPr>
                <w:noProof/>
                <w:webHidden/>
              </w:rPr>
              <w:tab/>
            </w:r>
            <w:r w:rsidR="0019709A">
              <w:rPr>
                <w:noProof/>
                <w:webHidden/>
              </w:rPr>
              <w:fldChar w:fldCharType="begin"/>
            </w:r>
            <w:r w:rsidR="0019709A">
              <w:rPr>
                <w:noProof/>
                <w:webHidden/>
              </w:rPr>
              <w:instrText xml:space="preserve"> PAGEREF _Toc148037178 \h </w:instrText>
            </w:r>
            <w:r w:rsidR="0019709A">
              <w:rPr>
                <w:noProof/>
                <w:webHidden/>
              </w:rPr>
            </w:r>
            <w:r w:rsidR="0019709A">
              <w:rPr>
                <w:noProof/>
                <w:webHidden/>
              </w:rPr>
              <w:fldChar w:fldCharType="separate"/>
            </w:r>
            <w:r w:rsidR="00262ACC">
              <w:rPr>
                <w:noProof/>
                <w:webHidden/>
              </w:rPr>
              <w:t>136</w:t>
            </w:r>
            <w:r w:rsidR="0019709A">
              <w:rPr>
                <w:noProof/>
                <w:webHidden/>
              </w:rPr>
              <w:fldChar w:fldCharType="end"/>
            </w:r>
          </w:hyperlink>
        </w:p>
        <w:p w14:paraId="6A10AB2A" w14:textId="5D40CE12" w:rsidR="0019709A" w:rsidRDefault="006A0507">
          <w:pPr>
            <w:pStyle w:val="TOC2"/>
            <w:rPr>
              <w:rFonts w:eastAsiaTheme="minorEastAsia"/>
              <w:noProof/>
              <w:lang w:val="en-DE" w:eastAsia="en-DE"/>
            </w:rPr>
          </w:pPr>
          <w:hyperlink w:anchor="_Toc148037179" w:history="1">
            <w:r w:rsidR="0019709A" w:rsidRPr="00A46D09">
              <w:rPr>
                <w:rStyle w:val="Hyperlink"/>
                <w:noProof/>
                <w:lang w:val="en-US"/>
              </w:rPr>
              <w:t>6.5</w:t>
            </w:r>
            <w:r w:rsidR="0019709A">
              <w:rPr>
                <w:rFonts w:eastAsiaTheme="minorEastAsia"/>
                <w:noProof/>
                <w:lang w:val="en-DE" w:eastAsia="en-DE"/>
              </w:rPr>
              <w:tab/>
            </w:r>
            <w:r w:rsidR="0019709A" w:rsidRPr="00A46D09">
              <w:rPr>
                <w:rStyle w:val="Hyperlink"/>
                <w:noProof/>
                <w:lang w:val="en-US"/>
              </w:rPr>
              <w:t>Platform Instantiation Process</w:t>
            </w:r>
            <w:r w:rsidR="0019709A">
              <w:rPr>
                <w:noProof/>
                <w:webHidden/>
              </w:rPr>
              <w:tab/>
            </w:r>
            <w:r w:rsidR="0019709A">
              <w:rPr>
                <w:noProof/>
                <w:webHidden/>
              </w:rPr>
              <w:fldChar w:fldCharType="begin"/>
            </w:r>
            <w:r w:rsidR="0019709A">
              <w:rPr>
                <w:noProof/>
                <w:webHidden/>
              </w:rPr>
              <w:instrText xml:space="preserve"> PAGEREF _Toc148037179 \h </w:instrText>
            </w:r>
            <w:r w:rsidR="0019709A">
              <w:rPr>
                <w:noProof/>
                <w:webHidden/>
              </w:rPr>
            </w:r>
            <w:r w:rsidR="0019709A">
              <w:rPr>
                <w:noProof/>
                <w:webHidden/>
              </w:rPr>
              <w:fldChar w:fldCharType="separate"/>
            </w:r>
            <w:r w:rsidR="00262ACC">
              <w:rPr>
                <w:noProof/>
                <w:webHidden/>
              </w:rPr>
              <w:t>141</w:t>
            </w:r>
            <w:r w:rsidR="0019709A">
              <w:rPr>
                <w:noProof/>
                <w:webHidden/>
              </w:rPr>
              <w:fldChar w:fldCharType="end"/>
            </w:r>
          </w:hyperlink>
        </w:p>
        <w:p w14:paraId="1C836106" w14:textId="047A8722" w:rsidR="0019709A" w:rsidRDefault="006A0507">
          <w:pPr>
            <w:pStyle w:val="TOC2"/>
            <w:rPr>
              <w:rFonts w:eastAsiaTheme="minorEastAsia"/>
              <w:noProof/>
              <w:lang w:val="en-DE" w:eastAsia="en-DE"/>
            </w:rPr>
          </w:pPr>
          <w:hyperlink w:anchor="_Toc148037180" w:history="1">
            <w:r w:rsidR="0019709A" w:rsidRPr="00A46D09">
              <w:rPr>
                <w:rStyle w:val="Hyperlink"/>
                <w:noProof/>
                <w:lang w:val="en-US"/>
              </w:rPr>
              <w:t>6.6</w:t>
            </w:r>
            <w:r w:rsidR="0019709A">
              <w:rPr>
                <w:rFonts w:eastAsiaTheme="minorEastAsia"/>
                <w:noProof/>
                <w:lang w:val="en-DE" w:eastAsia="en-DE"/>
              </w:rPr>
              <w:tab/>
            </w:r>
            <w:r w:rsidR="0019709A" w:rsidRPr="00A46D09">
              <w:rPr>
                <w:rStyle w:val="Hyperlink"/>
                <w:noProof/>
                <w:lang w:val="en-US"/>
              </w:rPr>
              <w:t>Container Instantiation</w:t>
            </w:r>
            <w:r w:rsidR="0019709A">
              <w:rPr>
                <w:noProof/>
                <w:webHidden/>
              </w:rPr>
              <w:tab/>
            </w:r>
            <w:r w:rsidR="0019709A">
              <w:rPr>
                <w:noProof/>
                <w:webHidden/>
              </w:rPr>
              <w:fldChar w:fldCharType="begin"/>
            </w:r>
            <w:r w:rsidR="0019709A">
              <w:rPr>
                <w:noProof/>
                <w:webHidden/>
              </w:rPr>
              <w:instrText xml:space="preserve"> PAGEREF _Toc148037180 \h </w:instrText>
            </w:r>
            <w:r w:rsidR="0019709A">
              <w:rPr>
                <w:noProof/>
                <w:webHidden/>
              </w:rPr>
            </w:r>
            <w:r w:rsidR="0019709A">
              <w:rPr>
                <w:noProof/>
                <w:webHidden/>
              </w:rPr>
              <w:fldChar w:fldCharType="separate"/>
            </w:r>
            <w:r w:rsidR="00262ACC">
              <w:rPr>
                <w:noProof/>
                <w:webHidden/>
              </w:rPr>
              <w:t>144</w:t>
            </w:r>
            <w:r w:rsidR="0019709A">
              <w:rPr>
                <w:noProof/>
                <w:webHidden/>
              </w:rPr>
              <w:fldChar w:fldCharType="end"/>
            </w:r>
          </w:hyperlink>
        </w:p>
        <w:p w14:paraId="772DD2D5" w14:textId="476AD746" w:rsidR="0019709A" w:rsidRDefault="006A0507">
          <w:pPr>
            <w:pStyle w:val="TOC2"/>
            <w:rPr>
              <w:rFonts w:eastAsiaTheme="minorEastAsia"/>
              <w:noProof/>
              <w:lang w:val="en-DE" w:eastAsia="en-DE"/>
            </w:rPr>
          </w:pPr>
          <w:hyperlink w:anchor="_Toc148037181" w:history="1">
            <w:r w:rsidR="0019709A" w:rsidRPr="00A46D09">
              <w:rPr>
                <w:rStyle w:val="Hyperlink"/>
                <w:noProof/>
                <w:lang w:val="en-US"/>
              </w:rPr>
              <w:t>6.7</w:t>
            </w:r>
            <w:r w:rsidR="0019709A">
              <w:rPr>
                <w:rFonts w:eastAsiaTheme="minorEastAsia"/>
                <w:noProof/>
                <w:lang w:val="en-DE" w:eastAsia="en-DE"/>
              </w:rPr>
              <w:tab/>
            </w:r>
            <w:r w:rsidR="0019709A" w:rsidRPr="00A46D09">
              <w:rPr>
                <w:rStyle w:val="Hyperlink"/>
                <w:noProof/>
                <w:lang w:val="en-US"/>
              </w:rPr>
              <w:t>Example Applications</w:t>
            </w:r>
            <w:r w:rsidR="0019709A">
              <w:rPr>
                <w:noProof/>
                <w:webHidden/>
              </w:rPr>
              <w:tab/>
            </w:r>
            <w:r w:rsidR="0019709A">
              <w:rPr>
                <w:noProof/>
                <w:webHidden/>
              </w:rPr>
              <w:fldChar w:fldCharType="begin"/>
            </w:r>
            <w:r w:rsidR="0019709A">
              <w:rPr>
                <w:noProof/>
                <w:webHidden/>
              </w:rPr>
              <w:instrText xml:space="preserve"> PAGEREF _Toc148037181 \h </w:instrText>
            </w:r>
            <w:r w:rsidR="0019709A">
              <w:rPr>
                <w:noProof/>
                <w:webHidden/>
              </w:rPr>
            </w:r>
            <w:r w:rsidR="0019709A">
              <w:rPr>
                <w:noProof/>
                <w:webHidden/>
              </w:rPr>
              <w:fldChar w:fldCharType="separate"/>
            </w:r>
            <w:r w:rsidR="00262ACC">
              <w:rPr>
                <w:noProof/>
                <w:webHidden/>
              </w:rPr>
              <w:t>148</w:t>
            </w:r>
            <w:r w:rsidR="0019709A">
              <w:rPr>
                <w:noProof/>
                <w:webHidden/>
              </w:rPr>
              <w:fldChar w:fldCharType="end"/>
            </w:r>
          </w:hyperlink>
        </w:p>
        <w:p w14:paraId="33FE234D" w14:textId="46E8896D" w:rsidR="0019709A" w:rsidRDefault="006A0507">
          <w:pPr>
            <w:pStyle w:val="TOC2"/>
            <w:rPr>
              <w:rFonts w:eastAsiaTheme="minorEastAsia"/>
              <w:noProof/>
              <w:lang w:val="en-DE" w:eastAsia="en-DE"/>
            </w:rPr>
          </w:pPr>
          <w:hyperlink w:anchor="_Toc148037182" w:history="1">
            <w:r w:rsidR="0019709A" w:rsidRPr="00A46D09">
              <w:rPr>
                <w:rStyle w:val="Hyperlink"/>
                <w:noProof/>
                <w:lang w:val="en-US"/>
              </w:rPr>
              <w:t>6.8</w:t>
            </w:r>
            <w:r w:rsidR="0019709A">
              <w:rPr>
                <w:rFonts w:eastAsiaTheme="minorEastAsia"/>
                <w:noProof/>
                <w:lang w:val="en-DE" w:eastAsia="en-DE"/>
              </w:rPr>
              <w:tab/>
            </w:r>
            <w:r w:rsidR="0019709A" w:rsidRPr="00A46D09">
              <w:rPr>
                <w:rStyle w:val="Hyperlink"/>
                <w:noProof/>
                <w:lang w:val="en-US"/>
              </w:rPr>
              <w:t>Creating an Application</w:t>
            </w:r>
            <w:r w:rsidR="0019709A">
              <w:rPr>
                <w:noProof/>
                <w:webHidden/>
              </w:rPr>
              <w:tab/>
            </w:r>
            <w:r w:rsidR="0019709A">
              <w:rPr>
                <w:noProof/>
                <w:webHidden/>
              </w:rPr>
              <w:fldChar w:fldCharType="begin"/>
            </w:r>
            <w:r w:rsidR="0019709A">
              <w:rPr>
                <w:noProof/>
                <w:webHidden/>
              </w:rPr>
              <w:instrText xml:space="preserve"> PAGEREF _Toc148037182 \h </w:instrText>
            </w:r>
            <w:r w:rsidR="0019709A">
              <w:rPr>
                <w:noProof/>
                <w:webHidden/>
              </w:rPr>
            </w:r>
            <w:r w:rsidR="0019709A">
              <w:rPr>
                <w:noProof/>
                <w:webHidden/>
              </w:rPr>
              <w:fldChar w:fldCharType="separate"/>
            </w:r>
            <w:r w:rsidR="00262ACC">
              <w:rPr>
                <w:noProof/>
                <w:webHidden/>
              </w:rPr>
              <w:t>151</w:t>
            </w:r>
            <w:r w:rsidR="0019709A">
              <w:rPr>
                <w:noProof/>
                <w:webHidden/>
              </w:rPr>
              <w:fldChar w:fldCharType="end"/>
            </w:r>
          </w:hyperlink>
        </w:p>
        <w:p w14:paraId="379D066F" w14:textId="5BDFED8C" w:rsidR="0019709A" w:rsidRDefault="006A0507">
          <w:pPr>
            <w:pStyle w:val="TOC2"/>
            <w:rPr>
              <w:rFonts w:eastAsiaTheme="minorEastAsia"/>
              <w:noProof/>
              <w:lang w:val="en-DE" w:eastAsia="en-DE"/>
            </w:rPr>
          </w:pPr>
          <w:hyperlink w:anchor="_Toc148037183" w:history="1">
            <w:r w:rsidR="0019709A" w:rsidRPr="00A46D09">
              <w:rPr>
                <w:rStyle w:val="Hyperlink"/>
                <w:noProof/>
                <w:lang w:val="en-US"/>
              </w:rPr>
              <w:t>6.9</w:t>
            </w:r>
            <w:r w:rsidR="0019709A">
              <w:rPr>
                <w:rFonts w:eastAsiaTheme="minorEastAsia"/>
                <w:noProof/>
                <w:lang w:val="en-DE" w:eastAsia="en-DE"/>
              </w:rPr>
              <w:tab/>
            </w:r>
            <w:r w:rsidR="0019709A" w:rsidRPr="00A46D09">
              <w:rPr>
                <w:rStyle w:val="Hyperlink"/>
                <w:noProof/>
                <w:lang w:val="en-US"/>
              </w:rPr>
              <w:t>Project Structures</w:t>
            </w:r>
            <w:r w:rsidR="0019709A">
              <w:rPr>
                <w:noProof/>
                <w:webHidden/>
              </w:rPr>
              <w:tab/>
            </w:r>
            <w:r w:rsidR="0019709A">
              <w:rPr>
                <w:noProof/>
                <w:webHidden/>
              </w:rPr>
              <w:fldChar w:fldCharType="begin"/>
            </w:r>
            <w:r w:rsidR="0019709A">
              <w:rPr>
                <w:noProof/>
                <w:webHidden/>
              </w:rPr>
              <w:instrText xml:space="preserve"> PAGEREF _Toc148037183 \h </w:instrText>
            </w:r>
            <w:r w:rsidR="0019709A">
              <w:rPr>
                <w:noProof/>
                <w:webHidden/>
              </w:rPr>
            </w:r>
            <w:r w:rsidR="0019709A">
              <w:rPr>
                <w:noProof/>
                <w:webHidden/>
              </w:rPr>
              <w:fldChar w:fldCharType="separate"/>
            </w:r>
            <w:r w:rsidR="00262ACC">
              <w:rPr>
                <w:noProof/>
                <w:webHidden/>
              </w:rPr>
              <w:t>153</w:t>
            </w:r>
            <w:r w:rsidR="0019709A">
              <w:rPr>
                <w:noProof/>
                <w:webHidden/>
              </w:rPr>
              <w:fldChar w:fldCharType="end"/>
            </w:r>
          </w:hyperlink>
        </w:p>
        <w:p w14:paraId="1E0C926A" w14:textId="43D63C26" w:rsidR="0019709A" w:rsidRDefault="006A0507">
          <w:pPr>
            <w:pStyle w:val="TOC2"/>
            <w:rPr>
              <w:rFonts w:eastAsiaTheme="minorEastAsia"/>
              <w:noProof/>
              <w:lang w:val="en-DE" w:eastAsia="en-DE"/>
            </w:rPr>
          </w:pPr>
          <w:hyperlink w:anchor="_Toc148037184" w:history="1">
            <w:r w:rsidR="0019709A" w:rsidRPr="00A46D09">
              <w:rPr>
                <w:rStyle w:val="Hyperlink"/>
                <w:noProof/>
                <w:lang w:val="en-US"/>
              </w:rPr>
              <w:t>6.10</w:t>
            </w:r>
            <w:r w:rsidR="0019709A">
              <w:rPr>
                <w:rFonts w:eastAsiaTheme="minorEastAsia"/>
                <w:noProof/>
                <w:lang w:val="en-DE" w:eastAsia="en-DE"/>
              </w:rPr>
              <w:tab/>
            </w:r>
            <w:r w:rsidR="0019709A" w:rsidRPr="00A46D09">
              <w:rPr>
                <w:rStyle w:val="Hyperlink"/>
                <w:noProof/>
                <w:lang w:val="en-US"/>
              </w:rPr>
              <w:t>Default Build Sequences</w:t>
            </w:r>
            <w:r w:rsidR="0019709A">
              <w:rPr>
                <w:noProof/>
                <w:webHidden/>
              </w:rPr>
              <w:tab/>
            </w:r>
            <w:r w:rsidR="0019709A">
              <w:rPr>
                <w:noProof/>
                <w:webHidden/>
              </w:rPr>
              <w:fldChar w:fldCharType="begin"/>
            </w:r>
            <w:r w:rsidR="0019709A">
              <w:rPr>
                <w:noProof/>
                <w:webHidden/>
              </w:rPr>
              <w:instrText xml:space="preserve"> PAGEREF _Toc148037184 \h </w:instrText>
            </w:r>
            <w:r w:rsidR="0019709A">
              <w:rPr>
                <w:noProof/>
                <w:webHidden/>
              </w:rPr>
            </w:r>
            <w:r w:rsidR="0019709A">
              <w:rPr>
                <w:noProof/>
                <w:webHidden/>
              </w:rPr>
              <w:fldChar w:fldCharType="separate"/>
            </w:r>
            <w:r w:rsidR="00262ACC">
              <w:rPr>
                <w:noProof/>
                <w:webHidden/>
              </w:rPr>
              <w:t>157</w:t>
            </w:r>
            <w:r w:rsidR="0019709A">
              <w:rPr>
                <w:noProof/>
                <w:webHidden/>
              </w:rPr>
              <w:fldChar w:fldCharType="end"/>
            </w:r>
          </w:hyperlink>
        </w:p>
        <w:p w14:paraId="6359A7ED" w14:textId="614A7A87" w:rsidR="0019709A" w:rsidRDefault="006A0507">
          <w:pPr>
            <w:pStyle w:val="TOC2"/>
            <w:rPr>
              <w:rFonts w:eastAsiaTheme="minorEastAsia"/>
              <w:noProof/>
              <w:lang w:val="en-DE" w:eastAsia="en-DE"/>
            </w:rPr>
          </w:pPr>
          <w:hyperlink w:anchor="_Toc148037185" w:history="1">
            <w:r w:rsidR="0019709A" w:rsidRPr="00A46D09">
              <w:rPr>
                <w:rStyle w:val="Hyperlink"/>
                <w:noProof/>
                <w:lang w:val="en-US"/>
              </w:rPr>
              <w:t>6.11</w:t>
            </w:r>
            <w:r w:rsidR="0019709A">
              <w:rPr>
                <w:rFonts w:eastAsiaTheme="minorEastAsia"/>
                <w:noProof/>
                <w:lang w:val="en-DE" w:eastAsia="en-DE"/>
              </w:rPr>
              <w:tab/>
            </w:r>
            <w:r w:rsidR="0019709A" w:rsidRPr="00A46D09">
              <w:rPr>
                <w:rStyle w:val="Hyperlink"/>
                <w:noProof/>
                <w:lang w:val="en-US"/>
              </w:rPr>
              <w:t>Service Realization Rules and Considerations</w:t>
            </w:r>
            <w:r w:rsidR="0019709A">
              <w:rPr>
                <w:noProof/>
                <w:webHidden/>
              </w:rPr>
              <w:tab/>
            </w:r>
            <w:r w:rsidR="0019709A">
              <w:rPr>
                <w:noProof/>
                <w:webHidden/>
              </w:rPr>
              <w:fldChar w:fldCharType="begin"/>
            </w:r>
            <w:r w:rsidR="0019709A">
              <w:rPr>
                <w:noProof/>
                <w:webHidden/>
              </w:rPr>
              <w:instrText xml:space="preserve"> PAGEREF _Toc148037185 \h </w:instrText>
            </w:r>
            <w:r w:rsidR="0019709A">
              <w:rPr>
                <w:noProof/>
                <w:webHidden/>
              </w:rPr>
            </w:r>
            <w:r w:rsidR="0019709A">
              <w:rPr>
                <w:noProof/>
                <w:webHidden/>
              </w:rPr>
              <w:fldChar w:fldCharType="separate"/>
            </w:r>
            <w:r w:rsidR="00262ACC">
              <w:rPr>
                <w:noProof/>
                <w:webHidden/>
              </w:rPr>
              <w:t>158</w:t>
            </w:r>
            <w:r w:rsidR="0019709A">
              <w:rPr>
                <w:noProof/>
                <w:webHidden/>
              </w:rPr>
              <w:fldChar w:fldCharType="end"/>
            </w:r>
          </w:hyperlink>
        </w:p>
        <w:p w14:paraId="018C0A84" w14:textId="47C49A99" w:rsidR="0019709A" w:rsidRDefault="006A0507">
          <w:pPr>
            <w:pStyle w:val="TOC1"/>
            <w:rPr>
              <w:rFonts w:eastAsiaTheme="minorEastAsia"/>
              <w:noProof/>
              <w:lang w:val="en-DE" w:eastAsia="en-DE"/>
            </w:rPr>
          </w:pPr>
          <w:hyperlink w:anchor="_Toc148037186" w:history="1">
            <w:r w:rsidR="0019709A" w:rsidRPr="00A46D09">
              <w:rPr>
                <w:rStyle w:val="Hyperlink"/>
                <w:noProof/>
                <w:lang w:val="en-US"/>
              </w:rPr>
              <w:t>7</w:t>
            </w:r>
            <w:r w:rsidR="0019709A">
              <w:rPr>
                <w:rFonts w:eastAsiaTheme="minorEastAsia"/>
                <w:noProof/>
                <w:lang w:val="en-DE" w:eastAsia="en-DE"/>
              </w:rPr>
              <w:tab/>
            </w:r>
            <w:r w:rsidR="0019709A" w:rsidRPr="00A46D09">
              <w:rPr>
                <w:rStyle w:val="Hyperlink"/>
                <w:noProof/>
                <w:lang w:val="en-US"/>
              </w:rPr>
              <w:t>Implementation</w:t>
            </w:r>
            <w:r w:rsidR="0019709A">
              <w:rPr>
                <w:noProof/>
                <w:webHidden/>
              </w:rPr>
              <w:tab/>
            </w:r>
            <w:r w:rsidR="0019709A">
              <w:rPr>
                <w:noProof/>
                <w:webHidden/>
              </w:rPr>
              <w:fldChar w:fldCharType="begin"/>
            </w:r>
            <w:r w:rsidR="0019709A">
              <w:rPr>
                <w:noProof/>
                <w:webHidden/>
              </w:rPr>
              <w:instrText xml:space="preserve"> PAGEREF _Toc148037186 \h </w:instrText>
            </w:r>
            <w:r w:rsidR="0019709A">
              <w:rPr>
                <w:noProof/>
                <w:webHidden/>
              </w:rPr>
            </w:r>
            <w:r w:rsidR="0019709A">
              <w:rPr>
                <w:noProof/>
                <w:webHidden/>
              </w:rPr>
              <w:fldChar w:fldCharType="separate"/>
            </w:r>
            <w:r w:rsidR="00262ACC">
              <w:rPr>
                <w:noProof/>
                <w:webHidden/>
              </w:rPr>
              <w:t>162</w:t>
            </w:r>
            <w:r w:rsidR="0019709A">
              <w:rPr>
                <w:noProof/>
                <w:webHidden/>
              </w:rPr>
              <w:fldChar w:fldCharType="end"/>
            </w:r>
          </w:hyperlink>
        </w:p>
        <w:p w14:paraId="747C0E24" w14:textId="2A6210A2" w:rsidR="0019709A" w:rsidRDefault="006A0507">
          <w:pPr>
            <w:pStyle w:val="TOC2"/>
            <w:rPr>
              <w:rFonts w:eastAsiaTheme="minorEastAsia"/>
              <w:noProof/>
              <w:lang w:val="en-DE" w:eastAsia="en-DE"/>
            </w:rPr>
          </w:pPr>
          <w:hyperlink w:anchor="_Toc148037187" w:history="1">
            <w:r w:rsidR="0019709A" w:rsidRPr="00A46D09">
              <w:rPr>
                <w:rStyle w:val="Hyperlink"/>
                <w:noProof/>
                <w:lang w:val="en-US"/>
              </w:rPr>
              <w:t>7.1</w:t>
            </w:r>
            <w:r w:rsidR="0019709A">
              <w:rPr>
                <w:rFonts w:eastAsiaTheme="minorEastAsia"/>
                <w:noProof/>
                <w:lang w:val="en-DE" w:eastAsia="en-DE"/>
              </w:rPr>
              <w:tab/>
            </w:r>
            <w:r w:rsidR="0019709A" w:rsidRPr="00A46D09">
              <w:rPr>
                <w:rStyle w:val="Hyperlink"/>
                <w:noProof/>
                <w:lang w:val="en-US"/>
              </w:rPr>
              <w:t>Implementation Decisions</w:t>
            </w:r>
            <w:r w:rsidR="0019709A">
              <w:rPr>
                <w:noProof/>
                <w:webHidden/>
              </w:rPr>
              <w:tab/>
            </w:r>
            <w:r w:rsidR="0019709A">
              <w:rPr>
                <w:noProof/>
                <w:webHidden/>
              </w:rPr>
              <w:fldChar w:fldCharType="begin"/>
            </w:r>
            <w:r w:rsidR="0019709A">
              <w:rPr>
                <w:noProof/>
                <w:webHidden/>
              </w:rPr>
              <w:instrText xml:space="preserve"> PAGEREF _Toc148037187 \h </w:instrText>
            </w:r>
            <w:r w:rsidR="0019709A">
              <w:rPr>
                <w:noProof/>
                <w:webHidden/>
              </w:rPr>
            </w:r>
            <w:r w:rsidR="0019709A">
              <w:rPr>
                <w:noProof/>
                <w:webHidden/>
              </w:rPr>
              <w:fldChar w:fldCharType="separate"/>
            </w:r>
            <w:r w:rsidR="00262ACC">
              <w:rPr>
                <w:noProof/>
                <w:webHidden/>
              </w:rPr>
              <w:t>162</w:t>
            </w:r>
            <w:r w:rsidR="0019709A">
              <w:rPr>
                <w:noProof/>
                <w:webHidden/>
              </w:rPr>
              <w:fldChar w:fldCharType="end"/>
            </w:r>
          </w:hyperlink>
        </w:p>
        <w:p w14:paraId="56377104" w14:textId="14108C0F" w:rsidR="0019709A" w:rsidRDefault="006A0507">
          <w:pPr>
            <w:pStyle w:val="TOC2"/>
            <w:rPr>
              <w:rFonts w:eastAsiaTheme="minorEastAsia"/>
              <w:noProof/>
              <w:lang w:val="en-DE" w:eastAsia="en-DE"/>
            </w:rPr>
          </w:pPr>
          <w:hyperlink w:anchor="_Toc148037188" w:history="1">
            <w:r w:rsidR="0019709A" w:rsidRPr="00A46D09">
              <w:rPr>
                <w:rStyle w:val="Hyperlink"/>
                <w:noProof/>
                <w:lang w:val="en-US"/>
              </w:rPr>
              <w:t>7.2</w:t>
            </w:r>
            <w:r w:rsidR="0019709A">
              <w:rPr>
                <w:rFonts w:eastAsiaTheme="minorEastAsia"/>
                <w:noProof/>
                <w:lang w:val="en-DE" w:eastAsia="en-DE"/>
              </w:rPr>
              <w:tab/>
            </w:r>
            <w:r w:rsidR="0019709A" w:rsidRPr="00A46D09">
              <w:rPr>
                <w:rStyle w:val="Hyperlink"/>
                <w:noProof/>
                <w:lang w:val="en-US"/>
              </w:rPr>
              <w:t>Mapping of Projects to Platform Layers</w:t>
            </w:r>
            <w:r w:rsidR="0019709A">
              <w:rPr>
                <w:noProof/>
                <w:webHidden/>
              </w:rPr>
              <w:tab/>
            </w:r>
            <w:r w:rsidR="0019709A">
              <w:rPr>
                <w:noProof/>
                <w:webHidden/>
              </w:rPr>
              <w:fldChar w:fldCharType="begin"/>
            </w:r>
            <w:r w:rsidR="0019709A">
              <w:rPr>
                <w:noProof/>
                <w:webHidden/>
              </w:rPr>
              <w:instrText xml:space="preserve"> PAGEREF _Toc148037188 \h </w:instrText>
            </w:r>
            <w:r w:rsidR="0019709A">
              <w:rPr>
                <w:noProof/>
                <w:webHidden/>
              </w:rPr>
            </w:r>
            <w:r w:rsidR="0019709A">
              <w:rPr>
                <w:noProof/>
                <w:webHidden/>
              </w:rPr>
              <w:fldChar w:fldCharType="separate"/>
            </w:r>
            <w:r w:rsidR="00262ACC">
              <w:rPr>
                <w:noProof/>
                <w:webHidden/>
              </w:rPr>
              <w:t>165</w:t>
            </w:r>
            <w:r w:rsidR="0019709A">
              <w:rPr>
                <w:noProof/>
                <w:webHidden/>
              </w:rPr>
              <w:fldChar w:fldCharType="end"/>
            </w:r>
          </w:hyperlink>
        </w:p>
        <w:p w14:paraId="27F78816" w14:textId="13A7CE7D" w:rsidR="0019709A" w:rsidRDefault="006A0507">
          <w:pPr>
            <w:pStyle w:val="TOC2"/>
            <w:rPr>
              <w:rFonts w:eastAsiaTheme="minorEastAsia"/>
              <w:noProof/>
              <w:lang w:val="en-DE" w:eastAsia="en-DE"/>
            </w:rPr>
          </w:pPr>
          <w:hyperlink w:anchor="_Toc148037189" w:history="1">
            <w:r w:rsidR="0019709A" w:rsidRPr="00A46D09">
              <w:rPr>
                <w:rStyle w:val="Hyperlink"/>
                <w:noProof/>
                <w:lang w:val="en-US"/>
              </w:rPr>
              <w:t>7.3</w:t>
            </w:r>
            <w:r w:rsidR="0019709A">
              <w:rPr>
                <w:rFonts w:eastAsiaTheme="minorEastAsia"/>
                <w:noProof/>
                <w:lang w:val="en-DE" w:eastAsia="en-DE"/>
              </w:rPr>
              <w:tab/>
            </w:r>
            <w:r w:rsidR="0019709A" w:rsidRPr="00A46D09">
              <w:rPr>
                <w:rStyle w:val="Hyperlink"/>
                <w:noProof/>
                <w:lang w:val="en-US"/>
              </w:rPr>
              <w:t>Obtaining the Platform</w:t>
            </w:r>
            <w:r w:rsidR="0019709A">
              <w:rPr>
                <w:noProof/>
                <w:webHidden/>
              </w:rPr>
              <w:tab/>
            </w:r>
            <w:r w:rsidR="0019709A">
              <w:rPr>
                <w:noProof/>
                <w:webHidden/>
              </w:rPr>
              <w:fldChar w:fldCharType="begin"/>
            </w:r>
            <w:r w:rsidR="0019709A">
              <w:rPr>
                <w:noProof/>
                <w:webHidden/>
              </w:rPr>
              <w:instrText xml:space="preserve"> PAGEREF _Toc148037189 \h </w:instrText>
            </w:r>
            <w:r w:rsidR="0019709A">
              <w:rPr>
                <w:noProof/>
                <w:webHidden/>
              </w:rPr>
            </w:r>
            <w:r w:rsidR="0019709A">
              <w:rPr>
                <w:noProof/>
                <w:webHidden/>
              </w:rPr>
              <w:fldChar w:fldCharType="separate"/>
            </w:r>
            <w:r w:rsidR="00262ACC">
              <w:rPr>
                <w:noProof/>
                <w:webHidden/>
              </w:rPr>
              <w:t>166</w:t>
            </w:r>
            <w:r w:rsidR="0019709A">
              <w:rPr>
                <w:noProof/>
                <w:webHidden/>
              </w:rPr>
              <w:fldChar w:fldCharType="end"/>
            </w:r>
          </w:hyperlink>
        </w:p>
        <w:p w14:paraId="5E2C8177" w14:textId="252BD9F9" w:rsidR="0019709A" w:rsidRDefault="006A0507">
          <w:pPr>
            <w:pStyle w:val="TOC2"/>
            <w:rPr>
              <w:rFonts w:eastAsiaTheme="minorEastAsia"/>
              <w:noProof/>
              <w:lang w:val="en-DE" w:eastAsia="en-DE"/>
            </w:rPr>
          </w:pPr>
          <w:hyperlink w:anchor="_Toc148037190" w:history="1">
            <w:r w:rsidR="0019709A" w:rsidRPr="00A46D09">
              <w:rPr>
                <w:rStyle w:val="Hyperlink"/>
                <w:noProof/>
                <w:lang w:val="en-US"/>
              </w:rPr>
              <w:t>7.4</w:t>
            </w:r>
            <w:r w:rsidR="0019709A">
              <w:rPr>
                <w:rFonts w:eastAsiaTheme="minorEastAsia"/>
                <w:noProof/>
                <w:lang w:val="en-DE" w:eastAsia="en-DE"/>
              </w:rPr>
              <w:tab/>
            </w:r>
            <w:r w:rsidR="0019709A" w:rsidRPr="00A46D09">
              <w:rPr>
                <w:rStyle w:val="Hyperlink"/>
                <w:noProof/>
                <w:lang w:val="en-US"/>
              </w:rPr>
              <w:t>Compiling the Platform</w:t>
            </w:r>
            <w:r w:rsidR="0019709A">
              <w:rPr>
                <w:noProof/>
                <w:webHidden/>
              </w:rPr>
              <w:tab/>
            </w:r>
            <w:r w:rsidR="0019709A">
              <w:rPr>
                <w:noProof/>
                <w:webHidden/>
              </w:rPr>
              <w:fldChar w:fldCharType="begin"/>
            </w:r>
            <w:r w:rsidR="0019709A">
              <w:rPr>
                <w:noProof/>
                <w:webHidden/>
              </w:rPr>
              <w:instrText xml:space="preserve"> PAGEREF _Toc148037190 \h </w:instrText>
            </w:r>
            <w:r w:rsidR="0019709A">
              <w:rPr>
                <w:noProof/>
                <w:webHidden/>
              </w:rPr>
            </w:r>
            <w:r w:rsidR="0019709A">
              <w:rPr>
                <w:noProof/>
                <w:webHidden/>
              </w:rPr>
              <w:fldChar w:fldCharType="separate"/>
            </w:r>
            <w:r w:rsidR="00262ACC">
              <w:rPr>
                <w:noProof/>
                <w:webHidden/>
              </w:rPr>
              <w:t>172</w:t>
            </w:r>
            <w:r w:rsidR="0019709A">
              <w:rPr>
                <w:noProof/>
                <w:webHidden/>
              </w:rPr>
              <w:fldChar w:fldCharType="end"/>
            </w:r>
          </w:hyperlink>
        </w:p>
        <w:p w14:paraId="6C6FAB63" w14:textId="61A91561" w:rsidR="0019709A" w:rsidRDefault="006A0507">
          <w:pPr>
            <w:pStyle w:val="TOC2"/>
            <w:rPr>
              <w:rFonts w:eastAsiaTheme="minorEastAsia"/>
              <w:noProof/>
              <w:lang w:val="en-DE" w:eastAsia="en-DE"/>
            </w:rPr>
          </w:pPr>
          <w:hyperlink w:anchor="_Toc148037191" w:history="1">
            <w:r w:rsidR="0019709A" w:rsidRPr="00A46D09">
              <w:rPr>
                <w:rStyle w:val="Hyperlink"/>
                <w:noProof/>
                <w:lang w:val="en-US"/>
              </w:rPr>
              <w:t>7.5</w:t>
            </w:r>
            <w:r w:rsidR="0019709A">
              <w:rPr>
                <w:rFonts w:eastAsiaTheme="minorEastAsia"/>
                <w:noProof/>
                <w:lang w:val="en-DE" w:eastAsia="en-DE"/>
              </w:rPr>
              <w:tab/>
            </w:r>
            <w:r w:rsidR="0019709A" w:rsidRPr="00A46D09">
              <w:rPr>
                <w:rStyle w:val="Hyperlink"/>
                <w:noProof/>
                <w:lang w:val="en-US"/>
              </w:rPr>
              <w:t>Installing and Using the Platform</w:t>
            </w:r>
            <w:r w:rsidR="0019709A">
              <w:rPr>
                <w:noProof/>
                <w:webHidden/>
              </w:rPr>
              <w:tab/>
            </w:r>
            <w:r w:rsidR="0019709A">
              <w:rPr>
                <w:noProof/>
                <w:webHidden/>
              </w:rPr>
              <w:fldChar w:fldCharType="begin"/>
            </w:r>
            <w:r w:rsidR="0019709A">
              <w:rPr>
                <w:noProof/>
                <w:webHidden/>
              </w:rPr>
              <w:instrText xml:space="preserve"> PAGEREF _Toc148037191 \h </w:instrText>
            </w:r>
            <w:r w:rsidR="0019709A">
              <w:rPr>
                <w:noProof/>
                <w:webHidden/>
              </w:rPr>
            </w:r>
            <w:r w:rsidR="0019709A">
              <w:rPr>
                <w:noProof/>
                <w:webHidden/>
              </w:rPr>
              <w:fldChar w:fldCharType="separate"/>
            </w:r>
            <w:r w:rsidR="00262ACC">
              <w:rPr>
                <w:noProof/>
                <w:webHidden/>
              </w:rPr>
              <w:t>176</w:t>
            </w:r>
            <w:r w:rsidR="0019709A">
              <w:rPr>
                <w:noProof/>
                <w:webHidden/>
              </w:rPr>
              <w:fldChar w:fldCharType="end"/>
            </w:r>
          </w:hyperlink>
        </w:p>
        <w:p w14:paraId="130EEA28" w14:textId="32E01A77" w:rsidR="0019709A" w:rsidRDefault="006A0507">
          <w:pPr>
            <w:pStyle w:val="TOC2"/>
            <w:rPr>
              <w:rFonts w:eastAsiaTheme="minorEastAsia"/>
              <w:noProof/>
              <w:lang w:val="en-DE" w:eastAsia="en-DE"/>
            </w:rPr>
          </w:pPr>
          <w:hyperlink w:anchor="_Toc148037192" w:history="1">
            <w:r w:rsidR="0019709A" w:rsidRPr="00A46D09">
              <w:rPr>
                <w:rStyle w:val="Hyperlink"/>
                <w:noProof/>
                <w:lang w:val="en-US"/>
              </w:rPr>
              <w:t>7.6</w:t>
            </w:r>
            <w:r w:rsidR="0019709A">
              <w:rPr>
                <w:rFonts w:eastAsiaTheme="minorEastAsia"/>
                <w:noProof/>
                <w:lang w:val="en-DE" w:eastAsia="en-DE"/>
              </w:rPr>
              <w:tab/>
            </w:r>
            <w:r w:rsidR="0019709A" w:rsidRPr="00A46D09">
              <w:rPr>
                <w:rStyle w:val="Hyperlink"/>
                <w:noProof/>
                <w:lang w:val="en-US"/>
              </w:rPr>
              <w:t>Considerations for a Permanent or Distributed Installation</w:t>
            </w:r>
            <w:r w:rsidR="0019709A">
              <w:rPr>
                <w:noProof/>
                <w:webHidden/>
              </w:rPr>
              <w:tab/>
            </w:r>
            <w:r w:rsidR="0019709A">
              <w:rPr>
                <w:noProof/>
                <w:webHidden/>
              </w:rPr>
              <w:fldChar w:fldCharType="begin"/>
            </w:r>
            <w:r w:rsidR="0019709A">
              <w:rPr>
                <w:noProof/>
                <w:webHidden/>
              </w:rPr>
              <w:instrText xml:space="preserve"> PAGEREF _Toc148037192 \h </w:instrText>
            </w:r>
            <w:r w:rsidR="0019709A">
              <w:rPr>
                <w:noProof/>
                <w:webHidden/>
              </w:rPr>
            </w:r>
            <w:r w:rsidR="0019709A">
              <w:rPr>
                <w:noProof/>
                <w:webHidden/>
              </w:rPr>
              <w:fldChar w:fldCharType="separate"/>
            </w:r>
            <w:r w:rsidR="00262ACC">
              <w:rPr>
                <w:noProof/>
                <w:webHidden/>
              </w:rPr>
              <w:t>176</w:t>
            </w:r>
            <w:r w:rsidR="0019709A">
              <w:rPr>
                <w:noProof/>
                <w:webHidden/>
              </w:rPr>
              <w:fldChar w:fldCharType="end"/>
            </w:r>
          </w:hyperlink>
        </w:p>
        <w:p w14:paraId="3E39B74E" w14:textId="4A3C506A" w:rsidR="0019709A" w:rsidRDefault="006A0507">
          <w:pPr>
            <w:pStyle w:val="TOC2"/>
            <w:rPr>
              <w:rFonts w:eastAsiaTheme="minorEastAsia"/>
              <w:noProof/>
              <w:lang w:val="en-DE" w:eastAsia="en-DE"/>
            </w:rPr>
          </w:pPr>
          <w:hyperlink w:anchor="_Toc148037193" w:history="1">
            <w:r w:rsidR="0019709A" w:rsidRPr="00A46D09">
              <w:rPr>
                <w:rStyle w:val="Hyperlink"/>
                <w:noProof/>
                <w:lang w:val="en-US"/>
              </w:rPr>
              <w:t>7.7</w:t>
            </w:r>
            <w:r w:rsidR="0019709A">
              <w:rPr>
                <w:rFonts w:eastAsiaTheme="minorEastAsia"/>
                <w:noProof/>
                <w:lang w:val="en-DE" w:eastAsia="en-DE"/>
              </w:rPr>
              <w:tab/>
            </w:r>
            <w:r w:rsidR="0019709A" w:rsidRPr="00A46D09">
              <w:rPr>
                <w:rStyle w:val="Hyperlink"/>
                <w:noProof/>
                <w:lang w:val="en-US"/>
              </w:rPr>
              <w:t>Environment for Testing and Evaluating the Platform/Applications</w:t>
            </w:r>
            <w:r w:rsidR="0019709A">
              <w:rPr>
                <w:noProof/>
                <w:webHidden/>
              </w:rPr>
              <w:tab/>
            </w:r>
            <w:r w:rsidR="0019709A">
              <w:rPr>
                <w:noProof/>
                <w:webHidden/>
              </w:rPr>
              <w:fldChar w:fldCharType="begin"/>
            </w:r>
            <w:r w:rsidR="0019709A">
              <w:rPr>
                <w:noProof/>
                <w:webHidden/>
              </w:rPr>
              <w:instrText xml:space="preserve"> PAGEREF _Toc148037193 \h </w:instrText>
            </w:r>
            <w:r w:rsidR="0019709A">
              <w:rPr>
                <w:noProof/>
                <w:webHidden/>
              </w:rPr>
            </w:r>
            <w:r w:rsidR="0019709A">
              <w:rPr>
                <w:noProof/>
                <w:webHidden/>
              </w:rPr>
              <w:fldChar w:fldCharType="separate"/>
            </w:r>
            <w:r w:rsidR="00262ACC">
              <w:rPr>
                <w:noProof/>
                <w:webHidden/>
              </w:rPr>
              <w:t>179</w:t>
            </w:r>
            <w:r w:rsidR="0019709A">
              <w:rPr>
                <w:noProof/>
                <w:webHidden/>
              </w:rPr>
              <w:fldChar w:fldCharType="end"/>
            </w:r>
          </w:hyperlink>
        </w:p>
        <w:p w14:paraId="4739FCB5" w14:textId="39FF96F1" w:rsidR="0019709A" w:rsidRDefault="006A0507">
          <w:pPr>
            <w:pStyle w:val="TOC1"/>
            <w:rPr>
              <w:rFonts w:eastAsiaTheme="minorEastAsia"/>
              <w:noProof/>
              <w:lang w:val="en-DE" w:eastAsia="en-DE"/>
            </w:rPr>
          </w:pPr>
          <w:hyperlink w:anchor="_Toc148037194" w:history="1">
            <w:r w:rsidR="0019709A" w:rsidRPr="00A46D09">
              <w:rPr>
                <w:rStyle w:val="Hyperlink"/>
                <w:noProof/>
                <w:lang w:val="en-US"/>
              </w:rPr>
              <w:t>8</w:t>
            </w:r>
            <w:r w:rsidR="0019709A">
              <w:rPr>
                <w:rFonts w:eastAsiaTheme="minorEastAsia"/>
                <w:noProof/>
                <w:lang w:val="en-DE" w:eastAsia="en-DE"/>
              </w:rPr>
              <w:tab/>
            </w:r>
            <w:r w:rsidR="0019709A" w:rsidRPr="00A46D09">
              <w:rPr>
                <w:rStyle w:val="Hyperlink"/>
                <w:noProof/>
                <w:lang w:val="en-US"/>
              </w:rPr>
              <w:t>How to apply, extend or contribute</w:t>
            </w:r>
            <w:r w:rsidR="0019709A">
              <w:rPr>
                <w:noProof/>
                <w:webHidden/>
              </w:rPr>
              <w:tab/>
            </w:r>
            <w:r w:rsidR="0019709A">
              <w:rPr>
                <w:noProof/>
                <w:webHidden/>
              </w:rPr>
              <w:fldChar w:fldCharType="begin"/>
            </w:r>
            <w:r w:rsidR="0019709A">
              <w:rPr>
                <w:noProof/>
                <w:webHidden/>
              </w:rPr>
              <w:instrText xml:space="preserve"> PAGEREF _Toc148037194 \h </w:instrText>
            </w:r>
            <w:r w:rsidR="0019709A">
              <w:rPr>
                <w:noProof/>
                <w:webHidden/>
              </w:rPr>
            </w:r>
            <w:r w:rsidR="0019709A">
              <w:rPr>
                <w:noProof/>
                <w:webHidden/>
              </w:rPr>
              <w:fldChar w:fldCharType="separate"/>
            </w:r>
            <w:r w:rsidR="00262ACC">
              <w:rPr>
                <w:noProof/>
                <w:webHidden/>
              </w:rPr>
              <w:t>182</w:t>
            </w:r>
            <w:r w:rsidR="0019709A">
              <w:rPr>
                <w:noProof/>
                <w:webHidden/>
              </w:rPr>
              <w:fldChar w:fldCharType="end"/>
            </w:r>
          </w:hyperlink>
        </w:p>
        <w:p w14:paraId="16A08FA3" w14:textId="66C665D1" w:rsidR="0019709A" w:rsidRDefault="006A0507">
          <w:pPr>
            <w:pStyle w:val="TOC2"/>
            <w:rPr>
              <w:rFonts w:eastAsiaTheme="minorEastAsia"/>
              <w:noProof/>
              <w:lang w:val="en-DE" w:eastAsia="en-DE"/>
            </w:rPr>
          </w:pPr>
          <w:hyperlink w:anchor="_Toc148037195" w:history="1">
            <w:r w:rsidR="0019709A" w:rsidRPr="00A46D09">
              <w:rPr>
                <w:rStyle w:val="Hyperlink"/>
                <w:noProof/>
                <w:lang w:val="en-US"/>
              </w:rPr>
              <w:t>8.1</w:t>
            </w:r>
            <w:r w:rsidR="0019709A">
              <w:rPr>
                <w:rFonts w:eastAsiaTheme="minorEastAsia"/>
                <w:noProof/>
                <w:lang w:val="en-DE" w:eastAsia="en-DE"/>
              </w:rPr>
              <w:tab/>
            </w:r>
            <w:r w:rsidR="0019709A" w:rsidRPr="00A46D09">
              <w:rPr>
                <w:rStyle w:val="Hyperlink"/>
                <w:noProof/>
                <w:lang w:val="en-US"/>
              </w:rPr>
              <w:t>Defining an own application-specific service</w:t>
            </w:r>
            <w:r w:rsidR="0019709A">
              <w:rPr>
                <w:noProof/>
                <w:webHidden/>
              </w:rPr>
              <w:tab/>
            </w:r>
            <w:r w:rsidR="0019709A">
              <w:rPr>
                <w:noProof/>
                <w:webHidden/>
              </w:rPr>
              <w:fldChar w:fldCharType="begin"/>
            </w:r>
            <w:r w:rsidR="0019709A">
              <w:rPr>
                <w:noProof/>
                <w:webHidden/>
              </w:rPr>
              <w:instrText xml:space="preserve"> PAGEREF _Toc148037195 \h </w:instrText>
            </w:r>
            <w:r w:rsidR="0019709A">
              <w:rPr>
                <w:noProof/>
                <w:webHidden/>
              </w:rPr>
            </w:r>
            <w:r w:rsidR="0019709A">
              <w:rPr>
                <w:noProof/>
                <w:webHidden/>
              </w:rPr>
              <w:fldChar w:fldCharType="separate"/>
            </w:r>
            <w:r w:rsidR="00262ACC">
              <w:rPr>
                <w:noProof/>
                <w:webHidden/>
              </w:rPr>
              <w:t>182</w:t>
            </w:r>
            <w:r w:rsidR="0019709A">
              <w:rPr>
                <w:noProof/>
                <w:webHidden/>
              </w:rPr>
              <w:fldChar w:fldCharType="end"/>
            </w:r>
          </w:hyperlink>
        </w:p>
        <w:p w14:paraId="28B31890" w14:textId="1001E4F4" w:rsidR="0019709A" w:rsidRDefault="006A0507">
          <w:pPr>
            <w:pStyle w:val="TOC2"/>
            <w:rPr>
              <w:rFonts w:eastAsiaTheme="minorEastAsia"/>
              <w:noProof/>
              <w:lang w:val="en-DE" w:eastAsia="en-DE"/>
            </w:rPr>
          </w:pPr>
          <w:hyperlink w:anchor="_Toc148037196" w:history="1">
            <w:r w:rsidR="0019709A" w:rsidRPr="00A46D09">
              <w:rPr>
                <w:rStyle w:val="Hyperlink"/>
                <w:noProof/>
                <w:lang w:val="en-US"/>
              </w:rPr>
              <w:t>8.2</w:t>
            </w:r>
            <w:r w:rsidR="0019709A">
              <w:rPr>
                <w:rFonts w:eastAsiaTheme="minorEastAsia"/>
                <w:noProof/>
                <w:lang w:val="en-DE" w:eastAsia="en-DE"/>
              </w:rPr>
              <w:tab/>
            </w:r>
            <w:r w:rsidR="0019709A" w:rsidRPr="00A46D09">
              <w:rPr>
                <w:rStyle w:val="Hyperlink"/>
                <w:noProof/>
                <w:lang w:val="en-US"/>
              </w:rPr>
              <w:t>Defining an AAS for a device</w:t>
            </w:r>
            <w:r w:rsidR="0019709A">
              <w:rPr>
                <w:noProof/>
                <w:webHidden/>
              </w:rPr>
              <w:tab/>
            </w:r>
            <w:r w:rsidR="0019709A">
              <w:rPr>
                <w:noProof/>
                <w:webHidden/>
              </w:rPr>
              <w:fldChar w:fldCharType="begin"/>
            </w:r>
            <w:r w:rsidR="0019709A">
              <w:rPr>
                <w:noProof/>
                <w:webHidden/>
              </w:rPr>
              <w:instrText xml:space="preserve"> PAGEREF _Toc148037196 \h </w:instrText>
            </w:r>
            <w:r w:rsidR="0019709A">
              <w:rPr>
                <w:noProof/>
                <w:webHidden/>
              </w:rPr>
            </w:r>
            <w:r w:rsidR="0019709A">
              <w:rPr>
                <w:noProof/>
                <w:webHidden/>
              </w:rPr>
              <w:fldChar w:fldCharType="separate"/>
            </w:r>
            <w:r w:rsidR="00262ACC">
              <w:rPr>
                <w:noProof/>
                <w:webHidden/>
              </w:rPr>
              <w:t>182</w:t>
            </w:r>
            <w:r w:rsidR="0019709A">
              <w:rPr>
                <w:noProof/>
                <w:webHidden/>
              </w:rPr>
              <w:fldChar w:fldCharType="end"/>
            </w:r>
          </w:hyperlink>
        </w:p>
        <w:p w14:paraId="79C21690" w14:textId="5F88A0F0" w:rsidR="0019709A" w:rsidRDefault="006A0507">
          <w:pPr>
            <w:pStyle w:val="TOC2"/>
            <w:rPr>
              <w:rFonts w:eastAsiaTheme="minorEastAsia"/>
              <w:noProof/>
              <w:lang w:val="en-DE" w:eastAsia="en-DE"/>
            </w:rPr>
          </w:pPr>
          <w:hyperlink w:anchor="_Toc148037197" w:history="1">
            <w:r w:rsidR="0019709A" w:rsidRPr="00A46D09">
              <w:rPr>
                <w:rStyle w:val="Hyperlink"/>
                <w:noProof/>
                <w:lang w:val="en-US"/>
              </w:rPr>
              <w:t>8.3</w:t>
            </w:r>
            <w:r w:rsidR="0019709A">
              <w:rPr>
                <w:rFonts w:eastAsiaTheme="minorEastAsia"/>
                <w:noProof/>
                <w:lang w:val="en-DE" w:eastAsia="en-DE"/>
              </w:rPr>
              <w:tab/>
            </w:r>
            <w:r w:rsidR="0019709A" w:rsidRPr="00A46D09">
              <w:rPr>
                <w:rStyle w:val="Hyperlink"/>
                <w:noProof/>
                <w:lang w:val="en-US"/>
              </w:rPr>
              <w:t>Implementing a monitoring/alert data service</w:t>
            </w:r>
            <w:r w:rsidR="0019709A">
              <w:rPr>
                <w:noProof/>
                <w:webHidden/>
              </w:rPr>
              <w:tab/>
            </w:r>
            <w:r w:rsidR="0019709A">
              <w:rPr>
                <w:noProof/>
                <w:webHidden/>
              </w:rPr>
              <w:fldChar w:fldCharType="begin"/>
            </w:r>
            <w:r w:rsidR="0019709A">
              <w:rPr>
                <w:noProof/>
                <w:webHidden/>
              </w:rPr>
              <w:instrText xml:space="preserve"> PAGEREF _Toc148037197 \h </w:instrText>
            </w:r>
            <w:r w:rsidR="0019709A">
              <w:rPr>
                <w:noProof/>
                <w:webHidden/>
              </w:rPr>
            </w:r>
            <w:r w:rsidR="0019709A">
              <w:rPr>
                <w:noProof/>
                <w:webHidden/>
              </w:rPr>
              <w:fldChar w:fldCharType="separate"/>
            </w:r>
            <w:r w:rsidR="00262ACC">
              <w:rPr>
                <w:noProof/>
                <w:webHidden/>
              </w:rPr>
              <w:t>183</w:t>
            </w:r>
            <w:r w:rsidR="0019709A">
              <w:rPr>
                <w:noProof/>
                <w:webHidden/>
              </w:rPr>
              <w:fldChar w:fldCharType="end"/>
            </w:r>
          </w:hyperlink>
        </w:p>
        <w:p w14:paraId="25E892BE" w14:textId="7EF2A025" w:rsidR="0019709A" w:rsidRDefault="006A0507">
          <w:pPr>
            <w:pStyle w:val="TOC2"/>
            <w:rPr>
              <w:rFonts w:eastAsiaTheme="minorEastAsia"/>
              <w:noProof/>
              <w:lang w:val="en-DE" w:eastAsia="en-DE"/>
            </w:rPr>
          </w:pPr>
          <w:hyperlink w:anchor="_Toc148037198" w:history="1">
            <w:r w:rsidR="0019709A" w:rsidRPr="00A46D09">
              <w:rPr>
                <w:rStyle w:val="Hyperlink"/>
                <w:noProof/>
                <w:lang w:val="en-US"/>
              </w:rPr>
              <w:t>8.4</w:t>
            </w:r>
            <w:r w:rsidR="0019709A">
              <w:rPr>
                <w:rFonts w:eastAsiaTheme="minorEastAsia"/>
                <w:noProof/>
                <w:lang w:val="en-DE" w:eastAsia="en-DE"/>
              </w:rPr>
              <w:tab/>
            </w:r>
            <w:r w:rsidR="0019709A" w:rsidRPr="00A46D09">
              <w:rPr>
                <w:rStyle w:val="Hyperlink"/>
                <w:noProof/>
                <w:lang w:val="en-US"/>
              </w:rPr>
              <w:t>Extending the platform by adding a component or a platform service</w:t>
            </w:r>
            <w:r w:rsidR="0019709A">
              <w:rPr>
                <w:noProof/>
                <w:webHidden/>
              </w:rPr>
              <w:tab/>
            </w:r>
            <w:r w:rsidR="0019709A">
              <w:rPr>
                <w:noProof/>
                <w:webHidden/>
              </w:rPr>
              <w:fldChar w:fldCharType="begin"/>
            </w:r>
            <w:r w:rsidR="0019709A">
              <w:rPr>
                <w:noProof/>
                <w:webHidden/>
              </w:rPr>
              <w:instrText xml:space="preserve"> PAGEREF _Toc148037198 \h </w:instrText>
            </w:r>
            <w:r w:rsidR="0019709A">
              <w:rPr>
                <w:noProof/>
                <w:webHidden/>
              </w:rPr>
            </w:r>
            <w:r w:rsidR="0019709A">
              <w:rPr>
                <w:noProof/>
                <w:webHidden/>
              </w:rPr>
              <w:fldChar w:fldCharType="separate"/>
            </w:r>
            <w:r w:rsidR="00262ACC">
              <w:rPr>
                <w:noProof/>
                <w:webHidden/>
              </w:rPr>
              <w:t>183</w:t>
            </w:r>
            <w:r w:rsidR="0019709A">
              <w:rPr>
                <w:noProof/>
                <w:webHidden/>
              </w:rPr>
              <w:fldChar w:fldCharType="end"/>
            </w:r>
          </w:hyperlink>
        </w:p>
        <w:p w14:paraId="66524363" w14:textId="5F62BC68" w:rsidR="0019709A" w:rsidRDefault="006A0507">
          <w:pPr>
            <w:pStyle w:val="TOC2"/>
            <w:rPr>
              <w:rFonts w:eastAsiaTheme="minorEastAsia"/>
              <w:noProof/>
              <w:lang w:val="en-DE" w:eastAsia="en-DE"/>
            </w:rPr>
          </w:pPr>
          <w:hyperlink w:anchor="_Toc148037199" w:history="1">
            <w:r w:rsidR="0019709A" w:rsidRPr="00A46D09">
              <w:rPr>
                <w:rStyle w:val="Hyperlink"/>
                <w:noProof/>
                <w:lang w:val="en-US"/>
              </w:rPr>
              <w:t>8.5</w:t>
            </w:r>
            <w:r w:rsidR="0019709A">
              <w:rPr>
                <w:rFonts w:eastAsiaTheme="minorEastAsia"/>
                <w:noProof/>
                <w:lang w:val="en-DE" w:eastAsia="en-DE"/>
              </w:rPr>
              <w:tab/>
            </w:r>
            <w:r w:rsidR="0019709A" w:rsidRPr="00A46D09">
              <w:rPr>
                <w:rStyle w:val="Hyperlink"/>
                <w:noProof/>
                <w:lang w:val="en-US"/>
              </w:rPr>
              <w:t>Defining a new type in the configuration model</w:t>
            </w:r>
            <w:r w:rsidR="0019709A">
              <w:rPr>
                <w:noProof/>
                <w:webHidden/>
              </w:rPr>
              <w:tab/>
            </w:r>
            <w:r w:rsidR="0019709A">
              <w:rPr>
                <w:noProof/>
                <w:webHidden/>
              </w:rPr>
              <w:fldChar w:fldCharType="begin"/>
            </w:r>
            <w:r w:rsidR="0019709A">
              <w:rPr>
                <w:noProof/>
                <w:webHidden/>
              </w:rPr>
              <w:instrText xml:space="preserve"> PAGEREF _Toc148037199 \h </w:instrText>
            </w:r>
            <w:r w:rsidR="0019709A">
              <w:rPr>
                <w:noProof/>
                <w:webHidden/>
              </w:rPr>
            </w:r>
            <w:r w:rsidR="0019709A">
              <w:rPr>
                <w:noProof/>
                <w:webHidden/>
              </w:rPr>
              <w:fldChar w:fldCharType="separate"/>
            </w:r>
            <w:r w:rsidR="00262ACC">
              <w:rPr>
                <w:noProof/>
                <w:webHidden/>
              </w:rPr>
              <w:t>184</w:t>
            </w:r>
            <w:r w:rsidR="0019709A">
              <w:rPr>
                <w:noProof/>
                <w:webHidden/>
              </w:rPr>
              <w:fldChar w:fldCharType="end"/>
            </w:r>
          </w:hyperlink>
        </w:p>
        <w:p w14:paraId="7CF007ED" w14:textId="3CBA181D" w:rsidR="0019709A" w:rsidRDefault="006A0507">
          <w:pPr>
            <w:pStyle w:val="TOC2"/>
            <w:rPr>
              <w:rFonts w:eastAsiaTheme="minorEastAsia"/>
              <w:noProof/>
              <w:lang w:val="en-DE" w:eastAsia="en-DE"/>
            </w:rPr>
          </w:pPr>
          <w:hyperlink w:anchor="_Toc148037200" w:history="1">
            <w:r w:rsidR="0019709A" w:rsidRPr="00A46D09">
              <w:rPr>
                <w:rStyle w:val="Hyperlink"/>
                <w:noProof/>
                <w:lang w:val="en-US"/>
              </w:rPr>
              <w:t>8.6</w:t>
            </w:r>
            <w:r w:rsidR="0019709A">
              <w:rPr>
                <w:rFonts w:eastAsiaTheme="minorEastAsia"/>
                <w:noProof/>
                <w:lang w:val="en-DE" w:eastAsia="en-DE"/>
              </w:rPr>
              <w:tab/>
            </w:r>
            <w:r w:rsidR="0019709A" w:rsidRPr="00A46D09">
              <w:rPr>
                <w:rStyle w:val="Hyperlink"/>
                <w:noProof/>
                <w:lang w:val="en-US"/>
              </w:rPr>
              <w:t>Using a different transport protocol</w:t>
            </w:r>
            <w:r w:rsidR="0019709A">
              <w:rPr>
                <w:noProof/>
                <w:webHidden/>
              </w:rPr>
              <w:tab/>
            </w:r>
            <w:r w:rsidR="0019709A">
              <w:rPr>
                <w:noProof/>
                <w:webHidden/>
              </w:rPr>
              <w:fldChar w:fldCharType="begin"/>
            </w:r>
            <w:r w:rsidR="0019709A">
              <w:rPr>
                <w:noProof/>
                <w:webHidden/>
              </w:rPr>
              <w:instrText xml:space="preserve"> PAGEREF _Toc148037200 \h </w:instrText>
            </w:r>
            <w:r w:rsidR="0019709A">
              <w:rPr>
                <w:noProof/>
                <w:webHidden/>
              </w:rPr>
            </w:r>
            <w:r w:rsidR="0019709A">
              <w:rPr>
                <w:noProof/>
                <w:webHidden/>
              </w:rPr>
              <w:fldChar w:fldCharType="separate"/>
            </w:r>
            <w:r w:rsidR="00262ACC">
              <w:rPr>
                <w:noProof/>
                <w:webHidden/>
              </w:rPr>
              <w:t>186</w:t>
            </w:r>
            <w:r w:rsidR="0019709A">
              <w:rPr>
                <w:noProof/>
                <w:webHidden/>
              </w:rPr>
              <w:fldChar w:fldCharType="end"/>
            </w:r>
          </w:hyperlink>
        </w:p>
        <w:p w14:paraId="1F6CFC92" w14:textId="7484BA1C" w:rsidR="0019709A" w:rsidRDefault="006A0507">
          <w:pPr>
            <w:pStyle w:val="TOC2"/>
            <w:rPr>
              <w:rFonts w:eastAsiaTheme="minorEastAsia"/>
              <w:noProof/>
              <w:lang w:val="en-DE" w:eastAsia="en-DE"/>
            </w:rPr>
          </w:pPr>
          <w:hyperlink w:anchor="_Toc148037201" w:history="1">
            <w:r w:rsidR="0019709A" w:rsidRPr="00A46D09">
              <w:rPr>
                <w:rStyle w:val="Hyperlink"/>
                <w:noProof/>
                <w:lang w:val="en-US"/>
              </w:rPr>
              <w:t>8.7</w:t>
            </w:r>
            <w:r w:rsidR="0019709A">
              <w:rPr>
                <w:rFonts w:eastAsiaTheme="minorEastAsia"/>
                <w:noProof/>
                <w:lang w:val="en-DE" w:eastAsia="en-DE"/>
              </w:rPr>
              <w:tab/>
            </w:r>
            <w:r w:rsidR="0019709A" w:rsidRPr="00A46D09">
              <w:rPr>
                <w:rStyle w:val="Hyperlink"/>
                <w:noProof/>
                <w:lang w:val="en-US"/>
              </w:rPr>
              <w:t>Observe or debug the data processing</w:t>
            </w:r>
            <w:r w:rsidR="0019709A">
              <w:rPr>
                <w:noProof/>
                <w:webHidden/>
              </w:rPr>
              <w:tab/>
            </w:r>
            <w:r w:rsidR="0019709A">
              <w:rPr>
                <w:noProof/>
                <w:webHidden/>
              </w:rPr>
              <w:fldChar w:fldCharType="begin"/>
            </w:r>
            <w:r w:rsidR="0019709A">
              <w:rPr>
                <w:noProof/>
                <w:webHidden/>
              </w:rPr>
              <w:instrText xml:space="preserve"> PAGEREF _Toc148037201 \h </w:instrText>
            </w:r>
            <w:r w:rsidR="0019709A">
              <w:rPr>
                <w:noProof/>
                <w:webHidden/>
              </w:rPr>
            </w:r>
            <w:r w:rsidR="0019709A">
              <w:rPr>
                <w:noProof/>
                <w:webHidden/>
              </w:rPr>
              <w:fldChar w:fldCharType="separate"/>
            </w:r>
            <w:r w:rsidR="00262ACC">
              <w:rPr>
                <w:noProof/>
                <w:webHidden/>
              </w:rPr>
              <w:t>186</w:t>
            </w:r>
            <w:r w:rsidR="0019709A">
              <w:rPr>
                <w:noProof/>
                <w:webHidden/>
              </w:rPr>
              <w:fldChar w:fldCharType="end"/>
            </w:r>
          </w:hyperlink>
        </w:p>
        <w:p w14:paraId="33222F0D" w14:textId="3A99A7DD" w:rsidR="0019709A" w:rsidRDefault="006A0507">
          <w:pPr>
            <w:pStyle w:val="TOC2"/>
            <w:rPr>
              <w:rFonts w:eastAsiaTheme="minorEastAsia"/>
              <w:noProof/>
              <w:lang w:val="en-DE" w:eastAsia="en-DE"/>
            </w:rPr>
          </w:pPr>
          <w:hyperlink w:anchor="_Toc148037202" w:history="1">
            <w:r w:rsidR="0019709A" w:rsidRPr="00A46D09">
              <w:rPr>
                <w:rStyle w:val="Hyperlink"/>
                <w:noProof/>
                <w:lang w:val="en-US"/>
              </w:rPr>
              <w:t>8.8</w:t>
            </w:r>
            <w:r w:rsidR="0019709A">
              <w:rPr>
                <w:rFonts w:eastAsiaTheme="minorEastAsia"/>
                <w:noProof/>
                <w:lang w:val="en-DE" w:eastAsia="en-DE"/>
              </w:rPr>
              <w:tab/>
            </w:r>
            <w:r w:rsidR="0019709A" w:rsidRPr="00A46D09">
              <w:rPr>
                <w:rStyle w:val="Hyperlink"/>
                <w:noProof/>
                <w:lang w:val="en-US"/>
              </w:rPr>
              <w:t>Frequently Asked Questions (FAQ)</w:t>
            </w:r>
            <w:r w:rsidR="0019709A">
              <w:rPr>
                <w:noProof/>
                <w:webHidden/>
              </w:rPr>
              <w:tab/>
            </w:r>
            <w:r w:rsidR="0019709A">
              <w:rPr>
                <w:noProof/>
                <w:webHidden/>
              </w:rPr>
              <w:fldChar w:fldCharType="begin"/>
            </w:r>
            <w:r w:rsidR="0019709A">
              <w:rPr>
                <w:noProof/>
                <w:webHidden/>
              </w:rPr>
              <w:instrText xml:space="preserve"> PAGEREF _Toc148037202 \h </w:instrText>
            </w:r>
            <w:r w:rsidR="0019709A">
              <w:rPr>
                <w:noProof/>
                <w:webHidden/>
              </w:rPr>
            </w:r>
            <w:r w:rsidR="0019709A">
              <w:rPr>
                <w:noProof/>
                <w:webHidden/>
              </w:rPr>
              <w:fldChar w:fldCharType="separate"/>
            </w:r>
            <w:r w:rsidR="00262ACC">
              <w:rPr>
                <w:noProof/>
                <w:webHidden/>
              </w:rPr>
              <w:t>187</w:t>
            </w:r>
            <w:r w:rsidR="0019709A">
              <w:rPr>
                <w:noProof/>
                <w:webHidden/>
              </w:rPr>
              <w:fldChar w:fldCharType="end"/>
            </w:r>
          </w:hyperlink>
        </w:p>
        <w:p w14:paraId="4173E089" w14:textId="5AE56463" w:rsidR="0019709A" w:rsidRDefault="006A0507">
          <w:pPr>
            <w:pStyle w:val="TOC1"/>
            <w:rPr>
              <w:rFonts w:eastAsiaTheme="minorEastAsia"/>
              <w:noProof/>
              <w:lang w:val="en-DE" w:eastAsia="en-DE"/>
            </w:rPr>
          </w:pPr>
          <w:hyperlink w:anchor="_Toc148037203" w:history="1">
            <w:r w:rsidR="0019709A" w:rsidRPr="00A46D09">
              <w:rPr>
                <w:rStyle w:val="Hyperlink"/>
                <w:noProof/>
                <w:lang w:val="en-US"/>
              </w:rPr>
              <w:t>9</w:t>
            </w:r>
            <w:r w:rsidR="0019709A">
              <w:rPr>
                <w:rFonts w:eastAsiaTheme="minorEastAsia"/>
                <w:noProof/>
                <w:lang w:val="en-DE" w:eastAsia="en-DE"/>
              </w:rPr>
              <w:tab/>
            </w:r>
            <w:r w:rsidR="0019709A" w:rsidRPr="00A46D09">
              <w:rPr>
                <w:rStyle w:val="Hyperlink"/>
                <w:noProof/>
                <w:lang w:val="en-US"/>
              </w:rPr>
              <w:t>Summary &amp; Conclusions</w:t>
            </w:r>
            <w:r w:rsidR="0019709A">
              <w:rPr>
                <w:noProof/>
                <w:webHidden/>
              </w:rPr>
              <w:tab/>
            </w:r>
            <w:r w:rsidR="0019709A">
              <w:rPr>
                <w:noProof/>
                <w:webHidden/>
              </w:rPr>
              <w:fldChar w:fldCharType="begin"/>
            </w:r>
            <w:r w:rsidR="0019709A">
              <w:rPr>
                <w:noProof/>
                <w:webHidden/>
              </w:rPr>
              <w:instrText xml:space="preserve"> PAGEREF _Toc148037203 \h </w:instrText>
            </w:r>
            <w:r w:rsidR="0019709A">
              <w:rPr>
                <w:noProof/>
                <w:webHidden/>
              </w:rPr>
            </w:r>
            <w:r w:rsidR="0019709A">
              <w:rPr>
                <w:noProof/>
                <w:webHidden/>
              </w:rPr>
              <w:fldChar w:fldCharType="separate"/>
            </w:r>
            <w:r w:rsidR="00262ACC">
              <w:rPr>
                <w:noProof/>
                <w:webHidden/>
              </w:rPr>
              <w:t>188</w:t>
            </w:r>
            <w:r w:rsidR="0019709A">
              <w:rPr>
                <w:noProof/>
                <w:webHidden/>
              </w:rPr>
              <w:fldChar w:fldCharType="end"/>
            </w:r>
          </w:hyperlink>
        </w:p>
        <w:p w14:paraId="1579C74E" w14:textId="6998F42A" w:rsidR="0019709A" w:rsidRDefault="006A0507">
          <w:pPr>
            <w:pStyle w:val="TOC1"/>
            <w:rPr>
              <w:rFonts w:eastAsiaTheme="minorEastAsia"/>
              <w:noProof/>
              <w:lang w:val="en-DE" w:eastAsia="en-DE"/>
            </w:rPr>
          </w:pPr>
          <w:hyperlink w:anchor="_Toc148037204" w:history="1">
            <w:r w:rsidR="0019709A" w:rsidRPr="00A46D09">
              <w:rPr>
                <w:rStyle w:val="Hyperlink"/>
                <w:noProof/>
                <w:lang w:val="en-US"/>
              </w:rPr>
              <w:t>10</w:t>
            </w:r>
            <w:r w:rsidR="0019709A">
              <w:rPr>
                <w:rFonts w:eastAsiaTheme="minorEastAsia"/>
                <w:noProof/>
                <w:lang w:val="en-DE" w:eastAsia="en-DE"/>
              </w:rPr>
              <w:tab/>
            </w:r>
            <w:r w:rsidR="0019709A" w:rsidRPr="00A46D09">
              <w:rPr>
                <w:rStyle w:val="Hyperlink"/>
                <w:noProof/>
                <w:lang w:val="en-US"/>
              </w:rPr>
              <w:t>References</w:t>
            </w:r>
            <w:r w:rsidR="0019709A">
              <w:rPr>
                <w:noProof/>
                <w:webHidden/>
              </w:rPr>
              <w:tab/>
            </w:r>
            <w:r w:rsidR="0019709A">
              <w:rPr>
                <w:noProof/>
                <w:webHidden/>
              </w:rPr>
              <w:fldChar w:fldCharType="begin"/>
            </w:r>
            <w:r w:rsidR="0019709A">
              <w:rPr>
                <w:noProof/>
                <w:webHidden/>
              </w:rPr>
              <w:instrText xml:space="preserve"> PAGEREF _Toc148037204 \h </w:instrText>
            </w:r>
            <w:r w:rsidR="0019709A">
              <w:rPr>
                <w:noProof/>
                <w:webHidden/>
              </w:rPr>
            </w:r>
            <w:r w:rsidR="0019709A">
              <w:rPr>
                <w:noProof/>
                <w:webHidden/>
              </w:rPr>
              <w:fldChar w:fldCharType="separate"/>
            </w:r>
            <w:r w:rsidR="00262ACC">
              <w:rPr>
                <w:noProof/>
                <w:webHidden/>
              </w:rPr>
              <w:t>189</w:t>
            </w:r>
            <w:r w:rsidR="0019709A">
              <w:rPr>
                <w:noProof/>
                <w:webHidden/>
              </w:rPr>
              <w:fldChar w:fldCharType="end"/>
            </w:r>
          </w:hyperlink>
        </w:p>
        <w:p w14:paraId="7BDFC583" w14:textId="2BB59F20" w:rsidR="0019709A" w:rsidRDefault="006A0507">
          <w:pPr>
            <w:pStyle w:val="TOC1"/>
            <w:rPr>
              <w:rFonts w:eastAsiaTheme="minorEastAsia"/>
              <w:noProof/>
              <w:lang w:val="en-DE" w:eastAsia="en-DE"/>
            </w:rPr>
          </w:pPr>
          <w:hyperlink w:anchor="_Toc148037205" w:history="1">
            <w:r w:rsidR="0019709A" w:rsidRPr="00A46D09">
              <w:rPr>
                <w:rStyle w:val="Hyperlink"/>
                <w:noProof/>
                <w:lang w:val="en-GB"/>
              </w:rPr>
              <w:t>11</w:t>
            </w:r>
            <w:r w:rsidR="0019709A">
              <w:rPr>
                <w:rFonts w:eastAsiaTheme="minorEastAsia"/>
                <w:noProof/>
                <w:lang w:val="en-DE" w:eastAsia="en-DE"/>
              </w:rPr>
              <w:tab/>
            </w:r>
            <w:r w:rsidR="0019709A" w:rsidRPr="00A46D09">
              <w:rPr>
                <w:rStyle w:val="Hyperlink"/>
                <w:noProof/>
                <w:lang w:val="en-US"/>
              </w:rPr>
              <w:t>Appendix</w:t>
            </w:r>
            <w:r w:rsidR="0019709A">
              <w:rPr>
                <w:noProof/>
                <w:webHidden/>
              </w:rPr>
              <w:tab/>
            </w:r>
            <w:r w:rsidR="0019709A">
              <w:rPr>
                <w:noProof/>
                <w:webHidden/>
              </w:rPr>
              <w:fldChar w:fldCharType="begin"/>
            </w:r>
            <w:r w:rsidR="0019709A">
              <w:rPr>
                <w:noProof/>
                <w:webHidden/>
              </w:rPr>
              <w:instrText xml:space="preserve"> PAGEREF _Toc148037205 \h </w:instrText>
            </w:r>
            <w:r w:rsidR="0019709A">
              <w:rPr>
                <w:noProof/>
                <w:webHidden/>
              </w:rPr>
            </w:r>
            <w:r w:rsidR="0019709A">
              <w:rPr>
                <w:noProof/>
                <w:webHidden/>
              </w:rPr>
              <w:fldChar w:fldCharType="separate"/>
            </w:r>
            <w:r w:rsidR="00262ACC">
              <w:rPr>
                <w:noProof/>
                <w:webHidden/>
              </w:rPr>
              <w:t>192</w:t>
            </w:r>
            <w:r w:rsidR="0019709A">
              <w:rPr>
                <w:noProof/>
                <w:webHidden/>
              </w:rPr>
              <w:fldChar w:fldCharType="end"/>
            </w:r>
          </w:hyperlink>
        </w:p>
        <w:p w14:paraId="52A92C0C" w14:textId="13598493" w:rsidR="0019709A" w:rsidRDefault="006A0507">
          <w:pPr>
            <w:pStyle w:val="TOC2"/>
            <w:rPr>
              <w:rFonts w:eastAsiaTheme="minorEastAsia"/>
              <w:noProof/>
              <w:lang w:val="en-DE" w:eastAsia="en-DE"/>
            </w:rPr>
          </w:pPr>
          <w:hyperlink w:anchor="_Toc148037206" w:history="1">
            <w:r w:rsidR="0019709A" w:rsidRPr="00A46D09">
              <w:rPr>
                <w:rStyle w:val="Hyperlink"/>
                <w:noProof/>
                <w:lang w:val="en-US"/>
              </w:rPr>
              <w:t>11.1</w:t>
            </w:r>
            <w:r w:rsidR="0019709A">
              <w:rPr>
                <w:rFonts w:eastAsiaTheme="minorEastAsia"/>
                <w:noProof/>
                <w:lang w:val="en-DE" w:eastAsia="en-DE"/>
              </w:rPr>
              <w:tab/>
            </w:r>
            <w:r w:rsidR="0019709A" w:rsidRPr="00A46D09">
              <w:rPr>
                <w:rStyle w:val="Hyperlink"/>
                <w:noProof/>
                <w:lang w:val="en-US"/>
              </w:rPr>
              <w:t>IIP-Ecosphere Profile</w:t>
            </w:r>
            <w:r w:rsidR="0019709A">
              <w:rPr>
                <w:noProof/>
                <w:webHidden/>
              </w:rPr>
              <w:tab/>
            </w:r>
            <w:r w:rsidR="0019709A">
              <w:rPr>
                <w:noProof/>
                <w:webHidden/>
              </w:rPr>
              <w:fldChar w:fldCharType="begin"/>
            </w:r>
            <w:r w:rsidR="0019709A">
              <w:rPr>
                <w:noProof/>
                <w:webHidden/>
              </w:rPr>
              <w:instrText xml:space="preserve"> PAGEREF _Toc148037206 \h </w:instrText>
            </w:r>
            <w:r w:rsidR="0019709A">
              <w:rPr>
                <w:noProof/>
                <w:webHidden/>
              </w:rPr>
            </w:r>
            <w:r w:rsidR="0019709A">
              <w:rPr>
                <w:noProof/>
                <w:webHidden/>
              </w:rPr>
              <w:fldChar w:fldCharType="separate"/>
            </w:r>
            <w:r w:rsidR="00262ACC">
              <w:rPr>
                <w:noProof/>
                <w:webHidden/>
              </w:rPr>
              <w:t>192</w:t>
            </w:r>
            <w:r w:rsidR="0019709A">
              <w:rPr>
                <w:noProof/>
                <w:webHidden/>
              </w:rPr>
              <w:fldChar w:fldCharType="end"/>
            </w:r>
          </w:hyperlink>
        </w:p>
        <w:p w14:paraId="1C7FE666" w14:textId="51AA48A8"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0" w:name="_Ref57033231"/>
      <w:bookmarkStart w:id="1" w:name="_Toc148037118"/>
      <w:r w:rsidRPr="003D662E">
        <w:rPr>
          <w:lang w:val="en-US"/>
        </w:rPr>
        <w:lastRenderedPageBreak/>
        <w:t>Introduction</w:t>
      </w:r>
      <w:bookmarkEnd w:id="0"/>
      <w:bookmarkEnd w:id="1"/>
    </w:p>
    <w:p w14:paraId="597C0FC6" w14:textId="44400826" w:rsidR="00BA7B7E" w:rsidRPr="003D662E" w:rsidRDefault="004A7B38" w:rsidP="00BA7B7E">
      <w:pPr>
        <w:pStyle w:val="Heading2"/>
        <w:rPr>
          <w:lang w:val="en-US"/>
        </w:rPr>
      </w:pPr>
      <w:bookmarkStart w:id="2" w:name="_Toc148037119"/>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2"/>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7A84C6CE"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00706FB9">
        <w:rPr>
          <w:lang w:val="en-US"/>
        </w:rPr>
        <w:t>, 52</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691E2831" w:rsidR="003D2FA0" w:rsidRPr="003D662E" w:rsidRDefault="004E26E4" w:rsidP="003F44BC">
      <w:pPr>
        <w:spacing w:after="120"/>
        <w:jc w:val="both"/>
        <w:rPr>
          <w:lang w:val="en-US"/>
        </w:rPr>
      </w:pPr>
      <w:r w:rsidRPr="003D662E">
        <w:rPr>
          <w:lang w:val="en-US"/>
        </w:rPr>
        <w:t xml:space="preserve">In this </w:t>
      </w:r>
      <w:r w:rsidR="00907CC1">
        <w:rPr>
          <w:lang w:val="en-US"/>
        </w:rPr>
        <w:t>handbook</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implementation realizes and fits the architecture.</w:t>
      </w:r>
      <w:r w:rsidR="006D3BA0" w:rsidRPr="003D662E">
        <w:rPr>
          <w:lang w:val="en-US"/>
        </w:rPr>
        <w:t xml:space="preserve"> </w:t>
      </w:r>
      <w:r w:rsidR="00B62BA3" w:rsidRPr="003D662E">
        <w:rPr>
          <w:lang w:val="en-US"/>
        </w:rPr>
        <w:t xml:space="preserve">Thus, this document documents the current state at </w:t>
      </w:r>
      <w:r w:rsidR="00B62BA3" w:rsidRPr="003D662E">
        <w:rPr>
          <w:lang w:val="en-US"/>
        </w:rPr>
        <w:lastRenderedPageBreak/>
        <w:t xml:space="preserve">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647012" w:rsidRPr="00647012">
        <w:rPr>
          <w:lang w:val="en-US"/>
        </w:rPr>
        <w:t>October</w:t>
      </w:r>
      <w:r w:rsidR="000E676E" w:rsidRPr="00647012">
        <w:rPr>
          <w:lang w:val="en-US"/>
        </w:rPr>
        <w:t xml:space="preserve"> 202</w:t>
      </w:r>
      <w:r w:rsidR="00CF15B2" w:rsidRPr="00647012">
        <w:rPr>
          <w:lang w:val="en-US"/>
        </w:rPr>
        <w:t>3</w:t>
      </w:r>
      <w:r w:rsidR="000E676E" w:rsidRPr="00647012">
        <w:rPr>
          <w:lang w:val="en-US"/>
        </w:rPr>
        <w:t xml:space="preserve"> (version 0.</w:t>
      </w:r>
      <w:r w:rsidR="00510721" w:rsidRPr="00647012">
        <w:rPr>
          <w:lang w:val="en-US"/>
        </w:rPr>
        <w:t>6</w:t>
      </w:r>
      <w:r w:rsidR="000E676E" w:rsidRPr="00647012">
        <w:rPr>
          <w:lang w:val="en-US"/>
        </w:rPr>
        <w:t>.0)</w:t>
      </w:r>
      <w:r w:rsidR="000E676E" w:rsidRPr="003D662E">
        <w:rPr>
          <w:lang w:val="en-US"/>
        </w:rPr>
        <w:t xml:space="preserve"> and supersedes older versions of this handbook/the platform.</w:t>
      </w:r>
    </w:p>
    <w:p w14:paraId="2DBAB6BE" w14:textId="6C793266" w:rsidR="00CF15B2" w:rsidRDefault="00CF15B2" w:rsidP="002E44CD">
      <w:pPr>
        <w:spacing w:after="120"/>
        <w:jc w:val="both"/>
        <w:rPr>
          <w:lang w:val="en-US"/>
        </w:rPr>
      </w:pPr>
      <w:r w:rsidRPr="00EF68DB">
        <w:rPr>
          <w:highlight w:val="yellow"/>
          <w:lang w:val="en-US"/>
        </w:rPr>
        <w:t>This release platform</w:t>
      </w:r>
      <w:r w:rsidR="002E44CD" w:rsidRPr="00EF68DB">
        <w:rPr>
          <w:highlight w:val="yellow"/>
          <w:lang w:val="en-US"/>
        </w:rPr>
        <w:t>, the final release within IIP-Ecosphere,</w:t>
      </w:r>
      <w:r w:rsidRPr="00EF68DB">
        <w:rPr>
          <w:highlight w:val="yellow"/>
          <w:lang w:val="en-US"/>
        </w:rPr>
        <w:t xml:space="preserve"> adds </w:t>
      </w:r>
      <w:r w:rsidR="000B053F" w:rsidRPr="00EF68DB">
        <w:rPr>
          <w:highlight w:val="yellow"/>
          <w:lang w:val="en-US"/>
        </w:rPr>
        <w:t>t</w:t>
      </w:r>
      <w:r w:rsidR="002E44CD" w:rsidRPr="00EF68DB">
        <w:rPr>
          <w:highlight w:val="yellow"/>
          <w:lang w:val="en-US"/>
        </w:rPr>
        <w:t xml:space="preserve">he automated creation of application- and device-specific containers (for Python with conda environment support), a testing mode for container creation to add </w:t>
      </w:r>
      <w:r w:rsidR="0035175B" w:rsidRPr="00EF68DB">
        <w:rPr>
          <w:highlight w:val="yellow"/>
          <w:lang w:val="en-US"/>
        </w:rPr>
        <w:t xml:space="preserve">optional </w:t>
      </w:r>
      <w:r w:rsidR="002E44CD" w:rsidRPr="00EF68DB">
        <w:rPr>
          <w:highlight w:val="yellow"/>
          <w:lang w:val="en-US"/>
        </w:rPr>
        <w:t>system-level dependencies</w:t>
      </w:r>
      <w:r w:rsidR="0035175B" w:rsidRPr="00EF68DB">
        <w:rPr>
          <w:highlight w:val="yellow"/>
          <w:lang w:val="en-US"/>
        </w:rPr>
        <w:t xml:space="preserve"> for debugging</w:t>
      </w:r>
      <w:r w:rsidR="002E44CD" w:rsidRPr="00EF68DB">
        <w:rPr>
          <w:highlight w:val="yellow"/>
          <w:lang w:val="en-US"/>
        </w:rPr>
        <w:t>, multi-application</w:t>
      </w:r>
      <w:r w:rsidR="0035175B" w:rsidRPr="00EF68DB">
        <w:rPr>
          <w:highlight w:val="yellow"/>
          <w:lang w:val="en-US"/>
        </w:rPr>
        <w:t>/service manager</w:t>
      </w:r>
      <w:r w:rsidR="002E44CD" w:rsidRPr="00EF68DB">
        <w:rPr>
          <w:highlight w:val="yellow"/>
          <w:lang w:val="en-US"/>
        </w:rPr>
        <w:t xml:space="preserve"> support, a significantly improved management user interface, AAS resilience mechanisms, platform installation scripts, an alternative integration protocol for Python services, an update of the KODEX anonymizer, configuration types for the dynamic demonstrators of MIP technologies and NovoAI, a default library for reusable code associated with default configuration types </w:t>
      </w:r>
      <w:r w:rsidRPr="00EF68DB">
        <w:rPr>
          <w:highlight w:val="yellow"/>
          <w:lang w:val="en-US"/>
        </w:rPr>
        <w:t>and many more detailed features and improvements</w:t>
      </w:r>
      <w:r w:rsidRPr="00EF68DB">
        <w:rPr>
          <w:rStyle w:val="FootnoteReference"/>
          <w:highlight w:val="yellow"/>
          <w:lang w:val="en-US"/>
        </w:rPr>
        <w:footnoteReference w:id="5"/>
      </w:r>
      <w:r w:rsidRPr="00EF68DB">
        <w:rPr>
          <w:highlight w:val="yellow"/>
          <w:lang w:val="en-US"/>
        </w:rPr>
        <w:t>.</w:t>
      </w:r>
      <w:r w:rsidR="00F32F9B" w:rsidRPr="00EF68DB">
        <w:rPr>
          <w:highlight w:val="yellow"/>
          <w:lang w:val="en-US"/>
        </w:rPr>
        <w:t xml:space="preserve"> Further, an initial video tutorial on service development for the platform based on a project-internal workshop have ben created and published</w:t>
      </w:r>
      <w:bookmarkStart w:id="3" w:name="_Ref128736142"/>
      <w:r w:rsidR="00F32F9B" w:rsidRPr="00EF68DB">
        <w:rPr>
          <w:rStyle w:val="FootnoteReference"/>
          <w:highlight w:val="yellow"/>
          <w:lang w:val="en-US"/>
        </w:rPr>
        <w:footnoteReference w:id="6"/>
      </w:r>
      <w:bookmarkEnd w:id="3"/>
      <w:r w:rsidR="00F32F9B" w:rsidRPr="00EF68DB">
        <w:rPr>
          <w:highlight w:val="yellow"/>
          <w:lang w:val="en-US"/>
        </w:rPr>
        <w:t>.</w:t>
      </w:r>
    </w:p>
    <w:p w14:paraId="2FAE0FFF" w14:textId="01304377" w:rsidR="00647012" w:rsidRPr="003D662E" w:rsidRDefault="00647012" w:rsidP="003F44BC">
      <w:pPr>
        <w:spacing w:after="120"/>
        <w:jc w:val="both"/>
        <w:rPr>
          <w:lang w:val="en-US"/>
        </w:rPr>
      </w:pPr>
      <w:r>
        <w:rPr>
          <w:lang w:val="en-US"/>
        </w:rPr>
        <w:t xml:space="preserve">In September 2023, at the final symposium of IIP-Ecosphere on the EMO 2023 fair, the platform received its own name, </w:t>
      </w:r>
      <w:r w:rsidRPr="00DB5F74">
        <w:rPr>
          <w:b/>
          <w:lang w:val="en-US"/>
        </w:rPr>
        <w:t>oktoflow</w:t>
      </w:r>
      <w:r w:rsidR="00DB5F74">
        <w:rPr>
          <w:rStyle w:val="FootnoteReference"/>
          <w:b/>
          <w:lang w:val="en-US"/>
        </w:rPr>
        <w:footnoteReference w:id="7"/>
      </w:r>
      <w:r>
        <w:rPr>
          <w:lang w:val="en-US"/>
        </w:rPr>
        <w:t xml:space="preserve">. </w:t>
      </w:r>
      <w:r w:rsidR="00DB5F74">
        <w:rPr>
          <w:lang w:val="en-US"/>
        </w:rPr>
        <w:t>In this document, we still refer to the platform as “the IIP-Ecosphere” platform</w:t>
      </w:r>
      <w:r w:rsidR="00EF68DB">
        <w:rPr>
          <w:lang w:val="en-US"/>
        </w:rPr>
        <w:t xml:space="preserve"> when we address topics that were </w:t>
      </w:r>
      <w:r w:rsidR="00DB5F74">
        <w:rPr>
          <w:lang w:val="en-US"/>
        </w:rPr>
        <w:t>invented and developed in IIP-Ecosphere.</w:t>
      </w:r>
    </w:p>
    <w:p w14:paraId="50084AA4" w14:textId="5ED74FFC" w:rsidR="006A10BB" w:rsidRPr="003D662E" w:rsidRDefault="00CA2F6B" w:rsidP="001E3A1A">
      <w:pPr>
        <w:pStyle w:val="Heading2"/>
        <w:rPr>
          <w:lang w:val="en-US"/>
        </w:rPr>
      </w:pPr>
      <w:bookmarkStart w:id="4" w:name="_Ref45549160"/>
      <w:bookmarkStart w:id="5" w:name="_Toc148037120"/>
      <w:r w:rsidRPr="003D662E">
        <w:rPr>
          <w:lang w:val="en-US"/>
        </w:rPr>
        <w:t>Interaction with other initiatives</w:t>
      </w:r>
      <w:bookmarkEnd w:id="4"/>
      <w:bookmarkEnd w:id="5"/>
    </w:p>
    <w:p w14:paraId="1DD248EB" w14:textId="18ECD34F" w:rsidR="00994A35" w:rsidRPr="003D662E" w:rsidRDefault="00994A35" w:rsidP="009E6C43">
      <w:pPr>
        <w:jc w:val="both"/>
        <w:rPr>
          <w:lang w:val="en-US"/>
        </w:rPr>
      </w:pPr>
      <w:r w:rsidRPr="003D662E">
        <w:rPr>
          <w:lang w:val="en-US"/>
        </w:rPr>
        <w:t>Work on the IIP-Ecosphere</w:t>
      </w:r>
      <w:r w:rsidR="0097376F">
        <w:rPr>
          <w:lang w:val="en-US"/>
        </w:rPr>
        <w:t>/oktoflow</w:t>
      </w:r>
      <w:r w:rsidRPr="003D662E">
        <w:rPr>
          <w:lang w:val="en-US"/>
        </w:rPr>
        <w:t xml:space="preserve"> platform is influenced by interaction with other initiatives, in particular</w:t>
      </w:r>
    </w:p>
    <w:p w14:paraId="2155489E" w14:textId="566CADDA" w:rsidR="00994A35" w:rsidRPr="003D662E" w:rsidRDefault="00994A35" w:rsidP="0051335B">
      <w:pPr>
        <w:pStyle w:val="ListParagraph"/>
        <w:numPr>
          <w:ilvl w:val="0"/>
          <w:numId w:val="6"/>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r w:rsidR="00907CC1">
        <w:rPr>
          <w:lang w:val="en-US"/>
        </w:rPr>
        <w:t xml:space="preserve"> As an extension, [52] provides a systematic literature review on Industry 4.0/IIoT/CPPS platforms using the same analysis topics as [35], but comparing more than 40 scientific approaches with 21 industrial platforms.</w:t>
      </w:r>
    </w:p>
    <w:p w14:paraId="5610784A" w14:textId="3BD94080" w:rsidR="00994A35" w:rsidRPr="003D662E" w:rsidRDefault="00994A35" w:rsidP="0051335B">
      <w:pPr>
        <w:pStyle w:val="ListParagraph"/>
        <w:numPr>
          <w:ilvl w:val="0"/>
          <w:numId w:val="6"/>
        </w:numPr>
        <w:jc w:val="both"/>
        <w:rPr>
          <w:lang w:val="en-US"/>
        </w:rPr>
      </w:pPr>
      <w:r w:rsidRPr="003D662E">
        <w:rPr>
          <w:lang w:val="en-US"/>
        </w:rPr>
        <w:t>Interactions with other funded projects: DaPro</w:t>
      </w:r>
      <w:r w:rsidR="00212667" w:rsidRPr="003D662E">
        <w:rPr>
          <w:rStyle w:val="FootnoteReference"/>
          <w:lang w:val="en-US"/>
        </w:rPr>
        <w:footnoteReference w:id="8"/>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9"/>
      </w:r>
      <w:r w:rsidR="00D372A6" w:rsidRPr="003D662E">
        <w:rPr>
          <w:lang w:val="en-US"/>
        </w:rPr>
        <w:t>, FabOs</w:t>
      </w:r>
      <w:r w:rsidR="00212667" w:rsidRPr="003D662E">
        <w:rPr>
          <w:rStyle w:val="FootnoteReference"/>
          <w:lang w:val="en-US"/>
        </w:rPr>
        <w:footnoteReference w:id="10"/>
      </w:r>
      <w:r w:rsidR="00D372A6" w:rsidRPr="003D662E">
        <w:rPr>
          <w:lang w:val="en-US"/>
        </w:rPr>
        <w:t>, Service-Meister</w:t>
      </w:r>
      <w:r w:rsidR="00212667" w:rsidRPr="003D662E">
        <w:rPr>
          <w:rStyle w:val="FootnoteReference"/>
          <w:lang w:val="en-US"/>
        </w:rPr>
        <w:footnoteReference w:id="11"/>
      </w:r>
      <w:r w:rsidR="00D372A6" w:rsidRPr="003D662E">
        <w:rPr>
          <w:lang w:val="en-US"/>
        </w:rPr>
        <w:t>.</w:t>
      </w:r>
    </w:p>
    <w:p w14:paraId="40726E1D" w14:textId="5DB58375" w:rsidR="00D372A6" w:rsidRDefault="00D372A6" w:rsidP="0051335B">
      <w:pPr>
        <w:pStyle w:val="ListParagraph"/>
        <w:numPr>
          <w:ilvl w:val="0"/>
          <w:numId w:val="6"/>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B87C8F">
      <w:pPr>
        <w:pStyle w:val="ListParagraph"/>
        <w:numPr>
          <w:ilvl w:val="0"/>
          <w:numId w:val="6"/>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w:t>
      </w:r>
      <w:r w:rsidRPr="00B87C8F">
        <w:rPr>
          <w:lang w:val="en-US"/>
        </w:rPr>
        <w:lastRenderedPageBreak/>
        <w:t xml:space="preserve">exchange processes. Furthermore, IDS introduces a so-called security profile indicating the capabilities of a Connector to maintain this secure and trusted. </w:t>
      </w:r>
    </w:p>
    <w:p w14:paraId="178106AF" w14:textId="3FDDDA3C" w:rsidR="00B87C8F" w:rsidRPr="00B87C8F" w:rsidRDefault="00B87C8F" w:rsidP="00B87C8F">
      <w:pPr>
        <w:pStyle w:val="ListParagraph"/>
        <w:numPr>
          <w:ilvl w:val="0"/>
          <w:numId w:val="6"/>
        </w:numPr>
        <w:jc w:val="both"/>
        <w:rPr>
          <w:lang w:val="en-GB"/>
        </w:rPr>
      </w:pPr>
      <w:r w:rsidRPr="00B87C8F">
        <w:rPr>
          <w:lang w:val="en-US"/>
        </w:rPr>
        <w:t>Gaia-X</w:t>
      </w:r>
      <w:r w:rsidRPr="003D662E">
        <w:rPr>
          <w:rStyle w:val="FootnoteReference"/>
          <w:b/>
          <w:lang w:val="en-US"/>
        </w:rPr>
        <w:footnoteReference w:id="12"/>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6" w:name="_Toc76978818"/>
      <w:bookmarkStart w:id="7" w:name="_Toc76979350"/>
      <w:bookmarkStart w:id="8" w:name="_Toc76979402"/>
      <w:bookmarkStart w:id="9" w:name="_Toc76979453"/>
      <w:bookmarkStart w:id="10" w:name="_Toc76979505"/>
      <w:bookmarkStart w:id="11" w:name="_Toc76978819"/>
      <w:bookmarkStart w:id="12" w:name="_Toc76979351"/>
      <w:bookmarkStart w:id="13" w:name="_Toc76979403"/>
      <w:bookmarkStart w:id="14" w:name="_Toc76979454"/>
      <w:bookmarkStart w:id="15" w:name="_Toc76979506"/>
      <w:bookmarkStart w:id="16" w:name="_Toc148037121"/>
      <w:bookmarkEnd w:id="6"/>
      <w:bookmarkEnd w:id="7"/>
      <w:bookmarkEnd w:id="8"/>
      <w:bookmarkEnd w:id="9"/>
      <w:bookmarkEnd w:id="10"/>
      <w:bookmarkEnd w:id="11"/>
      <w:bookmarkEnd w:id="12"/>
      <w:bookmarkEnd w:id="13"/>
      <w:bookmarkEnd w:id="14"/>
      <w:bookmarkEnd w:id="15"/>
      <w:r w:rsidRPr="003D662E">
        <w:rPr>
          <w:lang w:val="en-US"/>
        </w:rPr>
        <w:t>Structure of the document</w:t>
      </w:r>
      <w:bookmarkEnd w:id="16"/>
    </w:p>
    <w:p w14:paraId="25B6736F" w14:textId="6DB071B7"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262ACC">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401CDCB1"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262ACC">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262ACC">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2399F56F"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262ACC">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262ACC">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262ACC">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3B39055B"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262ACC">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4E6A2A9F"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262ACC">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r>
      <w:r w:rsidR="00B85DE0" w:rsidRPr="003D662E">
        <w:rPr>
          <w:lang w:val="en-US"/>
        </w:rPr>
        <w:fldChar w:fldCharType="separate"/>
      </w:r>
      <w:r w:rsidR="00262ACC">
        <w:rPr>
          <w:lang w:val="en-US"/>
        </w:rPr>
        <w:t>8</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247ABB4F" w:rsidR="00E22100" w:rsidRDefault="001E440D" w:rsidP="00CA559E">
      <w:pPr>
        <w:jc w:val="both"/>
        <w:rPr>
          <w:lang w:val="en-US"/>
        </w:rPr>
      </w:pPr>
      <w:r w:rsidRPr="003D662E">
        <w:rPr>
          <w:lang w:val="en-US"/>
        </w:rPr>
        <w:lastRenderedPageBreak/>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262ACC">
        <w:rPr>
          <w:lang w:val="en-US"/>
        </w:rPr>
        <w:t>9</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262ACC">
        <w:rPr>
          <w:lang w:val="en-US"/>
        </w:rPr>
        <w:t>10</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262ACC">
        <w:rPr>
          <w:lang w:val="en-US"/>
        </w:rPr>
        <w:t>11</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435B1ACC" w:rsidR="00D53151" w:rsidRPr="00FA0F55" w:rsidRDefault="00D53151" w:rsidP="00D53151">
      <w:pPr>
        <w:pStyle w:val="ListParagraph"/>
        <w:numPr>
          <w:ilvl w:val="0"/>
          <w:numId w:val="69"/>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262ACC">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262ACC">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262ACC">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754E1D3B" w:rsidR="00955E10" w:rsidRPr="00FA0F55" w:rsidRDefault="00E22100" w:rsidP="00E22100">
      <w:pPr>
        <w:pStyle w:val="ListParagraph"/>
        <w:numPr>
          <w:ilvl w:val="0"/>
          <w:numId w:val="69"/>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262ACC">
        <w:rPr>
          <w:lang w:val="en-US"/>
        </w:rPr>
        <w:t>7.3</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r>
      <w:r w:rsidR="00C222AA">
        <w:rPr>
          <w:lang w:val="en-US"/>
        </w:rPr>
        <w:fldChar w:fldCharType="separate"/>
      </w:r>
      <w:r w:rsidR="00262ACC">
        <w:rPr>
          <w:lang w:val="en-US"/>
        </w:rPr>
        <w:t>7.6</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262ACC">
        <w:rPr>
          <w:lang w:val="en-US"/>
        </w:rPr>
        <w:t>6</w:t>
      </w:r>
      <w:r w:rsidR="003A112E" w:rsidRPr="00FA0F55">
        <w:rPr>
          <w:lang w:val="en-US"/>
        </w:rPr>
        <w:fldChar w:fldCharType="end"/>
      </w:r>
      <w:r w:rsidR="003A112E" w:rsidRPr="00FA0F55">
        <w:rPr>
          <w:lang w:val="en-US"/>
        </w:rPr>
        <w:t xml:space="preserve">, in particular the basics of the configuration model, the details on the configuration elements and the example applications.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18292BB6" w:rsidR="00CC2FE1" w:rsidRPr="00FA0F55" w:rsidRDefault="00CC2FE1" w:rsidP="00E22100">
      <w:pPr>
        <w:pStyle w:val="ListParagraph"/>
        <w:numPr>
          <w:ilvl w:val="0"/>
          <w:numId w:val="69"/>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262ACC">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262ACC">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262ACC">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14270408" w:rsidR="00E22100" w:rsidRPr="00FA0F55" w:rsidRDefault="00955E10" w:rsidP="00E22100">
      <w:pPr>
        <w:pStyle w:val="ListParagraph"/>
        <w:numPr>
          <w:ilvl w:val="0"/>
          <w:numId w:val="69"/>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262ACC">
        <w:rPr>
          <w:lang w:val="en-US"/>
        </w:rPr>
        <w:t>7.5</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262ACC">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262ACC">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262ACC">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262ACC">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262ACC">
        <w:rPr>
          <w:lang w:val="en-US"/>
        </w:rPr>
        <w:t>6.10</w:t>
      </w:r>
      <w:r w:rsidR="005064DD" w:rsidRPr="00FA0F55">
        <w:rPr>
          <w:lang w:val="en-US"/>
        </w:rPr>
        <w:fldChar w:fldCharType="end"/>
      </w:r>
      <w:r w:rsidR="005064DD" w:rsidRPr="00FA0F55">
        <w:rPr>
          <w:lang w:val="en-US"/>
        </w:rPr>
        <w:t>.</w:t>
      </w:r>
    </w:p>
    <w:p w14:paraId="1B97DD61" w14:textId="1543882E" w:rsidR="00E22100" w:rsidRPr="00FA0F55" w:rsidRDefault="00E22100" w:rsidP="00ED73F0">
      <w:pPr>
        <w:pStyle w:val="ListParagraph"/>
        <w:numPr>
          <w:ilvl w:val="0"/>
          <w:numId w:val="69"/>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262ACC">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262ACC">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262ACC">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3"/>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7" w:name="_Ref57108673"/>
      <w:bookmarkStart w:id="18" w:name="_Ref78294766"/>
      <w:bookmarkStart w:id="19" w:name="_Toc148037122"/>
      <w:r w:rsidRPr="003D662E">
        <w:rPr>
          <w:lang w:val="en-US"/>
        </w:rPr>
        <w:lastRenderedPageBreak/>
        <w:t>Tooling</w:t>
      </w:r>
      <w:bookmarkEnd w:id="17"/>
      <w:r w:rsidR="00C3313B" w:rsidRPr="003D662E">
        <w:rPr>
          <w:lang w:val="en-US"/>
        </w:rPr>
        <w:t xml:space="preserve"> and Basic Technical Decisions</w:t>
      </w:r>
      <w:bookmarkEnd w:id="18"/>
      <w:bookmarkEnd w:id="19"/>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4"/>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25D50098"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262ACC">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262ACC">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255AFDD" w:rsidR="00ED7BE1" w:rsidRPr="003D662E" w:rsidRDefault="003D60A6" w:rsidP="0051335B">
      <w:pPr>
        <w:pStyle w:val="ListParagraph"/>
        <w:numPr>
          <w:ilvl w:val="0"/>
          <w:numId w:val="4"/>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with </w:t>
      </w:r>
      <w:r w:rsidR="00713BBB" w:rsidRPr="003D662E">
        <w:rPr>
          <w:lang w:val="en-US"/>
        </w:rPr>
        <w:t>Maven</w:t>
      </w:r>
      <w:r w:rsidR="00AF30D7" w:rsidRPr="003D662E">
        <w:rPr>
          <w:rStyle w:val="FootnoteReference"/>
          <w:lang w:val="en-US"/>
        </w:rPr>
        <w:footnoteReference w:id="15"/>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6"/>
      </w:r>
      <w:r w:rsidRPr="003D662E">
        <w:rPr>
          <w:lang w:val="en-US"/>
        </w:rPr>
        <w:t xml:space="preserve"> and checkstyle</w:t>
      </w:r>
      <w:r w:rsidR="00AF30D7" w:rsidRPr="003D662E">
        <w:rPr>
          <w:rStyle w:val="FootnoteReference"/>
          <w:lang w:val="en-US"/>
        </w:rPr>
        <w:footnoteReference w:id="17"/>
      </w:r>
      <w:r w:rsidR="00800264" w:rsidRPr="003D662E">
        <w:rPr>
          <w:lang w:val="en-US"/>
        </w:rPr>
        <w:t xml:space="preserve"> </w:t>
      </w:r>
      <w:r w:rsidRPr="003D662E">
        <w:rPr>
          <w:lang w:val="en-US"/>
        </w:rPr>
        <w:t>integration</w:t>
      </w:r>
      <w:r w:rsidR="006B3A74" w:rsidRPr="003D662E">
        <w:rPr>
          <w:lang w:val="en-US"/>
        </w:rPr>
        <w:t>s</w:t>
      </w:r>
      <w:bookmarkStart w:id="20" w:name="_Ref171725308"/>
      <w:r w:rsidR="00B07554">
        <w:rPr>
          <w:rStyle w:val="FootnoteReference"/>
          <w:lang w:val="en-US"/>
        </w:rPr>
        <w:footnoteReference w:id="18"/>
      </w:r>
      <w:bookmarkEnd w:id="20"/>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in Maven</w:t>
      </w:r>
      <w:r w:rsidR="002D1256">
        <w:rPr>
          <w:lang w:val="en-US"/>
        </w:rPr>
        <w:t>, thus, all dependencies must be available through official or own Maven repositories</w:t>
      </w:r>
      <w:r w:rsidR="007A479B" w:rsidRPr="003D662E">
        <w:rPr>
          <w:lang w:val="en-US"/>
        </w:rPr>
        <w:t xml:space="preserve">.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Eclipse project for managed platform dependencies</w:t>
      </w:r>
      <w:r w:rsidR="003B1C98" w:rsidRPr="003D662E">
        <w:rPr>
          <w:lang w:val="en-US"/>
        </w:rPr>
        <w:t xml:space="preserve"> 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framework was selected</w:t>
      </w:r>
      <w:r w:rsidR="00F33DA4" w:rsidRPr="003D662E">
        <w:rPr>
          <w:lang w:val="en-US"/>
        </w:rPr>
        <w:t xml:space="preserve"> (</w:t>
      </w:r>
      <w:r w:rsidR="00F33DA4" w:rsidRPr="003D662E">
        <w:rPr>
          <w:rFonts w:ascii="Consolas" w:hAnsi="Consolas"/>
          <w:lang w:val="en-US"/>
        </w:rPr>
        <w:t>slf4j</w:t>
      </w:r>
      <w:r w:rsidR="00F33DA4" w:rsidRPr="003D662E">
        <w:rPr>
          <w:lang w:val="en-US"/>
        </w:rPr>
        <w:t>) based on decisions of components to be integrated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w:t>
      </w:r>
      <w:r w:rsidR="00AD3E35">
        <w:rPr>
          <w:lang w:val="en-US"/>
        </w:rPr>
        <w:t xml:space="preserve">With version 0.7.1, we upgraded oktoflow to Java 17 (except for some </w:t>
      </w:r>
      <w:r w:rsidR="00AD3E35">
        <w:rPr>
          <w:lang w:val="en-US"/>
        </w:rPr>
        <w:lastRenderedPageBreak/>
        <w:t xml:space="preserve">components like RTSA still requiring an installed </w:t>
      </w:r>
      <w:r w:rsidR="004431FF">
        <w:rPr>
          <w:lang w:val="en-US"/>
        </w:rPr>
        <w:t xml:space="preserve">dependency to </w:t>
      </w:r>
      <w:r w:rsidR="00AD3E35">
        <w:rPr>
          <w:lang w:val="en-US"/>
        </w:rPr>
        <w:t>JDK 8 at runtime</w:t>
      </w:r>
      <w:r w:rsidR="00FB6FCA" w:rsidRPr="003D662E">
        <w:rPr>
          <w:lang w:val="en-US"/>
        </w:rPr>
        <w:t>.</w:t>
      </w:r>
      <w:r w:rsidR="003B1C98" w:rsidRPr="003D662E">
        <w:rPr>
          <w:lang w:val="en-US"/>
        </w:rPr>
        <w:t xml:space="preserve"> For the continuous integration, the build/deployment process is specified due to technical reasons in ANT and for platform examples partially as Bash shell scripts.</w:t>
      </w:r>
    </w:p>
    <w:p w14:paraId="3AA1488F" w14:textId="34F89B92" w:rsidR="004863F0" w:rsidRPr="003D662E" w:rsidRDefault="0094043C" w:rsidP="0051335B">
      <w:pPr>
        <w:pStyle w:val="ListParagraph"/>
        <w:numPr>
          <w:ilvl w:val="0"/>
          <w:numId w:val="4"/>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00190A09" w:rsidRPr="00190A09">
        <w:rPr>
          <w:vertAlign w:val="superscript"/>
          <w:lang w:val="en-US"/>
        </w:rPr>
        <w:fldChar w:fldCharType="begin"/>
      </w:r>
      <w:r w:rsidR="00190A09" w:rsidRPr="00190A09">
        <w:rPr>
          <w:vertAlign w:val="superscript"/>
          <w:lang w:val="en-US"/>
        </w:rPr>
        <w:instrText xml:space="preserve"> NOTEREF _Ref171725308 \h  \* MERGEFORMAT </w:instrText>
      </w:r>
      <w:r w:rsidR="00190A09" w:rsidRPr="00190A09">
        <w:rPr>
          <w:vertAlign w:val="superscript"/>
          <w:lang w:val="en-US"/>
        </w:rPr>
      </w:r>
      <w:r w:rsidR="00190A09" w:rsidRPr="00190A09">
        <w:rPr>
          <w:vertAlign w:val="superscript"/>
          <w:lang w:val="en-US"/>
        </w:rPr>
        <w:fldChar w:fldCharType="separate"/>
      </w:r>
      <w:r w:rsidR="00262ACC">
        <w:rPr>
          <w:vertAlign w:val="superscript"/>
          <w:lang w:val="en-US"/>
        </w:rPr>
        <w:t>18</w:t>
      </w:r>
      <w:r w:rsidR="00190A09" w:rsidRPr="00190A09">
        <w:rPr>
          <w:vertAlign w:val="superscript"/>
          <w:lang w:val="en-US"/>
        </w:rPr>
        <w:fldChar w:fldCharType="end"/>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8C4E3C" w:rsidRPr="003D662E">
        <w:rPr>
          <w:lang w:val="en-US"/>
        </w:rPr>
        <w:t xml:space="preserve">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51335B">
      <w:pPr>
        <w:pStyle w:val="ListParagraph"/>
        <w:numPr>
          <w:ilvl w:val="0"/>
          <w:numId w:val="4"/>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050F4CF3" w:rsidR="00513F43" w:rsidRPr="003D662E" w:rsidRDefault="00513F43" w:rsidP="0051335B">
      <w:pPr>
        <w:pStyle w:val="ListParagraph"/>
        <w:numPr>
          <w:ilvl w:val="0"/>
          <w:numId w:val="4"/>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9"/>
      </w:r>
      <w:r w:rsidRPr="003D662E">
        <w:rPr>
          <w:lang w:val="en-US"/>
        </w:rPr>
        <w:t>, for machine-readable complex data in AAS on JSON</w:t>
      </w:r>
      <w:r w:rsidRPr="003D662E">
        <w:rPr>
          <w:rStyle w:val="FootnoteReference"/>
          <w:lang w:val="en-US"/>
        </w:rPr>
        <w:footnoteReference w:id="20"/>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21"/>
      </w:r>
      <w:r w:rsidR="009E0408" w:rsidRPr="003D662E">
        <w:rPr>
          <w:lang w:val="en-US"/>
        </w:rPr>
        <w:t>.</w:t>
      </w:r>
    </w:p>
    <w:p w14:paraId="5250BAE8" w14:textId="164347DD" w:rsidR="008C7BAD" w:rsidRPr="003D662E" w:rsidRDefault="008C7BAD" w:rsidP="0051335B">
      <w:pPr>
        <w:pStyle w:val="ListParagraph"/>
        <w:numPr>
          <w:ilvl w:val="0"/>
          <w:numId w:val="4"/>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ide, we rely on the Java Service Loader (JSL) mechanism, which associates concrete implementations to their respective (descriptor) interfaces. The relation happens through a specific form of file that is evaluated by the JSL mechanism upon request. We use that mechanism to define, e.g., factory instances, to compose AAS but also to set up the component lifecycle, e.g., to handle the start and shutdown process.</w:t>
      </w:r>
    </w:p>
    <w:p w14:paraId="6E7A7292" w14:textId="258F300A" w:rsidR="00513F43" w:rsidRPr="003D662E" w:rsidRDefault="00513F43" w:rsidP="0051335B">
      <w:pPr>
        <w:pStyle w:val="ListParagraph"/>
        <w:numPr>
          <w:ilvl w:val="0"/>
          <w:numId w:val="4"/>
        </w:numPr>
        <w:jc w:val="both"/>
        <w:rPr>
          <w:lang w:val="en-US"/>
        </w:rPr>
      </w:pPr>
      <w:r w:rsidRPr="003D662E">
        <w:rPr>
          <w:lang w:val="en-US"/>
        </w:rPr>
        <w:lastRenderedPageBreak/>
        <w:t xml:space="preserve">So far, no mechanisms to shield (the dependencies) of individual platforms against each other was necessary, as, e.g., technical dependency conflicts could be successfully resolved through global version restrictions. However, we are aware of the fact that in particular though external contributions, conflicts may arise that cannot be solved in this manner. Thus, for future releases, we plan to investigate, whether approaches like </w:t>
      </w:r>
      <w:r w:rsidRPr="003D662E">
        <w:rPr>
          <w:b/>
          <w:lang w:val="en-US"/>
        </w:rPr>
        <w:t>OSGi</w:t>
      </w:r>
      <w:r w:rsidRPr="003D662E">
        <w:rPr>
          <w:lang w:val="en-US"/>
        </w:rPr>
        <w:t xml:space="preserve"> (Open Services Gateway Initiative) could help to avoid unintended or unexpected conflicts.</w:t>
      </w:r>
    </w:p>
    <w:p w14:paraId="57E511AF" w14:textId="1281436F" w:rsidR="006024A5" w:rsidRPr="003D662E" w:rsidRDefault="006024A5" w:rsidP="0051335B">
      <w:pPr>
        <w:pStyle w:val="ListParagraph"/>
        <w:numPr>
          <w:ilvl w:val="0"/>
          <w:numId w:val="4"/>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65FA438B"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262ACC">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51335B">
      <w:pPr>
        <w:pStyle w:val="ListParagraph"/>
        <w:numPr>
          <w:ilvl w:val="0"/>
          <w:numId w:val="5"/>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51335B">
      <w:pPr>
        <w:pStyle w:val="ListParagraph"/>
        <w:numPr>
          <w:ilvl w:val="0"/>
          <w:numId w:val="5"/>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51335B">
      <w:pPr>
        <w:pStyle w:val="ListParagraph"/>
        <w:numPr>
          <w:ilvl w:val="0"/>
          <w:numId w:val="5"/>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51335B">
      <w:pPr>
        <w:pStyle w:val="ListParagraph"/>
        <w:numPr>
          <w:ilvl w:val="0"/>
          <w:numId w:val="5"/>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1" w:name="_Ref57897714"/>
      <w:r w:rsidR="00AF30D7" w:rsidRPr="003D662E">
        <w:rPr>
          <w:rStyle w:val="FootnoteReference"/>
          <w:lang w:val="en-US"/>
        </w:rPr>
        <w:footnoteReference w:id="22"/>
      </w:r>
      <w:bookmarkEnd w:id="21"/>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successful builds, artifact snapshots are deployed by the CI processes to the Maven repository</w:t>
      </w:r>
      <w:r w:rsidR="00593908" w:rsidRPr="003D662E">
        <w:rPr>
          <w:rStyle w:val="FootnoteReference"/>
          <w:lang w:val="en-US"/>
        </w:rPr>
        <w:footnoteReference w:id="23"/>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4"/>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lastRenderedPageBreak/>
        <w:br w:type="page"/>
      </w:r>
    </w:p>
    <w:p w14:paraId="3F9590BD" w14:textId="7937F274" w:rsidR="00BA5BEE" w:rsidRPr="003D662E" w:rsidRDefault="00CA2F6B" w:rsidP="00CA2F6B">
      <w:pPr>
        <w:pStyle w:val="Heading1"/>
        <w:rPr>
          <w:lang w:val="en-US"/>
        </w:rPr>
      </w:pPr>
      <w:bookmarkStart w:id="22" w:name="_Ref57109414"/>
      <w:bookmarkStart w:id="23" w:name="_Toc148037123"/>
      <w:r w:rsidRPr="003D662E">
        <w:rPr>
          <w:lang w:val="en-US"/>
        </w:rPr>
        <w:lastRenderedPageBreak/>
        <w:t>Architecture</w:t>
      </w:r>
      <w:bookmarkEnd w:id="22"/>
      <w:bookmarkEnd w:id="23"/>
    </w:p>
    <w:p w14:paraId="4083AA05" w14:textId="4DAB8607"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262ACC">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18AB4047"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262ACC">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262ACC">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262ACC">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262ACC">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262ACC">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262ACC">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262ACC">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262ACC">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4" w:name="_Ref57112208"/>
      <w:bookmarkStart w:id="25" w:name="_Toc148037124"/>
      <w:r w:rsidRPr="003D662E">
        <w:rPr>
          <w:lang w:val="en-US"/>
        </w:rPr>
        <w:t>Overview</w:t>
      </w:r>
      <w:bookmarkEnd w:id="24"/>
      <w:bookmarkEnd w:id="25"/>
    </w:p>
    <w:p w14:paraId="1A4794D7" w14:textId="648FC5F7"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ins w:id="26" w:author="Holger Eichelberger" w:date="2025-03-06T13:05:00Z">
        <w:r w:rsidR="00262ACC" w:rsidRPr="003D662E">
          <w:rPr>
            <w:lang w:val="en-US"/>
          </w:rPr>
          <w:t xml:space="preserve">Figure </w:t>
        </w:r>
        <w:r w:rsidR="00262ACC">
          <w:rPr>
            <w:noProof/>
            <w:lang w:val="en-US"/>
          </w:rPr>
          <w:t>1</w:t>
        </w:r>
      </w:ins>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39088E54" w:rsidR="003F6305" w:rsidRPr="003D662E" w:rsidRDefault="003F6305" w:rsidP="003F6305">
      <w:pPr>
        <w:pStyle w:val="Caption"/>
        <w:jc w:val="center"/>
        <w:rPr>
          <w:lang w:val="en-US"/>
        </w:rPr>
      </w:pPr>
      <w:bookmarkStart w:id="27"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1</w:t>
      </w:r>
      <w:r w:rsidRPr="003D662E">
        <w:fldChar w:fldCharType="end"/>
      </w:r>
      <w:bookmarkEnd w:id="27"/>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35FFED0E"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ins w:id="28" w:author="Holger Eichelberger" w:date="2025-03-06T13:05:00Z">
        <w:r w:rsidR="00262ACC" w:rsidRPr="003D662E">
          <w:rPr>
            <w:lang w:val="en-US"/>
          </w:rPr>
          <w:t xml:space="preserve">Figure </w:t>
        </w:r>
        <w:r w:rsidR="00262ACC">
          <w:rPr>
            <w:noProof/>
            <w:lang w:val="en-US"/>
          </w:rPr>
          <w:t>1</w:t>
        </w:r>
      </w:ins>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ins w:id="29" w:author="Holger Eichelberger" w:date="2025-03-06T13:05:00Z">
        <w:r w:rsidR="00262ACC" w:rsidRPr="003D662E">
          <w:rPr>
            <w:lang w:val="en-US"/>
          </w:rPr>
          <w:t xml:space="preserve">Figure </w:t>
        </w:r>
        <w:r w:rsidR="00262ACC">
          <w:rPr>
            <w:noProof/>
            <w:lang w:val="en-US"/>
          </w:rPr>
          <w:t>1</w:t>
        </w:r>
      </w:ins>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51335B">
      <w:pPr>
        <w:pStyle w:val="ListParagraph"/>
        <w:numPr>
          <w:ilvl w:val="0"/>
          <w:numId w:val="7"/>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5"/>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6"/>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51335B">
      <w:pPr>
        <w:pStyle w:val="ListParagraph"/>
        <w:numPr>
          <w:ilvl w:val="0"/>
          <w:numId w:val="7"/>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18B37415" w:rsidR="00C12D85" w:rsidRPr="003D662E" w:rsidRDefault="00C12D85" w:rsidP="0051335B">
      <w:pPr>
        <w:pStyle w:val="ListParagraph"/>
        <w:numPr>
          <w:ilvl w:val="0"/>
          <w:numId w:val="7"/>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ins w:id="30" w:author="Holger Eichelberger" w:date="2025-03-06T13:05:00Z">
        <w:r w:rsidR="00262ACC" w:rsidRPr="003D662E">
          <w:rPr>
            <w:lang w:val="en-US"/>
          </w:rPr>
          <w:t xml:space="preserve">Figure </w:t>
        </w:r>
        <w:r w:rsidR="00262ACC">
          <w:rPr>
            <w:noProof/>
            <w:lang w:val="en-US"/>
          </w:rPr>
          <w:t>1</w:t>
        </w:r>
      </w:ins>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6E516BB6" w:rsidR="00ED6BF5" w:rsidRPr="003D662E" w:rsidRDefault="00ED6BF5" w:rsidP="0051335B">
      <w:pPr>
        <w:pStyle w:val="ListParagraph"/>
        <w:numPr>
          <w:ilvl w:val="0"/>
          <w:numId w:val="8"/>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ins w:id="31" w:author="Holger Eichelberger" w:date="2025-03-06T13:05:00Z">
        <w:r w:rsidR="00262ACC" w:rsidRPr="003D662E">
          <w:rPr>
            <w:lang w:val="en-US"/>
          </w:rPr>
          <w:t xml:space="preserve">Figure </w:t>
        </w:r>
        <w:r w:rsidR="00262ACC">
          <w:rPr>
            <w:noProof/>
            <w:lang w:val="en-US"/>
          </w:rPr>
          <w:t>1</w:t>
        </w:r>
      </w:ins>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51335B">
      <w:pPr>
        <w:pStyle w:val="ListParagraph"/>
        <w:numPr>
          <w:ilvl w:val="0"/>
          <w:numId w:val="8"/>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lastRenderedPageBreak/>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7"/>
      </w:r>
      <w:r w:rsidR="00A3348A" w:rsidRPr="003D662E">
        <w:rPr>
          <w:lang w:val="en-US"/>
        </w:rPr>
        <w:t xml:space="preserve">, </w:t>
      </w:r>
      <w:r w:rsidR="009B1783" w:rsidRPr="003D662E">
        <w:rPr>
          <w:lang w:val="en-US"/>
        </w:rPr>
        <w:t>AMQP</w:t>
      </w:r>
      <w:r w:rsidR="009B1783" w:rsidRPr="003D662E">
        <w:rPr>
          <w:rStyle w:val="FootnoteReference"/>
          <w:lang w:val="en-US"/>
        </w:rPr>
        <w:footnoteReference w:id="28"/>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9"/>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30"/>
      </w:r>
      <w:r w:rsidR="00FF08B7" w:rsidRPr="003D662E">
        <w:rPr>
          <w:lang w:val="en-US"/>
        </w:rPr>
        <w:t xml:space="preserve"> for secure access to data.</w:t>
      </w:r>
    </w:p>
    <w:p w14:paraId="700E821B" w14:textId="6DCF4C9B" w:rsidR="001C0EBB" w:rsidRPr="003D662E" w:rsidRDefault="001C0EBB" w:rsidP="0051335B">
      <w:pPr>
        <w:pStyle w:val="ListParagraph"/>
        <w:numPr>
          <w:ilvl w:val="0"/>
          <w:numId w:val="8"/>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51335B">
      <w:pPr>
        <w:pStyle w:val="ListParagraph"/>
        <w:numPr>
          <w:ilvl w:val="0"/>
          <w:numId w:val="8"/>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31"/>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51335B">
      <w:pPr>
        <w:pStyle w:val="ListParagraph"/>
        <w:numPr>
          <w:ilvl w:val="0"/>
          <w:numId w:val="8"/>
        </w:numPr>
        <w:jc w:val="both"/>
        <w:rPr>
          <w:lang w:val="en-US"/>
        </w:rPr>
      </w:pPr>
      <w:r w:rsidRPr="003D662E">
        <w:rPr>
          <w:b/>
          <w:lang w:val="en-US"/>
        </w:rPr>
        <w:lastRenderedPageBreak/>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51335B">
      <w:pPr>
        <w:pStyle w:val="ListParagraph"/>
        <w:numPr>
          <w:ilvl w:val="0"/>
          <w:numId w:val="8"/>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51335B">
      <w:pPr>
        <w:pStyle w:val="ListParagraph"/>
        <w:numPr>
          <w:ilvl w:val="0"/>
          <w:numId w:val="8"/>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51335B">
      <w:pPr>
        <w:pStyle w:val="ListParagraph"/>
        <w:numPr>
          <w:ilvl w:val="0"/>
          <w:numId w:val="8"/>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51335B">
      <w:pPr>
        <w:pStyle w:val="ListParagraph"/>
        <w:numPr>
          <w:ilvl w:val="0"/>
          <w:numId w:val="8"/>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32"/>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3"/>
      </w:r>
      <w:r w:rsidR="00DD05F2" w:rsidRPr="003D662E">
        <w:rPr>
          <w:lang w:val="en-GB"/>
        </w:rPr>
        <w:t>.</w:t>
      </w:r>
    </w:p>
    <w:p w14:paraId="59F712A9" w14:textId="7125606E"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ins w:id="32" w:author="Holger Eichelberger" w:date="2025-03-06T13:05:00Z">
        <w:r w:rsidR="00262ACC" w:rsidRPr="003D662E">
          <w:rPr>
            <w:lang w:val="en-US"/>
          </w:rPr>
          <w:t xml:space="preserve">Figure </w:t>
        </w:r>
        <w:r w:rsidR="00262ACC">
          <w:rPr>
            <w:noProof/>
            <w:lang w:val="en-US"/>
          </w:rPr>
          <w:t>1</w:t>
        </w:r>
      </w:ins>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ins w:id="33" w:author="Holger Eichelberger" w:date="2025-03-06T13:05:00Z">
        <w:r w:rsidR="00262ACC" w:rsidRPr="003D662E">
          <w:rPr>
            <w:lang w:val="en-US"/>
          </w:rPr>
          <w:t xml:space="preserve">Figure </w:t>
        </w:r>
        <w:r w:rsidR="00262ACC">
          <w:rPr>
            <w:noProof/>
            <w:lang w:val="en-US"/>
          </w:rPr>
          <w:t>2</w:t>
        </w:r>
      </w:ins>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105F7A88" w:rsidR="00905EBE" w:rsidRPr="003D662E" w:rsidRDefault="00905EBE" w:rsidP="0020787C">
      <w:pPr>
        <w:pStyle w:val="Caption"/>
        <w:jc w:val="center"/>
        <w:rPr>
          <w:lang w:val="en-US"/>
        </w:rPr>
      </w:pPr>
      <w:bookmarkStart w:id="34"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2</w:t>
      </w:r>
      <w:r w:rsidRPr="003D662E">
        <w:fldChar w:fldCharType="end"/>
      </w:r>
      <w:bookmarkEnd w:id="34"/>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35" w:name="_Ref77062311"/>
      <w:bookmarkStart w:id="36" w:name="_Toc148037125"/>
      <w:r w:rsidRPr="003D662E">
        <w:rPr>
          <w:lang w:val="en-US"/>
        </w:rPr>
        <w:t>Relation to Reference Architectures</w:t>
      </w:r>
      <w:bookmarkEnd w:id="35"/>
      <w:bookmarkEnd w:id="36"/>
    </w:p>
    <w:p w14:paraId="71C95F3E" w14:textId="207D7AEB"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ins w:id="37" w:author="Holger Eichelberger" w:date="2025-03-06T13:05:00Z">
        <w:r w:rsidR="00262ACC" w:rsidRPr="003D662E">
          <w:rPr>
            <w:lang w:val="en-US"/>
          </w:rPr>
          <w:t xml:space="preserve">Table </w:t>
        </w:r>
        <w:r w:rsidR="00262ACC">
          <w:rPr>
            <w:noProof/>
            <w:lang w:val="en-US"/>
          </w:rPr>
          <w:t>1</w:t>
        </w:r>
      </w:ins>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w:t>
      </w:r>
      <w:r w:rsidR="00966866" w:rsidRPr="003D662E">
        <w:rPr>
          <w:lang w:val="en-US"/>
        </w:rPr>
        <w:lastRenderedPageBreak/>
        <w:t>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4"/>
      </w:r>
      <w:r w:rsidR="00966866" w:rsidRPr="003D662E">
        <w:rPr>
          <w:lang w:val="en-US"/>
        </w:rPr>
        <w:t>.</w:t>
      </w:r>
    </w:p>
    <w:p w14:paraId="5557AFC1" w14:textId="585AB064" w:rsidR="00966866" w:rsidRPr="003D662E" w:rsidRDefault="00966866" w:rsidP="00966866">
      <w:pPr>
        <w:pStyle w:val="Caption"/>
        <w:jc w:val="center"/>
        <w:rPr>
          <w:lang w:val="en-US"/>
        </w:rPr>
      </w:pPr>
      <w:bookmarkStart w:id="38"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262ACC">
        <w:rPr>
          <w:noProof/>
          <w:lang w:val="en-US"/>
        </w:rPr>
        <w:t>1</w:t>
      </w:r>
      <w:r w:rsidRPr="003D662E">
        <w:fldChar w:fldCharType="end"/>
      </w:r>
      <w:bookmarkEnd w:id="38"/>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566A62"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566A62"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566A62"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566A62"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566A62"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566A62"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566A62"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566A62"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566A62"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566A62"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566A62"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9" w:name="_Ref102805312"/>
      <w:bookmarkStart w:id="40" w:name="_Toc148037126"/>
      <w:bookmarkStart w:id="41" w:name="_Ref77062309"/>
      <w:r w:rsidRPr="003D662E">
        <w:rPr>
          <w:lang w:val="en-US"/>
        </w:rPr>
        <w:t>Stream (Data) Processing</w:t>
      </w:r>
      <w:bookmarkEnd w:id="39"/>
      <w:bookmarkEnd w:id="40"/>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4CB43822" w:rsidR="008A25B6" w:rsidRPr="003D662E" w:rsidRDefault="008A25B6" w:rsidP="008A25B6">
      <w:pPr>
        <w:pStyle w:val="Caption"/>
        <w:jc w:val="center"/>
        <w:rPr>
          <w:lang w:val="en-US"/>
        </w:rPr>
      </w:pPr>
      <w:bookmarkStart w:id="42"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3</w:t>
      </w:r>
      <w:r w:rsidRPr="003D662E">
        <w:fldChar w:fldCharType="end"/>
      </w:r>
      <w:bookmarkEnd w:id="42"/>
      <w:r w:rsidRPr="003D662E">
        <w:rPr>
          <w:lang w:val="en-US"/>
        </w:rPr>
        <w:t>: Viewing IIoT and Industry 4.0 as data streams.</w:t>
      </w:r>
    </w:p>
    <w:p w14:paraId="50B99BD9" w14:textId="6DCA9482" w:rsidR="002D501E" w:rsidRPr="003D662E" w:rsidRDefault="008A25B6" w:rsidP="00957177">
      <w:pPr>
        <w:jc w:val="both"/>
        <w:rPr>
          <w:lang w:val="en-US"/>
        </w:rPr>
      </w:pPr>
      <w:r w:rsidRPr="003D662E">
        <w:rPr>
          <w:lang w:val="en-US"/>
        </w:rPr>
        <w:lastRenderedPageBreak/>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ins w:id="43" w:author="Holger Eichelberger" w:date="2025-03-06T13:05:00Z">
        <w:r w:rsidR="00262ACC" w:rsidRPr="003D662E">
          <w:rPr>
            <w:lang w:val="en-US"/>
          </w:rPr>
          <w:t xml:space="preserve">Figure </w:t>
        </w:r>
        <w:r w:rsidR="00262ACC">
          <w:rPr>
            <w:noProof/>
            <w:lang w:val="en-US"/>
          </w:rPr>
          <w:t>3</w:t>
        </w:r>
      </w:ins>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2A1AE826"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ins w:id="44" w:author="Holger Eichelberger" w:date="2025-03-06T13:05:00Z">
        <w:r w:rsidR="00262ACC" w:rsidRPr="003D662E">
          <w:rPr>
            <w:lang w:val="en-US"/>
          </w:rPr>
          <w:t xml:space="preserve">Figure </w:t>
        </w:r>
        <w:r w:rsidR="00262ACC">
          <w:rPr>
            <w:noProof/>
            <w:lang w:val="en-US"/>
          </w:rPr>
          <w:t>3</w:t>
        </w:r>
      </w:ins>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31B60E9C"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ins w:id="45" w:author="Holger Eichelberger" w:date="2025-03-06T13:05:00Z">
        <w:r w:rsidR="00262ACC" w:rsidRPr="003D662E">
          <w:rPr>
            <w:lang w:val="en-US"/>
          </w:rPr>
          <w:t xml:space="preserve">Figure </w:t>
        </w:r>
        <w:r w:rsidR="00262ACC">
          <w:rPr>
            <w:noProof/>
            <w:lang w:val="en-US"/>
          </w:rPr>
          <w:t>3</w:t>
        </w:r>
      </w:ins>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46" w:name="_Ref102805354"/>
      <w:bookmarkStart w:id="47" w:name="_Toc148037127"/>
      <w:r w:rsidRPr="003D662E">
        <w:rPr>
          <w:lang w:val="en-US"/>
        </w:rPr>
        <w:t>Asset Administration Shells</w:t>
      </w:r>
      <w:bookmarkEnd w:id="41"/>
      <w:bookmarkEnd w:id="46"/>
      <w:bookmarkEnd w:id="47"/>
    </w:p>
    <w:p w14:paraId="2F5E1B9F" w14:textId="51297ADB"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to </w:t>
      </w:r>
      <w:r w:rsidR="003A6460">
        <w:rPr>
          <w:lang w:val="en-US"/>
        </w:rPr>
        <w:t>provide</w:t>
      </w:r>
      <w:r w:rsidR="00FE5106" w:rsidRPr="003D662E">
        <w:rPr>
          <w:lang w:val="en-US"/>
        </w:rPr>
        <w:t xml:space="preserve">, e.g., the </w:t>
      </w:r>
      <w:r w:rsidR="00FE5106" w:rsidRPr="003D662E">
        <w:rPr>
          <w:lang w:val="en-US"/>
        </w:rPr>
        <w:lastRenderedPageBreak/>
        <w:t>digital nameplate (for industrial equipment [</w:t>
      </w:r>
      <w:r w:rsidR="003A6460">
        <w:rPr>
          <w:lang w:val="en-US"/>
        </w:rPr>
        <w:t xml:space="preserve">2, </w:t>
      </w:r>
      <w:r w:rsidR="00FC78D2" w:rsidRPr="003D662E">
        <w:rPr>
          <w:lang w:val="en-US"/>
        </w:rPr>
        <w:t>43</w:t>
      </w:r>
      <w:r w:rsidR="00FE5106" w:rsidRPr="003D662E">
        <w:rPr>
          <w:lang w:val="en-US"/>
        </w:rPr>
        <w:t>] or the documentation of the device at hands. Moreover, composite AAS can be created, representing, e.g., a complex machine consisting of AAS of the utilized components.</w:t>
      </w:r>
    </w:p>
    <w:p w14:paraId="1AB8F3AA" w14:textId="491F4199"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ins w:id="48" w:author="Holger Eichelberger" w:date="2025-03-06T13:05:00Z">
        <w:r w:rsidR="00262ACC" w:rsidRPr="003D662E">
          <w:rPr>
            <w:lang w:val="en-US"/>
          </w:rPr>
          <w:t xml:space="preserve">Figure </w:t>
        </w:r>
        <w:r w:rsidR="00262ACC">
          <w:rPr>
            <w:noProof/>
            <w:lang w:val="en-US"/>
          </w:rPr>
          <w:t>1</w:t>
        </w:r>
      </w:ins>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262ACC">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5453651E" w:rsidR="0042514E" w:rsidRPr="003D662E" w:rsidRDefault="0042514E" w:rsidP="0042514E">
      <w:pPr>
        <w:pStyle w:val="Caption"/>
        <w:jc w:val="center"/>
        <w:rPr>
          <w:lang w:val="en-US"/>
        </w:rPr>
      </w:pPr>
      <w:bookmarkStart w:id="49"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4</w:t>
      </w:r>
      <w:r w:rsidRPr="003D662E">
        <w:fldChar w:fldCharType="end"/>
      </w:r>
      <w:bookmarkEnd w:id="49"/>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5C17DE60"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ins w:id="50" w:author="Holger Eichelberger" w:date="2025-03-06T13:05:00Z">
        <w:r w:rsidR="00262ACC" w:rsidRPr="003D662E">
          <w:rPr>
            <w:lang w:val="en-US"/>
          </w:rPr>
          <w:t xml:space="preserve">Figure </w:t>
        </w:r>
        <w:r w:rsidR="00262ACC">
          <w:rPr>
            <w:noProof/>
            <w:lang w:val="en-US"/>
          </w:rPr>
          <w:t>4</w:t>
        </w:r>
      </w:ins>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51" w:name="_Ref79999263"/>
      <w:bookmarkStart w:id="52" w:name="_Toc148037128"/>
      <w:bookmarkStart w:id="53" w:name="_Ref77062308"/>
      <w:r w:rsidRPr="003D662E">
        <w:rPr>
          <w:lang w:val="en-US"/>
        </w:rPr>
        <w:t>Component Interaction Overview</w:t>
      </w:r>
      <w:bookmarkEnd w:id="51"/>
      <w:bookmarkEnd w:id="52"/>
    </w:p>
    <w:p w14:paraId="193F2013" w14:textId="52E32A2B"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262ACC">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262ACC">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262ACC">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5AF8B6BB" w:rsidR="008A5E1A" w:rsidRPr="003D662E" w:rsidRDefault="008A5E1A" w:rsidP="008A5E1A">
      <w:pPr>
        <w:jc w:val="both"/>
        <w:rPr>
          <w:lang w:val="en-US"/>
        </w:rPr>
      </w:pPr>
      <w:r w:rsidRPr="003D662E">
        <w:rPr>
          <w:lang w:val="en-US"/>
        </w:rPr>
        <w:lastRenderedPageBreak/>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262ACC">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ins w:id="54" w:author="Holger Eichelberger" w:date="2025-03-06T13:05:00Z">
        <w:r w:rsidR="00262ACC" w:rsidRPr="003D662E">
          <w:rPr>
            <w:lang w:val="en-US"/>
          </w:rPr>
          <w:t xml:space="preserve">Figure </w:t>
        </w:r>
        <w:r w:rsidR="00262ACC">
          <w:rPr>
            <w:noProof/>
            <w:lang w:val="en-US"/>
          </w:rPr>
          <w:t>5</w:t>
        </w:r>
      </w:ins>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43F0DB33" w:rsidR="008A5E1A" w:rsidRPr="003D662E" w:rsidRDefault="008A5E1A" w:rsidP="0051335B">
      <w:pPr>
        <w:pStyle w:val="ListParagraph"/>
        <w:numPr>
          <w:ilvl w:val="0"/>
          <w:numId w:val="28"/>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ins w:id="55" w:author="Holger Eichelberger" w:date="2025-03-06T13:05:00Z">
        <w:r w:rsidR="00262ACC" w:rsidRPr="003D662E">
          <w:rPr>
            <w:lang w:val="en-US"/>
          </w:rPr>
          <w:t xml:space="preserve">Figure </w:t>
        </w:r>
        <w:r w:rsidR="00262ACC">
          <w:rPr>
            <w:noProof/>
            <w:lang w:val="en-US"/>
          </w:rPr>
          <w:t>5</w:t>
        </w:r>
      </w:ins>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51335B">
      <w:pPr>
        <w:pStyle w:val="ListParagraph"/>
        <w:numPr>
          <w:ilvl w:val="0"/>
          <w:numId w:val="28"/>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1CA434EA" w:rsidR="00884F64" w:rsidRPr="003D662E" w:rsidRDefault="009B5648" w:rsidP="00160732">
      <w:pPr>
        <w:pStyle w:val="Caption"/>
        <w:jc w:val="center"/>
        <w:rPr>
          <w:lang w:val="en-US"/>
        </w:rPr>
      </w:pPr>
      <w:bookmarkStart w:id="56"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5</w:t>
      </w:r>
      <w:r w:rsidRPr="003D662E">
        <w:fldChar w:fldCharType="end"/>
      </w:r>
      <w:bookmarkEnd w:id="56"/>
      <w:r w:rsidRPr="003D662E">
        <w:rPr>
          <w:lang w:val="en-US"/>
        </w:rPr>
        <w:t>: High-level component interaction for basic platform interactions.</w:t>
      </w:r>
    </w:p>
    <w:p w14:paraId="706046DA" w14:textId="467BE364" w:rsidR="00FD243A" w:rsidRPr="003D662E" w:rsidRDefault="00847C30" w:rsidP="0051335B">
      <w:pPr>
        <w:pStyle w:val="ListParagraph"/>
        <w:numPr>
          <w:ilvl w:val="0"/>
          <w:numId w:val="28"/>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w:t>
      </w:r>
      <w:r w:rsidR="00CA4E07" w:rsidRPr="003D662E">
        <w:rPr>
          <w:lang w:val="en-US"/>
        </w:rPr>
        <w:lastRenderedPageBreak/>
        <w:t>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51335B">
      <w:pPr>
        <w:pStyle w:val="ListParagraph"/>
        <w:numPr>
          <w:ilvl w:val="0"/>
          <w:numId w:val="28"/>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51335B">
      <w:pPr>
        <w:pStyle w:val="ListParagraph"/>
        <w:numPr>
          <w:ilvl w:val="0"/>
          <w:numId w:val="28"/>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336A0856" w:rsidR="00DE3142" w:rsidRPr="003D662E" w:rsidRDefault="0056700E" w:rsidP="0051335B">
      <w:pPr>
        <w:pStyle w:val="ListParagraph"/>
        <w:numPr>
          <w:ilvl w:val="0"/>
          <w:numId w:val="28"/>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ins w:id="57" w:author="Holger Eichelberger" w:date="2025-03-06T13:05:00Z">
        <w:r w:rsidR="00262ACC" w:rsidRPr="003D662E">
          <w:rPr>
            <w:lang w:val="en-US"/>
          </w:rPr>
          <w:t xml:space="preserve">Figure </w:t>
        </w:r>
        <w:r w:rsidR="00262ACC">
          <w:rPr>
            <w:noProof/>
            <w:lang w:val="en-US"/>
          </w:rPr>
          <w:t>5</w:t>
        </w:r>
      </w:ins>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4E5ED098" w:rsidR="0053512E" w:rsidRPr="003D662E" w:rsidRDefault="0053512E" w:rsidP="0051335B">
      <w:pPr>
        <w:pStyle w:val="ListParagraph"/>
        <w:numPr>
          <w:ilvl w:val="0"/>
          <w:numId w:val="28"/>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ins w:id="58" w:author="Holger Eichelberger" w:date="2025-03-06T13:05:00Z">
        <w:r w:rsidR="00262ACC" w:rsidRPr="003D662E">
          <w:rPr>
            <w:lang w:val="en-US"/>
          </w:rPr>
          <w:t xml:space="preserve">Figure </w:t>
        </w:r>
        <w:r w:rsidR="00262ACC">
          <w:rPr>
            <w:noProof/>
            <w:lang w:val="en-US"/>
          </w:rPr>
          <w:t>5</w:t>
        </w:r>
      </w:ins>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51335B">
      <w:pPr>
        <w:pStyle w:val="ListParagraph"/>
        <w:numPr>
          <w:ilvl w:val="0"/>
          <w:numId w:val="28"/>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51335B">
      <w:pPr>
        <w:pStyle w:val="ListParagraph"/>
        <w:numPr>
          <w:ilvl w:val="0"/>
          <w:numId w:val="28"/>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51335B">
      <w:pPr>
        <w:pStyle w:val="ListParagraph"/>
        <w:numPr>
          <w:ilvl w:val="0"/>
          <w:numId w:val="28"/>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51335B">
      <w:pPr>
        <w:pStyle w:val="ListParagraph"/>
        <w:numPr>
          <w:ilvl w:val="0"/>
          <w:numId w:val="28"/>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5D86915D" w:rsidR="00C45ECB" w:rsidRPr="003D662E" w:rsidRDefault="00C45ECB" w:rsidP="009F7798">
      <w:pPr>
        <w:jc w:val="both"/>
        <w:rPr>
          <w:lang w:val="en-US"/>
        </w:rPr>
      </w:pPr>
      <w:r w:rsidRPr="003D662E">
        <w:rPr>
          <w:lang w:val="en-US"/>
        </w:rPr>
        <w:lastRenderedPageBreak/>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ins w:id="59" w:author="Holger Eichelberger" w:date="2025-03-06T13:05:00Z">
        <w:r w:rsidR="00262ACC" w:rsidRPr="003D662E">
          <w:rPr>
            <w:lang w:val="en-US"/>
          </w:rPr>
          <w:t xml:space="preserve">Figure </w:t>
        </w:r>
        <w:r w:rsidR="00262ACC">
          <w:rPr>
            <w:noProof/>
            <w:lang w:val="en-US"/>
          </w:rPr>
          <w:t>5</w:t>
        </w:r>
      </w:ins>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60" w:name="_Ref79999285"/>
      <w:bookmarkStart w:id="61" w:name="_Toc148037129"/>
      <w:r w:rsidRPr="003D662E">
        <w:rPr>
          <w:lang w:val="en-US"/>
        </w:rPr>
        <w:t>Virtual Character of the Platform</w:t>
      </w:r>
      <w:bookmarkEnd w:id="53"/>
      <w:bookmarkEnd w:id="60"/>
      <w:bookmarkEnd w:id="61"/>
    </w:p>
    <w:p w14:paraId="09C92C82" w14:textId="65C67A25"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262ACC">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51335B">
      <w:pPr>
        <w:pStyle w:val="ListParagraph"/>
        <w:numPr>
          <w:ilvl w:val="0"/>
          <w:numId w:val="14"/>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51335B">
      <w:pPr>
        <w:pStyle w:val="ListParagraph"/>
        <w:numPr>
          <w:ilvl w:val="0"/>
          <w:numId w:val="14"/>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51335B">
      <w:pPr>
        <w:pStyle w:val="ListParagraph"/>
        <w:numPr>
          <w:ilvl w:val="0"/>
          <w:numId w:val="14"/>
        </w:numPr>
        <w:jc w:val="both"/>
        <w:rPr>
          <w:lang w:val="en-US"/>
        </w:rPr>
      </w:pPr>
      <w:bookmarkStart w:id="62"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62"/>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63" w:name="_Toc69885088"/>
      <w:bookmarkStart w:id="64" w:name="_Ref69806308"/>
      <w:bookmarkStart w:id="65" w:name="_Toc148037130"/>
      <w:bookmarkEnd w:id="63"/>
      <w:r w:rsidRPr="003D662E">
        <w:rPr>
          <w:lang w:val="en-US"/>
        </w:rPr>
        <w:t>Overall Requirements</w:t>
      </w:r>
      <w:bookmarkEnd w:id="64"/>
      <w:bookmarkEnd w:id="65"/>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69F1924E" w14:textId="73869A77" w:rsidR="000516D5" w:rsidRDefault="000516D5" w:rsidP="00F84CAA">
      <w:pPr>
        <w:jc w:val="both"/>
        <w:rPr>
          <w:lang w:val="en-US"/>
        </w:rPr>
      </w:pPr>
    </w:p>
    <w:p w14:paraId="0DE0C929" w14:textId="77777777" w:rsidR="000516D5" w:rsidRPr="003D662E" w:rsidRDefault="000516D5" w:rsidP="00F84CAA">
      <w:pPr>
        <w:jc w:val="both"/>
        <w:rPr>
          <w:lang w:val="en-US"/>
        </w:rPr>
      </w:pPr>
    </w:p>
    <w:p w14:paraId="7DB99B32" w14:textId="5143E6CF" w:rsidR="00704A44" w:rsidRPr="003D662E" w:rsidRDefault="00704A44" w:rsidP="00704A44">
      <w:pPr>
        <w:pStyle w:val="Caption"/>
        <w:jc w:val="center"/>
        <w:rPr>
          <w:lang w:val="en-US"/>
        </w:rPr>
      </w:pPr>
      <w:bookmarkStart w:id="66" w:name="_Ref57199193"/>
      <w:bookmarkStart w:id="67" w:name="_Ref77215927"/>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262ACC">
        <w:rPr>
          <w:noProof/>
          <w:lang w:val="en-US"/>
        </w:rPr>
        <w:t>2</w:t>
      </w:r>
      <w:r w:rsidRPr="003D662E">
        <w:fldChar w:fldCharType="end"/>
      </w:r>
      <w:bookmarkEnd w:id="66"/>
      <w:r w:rsidRPr="003D662E">
        <w:rPr>
          <w:lang w:val="en-US"/>
        </w:rPr>
        <w:t>: General platform requirements in [</w:t>
      </w:r>
      <w:r w:rsidR="006B4B9E" w:rsidRPr="003D662E">
        <w:rPr>
          <w:lang w:val="en-US"/>
        </w:rPr>
        <w:t>13</w:t>
      </w:r>
      <w:r w:rsidRPr="003D662E">
        <w:rPr>
          <w:lang w:val="en-US"/>
        </w:rPr>
        <w:t>]</w:t>
      </w:r>
      <w:bookmarkEnd w:id="67"/>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566A62"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566A62"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566A62"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566A62"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566A62"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566A62"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566A62"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566A62"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566A62"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566A62"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42D88804"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ins w:id="68" w:author="Holger Eichelberger" w:date="2025-03-06T13:05:00Z">
        <w:r w:rsidR="00262ACC" w:rsidRPr="003D662E">
          <w:rPr>
            <w:lang w:val="en-US"/>
          </w:rPr>
          <w:t xml:space="preserve">Table </w:t>
        </w:r>
        <w:r w:rsidR="00262ACC">
          <w:rPr>
            <w:noProof/>
            <w:lang w:val="en-US"/>
          </w:rPr>
          <w:t>2</w:t>
        </w:r>
      </w:ins>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056DAAC0"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ins w:id="69" w:author="Holger Eichelberger" w:date="2025-03-06T13:05:00Z">
        <w:r w:rsidR="00262ACC" w:rsidRPr="00262ACC">
          <w:rPr>
            <w:iCs/>
            <w:lang w:val="en-US"/>
          </w:rPr>
          <w:t xml:space="preserve">Table </w:t>
        </w:r>
        <w:r w:rsidR="00262ACC" w:rsidRPr="00262ACC">
          <w:rPr>
            <w:iCs/>
            <w:noProof/>
            <w:lang w:val="en-US"/>
          </w:rPr>
          <w:t>3</w:t>
        </w:r>
      </w:ins>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13FA0BD9" w:rsidR="00D67CF9" w:rsidRPr="003D662E" w:rsidRDefault="00D67CF9" w:rsidP="00966C4A">
      <w:pPr>
        <w:pStyle w:val="Caption"/>
        <w:jc w:val="center"/>
        <w:rPr>
          <w:lang w:val="en-US"/>
        </w:rPr>
      </w:pPr>
      <w:bookmarkStart w:id="70" w:name="_Ref64276457"/>
      <w:bookmarkStart w:id="71"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262ACC">
        <w:rPr>
          <w:noProof/>
          <w:lang w:val="en-US"/>
        </w:rPr>
        <w:t>3</w:t>
      </w:r>
      <w:r w:rsidRPr="003D662E">
        <w:rPr>
          <w:lang w:val="en-US"/>
        </w:rPr>
        <w:fldChar w:fldCharType="end"/>
      </w:r>
      <w:bookmarkEnd w:id="70"/>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71"/>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566A62"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566A62"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566A62"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566A62"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566A62"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566A62"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566A62"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566A62"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lastRenderedPageBreak/>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72" w:name="_Ref58848700"/>
      <w:bookmarkStart w:id="73" w:name="_Toc148037131"/>
      <w:r w:rsidRPr="003D662E">
        <w:rPr>
          <w:lang w:val="en-US"/>
        </w:rPr>
        <w:t>Support Layer</w:t>
      </w:r>
      <w:bookmarkEnd w:id="72"/>
      <w:bookmarkEnd w:id="73"/>
    </w:p>
    <w:p w14:paraId="046FDCAB" w14:textId="3C1F75E6"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262ACC">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262ACC">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262ACC">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262ACC">
        <w:rPr>
          <w:lang w:val="en-US"/>
        </w:rPr>
        <w:t>3.3.5</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262ACC">
        <w:rPr>
          <w:lang w:val="en-US"/>
        </w:rPr>
        <w:t>3.3.6</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262ACC">
        <w:rPr>
          <w:lang w:val="en-US"/>
        </w:rPr>
        <w:t>3.3.7</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262ACC">
        <w:rPr>
          <w:lang w:val="en-US"/>
        </w:rPr>
        <w:t>3.3.7</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74" w:name="_Ref77076328"/>
      <w:bookmarkStart w:id="75" w:name="_Toc148037132"/>
      <w:r w:rsidRPr="003D662E">
        <w:rPr>
          <w:lang w:val="en-US"/>
        </w:rPr>
        <w:t>Asset Administration Shell Abstraction</w:t>
      </w:r>
      <w:bookmarkEnd w:id="74"/>
      <w:bookmarkEnd w:id="75"/>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5"/>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5E1D7D23" w:rsidR="00017DA6" w:rsidRPr="003D662E" w:rsidRDefault="001B2E16" w:rsidP="006461D2">
      <w:pPr>
        <w:pStyle w:val="Caption"/>
        <w:jc w:val="center"/>
        <w:rPr>
          <w:noProof/>
          <w:lang w:val="en-US"/>
        </w:rPr>
      </w:pPr>
      <w:bookmarkStart w:id="76"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6</w:t>
      </w:r>
      <w:r w:rsidRPr="003D662E">
        <w:fldChar w:fldCharType="end"/>
      </w:r>
      <w:bookmarkEnd w:id="76"/>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341FD2AD" w14:textId="634C7249" w:rsidR="00A442A3"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ins w:id="77" w:author="Holger Eichelberger" w:date="2025-03-06T13:05:00Z">
        <w:r w:rsidR="00262ACC" w:rsidRPr="003D662E">
          <w:rPr>
            <w:lang w:val="en-US"/>
          </w:rPr>
          <w:t xml:space="preserve">Figure </w:t>
        </w:r>
        <w:r w:rsidR="00262ACC">
          <w:rPr>
            <w:noProof/>
            <w:lang w:val="en-US"/>
          </w:rPr>
          <w:t>6</w:t>
        </w:r>
      </w:ins>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78" w:name="_Hlk77073290"/>
      <w:r w:rsidRPr="003D662E">
        <w:rPr>
          <w:lang w:val="en-US"/>
        </w:rPr>
        <w:t xml:space="preserve">BaSyx as </w:t>
      </w:r>
      <w:bookmarkEnd w:id="78"/>
      <w:r w:rsidRPr="003D662E">
        <w:rPr>
          <w:lang w:val="en-US"/>
        </w:rPr>
        <w:t>the default AAS implementation of the platform.</w:t>
      </w:r>
      <w:r w:rsidR="00A442A3">
        <w:rPr>
          <w:lang w:val="en-US"/>
        </w:rPr>
        <w:t xml:space="preserve"> Please note that not all classes and types defined by the abstraction are depicted in Figure 6, e.g., there are also multi-language properties, reference elements or entity elements.</w:t>
      </w:r>
    </w:p>
    <w:p w14:paraId="70FC75D1" w14:textId="73099B23" w:rsidR="001E2391" w:rsidRPr="003D662E" w:rsidRDefault="001E2391" w:rsidP="001E2391">
      <w:pPr>
        <w:jc w:val="both"/>
        <w:rPr>
          <w:lang w:val="en-US"/>
        </w:rPr>
      </w:pPr>
      <w:r w:rsidRPr="003D662E">
        <w:rPr>
          <w:lang w:val="en-US"/>
        </w:rPr>
        <w:lastRenderedPageBreak/>
        <w:t xml:space="preserve">The </w:t>
      </w:r>
      <w:r w:rsidRPr="003D662E">
        <w:rPr>
          <w:rFonts w:ascii="Consolas" w:hAnsi="Consolas"/>
          <w:lang w:val="en-US"/>
        </w:rPr>
        <w:t>aas.basyx</w:t>
      </w:r>
      <w:r w:rsidRPr="003D662E">
        <w:rPr>
          <w:lang w:val="en-US"/>
        </w:rPr>
        <w:t xml:space="preserve"> 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262ACC">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6"/>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t xml:space="preserve">in textual form in particular </w:t>
      </w:r>
      <w:r w:rsidRPr="003D662E">
        <w:rPr>
          <w:lang w:val="en-US"/>
        </w:rPr>
        <w:t xml:space="preserve">for testing/debugging. Further, we provide, as usual, an empty basic </w:t>
      </w:r>
      <w:r w:rsidRPr="003D662E">
        <w:rPr>
          <w:lang w:val="en-US"/>
        </w:rPr>
        <w:lastRenderedPageBreak/>
        <w:t xml:space="preserve">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2213D415" w14:textId="02C672D0" w:rsidR="003A6460"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w:t>
      </w:r>
      <w:r w:rsidR="00F23713">
        <w:rPr>
          <w:lang w:val="en-US"/>
        </w:rPr>
        <w:t xml:space="preserve">In contrast to the Technical Data Submodel, which is intended to heavly rely on the underlying implementation, more recend IDTA specification support is implemented on the </w:t>
      </w:r>
      <w:r w:rsidR="00F23713" w:rsidRPr="00F23713">
        <w:rPr>
          <w:rFonts w:ascii="Consolas" w:hAnsi="Consolas"/>
          <w:lang w:val="en-US"/>
        </w:rPr>
        <w:t>support.aas</w:t>
      </w:r>
      <w:r w:rsidR="00F23713">
        <w:rPr>
          <w:lang w:val="en-US"/>
        </w:rPr>
        <w:t xml:space="preserve"> level just using the factory and the abstract elements defined there. Since version 0.7.</w:t>
      </w:r>
      <w:r w:rsidR="002850D8">
        <w:rPr>
          <w:lang w:val="en-US"/>
        </w:rPr>
        <w:t>0</w:t>
      </w:r>
      <w:r w:rsidR="00F23713">
        <w:rPr>
          <w:lang w:val="en-US"/>
        </w:rPr>
        <w:t xml:space="preserve">, we provide here generic </w:t>
      </w:r>
      <w:r w:rsidR="003A6460">
        <w:rPr>
          <w:lang w:val="en-US"/>
        </w:rPr>
        <w:t>realizations</w:t>
      </w:r>
      <w:r w:rsidR="00F23713">
        <w:rPr>
          <w:lang w:val="en-US"/>
        </w:rPr>
        <w:t xml:space="preserve"> </w:t>
      </w:r>
      <w:r w:rsidR="003A6460">
        <w:rPr>
          <w:lang w:val="en-US"/>
        </w:rPr>
        <w:t xml:space="preserve">based on the abstraction for all realized AAS implementations </w:t>
      </w:r>
      <w:r w:rsidR="00F23713">
        <w:rPr>
          <w:lang w:val="en-US"/>
        </w:rPr>
        <w:t xml:space="preserve">of the </w:t>
      </w:r>
    </w:p>
    <w:p w14:paraId="075704B3" w14:textId="1313B78D" w:rsidR="003A6460" w:rsidRDefault="003A6460" w:rsidP="003A6460">
      <w:pPr>
        <w:pStyle w:val="ListParagraph"/>
        <w:numPr>
          <w:ilvl w:val="0"/>
          <w:numId w:val="71"/>
        </w:numPr>
        <w:jc w:val="both"/>
        <w:rPr>
          <w:lang w:val="en-US"/>
        </w:rPr>
      </w:pPr>
      <w:r>
        <w:rPr>
          <w:lang w:val="en-US"/>
        </w:rPr>
        <w:t>IDTA 02003-1-2 Generic Frame for Technical Data for Industrial Equipmen</w:t>
      </w:r>
      <w:r w:rsidR="002642F2">
        <w:rPr>
          <w:lang w:val="en-US"/>
        </w:rPr>
        <w:t>t</w:t>
      </w:r>
      <w:r>
        <w:rPr>
          <w:lang w:val="en-US"/>
        </w:rPr>
        <w:t xml:space="preserve"> in Manufacturing</w:t>
      </w:r>
      <w:r w:rsidR="002642F2">
        <w:rPr>
          <w:lang w:val="en-US"/>
        </w:rPr>
        <w:t xml:space="preserve"> [45]</w:t>
      </w:r>
      <w:r>
        <w:rPr>
          <w:lang w:val="en-US"/>
        </w:rPr>
        <w:t xml:space="preserve"> </w:t>
      </w:r>
    </w:p>
    <w:p w14:paraId="305BF3FC" w14:textId="44AFC9D3" w:rsidR="003A6460" w:rsidRPr="005E022A" w:rsidRDefault="003A6460" w:rsidP="003A6460">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52ABE3C9" w14:textId="2FDBC75E" w:rsidR="003A6460" w:rsidRPr="005E022A" w:rsidRDefault="003A6460" w:rsidP="003A6460">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151675DA" w14:textId="6B51098D" w:rsidR="003A6460" w:rsidRDefault="003A6460" w:rsidP="003A6460">
      <w:pPr>
        <w:pStyle w:val="ListParagraph"/>
        <w:numPr>
          <w:ilvl w:val="0"/>
          <w:numId w:val="71"/>
        </w:numPr>
        <w:jc w:val="both"/>
        <w:rPr>
          <w:lang w:val="en-US"/>
        </w:rPr>
      </w:pPr>
      <w:r w:rsidRPr="005E022A">
        <w:rPr>
          <w:lang w:val="en-US"/>
        </w:rPr>
        <w:t>IDTA 2023-01-24 Draft Submodel PCF</w:t>
      </w:r>
      <w:r w:rsidR="002642F2">
        <w:rPr>
          <w:lang w:val="en-US"/>
        </w:rPr>
        <w:t xml:space="preserve"> [48]</w:t>
      </w:r>
    </w:p>
    <w:p w14:paraId="12DD0D66" w14:textId="77777777" w:rsidR="000133D3" w:rsidRDefault="003A6460" w:rsidP="000133D3">
      <w:pPr>
        <w:pStyle w:val="ListParagraph"/>
        <w:numPr>
          <w:ilvl w:val="0"/>
          <w:numId w:val="71"/>
        </w:numPr>
        <w:jc w:val="both"/>
        <w:rPr>
          <w:lang w:val="en-GB"/>
        </w:rPr>
      </w:pPr>
      <w:r w:rsidRPr="003A6460">
        <w:rPr>
          <w:lang w:val="en-US"/>
        </w:rPr>
        <w:t>IDTA 02008-1-1 Time Series Data</w:t>
      </w:r>
      <w:r w:rsidR="002642F2">
        <w:rPr>
          <w:lang w:val="en-US"/>
        </w:rPr>
        <w:t xml:space="preserve"> [49]</w:t>
      </w:r>
    </w:p>
    <w:p w14:paraId="6A88AA9B"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[50]</w:t>
      </w:r>
    </w:p>
    <w:p w14:paraId="2E5F72D1" w14:textId="1E96EE7E" w:rsidR="000133D3" w:rsidRPr="000133D3" w:rsidRDefault="000133D3" w:rsidP="000133D3">
      <w:pPr>
        <w:pStyle w:val="ListParagraph"/>
        <w:numPr>
          <w:ilvl w:val="0"/>
          <w:numId w:val="71"/>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5F68D45A" w14:textId="73407CF1" w:rsidR="00837E8D" w:rsidRPr="003D662E" w:rsidRDefault="00837E8D" w:rsidP="006461D2">
      <w:pPr>
        <w:jc w:val="both"/>
        <w:rPr>
          <w:lang w:val="en-US"/>
        </w:rPr>
      </w:pPr>
      <w:r w:rsidRPr="003D662E">
        <w:rPr>
          <w:lang w:val="en-US"/>
        </w:rPr>
        <w:t>Th</w:t>
      </w:r>
      <w:r w:rsidR="00F23713">
        <w:rPr>
          <w:lang w:val="en-US"/>
        </w:rPr>
        <w:t>ese</w:t>
      </w:r>
      <w:r w:rsidRPr="003D662E">
        <w:rPr>
          <w:lang w:val="en-US"/>
        </w:rPr>
        <w:t xml:space="preserve"> structure</w:t>
      </w:r>
      <w:r w:rsidR="00F23713">
        <w:rPr>
          <w:lang w:val="en-US"/>
        </w:rPr>
        <w:t>s</w:t>
      </w:r>
      <w:r w:rsidRPr="003D662E">
        <w:rPr>
          <w:lang w:val="en-US"/>
        </w:rPr>
        <w:t xml:space="preserve"> </w:t>
      </w:r>
      <w:r w:rsidR="00F23713">
        <w:rPr>
          <w:lang w:val="en-US"/>
        </w:rPr>
        <w:t xml:space="preserve">are </w:t>
      </w:r>
      <w:r w:rsidRPr="003D662E">
        <w:rPr>
          <w:lang w:val="en-US"/>
        </w:rPr>
        <w:t xml:space="preserve">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ins w:id="79" w:author="Holger Eichelberger" w:date="2025-03-06T13:05:00Z">
        <w:r w:rsidR="00262ACC" w:rsidRPr="003D662E">
          <w:rPr>
            <w:lang w:val="en-US"/>
          </w:rPr>
          <w:t xml:space="preserve">Figure </w:t>
        </w:r>
        <w:r w:rsidR="00262ACC">
          <w:rPr>
            <w:noProof/>
            <w:lang w:val="en-US"/>
          </w:rPr>
          <w:t>6</w:t>
        </w:r>
      </w:ins>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7"/>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2032DEE8"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8"/>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ins w:id="80" w:author="Holger Eichelberger" w:date="2025-03-06T13:05:00Z">
        <w:r w:rsidR="00262ACC" w:rsidRPr="003D662E">
          <w:rPr>
            <w:lang w:val="en-US"/>
          </w:rPr>
          <w:t xml:space="preserve">Figure </w:t>
        </w:r>
        <w:r w:rsidR="00262ACC">
          <w:rPr>
            <w:noProof/>
            <w:lang w:val="en-US"/>
          </w:rPr>
          <w:t>6</w:t>
        </w:r>
      </w:ins>
      <w:r w:rsidR="00E32443" w:rsidRPr="003D662E">
        <w:rPr>
          <w:lang w:val="en-US"/>
        </w:rPr>
        <w:fldChar w:fldCharType="end"/>
      </w:r>
      <w:r w:rsidR="002E7738" w:rsidRPr="003D662E">
        <w:rPr>
          <w:lang w:val="en-US"/>
        </w:rPr>
        <w:t>).</w:t>
      </w:r>
      <w:r w:rsidR="00837E8D" w:rsidRPr="003D662E">
        <w:rPr>
          <w:lang w:val="en-US"/>
        </w:rPr>
        <w:t xml:space="preserve"> The </w:t>
      </w:r>
      <w:r w:rsidR="00837E8D" w:rsidRPr="003D662E">
        <w:rPr>
          <w:lang w:val="en-US"/>
        </w:rPr>
        <w:lastRenderedPageBreak/>
        <w:t xml:space="preserve">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4FDB9F73"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ins w:id="81" w:author="Holger Eichelberger" w:date="2025-03-06T13:05:00Z">
        <w:r w:rsidR="00262ACC" w:rsidRPr="003D662E">
          <w:rPr>
            <w:lang w:val="en-US"/>
          </w:rPr>
          <w:t xml:space="preserve">Figure </w:t>
        </w:r>
        <w:r w:rsidR="00262ACC">
          <w:rPr>
            <w:noProof/>
            <w:lang w:val="en-US"/>
          </w:rPr>
          <w:t>6</w:t>
        </w:r>
      </w:ins>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638A6803"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262ACC">
        <w:rPr>
          <w:rFonts w:cstheme="minorHAnsi"/>
          <w:lang w:val="en-US"/>
        </w:rPr>
        <w:t>11.1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lastRenderedPageBreak/>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82" w:name="_Ref77076330"/>
      <w:bookmarkStart w:id="83" w:name="_Toc148037133"/>
      <w:r w:rsidRPr="003D662E">
        <w:rPr>
          <w:lang w:val="en-US"/>
        </w:rPr>
        <w:t xml:space="preserve">Network </w:t>
      </w:r>
      <w:r w:rsidR="001B1A66" w:rsidRPr="003D662E">
        <w:rPr>
          <w:lang w:val="en-US"/>
        </w:rPr>
        <w:t xml:space="preserve">Management </w:t>
      </w:r>
      <w:r w:rsidRPr="003D662E">
        <w:rPr>
          <w:lang w:val="en-US"/>
        </w:rPr>
        <w:t>Support</w:t>
      </w:r>
      <w:bookmarkEnd w:id="82"/>
      <w:bookmarkEnd w:id="83"/>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5719DC1F"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262ACC">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9"/>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84" w:name="_Ref77076332"/>
      <w:bookmarkStart w:id="85" w:name="_Toc148037134"/>
      <w:r w:rsidRPr="003D662E">
        <w:rPr>
          <w:lang w:val="en-US"/>
        </w:rPr>
        <w:t>Lifecycle Support</w:t>
      </w:r>
      <w:bookmarkEnd w:id="84"/>
      <w:bookmarkEnd w:id="85"/>
    </w:p>
    <w:p w14:paraId="1D270EA2" w14:textId="6276478B"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ins w:id="86" w:author="Holger Eichelberger" w:date="2025-03-06T13:05:00Z">
        <w:r w:rsidR="00262ACC" w:rsidRPr="003D662E">
          <w:rPr>
            <w:lang w:val="en-US"/>
          </w:rPr>
          <w:t xml:space="preserve">Figure </w:t>
        </w:r>
        <w:r w:rsidR="00262ACC">
          <w:rPr>
            <w:noProof/>
            <w:lang w:val="en-US"/>
          </w:rPr>
          <w:t>6</w:t>
        </w:r>
      </w:ins>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lastRenderedPageBreak/>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0ACC791A" w:rsidR="00A30902"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EEEE28" w14:textId="24E75ECF" w:rsidR="00713E60" w:rsidRPr="003D662E" w:rsidRDefault="00713E60" w:rsidP="00713E60">
      <w:pPr>
        <w:pStyle w:val="Heading3"/>
        <w:rPr>
          <w:lang w:val="en-US"/>
        </w:rPr>
      </w:pPr>
      <w:r>
        <w:rPr>
          <w:lang w:val="en-US"/>
        </w:rPr>
        <w:t>Plugin</w:t>
      </w:r>
      <w:r w:rsidRPr="003D662E">
        <w:rPr>
          <w:lang w:val="en-US"/>
        </w:rPr>
        <w:t xml:space="preserve"> Support</w:t>
      </w:r>
    </w:p>
    <w:p w14:paraId="614E9D21" w14:textId="141E9FA1" w:rsidR="00713E60" w:rsidRDefault="00713E60" w:rsidP="006461D2">
      <w:pPr>
        <w:jc w:val="both"/>
        <w:rPr>
          <w:lang w:val="en-US"/>
        </w:rPr>
      </w:pPr>
      <w:r>
        <w:rPr>
          <w:lang w:val="en-US"/>
        </w:rPr>
        <w:t xml:space="preserve">While most of the alternative oktoflow components can be combined without dependency or classpath conflicts, some (versions of the same) components would introduce conflicts, e.g., different versions of the AAS reference implementation BaSyx. To prevent forcing existing installations to follow the development and version migration plans of the oktoflow platform, we introduced a simple plugin management mechanism in version 0.7.0. Although proven implementations of such capabilities do exist, e.g., OSGi, we decided to rely on a rather, simple classpath-based mechanism based on two JSL descriptors: The </w:t>
      </w:r>
      <w:r w:rsidRPr="00713E60">
        <w:rPr>
          <w:rFonts w:ascii="Consolas" w:hAnsi="Consolas"/>
          <w:lang w:val="en-US"/>
        </w:rPr>
        <w:t>PluginSetupDescriptor</w:t>
      </w:r>
      <w:r>
        <w:rPr>
          <w:lang w:val="en-US"/>
        </w:rPr>
        <w:t xml:space="preserve">, which introduces the </w:t>
      </w:r>
      <w:r w:rsidR="004519DF">
        <w:rPr>
          <w:lang w:val="en-US"/>
        </w:rPr>
        <w:t xml:space="preserve">classloader of the </w:t>
      </w:r>
      <w:r>
        <w:rPr>
          <w:lang w:val="en-US"/>
        </w:rPr>
        <w:t xml:space="preserve">plugin and the </w:t>
      </w:r>
      <w:r w:rsidRPr="00713E60">
        <w:rPr>
          <w:rFonts w:ascii="Consolas" w:hAnsi="Consolas"/>
          <w:lang w:val="en-US"/>
        </w:rPr>
        <w:t>PluginDescriptor</w:t>
      </w:r>
      <w:r>
        <w:rPr>
          <w:lang w:val="en-US"/>
        </w:rPr>
        <w:t xml:space="preserve">, which creates specific instances of the plugin. </w:t>
      </w:r>
      <w:r w:rsidR="004519DF">
        <w:rPr>
          <w:lang w:val="en-US"/>
        </w:rPr>
        <w:t xml:space="preserve">The classpath of a plugin may rely on common components of underlaying architectural layers, but not of higher layers, alternative components or other plugins (see also architectural rule </w:t>
      </w:r>
      <w:r w:rsidR="004519DF">
        <w:rPr>
          <w:lang w:val="en-US"/>
        </w:rPr>
        <w:fldChar w:fldCharType="begin"/>
      </w:r>
      <w:r w:rsidR="004519DF">
        <w:rPr>
          <w:lang w:val="en-US"/>
        </w:rPr>
        <w:instrText xml:space="preserve"> REF _Ref69904920 \r \h </w:instrText>
      </w:r>
      <w:r w:rsidR="004519DF">
        <w:rPr>
          <w:lang w:val="en-US"/>
        </w:rPr>
      </w:r>
      <w:r w:rsidR="004519DF">
        <w:rPr>
          <w:lang w:val="en-US"/>
        </w:rPr>
        <w:fldChar w:fldCharType="separate"/>
      </w:r>
      <w:r w:rsidR="00262ACC">
        <w:rPr>
          <w:lang w:val="en-US"/>
        </w:rPr>
        <w:t>C1</w:t>
      </w:r>
      <w:r w:rsidR="004519DF">
        <w:rPr>
          <w:lang w:val="en-US"/>
        </w:rPr>
        <w:fldChar w:fldCharType="end"/>
      </w:r>
      <w:r w:rsidR="004519DF">
        <w:rPr>
          <w:lang w:val="en-US"/>
        </w:rPr>
        <w:t xml:space="preserve">). The </w:t>
      </w:r>
      <w:r w:rsidR="004519DF" w:rsidRPr="004519DF">
        <w:rPr>
          <w:rFonts w:ascii="Consolas" w:hAnsi="Consolas"/>
          <w:lang w:val="en-US"/>
        </w:rPr>
        <w:t>PluginManager</w:t>
      </w:r>
      <w:r w:rsidR="004519DF">
        <w:rPr>
          <w:lang w:val="en-US"/>
        </w:rPr>
        <w:t xml:space="preserve"> loads theses descriptors and makes instances available through unique plugin identifier names declared by the plugins. Different forms of </w:t>
      </w:r>
      <w:r w:rsidR="004519DF" w:rsidRPr="0031536E">
        <w:rPr>
          <w:rFonts w:ascii="Consolas" w:hAnsi="Consolas"/>
          <w:lang w:val="en-US"/>
        </w:rPr>
        <w:t>PluginSetupDescriptor</w:t>
      </w:r>
      <w:r w:rsidR="004519DF">
        <w:rPr>
          <w:lang w:val="en-US"/>
        </w:rPr>
        <w:t xml:space="preserve"> do exist, most are based on a </w:t>
      </w:r>
      <w:r w:rsidR="00395067">
        <w:rPr>
          <w:lang w:val="en-US"/>
        </w:rPr>
        <w:t>persisted</w:t>
      </w:r>
      <w:r w:rsidR="004519DF">
        <w:rPr>
          <w:lang w:val="en-US"/>
        </w:rPr>
        <w:t xml:space="preserve"> list of dependencies </w:t>
      </w:r>
      <w:r w:rsidR="00395067">
        <w:rPr>
          <w:lang w:val="en-US"/>
        </w:rPr>
        <w:t xml:space="preserve">created during the build process of </w:t>
      </w:r>
      <w:r w:rsidR="004519DF">
        <w:rPr>
          <w:lang w:val="en-US"/>
        </w:rPr>
        <w:t>the plugin. Some example</w:t>
      </w:r>
      <w:r w:rsidR="00372250">
        <w:rPr>
          <w:lang w:val="en-US"/>
        </w:rPr>
        <w:t xml:space="preserve"> descriptors</w:t>
      </w:r>
      <w:r w:rsidR="004519DF">
        <w:rPr>
          <w:lang w:val="en-US"/>
        </w:rPr>
        <w:t xml:space="preserve"> are to load unpacked plugins from the file system (</w:t>
      </w:r>
      <w:r w:rsidR="004519DF" w:rsidRPr="00372250">
        <w:rPr>
          <w:rFonts w:ascii="Consolas" w:hAnsi="Consolas"/>
          <w:lang w:val="en-US"/>
        </w:rPr>
        <w:t>FolderClasspathPluginSetupDescriptor</w:t>
      </w:r>
      <w:r w:rsidR="004519DF">
        <w:rPr>
          <w:lang w:val="en-US"/>
        </w:rPr>
        <w:t xml:space="preserve">) or from already loaded classpath resources </w:t>
      </w:r>
      <w:r w:rsidR="007F7764">
        <w:rPr>
          <w:lang w:val="en-US"/>
        </w:rPr>
        <w:t xml:space="preserve">or </w:t>
      </w:r>
      <w:r w:rsidR="00EC6AF0">
        <w:rPr>
          <w:lang w:val="en-US"/>
        </w:rPr>
        <w:t xml:space="preserve">FAT </w:t>
      </w:r>
      <w:r w:rsidR="007F7764">
        <w:rPr>
          <w:lang w:val="en-US"/>
        </w:rPr>
        <w:t xml:space="preserve">plugin assemblies, i.e., zipped jar files with classpath file </w:t>
      </w:r>
      <w:r w:rsidR="004519DF">
        <w:rPr>
          <w:lang w:val="en-US"/>
        </w:rPr>
        <w:t>(</w:t>
      </w:r>
      <w:r w:rsidR="004519DF" w:rsidRPr="00372250">
        <w:rPr>
          <w:rFonts w:ascii="Consolas" w:hAnsi="Consolas"/>
          <w:lang w:val="en-US"/>
        </w:rPr>
        <w:t>ResourceClasspathPluginSetupDescriptor</w:t>
      </w:r>
      <w:r w:rsidR="004519DF">
        <w:rPr>
          <w:lang w:val="en-US"/>
        </w:rPr>
        <w:t xml:space="preserve">). In general, the platform instantiation shall create the respective descriptors automatically for plugins selected in the configuration model. In addition, the </w:t>
      </w:r>
      <w:r w:rsidR="004519DF" w:rsidRPr="00872A11">
        <w:rPr>
          <w:rFonts w:ascii="Consolas" w:hAnsi="Consolas"/>
          <w:lang w:val="en-US"/>
        </w:rPr>
        <w:t>PluginManager</w:t>
      </w:r>
      <w:r w:rsidR="004519DF">
        <w:rPr>
          <w:lang w:val="en-US"/>
        </w:rPr>
        <w:t xml:space="preserve"> may load further dependencies, e.g., based on system settings.</w:t>
      </w:r>
    </w:p>
    <w:p w14:paraId="54FEC23B" w14:textId="49A4D30C" w:rsidR="007F7764" w:rsidRPr="003D662E" w:rsidRDefault="007F7764" w:rsidP="006461D2">
      <w:pPr>
        <w:jc w:val="both"/>
        <w:rPr>
          <w:lang w:val="en-US"/>
        </w:rPr>
      </w:pPr>
      <w:r>
        <w:rPr>
          <w:lang w:val="en-US"/>
        </w:rPr>
        <w:t xml:space="preserve">One example plugin is the continued support for old BaSyx versions to increase compatibility, e.g., BaSyx 1.0.1, which technically conflicts with the default AAS implementation based on BaSyx. </w:t>
      </w:r>
      <w:r w:rsidR="00F17C3D">
        <w:rPr>
          <w:lang w:val="en-US"/>
        </w:rPr>
        <w:t>To avoid repeating code, the default BaSyx-based AAS implementation foresees extension points for version adjustments as well as a deployed artifact</w:t>
      </w:r>
      <w:r w:rsidR="009F77FF">
        <w:rPr>
          <w:lang w:val="en-US"/>
        </w:rPr>
        <w:t xml:space="preserve"> (classifier “core”)</w:t>
      </w:r>
      <w:r w:rsidR="00F17C3D">
        <w:rPr>
          <w:lang w:val="en-US"/>
        </w:rPr>
        <w:t>, which does not employ JSL for auto-loading the factory and the plugin.</w:t>
      </w:r>
      <w:r w:rsidR="001C1237">
        <w:rPr>
          <w:lang w:val="en-US"/>
        </w:rPr>
        <w:t xml:space="preserve"> The BaSyx 1.0.1 plugin uses the default implementation (artifact with classifier “core”), implements these few extension points with own code and packages itself as </w:t>
      </w:r>
      <w:r w:rsidR="00EC6AF0">
        <w:rPr>
          <w:lang w:val="en-US"/>
        </w:rPr>
        <w:t xml:space="preserve">FAT </w:t>
      </w:r>
      <w:r w:rsidR="001C1237">
        <w:rPr>
          <w:lang w:val="en-US"/>
        </w:rPr>
        <w:t>plugin assembly</w:t>
      </w:r>
      <w:r w:rsidR="00EC6AF0">
        <w:rPr>
          <w:lang w:val="en-US"/>
        </w:rPr>
        <w:t xml:space="preserve"> (deployed as classifier “plugin”)</w:t>
      </w:r>
      <w:r w:rsidR="001C1237">
        <w:rPr>
          <w:lang w:val="en-US"/>
        </w:rPr>
        <w:t>.</w:t>
      </w:r>
    </w:p>
    <w:p w14:paraId="1F1290AC" w14:textId="03996CB3" w:rsidR="00D808BA" w:rsidRPr="003D662E" w:rsidRDefault="00D808BA" w:rsidP="00D808BA">
      <w:pPr>
        <w:pStyle w:val="Heading3"/>
        <w:rPr>
          <w:lang w:val="en-US"/>
        </w:rPr>
      </w:pPr>
      <w:bookmarkStart w:id="87" w:name="_Ref98244584"/>
      <w:bookmarkStart w:id="88" w:name="_Toc148037135"/>
      <w:r w:rsidRPr="003D662E">
        <w:rPr>
          <w:lang w:val="en-US"/>
        </w:rPr>
        <w:t>System-level Monitoring Support</w:t>
      </w:r>
      <w:bookmarkEnd w:id="87"/>
      <w:bookmarkEnd w:id="88"/>
    </w:p>
    <w:p w14:paraId="1C7DBEEF" w14:textId="1B41D086"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 </w:t>
      </w:r>
      <w:r w:rsidR="00F6358D" w:rsidRPr="003D662E">
        <w:rPr>
          <w:rFonts w:ascii="Consolas" w:hAnsi="Consolas"/>
          <w:lang w:val="en-US"/>
        </w:rPr>
        <w:t>support.dfltSysMetrics</w:t>
      </w:r>
      <w:r w:rsidR="00F6358D" w:rsidRPr="003D662E">
        <w:rPr>
          <w:lang w:val="en-US"/>
        </w:rPr>
        <w:t>, which relies on JSensors</w:t>
      </w:r>
      <w:r w:rsidR="00F6358D" w:rsidRPr="003D662E">
        <w:rPr>
          <w:rStyle w:val="FootnoteReference"/>
          <w:lang w:val="en-US"/>
        </w:rPr>
        <w:footnoteReference w:id="40"/>
      </w:r>
      <w:r w:rsidR="00F6358D" w:rsidRPr="003D662E">
        <w:rPr>
          <w:lang w:val="en-US"/>
        </w:rPr>
        <w:t>.</w:t>
      </w:r>
      <w:r w:rsidR="00317C5D" w:rsidRPr="003D662E">
        <w:rPr>
          <w:lang w:val="en-US"/>
        </w:rPr>
        <w:t xml:space="preserve"> One alternative could be OSHI</w:t>
      </w:r>
      <w:bookmarkStart w:id="89" w:name="_Ref103532965"/>
      <w:r w:rsidR="00317C5D" w:rsidRPr="003D662E">
        <w:rPr>
          <w:rStyle w:val="FootnoteReference"/>
          <w:lang w:val="en-US"/>
        </w:rPr>
        <w:footnoteReference w:id="41"/>
      </w:r>
      <w:bookmarkEnd w:id="89"/>
      <w:r w:rsidR="00317C5D" w:rsidRPr="003D662E">
        <w:rPr>
          <w:lang w:val="en-US"/>
        </w:rPr>
        <w:t>.</w:t>
      </w:r>
    </w:p>
    <w:p w14:paraId="46E958FB" w14:textId="52F12D3C" w:rsidR="00623B45" w:rsidRPr="003D662E" w:rsidRDefault="00623B45" w:rsidP="006461D2">
      <w:pPr>
        <w:jc w:val="both"/>
        <w:rPr>
          <w:lang w:val="en-US"/>
        </w:rPr>
      </w:pPr>
      <w:r w:rsidRPr="003D662E">
        <w:rPr>
          <w:lang w:val="en-US"/>
        </w:rPr>
        <w:lastRenderedPageBreak/>
        <w:t>The platform includes an optional system-level monitoring plugin for Phoenix Contact PLCnext, which accesses some system properties like CPU or board/case temperature via GRPC/protobuf provided by PLCnext (starting with firmware released in 2022).</w:t>
      </w:r>
    </w:p>
    <w:p w14:paraId="472F5C2E" w14:textId="25120240" w:rsidR="00751296" w:rsidRPr="003D662E" w:rsidRDefault="00751296" w:rsidP="00751296">
      <w:pPr>
        <w:pStyle w:val="Heading3"/>
        <w:rPr>
          <w:lang w:val="en-US"/>
        </w:rPr>
      </w:pPr>
      <w:bookmarkStart w:id="90" w:name="_Ref108000037"/>
      <w:bookmarkStart w:id="91" w:name="_Ref109305545"/>
      <w:bookmarkStart w:id="92" w:name="_Ref111718008"/>
      <w:bookmarkStart w:id="93" w:name="_Toc148037136"/>
      <w:r w:rsidRPr="003D662E">
        <w:rPr>
          <w:lang w:val="en-US"/>
        </w:rPr>
        <w:t>Identity Support</w:t>
      </w:r>
      <w:bookmarkEnd w:id="90"/>
      <w:bookmarkEnd w:id="91"/>
      <w:bookmarkEnd w:id="92"/>
      <w:bookmarkEnd w:id="93"/>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42"/>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94" w:name="_Ref108000040"/>
      <w:bookmarkStart w:id="95" w:name="_Toc148037137"/>
      <w:bookmarkStart w:id="96" w:name="_Ref88577887"/>
      <w:r w:rsidRPr="003D662E">
        <w:rPr>
          <w:lang w:val="en-US"/>
        </w:rPr>
        <w:t>Resource</w:t>
      </w:r>
      <w:r w:rsidR="00C55642" w:rsidRPr="003D662E">
        <w:rPr>
          <w:lang w:val="en-US"/>
        </w:rPr>
        <w:t xml:space="preserve"> Support</w:t>
      </w:r>
      <w:bookmarkEnd w:id="94"/>
      <w:bookmarkEnd w:id="95"/>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97" w:name="_Ref144459349"/>
      <w:bookmarkStart w:id="98" w:name="_Toc148037138"/>
      <w:bookmarkStart w:id="99" w:name="_Ref109305762"/>
      <w:r>
        <w:rPr>
          <w:lang w:val="en-US"/>
        </w:rPr>
        <w:t xml:space="preserve">Installed Dependencies </w:t>
      </w:r>
      <w:r w:rsidRPr="003D662E">
        <w:rPr>
          <w:lang w:val="en-US"/>
        </w:rPr>
        <w:t>Support</w:t>
      </w:r>
      <w:bookmarkEnd w:id="97"/>
      <w:bookmarkEnd w:id="98"/>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w:t>
      </w:r>
      <w:r w:rsidRPr="00DE1935">
        <w:rPr>
          <w:lang w:val="en-US"/>
        </w:rPr>
        <w:lastRenderedPageBreak/>
        <w:t xml:space="preserve">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100" w:name="_Toc148037139"/>
      <w:r w:rsidRPr="003D662E">
        <w:rPr>
          <w:lang w:val="en-US"/>
        </w:rPr>
        <w:t>Semantic Id Resolution Support</w:t>
      </w:r>
      <w:bookmarkEnd w:id="99"/>
      <w:bookmarkEnd w:id="100"/>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43"/>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14BA42B3"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xml:space="preserve">. The resolution is done by JSL-based resolution plugins, for which we define two simple standard plugins, both based on a local Yaml-based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262ACC">
        <w:rPr>
          <w:lang w:val="en-US"/>
        </w:rPr>
        <w:t>3.3.6</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5C71B0E1"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262ACC">
        <w:rPr>
          <w:lang w:val="en-US"/>
        </w:rPr>
        <w:t>3.3.6</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101" w:name="_Ref116400571"/>
      <w:bookmarkStart w:id="102" w:name="_Toc148037140"/>
      <w:r w:rsidRPr="003D662E">
        <w:rPr>
          <w:lang w:val="en-US"/>
        </w:rPr>
        <w:t>Task Tracking Support</w:t>
      </w:r>
      <w:bookmarkEnd w:id="101"/>
      <w:bookmarkEnd w:id="102"/>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w:t>
      </w:r>
      <w:r w:rsidRPr="003D662E">
        <w:rPr>
          <w:lang w:val="en-US"/>
        </w:rPr>
        <w:lastRenderedPageBreak/>
        <w:t xml:space="preserve">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103" w:name="_Toc148037141"/>
      <w:r w:rsidRPr="003D662E">
        <w:rPr>
          <w:lang w:val="en-US"/>
        </w:rPr>
        <w:t>AAS Creation and Usage Pattern</w:t>
      </w:r>
      <w:bookmarkEnd w:id="96"/>
      <w:bookmarkEnd w:id="103"/>
    </w:p>
    <w:p w14:paraId="68148760" w14:textId="47488A28"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ins w:id="104" w:author="Holger Eichelberger" w:date="2025-03-06T13:05:00Z">
        <w:r w:rsidR="00262ACC" w:rsidRPr="003D662E">
          <w:rPr>
            <w:lang w:val="en-US"/>
          </w:rPr>
          <w:t xml:space="preserve">Figure </w:t>
        </w:r>
        <w:r w:rsidR="00262ACC">
          <w:rPr>
            <w:noProof/>
            <w:lang w:val="en-US"/>
          </w:rPr>
          <w:t>7</w:t>
        </w:r>
      </w:ins>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242E384F" w:rsidR="00D0043A" w:rsidRPr="003D662E" w:rsidRDefault="00D0043A" w:rsidP="00D0043A">
      <w:pPr>
        <w:pStyle w:val="Caption"/>
        <w:jc w:val="center"/>
        <w:rPr>
          <w:lang w:val="en-US"/>
        </w:rPr>
      </w:pPr>
      <w:bookmarkStart w:id="105"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7</w:t>
      </w:r>
      <w:r w:rsidRPr="003D662E">
        <w:fldChar w:fldCharType="end"/>
      </w:r>
      <w:bookmarkEnd w:id="105"/>
      <w:r w:rsidRPr="003D662E">
        <w:rPr>
          <w:lang w:val="en-US"/>
        </w:rPr>
        <w:t>: AAS creation and usage pattern involving support layer classes and mechanisms.</w:t>
      </w:r>
    </w:p>
    <w:p w14:paraId="5ADD7473" w14:textId="7B3ADCE0"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ins w:id="106" w:author="Holger Eichelberger" w:date="2025-03-06T13:05:00Z">
        <w:r w:rsidR="00262ACC" w:rsidRPr="003D662E">
          <w:rPr>
            <w:lang w:val="en-US"/>
          </w:rPr>
          <w:t xml:space="preserve">Figure </w:t>
        </w:r>
        <w:r w:rsidR="00262ACC">
          <w:rPr>
            <w:noProof/>
            <w:lang w:val="en-US"/>
          </w:rPr>
          <w:t>7</w:t>
        </w:r>
      </w:ins>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w:t>
      </w:r>
      <w:r w:rsidR="000966AE" w:rsidRPr="003D662E">
        <w:rPr>
          <w:lang w:val="en-US"/>
        </w:rPr>
        <w:lastRenderedPageBreak/>
        <w:t>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5D59DE98"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ins w:id="107" w:author="Holger Eichelberger" w:date="2025-03-06T13:05:00Z">
        <w:r w:rsidR="00262ACC" w:rsidRPr="003D662E">
          <w:rPr>
            <w:lang w:val="en-US"/>
          </w:rPr>
          <w:t xml:space="preserve">Figure </w:t>
        </w:r>
        <w:r w:rsidR="00262ACC">
          <w:rPr>
            <w:noProof/>
            <w:lang w:val="en-US"/>
          </w:rPr>
          <w:t>7</w:t>
        </w:r>
      </w:ins>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108" w:name="_Toc76746173"/>
      <w:bookmarkStart w:id="109" w:name="_Toc76978831"/>
      <w:bookmarkStart w:id="110" w:name="_Toc76979363"/>
      <w:bookmarkStart w:id="111" w:name="_Toc76979415"/>
      <w:bookmarkStart w:id="112" w:name="_Toc76979466"/>
      <w:bookmarkStart w:id="113" w:name="_Toc76979518"/>
      <w:bookmarkStart w:id="114" w:name="_Ref85015310"/>
      <w:bookmarkStart w:id="115" w:name="_Toc148037142"/>
      <w:bookmarkEnd w:id="108"/>
      <w:bookmarkEnd w:id="109"/>
      <w:bookmarkEnd w:id="110"/>
      <w:bookmarkEnd w:id="111"/>
      <w:bookmarkEnd w:id="112"/>
      <w:bookmarkEnd w:id="113"/>
      <w:r w:rsidRPr="003D662E">
        <w:rPr>
          <w:lang w:val="en-US"/>
        </w:rPr>
        <w:t xml:space="preserve">Transport </w:t>
      </w:r>
      <w:r w:rsidR="003624E4" w:rsidRPr="003D662E">
        <w:rPr>
          <w:lang w:val="en-US"/>
        </w:rPr>
        <w:t xml:space="preserve">and Connection </w:t>
      </w:r>
      <w:r w:rsidR="00000037" w:rsidRPr="003D662E">
        <w:rPr>
          <w:lang w:val="en-US"/>
        </w:rPr>
        <w:t>L</w:t>
      </w:r>
      <w:r w:rsidRPr="003D662E">
        <w:rPr>
          <w:lang w:val="en-US"/>
        </w:rPr>
        <w:t>ayer</w:t>
      </w:r>
      <w:bookmarkEnd w:id="114"/>
      <w:bookmarkEnd w:id="115"/>
    </w:p>
    <w:p w14:paraId="239E1F92" w14:textId="7B25920B"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262ACC">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262ACC">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116" w:name="_Ref57287354"/>
      <w:bookmarkStart w:id="117" w:name="_Toc148037143"/>
      <w:r w:rsidRPr="003D662E">
        <w:rPr>
          <w:lang w:val="en-US"/>
        </w:rPr>
        <w:t>Transport Component</w:t>
      </w:r>
      <w:bookmarkEnd w:id="116"/>
      <w:bookmarkEnd w:id="117"/>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74F021E4"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44"/>
      </w:r>
      <w:r w:rsidR="007F2061" w:rsidRPr="003D662E">
        <w:rPr>
          <w:lang w:val="en-US"/>
        </w:rPr>
        <w:t>) on Raspberry Pi 3</w:t>
      </w:r>
      <w:r w:rsidR="007F2061" w:rsidRPr="003D662E">
        <w:rPr>
          <w:rStyle w:val="FootnoteReference"/>
          <w:lang w:val="en-US"/>
        </w:rPr>
        <w:footnoteReference w:id="45"/>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262ACC">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3EAD45FB"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 xml:space="preserve">data </w:t>
      </w:r>
      <w:r w:rsidR="004279AF" w:rsidRPr="003D662E">
        <w:rPr>
          <w:lang w:val="en-US"/>
        </w:rPr>
        <w:lastRenderedPageBreak/>
        <w:t>among multiple AAS</w:t>
      </w:r>
      <w:r w:rsidR="00B57BEF" w:rsidRPr="003D662E">
        <w:rPr>
          <w:rStyle w:val="FootnoteReference"/>
          <w:lang w:val="en-US"/>
        </w:rPr>
        <w:footnoteReference w:id="46"/>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262ACC">
        <w:rPr>
          <w:vertAlign w:val="superscript"/>
          <w:lang w:val="en-US"/>
        </w:rPr>
        <w:t>141</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262ACC">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118" w:name="_Ref57280427"/>
      <w:r w:rsidRPr="003D662E">
        <w:rPr>
          <w:lang w:val="en-US"/>
        </w:rPr>
        <w:t xml:space="preserve">Related </w:t>
      </w:r>
      <w:r w:rsidR="00C0744C" w:rsidRPr="003D662E">
        <w:rPr>
          <w:lang w:val="en-US"/>
        </w:rPr>
        <w:t>A</w:t>
      </w:r>
      <w:r w:rsidRPr="003D662E">
        <w:rPr>
          <w:lang w:val="en-US"/>
        </w:rPr>
        <w:t>pproaches</w:t>
      </w:r>
      <w:bookmarkEnd w:id="118"/>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3960BCFD" w:rsidR="00E05195" w:rsidRPr="003D662E" w:rsidRDefault="00E05195" w:rsidP="00E05195">
      <w:pPr>
        <w:pStyle w:val="Caption"/>
        <w:jc w:val="center"/>
        <w:rPr>
          <w:lang w:val="en-US"/>
        </w:rPr>
      </w:pPr>
      <w:bookmarkStart w:id="119"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262ACC">
        <w:rPr>
          <w:noProof/>
          <w:lang w:val="en-US"/>
        </w:rPr>
        <w:t>4</w:t>
      </w:r>
      <w:r w:rsidRPr="003D662E">
        <w:fldChar w:fldCharType="end"/>
      </w:r>
      <w:bookmarkEnd w:id="119"/>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08C2C0CE"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ins w:id="120" w:author="Holger Eichelberger" w:date="2025-03-06T13:05:00Z">
        <w:r w:rsidR="00262ACC" w:rsidRPr="003D662E">
          <w:rPr>
            <w:lang w:val="en-US"/>
          </w:rPr>
          <w:t xml:space="preserve">Table </w:t>
        </w:r>
        <w:r w:rsidR="00262ACC">
          <w:rPr>
            <w:noProof/>
            <w:lang w:val="en-US"/>
          </w:rPr>
          <w:t>4</w:t>
        </w:r>
      </w:ins>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w:t>
      </w:r>
      <w:r w:rsidR="00975B46" w:rsidRPr="003D662E">
        <w:rPr>
          <w:lang w:val="en-US"/>
        </w:rPr>
        <w:lastRenderedPageBreak/>
        <w:t>potential risk as they usually are designed for a certain setting and integrating, interfacing or in the extreme case replacing such functionality may lead to unforeseen complications.</w:t>
      </w:r>
    </w:p>
    <w:p w14:paraId="358CCEA8" w14:textId="78751D8D"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ins w:id="121" w:author="Holger Eichelberger" w:date="2025-03-06T13:05:00Z">
        <w:r w:rsidR="00262ACC" w:rsidRPr="003D662E">
          <w:rPr>
            <w:lang w:val="en-US"/>
          </w:rPr>
          <w:t xml:space="preserve">Table </w:t>
        </w:r>
        <w:r w:rsidR="00262ACC">
          <w:rPr>
            <w:noProof/>
            <w:lang w:val="en-US"/>
          </w:rPr>
          <w:t>5</w:t>
        </w:r>
      </w:ins>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028FD337"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ins w:id="122" w:author="Holger Eichelberger" w:date="2025-03-06T13:05:00Z">
        <w:r w:rsidR="00262ACC" w:rsidRPr="003D662E">
          <w:rPr>
            <w:lang w:val="en-US"/>
          </w:rPr>
          <w:t xml:space="preserve">Table </w:t>
        </w:r>
        <w:r w:rsidR="00262ACC">
          <w:rPr>
            <w:noProof/>
            <w:lang w:val="en-US"/>
          </w:rPr>
          <w:t>5</w:t>
        </w:r>
      </w:ins>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47"/>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262ACC">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767DE9D5" w:rsidR="00BA5977" w:rsidRPr="003D662E" w:rsidRDefault="00BA5977" w:rsidP="00BA5977">
      <w:pPr>
        <w:pStyle w:val="Caption"/>
        <w:jc w:val="center"/>
        <w:rPr>
          <w:lang w:val="en-US"/>
        </w:rPr>
      </w:pPr>
      <w:bookmarkStart w:id="123"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262ACC">
        <w:rPr>
          <w:noProof/>
          <w:lang w:val="en-US"/>
        </w:rPr>
        <w:t>5</w:t>
      </w:r>
      <w:r w:rsidRPr="003D662E">
        <w:fldChar w:fldCharType="end"/>
      </w:r>
      <w:bookmarkEnd w:id="123"/>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566A62"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lastRenderedPageBreak/>
              <w:t>EdgeX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566A62"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t>Apache NiFi</w:t>
            </w:r>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39C25C25"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ins w:id="124" w:author="Holger Eichelberger" w:date="2025-03-06T13:05:00Z">
        <w:r w:rsidR="00262ACC" w:rsidRPr="003D662E">
          <w:rPr>
            <w:lang w:val="en-US"/>
          </w:rPr>
          <w:t xml:space="preserve">Table </w:t>
        </w:r>
        <w:r w:rsidR="00262ACC">
          <w:rPr>
            <w:noProof/>
            <w:lang w:val="en-US"/>
          </w:rPr>
          <w:t>5</w:t>
        </w:r>
      </w:ins>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 xml:space="preserve">no code (as also identified for some I4.0 platforms in </w:t>
      </w:r>
      <w:r w:rsidR="003B39F7" w:rsidRPr="003D662E">
        <w:rPr>
          <w:lang w:val="en-US"/>
        </w:rPr>
        <w:lastRenderedPageBreak/>
        <w:t>[</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48"/>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595ED0A4" w:rsidR="007D6D20" w:rsidRPr="003D662E" w:rsidRDefault="00447AF4" w:rsidP="00447AF4">
      <w:pPr>
        <w:pStyle w:val="Caption"/>
        <w:jc w:val="center"/>
        <w:rPr>
          <w:lang w:val="en-US"/>
        </w:rPr>
      </w:pPr>
      <w:bookmarkStart w:id="125"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8</w:t>
      </w:r>
      <w:r w:rsidRPr="003D662E">
        <w:fldChar w:fldCharType="end"/>
      </w:r>
      <w:bookmarkEnd w:id="125"/>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49"/>
      </w:r>
      <w:r w:rsidRPr="003D662E">
        <w:rPr>
          <w:lang w:val="en-US"/>
        </w:rPr>
        <w:t>). In later stages of the project, we may take Apache Streampipes or an edge-enabled version of Apache Flink into account.</w:t>
      </w:r>
    </w:p>
    <w:p w14:paraId="66682937" w14:textId="62C7ADD0"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50"/>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51"/>
      </w:r>
      <w:r w:rsidRPr="003D662E">
        <w:rPr>
          <w:lang w:val="en-US"/>
        </w:rPr>
        <w:t xml:space="preserve"> on MQTT, others already integrate various protocols such as Eclipse Hono</w:t>
      </w:r>
      <w:r w:rsidRPr="003D662E">
        <w:rPr>
          <w:rStyle w:val="FootnoteReference"/>
          <w:lang w:val="en-US"/>
        </w:rPr>
        <w:footnoteReference w:id="52"/>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262ACC">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53"/>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3FB07744"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ins w:id="126" w:author="Holger Eichelberger" w:date="2025-03-06T13:05:00Z">
        <w:r w:rsidR="00262ACC" w:rsidRPr="003D662E">
          <w:rPr>
            <w:lang w:val="en-US"/>
          </w:rPr>
          <w:t xml:space="preserve">Figure </w:t>
        </w:r>
        <w:r w:rsidR="00262ACC">
          <w:rPr>
            <w:noProof/>
            <w:lang w:val="en-US"/>
          </w:rPr>
          <w:t>8</w:t>
        </w:r>
      </w:ins>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51335B">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51335B">
      <w:pPr>
        <w:pStyle w:val="ListParagraph"/>
        <w:numPr>
          <w:ilvl w:val="0"/>
          <w:numId w:val="10"/>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54"/>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5"/>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51335B">
      <w:pPr>
        <w:pStyle w:val="ListParagraph"/>
        <w:numPr>
          <w:ilvl w:val="0"/>
          <w:numId w:val="10"/>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51335B">
      <w:pPr>
        <w:pStyle w:val="ListParagraph"/>
        <w:numPr>
          <w:ilvl w:val="0"/>
          <w:numId w:val="10"/>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51335B">
      <w:pPr>
        <w:pStyle w:val="ListParagraph"/>
        <w:numPr>
          <w:ilvl w:val="0"/>
          <w:numId w:val="10"/>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001C0A7A" w:rsidR="00776043" w:rsidRPr="003D662E" w:rsidRDefault="00493C96" w:rsidP="0051335B">
      <w:pPr>
        <w:pStyle w:val="ListParagraph"/>
        <w:numPr>
          <w:ilvl w:val="0"/>
          <w:numId w:val="10"/>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r>
      <w:r w:rsidR="0035028D" w:rsidRPr="003D662E">
        <w:rPr>
          <w:lang w:val="en-US"/>
        </w:rPr>
        <w:fldChar w:fldCharType="separate"/>
      </w:r>
      <w:ins w:id="127" w:author="Holger Eichelberger" w:date="2025-03-06T13:05:00Z">
        <w:r w:rsidR="00262ACC" w:rsidRPr="003D662E">
          <w:rPr>
            <w:lang w:val="en-US"/>
          </w:rPr>
          <w:t xml:space="preserve">Table </w:t>
        </w:r>
        <w:r w:rsidR="00262ACC">
          <w:rPr>
            <w:noProof/>
            <w:lang w:val="en-US"/>
          </w:rPr>
          <w:t>21</w:t>
        </w:r>
      </w:ins>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262ACC">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262ACC">
        <w:rPr>
          <w:lang w:val="en-US"/>
        </w:rPr>
        <w:t>3.3.10</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platform visible. Moreover, the </w:t>
      </w:r>
      <w:r w:rsidR="00776043" w:rsidRPr="003D662E">
        <w:rPr>
          <w:lang w:val="en-US"/>
        </w:rPr>
        <w:lastRenderedPageBreak/>
        <w:t xml:space="preserve">transport 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128" w:name="_Ref57918572"/>
      <w:bookmarkStart w:id="129" w:name="_Ref79998842"/>
      <w:r w:rsidRPr="003D662E">
        <w:rPr>
          <w:lang w:val="en-US"/>
        </w:rPr>
        <w:t>Validation</w:t>
      </w:r>
      <w:bookmarkEnd w:id="128"/>
      <w:r w:rsidR="00A128DF" w:rsidRPr="003D662E">
        <w:rPr>
          <w:lang w:val="en-US"/>
        </w:rPr>
        <w:t xml:space="preserve"> and Evaluation</w:t>
      </w:r>
      <w:bookmarkEnd w:id="129"/>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25BEFD6D"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262ACC">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ins w:id="130" w:author="Holger Eichelberger" w:date="2025-03-06T13:05:00Z">
        <w:r w:rsidR="00262ACC" w:rsidRPr="003D662E">
          <w:rPr>
            <w:lang w:val="en-US"/>
          </w:rPr>
          <w:t xml:space="preserve">Figure </w:t>
        </w:r>
        <w:r w:rsidR="00262ACC">
          <w:rPr>
            <w:noProof/>
            <w:lang w:val="en-US"/>
          </w:rPr>
          <w:t>9</w:t>
        </w:r>
      </w:ins>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262ACC">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5477F405" w:rsidR="007D792A" w:rsidRPr="003D662E" w:rsidRDefault="0090144B" w:rsidP="0090144B">
      <w:pPr>
        <w:pStyle w:val="Caption"/>
        <w:jc w:val="center"/>
        <w:rPr>
          <w:lang w:val="en-US"/>
        </w:rPr>
      </w:pPr>
      <w:bookmarkStart w:id="131"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9</w:t>
      </w:r>
      <w:r w:rsidRPr="003D662E">
        <w:fldChar w:fldCharType="end"/>
      </w:r>
      <w:bookmarkEnd w:id="131"/>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525E7F37"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ins w:id="132" w:author="Holger Eichelberger" w:date="2025-03-06T13:05:00Z">
        <w:r w:rsidR="00262ACC" w:rsidRPr="003D662E">
          <w:rPr>
            <w:lang w:val="en-US"/>
          </w:rPr>
          <w:t xml:space="preserve">Figure </w:t>
        </w:r>
        <w:r w:rsidR="00262ACC">
          <w:rPr>
            <w:noProof/>
            <w:lang w:val="en-US"/>
          </w:rPr>
          <w:t>10</w:t>
        </w:r>
      </w:ins>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0F76ECFC"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ins w:id="133" w:author="Holger Eichelberger" w:date="2025-03-06T13:05:00Z">
        <w:r w:rsidR="00262ACC" w:rsidRPr="003D662E">
          <w:rPr>
            <w:lang w:val="en-US"/>
          </w:rPr>
          <w:t xml:space="preserve">Figure </w:t>
        </w:r>
        <w:r w:rsidR="00262ACC">
          <w:rPr>
            <w:noProof/>
            <w:lang w:val="en-US"/>
          </w:rPr>
          <w:t>10</w:t>
        </w:r>
      </w:ins>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ins w:id="134" w:author="Holger Eichelberger" w:date="2025-03-06T13:05:00Z">
        <w:r w:rsidR="00262ACC" w:rsidRPr="003D662E">
          <w:rPr>
            <w:lang w:val="en-US"/>
          </w:rPr>
          <w:t xml:space="preserve">Figure </w:t>
        </w:r>
        <w:r w:rsidR="00262ACC">
          <w:rPr>
            <w:noProof/>
            <w:lang w:val="en-US"/>
          </w:rPr>
          <w:t>10</w:t>
        </w:r>
      </w:ins>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6056506C" w:rsidR="00BA4FD4" w:rsidRPr="003D662E" w:rsidRDefault="00BA4FD4" w:rsidP="00BA4FD4">
      <w:pPr>
        <w:pStyle w:val="Caption"/>
        <w:jc w:val="center"/>
        <w:rPr>
          <w:lang w:val="en-US"/>
        </w:rPr>
      </w:pPr>
      <w:bookmarkStart w:id="135"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10</w:t>
      </w:r>
      <w:r w:rsidRPr="003D662E">
        <w:fldChar w:fldCharType="end"/>
      </w:r>
      <w:bookmarkEnd w:id="135"/>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7825968E"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ins w:id="136" w:author="Holger Eichelberger" w:date="2025-03-06T13:05:00Z">
        <w:r w:rsidR="00262ACC" w:rsidRPr="003D662E">
          <w:rPr>
            <w:lang w:val="en-US"/>
          </w:rPr>
          <w:t xml:space="preserve">Figure </w:t>
        </w:r>
        <w:r w:rsidR="00262ACC">
          <w:rPr>
            <w:noProof/>
            <w:lang w:val="en-US"/>
          </w:rPr>
          <w:t>10</w:t>
        </w:r>
      </w:ins>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56"/>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57"/>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76D9C803"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ins w:id="137" w:author="Holger Eichelberger" w:date="2025-03-06T13:05:00Z">
        <w:r w:rsidR="00262ACC" w:rsidRPr="003D662E">
          <w:rPr>
            <w:lang w:val="en-US"/>
          </w:rPr>
          <w:t xml:space="preserve">Figure </w:t>
        </w:r>
        <w:r w:rsidR="00262ACC">
          <w:rPr>
            <w:noProof/>
            <w:lang w:val="en-US"/>
          </w:rPr>
          <w:t>11</w:t>
        </w:r>
      </w:ins>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ins w:id="138" w:author="Holger Eichelberger" w:date="2025-03-06T13:05:00Z">
        <w:r w:rsidR="00262ACC" w:rsidRPr="003D662E">
          <w:rPr>
            <w:lang w:val="en-US"/>
          </w:rPr>
          <w:t xml:space="preserve">Figure </w:t>
        </w:r>
        <w:r w:rsidR="00262ACC">
          <w:rPr>
            <w:noProof/>
            <w:lang w:val="en-US"/>
          </w:rPr>
          <w:t>11</w:t>
        </w:r>
      </w:ins>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ins w:id="139" w:author="Holger Eichelberger" w:date="2025-03-06T13:05:00Z">
        <w:r w:rsidR="00262ACC" w:rsidRPr="003D662E">
          <w:rPr>
            <w:lang w:val="en-US"/>
          </w:rPr>
          <w:t xml:space="preserve">Figure </w:t>
        </w:r>
        <w:r w:rsidR="00262ACC">
          <w:rPr>
            <w:noProof/>
            <w:lang w:val="en-US"/>
          </w:rPr>
          <w:t>11</w:t>
        </w:r>
      </w:ins>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0CEC6913" w:rsidR="006F0B3A" w:rsidRPr="003D662E" w:rsidRDefault="006F0B3A" w:rsidP="006F0B3A">
      <w:pPr>
        <w:pStyle w:val="Caption"/>
        <w:jc w:val="center"/>
        <w:rPr>
          <w:lang w:val="en-US"/>
        </w:rPr>
      </w:pPr>
      <w:bookmarkStart w:id="140"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11</w:t>
      </w:r>
      <w:r w:rsidRPr="003D662E">
        <w:fldChar w:fldCharType="end"/>
      </w:r>
      <w:bookmarkEnd w:id="140"/>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3AE5B4B6"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ins w:id="141" w:author="Holger Eichelberger" w:date="2025-03-06T13:05:00Z">
        <w:r w:rsidR="00262ACC" w:rsidRPr="003D662E">
          <w:rPr>
            <w:lang w:val="en-US"/>
          </w:rPr>
          <w:t xml:space="preserve">Figure </w:t>
        </w:r>
        <w:r w:rsidR="00262ACC">
          <w:rPr>
            <w:noProof/>
            <w:lang w:val="en-US"/>
          </w:rPr>
          <w:t>11</w:t>
        </w:r>
      </w:ins>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ins w:id="142" w:author="Holger Eichelberger" w:date="2025-03-06T13:05:00Z">
        <w:r w:rsidR="00262ACC" w:rsidRPr="003D662E">
          <w:rPr>
            <w:lang w:val="en-US"/>
          </w:rPr>
          <w:t xml:space="preserve">Table </w:t>
        </w:r>
        <w:r w:rsidR="00262ACC">
          <w:rPr>
            <w:noProof/>
            <w:lang w:val="en-US"/>
          </w:rPr>
          <w:t>6</w:t>
        </w:r>
      </w:ins>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 xml:space="preserve">HiveMq </w:t>
      </w:r>
      <w:r w:rsidR="00BB1BE0" w:rsidRPr="003D662E">
        <w:rPr>
          <w:lang w:val="en-US"/>
        </w:rPr>
        <w:lastRenderedPageBreak/>
        <w:t>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184CCBE4" w:rsidR="0008448A" w:rsidRPr="003D662E" w:rsidRDefault="0008448A" w:rsidP="00847483">
      <w:pPr>
        <w:pStyle w:val="Caption"/>
        <w:jc w:val="center"/>
        <w:rPr>
          <w:lang w:val="en-US"/>
        </w:rPr>
      </w:pPr>
      <w:bookmarkStart w:id="143" w:name="_Ref65841694"/>
      <w:bookmarkStart w:id="144"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262ACC">
        <w:rPr>
          <w:noProof/>
          <w:lang w:val="en-US"/>
        </w:rPr>
        <w:t>6</w:t>
      </w:r>
      <w:r w:rsidRPr="003D662E">
        <w:fldChar w:fldCharType="end"/>
      </w:r>
      <w:bookmarkEnd w:id="143"/>
      <w:r w:rsidRPr="003D662E">
        <w:rPr>
          <w:lang w:val="en-US"/>
        </w:rPr>
        <w:t>: Total number of translated messages per second in best source/sink transmission situation.</w:t>
      </w:r>
      <w:bookmarkEnd w:id="144"/>
    </w:p>
    <w:tbl>
      <w:tblPr>
        <w:tblStyle w:val="GridTable1Light-Accent1"/>
        <w:tblW w:w="0" w:type="auto"/>
        <w:tblLook w:val="04A0" w:firstRow="1" w:lastRow="0" w:firstColumn="1" w:lastColumn="0" w:noHBand="0" w:noVBand="1"/>
      </w:tblPr>
      <w:tblGrid>
        <w:gridCol w:w="6516"/>
        <w:gridCol w:w="2546"/>
      </w:tblGrid>
      <w:tr w:rsidR="00132F6D" w:rsidRPr="00566A62"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58"/>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46" w:name="_Ref57287366"/>
      <w:bookmarkStart w:id="147" w:name="_Ref71221719"/>
      <w:bookmarkStart w:id="148" w:name="_Toc148037144"/>
      <w:r w:rsidRPr="003D662E">
        <w:rPr>
          <w:lang w:val="en-US"/>
        </w:rPr>
        <w:t>Connectors Component</w:t>
      </w:r>
      <w:bookmarkEnd w:id="146"/>
      <w:bookmarkEnd w:id="147"/>
      <w:bookmarkEnd w:id="148"/>
    </w:p>
    <w:p w14:paraId="7F301AD6" w14:textId="5FFD7D85" w:rsidR="00AC735E" w:rsidRPr="00AC735E" w:rsidRDefault="0007499C" w:rsidP="00AC735E">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w:t>
      </w:r>
      <w:r w:rsidR="007453EE">
        <w:rPr>
          <w:lang w:val="en-US"/>
        </w:rPr>
        <w:t xml:space="preserve">by </w:t>
      </w:r>
      <w:r w:rsidR="006F74F0" w:rsidRPr="003D662E">
        <w:rPr>
          <w:lang w:val="en-US"/>
        </w:rPr>
        <w:t>connector</w:t>
      </w:r>
      <w:r w:rsidR="002C0B8E" w:rsidRPr="003D662E">
        <w:rPr>
          <w:lang w:val="en-US"/>
        </w:rPr>
        <w:t xml:space="preserve"> instances</w:t>
      </w:r>
      <w:r w:rsidRPr="003D662E">
        <w:rPr>
          <w:lang w:val="en-US"/>
        </w:rPr>
        <w:t xml:space="preserve">. </w:t>
      </w:r>
    </w:p>
    <w:p w14:paraId="4AD241B8" w14:textId="0AF6BE33" w:rsidR="00AC735E" w:rsidRDefault="00AC735E" w:rsidP="00D74DF8">
      <w:pPr>
        <w:jc w:val="both"/>
        <w:rPr>
          <w:lang w:val="en-US"/>
        </w:rPr>
      </w:pPr>
      <w:r w:rsidRPr="003D662E">
        <w:rPr>
          <w:lang w:val="en-US"/>
        </w:rPr>
        <w:t xml:space="preserve">Relying on the design of the Transport Component, it is desirable that the machine/platform connectors utilize type translators or serializers for the inbound communication, i.e., to translate received information (if feasible already filtered in application-specific manner) into application-specific datatypes that can further be processed in the platform. For the outbound direction, (AI-)services or humans may make decisions about changes in the connected machines/platforms. These decisions are represented as information, e.g., commands, and are translated/sent through the connector to the machine or platform. Here, type translators shall turn the application-specific data types received from the platform side into information suitable for the external side. As stated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262ACC">
        <w:rPr>
          <w:lang w:val="en-US"/>
        </w:rPr>
        <w:t>3.4.1</w:t>
      </w:r>
      <w:r w:rsidRPr="003D662E">
        <w:rPr>
          <w:lang w:val="en-US"/>
        </w:rPr>
        <w:fldChar w:fldCharType="end"/>
      </w:r>
      <w:r w:rsidRPr="003D662E">
        <w:rPr>
          <w:lang w:val="en-US"/>
        </w:rPr>
        <w:t>, application-specific type translators shall be realized by code generation to ease the development of applications.</w:t>
      </w:r>
    </w:p>
    <w:p w14:paraId="1D77622F" w14:textId="314694CE" w:rsidR="007453EE" w:rsidRDefault="00AC735E" w:rsidP="00D74DF8">
      <w:pPr>
        <w:jc w:val="both"/>
        <w:rPr>
          <w:lang w:val="en-US"/>
        </w:rPr>
      </w:pPr>
      <w:r>
        <w:rPr>
          <w:lang w:val="en-US"/>
        </w:rPr>
        <w:t>W</w:t>
      </w:r>
      <w:r w:rsidR="007453EE">
        <w:rPr>
          <w:lang w:val="en-US"/>
        </w:rPr>
        <w:t>e differentiate between:</w:t>
      </w:r>
    </w:p>
    <w:p w14:paraId="597458AE" w14:textId="5E006160" w:rsidR="007453EE" w:rsidRDefault="007453EE" w:rsidP="007453EE">
      <w:pPr>
        <w:pStyle w:val="ListParagraph"/>
        <w:numPr>
          <w:ilvl w:val="0"/>
          <w:numId w:val="72"/>
        </w:numPr>
        <w:jc w:val="both"/>
        <w:rPr>
          <w:lang w:val="en-US"/>
        </w:rPr>
      </w:pPr>
      <w:r w:rsidRPr="007453EE">
        <w:rPr>
          <w:b/>
          <w:lang w:val="en-US"/>
        </w:rPr>
        <w:t>Connector type:</w:t>
      </w:r>
      <w:r>
        <w:rPr>
          <w:lang w:val="en-US"/>
        </w:rPr>
        <w:t xml:space="preserve"> Generic implementation of platform connector interfaces for a certain protocol or information model, usually by wrapping an existing implementation, e.g., in terms of a library or a framework. Connector types are implemented manually based on the </w:t>
      </w:r>
      <w:r>
        <w:rPr>
          <w:lang w:val="en-US"/>
        </w:rPr>
        <w:lastRenderedPageBreak/>
        <w:t>connector component of the platform as an optional platform component minimizing dependencies to and prerequisites on other platform parts or used libraries or frameworks.</w:t>
      </w:r>
    </w:p>
    <w:p w14:paraId="75649E25" w14:textId="7BC763A5" w:rsidR="00821353" w:rsidRDefault="007453EE" w:rsidP="00AC735E">
      <w:pPr>
        <w:pStyle w:val="ListParagraph"/>
        <w:numPr>
          <w:ilvl w:val="0"/>
          <w:numId w:val="72"/>
        </w:numPr>
        <w:jc w:val="both"/>
        <w:rPr>
          <w:lang w:val="en-US"/>
        </w:rPr>
      </w:pPr>
      <w:r w:rsidRPr="007453EE">
        <w:rPr>
          <w:b/>
          <w:lang w:val="en-US"/>
        </w:rPr>
        <w:t>Conn</w:t>
      </w:r>
      <w:r>
        <w:rPr>
          <w:b/>
          <w:lang w:val="en-US"/>
        </w:rPr>
        <w:t>e</w:t>
      </w:r>
      <w:r w:rsidRPr="007453EE">
        <w:rPr>
          <w:b/>
          <w:lang w:val="en-US"/>
        </w:rPr>
        <w:t>ctor instance:</w:t>
      </w:r>
      <w:r>
        <w:rPr>
          <w:lang w:val="en-US"/>
        </w:rPr>
        <w:t xml:space="preserve"> A connector type is not intended to be used directly by an application rather than to be adapted for the specific context, e.g., by adding type transformers for data types used in the application or by wrapping a connector instace into a service to be executed by a service execution framework. These adaptations happen by code generation. To be considered, new connector types must be added appropriately to the configuration model.</w:t>
      </w:r>
      <w:r w:rsidR="00AC735E" w:rsidRPr="003D662E">
        <w:rPr>
          <w:lang w:val="en-US"/>
        </w:rPr>
        <w:t xml:space="preserve"> </w:t>
      </w:r>
      <w:r w:rsidR="00821353" w:rsidRPr="003D662E">
        <w:rPr>
          <w:lang w:val="en-US"/>
        </w:rPr>
        <w:t xml:space="preserve">The connectors discussed in this section may be utilized within the realm of the same factory, i.e., they may run </w:t>
      </w:r>
      <w:r w:rsidR="00BD3C9E" w:rsidRPr="003D662E">
        <w:rPr>
          <w:lang w:val="en-US"/>
        </w:rPr>
        <w:t>at</w:t>
      </w:r>
      <w:r w:rsidR="00821353" w:rsidRPr="003D662E">
        <w:rPr>
          <w:lang w:val="en-US"/>
        </w:rPr>
        <w:t xml:space="preserve"> </w:t>
      </w:r>
      <w:r w:rsidR="00BD3C9E" w:rsidRPr="003D662E">
        <w:rPr>
          <w:lang w:val="en-US"/>
        </w:rPr>
        <w:t>reduced</w:t>
      </w:r>
      <w:r w:rsidR="00821353" w:rsidRPr="003D662E">
        <w:rPr>
          <w:lang w:val="en-US"/>
        </w:rPr>
        <w:t xml:space="preserve"> or even no security measures.</w:t>
      </w:r>
      <w:r w:rsidR="006649A9" w:rsidRPr="003D662E">
        <w:rPr>
          <w:lang w:val="en-US"/>
        </w:rPr>
        <w:t xml:space="preserve"> The connectors may also link to external realms, 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2B46B5B7" w14:textId="6C1E7392" w:rsidR="00AC735E" w:rsidRPr="00AC735E" w:rsidRDefault="00AC735E" w:rsidP="00AC735E">
      <w:pPr>
        <w:jc w:val="both"/>
        <w:rPr>
          <w:lang w:val="en-US"/>
        </w:rPr>
      </w:pPr>
      <w:r>
        <w:rPr>
          <w:lang w:val="en-US"/>
        </w:rPr>
        <w:t>Usually, when we talk about an implementation of a connector, we implicitly refer to the respective connector type. Similarly, when we talk about the use of a connector in an application or it’s generation, we man a respective connector instance.</w:t>
      </w:r>
    </w:p>
    <w:p w14:paraId="7EF28CA8" w14:textId="78C1A739" w:rsidR="00B70C6E" w:rsidRPr="003D662E" w:rsidRDefault="00B70C6E" w:rsidP="00B70C6E">
      <w:pPr>
        <w:pStyle w:val="Heading4"/>
        <w:rPr>
          <w:lang w:val="en-US"/>
        </w:rPr>
      </w:pPr>
      <w:r w:rsidRPr="003D662E">
        <w:rPr>
          <w:lang w:val="en-US"/>
        </w:rPr>
        <w:t>Related approaches</w:t>
      </w:r>
    </w:p>
    <w:p w14:paraId="60070937" w14:textId="00764789"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59"/>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60"/>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61"/>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62"/>
      </w:r>
      <w:r w:rsidR="006724F7" w:rsidRPr="003D662E">
        <w:rPr>
          <w:lang w:val="en-US"/>
        </w:rPr>
        <w:t>, Eclipse Kapua</w:t>
      </w:r>
      <w:r w:rsidR="006724F7" w:rsidRPr="003D662E">
        <w:rPr>
          <w:rStyle w:val="FootnoteReference"/>
          <w:lang w:val="en-US"/>
        </w:rPr>
        <w:footnoteReference w:id="63"/>
      </w:r>
      <w:r w:rsidR="006724F7" w:rsidRPr="003D662E">
        <w:rPr>
          <w:lang w:val="en-US"/>
        </w:rPr>
        <w:t xml:space="preserve"> with a cloud focus based on MQTT transport or Eclipse Ponte</w:t>
      </w:r>
      <w:r w:rsidR="006724F7" w:rsidRPr="003D662E">
        <w:rPr>
          <w:rStyle w:val="FootnoteReference"/>
          <w:lang w:val="en-US"/>
        </w:rPr>
        <w:footnoteReference w:id="64"/>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262ACC">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lastRenderedPageBreak/>
        <w:t>Design</w:t>
      </w:r>
    </w:p>
    <w:p w14:paraId="70FE4E01" w14:textId="5ED5AA9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y are defined as part of the</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6B31FDDD" w:rsidR="00B03C78" w:rsidRPr="003D662E" w:rsidRDefault="00B03C78" w:rsidP="00B03C78">
      <w:pPr>
        <w:pStyle w:val="Caption"/>
        <w:jc w:val="center"/>
        <w:rPr>
          <w:lang w:val="en-US"/>
        </w:rPr>
      </w:pPr>
      <w:bookmarkStart w:id="149"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12</w:t>
      </w:r>
      <w:r w:rsidRPr="003D662E">
        <w:fldChar w:fldCharType="end"/>
      </w:r>
      <w:bookmarkEnd w:id="149"/>
      <w:r w:rsidRPr="003D662E">
        <w:rPr>
          <w:lang w:val="en-US"/>
        </w:rPr>
        <w:t>: Event-based connector and push-based protocol-adaptation.</w:t>
      </w:r>
    </w:p>
    <w:p w14:paraId="2DDD65FF" w14:textId="77777777" w:rsidR="008E3499" w:rsidRDefault="008E3499">
      <w:pPr>
        <w:rPr>
          <w:lang w:val="en-US"/>
        </w:rPr>
      </w:pPr>
      <w:r>
        <w:rPr>
          <w:lang w:val="en-US"/>
        </w:rPr>
        <w:br w:type="page"/>
      </w:r>
    </w:p>
    <w:p w14:paraId="4BCFBBE3" w14:textId="7142AC88" w:rsidR="00DE44AA" w:rsidRPr="003D662E" w:rsidRDefault="00544C3F" w:rsidP="00544C3F">
      <w:pPr>
        <w:jc w:val="both"/>
        <w:rPr>
          <w:lang w:val="en-US"/>
        </w:rPr>
      </w:pPr>
      <w:r w:rsidRPr="003D662E">
        <w:rPr>
          <w:lang w:val="en-US"/>
        </w:rPr>
        <w:lastRenderedPageBreak/>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ins w:id="150" w:author="Holger Eichelberger" w:date="2025-03-06T13:05:00Z">
        <w:r w:rsidR="00262ACC" w:rsidRPr="003D662E">
          <w:rPr>
            <w:lang w:val="en-US"/>
          </w:rPr>
          <w:t xml:space="preserve">Figure </w:t>
        </w:r>
        <w:r w:rsidR="00262ACC">
          <w:rPr>
            <w:noProof/>
            <w:lang w:val="en-US"/>
          </w:rPr>
          <w:t>12</w:t>
        </w:r>
      </w:ins>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ins w:id="151" w:author="Holger Eichelberger" w:date="2025-03-06T13:05:00Z">
        <w:r w:rsidR="00262ACC" w:rsidRPr="003D662E">
          <w:rPr>
            <w:lang w:val="en-US"/>
          </w:rPr>
          <w:t xml:space="preserve">Figure </w:t>
        </w:r>
        <w:r w:rsidR="00262ACC">
          <w:rPr>
            <w:noProof/>
            <w:lang w:val="en-US"/>
          </w:rPr>
          <w:t>12</w:t>
        </w:r>
      </w:ins>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ins w:id="152" w:author="Holger Eichelberger" w:date="2025-03-06T13:05:00Z">
        <w:r w:rsidR="00262ACC" w:rsidRPr="003D662E">
          <w:rPr>
            <w:lang w:val="en-US"/>
          </w:rPr>
          <w:t xml:space="preserve">Figure </w:t>
        </w:r>
        <w:r w:rsidR="00262ACC">
          <w:rPr>
            <w:noProof/>
            <w:lang w:val="en-US"/>
          </w:rPr>
          <w:t>12</w:t>
        </w:r>
      </w:ins>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30DF8EEC" w:rsidR="008E3499" w:rsidRDefault="008E766E" w:rsidP="008E766E">
      <w:pPr>
        <w:pStyle w:val="Caption"/>
        <w:jc w:val="center"/>
        <w:rPr>
          <w:lang w:val="en-US"/>
        </w:rPr>
      </w:pPr>
      <w:bookmarkStart w:id="153"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13</w:t>
      </w:r>
      <w:r w:rsidRPr="003D662E">
        <w:fldChar w:fldCharType="end"/>
      </w:r>
      <w:bookmarkEnd w:id="153"/>
      <w:r w:rsidRPr="003D662E">
        <w:rPr>
          <w:lang w:val="en-US"/>
        </w:rPr>
        <w:t>: Poll-based connector and subsequent protocol adaptation.</w:t>
      </w:r>
    </w:p>
    <w:p w14:paraId="74467EBE" w14:textId="77777777" w:rsidR="008E3499" w:rsidRDefault="008E3499">
      <w:pPr>
        <w:rPr>
          <w:i/>
          <w:iCs/>
          <w:color w:val="76A1AF"/>
          <w:sz w:val="18"/>
          <w:szCs w:val="18"/>
          <w:lang w:val="en-US"/>
        </w:rPr>
      </w:pPr>
      <w:r>
        <w:rPr>
          <w:lang w:val="en-US"/>
        </w:rPr>
        <w:br w:type="page"/>
      </w:r>
    </w:p>
    <w:p w14:paraId="6317EF7D" w14:textId="7CDB5835" w:rsidR="008E766E" w:rsidRPr="003D662E" w:rsidRDefault="008E766E" w:rsidP="008E766E">
      <w:pPr>
        <w:pStyle w:val="Caption"/>
        <w:jc w:val="center"/>
        <w:rPr>
          <w:lang w:val="en-US"/>
        </w:rPr>
      </w:pPr>
    </w:p>
    <w:p w14:paraId="5709DA13" w14:textId="3CE9C44C"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CEA7E7C" w:rsidR="007165CB" w:rsidRPr="003D662E" w:rsidRDefault="008E3499"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1B030652">
            <wp:simplePos x="0" y="0"/>
            <wp:positionH relativeFrom="margin">
              <wp:align>left</wp:align>
            </wp:positionH>
            <wp:positionV relativeFrom="paragraph">
              <wp:posOffset>176848</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21335C" w14:textId="1F4B3E87" w:rsidR="007165CB" w:rsidRPr="003D662E" w:rsidRDefault="007165CB" w:rsidP="0060455F">
      <w:pPr>
        <w:jc w:val="both"/>
        <w:rPr>
          <w:lang w:val="en-US"/>
        </w:rPr>
      </w:pPr>
    </w:p>
    <w:p w14:paraId="4E76A3A5" w14:textId="7560D892" w:rsidR="007165CB" w:rsidRPr="003D662E" w:rsidRDefault="007165CB" w:rsidP="0060455F">
      <w:pPr>
        <w:jc w:val="both"/>
        <w:rPr>
          <w:lang w:val="en-US"/>
        </w:rPr>
      </w:pPr>
    </w:p>
    <w:p w14:paraId="7E81F8AF" w14:textId="4D308F37" w:rsidR="007165CB" w:rsidRPr="003D662E" w:rsidRDefault="007165CB" w:rsidP="0060455F">
      <w:pPr>
        <w:jc w:val="both"/>
        <w:rPr>
          <w:lang w:val="en-US"/>
        </w:rPr>
      </w:pPr>
    </w:p>
    <w:p w14:paraId="19ED90EB" w14:textId="09293532" w:rsidR="007165CB" w:rsidRPr="003D662E" w:rsidRDefault="007165CB" w:rsidP="0060455F">
      <w:pPr>
        <w:jc w:val="both"/>
        <w:rPr>
          <w:lang w:val="en-US"/>
        </w:rPr>
      </w:pP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0766ABCF" w:rsidR="00CE6398" w:rsidRPr="003D662E" w:rsidRDefault="00C760BC" w:rsidP="00E94E0D">
      <w:pPr>
        <w:pStyle w:val="Caption"/>
        <w:jc w:val="center"/>
        <w:rPr>
          <w:lang w:val="en-US"/>
        </w:rPr>
      </w:pPr>
      <w:bookmarkStart w:id="154"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14</w:t>
      </w:r>
      <w:r w:rsidRPr="003D662E">
        <w:fldChar w:fldCharType="end"/>
      </w:r>
      <w:bookmarkEnd w:id="154"/>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lastRenderedPageBreak/>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65"/>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This may be intended, e.g., to realize equidistant input. However, if not desired, it can also 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1595DD85"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ins w:id="155" w:author="Holger Eichelberger" w:date="2025-03-06T13:05:00Z">
        <w:r w:rsidR="00262ACC" w:rsidRPr="003D662E">
          <w:rPr>
            <w:lang w:val="en-US"/>
          </w:rPr>
          <w:t xml:space="preserve">Figure </w:t>
        </w:r>
        <w:r w:rsidR="00262ACC">
          <w:rPr>
            <w:noProof/>
            <w:lang w:val="en-US"/>
          </w:rPr>
          <w:t>13</w:t>
        </w:r>
      </w:ins>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5E8C0999"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ins w:id="156" w:author="Holger Eichelberger" w:date="2025-03-06T13:05:00Z">
        <w:r w:rsidR="00262ACC" w:rsidRPr="003D662E">
          <w:rPr>
            <w:lang w:val="en-US"/>
          </w:rPr>
          <w:t xml:space="preserve">Figure </w:t>
        </w:r>
        <w:r w:rsidR="00262ACC">
          <w:rPr>
            <w:noProof/>
            <w:lang w:val="en-US"/>
          </w:rPr>
          <w:t>14</w:t>
        </w:r>
      </w:ins>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F08BBB9" w14:textId="77777777" w:rsidR="00FE6FD2" w:rsidRDefault="007823B9"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So far, we plan for a single distinct pair of input/output types. If heterogeneous types shall be covered, we see two alternatives: 1) Mapping the alternative types as alternatives into an umbrella type. 2) Using a discriminator in terms of the </w:t>
      </w:r>
      <w:r w:rsidRPr="003D662E">
        <w:rPr>
          <w:rFonts w:ascii="Consolas" w:hAnsi="Consolas"/>
          <w:lang w:val="en-US"/>
        </w:rPr>
        <w:t>AdapterSelector</w:t>
      </w:r>
      <w:r w:rsidRPr="003D662E">
        <w:rPr>
          <w:lang w:val="en-US"/>
        </w:rPr>
        <w:t>.</w:t>
      </w:r>
      <w:r w:rsidR="00FE6FD2">
        <w:rPr>
          <w:lang w:val="en-US"/>
        </w:rPr>
        <w:t xml:space="preserve"> </w:t>
      </w:r>
    </w:p>
    <w:p w14:paraId="645CEBB8" w14:textId="200A5197" w:rsidR="007823B9" w:rsidRPr="003D662E" w:rsidRDefault="00FE6FD2" w:rsidP="00FE6FD2">
      <w:pPr>
        <w:pStyle w:val="ListParagraph"/>
        <w:jc w:val="both"/>
        <w:rPr>
          <w:lang w:val="en-US"/>
        </w:rPr>
      </w:pPr>
      <w:r>
        <w:rPr>
          <w:lang w:val="en-US"/>
        </w:rPr>
        <w:t xml:space="preserve">All types used in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must be </w:t>
      </w:r>
      <w:r>
        <w:rPr>
          <w:rFonts w:cstheme="minorHAnsi"/>
          <w:lang w:val="en-US"/>
        </w:rPr>
        <w:t xml:space="preserve">types used for data transfer among the services, preferably their interfaces. These types are generated by oktoflow based on the application model.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w:t>
      </w:r>
      <w:r>
        <w:rPr>
          <w:rFonts w:cstheme="minorHAnsi"/>
          <w:lang w:val="en-US"/>
        </w:rPr>
        <w:t>must not be any internal types used by the connetors, even if these types are generated and contains connector-specific types, annotations or code.</w:t>
      </w:r>
      <w:r w:rsidR="003121E2">
        <w:rPr>
          <w:rFonts w:cstheme="minorHAnsi"/>
          <w:lang w:val="en-US"/>
        </w:rPr>
        <w:t xml:space="preserve"> In contrast, </w:t>
      </w:r>
      <w:r w:rsidR="003121E2" w:rsidRPr="003D662E">
        <w:rPr>
          <w:rFonts w:ascii="Consolas" w:hAnsi="Consolas"/>
          <w:lang w:val="en-US"/>
        </w:rPr>
        <w:t>I</w:t>
      </w:r>
      <w:r w:rsidR="003121E2">
        <w:rPr>
          <w:rFonts w:ascii="Consolas" w:hAnsi="Consolas"/>
          <w:lang w:val="en-US"/>
        </w:rPr>
        <w:t xml:space="preserve">, </w:t>
      </w:r>
      <w:r w:rsidR="003121E2" w:rsidRPr="003D662E">
        <w:rPr>
          <w:rFonts w:ascii="Consolas" w:hAnsi="Consolas"/>
          <w:lang w:val="en-US"/>
        </w:rPr>
        <w:t>O</w:t>
      </w:r>
      <w:r w:rsidR="003121E2" w:rsidRPr="003121E2">
        <w:rPr>
          <w:rFonts w:cstheme="minorHAnsi"/>
          <w:lang w:val="en-US"/>
        </w:rPr>
        <w:t xml:space="preserve"> may be connector-specific types as they just represent the external/machine side and are not used for internal/application data transport.</w:t>
      </w:r>
    </w:p>
    <w:p w14:paraId="026D516C" w14:textId="11C3BF16" w:rsidR="00711B86" w:rsidRPr="003D662E" w:rsidRDefault="00711B86" w:rsidP="0051335B">
      <w:pPr>
        <w:pStyle w:val="ListParagraph"/>
        <w:numPr>
          <w:ilvl w:val="0"/>
          <w:numId w:val="11"/>
        </w:numPr>
        <w:jc w:val="both"/>
        <w:rPr>
          <w:lang w:val="en-US"/>
        </w:rPr>
      </w:pPr>
      <w:r w:rsidRPr="003D662E">
        <w:rPr>
          <w:lang w:val="en-US"/>
        </w:rPr>
        <w:lastRenderedPageBreak/>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r w:rsidR="00545B30">
        <w:rPr>
          <w:lang w:val="en-US"/>
        </w:rPr>
        <w:t xml:space="preserve"> The input type translator is responsible for turning generic values or data transport types to connector internal types, e.g., needed for implementing certain protocols and vice versa the output type translator is reposnible for the oppsite direction. In most cases, generic type translators for objects can be used</w:t>
      </w:r>
      <w:r w:rsidR="00545B30">
        <w:rPr>
          <w:rStyle w:val="FootnoteReference"/>
          <w:lang w:val="en-US"/>
        </w:rPr>
        <w:footnoteReference w:id="66"/>
      </w:r>
      <w:r w:rsidR="00545B30">
        <w:rPr>
          <w:lang w:val="en-US"/>
        </w:rPr>
        <w:t>.</w:t>
      </w:r>
    </w:p>
    <w:p w14:paraId="6BF44158" w14:textId="112F7820" w:rsidR="008C76E8" w:rsidRPr="003D662E" w:rsidRDefault="00A342B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D11BF8D" w:rsidR="008E3499" w:rsidRDefault="0014184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1CEE5992" w14:textId="77777777" w:rsidR="008E3499" w:rsidRDefault="008E3499">
      <w:pPr>
        <w:rPr>
          <w:lang w:val="en-US"/>
        </w:rPr>
      </w:pPr>
      <w:r>
        <w:rPr>
          <w:lang w:val="en-US"/>
        </w:rPr>
        <w:br w:type="page"/>
      </w:r>
    </w:p>
    <w:p w14:paraId="77D121FC" w14:textId="77777777" w:rsidR="007823B9" w:rsidRPr="003D662E" w:rsidRDefault="007823B9" w:rsidP="0051335B">
      <w:pPr>
        <w:pStyle w:val="ListParagraph"/>
        <w:numPr>
          <w:ilvl w:val="0"/>
          <w:numId w:val="11"/>
        </w:numPr>
        <w:jc w:val="both"/>
        <w:rPr>
          <w:lang w:val="en-US"/>
        </w:rPr>
      </w:pP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253266E0" w:rsidR="009772A1" w:rsidRPr="003D662E" w:rsidRDefault="008E3499">
      <w:pPr>
        <w:rPr>
          <w:lang w:val="en-US"/>
        </w:rPr>
      </w:pPr>
      <w:r>
        <w:rPr>
          <w:noProof/>
          <w:lang w:val="en-US"/>
        </w:rPr>
        <w:drawing>
          <wp:anchor distT="0" distB="0" distL="114300" distR="114300" simplePos="0" relativeHeight="251785216" behindDoc="0" locked="0" layoutInCell="1" allowOverlap="1" wp14:anchorId="4BFF2457" wp14:editId="14C11A50">
            <wp:simplePos x="0" y="0"/>
            <wp:positionH relativeFrom="margin">
              <wp:posOffset>-747379</wp:posOffset>
            </wp:positionH>
            <wp:positionV relativeFrom="paragraph">
              <wp:posOffset>248903</wp:posOffset>
            </wp:positionV>
            <wp:extent cx="7581585" cy="5372381"/>
            <wp:effectExtent l="0" t="317" r="317" b="318"/>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7584385" cy="537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457B45D2" w:rsidR="009772A1" w:rsidRPr="003D662E" w:rsidRDefault="009772A1">
      <w:pPr>
        <w:rPr>
          <w:lang w:val="en-US"/>
        </w:rPr>
      </w:pPr>
    </w:p>
    <w:p w14:paraId="6D3B51E3" w14:textId="79554345"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355EB619" w:rsidR="00551CBF" w:rsidRPr="003D662E" w:rsidRDefault="00551CBF" w:rsidP="00997F04">
      <w:pPr>
        <w:pStyle w:val="Caption"/>
        <w:jc w:val="center"/>
        <w:rPr>
          <w:lang w:val="en-US"/>
        </w:rPr>
      </w:pPr>
      <w:bookmarkStart w:id="157"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15</w:t>
      </w:r>
      <w:r w:rsidRPr="003D662E">
        <w:fldChar w:fldCharType="end"/>
      </w:r>
      <w:bookmarkEnd w:id="157"/>
      <w:r w:rsidRPr="003D662E">
        <w:rPr>
          <w:lang w:val="en-US"/>
        </w:rPr>
        <w:t>: Model Access and Protocol Adapter in the Connectors Component.</w:t>
      </w:r>
    </w:p>
    <w:p w14:paraId="021286C2" w14:textId="03405BE5" w:rsidR="009772A1" w:rsidRPr="003D662E" w:rsidRDefault="009772A1" w:rsidP="0051335B">
      <w:pPr>
        <w:pStyle w:val="ListParagraph"/>
        <w:numPr>
          <w:ilvl w:val="0"/>
          <w:numId w:val="11"/>
        </w:numPr>
        <w:jc w:val="both"/>
        <w:rPr>
          <w:lang w:val="en-US"/>
        </w:rPr>
      </w:pPr>
      <w:r w:rsidRPr="003D662E">
        <w:rPr>
          <w:lang w:val="en-US"/>
        </w:rPr>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w:t>
      </w:r>
      <w:r w:rsidRPr="003D662E">
        <w:rPr>
          <w:lang w:val="en-US"/>
        </w:rPr>
        <w:lastRenderedPageBreak/>
        <w:t xml:space="preserve">connectors are flagged as inactive.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262ACC">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6BA61780" w:rsidR="007B1034" w:rsidRPr="003D662E" w:rsidRDefault="007B103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262ACC">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62174AB5" w14:textId="77777777" w:rsidR="00004157" w:rsidRDefault="009772A1" w:rsidP="009772A1">
      <w:pPr>
        <w:jc w:val="both"/>
        <w:rPr>
          <w:lang w:val="en-US"/>
        </w:rPr>
      </w:pPr>
      <w:r w:rsidRPr="003D662E">
        <w:rPr>
          <w:lang w:val="en-US"/>
        </w:rPr>
        <w:t xml:space="preserve">Currently, </w:t>
      </w:r>
      <w:r w:rsidR="009A2DAD">
        <w:rPr>
          <w:lang w:val="en-US"/>
        </w:rPr>
        <w:t>five</w:t>
      </w:r>
      <w:r w:rsidRPr="003D662E">
        <w:rPr>
          <w:lang w:val="en-US"/>
        </w:rPr>
        <w:t xml:space="preserve"> specific (optional) connector</w:t>
      </w:r>
      <w:r w:rsidR="009A2DAD">
        <w:rPr>
          <w:lang w:val="en-US"/>
        </w:rPr>
        <w:t xml:space="preserve"> types</w:t>
      </w:r>
      <w:r w:rsidRPr="003D662E">
        <w:rPr>
          <w:lang w:val="en-US"/>
        </w:rPr>
        <w:t xml:space="preserve"> are realized in terms of individual components extending the Connectors Component. These are the </w:t>
      </w:r>
    </w:p>
    <w:p w14:paraId="3A0CF83E" w14:textId="77777777" w:rsidR="00004157" w:rsidRDefault="009772A1" w:rsidP="00004157">
      <w:pPr>
        <w:pStyle w:val="ListParagraph"/>
        <w:numPr>
          <w:ilvl w:val="0"/>
          <w:numId w:val="73"/>
        </w:numPr>
        <w:jc w:val="both"/>
        <w:rPr>
          <w:lang w:val="en-US"/>
        </w:rPr>
      </w:pPr>
      <w:r w:rsidRPr="00004157">
        <w:rPr>
          <w:lang w:val="en-US"/>
        </w:rPr>
        <w:t xml:space="preserve">generic </w:t>
      </w:r>
      <w:r w:rsidRPr="00004157">
        <w:rPr>
          <w:rFonts w:ascii="Consolas" w:hAnsi="Consolas"/>
          <w:lang w:val="en-US"/>
        </w:rPr>
        <w:t>AasConnector</w:t>
      </w:r>
      <w:r w:rsidRPr="00004157">
        <w:rPr>
          <w:lang w:val="en-US"/>
        </w:rPr>
        <w:t xml:space="preserve"> for integrating external AAS into the platform (based on the </w:t>
      </w:r>
      <w:r w:rsidRPr="00004157">
        <w:rPr>
          <w:rFonts w:ascii="Consolas" w:hAnsi="Consolas"/>
          <w:lang w:val="en-US"/>
        </w:rPr>
        <w:t>AasFactory</w:t>
      </w:r>
      <w:r w:rsidRPr="00004157">
        <w:rPr>
          <w:lang w:val="en-US"/>
        </w:rPr>
        <w:t xml:space="preserve"> from the Support Layer</w:t>
      </w:r>
      <w:r w:rsidRPr="003D662E">
        <w:rPr>
          <w:rStyle w:val="FootnoteReference"/>
          <w:lang w:val="en-US"/>
        </w:rPr>
        <w:footnoteReference w:id="67"/>
      </w:r>
      <w:r w:rsidRPr="00004157">
        <w:rPr>
          <w:lang w:val="en-US"/>
        </w:rPr>
        <w:t xml:space="preserve">), </w:t>
      </w:r>
    </w:p>
    <w:p w14:paraId="69D54F39" w14:textId="77777777" w:rsidR="00004157" w:rsidRDefault="009772A1" w:rsidP="00004157">
      <w:pPr>
        <w:pStyle w:val="ListParagraph"/>
        <w:numPr>
          <w:ilvl w:val="0"/>
          <w:numId w:val="73"/>
        </w:numPr>
        <w:jc w:val="both"/>
        <w:rPr>
          <w:lang w:val="en-US"/>
        </w:rPr>
      </w:pPr>
      <w:r w:rsidRPr="00004157">
        <w:rPr>
          <w:rFonts w:ascii="Consolas" w:hAnsi="Consolas"/>
          <w:lang w:val="en-US"/>
        </w:rPr>
        <w:t>OpcUaConnector</w:t>
      </w:r>
      <w:r w:rsidRPr="00004157">
        <w:rPr>
          <w:lang w:val="en-US"/>
        </w:rPr>
        <w:t xml:space="preserve"> for OPC UA 1.04 (based on Eclipse Milo) as well as two payload-based MQTT connectors, one for MQTT v3 and one for MQTT v5, also based on Eclipse Paho akin to the Transport Component</w:t>
      </w:r>
      <w:r w:rsidR="001E2F2D" w:rsidRPr="00004157">
        <w:rPr>
          <w:lang w:val="en-US"/>
        </w:rPr>
        <w:t xml:space="preserve"> </w:t>
      </w:r>
    </w:p>
    <w:p w14:paraId="34733ED8" w14:textId="77777777" w:rsidR="009E34AF" w:rsidRDefault="001E2F2D" w:rsidP="00004157">
      <w:pPr>
        <w:pStyle w:val="ListParagraph"/>
        <w:numPr>
          <w:ilvl w:val="0"/>
          <w:numId w:val="73"/>
        </w:numPr>
        <w:jc w:val="both"/>
        <w:rPr>
          <w:lang w:val="en-US"/>
        </w:rPr>
      </w:pPr>
      <w:r w:rsidRPr="00004157">
        <w:rPr>
          <w:lang w:val="en-US"/>
        </w:rPr>
        <w:t>serial connector</w:t>
      </w:r>
      <w:r w:rsidR="00A27B8A">
        <w:rPr>
          <w:lang w:val="en-US"/>
        </w:rPr>
        <w:t>, e.g., for connecting to EAN or QR code scanners</w:t>
      </w:r>
      <w:r w:rsidR="009772A1" w:rsidRPr="00004157">
        <w:rPr>
          <w:lang w:val="en-US"/>
        </w:rPr>
        <w:t>.</w:t>
      </w:r>
    </w:p>
    <w:p w14:paraId="6DCF6F24" w14:textId="3D5E062F" w:rsidR="009E34AF" w:rsidRDefault="009E34AF" w:rsidP="00004157">
      <w:pPr>
        <w:pStyle w:val="ListParagraph"/>
        <w:numPr>
          <w:ilvl w:val="0"/>
          <w:numId w:val="73"/>
        </w:numPr>
        <w:jc w:val="both"/>
        <w:rPr>
          <w:lang w:val="en-US"/>
        </w:rPr>
      </w:pPr>
      <w:r>
        <w:rPr>
          <w:lang w:val="en-US"/>
        </w:rPr>
        <w:t xml:space="preserve">MODBUS/TCP connector </w:t>
      </w:r>
      <w:r w:rsidR="009B28D3">
        <w:rPr>
          <w:lang w:val="en-US"/>
        </w:rPr>
        <w:t xml:space="preserve">(not yet in the architecture diagrams) </w:t>
      </w:r>
      <w:r>
        <w:rPr>
          <w:lang w:val="en-US"/>
        </w:rPr>
        <w:t>for connecting, e.g., to energy meters.</w:t>
      </w:r>
    </w:p>
    <w:p w14:paraId="28D9EA7E" w14:textId="48DBDB1F" w:rsidR="00004157" w:rsidRDefault="009E34AF" w:rsidP="00004157">
      <w:pPr>
        <w:pStyle w:val="ListParagraph"/>
        <w:numPr>
          <w:ilvl w:val="0"/>
          <w:numId w:val="73"/>
        </w:numPr>
        <w:jc w:val="both"/>
        <w:rPr>
          <w:lang w:val="en-US"/>
        </w:rPr>
      </w:pPr>
      <w:r>
        <w:rPr>
          <w:lang w:val="en-US"/>
        </w:rPr>
        <w:t>InfluxDB</w:t>
      </w:r>
      <w:r w:rsidR="009772A1" w:rsidRPr="00004157">
        <w:rPr>
          <w:lang w:val="en-US"/>
        </w:rPr>
        <w:t xml:space="preserve"> </w:t>
      </w:r>
      <w:r>
        <w:rPr>
          <w:lang w:val="en-US"/>
        </w:rPr>
        <w:t xml:space="preserve">connector </w:t>
      </w:r>
      <w:r w:rsidR="009B28D3">
        <w:rPr>
          <w:lang w:val="en-US"/>
        </w:rPr>
        <w:t xml:space="preserve">(not yet in the architecture diagrams) </w:t>
      </w:r>
      <w:r>
        <w:rPr>
          <w:lang w:val="en-US"/>
        </w:rPr>
        <w:t xml:space="preserve">for </w:t>
      </w:r>
      <w:bookmarkStart w:id="158" w:name="_Hlk170381755"/>
      <w:r>
        <w:rPr>
          <w:lang w:val="en-US"/>
        </w:rPr>
        <w:t>writing to and streaming from Influx databases wit</w:t>
      </w:r>
      <w:r w:rsidR="00CF5099">
        <w:rPr>
          <w:lang w:val="en-US"/>
        </w:rPr>
        <w:t>h</w:t>
      </w:r>
      <w:r>
        <w:rPr>
          <w:lang w:val="en-US"/>
        </w:rPr>
        <w:t xml:space="preserve"> Influx v2 authentication support via issued tokens and Influx v1 support for username/password authentication. Result streams are requested by </w:t>
      </w:r>
      <w:r w:rsidR="008977A8">
        <w:rPr>
          <w:lang w:val="en-US"/>
        </w:rPr>
        <w:t>simple timeseries or string queries (both requiring monotonic ascending timestamps), multiple entries per datapoint are joined into the data transport format of the platform (optional fields may be helpful) and ingested based on the timestaps of the data points in the database or, if given, overridden by a fixed data point delay given by the query.</w:t>
      </w:r>
    </w:p>
    <w:bookmarkEnd w:id="158"/>
    <w:p w14:paraId="1BC865A5" w14:textId="0D1F8449" w:rsidR="009772A1" w:rsidRPr="00004157" w:rsidRDefault="009772A1" w:rsidP="00004157">
      <w:pPr>
        <w:jc w:val="both"/>
        <w:rPr>
          <w:lang w:val="en-US"/>
        </w:rPr>
      </w:pPr>
      <w:r w:rsidRPr="00004157">
        <w:rPr>
          <w:lang w:val="en-US"/>
        </w:rPr>
        <w:t xml:space="preserve">Each of these protocols bind the known template parameters of </w:t>
      </w:r>
      <w:r w:rsidRPr="00004157">
        <w:rPr>
          <w:rFonts w:ascii="Consolas" w:hAnsi="Consolas"/>
          <w:lang w:val="en-US"/>
        </w:rPr>
        <w:t>Connector</w:t>
      </w:r>
      <w:r w:rsidRPr="00004157">
        <w:rPr>
          <w:lang w:val="en-US"/>
        </w:rPr>
        <w:t xml:space="preserve"> as needed, all leaving </w:t>
      </w:r>
      <w:r w:rsidRPr="00004157">
        <w:rPr>
          <w:rFonts w:ascii="Consolas" w:hAnsi="Consolas"/>
          <w:lang w:val="en-US"/>
        </w:rPr>
        <w:t>CI</w:t>
      </w:r>
      <w:r w:rsidRPr="00004157">
        <w:rPr>
          <w:lang w:val="en-US"/>
        </w:rPr>
        <w:t xml:space="preserve"> and </w:t>
      </w:r>
      <w:r w:rsidRPr="00004157">
        <w:rPr>
          <w:rFonts w:ascii="Consolas" w:hAnsi="Consolas"/>
          <w:lang w:val="en-US"/>
        </w:rPr>
        <w:t>CO</w:t>
      </w:r>
      <w:r w:rsidRPr="00004157">
        <w:rPr>
          <w:lang w:val="en-US"/>
        </w:rPr>
        <w:t xml:space="preserve"> unbound as these are application-specific types to be defined when instantiating the respective connector (and providing a matching </w:t>
      </w:r>
      <w:r w:rsidRPr="00004157">
        <w:rPr>
          <w:rFonts w:ascii="Consolas" w:hAnsi="Consolas"/>
          <w:lang w:val="en-US"/>
        </w:rPr>
        <w:t>ProtocolAdapter</w:t>
      </w:r>
      <w:r w:rsidRPr="00004157">
        <w:rPr>
          <w:lang w:val="en-US"/>
        </w:rPr>
        <w:t xml:space="preserve">). </w:t>
      </w:r>
      <w:r w:rsidR="00915673" w:rsidRPr="00004157">
        <w:rPr>
          <w:lang w:val="en-US"/>
        </w:rPr>
        <w:t xml:space="preserve">Optional </w:t>
      </w:r>
      <w:r w:rsidRPr="00004157">
        <w:rPr>
          <w:lang w:val="en-US"/>
        </w:rPr>
        <w:t>TLS encryption support (R40) is realized for both MQTT connectors</w:t>
      </w:r>
      <w:r w:rsidR="00915673" w:rsidRPr="00004157">
        <w:rPr>
          <w:lang w:val="en-US"/>
        </w:rPr>
        <w:t>,</w:t>
      </w:r>
      <w:r w:rsidRPr="00004157">
        <w:rPr>
          <w:lang w:val="en-US"/>
        </w:rPr>
        <w:t xml:space="preserve"> the OPC UA connector </w:t>
      </w:r>
      <w:r w:rsidR="00915673" w:rsidRPr="00004157">
        <w:rPr>
          <w:lang w:val="en-US"/>
        </w:rPr>
        <w:t xml:space="preserve">and the </w:t>
      </w:r>
      <w:r w:rsidRPr="00004157">
        <w:rPr>
          <w:lang w:val="en-US"/>
        </w:rPr>
        <w:t>AAS connector</w:t>
      </w:r>
      <w:r w:rsidR="00915673" w:rsidRPr="00004157">
        <w:rPr>
          <w:lang w:val="en-US"/>
        </w:rPr>
        <w:t xml:space="preserve"> (if the BaSyx implementation is used, the AAS registry remains unencrypted by default, the AAS server can optionally be executed with TLS)</w:t>
      </w:r>
      <w:r w:rsidRPr="00004157">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r w:rsidR="00004157">
        <w:rPr>
          <w:lang w:val="en-US"/>
        </w:rPr>
        <w:t>, e.g., the serial connector was added with low effort after the IIP-Ecosphere project</w:t>
      </w:r>
      <w:r w:rsidRPr="00004157">
        <w:rPr>
          <w:lang w:val="en-US"/>
        </w:rPr>
        <w:t>.</w:t>
      </w:r>
    </w:p>
    <w:p w14:paraId="1F53FB94" w14:textId="197E3BAF"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ins w:id="159" w:author="Holger Eichelberger" w:date="2025-03-06T13:05:00Z">
        <w:r w:rsidR="00262ACC" w:rsidRPr="003D662E">
          <w:rPr>
            <w:lang w:val="en-US"/>
          </w:rPr>
          <w:t xml:space="preserve">Figure </w:t>
        </w:r>
        <w:r w:rsidR="00262ACC">
          <w:rPr>
            <w:noProof/>
            <w:lang w:val="en-US"/>
          </w:rPr>
          <w:t>15</w:t>
        </w:r>
      </w:ins>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lastRenderedPageBreak/>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F97728">
        <w:rPr>
          <w:lang w:val="en-US"/>
        </w:rPr>
        <w:t xml:space="preserve">Typically, the connector passes an initial path name to the </w:t>
      </w:r>
      <w:r w:rsidR="00F97728" w:rsidRPr="003D662E">
        <w:rPr>
          <w:rFonts w:ascii="Consolas" w:hAnsi="Consolas"/>
          <w:lang w:val="en-US"/>
        </w:rPr>
        <w:t>ModelAccess</w:t>
      </w:r>
      <w:r w:rsidR="00F97728" w:rsidRPr="003D662E">
        <w:rPr>
          <w:lang w:val="en-US"/>
        </w:rPr>
        <w:t xml:space="preserve"> </w:t>
      </w:r>
      <w:r w:rsidR="00F97728">
        <w:rPr>
          <w:lang w:val="en-US"/>
        </w:rPr>
        <w:t>instance and then, due to performance reasons, incrementally, indicates substructures to be iterated (</w:t>
      </w:r>
      <w:r w:rsidR="00F97728" w:rsidRPr="00F97728">
        <w:rPr>
          <w:rFonts w:ascii="Consolas" w:hAnsi="Consolas"/>
          <w:lang w:val="en-US"/>
        </w:rPr>
        <w:t>stepIn</w:t>
      </w:r>
      <w:r w:rsidR="00F97728">
        <w:rPr>
          <w:lang w:val="en-US"/>
        </w:rPr>
        <w:t>/</w:t>
      </w:r>
      <w:r w:rsidR="00F97728" w:rsidRPr="00F97728">
        <w:rPr>
          <w:rFonts w:ascii="Consolas" w:hAnsi="Consolas"/>
          <w:lang w:val="en-US"/>
        </w:rPr>
        <w:t>stepOut</w:t>
      </w:r>
      <w:r w:rsidR="00F97728">
        <w:rPr>
          <w:lang w:val="en-US"/>
        </w:rPr>
        <w:t xml:space="preserve"> operations of </w:t>
      </w:r>
      <w:r w:rsidR="00F97728" w:rsidRPr="003D662E">
        <w:rPr>
          <w:rFonts w:ascii="Consolas" w:hAnsi="Consolas"/>
          <w:lang w:val="en-US"/>
        </w:rPr>
        <w:t>ModelAccess</w:t>
      </w:r>
      <w:r w:rsidR="00F97728">
        <w:rPr>
          <w:lang w:val="en-US"/>
        </w:rPr>
        <w:t>) forming an incremental context within the underlying model. For accessing a property or for calling an operation, the connector pass</w:t>
      </w:r>
      <w:r w:rsidR="00DC192C">
        <w:rPr>
          <w:lang w:val="en-US"/>
        </w:rPr>
        <w:t>es</w:t>
      </w:r>
      <w:r w:rsidR="00F97728">
        <w:rPr>
          <w:lang w:val="en-US"/>
        </w:rPr>
        <w:t xml:space="preserve"> a qualified name or, usually, a relative name within the actual context</w:t>
      </w:r>
      <w:r w:rsidR="00DC192C">
        <w:rPr>
          <w:lang w:val="en-US"/>
        </w:rPr>
        <w:t xml:space="preserve"> and requests the value of a property (generically as an </w:t>
      </w:r>
      <w:r w:rsidR="00DC192C" w:rsidRPr="00DC192C">
        <w:rPr>
          <w:rFonts w:ascii="Consolas" w:hAnsi="Consolas"/>
          <w:lang w:val="en-US"/>
        </w:rPr>
        <w:t>Object</w:t>
      </w:r>
      <w:r w:rsidR="00DC192C">
        <w:rPr>
          <w:lang w:val="en-US"/>
        </w:rPr>
        <w:t xml:space="preserve"> or through a specialized operation of a specific type primitive type), writes the value of a property (similar to reading) or calls an operation defined on the model with respective parameters</w:t>
      </w:r>
      <w:r w:rsidR="00F97728">
        <w:rPr>
          <w:lang w:val="en-US"/>
        </w:rPr>
        <w:t xml:space="preserve">.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249B1054"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ins w:id="160" w:author="Holger Eichelberger" w:date="2025-03-06T13:05:00Z">
        <w:r w:rsidR="00262ACC" w:rsidRPr="003D662E">
          <w:rPr>
            <w:lang w:val="en-US"/>
          </w:rPr>
          <w:t xml:space="preserve">Figure </w:t>
        </w:r>
        <w:r w:rsidR="00262ACC">
          <w:rPr>
            <w:noProof/>
            <w:lang w:val="en-US"/>
          </w:rPr>
          <w:t>15</w:t>
        </w:r>
      </w:ins>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11C7D495"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ins w:id="161" w:author="Holger Eichelberger" w:date="2025-03-06T13:05:00Z">
        <w:r w:rsidR="00262ACC" w:rsidRPr="003D662E">
          <w:rPr>
            <w:lang w:val="en-US"/>
          </w:rPr>
          <w:t xml:space="preserve">Figure </w:t>
        </w:r>
        <w:r w:rsidR="00262ACC">
          <w:rPr>
            <w:noProof/>
            <w:lang w:val="en-US"/>
          </w:rPr>
          <w:t>15</w:t>
        </w:r>
      </w:ins>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6FD1B759" w:rsidR="004B0FFF" w:rsidRPr="003D662E" w:rsidRDefault="00AB4893" w:rsidP="00C23995">
      <w:pPr>
        <w:jc w:val="both"/>
        <w:rPr>
          <w:lang w:val="en-US"/>
        </w:rPr>
      </w:pPr>
      <w:r w:rsidRPr="003D662E">
        <w:rPr>
          <w:lang w:val="en-US"/>
        </w:rPr>
        <w:lastRenderedPageBreak/>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ins w:id="162" w:author="Holger Eichelberger" w:date="2025-03-06T13:05:00Z">
        <w:r w:rsidR="00262ACC" w:rsidRPr="003D662E">
          <w:rPr>
            <w:lang w:val="en-US"/>
          </w:rPr>
          <w:t xml:space="preserve">Figure </w:t>
        </w:r>
        <w:r w:rsidR="00262ACC">
          <w:rPr>
            <w:noProof/>
            <w:lang w:val="en-US"/>
          </w:rPr>
          <w:t>15</w:t>
        </w:r>
      </w:ins>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262ACC">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63" w:name="_Ref63932450"/>
      <w:r w:rsidRPr="003D662E">
        <w:rPr>
          <w:lang w:val="en-US"/>
        </w:rPr>
        <w:t>Validation</w:t>
      </w:r>
      <w:bookmarkEnd w:id="163"/>
    </w:p>
    <w:p w14:paraId="19BE5D91" w14:textId="056E0431"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262ACC">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64B268D1"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262ACC">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64" w:name="_Ref57198482"/>
      <w:bookmarkStart w:id="165" w:name="_Toc148037145"/>
      <w:r w:rsidRPr="003D662E">
        <w:rPr>
          <w:lang w:val="en-US"/>
        </w:rPr>
        <w:t>Services Layer</w:t>
      </w:r>
      <w:bookmarkEnd w:id="164"/>
      <w:bookmarkEnd w:id="165"/>
    </w:p>
    <w:p w14:paraId="1D1E2323" w14:textId="67651885"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262ACC">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0FC88D6B"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w:t>
      </w:r>
      <w:r w:rsidRPr="003D662E">
        <w:rPr>
          <w:lang w:val="en-US"/>
        </w:rPr>
        <w:lastRenderedPageBreak/>
        <w:t xml:space="preserve">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262ACC">
        <w:rPr>
          <w:lang w:val="en-US"/>
        </w:rPr>
        <w:t>3.5.2</w:t>
      </w:r>
      <w:r w:rsidRPr="003D662E">
        <w:rPr>
          <w:lang w:val="en-US"/>
        </w:rPr>
        <w:fldChar w:fldCharType="end"/>
      </w:r>
      <w:r w:rsidRPr="003D662E">
        <w:rPr>
          <w:lang w:val="en-US"/>
        </w:rPr>
        <w:t>, we discuss the Service Execution Environment for Java and Python.</w:t>
      </w:r>
    </w:p>
    <w:p w14:paraId="543C2C04" w14:textId="608942ED"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262ACC">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66" w:name="_Ref78195124"/>
      <w:bookmarkStart w:id="167" w:name="_Toc148037146"/>
      <w:r w:rsidRPr="003D662E">
        <w:rPr>
          <w:lang w:val="en-US"/>
        </w:rPr>
        <w:t>Terminology and Background</w:t>
      </w:r>
      <w:bookmarkEnd w:id="166"/>
      <w:bookmarkEnd w:id="167"/>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08B647DF"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262ACC">
        <w:rPr>
          <w:lang w:val="en-US"/>
        </w:rPr>
        <w:t>6</w:t>
      </w:r>
      <w:r w:rsidRPr="003D662E">
        <w:rPr>
          <w:lang w:val="en-US"/>
        </w:rPr>
        <w:fldChar w:fldCharType="end"/>
      </w:r>
      <w:r w:rsidRPr="003D662E">
        <w:rPr>
          <w:lang w:val="en-US"/>
        </w:rPr>
        <w:t>).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4FE48418"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262ACC">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262ACC">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w:t>
      </w:r>
      <w:r w:rsidR="00EB380F" w:rsidRPr="003D662E">
        <w:rPr>
          <w:lang w:val="en-US"/>
        </w:rPr>
        <w:lastRenderedPageBreak/>
        <w:t xml:space="preserve">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Dependent on the service configuration, data may be handled synchronously or asynchronously. As part of the generation process, also the service descriptors required by the Service 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4B01837A" w:rsidR="0099423B" w:rsidRPr="003D662E" w:rsidRDefault="003B38B6" w:rsidP="002C7CCB">
      <w:pPr>
        <w:jc w:val="both"/>
        <w:rPr>
          <w:lang w:val="en-US"/>
        </w:rPr>
      </w:pPr>
      <w:r w:rsidRPr="003D662E">
        <w:rPr>
          <w:lang w:val="en-US"/>
        </w:rPr>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262ACC">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68"/>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68" w:name="_Ref76729822"/>
      <w:bookmarkStart w:id="169" w:name="_Ref76743606"/>
      <w:bookmarkStart w:id="170" w:name="_Toc148037147"/>
      <w:bookmarkStart w:id="171" w:name="_Ref76731136"/>
      <w:r w:rsidRPr="003D662E">
        <w:rPr>
          <w:lang w:val="en-US"/>
        </w:rPr>
        <w:t>Service Environment</w:t>
      </w:r>
      <w:bookmarkEnd w:id="168"/>
      <w:r w:rsidRPr="003D662E">
        <w:rPr>
          <w:lang w:val="en-US"/>
        </w:rPr>
        <w:t>s</w:t>
      </w:r>
      <w:bookmarkEnd w:id="169"/>
      <w:bookmarkEnd w:id="170"/>
    </w:p>
    <w:p w14:paraId="3FFE721B" w14:textId="45F4B9EB" w:rsidR="008A4B2E" w:rsidRPr="003D662E" w:rsidRDefault="008A4B2E" w:rsidP="008A4B2E">
      <w:pPr>
        <w:jc w:val="both"/>
        <w:rPr>
          <w:lang w:val="en-US"/>
        </w:rPr>
      </w:pPr>
      <w:r w:rsidRPr="003D662E">
        <w:rPr>
          <w:lang w:val="en-US"/>
        </w:rPr>
        <w:t xml:space="preserve">In the platform, the service environments provide implementation and execution support for services realized in different programming languages. Java services and non-Java services are integrated </w:t>
      </w:r>
      <w:r w:rsidRPr="003D662E">
        <w:rPr>
          <w:lang w:val="en-US"/>
        </w:rPr>
        <w:lastRenderedPageBreak/>
        <w:t>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6CF7C033" w:rsidR="008A4B2E" w:rsidRPr="003D662E" w:rsidRDefault="008A4B2E" w:rsidP="008A4B2E">
      <w:pPr>
        <w:pStyle w:val="Caption"/>
        <w:jc w:val="center"/>
        <w:rPr>
          <w:lang w:val="en-US"/>
        </w:rPr>
      </w:pPr>
      <w:bookmarkStart w:id="172"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16</w:t>
      </w:r>
      <w:r w:rsidRPr="003D662E">
        <w:fldChar w:fldCharType="end"/>
      </w:r>
      <w:bookmarkEnd w:id="172"/>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73" w:name="_Ref101351661"/>
      <w:r w:rsidRPr="003D662E">
        <w:rPr>
          <w:lang w:val="en-US"/>
        </w:rPr>
        <w:t>The Java Service Environment</w:t>
      </w:r>
      <w:bookmarkEnd w:id="173"/>
    </w:p>
    <w:p w14:paraId="199C9B6A" w14:textId="42E0C478"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ins w:id="174" w:author="Holger Eichelberger" w:date="2025-03-06T13:05:00Z">
        <w:r w:rsidR="00262ACC" w:rsidRPr="003D662E">
          <w:rPr>
            <w:lang w:val="en-US"/>
          </w:rPr>
          <w:t xml:space="preserve">Figure </w:t>
        </w:r>
        <w:r w:rsidR="00262ACC">
          <w:rPr>
            <w:noProof/>
            <w:lang w:val="en-US"/>
          </w:rPr>
          <w:t>16</w:t>
        </w:r>
      </w:ins>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ins w:id="175" w:author="Holger Eichelberger" w:date="2025-03-06T13:05:00Z">
        <w:r w:rsidR="00262ACC" w:rsidRPr="003D662E">
          <w:rPr>
            <w:lang w:val="en-US"/>
          </w:rPr>
          <w:t xml:space="preserve">Figure </w:t>
        </w:r>
        <w:r w:rsidR="00262ACC">
          <w:rPr>
            <w:noProof/>
            <w:lang w:val="en-US"/>
          </w:rPr>
          <w:t>16</w:t>
        </w:r>
      </w:ins>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262ACC">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ins w:id="176" w:author="Holger Eichelberger" w:date="2025-03-06T13:05:00Z">
        <w:r w:rsidR="00262ACC" w:rsidRPr="003D662E">
          <w:rPr>
            <w:lang w:val="en-US"/>
          </w:rPr>
          <w:t xml:space="preserve">Figure </w:t>
        </w:r>
        <w:r w:rsidR="00262ACC">
          <w:rPr>
            <w:noProof/>
            <w:lang w:val="en-US"/>
          </w:rPr>
          <w:t>17</w:t>
        </w:r>
      </w:ins>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397E4917"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262ACC">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226C5A43"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77" w:name="_Hlk89265794"/>
      <w:r w:rsidR="00957F15" w:rsidRPr="003D662E">
        <w:rPr>
          <w:rFonts w:ascii="Consolas" w:hAnsi="Consolas"/>
          <w:lang w:val="en-US"/>
        </w:rPr>
        <w:t>AbstractProcessService</w:t>
      </w:r>
      <w:r w:rsidR="00957F15" w:rsidRPr="003D662E">
        <w:rPr>
          <w:lang w:val="en-US"/>
        </w:rPr>
        <w:t xml:space="preserve"> provides </w:t>
      </w:r>
      <w:bookmarkEnd w:id="177"/>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262ACC">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262ACC">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2CDE2333"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ins w:id="178" w:author="Holger Eichelberger" w:date="2025-03-06T13:05:00Z">
        <w:r w:rsidR="00262ACC" w:rsidRPr="003D662E">
          <w:rPr>
            <w:lang w:val="en-US"/>
          </w:rPr>
          <w:t xml:space="preserve">Figure </w:t>
        </w:r>
        <w:r w:rsidR="00262ACC">
          <w:rPr>
            <w:noProof/>
            <w:lang w:val="en-US"/>
          </w:rPr>
          <w:t>16</w:t>
        </w:r>
      </w:ins>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69"/>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06C54AEF"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ins w:id="179" w:author="Holger Eichelberger" w:date="2025-03-06T13:05:00Z">
        <w:r w:rsidR="00262ACC" w:rsidRPr="003D662E">
          <w:rPr>
            <w:lang w:val="en-US"/>
          </w:rPr>
          <w:t xml:space="preserve">Figure </w:t>
        </w:r>
        <w:r w:rsidR="00262ACC">
          <w:rPr>
            <w:noProof/>
            <w:lang w:val="en-US"/>
          </w:rPr>
          <w:t>16</w:t>
        </w:r>
      </w:ins>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70"/>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5BF67F5F"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262ACC">
        <w:rPr>
          <w:vertAlign w:val="superscript"/>
          <w:lang w:val="en-US"/>
        </w:rPr>
        <w:t>41</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80" w:name="_Ref145617617"/>
      <w:r w:rsidRPr="003D662E">
        <w:rPr>
          <w:lang w:val="en-US"/>
        </w:rPr>
        <w:t>The Python Service Environment</w:t>
      </w:r>
      <w:bookmarkEnd w:id="180"/>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51335B">
      <w:pPr>
        <w:pStyle w:val="ListParagraph"/>
        <w:numPr>
          <w:ilvl w:val="0"/>
          <w:numId w:val="19"/>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51335B">
      <w:pPr>
        <w:pStyle w:val="ListParagraph"/>
        <w:numPr>
          <w:ilvl w:val="0"/>
          <w:numId w:val="19"/>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3978D9A4"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ins w:id="181" w:author="Holger Eichelberger" w:date="2025-03-06T13:05:00Z">
        <w:r w:rsidR="00262ACC" w:rsidRPr="003D662E">
          <w:rPr>
            <w:lang w:val="en-US"/>
          </w:rPr>
          <w:t xml:space="preserve">Figure </w:t>
        </w:r>
        <w:r w:rsidR="00262ACC">
          <w:rPr>
            <w:noProof/>
            <w:lang w:val="en-US"/>
          </w:rPr>
          <w:t>16</w:t>
        </w:r>
      </w:ins>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51335B">
      <w:pPr>
        <w:pStyle w:val="ListParagraph"/>
        <w:numPr>
          <w:ilvl w:val="0"/>
          <w:numId w:val="29"/>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4556DBDE" w:rsidR="0063090F" w:rsidRPr="003D662E" w:rsidRDefault="0063090F" w:rsidP="0051335B">
      <w:pPr>
        <w:pStyle w:val="ListParagraph"/>
        <w:numPr>
          <w:ilvl w:val="0"/>
          <w:numId w:val="29"/>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262ACC">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51335B">
      <w:pPr>
        <w:pStyle w:val="ListParagraph"/>
        <w:numPr>
          <w:ilvl w:val="0"/>
          <w:numId w:val="29"/>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51335B">
      <w:pPr>
        <w:pStyle w:val="ListParagraph"/>
        <w:numPr>
          <w:ilvl w:val="0"/>
          <w:numId w:val="29"/>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71"/>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72"/>
      </w:r>
      <w:r>
        <w:rPr>
          <w:lang w:val="en-US"/>
        </w:rPr>
        <w:t xml:space="preserve"> for local communication between Java and Python. Anoter alternative that could be integrated similarly is some form of RPC</w:t>
      </w:r>
      <w:r w:rsidR="00FA78D0">
        <w:rPr>
          <w:rStyle w:val="FootnoteReference"/>
          <w:lang w:val="en-US"/>
        </w:rPr>
        <w:footnoteReference w:id="73"/>
      </w:r>
      <w:r>
        <w:rPr>
          <w:lang w:val="en-US"/>
        </w:rPr>
        <w:t xml:space="preserve"> (Remote Procedure Call), e.g., gRPC</w:t>
      </w:r>
      <w:r w:rsidR="00FA78D0">
        <w:rPr>
          <w:rStyle w:val="FootnoteReference"/>
          <w:lang w:val="en-US"/>
        </w:rPr>
        <w:footnoteReference w:id="74"/>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4B2F4F52" w:rsidR="009E1394" w:rsidRPr="00B34440" w:rsidRDefault="00882486" w:rsidP="00882486">
      <w:pPr>
        <w:pStyle w:val="ListParagraph"/>
        <w:numPr>
          <w:ilvl w:val="0"/>
          <w:numId w:val="67"/>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262ACC">
        <w:rPr>
          <w:lang w:val="en-US"/>
        </w:rPr>
        <w:t>3.3.8</w:t>
      </w:r>
      <w:r w:rsidR="0087440A" w:rsidRPr="00B34440">
        <w:rPr>
          <w:lang w:val="en-US"/>
        </w:rPr>
        <w:fldChar w:fldCharType="end"/>
      </w:r>
      <w:r w:rsidR="0087440A" w:rsidRPr="00B34440">
        <w:rPr>
          <w:lang w:val="en-US"/>
        </w:rPr>
        <w:t>).</w:t>
      </w:r>
    </w:p>
    <w:p w14:paraId="38432E23" w14:textId="46A8FDD7" w:rsidR="00882486" w:rsidRPr="00B34440" w:rsidRDefault="009E1394" w:rsidP="00882486">
      <w:pPr>
        <w:pStyle w:val="ListParagraph"/>
        <w:numPr>
          <w:ilvl w:val="0"/>
          <w:numId w:val="67"/>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15696ABB"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262ACC">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7C11E0AE" w:rsidR="00AD1C46" w:rsidRPr="003D662E" w:rsidRDefault="00AD1C46" w:rsidP="00AD1C46">
      <w:pPr>
        <w:pStyle w:val="Caption"/>
        <w:jc w:val="center"/>
        <w:rPr>
          <w:lang w:val="en-US"/>
        </w:rPr>
      </w:pPr>
      <w:bookmarkStart w:id="182"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17</w:t>
      </w:r>
      <w:r w:rsidRPr="003D662E">
        <w:fldChar w:fldCharType="end"/>
      </w:r>
      <w:bookmarkEnd w:id="182"/>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40215D43"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262ACC">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83" w:name="_Ref78190504"/>
      <w:bookmarkStart w:id="184" w:name="_Toc148037148"/>
      <w:r w:rsidRPr="003D662E">
        <w:rPr>
          <w:lang w:val="en-US"/>
        </w:rPr>
        <w:t>Service Control and Management</w:t>
      </w:r>
      <w:bookmarkEnd w:id="171"/>
      <w:bookmarkEnd w:id="183"/>
      <w:bookmarkEnd w:id="184"/>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41BAF830"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ins w:id="185" w:author="Holger Eichelberger" w:date="2025-03-06T13:05:00Z">
        <w:r w:rsidR="00262ACC" w:rsidRPr="003D662E">
          <w:rPr>
            <w:lang w:val="en-US"/>
          </w:rPr>
          <w:t xml:space="preserve">Figure </w:t>
        </w:r>
        <w:r w:rsidR="00262ACC">
          <w:rPr>
            <w:noProof/>
            <w:lang w:val="en-US"/>
          </w:rPr>
          <w:t>17</w:t>
        </w:r>
      </w:ins>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ins w:id="186" w:author="Holger Eichelberger" w:date="2025-03-06T13:05:00Z">
        <w:r w:rsidR="00262ACC" w:rsidRPr="003D662E">
          <w:rPr>
            <w:lang w:val="en-US"/>
          </w:rPr>
          <w:t xml:space="preserve">Figure </w:t>
        </w:r>
        <w:r w:rsidR="00262ACC">
          <w:rPr>
            <w:noProof/>
            <w:lang w:val="en-US"/>
          </w:rPr>
          <w:t>17</w:t>
        </w:r>
      </w:ins>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ins w:id="187" w:author="Holger Eichelberger" w:date="2025-03-06T13:05:00Z">
        <w:r w:rsidR="00262ACC" w:rsidRPr="003D662E">
          <w:rPr>
            <w:lang w:val="en-US"/>
          </w:rPr>
          <w:t xml:space="preserve">Figure </w:t>
        </w:r>
        <w:r w:rsidR="00262ACC">
          <w:rPr>
            <w:noProof/>
            <w:lang w:val="en-US"/>
          </w:rPr>
          <w:t>17</w:t>
        </w:r>
      </w:ins>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3D77340B"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ins w:id="188" w:author="Holger Eichelberger" w:date="2025-03-06T13:05:00Z">
        <w:r w:rsidR="00262ACC" w:rsidRPr="003D662E">
          <w:rPr>
            <w:lang w:val="en-US"/>
          </w:rPr>
          <w:t xml:space="preserve">Figure </w:t>
        </w:r>
        <w:r w:rsidR="00262ACC">
          <w:rPr>
            <w:noProof/>
            <w:lang w:val="en-US"/>
          </w:rPr>
          <w:t>18</w:t>
        </w:r>
      </w:ins>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ins w:id="189" w:author="Holger Eichelberger" w:date="2025-03-06T13:05:00Z">
        <w:r w:rsidR="00262ACC" w:rsidRPr="003D662E">
          <w:rPr>
            <w:lang w:val="en-US"/>
          </w:rPr>
          <w:t xml:space="preserve">Figure </w:t>
        </w:r>
        <w:r w:rsidR="00262ACC">
          <w:rPr>
            <w:noProof/>
            <w:lang w:val="en-US"/>
          </w:rPr>
          <w:t>17</w:t>
        </w:r>
      </w:ins>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90"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475C1FEE" w:rsidR="006729E1" w:rsidRPr="003D662E" w:rsidRDefault="002302D6" w:rsidP="00A21DC9">
      <w:pPr>
        <w:pStyle w:val="Caption"/>
        <w:jc w:val="center"/>
        <w:rPr>
          <w:lang w:val="en-US"/>
        </w:rPr>
      </w:pPr>
      <w:bookmarkStart w:id="191"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18</w:t>
      </w:r>
      <w:r w:rsidRPr="003D662E">
        <w:fldChar w:fldCharType="end"/>
      </w:r>
      <w:bookmarkEnd w:id="190"/>
      <w:bookmarkEnd w:id="191"/>
      <w:r w:rsidRPr="003D662E">
        <w:rPr>
          <w:lang w:val="en-US"/>
        </w:rPr>
        <w:t>: Service interfaces</w:t>
      </w:r>
      <w:r w:rsidR="00BB00BA" w:rsidRPr="003D662E">
        <w:rPr>
          <w:lang w:val="en-US"/>
        </w:rPr>
        <w:t xml:space="preserve"> and management</w:t>
      </w:r>
    </w:p>
    <w:p w14:paraId="3F46033A" w14:textId="39147903"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ins w:id="192" w:author="Holger Eichelberger" w:date="2025-03-06T13:05:00Z">
        <w:r w:rsidR="00262ACC" w:rsidRPr="003D662E">
          <w:rPr>
            <w:lang w:val="en-GB"/>
          </w:rPr>
          <w:t xml:space="preserve">Figure </w:t>
        </w:r>
        <w:r w:rsidR="00262ACC">
          <w:rPr>
            <w:noProof/>
            <w:lang w:val="en-GB"/>
          </w:rPr>
          <w:t>19</w:t>
        </w:r>
      </w:ins>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262ACC">
        <w:rPr>
          <w:rFonts w:cstheme="minorHAnsi"/>
          <w:lang w:val="en-US"/>
        </w:rPr>
        <w:t>3.3.7</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25BC9FBA" w:rsidR="00DC690F" w:rsidRPr="003D662E" w:rsidRDefault="00DC690F" w:rsidP="00DC690F">
      <w:pPr>
        <w:pStyle w:val="Caption"/>
        <w:jc w:val="center"/>
        <w:rPr>
          <w:lang w:val="en-GB"/>
        </w:rPr>
      </w:pPr>
      <w:bookmarkStart w:id="193"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262ACC">
        <w:rPr>
          <w:noProof/>
          <w:lang w:val="en-GB"/>
        </w:rPr>
        <w:t>19</w:t>
      </w:r>
      <w:r w:rsidRPr="003D662E">
        <w:fldChar w:fldCharType="end"/>
      </w:r>
      <w:bookmarkEnd w:id="193"/>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26F74BB8"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ins w:id="194" w:author="Holger Eichelberger" w:date="2025-03-06T13:05:00Z">
        <w:r w:rsidR="00262ACC" w:rsidRPr="003D662E">
          <w:rPr>
            <w:lang w:val="en-GB"/>
          </w:rPr>
          <w:t xml:space="preserve">Figure </w:t>
        </w:r>
        <w:r w:rsidR="00262ACC">
          <w:rPr>
            <w:noProof/>
            <w:lang w:val="en-GB"/>
          </w:rPr>
          <w:t>19</w:t>
        </w:r>
      </w:ins>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ins w:id="195" w:author="Holger Eichelberger" w:date="2025-03-06T13:05:00Z">
        <w:r w:rsidR="00262ACC" w:rsidRPr="003D662E">
          <w:rPr>
            <w:lang w:val="en-GB"/>
          </w:rPr>
          <w:t xml:space="preserve">Figure </w:t>
        </w:r>
        <w:r w:rsidR="00262ACC">
          <w:rPr>
            <w:noProof/>
            <w:lang w:val="en-GB"/>
          </w:rPr>
          <w:t>20</w:t>
        </w:r>
      </w:ins>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67C76BEB" w:rsidR="007623AF" w:rsidRPr="003D662E" w:rsidRDefault="007623AF" w:rsidP="007623AF">
      <w:pPr>
        <w:pStyle w:val="Caption"/>
        <w:jc w:val="center"/>
        <w:rPr>
          <w:lang w:val="en-GB"/>
        </w:rPr>
      </w:pPr>
      <w:bookmarkStart w:id="196"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262ACC">
        <w:rPr>
          <w:noProof/>
          <w:lang w:val="en-GB"/>
        </w:rPr>
        <w:t>20</w:t>
      </w:r>
      <w:r w:rsidRPr="003D662E">
        <w:fldChar w:fldCharType="end"/>
      </w:r>
      <w:bookmarkEnd w:id="196"/>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ins w:id="197" w:author="Holger Eichelberger" w:date="2025-03-06T13:05:00Z">
        <w:r w:rsidR="00262ACC" w:rsidRPr="003D662E">
          <w:rPr>
            <w:lang w:val="en-GB"/>
          </w:rPr>
          <w:t xml:space="preserve">Figure </w:t>
        </w:r>
        <w:r w:rsidR="00262ACC">
          <w:rPr>
            <w:noProof/>
            <w:lang w:val="en-GB"/>
          </w:rPr>
          <w:t>19</w:t>
        </w:r>
      </w:ins>
      <w:r w:rsidRPr="003D662E">
        <w:rPr>
          <w:lang w:val="en-US"/>
        </w:rPr>
        <w:fldChar w:fldCharType="end"/>
      </w:r>
      <w:r w:rsidRPr="003D662E">
        <w:rPr>
          <w:lang w:val="en-US"/>
        </w:rPr>
        <w:t>)</w:t>
      </w:r>
      <w:r w:rsidRPr="003D662E">
        <w:rPr>
          <w:lang w:val="en-GB"/>
        </w:rPr>
        <w:t>.</w:t>
      </w:r>
    </w:p>
    <w:p w14:paraId="59F71E21" w14:textId="0293E109"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ins w:id="198" w:author="Holger Eichelberger" w:date="2025-03-06T13:05:00Z">
        <w:r w:rsidR="00262ACC" w:rsidRPr="003D662E">
          <w:rPr>
            <w:lang w:val="en-GB"/>
          </w:rPr>
          <w:t xml:space="preserve">Figure </w:t>
        </w:r>
        <w:r w:rsidR="00262ACC">
          <w:rPr>
            <w:noProof/>
            <w:lang w:val="en-GB"/>
          </w:rPr>
          <w:t>19</w:t>
        </w:r>
      </w:ins>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ins w:id="199" w:author="Holger Eichelberger" w:date="2025-03-06T13:05:00Z">
        <w:r w:rsidR="00262ACC" w:rsidRPr="003D662E">
          <w:rPr>
            <w:lang w:val="en-GB"/>
          </w:rPr>
          <w:t xml:space="preserve">Figure </w:t>
        </w:r>
        <w:r w:rsidR="00262ACC">
          <w:rPr>
            <w:noProof/>
            <w:lang w:val="en-GB"/>
          </w:rPr>
          <w:t>19</w:t>
        </w:r>
      </w:ins>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75"/>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76"/>
      </w:r>
      <w:r w:rsidR="005736E5" w:rsidRPr="003D662E">
        <w:rPr>
          <w:lang w:val="en-US"/>
        </w:rPr>
        <w:t xml:space="preserve"> of Java libraries in their intended sequence to avoid conflicts.</w:t>
      </w:r>
      <w:r w:rsidR="00957C0F" w:rsidRPr="003D662E">
        <w:rPr>
          <w:lang w:val="en-US"/>
        </w:rPr>
        <w:t xml:space="preserve"> </w:t>
      </w:r>
    </w:p>
    <w:p w14:paraId="3B36193F" w14:textId="44767D84" w:rsidR="005F7F86" w:rsidRPr="003D662E" w:rsidRDefault="005F7F86" w:rsidP="005F7F86">
      <w:pPr>
        <w:jc w:val="both"/>
        <w:rPr>
          <w:rFonts w:cstheme="minorHAnsi"/>
          <w:lang w:val="en-US"/>
        </w:rPr>
      </w:pPr>
      <w:r w:rsidRPr="003D662E">
        <w:rPr>
          <w:lang w:val="en-US"/>
        </w:rPr>
        <w:t xml:space="preserve">The </w:t>
      </w:r>
      <w:bookmarkStart w:id="200" w:name="_Hlk77583024"/>
      <w:r w:rsidRPr="003D662E">
        <w:rPr>
          <w:rFonts w:ascii="Consolas" w:hAnsi="Consolas"/>
          <w:lang w:val="en-US"/>
        </w:rPr>
        <w:t>ServicesAasClient</w:t>
      </w:r>
      <w:r w:rsidRPr="003D662E">
        <w:rPr>
          <w:lang w:val="en-US"/>
        </w:rPr>
        <w:t xml:space="preserve"> </w:t>
      </w:r>
      <w:bookmarkEnd w:id="200"/>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ins w:id="201" w:author="Holger Eichelberger" w:date="2025-03-06T13:05:00Z">
        <w:r w:rsidR="00262ACC" w:rsidRPr="003D662E">
          <w:rPr>
            <w:lang w:val="en-US"/>
          </w:rPr>
          <w:t xml:space="preserve">Figure </w:t>
        </w:r>
        <w:r w:rsidR="00262ACC">
          <w:rPr>
            <w:noProof/>
            <w:lang w:val="en-US"/>
          </w:rPr>
          <w:t>18</w:t>
        </w:r>
      </w:ins>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5E89016A"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262ACC">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262ACC">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7CE7F648"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262ACC">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262ACC">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70B7CD11"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262ACC">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262ACC">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ins w:id="202" w:author="Holger Eichelberger" w:date="2025-03-06T13:05:00Z">
        <w:r w:rsidR="00262ACC" w:rsidRPr="003D662E">
          <w:rPr>
            <w:lang w:val="en-US"/>
          </w:rPr>
          <w:t xml:space="preserve">Figure </w:t>
        </w:r>
        <w:r w:rsidR="00262ACC">
          <w:rPr>
            <w:noProof/>
            <w:lang w:val="en-US"/>
          </w:rPr>
          <w:t>18</w:t>
        </w:r>
      </w:ins>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60133B5F"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262ACC">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7E6D24A7"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ins w:id="203" w:author="Holger Eichelberger" w:date="2025-03-06T13:05:00Z">
        <w:r w:rsidR="00262ACC" w:rsidRPr="003D662E">
          <w:rPr>
            <w:lang w:val="en-US"/>
          </w:rPr>
          <w:t xml:space="preserve">Figure </w:t>
        </w:r>
        <w:r w:rsidR="00262ACC">
          <w:rPr>
            <w:noProof/>
            <w:lang w:val="en-US"/>
          </w:rPr>
          <w:t>4</w:t>
        </w:r>
      </w:ins>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262ACC">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51108435"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262ACC">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5971DBE1"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262ACC">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262ACC">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77"/>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204" w:name="_Ref57282138"/>
      <w:bookmarkStart w:id="205" w:name="_Ref78453699"/>
      <w:bookmarkStart w:id="206" w:name="_Toc148037149"/>
      <w:r w:rsidRPr="003D662E">
        <w:rPr>
          <w:lang w:val="en-US"/>
        </w:rPr>
        <w:t xml:space="preserve">Resources </w:t>
      </w:r>
      <w:r w:rsidR="00C017CF" w:rsidRPr="003D662E">
        <w:rPr>
          <w:lang w:val="en-US"/>
        </w:rPr>
        <w:t>and Monitoring Layer</w:t>
      </w:r>
      <w:bookmarkEnd w:id="204"/>
      <w:bookmarkEnd w:id="205"/>
      <w:bookmarkEnd w:id="206"/>
    </w:p>
    <w:p w14:paraId="252C034E" w14:textId="23AEE74E"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262ACC">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262ACC">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262ACC">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207" w:name="_Ref69826081"/>
      <w:bookmarkStart w:id="208" w:name="_Toc148037150"/>
      <w:r w:rsidRPr="003D662E">
        <w:rPr>
          <w:lang w:val="en-US"/>
        </w:rPr>
        <w:t>ECS runtime</w:t>
      </w:r>
      <w:bookmarkEnd w:id="207"/>
      <w:bookmarkEnd w:id="208"/>
    </w:p>
    <w:p w14:paraId="0BFE18EA" w14:textId="142FFE58"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262ACC">
        <w:rPr>
          <w:lang w:val="en-US"/>
        </w:rPr>
        <w:t>3.6.2</w:t>
      </w:r>
      <w:r w:rsidR="00DE00B5" w:rsidRPr="003D662E">
        <w:rPr>
          <w:lang w:val="en-US"/>
        </w:rPr>
        <w:fldChar w:fldCharType="end"/>
      </w:r>
      <w:r w:rsidR="00DE00B5" w:rsidRPr="003D662E">
        <w:rPr>
          <w:lang w:val="en-US"/>
        </w:rPr>
        <w:t>.</w:t>
      </w:r>
    </w:p>
    <w:p w14:paraId="74FD4E52" w14:textId="77777777" w:rsidR="00262ACC" w:rsidRPr="003D662E" w:rsidRDefault="0074190C" w:rsidP="00262ACC">
      <w:pPr>
        <w:jc w:val="both"/>
        <w:rPr>
          <w:ins w:id="209" w:author="Holger Eichelberger" w:date="2025-03-06T13:05:00Z"/>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34B2A46A" w14:textId="77777777" w:rsidR="00262ACC" w:rsidRPr="003D662E" w:rsidRDefault="00262ACC" w:rsidP="00262ACC">
      <w:pPr>
        <w:jc w:val="both"/>
        <w:rPr>
          <w:ins w:id="210" w:author="Holger Eichelberger" w:date="2025-03-06T13:05:00Z"/>
          <w:noProof/>
          <w:lang w:val="en-US"/>
        </w:rPr>
      </w:pPr>
    </w:p>
    <w:p w14:paraId="445A3D77" w14:textId="77777777" w:rsidR="00262ACC" w:rsidRPr="003D662E" w:rsidRDefault="00262ACC" w:rsidP="00262ACC">
      <w:pPr>
        <w:jc w:val="both"/>
        <w:rPr>
          <w:ins w:id="211" w:author="Holger Eichelberger" w:date="2025-03-06T13:05:00Z"/>
          <w:lang w:val="en-US"/>
        </w:rPr>
      </w:pPr>
    </w:p>
    <w:p w14:paraId="775C2419" w14:textId="4DAFB55F" w:rsidR="004B1501" w:rsidRPr="00044AD0" w:rsidRDefault="00262ACC" w:rsidP="00044AD0">
      <w:pPr>
        <w:jc w:val="both"/>
        <w:rPr>
          <w:lang w:val="en-US"/>
        </w:rPr>
      </w:pPr>
      <w:ins w:id="212" w:author="Holger Eichelberger" w:date="2025-03-06T13:05:00Z">
        <w:r w:rsidRPr="003D662E">
          <w:rPr>
            <w:noProof/>
            <w:lang w:val="en-US"/>
          </w:rPr>
          <w:t>Figure</w:t>
        </w:r>
        <w:r w:rsidRPr="003D662E">
          <w:rPr>
            <w:lang w:val="en-US"/>
          </w:rPr>
          <w:t xml:space="preserve"> </w:t>
        </w:r>
        <w:r>
          <w:rPr>
            <w:noProof/>
            <w:lang w:val="en-US"/>
          </w:rPr>
          <w:t>21</w:t>
        </w:r>
      </w:ins>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3BBD0A04"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262ACC">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213"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49C2904D"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21</w:t>
      </w:r>
      <w:r w:rsidRPr="003D662E">
        <w:fldChar w:fldCharType="end"/>
      </w:r>
      <w:bookmarkEnd w:id="213"/>
      <w:r w:rsidRPr="003D662E">
        <w:rPr>
          <w:lang w:val="en-US"/>
        </w:rPr>
        <w:t>: ECS runtime for Service Deployment (comments partially cropped)</w:t>
      </w:r>
    </w:p>
    <w:p w14:paraId="5FE66A48" w14:textId="59212F58"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78"/>
      </w:r>
      <w:r w:rsidR="00671238" w:rsidRPr="003D662E">
        <w:rPr>
          <w:lang w:val="en-US"/>
        </w:rPr>
        <w:t>,</w:t>
      </w:r>
      <w:r w:rsidRPr="003D662E">
        <w:rPr>
          <w:lang w:val="en-US"/>
        </w:rPr>
        <w:t xml:space="preserve"> the IBM Edge Application Manager</w:t>
      </w:r>
      <w:r w:rsidRPr="003D662E">
        <w:rPr>
          <w:rStyle w:val="FootnoteReference"/>
          <w:lang w:val="en-US"/>
        </w:rPr>
        <w:footnoteReference w:id="79"/>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80"/>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262ACC">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265B182F" w14:textId="77777777" w:rsidR="00262ACC" w:rsidRPr="003D662E" w:rsidRDefault="005B7EF7" w:rsidP="00262ACC">
      <w:pPr>
        <w:pStyle w:val="Caption"/>
        <w:jc w:val="center"/>
        <w:rPr>
          <w:ins w:id="214" w:author="Holger Eichelberger" w:date="2025-03-06T13:05:00Z"/>
          <w:lang w:val="en-US"/>
        </w:rPr>
      </w:pPr>
      <w:bookmarkStart w:id="215"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22</w:t>
      </w:r>
      <w:r w:rsidRPr="003D662E">
        <w:fldChar w:fldCharType="end"/>
      </w:r>
      <w:bookmarkEnd w:id="215"/>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0FBB7C2C" w14:textId="77777777" w:rsidR="00262ACC" w:rsidRPr="003D662E" w:rsidRDefault="00262ACC" w:rsidP="00262ACC">
      <w:pPr>
        <w:jc w:val="both"/>
        <w:rPr>
          <w:ins w:id="216" w:author="Holger Eichelberger" w:date="2025-03-06T13:05:00Z"/>
          <w:noProof/>
          <w:lang w:val="en-US"/>
        </w:rPr>
      </w:pPr>
    </w:p>
    <w:p w14:paraId="26976732" w14:textId="77777777" w:rsidR="00262ACC" w:rsidRPr="003D662E" w:rsidRDefault="00262ACC" w:rsidP="00262ACC">
      <w:pPr>
        <w:jc w:val="both"/>
        <w:rPr>
          <w:ins w:id="217" w:author="Holger Eichelberger" w:date="2025-03-06T13:05:00Z"/>
          <w:lang w:val="en-US"/>
        </w:rPr>
      </w:pPr>
    </w:p>
    <w:p w14:paraId="1DD3D6B3" w14:textId="77777777" w:rsidR="00262ACC" w:rsidRPr="003D662E" w:rsidRDefault="00262ACC" w:rsidP="00262ACC">
      <w:pPr>
        <w:jc w:val="both"/>
        <w:rPr>
          <w:ins w:id="218" w:author="Holger Eichelberger" w:date="2025-03-06T13:05:00Z"/>
          <w:lang w:val="en-US"/>
        </w:rPr>
      </w:pPr>
      <w:ins w:id="219" w:author="Holger Eichelberger" w:date="2025-03-06T13:05:00Z">
        <w:r w:rsidRPr="003D662E">
          <w:rPr>
            <w:noProof/>
            <w:lang w:val="en-US"/>
          </w:rPr>
          <w:t>Figure</w:t>
        </w:r>
        <w:r w:rsidRPr="003D662E">
          <w:rPr>
            <w:lang w:val="en-US"/>
          </w:rPr>
          <w:t xml:space="preserve"> </w:t>
        </w:r>
        <w:r>
          <w:rPr>
            <w:noProof/>
            <w:lang w:val="en-US"/>
          </w:rPr>
          <w:t>21</w:t>
        </w:r>
      </w:ins>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ins w:id="220" w:author="Holger Eichelberger" w:date="2025-03-06T13:05:00Z">
        <w:r w:rsidRPr="003D662E">
          <w:rPr>
            <w:lang w:val="en-US"/>
          </w:rPr>
          <w:t xml:space="preserve">Figure </w:t>
        </w:r>
        <w:r>
          <w:rPr>
            <w:noProof/>
            <w:lang w:val="en-US"/>
          </w:rPr>
          <w:t>2</w:t>
        </w:r>
      </w:ins>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142</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62E05536" w14:textId="77777777" w:rsidR="00262ACC" w:rsidRPr="003D662E" w:rsidRDefault="00262ACC" w:rsidP="00262ACC">
      <w:pPr>
        <w:jc w:val="both"/>
        <w:rPr>
          <w:ins w:id="221" w:author="Holger Eichelberger" w:date="2025-03-06T13:05:00Z"/>
          <w:lang w:val="en-US"/>
        </w:rPr>
      </w:pPr>
    </w:p>
    <w:p w14:paraId="5331DDB2" w14:textId="77777777" w:rsidR="00262ACC" w:rsidRPr="003D662E" w:rsidRDefault="00262ACC" w:rsidP="00262ACC">
      <w:pPr>
        <w:jc w:val="both"/>
        <w:rPr>
          <w:ins w:id="222" w:author="Holger Eichelberger" w:date="2025-03-06T13:05:00Z"/>
          <w:lang w:val="en-US"/>
        </w:rPr>
      </w:pPr>
    </w:p>
    <w:p w14:paraId="6539402A" w14:textId="27308DF0" w:rsidR="005B7EF7" w:rsidRPr="003D662E" w:rsidRDefault="00262ACC" w:rsidP="00044AD0">
      <w:pPr>
        <w:jc w:val="both"/>
        <w:rPr>
          <w:lang w:val="en-US"/>
        </w:rPr>
      </w:pPr>
      <w:ins w:id="223" w:author="Holger Eichelberger" w:date="2025-03-06T13:05:00Z">
        <w:r w:rsidRPr="003D662E">
          <w:rPr>
            <w:noProof/>
            <w:lang w:val="en-US"/>
          </w:rPr>
          <w:t>Figure</w:t>
        </w:r>
        <w:r w:rsidRPr="003D662E">
          <w:rPr>
            <w:lang w:val="en-US"/>
          </w:rPr>
          <w:t xml:space="preserve"> </w:t>
        </w:r>
        <w:r>
          <w:rPr>
            <w:noProof/>
            <w:lang w:val="en-US"/>
          </w:rPr>
          <w:t>21</w:t>
        </w:r>
      </w:ins>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ins w:id="224" w:author="Holger Eichelberger" w:date="2025-03-06T13:05:00Z">
        <w:r w:rsidRPr="003D662E">
          <w:rPr>
            <w:lang w:val="en-US"/>
          </w:rPr>
          <w:t xml:space="preserve">Figure </w:t>
        </w:r>
        <w:r>
          <w:rPr>
            <w:noProof/>
            <w:lang w:val="en-US"/>
          </w:rPr>
          <w:t>18</w:t>
        </w:r>
      </w:ins>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ins w:id="225" w:author="Holger Eichelberger" w:date="2025-03-06T13:05:00Z">
        <w:r w:rsidRPr="003D662E">
          <w:rPr>
            <w:lang w:val="en-US"/>
          </w:rPr>
          <w:t xml:space="preserve">Figure </w:t>
        </w:r>
        <w:r>
          <w:rPr>
            <w:noProof/>
            <w:lang w:val="en-US"/>
          </w:rPr>
          <w:t>22</w:t>
        </w:r>
      </w:ins>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226" w:name="_Ref69896993"/>
      <w:bookmarkStart w:id="227"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24ED350A" w:rsidR="005B7EF7" w:rsidRPr="003D662E" w:rsidRDefault="005B7EF7" w:rsidP="005B7EF7">
      <w:pPr>
        <w:pStyle w:val="Caption"/>
        <w:jc w:val="center"/>
        <w:rPr>
          <w:lang w:val="en-US"/>
        </w:rPr>
      </w:pPr>
      <w:bookmarkStart w:id="228"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23</w:t>
      </w:r>
      <w:r w:rsidRPr="003D662E">
        <w:fldChar w:fldCharType="end"/>
      </w:r>
      <w:bookmarkEnd w:id="226"/>
      <w:bookmarkEnd w:id="227"/>
      <w:bookmarkEnd w:id="228"/>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81"/>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82"/>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35225CB9"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262ACC">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3E7B6B86"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ins w:id="229" w:author="Holger Eichelberger" w:date="2025-03-06T13:05:00Z">
        <w:r w:rsidR="00262ACC" w:rsidRPr="003D662E">
          <w:rPr>
            <w:lang w:val="en-US"/>
          </w:rPr>
          <w:t xml:space="preserve">Figure </w:t>
        </w:r>
        <w:r w:rsidR="00262ACC">
          <w:rPr>
            <w:noProof/>
            <w:lang w:val="en-US"/>
          </w:rPr>
          <w:t>23</w:t>
        </w:r>
      </w:ins>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0329301B"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262ACC">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262ACC">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1F6ABF6A"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262ACC">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17EFE03B"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83"/>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262ACC">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262ACC">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290A74BF"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262ACC">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230" w:name="_Ref69826083"/>
      <w:bookmarkStart w:id="231" w:name="_Toc148037151"/>
      <w:r w:rsidRPr="003D662E">
        <w:rPr>
          <w:lang w:val="en-US"/>
        </w:rPr>
        <w:t>Device</w:t>
      </w:r>
      <w:r w:rsidR="003C165D" w:rsidRPr="003D662E">
        <w:rPr>
          <w:lang w:val="en-US"/>
        </w:rPr>
        <w:t>/Resource</w:t>
      </w:r>
      <w:r w:rsidRPr="003D662E">
        <w:rPr>
          <w:lang w:val="en-US"/>
        </w:rPr>
        <w:t xml:space="preserve"> Management</w:t>
      </w:r>
      <w:bookmarkEnd w:id="230"/>
      <w:bookmarkEnd w:id="231"/>
    </w:p>
    <w:p w14:paraId="03F6AED9" w14:textId="5FAAE1C9"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262ACC">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262ACC">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1A6C7BA1"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262ACC">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262ACC">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232" w:name="_Ref69892341"/>
      <w:r w:rsidR="008E088C" w:rsidRPr="003D662E">
        <w:rPr>
          <w:rStyle w:val="FootnoteReference"/>
          <w:lang w:val="en-US"/>
        </w:rPr>
        <w:footnoteReference w:id="84"/>
      </w:r>
      <w:bookmarkEnd w:id="232"/>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0AE88382"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262ACC">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233" w:name="_Ref69892369"/>
      <w:r w:rsidR="006603D6" w:rsidRPr="003D662E">
        <w:rPr>
          <w:rStyle w:val="FootnoteReference"/>
          <w:lang w:val="en-US"/>
        </w:rPr>
        <w:footnoteReference w:id="85"/>
      </w:r>
      <w:bookmarkEnd w:id="233"/>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86"/>
      </w:r>
      <w:r w:rsidR="002B29BC" w:rsidRPr="003D662E">
        <w:rPr>
          <w:lang w:val="en-US"/>
        </w:rPr>
        <w:t xml:space="preserve"> and ThingsBoard</w:t>
      </w:r>
      <w:r w:rsidR="00A67094" w:rsidRPr="003D662E">
        <w:rPr>
          <w:rStyle w:val="FootnoteReference"/>
          <w:lang w:val="en-US"/>
        </w:rPr>
        <w:footnoteReference w:id="87"/>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88"/>
      </w:r>
      <w:r w:rsidR="002B29BC" w:rsidRPr="003D662E">
        <w:rPr>
          <w:lang w:val="en-US"/>
        </w:rPr>
        <w:t xml:space="preserve"> and OpenStack Object Store Swift</w:t>
      </w:r>
      <w:r w:rsidR="00E44BA9" w:rsidRPr="003D662E">
        <w:rPr>
          <w:rStyle w:val="FootnoteReference"/>
          <w:lang w:val="en-US"/>
        </w:rPr>
        <w:footnoteReference w:id="89"/>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682EE9A7"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ins w:id="234" w:author="Holger Eichelberger" w:date="2025-03-06T13:05:00Z">
        <w:r w:rsidR="00262ACC" w:rsidRPr="003D662E">
          <w:rPr>
            <w:lang w:val="en-US"/>
          </w:rPr>
          <w:t xml:space="preserve">Figure </w:t>
        </w:r>
        <w:r w:rsidR="00262ACC">
          <w:rPr>
            <w:noProof/>
            <w:lang w:val="en-US"/>
          </w:rPr>
          <w:t>24</w:t>
        </w:r>
      </w:ins>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262ACC">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3322C26">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7747A310" w:rsidR="00772CB5" w:rsidRPr="003D662E" w:rsidRDefault="00783B0C" w:rsidP="00783B0C">
      <w:pPr>
        <w:pStyle w:val="Caption"/>
        <w:jc w:val="center"/>
        <w:rPr>
          <w:lang w:val="en-US"/>
        </w:rPr>
      </w:pPr>
      <w:bookmarkStart w:id="235"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24</w:t>
      </w:r>
      <w:r w:rsidRPr="003D662E">
        <w:fldChar w:fldCharType="end"/>
      </w:r>
      <w:bookmarkEnd w:id="235"/>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6C62706C"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ins w:id="236" w:author="Holger Eichelberger" w:date="2025-03-06T13:05:00Z">
        <w:r w:rsidR="00262ACC" w:rsidRPr="003D662E">
          <w:rPr>
            <w:lang w:val="en-US"/>
          </w:rPr>
          <w:t xml:space="preserve">Figure </w:t>
        </w:r>
        <w:r w:rsidR="00262ACC">
          <w:rPr>
            <w:noProof/>
            <w:lang w:val="en-US"/>
          </w:rPr>
          <w:t>24</w:t>
        </w:r>
      </w:ins>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51335B">
      <w:pPr>
        <w:pStyle w:val="ListParagraph"/>
        <w:numPr>
          <w:ilvl w:val="0"/>
          <w:numId w:val="33"/>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51335B">
      <w:pPr>
        <w:pStyle w:val="ListParagraph"/>
        <w:numPr>
          <w:ilvl w:val="0"/>
          <w:numId w:val="33"/>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51335B">
      <w:pPr>
        <w:pStyle w:val="ListParagraph"/>
        <w:numPr>
          <w:ilvl w:val="0"/>
          <w:numId w:val="33"/>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51335B">
      <w:pPr>
        <w:pStyle w:val="ListParagraph"/>
        <w:numPr>
          <w:ilvl w:val="0"/>
          <w:numId w:val="33"/>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237" w:name="_Ref69826085"/>
      <w:bookmarkStart w:id="238" w:name="_Toc148037152"/>
      <w:r w:rsidRPr="003D662E">
        <w:rPr>
          <w:lang w:val="en-US"/>
        </w:rPr>
        <w:lastRenderedPageBreak/>
        <w:t>Monitoring</w:t>
      </w:r>
      <w:bookmarkEnd w:id="237"/>
      <w:bookmarkEnd w:id="238"/>
    </w:p>
    <w:p w14:paraId="5849E7F4" w14:textId="1F1BE3E7"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262ACC">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379BD5BD"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262ACC">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262ACC">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497AC443"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262ACC">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262ACC">
        <w:rPr>
          <w:vertAlign w:val="superscript"/>
          <w:lang w:val="en-US"/>
        </w:rPr>
        <w:t>84</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1C9978BE"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262ACC">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262ACC" w:rsidRPr="00262ACC">
        <w:rPr>
          <w:rStyle w:val="FootnoteReference"/>
          <w:lang w:val="en-US"/>
        </w:rPr>
        <w:t>85</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5F74F704"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262ACC">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0B973CE0"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ins w:id="239" w:author="Holger Eichelberger" w:date="2025-03-06T13:05:00Z">
        <w:r w:rsidR="00262ACC" w:rsidRPr="003D662E">
          <w:rPr>
            <w:lang w:val="en-US"/>
          </w:rPr>
          <w:t xml:space="preserve">Figure </w:t>
        </w:r>
        <w:r w:rsidR="00262ACC">
          <w:rPr>
            <w:noProof/>
            <w:lang w:val="en-US"/>
          </w:rPr>
          <w:t>25</w:t>
        </w:r>
      </w:ins>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90"/>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727EF4D3"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91"/>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r>
      <w:r w:rsidR="00451509" w:rsidRPr="003D662E">
        <w:rPr>
          <w:lang w:val="en-US"/>
        </w:rPr>
        <w:fldChar w:fldCharType="separate"/>
      </w:r>
      <w:ins w:id="240" w:author="Holger Eichelberger" w:date="2025-03-06T13:05:00Z">
        <w:r w:rsidR="00262ACC" w:rsidRPr="003D662E">
          <w:rPr>
            <w:lang w:val="en-US"/>
          </w:rPr>
          <w:t xml:space="preserve">Table </w:t>
        </w:r>
        <w:r w:rsidR="00262ACC">
          <w:rPr>
            <w:noProof/>
            <w:lang w:val="en-US"/>
          </w:rPr>
          <w:t>21</w:t>
        </w:r>
      </w:ins>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262ACC">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19DB1F91" w:rsidR="009B1F98" w:rsidRPr="003D662E" w:rsidRDefault="00EC6F39" w:rsidP="00EC6F39">
      <w:pPr>
        <w:pStyle w:val="Caption"/>
        <w:jc w:val="center"/>
        <w:rPr>
          <w:lang w:val="en-US"/>
        </w:rPr>
      </w:pPr>
      <w:bookmarkStart w:id="241"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25</w:t>
      </w:r>
      <w:r w:rsidRPr="003D662E">
        <w:fldChar w:fldCharType="end"/>
      </w:r>
      <w:bookmarkEnd w:id="241"/>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242" w:name="_Ref77694539"/>
      <w:bookmarkStart w:id="243" w:name="_Toc148037153"/>
      <w:r w:rsidRPr="003D662E">
        <w:rPr>
          <w:lang w:val="en-US"/>
        </w:rPr>
        <w:t>Storage, S</w:t>
      </w:r>
      <w:r w:rsidR="00C017CF" w:rsidRPr="003D662E">
        <w:rPr>
          <w:lang w:val="en-US"/>
        </w:rPr>
        <w:t>ecurity and Data Protection Layer</w:t>
      </w:r>
      <w:bookmarkEnd w:id="242"/>
      <w:bookmarkEnd w:id="243"/>
    </w:p>
    <w:p w14:paraId="5E654149" w14:textId="4127DE9D"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262ACC">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262ACC">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244" w:name="_Ref100871151"/>
      <w:bookmarkStart w:id="245" w:name="_Toc148037154"/>
      <w:r w:rsidRPr="003D662E">
        <w:rPr>
          <w:lang w:val="en-US"/>
        </w:rPr>
        <w:t>KODEX platform service</w:t>
      </w:r>
      <w:bookmarkEnd w:id="244"/>
      <w:bookmarkEnd w:id="245"/>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92"/>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KODEX acts here </w:t>
      </w:r>
      <w:r w:rsidR="00CF33E5" w:rsidRPr="003D662E">
        <w:rPr>
          <w:lang w:val="en-US"/>
        </w:rPr>
        <w:lastRenderedPageBreak/>
        <w:t>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51335B">
      <w:pPr>
        <w:pStyle w:val="ListParagraph"/>
        <w:numPr>
          <w:ilvl w:val="0"/>
          <w:numId w:val="35"/>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51335B">
      <w:pPr>
        <w:pStyle w:val="ListParagraph"/>
        <w:numPr>
          <w:ilvl w:val="0"/>
          <w:numId w:val="35"/>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51335B">
      <w:pPr>
        <w:pStyle w:val="ListParagraph"/>
        <w:numPr>
          <w:ilvl w:val="0"/>
          <w:numId w:val="35"/>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51335B">
      <w:pPr>
        <w:pStyle w:val="ListParagraph"/>
        <w:numPr>
          <w:ilvl w:val="0"/>
          <w:numId w:val="35"/>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5C8B2931" w:rsidR="003A64FA"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61B81FC8" w14:textId="58D009CF" w:rsidR="005C5F54" w:rsidRDefault="005C5F54" w:rsidP="005C5F54">
      <w:pPr>
        <w:pStyle w:val="Heading3"/>
        <w:rPr>
          <w:lang w:val="en-US"/>
        </w:rPr>
      </w:pPr>
      <w:r>
        <w:rPr>
          <w:lang w:val="en-US"/>
        </w:rPr>
        <w:t>Influx DB connector</w:t>
      </w:r>
    </w:p>
    <w:p w14:paraId="40152B9B" w14:textId="18E0D9A4" w:rsidR="005C5F54" w:rsidRDefault="005C5F54" w:rsidP="003B64EA">
      <w:pPr>
        <w:jc w:val="both"/>
        <w:rPr>
          <w:lang w:val="en-US"/>
        </w:rPr>
      </w:pPr>
      <w:r>
        <w:rPr>
          <w:lang w:val="en-US"/>
        </w:rPr>
        <w:t xml:space="preserve">Although technically belonging to the connectors layer (Section </w:t>
      </w:r>
      <w:r>
        <w:rPr>
          <w:lang w:val="en-US"/>
        </w:rPr>
        <w:fldChar w:fldCharType="begin"/>
      </w:r>
      <w:r>
        <w:rPr>
          <w:lang w:val="en-US"/>
        </w:rPr>
        <w:instrText xml:space="preserve"> REF _Ref57287366 \r \h </w:instrText>
      </w:r>
      <w:r>
        <w:rPr>
          <w:lang w:val="en-US"/>
        </w:rPr>
      </w:r>
      <w:r>
        <w:rPr>
          <w:lang w:val="en-US"/>
        </w:rPr>
        <w:fldChar w:fldCharType="separate"/>
      </w:r>
      <w:r w:rsidR="00262ACC">
        <w:rPr>
          <w:lang w:val="en-US"/>
        </w:rPr>
        <w:t>3.4.2</w:t>
      </w:r>
      <w:r>
        <w:rPr>
          <w:lang w:val="en-US"/>
        </w:rPr>
        <w:fldChar w:fldCharType="end"/>
      </w:r>
      <w:r>
        <w:rPr>
          <w:lang w:val="en-US"/>
        </w:rPr>
        <w:t>), the Influx DB connector is logically part of the data storage and protection layer.</w:t>
      </w:r>
      <w:r w:rsidR="006B0D68">
        <w:rPr>
          <w:lang w:val="en-US"/>
        </w:rPr>
        <w:t xml:space="preserve"> Basically, this connector is intended to write data points transported as part of oktoflow streams to an Influx DB. Therefore, incoming data tuples are split into individual Influx entries of the same measurement id and time point. Receving a data stream from an Influx DB, e.g., for AI training, requires a connector trigger query, in this case a </w:t>
      </w:r>
      <w:r w:rsidR="006B0D68" w:rsidRPr="006B0D68">
        <w:rPr>
          <w:lang w:val="en-US"/>
        </w:rPr>
        <w:t xml:space="preserve">simple timeseries </w:t>
      </w:r>
      <w:r w:rsidR="006B0D68">
        <w:rPr>
          <w:lang w:val="en-US"/>
        </w:rPr>
        <w:t xml:space="preserve">(start/end time without further filter conditions) </w:t>
      </w:r>
      <w:r w:rsidR="006B0D68" w:rsidRPr="006B0D68">
        <w:rPr>
          <w:lang w:val="en-US"/>
        </w:rPr>
        <w:t>or string queries</w:t>
      </w:r>
      <w:r w:rsidR="006B0D68">
        <w:rPr>
          <w:lang w:val="en-US"/>
        </w:rPr>
        <w:t xml:space="preserve"> (in flux query format). </w:t>
      </w:r>
      <w:r w:rsidR="006B0D68">
        <w:rPr>
          <w:lang w:val="en-US"/>
        </w:rPr>
        <w:lastRenderedPageBreak/>
        <w:t xml:space="preserve">While the simple timeseries query is turned into a stream of monotonic ascending timestamps, this must be explicitly ensured for the more open string-based queries. When receiving the individual data points, the connector joins them back to data tuples and uses the generated data transformers to ingest corresponding application-specific types </w:t>
      </w:r>
      <w:r w:rsidR="006B0D68" w:rsidRPr="006B0D68">
        <w:rPr>
          <w:lang w:val="en-US"/>
        </w:rPr>
        <w:t>(optional fields may be helpful</w:t>
      </w:r>
      <w:r w:rsidR="006B0D68">
        <w:rPr>
          <w:lang w:val="en-US"/>
        </w:rPr>
        <w:t xml:space="preserve"> if the data in Influx is partially incomplete</w:t>
      </w:r>
      <w:r w:rsidR="006B0D68" w:rsidRPr="006B0D68">
        <w:rPr>
          <w:lang w:val="en-US"/>
        </w:rPr>
        <w:t>)</w:t>
      </w:r>
      <w:r w:rsidR="006B0D68">
        <w:rPr>
          <w:lang w:val="en-US"/>
        </w:rPr>
        <w:t>. The periods between two successive datapoints is obeyed as far as possible, if not overridden by a fixed delay per tuple given by the trigger query.</w:t>
      </w:r>
      <w:r w:rsidR="00C86041">
        <w:rPr>
          <w:lang w:val="en-US"/>
        </w:rPr>
        <w:t xml:space="preserve"> The connector supports </w:t>
      </w:r>
      <w:r w:rsidR="006B0D68" w:rsidRPr="006B0D68">
        <w:rPr>
          <w:lang w:val="en-US"/>
        </w:rPr>
        <w:t xml:space="preserve">Influx v2 authentication support via issued tokens and Influx v1 support for username/password authentication. </w:t>
      </w:r>
    </w:p>
    <w:p w14:paraId="12CD61D0" w14:textId="67C36057" w:rsidR="00C86041" w:rsidRPr="003D662E" w:rsidRDefault="00C86041" w:rsidP="003B64EA">
      <w:pPr>
        <w:jc w:val="both"/>
        <w:rPr>
          <w:lang w:val="en-US"/>
        </w:rPr>
      </w:pPr>
      <w:r>
        <w:rPr>
          <w:lang w:val="en-US"/>
        </w:rPr>
        <w:t>The connector is subject to regression testing based on mocking the Influx client (the usual approach) and further was manually</w:t>
      </w:r>
      <w:r w:rsidR="00900166">
        <w:rPr>
          <w:lang w:val="en-US"/>
        </w:rPr>
        <w:t>/in internal examples</w:t>
      </w:r>
      <w:r>
        <w:rPr>
          <w:lang w:val="en-US"/>
        </w:rPr>
        <w:t xml:space="preserve"> tested with InfluxDb2 version 2.7.6.</w:t>
      </w:r>
    </w:p>
    <w:p w14:paraId="0165FF50" w14:textId="5ECEE517" w:rsidR="002427A1" w:rsidRPr="003D662E" w:rsidRDefault="00C017CF" w:rsidP="00C017CF">
      <w:pPr>
        <w:pStyle w:val="Heading2"/>
        <w:rPr>
          <w:lang w:val="en-US"/>
        </w:rPr>
      </w:pPr>
      <w:bookmarkStart w:id="246" w:name="_Toc148037155"/>
      <w:r w:rsidRPr="003D662E">
        <w:rPr>
          <w:lang w:val="en-US"/>
        </w:rPr>
        <w:t>Reusable Intelligent Services Layer</w:t>
      </w:r>
      <w:bookmarkEnd w:id="246"/>
    </w:p>
    <w:p w14:paraId="707EB75F" w14:textId="56765762"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262ACC">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262ACC">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262ACC">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247" w:name="_Ref100840642"/>
      <w:bookmarkStart w:id="248" w:name="_Ref105511076"/>
      <w:r w:rsidRPr="003D662E">
        <w:rPr>
          <w:noProof/>
          <w:lang w:val="en-US"/>
        </w:rPr>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35002072" w:rsidR="00155919" w:rsidRPr="003D662E" w:rsidRDefault="00155919" w:rsidP="00155919">
      <w:pPr>
        <w:pStyle w:val="Caption"/>
        <w:jc w:val="center"/>
        <w:rPr>
          <w:lang w:val="en-US"/>
        </w:rPr>
      </w:pPr>
      <w:bookmarkStart w:id="249" w:name="_Ref107502371"/>
      <w:r w:rsidRPr="003D662E">
        <w:rPr>
          <w:lang w:val="en-US"/>
        </w:rPr>
        <w:t xml:space="preserve">Figure </w:t>
      </w:r>
      <w:bookmarkEnd w:id="249"/>
      <w:r w:rsidR="005856F4" w:rsidRPr="003D662E">
        <w:fldChar w:fldCharType="begin"/>
      </w:r>
      <w:r w:rsidR="005856F4" w:rsidRPr="003D662E">
        <w:rPr>
          <w:lang w:val="en-US"/>
        </w:rPr>
        <w:instrText xml:space="preserve"> SEQ Figure \* ARABIC </w:instrText>
      </w:r>
      <w:r w:rsidR="005856F4" w:rsidRPr="003D662E">
        <w:fldChar w:fldCharType="separate"/>
      </w:r>
      <w:r w:rsidR="00262ACC">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250" w:name="_Ref133225402"/>
      <w:bookmarkStart w:id="251" w:name="_Toc148037156"/>
      <w:r w:rsidRPr="003D662E">
        <w:rPr>
          <w:lang w:val="en-US"/>
        </w:rPr>
        <w:t>Data Processing Function Library</w:t>
      </w:r>
      <w:bookmarkEnd w:id="250"/>
      <w:bookmarkEnd w:id="251"/>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51335B">
      <w:pPr>
        <w:pStyle w:val="ListParagraph"/>
        <w:numPr>
          <w:ilvl w:val="0"/>
          <w:numId w:val="51"/>
        </w:numPr>
        <w:jc w:val="both"/>
        <w:rPr>
          <w:lang w:val="en-US"/>
        </w:rPr>
      </w:pPr>
      <w:r w:rsidRPr="003D662E">
        <w:rPr>
          <w:lang w:val="en-US"/>
        </w:rPr>
        <w:t>Image transcoding from/to base64 strings.</w:t>
      </w:r>
    </w:p>
    <w:p w14:paraId="27F95041" w14:textId="62B7708A" w:rsidR="00AC213D" w:rsidRPr="003D662E" w:rsidRDefault="00AC213D" w:rsidP="0051335B">
      <w:pPr>
        <w:pStyle w:val="ListParagraph"/>
        <w:numPr>
          <w:ilvl w:val="0"/>
          <w:numId w:val="51"/>
        </w:numPr>
        <w:jc w:val="both"/>
        <w:rPr>
          <w:lang w:val="en-US"/>
        </w:rPr>
      </w:pPr>
      <w:r w:rsidRPr="003D662E">
        <w:rPr>
          <w:lang w:val="en-US"/>
        </w:rPr>
        <w:t>Image processing such as grayscaling, rescaling or thresholding.</w:t>
      </w:r>
    </w:p>
    <w:p w14:paraId="32653A98" w14:textId="46D8809F" w:rsidR="00AC213D" w:rsidRDefault="00AC213D" w:rsidP="0051335B">
      <w:pPr>
        <w:pStyle w:val="ListParagraph"/>
        <w:numPr>
          <w:ilvl w:val="0"/>
          <w:numId w:val="51"/>
        </w:numPr>
        <w:jc w:val="both"/>
        <w:rPr>
          <w:lang w:val="en-US"/>
        </w:rPr>
      </w:pPr>
      <w:r w:rsidRPr="003D662E">
        <w:rPr>
          <w:lang w:val="en-US"/>
        </w:rPr>
        <w:lastRenderedPageBreak/>
        <w:t>Barcode/QR-code detection based on the Java library zxing</w:t>
      </w:r>
      <w:r w:rsidRPr="003D662E">
        <w:rPr>
          <w:rStyle w:val="FootnoteReference"/>
          <w:lang w:val="en-US"/>
        </w:rPr>
        <w:footnoteReference w:id="93"/>
      </w:r>
      <w:r w:rsidRPr="003D662E">
        <w:rPr>
          <w:lang w:val="en-US"/>
        </w:rPr>
        <w:t xml:space="preserve"> and, as optional fallback, the Python library pyzbar</w:t>
      </w:r>
      <w:r w:rsidRPr="003D662E">
        <w:rPr>
          <w:rStyle w:val="FootnoteReference"/>
          <w:lang w:val="en-US"/>
        </w:rPr>
        <w:footnoteReference w:id="94"/>
      </w:r>
      <w:r w:rsidRPr="003D662E">
        <w:rPr>
          <w:lang w:val="en-US"/>
        </w:rPr>
        <w:t>. For the Python fallback, respective packages must be installed.</w:t>
      </w:r>
    </w:p>
    <w:p w14:paraId="7ACB2E32" w14:textId="303A3CF7" w:rsidR="0093727F" w:rsidRPr="003D662E" w:rsidRDefault="00360F4B" w:rsidP="0051335B">
      <w:pPr>
        <w:pStyle w:val="ListParagraph"/>
        <w:numPr>
          <w:ilvl w:val="0"/>
          <w:numId w:val="51"/>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252" w:name="_Ref143411562"/>
      <w:bookmarkStart w:id="253" w:name="_Toc148037157"/>
      <w:r w:rsidRPr="003D662E">
        <w:rPr>
          <w:lang w:val="en-US"/>
        </w:rPr>
        <w:t>RapidMiner RTSA service</w:t>
      </w:r>
      <w:bookmarkEnd w:id="247"/>
      <w:bookmarkEnd w:id="248"/>
      <w:bookmarkEnd w:id="252"/>
      <w:bookmarkEnd w:id="253"/>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06392AA8"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ins w:id="254" w:author="Holger Eichelberger" w:date="2025-03-06T13:05:00Z">
        <w:r w:rsidR="00262ACC" w:rsidRPr="003D662E">
          <w:rPr>
            <w:lang w:val="en-US"/>
          </w:rPr>
          <w:t xml:space="preserve">Figure </w:t>
        </w:r>
      </w:ins>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262ACC">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255" w:name="_Ref143411559"/>
      <w:bookmarkStart w:id="256" w:name="_Toc148037158"/>
      <w:bookmarkStart w:id="257" w:name="_Ref100840643"/>
      <w:r w:rsidRPr="003D662E">
        <w:rPr>
          <w:lang w:val="en-US"/>
        </w:rPr>
        <w:t>Flower-based Federated Learning</w:t>
      </w:r>
      <w:bookmarkEnd w:id="255"/>
      <w:bookmarkEnd w:id="256"/>
    </w:p>
    <w:p w14:paraId="4CA37036" w14:textId="165C304E"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w:t>
      </w:r>
      <w:r w:rsidR="00CE1547" w:rsidRPr="003D662E">
        <w:rPr>
          <w:lang w:val="en-US"/>
        </w:rPr>
        <w:lastRenderedPageBreak/>
        <w:t>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262ACC">
        <w:rPr>
          <w:lang w:val="en-US"/>
        </w:rPr>
        <w:t>3.5.3</w:t>
      </w:r>
      <w:r w:rsidR="00CE1547" w:rsidRPr="003D662E">
        <w:rPr>
          <w:lang w:val="en-US"/>
        </w:rPr>
        <w:fldChar w:fldCharType="end"/>
      </w:r>
      <w:r w:rsidR="00CE1547" w:rsidRPr="003D662E">
        <w:rPr>
          <w:lang w:val="en-US"/>
        </w:rPr>
        <w:t>.</w:t>
      </w:r>
    </w:p>
    <w:p w14:paraId="77068BB8" w14:textId="00073EAD"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95"/>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262ACC">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258" w:name="_Ref63848266"/>
      <w:bookmarkStart w:id="259" w:name="_Toc148037159"/>
      <w:bookmarkEnd w:id="257"/>
      <w:r w:rsidRPr="003D662E">
        <w:rPr>
          <w:lang w:val="en-US"/>
        </w:rPr>
        <w:t>Configuration Layer</w:t>
      </w:r>
      <w:bookmarkEnd w:id="258"/>
      <w:bookmarkEnd w:id="259"/>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470AA17F"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ins w:id="260" w:author="Holger Eichelberger" w:date="2025-03-06T13:05:00Z">
        <w:r w:rsidR="00262ACC" w:rsidRPr="003D662E">
          <w:rPr>
            <w:lang w:val="en-US"/>
          </w:rPr>
          <w:t xml:space="preserve">Figure </w:t>
        </w:r>
        <w:r w:rsidR="00262ACC">
          <w:rPr>
            <w:noProof/>
            <w:lang w:val="en-US"/>
          </w:rPr>
          <w:t>27</w:t>
        </w:r>
      </w:ins>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6E53F5F0"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ins w:id="261" w:author="Holger Eichelberger" w:date="2025-03-06T13:05:00Z">
        <w:r w:rsidR="00262ACC" w:rsidRPr="003D662E">
          <w:rPr>
            <w:lang w:val="en-US"/>
          </w:rPr>
          <w:t xml:space="preserve">Figure </w:t>
        </w:r>
        <w:r w:rsidR="00262ACC">
          <w:rPr>
            <w:noProof/>
            <w:lang w:val="en-US"/>
          </w:rPr>
          <w:t>27</w:t>
        </w:r>
      </w:ins>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262ACC">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ins w:id="262" w:author="Holger Eichelberger" w:date="2025-03-06T13:05:00Z">
        <w:r w:rsidR="00262ACC" w:rsidRPr="003D662E">
          <w:rPr>
            <w:lang w:val="en-US"/>
          </w:rPr>
          <w:t xml:space="preserve">Figure </w:t>
        </w:r>
        <w:r w:rsidR="00262ACC">
          <w:rPr>
            <w:noProof/>
            <w:lang w:val="en-US"/>
          </w:rPr>
          <w:t>27</w:t>
        </w:r>
      </w:ins>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25D7D776"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262ACC">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lastRenderedPageBreak/>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7">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51394E0A" w:rsidR="00E51BFD" w:rsidRPr="003D662E" w:rsidRDefault="00E51BFD" w:rsidP="00E51BFD">
      <w:pPr>
        <w:pStyle w:val="Caption"/>
        <w:jc w:val="center"/>
        <w:rPr>
          <w:lang w:val="en-US"/>
        </w:rPr>
      </w:pPr>
      <w:bookmarkStart w:id="263"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27</w:t>
      </w:r>
      <w:r w:rsidRPr="003D662E">
        <w:fldChar w:fldCharType="end"/>
      </w:r>
      <w:bookmarkEnd w:id="263"/>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264" w:name="_Hlk101349620"/>
      <w:r w:rsidR="00EC67C5" w:rsidRPr="003D662E">
        <w:rPr>
          <w:lang w:val="en-US"/>
        </w:rPr>
        <w:t xml:space="preserve">allow </w:t>
      </w:r>
      <w:bookmarkEnd w:id="264"/>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388D38FE"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262ACC">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262ACC">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262ACC">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96"/>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xml:space="preserve">,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w:t>
      </w:r>
      <w:r w:rsidR="001A4D88" w:rsidRPr="001C7257">
        <w:rPr>
          <w:lang w:val="en-US"/>
        </w:rPr>
        <w:lastRenderedPageBreak/>
        <w:t>as Maven artifact, used in user-defined applications. It is important to mention that such libraries intentionally ship without the generated types, which are then generated as part of the respective IoT build process.</w:t>
      </w:r>
    </w:p>
    <w:p w14:paraId="2FC0014A" w14:textId="794C2952"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262ACC">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265" w:name="_Toc148037160"/>
      <w:r w:rsidRPr="003D662E">
        <w:rPr>
          <w:lang w:val="en-US"/>
        </w:rPr>
        <w:t>Application Layer</w:t>
      </w:r>
      <w:bookmarkEnd w:id="265"/>
    </w:p>
    <w:p w14:paraId="00093C9C" w14:textId="06891E61"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ins w:id="266" w:author="Holger Eichelberger" w:date="2025-03-06T13:05:00Z">
        <w:r w:rsidR="00262ACC" w:rsidRPr="003D662E">
          <w:rPr>
            <w:lang w:val="en-US"/>
          </w:rPr>
          <w:t xml:space="preserve">Figure </w:t>
        </w:r>
        <w:r w:rsidR="00262ACC">
          <w:rPr>
            <w:noProof/>
            <w:lang w:val="en-US"/>
          </w:rPr>
          <w:t>28</w:t>
        </w:r>
      </w:ins>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7957275A" w:rsidR="00C017CF" w:rsidRPr="003D662E" w:rsidRDefault="009C5D54" w:rsidP="0017533B">
      <w:pPr>
        <w:pStyle w:val="Caption"/>
        <w:jc w:val="center"/>
        <w:rPr>
          <w:lang w:val="en-US"/>
        </w:rPr>
      </w:pPr>
      <w:bookmarkStart w:id="267"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262ACC">
        <w:rPr>
          <w:noProof/>
          <w:lang w:val="en-US"/>
        </w:rPr>
        <w:t>28</w:t>
      </w:r>
      <w:r w:rsidR="00DE1F1D" w:rsidRPr="003D662E">
        <w:rPr>
          <w:noProof/>
        </w:rPr>
        <w:fldChar w:fldCharType="end"/>
      </w:r>
      <w:bookmarkEnd w:id="267"/>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268" w:name="_Ref77587007"/>
      <w:bookmarkStart w:id="269" w:name="_Toc148037161"/>
      <w:bookmarkStart w:id="270" w:name="_Ref57109531"/>
      <w:bookmarkStart w:id="271" w:name="_Ref46314763"/>
      <w:r w:rsidRPr="003D662E">
        <w:rPr>
          <w:lang w:val="en-US"/>
        </w:rPr>
        <w:t>Platform</w:t>
      </w:r>
      <w:r w:rsidR="00230892" w:rsidRPr="003D662E">
        <w:rPr>
          <w:lang w:val="en-US"/>
        </w:rPr>
        <w:t xml:space="preserve"> </w:t>
      </w:r>
      <w:r w:rsidR="00CB3E33" w:rsidRPr="003D662E">
        <w:rPr>
          <w:lang w:val="en-US"/>
        </w:rPr>
        <w:t>Server(s)</w:t>
      </w:r>
      <w:bookmarkEnd w:id="268"/>
      <w:bookmarkEnd w:id="269"/>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0E12EED2" w:rsidR="00A323CB" w:rsidRPr="003D662E" w:rsidRDefault="00FD14BF" w:rsidP="0050697B">
      <w:pPr>
        <w:jc w:val="both"/>
        <w:rPr>
          <w:lang w:val="en-US"/>
        </w:rPr>
      </w:pPr>
      <w:r w:rsidRPr="003D662E">
        <w:rPr>
          <w:lang w:val="en-US"/>
        </w:rPr>
        <w:lastRenderedPageBreak/>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ins w:id="272" w:author="Holger Eichelberger" w:date="2025-03-06T13:05:00Z">
        <w:r w:rsidR="00262ACC" w:rsidRPr="003D662E">
          <w:rPr>
            <w:lang w:val="en-US"/>
          </w:rPr>
          <w:t xml:space="preserve">Figure </w:t>
        </w:r>
        <w:r w:rsidR="00262ACC">
          <w:rPr>
            <w:noProof/>
            <w:lang w:val="en-US"/>
          </w:rPr>
          <w:t>29</w:t>
        </w:r>
      </w:ins>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51335B">
      <w:pPr>
        <w:pStyle w:val="ListParagraph"/>
        <w:numPr>
          <w:ilvl w:val="0"/>
          <w:numId w:val="20"/>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51335B">
      <w:pPr>
        <w:pStyle w:val="ListParagraph"/>
        <w:numPr>
          <w:ilvl w:val="0"/>
          <w:numId w:val="20"/>
        </w:numPr>
        <w:jc w:val="both"/>
        <w:rPr>
          <w:lang w:val="en-US"/>
        </w:rPr>
      </w:pPr>
      <w:r w:rsidRPr="00B701BC">
        <w:rPr>
          <w:lang w:val="en-US"/>
        </w:rPr>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2460A106" w:rsidR="00C62380" w:rsidRPr="003D662E" w:rsidRDefault="00C62380" w:rsidP="0051335B">
      <w:pPr>
        <w:pStyle w:val="ListParagraph"/>
        <w:numPr>
          <w:ilvl w:val="0"/>
          <w:numId w:val="20"/>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ins w:id="273" w:author="Holger Eichelberger" w:date="2025-03-06T13:05:00Z">
        <w:r w:rsidR="00262ACC" w:rsidRPr="003D662E">
          <w:rPr>
            <w:lang w:val="en-US"/>
          </w:rPr>
          <w:t xml:space="preserve">Figure </w:t>
        </w:r>
        <w:r w:rsidR="00262ACC">
          <w:rPr>
            <w:noProof/>
            <w:lang w:val="en-US"/>
          </w:rPr>
          <w:t>30</w:t>
        </w:r>
      </w:ins>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ins w:id="274" w:author="Holger Eichelberger" w:date="2025-03-06T13:05:00Z">
        <w:r w:rsidR="00262ACC" w:rsidRPr="003D662E">
          <w:rPr>
            <w:lang w:val="en-US"/>
          </w:rPr>
          <w:t xml:space="preserve">Figure </w:t>
        </w:r>
        <w:r w:rsidR="00262ACC">
          <w:rPr>
            <w:noProof/>
            <w:lang w:val="en-US"/>
          </w:rPr>
          <w:t>30</w:t>
        </w:r>
      </w:ins>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275" w:name="_Ref77586298"/>
      <w:r w:rsidRPr="003D662E">
        <w:rPr>
          <w:noProof/>
          <w:lang w:val="en-US"/>
        </w:rPr>
        <w:lastRenderedPageBreak/>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0914A1F4" w:rsidR="00B04B18" w:rsidRPr="003D662E" w:rsidRDefault="00611B9B" w:rsidP="00B04B18">
      <w:pPr>
        <w:pStyle w:val="Caption"/>
        <w:jc w:val="center"/>
        <w:rPr>
          <w:lang w:val="en-US"/>
        </w:rPr>
      </w:pPr>
      <w:bookmarkStart w:id="276"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29</w:t>
      </w:r>
      <w:r w:rsidRPr="003D662E">
        <w:fldChar w:fldCharType="end"/>
      </w:r>
      <w:bookmarkEnd w:id="275"/>
      <w:bookmarkEnd w:id="276"/>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4661303A" w:rsidR="00AA518C" w:rsidRPr="003D662E" w:rsidRDefault="00AA518C" w:rsidP="00AA518C">
      <w:pPr>
        <w:pStyle w:val="Caption"/>
        <w:jc w:val="center"/>
        <w:rPr>
          <w:lang w:val="en-US"/>
        </w:rPr>
      </w:pPr>
      <w:bookmarkStart w:id="277"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30</w:t>
      </w:r>
      <w:r w:rsidRPr="003D662E">
        <w:fldChar w:fldCharType="end"/>
      </w:r>
      <w:bookmarkEnd w:id="277"/>
      <w:r w:rsidRPr="003D662E">
        <w:rPr>
          <w:lang w:val="en-US"/>
        </w:rPr>
        <w:t>: Interaction with the preliminary interactive platform command line interface.</w:t>
      </w:r>
    </w:p>
    <w:p w14:paraId="2D9F4B21" w14:textId="7B092B5F"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262ACC">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51335B">
      <w:pPr>
        <w:pStyle w:val="ListParagraph"/>
        <w:numPr>
          <w:ilvl w:val="0"/>
          <w:numId w:val="27"/>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51335B">
      <w:pPr>
        <w:pStyle w:val="ListParagraph"/>
        <w:numPr>
          <w:ilvl w:val="0"/>
          <w:numId w:val="27"/>
        </w:numPr>
        <w:jc w:val="both"/>
        <w:rPr>
          <w:lang w:val="en-US"/>
        </w:rPr>
      </w:pPr>
      <w:r w:rsidRPr="003D662E">
        <w:rPr>
          <w:lang w:val="en-US"/>
        </w:rPr>
        <w:lastRenderedPageBreak/>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7090E820"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262ACC">
        <w:rPr>
          <w:lang w:val="en-US"/>
        </w:rPr>
        <w:t>7.5</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97"/>
      </w:r>
      <w:r w:rsidR="006E6C51" w:rsidRPr="003D662E">
        <w:rPr>
          <w:lang w:val="en-US"/>
        </w:rPr>
        <w:t xml:space="preserve"> that can be explored with the AASX Package Explorer</w:t>
      </w:r>
      <w:r w:rsidR="006E6C51" w:rsidRPr="003D662E">
        <w:rPr>
          <w:rStyle w:val="FootnoteReference"/>
          <w:lang w:val="en-US"/>
        </w:rPr>
        <w:footnoteReference w:id="98"/>
      </w:r>
      <w:r w:rsidR="006E6C51" w:rsidRPr="003D662E">
        <w:rPr>
          <w:lang w:val="en-US"/>
        </w:rPr>
        <w:t>.</w:t>
      </w:r>
    </w:p>
    <w:p w14:paraId="793DF34C" w14:textId="0707BE0B"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262ACC">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278" w:name="_Ref101352799"/>
      <w:bookmarkStart w:id="279" w:name="_Toc148037162"/>
      <w:r>
        <w:rPr>
          <w:lang w:val="en-US"/>
        </w:rPr>
        <w:t xml:space="preserve">Platform </w:t>
      </w:r>
      <w:r w:rsidR="00ED66AA" w:rsidRPr="003D662E">
        <w:rPr>
          <w:lang w:val="en-US"/>
        </w:rPr>
        <w:t>Management User Interface</w:t>
      </w:r>
      <w:bookmarkEnd w:id="278"/>
      <w:bookmarkEnd w:id="279"/>
    </w:p>
    <w:p w14:paraId="0CB1BC39" w14:textId="0F782708"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262ACC">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37D98321"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ins w:id="280" w:author="Holger Eichelberger" w:date="2025-03-06T13:05:00Z">
        <w:r w:rsidR="00262ACC" w:rsidRPr="003D662E">
          <w:rPr>
            <w:lang w:val="en-US"/>
          </w:rPr>
          <w:t xml:space="preserve">Figure </w:t>
        </w:r>
        <w:r w:rsidR="00262ACC">
          <w:rPr>
            <w:noProof/>
            <w:lang w:val="en-US"/>
          </w:rPr>
          <w:t>31</w:t>
        </w:r>
      </w:ins>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w:t>
      </w:r>
      <w:r w:rsidR="00D966B0" w:rsidRPr="00D966B0">
        <w:rPr>
          <w:lang w:val="en-US"/>
        </w:rPr>
        <w:lastRenderedPageBreak/>
        <w:t>AAS, e.g., the vendor and the product image. Pressing the button “resource details” leads to an overview of technical information, a combination of the static device AI and the runtime information contributed by the platform monitoring.</w:t>
      </w:r>
    </w:p>
    <w:p w14:paraId="2A69BBE9" w14:textId="224C38AD" w:rsidR="00DE4ECC" w:rsidRDefault="00225553" w:rsidP="00FE2208">
      <w:pPr>
        <w:jc w:val="both"/>
        <w:rPr>
          <w:lang w:val="en-US"/>
        </w:rPr>
      </w:pPr>
      <w:r>
        <w:rPr>
          <w:noProof/>
          <w:lang w:val="en-US"/>
        </w:rPr>
        <w:drawing>
          <wp:inline distT="0" distB="0" distL="0" distR="0" wp14:anchorId="3BDEAC0C" wp14:editId="346754C5">
            <wp:extent cx="5734050" cy="158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441" r="1" b="25373"/>
                    <a:stretch/>
                  </pic:blipFill>
                  <pic:spPr bwMode="auto">
                    <a:xfrm>
                      <a:off x="0" y="0"/>
                      <a:ext cx="5734050" cy="158750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39EA159D" w:rsidR="00DE4ECC" w:rsidRDefault="00DE4ECC" w:rsidP="00DE4ECC">
      <w:pPr>
        <w:pStyle w:val="Caption"/>
        <w:jc w:val="center"/>
        <w:rPr>
          <w:lang w:val="en-US"/>
        </w:rPr>
      </w:pPr>
      <w:bookmarkStart w:id="281"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31</w:t>
      </w:r>
      <w:r w:rsidRPr="003D662E">
        <w:fldChar w:fldCharType="end"/>
      </w:r>
      <w:bookmarkEnd w:id="281"/>
      <w:r w:rsidRPr="003D662E">
        <w:rPr>
          <w:lang w:val="en-US"/>
        </w:rPr>
        <w:t xml:space="preserve">: </w:t>
      </w:r>
      <w:r>
        <w:rPr>
          <w:lang w:val="en-US"/>
        </w:rPr>
        <w:t>Management user interface, available resources</w:t>
      </w:r>
      <w:r w:rsidRPr="003D662E">
        <w:rPr>
          <w:lang w:val="en-US"/>
        </w:rPr>
        <w:t>.</w:t>
      </w:r>
    </w:p>
    <w:p w14:paraId="7F5B9B32" w14:textId="0888383B"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ins w:id="282" w:author="Holger Eichelberger" w:date="2025-03-06T13:05:00Z">
        <w:r w:rsidR="00262ACC" w:rsidRPr="003D662E">
          <w:rPr>
            <w:lang w:val="en-US"/>
          </w:rPr>
          <w:t xml:space="preserve">Figure </w:t>
        </w:r>
        <w:r w:rsidR="00262ACC">
          <w:rPr>
            <w:noProof/>
            <w:lang w:val="en-US"/>
          </w:rPr>
          <w:t>32</w:t>
        </w:r>
      </w:ins>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ins w:id="283" w:author="Holger Eichelberger" w:date="2025-03-06T13:05:00Z">
        <w:r w:rsidR="00262ACC" w:rsidRPr="003D662E">
          <w:rPr>
            <w:lang w:val="en-US"/>
          </w:rPr>
          <w:t xml:space="preserve">Figure </w:t>
        </w:r>
        <w:r w:rsidR="00262ACC">
          <w:rPr>
            <w:noProof/>
            <w:lang w:val="en-US"/>
          </w:rPr>
          <w:t>33</w:t>
        </w:r>
      </w:ins>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ins w:id="284" w:author="Holger Eichelberger" w:date="2025-03-06T13:05:00Z">
        <w:r w:rsidR="00262ACC" w:rsidRPr="003D662E">
          <w:rPr>
            <w:lang w:val="en-US"/>
          </w:rPr>
          <w:t xml:space="preserve">Figure </w:t>
        </w:r>
        <w:r w:rsidR="00262ACC">
          <w:rPr>
            <w:noProof/>
            <w:lang w:val="en-US"/>
          </w:rPr>
          <w:t>34</w:t>
        </w:r>
      </w:ins>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3C97E1C6" w:rsidR="00DE4ECC" w:rsidRDefault="00225553" w:rsidP="00FE2208">
      <w:pPr>
        <w:jc w:val="both"/>
        <w:rPr>
          <w:lang w:val="en-US"/>
        </w:rPr>
      </w:pPr>
      <w:r>
        <w:rPr>
          <w:noProof/>
        </w:rPr>
        <w:drawing>
          <wp:inline distT="0" distB="0" distL="0" distR="0" wp14:anchorId="29BD3A14" wp14:editId="6C808B90">
            <wp:extent cx="576072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638550"/>
                    </a:xfrm>
                    <a:prstGeom prst="rect">
                      <a:avLst/>
                    </a:prstGeom>
                  </pic:spPr>
                </pic:pic>
              </a:graphicData>
            </a:graphic>
          </wp:inline>
        </w:drawing>
      </w:r>
    </w:p>
    <w:p w14:paraId="5AFF3B49" w14:textId="27DA825E" w:rsidR="00DE4ECC" w:rsidRDefault="00DE4ECC" w:rsidP="00DE4ECC">
      <w:pPr>
        <w:pStyle w:val="Caption"/>
        <w:jc w:val="center"/>
        <w:rPr>
          <w:lang w:val="en-US"/>
        </w:rPr>
      </w:pPr>
      <w:bookmarkStart w:id="285"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32</w:t>
      </w:r>
      <w:r w:rsidRPr="003D662E">
        <w:fldChar w:fldCharType="end"/>
      </w:r>
      <w:bookmarkEnd w:id="285"/>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lastRenderedPageBreak/>
        <w:drawing>
          <wp:inline distT="0" distB="0" distL="0" distR="0" wp14:anchorId="75A1839D" wp14:editId="3E756237">
            <wp:extent cx="5760094" cy="269748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13227" b="36154"/>
                    <a:stretch/>
                  </pic:blipFill>
                  <pic:spPr bwMode="auto">
                    <a:xfrm>
                      <a:off x="0" y="0"/>
                      <a:ext cx="5760720" cy="2697773"/>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115DAFE7" w:rsidR="006C4A16" w:rsidRDefault="00DE4ECC" w:rsidP="00DE4ECC">
      <w:pPr>
        <w:pStyle w:val="Caption"/>
        <w:jc w:val="center"/>
        <w:rPr>
          <w:lang w:val="en-US"/>
        </w:rPr>
      </w:pPr>
      <w:bookmarkStart w:id="286"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33</w:t>
      </w:r>
      <w:r w:rsidRPr="003D662E">
        <w:fldChar w:fldCharType="end"/>
      </w:r>
      <w:bookmarkEnd w:id="286"/>
      <w:r w:rsidRPr="003D662E">
        <w:rPr>
          <w:lang w:val="en-US"/>
        </w:rPr>
        <w:t xml:space="preserve">: </w:t>
      </w:r>
      <w:r>
        <w:rPr>
          <w:lang w:val="en-US"/>
        </w:rPr>
        <w:t>Management user interface, configuration of service meshes</w:t>
      </w:r>
      <w:r w:rsidRPr="003D662E">
        <w:rPr>
          <w:lang w:val="en-US"/>
        </w:rPr>
        <w:t>.</w:t>
      </w:r>
    </w:p>
    <w:p w14:paraId="33432E8D" w14:textId="77777777" w:rsidR="006C4A16" w:rsidRDefault="006C4A16">
      <w:pPr>
        <w:rPr>
          <w:i/>
          <w:iCs/>
          <w:color w:val="76A1AF"/>
          <w:sz w:val="18"/>
          <w:szCs w:val="18"/>
          <w:lang w:val="en-US"/>
        </w:rPr>
      </w:pPr>
      <w:r>
        <w:rPr>
          <w:lang w:val="en-US"/>
        </w:rPr>
        <w:br w:type="page"/>
      </w:r>
    </w:p>
    <w:p w14:paraId="42A41DBB" w14:textId="4687B239" w:rsidR="00DE4ECC" w:rsidRDefault="006C4A16" w:rsidP="00FE2208">
      <w:pPr>
        <w:jc w:val="both"/>
        <w:rPr>
          <w:lang w:val="en-US"/>
        </w:rPr>
      </w:pPr>
      <w:r>
        <w:rPr>
          <w:noProof/>
        </w:rPr>
        <w:lastRenderedPageBreak/>
        <w:drawing>
          <wp:inline distT="0" distB="0" distL="0" distR="0" wp14:anchorId="5ECD1A15" wp14:editId="3634DBA6">
            <wp:extent cx="5760720" cy="1830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830705"/>
                    </a:xfrm>
                    <a:prstGeom prst="rect">
                      <a:avLst/>
                    </a:prstGeom>
                  </pic:spPr>
                </pic:pic>
              </a:graphicData>
            </a:graphic>
          </wp:inline>
        </w:drawing>
      </w:r>
      <w:r w:rsidR="007F6C8E" w:rsidRPr="009B1FEC">
        <w:rPr>
          <w:noProof/>
          <w:lang w:val="en-GB"/>
        </w:rPr>
        <w:t xml:space="preserve"> </w:t>
      </w:r>
    </w:p>
    <w:p w14:paraId="7A657456" w14:textId="4E3AD9B2" w:rsidR="00DE4ECC" w:rsidRDefault="00DE4ECC" w:rsidP="00DE4ECC">
      <w:pPr>
        <w:pStyle w:val="Caption"/>
        <w:jc w:val="center"/>
        <w:rPr>
          <w:lang w:val="en-US"/>
        </w:rPr>
      </w:pPr>
      <w:bookmarkStart w:id="287"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34</w:t>
      </w:r>
      <w:r w:rsidRPr="003D662E">
        <w:fldChar w:fldCharType="end"/>
      </w:r>
      <w:bookmarkEnd w:id="287"/>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5C6756AD"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ins w:id="288" w:author="Holger Eichelberger" w:date="2025-03-06T13:05:00Z">
        <w:r w:rsidR="00262ACC" w:rsidRPr="003D662E">
          <w:rPr>
            <w:lang w:val="en-US"/>
          </w:rPr>
          <w:t xml:space="preserve">Figure </w:t>
        </w:r>
        <w:r w:rsidR="00262ACC">
          <w:rPr>
            <w:noProof/>
            <w:lang w:val="en-US"/>
          </w:rPr>
          <w:t>34</w:t>
        </w:r>
      </w:ins>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button, a specialized form of the instatiation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r w:rsidRPr="001E304F">
        <w:rPr>
          <w:rFonts w:ascii="Consolas" w:hAnsi="Consolas"/>
          <w:lang w:val="en-US"/>
        </w:rPr>
        <w:t>mvn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If a maven repository is specified in the configuration (e.g., SCP or FTP upload to a maven repository, a Sonatype Nexus</w:t>
      </w:r>
      <w:r w:rsidR="007F6C8E">
        <w:rPr>
          <w:rStyle w:val="FootnoteReference"/>
          <w:lang w:val="en-US"/>
        </w:rPr>
        <w:footnoteReference w:id="99"/>
      </w:r>
      <w:r w:rsidR="007F6C8E">
        <w:rPr>
          <w:lang w:val="en-US"/>
        </w:rPr>
        <w:t xml:space="preserve"> or a JFrog Artifactory</w:t>
      </w:r>
      <w:r w:rsidR="007F6C8E">
        <w:rPr>
          <w:rStyle w:val="FootnoteReference"/>
          <w:lang w:val="en-US"/>
        </w:rPr>
        <w:footnoteReference w:id="100"/>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2A9A1848"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ins w:id="289" w:author="Holger Eichelberger" w:date="2025-03-06T13:05:00Z">
        <w:r w:rsidR="00262ACC" w:rsidRPr="003D662E">
          <w:rPr>
            <w:lang w:val="en-US"/>
          </w:rPr>
          <w:t xml:space="preserve">Figure </w:t>
        </w:r>
        <w:r w:rsidR="00262ACC">
          <w:rPr>
            <w:noProof/>
            <w:lang w:val="en-US"/>
          </w:rPr>
          <w:t>35</w:t>
        </w:r>
      </w:ins>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ins w:id="290" w:author="Holger Eichelberger" w:date="2025-03-06T13:05:00Z">
        <w:r w:rsidR="00262ACC" w:rsidRPr="003D662E">
          <w:rPr>
            <w:lang w:val="en-US"/>
          </w:rPr>
          <w:t xml:space="preserve">Figure </w:t>
        </w:r>
        <w:r w:rsidR="00262ACC">
          <w:rPr>
            <w:noProof/>
            <w:lang w:val="en-US"/>
          </w:rPr>
          <w:t>36</w:t>
        </w:r>
      </w:ins>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ins w:id="291" w:author="Holger Eichelberger" w:date="2025-03-06T13:05:00Z">
        <w:r w:rsidR="00262ACC" w:rsidRPr="003D662E">
          <w:rPr>
            <w:lang w:val="en-US"/>
          </w:rPr>
          <w:t xml:space="preserve">Figure </w:t>
        </w:r>
        <w:r w:rsidR="00262ACC">
          <w:rPr>
            <w:noProof/>
            <w:lang w:val="en-US"/>
          </w:rPr>
          <w:t>37</w:t>
        </w:r>
      </w:ins>
      <w:r w:rsidRPr="009710C3">
        <w:rPr>
          <w:lang w:val="en-US"/>
        </w:rPr>
        <w:fldChar w:fldCharType="end"/>
      </w:r>
      <w:r w:rsidRPr="009710C3">
        <w:rPr>
          <w:lang w:val="en-US"/>
        </w:rPr>
        <w:t>).</w:t>
      </w:r>
    </w:p>
    <w:p w14:paraId="661B7EFB" w14:textId="715A0029"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6C4A16">
        <w:rPr>
          <w:noProof/>
        </w:rPr>
        <w:drawing>
          <wp:inline distT="0" distB="0" distL="0" distR="0" wp14:anchorId="24C5288C" wp14:editId="0955C1B4">
            <wp:extent cx="5760720" cy="1605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605280"/>
                    </a:xfrm>
                    <a:prstGeom prst="rect">
                      <a:avLst/>
                    </a:prstGeom>
                  </pic:spPr>
                </pic:pic>
              </a:graphicData>
            </a:graphic>
          </wp:inline>
        </w:drawing>
      </w:r>
    </w:p>
    <w:p w14:paraId="00643C07" w14:textId="49B147C2" w:rsidR="007D08D5" w:rsidRDefault="007D08D5" w:rsidP="007D08D5">
      <w:pPr>
        <w:pStyle w:val="Caption"/>
        <w:jc w:val="center"/>
        <w:rPr>
          <w:lang w:val="en-US"/>
        </w:rPr>
      </w:pPr>
      <w:bookmarkStart w:id="292"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35</w:t>
      </w:r>
      <w:r w:rsidRPr="003D662E">
        <w:fldChar w:fldCharType="end"/>
      </w:r>
      <w:bookmarkEnd w:id="292"/>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3D5464C9" w:rsidR="007D08D5" w:rsidRDefault="006C4A16" w:rsidP="00FE2208">
      <w:pPr>
        <w:jc w:val="both"/>
        <w:rPr>
          <w:lang w:val="en-US"/>
        </w:rPr>
      </w:pPr>
      <w:r>
        <w:rPr>
          <w:noProof/>
        </w:rPr>
        <w:lastRenderedPageBreak/>
        <w:drawing>
          <wp:inline distT="0" distB="0" distL="0" distR="0" wp14:anchorId="69AB552C" wp14:editId="484B9AE0">
            <wp:extent cx="5760720" cy="33667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366770"/>
                    </a:xfrm>
                    <a:prstGeom prst="rect">
                      <a:avLst/>
                    </a:prstGeom>
                  </pic:spPr>
                </pic:pic>
              </a:graphicData>
            </a:graphic>
          </wp:inline>
        </w:drawing>
      </w:r>
    </w:p>
    <w:p w14:paraId="16CA328C" w14:textId="4E1717B4" w:rsidR="008417C2" w:rsidRDefault="008417C2" w:rsidP="008417C2">
      <w:pPr>
        <w:pStyle w:val="Caption"/>
        <w:jc w:val="center"/>
        <w:rPr>
          <w:lang w:val="en-US"/>
        </w:rPr>
      </w:pPr>
      <w:bookmarkStart w:id="293"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36</w:t>
      </w:r>
      <w:r w:rsidRPr="003D662E">
        <w:fldChar w:fldCharType="end"/>
      </w:r>
      <w:bookmarkEnd w:id="293"/>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762BBF98">
            <wp:extent cx="4004945" cy="2616835"/>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3805"/>
                    <a:stretch/>
                  </pic:blipFill>
                  <pic:spPr bwMode="auto">
                    <a:xfrm>
                      <a:off x="0" y="0"/>
                      <a:ext cx="4017072" cy="2624759"/>
                    </a:xfrm>
                    <a:prstGeom prst="rect">
                      <a:avLst/>
                    </a:prstGeom>
                    <a:noFill/>
                    <a:ln>
                      <a:noFill/>
                    </a:ln>
                    <a:extLst>
                      <a:ext uri="{53640926-AAD7-44D8-BBD7-CCE9431645EC}">
                        <a14:shadowObscured xmlns:a14="http://schemas.microsoft.com/office/drawing/2010/main"/>
                      </a:ext>
                    </a:extLst>
                  </pic:spPr>
                </pic:pic>
              </a:graphicData>
            </a:graphic>
          </wp:inline>
        </w:drawing>
      </w:r>
    </w:p>
    <w:p w14:paraId="60657139" w14:textId="7F0CADC2" w:rsidR="00313AEF" w:rsidRPr="00313AEF" w:rsidRDefault="00313AEF" w:rsidP="00313AEF">
      <w:pPr>
        <w:pStyle w:val="Caption"/>
        <w:jc w:val="center"/>
        <w:rPr>
          <w:lang w:val="en-US"/>
        </w:rPr>
      </w:pPr>
      <w:bookmarkStart w:id="294"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37</w:t>
      </w:r>
      <w:r w:rsidRPr="003D662E">
        <w:fldChar w:fldCharType="end"/>
      </w:r>
      <w:bookmarkEnd w:id="294"/>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 xml:space="preserve">the management UI allows for compiling the TypeScript code </w:t>
      </w:r>
      <w:r w:rsidR="00002168" w:rsidRPr="003D662E">
        <w:rPr>
          <w:lang w:val="en-US"/>
        </w:rPr>
        <w:lastRenderedPageBreak/>
        <w:t>for Angular while allowing for an external setup through a JSON file</w:t>
      </w:r>
      <w:r w:rsidR="00002168" w:rsidRPr="003D662E">
        <w:rPr>
          <w:rStyle w:val="FootnoteReference"/>
          <w:lang w:val="en-US"/>
        </w:rPr>
        <w:footnoteReference w:id="101"/>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10715CB0"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102"/>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r>
      <w:r>
        <w:rPr>
          <w:lang w:val="en-US"/>
        </w:rPr>
        <w:fldChar w:fldCharType="separate"/>
      </w:r>
      <w:r w:rsidR="00262ACC">
        <w:rPr>
          <w:lang w:val="en-US"/>
        </w:rPr>
        <w:t>7.6</w:t>
      </w:r>
      <w:r>
        <w:rPr>
          <w:lang w:val="en-US"/>
        </w:rPr>
        <w:fldChar w:fldCharType="end"/>
      </w:r>
      <w:r>
        <w:rPr>
          <w:lang w:val="en-US"/>
        </w:rPr>
        <w:t>). If CORS is not explicitly enabled, usually a browser plugin is required.</w:t>
      </w:r>
    </w:p>
    <w:p w14:paraId="3FC9207B" w14:textId="50E209A9" w:rsidR="005631CD" w:rsidRDefault="009B57DE" w:rsidP="00FE2208">
      <w:pPr>
        <w:jc w:val="both"/>
        <w:rPr>
          <w:lang w:val="en-US"/>
        </w:rPr>
      </w:pPr>
      <w:r>
        <w:rPr>
          <w:lang w:val="en-US"/>
        </w:rPr>
        <w:fldChar w:fldCharType="begin"/>
      </w:r>
      <w:r>
        <w:rPr>
          <w:lang w:val="en-US"/>
        </w:rPr>
        <w:instrText xml:space="preserve"> REF _Ref157092644 \h </w:instrText>
      </w:r>
      <w:r>
        <w:rPr>
          <w:lang w:val="en-US"/>
        </w:rPr>
      </w:r>
      <w:r>
        <w:rPr>
          <w:lang w:val="en-US"/>
        </w:rPr>
        <w:fldChar w:fldCharType="separate"/>
      </w:r>
      <w:ins w:id="295" w:author="Holger Eichelberger" w:date="2025-03-06T13:05:00Z">
        <w:r w:rsidR="00262ACC" w:rsidRPr="003D662E">
          <w:rPr>
            <w:lang w:val="en-US"/>
          </w:rPr>
          <w:t xml:space="preserve">Figure </w:t>
        </w:r>
        <w:r w:rsidR="00262ACC">
          <w:rPr>
            <w:noProof/>
            <w:lang w:val="en-US"/>
          </w:rPr>
          <w:t>38</w:t>
        </w:r>
      </w:ins>
      <w:r>
        <w:rPr>
          <w:lang w:val="en-US"/>
        </w:rPr>
        <w:fldChar w:fldCharType="end"/>
      </w:r>
      <w:r>
        <w:rPr>
          <w:lang w:val="en-US"/>
        </w:rPr>
        <w:t xml:space="preserve"> depicts the structure of the implementing TypeScript classes, mainly in terms of Angular components (UI elements of different granularity with code, display and style) and Angular Services (re-usable functionality).</w:t>
      </w:r>
      <w:r w:rsidR="00E75C51">
        <w:rPr>
          <w:lang w:val="en-US"/>
        </w:rPr>
        <w:t xml:space="preserve"> From top-to-bottom and left-to-right, the implementation consists of the top-level Application module and the Application component that bootstrap the functionality and the dependencies.</w:t>
      </w:r>
      <w:r w:rsidR="00A50A80">
        <w:rPr>
          <w:lang w:val="en-US"/>
        </w:rPr>
        <w:t xml:space="preserve"> The </w:t>
      </w:r>
      <w:r w:rsidR="00A50A80" w:rsidRPr="00A50A80">
        <w:rPr>
          <w:rFonts w:ascii="Consolas" w:hAnsi="Consolas"/>
          <w:lang w:val="en-US"/>
        </w:rPr>
        <w:t>FlowchartComponent</w:t>
      </w:r>
      <w:r w:rsidR="00A50A80">
        <w:rPr>
          <w:lang w:val="en-US"/>
        </w:rPr>
        <w:t xml:space="preserve"> and its subordinate feedback component integrate drawflow as flowchart editor and customize it for oktoflow service meshes. The </w:t>
      </w:r>
      <w:r w:rsidR="00A50A80" w:rsidRPr="002573B2">
        <w:rPr>
          <w:rFonts w:ascii="Consolas" w:hAnsi="Consolas"/>
          <w:lang w:val="en-US"/>
        </w:rPr>
        <w:t xml:space="preserve">ServicesComponent </w:t>
      </w:r>
      <w:r w:rsidR="00A50A80">
        <w:rPr>
          <w:lang w:val="en-US"/>
        </w:rPr>
        <w:t xml:space="preserve">displays running services and via its associated </w:t>
      </w:r>
      <w:r w:rsidR="00A50A80" w:rsidRPr="002573B2">
        <w:rPr>
          <w:rFonts w:ascii="Consolas" w:hAnsi="Consolas"/>
          <w:lang w:val="en-US"/>
        </w:rPr>
        <w:t>LogsComponent</w:t>
      </w:r>
      <w:r w:rsidR="00A50A80">
        <w:rPr>
          <w:lang w:val="en-US"/>
        </w:rPr>
        <w:t xml:space="preserve"> displays runtime logs of individual services in own windows. The </w:t>
      </w:r>
      <w:r w:rsidR="00A50A80" w:rsidRPr="002573B2">
        <w:rPr>
          <w:rFonts w:ascii="Consolas" w:hAnsi="Consolas"/>
          <w:lang w:val="en-US"/>
        </w:rPr>
        <w:t xml:space="preserve">DeploymentPlansComponent </w:t>
      </w:r>
      <w:r w:rsidR="00A50A80">
        <w:rPr>
          <w:lang w:val="en-US"/>
        </w:rPr>
        <w:t xml:space="preserve">displays the available deployment plans and allows executing them. Subordinate components allow for file uploads, status updates as the execution of a deployment may take some minutes and a subordinate </w:t>
      </w:r>
      <w:r w:rsidR="00A50A80" w:rsidRPr="002573B2">
        <w:rPr>
          <w:rFonts w:ascii="Consolas" w:hAnsi="Consolas"/>
          <w:lang w:val="en-US"/>
        </w:rPr>
        <w:t>StatusBoxDetailsComponent</w:t>
      </w:r>
      <w:r w:rsidR="00A50A80">
        <w:rPr>
          <w:lang w:val="en-US"/>
        </w:rPr>
        <w:t xml:space="preserve"> to display a sequence of related status messages.</w:t>
      </w:r>
      <w:r w:rsidR="002573B2">
        <w:rPr>
          <w:lang w:val="en-US"/>
        </w:rPr>
        <w:t xml:space="preserve"> The </w:t>
      </w:r>
      <w:r w:rsidR="002573B2" w:rsidRPr="00E407F6">
        <w:rPr>
          <w:rFonts w:ascii="Consolas" w:hAnsi="Consolas"/>
          <w:lang w:val="en-US"/>
        </w:rPr>
        <w:t>ListComponent</w:t>
      </w:r>
      <w:r w:rsidR="002573B2">
        <w:rPr>
          <w:lang w:val="en-US"/>
        </w:rPr>
        <w:t xml:space="preserve"> is rather generic and responsible for all configuration lists, e.g., for </w:t>
      </w:r>
      <w:r w:rsidR="00E407F6">
        <w:rPr>
          <w:lang w:val="en-US"/>
        </w:rPr>
        <w:t>c</w:t>
      </w:r>
      <w:r w:rsidR="002573B2">
        <w:rPr>
          <w:lang w:val="en-US"/>
        </w:rPr>
        <w:t>onstants, datatypes, nameplates, servers, services, or applications.</w:t>
      </w:r>
      <w:r w:rsidR="00E407F6">
        <w:rPr>
          <w:lang w:val="en-US"/>
        </w:rPr>
        <w:t xml:space="preserve"> The most complex component is the </w:t>
      </w:r>
      <w:r w:rsidR="00E407F6" w:rsidRPr="00E407F6">
        <w:rPr>
          <w:rFonts w:ascii="Consolas" w:hAnsi="Consolas"/>
          <w:lang w:val="en-US"/>
        </w:rPr>
        <w:t>EditorComponent</w:t>
      </w:r>
      <w:r w:rsidR="00E407F6">
        <w:rPr>
          <w:lang w:val="en-US"/>
        </w:rPr>
        <w:t xml:space="preserve">, which </w:t>
      </w:r>
      <w:r w:rsidR="00ED1803">
        <w:rPr>
          <w:lang w:val="en-US"/>
        </w:rPr>
        <w:t xml:space="preserve">represents an editor for complex configuration types that are selectable in the aforementioned configuration list. </w:t>
      </w:r>
    </w:p>
    <w:p w14:paraId="658377AC" w14:textId="21EFDA4A" w:rsidR="009B57DE" w:rsidRDefault="00ED1803" w:rsidP="00FE2208">
      <w:pPr>
        <w:jc w:val="both"/>
        <w:rPr>
          <w:lang w:val="en-US"/>
        </w:rPr>
      </w:pPr>
      <w:r>
        <w:rPr>
          <w:lang w:val="en-US"/>
        </w:rPr>
        <w:t xml:space="preserve">The </w:t>
      </w:r>
      <w:r w:rsidRPr="00E407F6">
        <w:rPr>
          <w:rFonts w:ascii="Consolas" w:hAnsi="Consolas"/>
          <w:lang w:val="en-US"/>
        </w:rPr>
        <w:t>EditorComponent</w:t>
      </w:r>
      <w:r>
        <w:rPr>
          <w:lang w:val="en-US"/>
        </w:rPr>
        <w:t xml:space="preserve"> </w:t>
      </w:r>
      <w:r w:rsidR="00E407F6">
        <w:rPr>
          <w:lang w:val="en-US"/>
        </w:rPr>
        <w:t xml:space="preserve">interprets the configuration AAS to </w:t>
      </w:r>
      <w:r>
        <w:rPr>
          <w:lang w:val="en-US"/>
        </w:rPr>
        <w:t xml:space="preserve">dynamically </w:t>
      </w:r>
      <w:r w:rsidR="00E407F6">
        <w:rPr>
          <w:lang w:val="en-US"/>
        </w:rPr>
        <w:t xml:space="preserve">derive editors for the </w:t>
      </w:r>
      <w:r w:rsidR="004A2090">
        <w:rPr>
          <w:lang w:val="en-US"/>
        </w:rPr>
        <w:t xml:space="preserve">complex configuration </w:t>
      </w:r>
      <w:r w:rsidR="00E407F6">
        <w:rPr>
          <w:lang w:val="en-US"/>
        </w:rPr>
        <w:t xml:space="preserve">types, including mandatory and initially hidden optional settings. The </w:t>
      </w:r>
      <w:r w:rsidR="00E407F6" w:rsidRPr="00E407F6">
        <w:rPr>
          <w:rFonts w:ascii="Consolas" w:hAnsi="Consolas"/>
          <w:lang w:val="en-US"/>
        </w:rPr>
        <w:t>EditorComponent</w:t>
      </w:r>
      <w:r w:rsidR="00E407F6">
        <w:rPr>
          <w:lang w:val="en-US"/>
        </w:rPr>
        <w:t xml:space="preserve"> further delegates to individual </w:t>
      </w:r>
      <w:r>
        <w:rPr>
          <w:lang w:val="en-US"/>
        </w:rPr>
        <w:t xml:space="preserve">editor components </w:t>
      </w:r>
      <w:r w:rsidR="00C74E90">
        <w:rPr>
          <w:lang w:val="en-US"/>
        </w:rPr>
        <w:t xml:space="preserve">representing individual configuration settings within a complex type, in particular for Boolean values, enumerations, AAS/OPC-UA language strings, references among configuration elements (e.g., applications link to meshes, services to servers) and representations of nested complex values (e.g., datatypes declaring service in/outputs), which, in turn, use a (filtering) instance of the </w:t>
      </w:r>
      <w:r w:rsidR="00C74E90" w:rsidRPr="00E407F6">
        <w:rPr>
          <w:rFonts w:ascii="Consolas" w:hAnsi="Consolas"/>
          <w:lang w:val="en-US"/>
        </w:rPr>
        <w:t>EditorComponent</w:t>
      </w:r>
      <w:r w:rsidR="00C74E90">
        <w:rPr>
          <w:lang w:val="en-US"/>
        </w:rPr>
        <w:t xml:space="preserve">. Similarly, when editing a refernce to another configuration element, the </w:t>
      </w:r>
      <w:r w:rsidR="00C74E90" w:rsidRPr="00E407F6">
        <w:rPr>
          <w:rFonts w:ascii="Consolas" w:hAnsi="Consolas"/>
          <w:lang w:val="en-US"/>
        </w:rPr>
        <w:t>EditorComponent</w:t>
      </w:r>
      <w:r w:rsidR="00C74E90">
        <w:rPr>
          <w:lang w:val="en-US"/>
        </w:rPr>
        <w:t xml:space="preserve"> for the </w:t>
      </w:r>
      <w:r w:rsidR="00853AB9">
        <w:rPr>
          <w:lang w:val="en-US"/>
        </w:rPr>
        <w:t>reference target is opened.</w:t>
      </w:r>
    </w:p>
    <w:p w14:paraId="099606ED" w14:textId="642AACDE" w:rsidR="005631CD" w:rsidRDefault="005631CD" w:rsidP="00FE2208">
      <w:pPr>
        <w:jc w:val="both"/>
        <w:rPr>
          <w:lang w:val="en-US"/>
        </w:rPr>
      </w:pPr>
      <w:r>
        <w:rPr>
          <w:lang w:val="en-US"/>
        </w:rPr>
        <w:t xml:space="preserve">Furthermore, </w:t>
      </w:r>
      <w:r w:rsidR="006209F0">
        <w:rPr>
          <w:lang w:val="en-US"/>
        </w:rPr>
        <w:t xml:space="preserve">the InstancesComponent displays the list of running application instances and allows terminating individual instances. Finally, </w:t>
      </w:r>
      <w:r>
        <w:rPr>
          <w:lang w:val="en-US"/>
        </w:rPr>
        <w:t xml:space="preserve">the </w:t>
      </w:r>
      <w:r w:rsidRPr="00434052">
        <w:rPr>
          <w:rFonts w:ascii="Consolas" w:hAnsi="Consolas"/>
          <w:lang w:val="en-US"/>
        </w:rPr>
        <w:t>ResourcesComponent</w:t>
      </w:r>
      <w:r>
        <w:rPr>
          <w:lang w:val="en-US"/>
        </w:rPr>
        <w:t xml:space="preserve"> displays the overview of the available resources, delegating a detailed view on a single component to the </w:t>
      </w:r>
      <w:r w:rsidRPr="00434052">
        <w:rPr>
          <w:rFonts w:ascii="Consolas" w:hAnsi="Consolas"/>
          <w:lang w:val="en-US"/>
        </w:rPr>
        <w:t>ResourceDetailsComponent</w:t>
      </w:r>
      <w:r>
        <w:rPr>
          <w:lang w:val="en-US"/>
        </w:rPr>
        <w:t xml:space="preserve">. </w:t>
      </w:r>
    </w:p>
    <w:p w14:paraId="445E7E00" w14:textId="7ABDD6CC" w:rsidR="009B57DE" w:rsidRDefault="009B57DE" w:rsidP="00FE2208">
      <w:pPr>
        <w:jc w:val="both"/>
        <w:rPr>
          <w:lang w:val="en-US"/>
        </w:rPr>
      </w:pPr>
    </w:p>
    <w:p w14:paraId="1F1ABB06" w14:textId="76EB7F91" w:rsidR="009B57DE" w:rsidRDefault="00546A10" w:rsidP="00FE2208">
      <w:pPr>
        <w:jc w:val="both"/>
        <w:rPr>
          <w:lang w:val="en-US"/>
        </w:rPr>
      </w:pPr>
      <w:r>
        <w:rPr>
          <w:noProof/>
          <w:lang w:val="en-US"/>
        </w:rPr>
        <w:lastRenderedPageBreak/>
        <w:drawing>
          <wp:inline distT="0" distB="0" distL="0" distR="0" wp14:anchorId="4B5A5FBD" wp14:editId="07739CAA">
            <wp:extent cx="8502374" cy="4862515"/>
            <wp:effectExtent l="0" t="889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16200000">
                      <a:off x="0" y="0"/>
                      <a:ext cx="8516626" cy="4870666"/>
                    </a:xfrm>
                    <a:prstGeom prst="rect">
                      <a:avLst/>
                    </a:prstGeom>
                    <a:noFill/>
                    <a:ln>
                      <a:noFill/>
                    </a:ln>
                  </pic:spPr>
                </pic:pic>
              </a:graphicData>
            </a:graphic>
          </wp:inline>
        </w:drawing>
      </w:r>
    </w:p>
    <w:p w14:paraId="213A224F" w14:textId="4E42F110" w:rsidR="009B57DE" w:rsidRDefault="009B57DE" w:rsidP="00FE2208">
      <w:pPr>
        <w:jc w:val="both"/>
        <w:rPr>
          <w:lang w:val="en-US"/>
        </w:rPr>
      </w:pPr>
    </w:p>
    <w:p w14:paraId="07C3C791" w14:textId="21672C53" w:rsidR="009B57DE" w:rsidRPr="00313AEF" w:rsidRDefault="009B57DE" w:rsidP="009B57DE">
      <w:pPr>
        <w:pStyle w:val="Caption"/>
        <w:jc w:val="center"/>
        <w:rPr>
          <w:lang w:val="en-US"/>
        </w:rPr>
      </w:pPr>
      <w:bookmarkStart w:id="296" w:name="_Ref1570926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38</w:t>
      </w:r>
      <w:r w:rsidRPr="003D662E">
        <w:fldChar w:fldCharType="end"/>
      </w:r>
      <w:bookmarkEnd w:id="296"/>
      <w:r w:rsidRPr="003D662E">
        <w:rPr>
          <w:lang w:val="en-US"/>
        </w:rPr>
        <w:t xml:space="preserve">: </w:t>
      </w:r>
      <w:r>
        <w:rPr>
          <w:lang w:val="en-US"/>
        </w:rPr>
        <w:t>Management user interface, implementing components and services</w:t>
      </w:r>
      <w:r w:rsidRPr="003D662E">
        <w:rPr>
          <w:lang w:val="en-US"/>
        </w:rPr>
        <w:t>.</w:t>
      </w:r>
    </w:p>
    <w:p w14:paraId="7926CDC6" w14:textId="77777777" w:rsidR="009B57DE" w:rsidRDefault="009B57DE" w:rsidP="00FE2208">
      <w:pPr>
        <w:jc w:val="both"/>
        <w:rPr>
          <w:lang w:val="en-US"/>
        </w:rPr>
      </w:pPr>
    </w:p>
    <w:p w14:paraId="48F75BC7" w14:textId="352BF428" w:rsidR="009B57DE" w:rsidRDefault="00F56C1E" w:rsidP="00FE2208">
      <w:pPr>
        <w:jc w:val="both"/>
        <w:rPr>
          <w:lang w:val="en-US"/>
        </w:rPr>
      </w:pPr>
      <w:r>
        <w:rPr>
          <w:lang w:val="en-US"/>
        </w:rPr>
        <w:t xml:space="preserve">The briefly explained components utilize sharable services for realization. As services are made available through dependency injection, in principle every service can be used in any other service or component. However, in practice also the services form a usage hierarcy, for which we display in </w:t>
      </w:r>
      <w:r>
        <w:rPr>
          <w:lang w:val="en-US"/>
        </w:rPr>
        <w:fldChar w:fldCharType="begin"/>
      </w:r>
      <w:r>
        <w:rPr>
          <w:lang w:val="en-US"/>
        </w:rPr>
        <w:instrText xml:space="preserve"> REF _Ref157092644 \h </w:instrText>
      </w:r>
      <w:r>
        <w:rPr>
          <w:lang w:val="en-US"/>
        </w:rPr>
      </w:r>
      <w:r>
        <w:rPr>
          <w:lang w:val="en-US"/>
        </w:rPr>
        <w:fldChar w:fldCharType="separate"/>
      </w:r>
      <w:ins w:id="297" w:author="Holger Eichelberger" w:date="2025-03-06T13:05:00Z">
        <w:r w:rsidR="00262ACC" w:rsidRPr="003D662E">
          <w:rPr>
            <w:lang w:val="en-US"/>
          </w:rPr>
          <w:t xml:space="preserve">Figure </w:t>
        </w:r>
        <w:r w:rsidR="00262ACC">
          <w:rPr>
            <w:noProof/>
            <w:lang w:val="en-US"/>
          </w:rPr>
          <w:t>38</w:t>
        </w:r>
      </w:ins>
      <w:r>
        <w:rPr>
          <w:lang w:val="en-US"/>
        </w:rPr>
        <w:fldChar w:fldCharType="end"/>
      </w:r>
      <w:r>
        <w:rPr>
          <w:lang w:val="en-US"/>
        </w:rPr>
        <w:t xml:space="preserve"> the dependencies from the main using components, e.g., </w:t>
      </w:r>
      <w:r w:rsidRPr="00CF051E">
        <w:rPr>
          <w:rFonts w:ascii="Consolas" w:hAnsi="Consolas"/>
          <w:lang w:val="en-US"/>
        </w:rPr>
        <w:t>DeploymentPlansComponent</w:t>
      </w:r>
      <w:r>
        <w:rPr>
          <w:lang w:val="en-US"/>
        </w:rPr>
        <w:t xml:space="preserve"> </w:t>
      </w:r>
      <w:r w:rsidR="00CF051E">
        <w:rPr>
          <w:lang w:val="en-US"/>
        </w:rPr>
        <w:t xml:space="preserve">and </w:t>
      </w:r>
      <w:r w:rsidR="00CF051E" w:rsidRPr="00CF051E">
        <w:rPr>
          <w:rFonts w:ascii="Consolas" w:hAnsi="Consolas"/>
          <w:lang w:val="en-US"/>
        </w:rPr>
        <w:t>InstanceComponent</w:t>
      </w:r>
      <w:r w:rsidR="00CF051E">
        <w:rPr>
          <w:lang w:val="en-US"/>
        </w:rPr>
        <w:t xml:space="preserve"> </w:t>
      </w:r>
      <w:r>
        <w:rPr>
          <w:lang w:val="en-US"/>
        </w:rPr>
        <w:t>rel</w:t>
      </w:r>
      <w:r w:rsidR="00CF051E">
        <w:rPr>
          <w:lang w:val="en-US"/>
        </w:rPr>
        <w:t>y</w:t>
      </w:r>
      <w:r>
        <w:rPr>
          <w:lang w:val="en-US"/>
        </w:rPr>
        <w:t xml:space="preserve"> on the </w:t>
      </w:r>
      <w:r w:rsidRPr="00CF051E">
        <w:rPr>
          <w:rFonts w:ascii="Consolas" w:hAnsi="Consolas"/>
          <w:lang w:val="en-US"/>
        </w:rPr>
        <w:t>PlanDeployerService</w:t>
      </w:r>
      <w:r>
        <w:rPr>
          <w:lang w:val="en-US"/>
        </w:rPr>
        <w:t xml:space="preserve"> for executing</w:t>
      </w:r>
      <w:r w:rsidR="00CF051E">
        <w:rPr>
          <w:lang w:val="en-US"/>
        </w:rPr>
        <w:t>/stopping</w:t>
      </w:r>
      <w:r>
        <w:rPr>
          <w:lang w:val="en-US"/>
        </w:rPr>
        <w:t xml:space="preserve"> individual deployment plans, the </w:t>
      </w:r>
      <w:r w:rsidRPr="00CF051E">
        <w:rPr>
          <w:rFonts w:ascii="Consolas" w:hAnsi="Consolas"/>
          <w:lang w:val="en-US"/>
        </w:rPr>
        <w:t>ResourceDetailsComponent</w:t>
      </w:r>
      <w:r>
        <w:rPr>
          <w:lang w:val="en-US"/>
        </w:rPr>
        <w:t xml:space="preserve"> in particular on the </w:t>
      </w:r>
      <w:r w:rsidR="00CF051E" w:rsidRPr="00CF051E">
        <w:rPr>
          <w:rFonts w:ascii="Consolas" w:hAnsi="Consolas"/>
          <w:lang w:val="en-US"/>
        </w:rPr>
        <w:t>SemanticResolutionService</w:t>
      </w:r>
      <w:r w:rsidR="00CF051E">
        <w:rPr>
          <w:lang w:val="en-US"/>
        </w:rPr>
        <w:t xml:space="preserve"> for resolving AAS semantic IDs as well as on the </w:t>
      </w:r>
      <w:r w:rsidR="00CF051E" w:rsidRPr="00F040E4">
        <w:rPr>
          <w:rFonts w:ascii="Consolas" w:hAnsi="Consolas"/>
          <w:lang w:val="en-US"/>
        </w:rPr>
        <w:t>TechnicalDataRetrieverService</w:t>
      </w:r>
      <w:r w:rsidR="00CF051E">
        <w:rPr>
          <w:lang w:val="en-US"/>
        </w:rPr>
        <w:t xml:space="preserve"> for the actual technical data of an individual resource.</w:t>
      </w:r>
      <w:r w:rsidR="00F040E4">
        <w:rPr>
          <w:lang w:val="en-US"/>
        </w:rPr>
        <w:t xml:space="preserve"> Moreover, the EditorComponent utilizes the </w:t>
      </w:r>
      <w:r w:rsidR="00F040E4" w:rsidRPr="00F040E4">
        <w:rPr>
          <w:rFonts w:ascii="Consolas" w:hAnsi="Consolas"/>
          <w:lang w:val="en-US"/>
        </w:rPr>
        <w:t>IvmlFormatterService</w:t>
      </w:r>
      <w:r w:rsidR="00F040E4">
        <w:rPr>
          <w:lang w:val="en-US"/>
        </w:rPr>
        <w:t xml:space="preserve"> which, at </w:t>
      </w:r>
      <w:r w:rsidR="00E049B3">
        <w:rPr>
          <w:lang w:val="en-US"/>
        </w:rPr>
        <w:t>its</w:t>
      </w:r>
      <w:r w:rsidR="00F040E4">
        <w:rPr>
          <w:lang w:val="en-US"/>
        </w:rPr>
        <w:t xml:space="preserve"> core, turns user input into IVML values that can be handed over to the platform for modifying the configuration.</w:t>
      </w:r>
    </w:p>
    <w:p w14:paraId="1B0D9647" w14:textId="15115920" w:rsidR="00E049B3" w:rsidRDefault="00E049B3" w:rsidP="00FE2208">
      <w:pPr>
        <w:jc w:val="both"/>
        <w:rPr>
          <w:lang w:val="en-US"/>
        </w:rPr>
      </w:pPr>
      <w:r>
        <w:rPr>
          <w:lang w:val="en-US"/>
        </w:rPr>
        <w:t xml:space="preserve">In turn, these services depend on even more basic services, the </w:t>
      </w:r>
      <w:r w:rsidRPr="004520F2">
        <w:rPr>
          <w:rFonts w:ascii="Consolas" w:hAnsi="Consolas"/>
          <w:lang w:val="en-US"/>
        </w:rPr>
        <w:t>StatusCollectionService</w:t>
      </w:r>
      <w:r>
        <w:rPr>
          <w:lang w:val="en-US"/>
        </w:rPr>
        <w:t xml:space="preserve"> which receives status updates from the platform, the </w:t>
      </w:r>
      <w:r w:rsidRPr="004520F2">
        <w:rPr>
          <w:rFonts w:ascii="Consolas" w:hAnsi="Consolas"/>
          <w:lang w:val="en-US"/>
        </w:rPr>
        <w:t>ApiService</w:t>
      </w:r>
      <w:r>
        <w:rPr>
          <w:lang w:val="en-US"/>
        </w:rPr>
        <w:t xml:space="preserve"> which realizes communication primitives, in particular, to retrieve data structures from the configuration AAS or to call AAS operations there. The </w:t>
      </w:r>
      <w:r w:rsidRPr="004520F2">
        <w:rPr>
          <w:rFonts w:ascii="Consolas" w:hAnsi="Consolas"/>
          <w:lang w:val="en-US"/>
        </w:rPr>
        <w:t>ApiService</w:t>
      </w:r>
      <w:r>
        <w:rPr>
          <w:lang w:val="en-US"/>
        </w:rPr>
        <w:t xml:space="preserve"> is based on the environment configuration service (</w:t>
      </w:r>
      <w:r w:rsidRPr="004520F2">
        <w:rPr>
          <w:rFonts w:ascii="Consolas" w:hAnsi="Consolas"/>
          <w:lang w:val="en-US"/>
        </w:rPr>
        <w:t>EnvConfigService</w:t>
      </w:r>
      <w:r>
        <w:rPr>
          <w:lang w:val="en-US"/>
        </w:rPr>
        <w:t xml:space="preserve">), which reads a customizable JSON file written during the platform instantiation. Finally, the </w:t>
      </w:r>
      <w:r w:rsidRPr="004520F2">
        <w:rPr>
          <w:rFonts w:ascii="Consolas" w:hAnsi="Consolas"/>
          <w:lang w:val="en-US"/>
        </w:rPr>
        <w:t>UtilsService</w:t>
      </w:r>
      <w:r>
        <w:rPr>
          <w:lang w:val="en-US"/>
        </w:rPr>
        <w:t xml:space="preserve"> provides helpful utility functions, separated into those that are useful for components (they inherit from there) and static functions for data access and manipulation.</w:t>
      </w:r>
    </w:p>
    <w:p w14:paraId="48CD5DA7" w14:textId="22CB4034" w:rsidR="00C959D5" w:rsidRPr="003D662E" w:rsidRDefault="00C959D5" w:rsidP="00FE2208">
      <w:pPr>
        <w:jc w:val="both"/>
        <w:rPr>
          <w:lang w:val="en-US"/>
        </w:rPr>
      </w:pPr>
      <w:r>
        <w:rPr>
          <w:lang w:val="en-US"/>
        </w:rPr>
        <w:t>Since version 0.7.0, we are equipping the Management UI with regression tests</w:t>
      </w:r>
      <w:r w:rsidR="00FD641A">
        <w:rPr>
          <w:lang w:val="en-US"/>
        </w:rPr>
        <w:t xml:space="preserve"> (more than 100 tests)</w:t>
      </w:r>
      <w:r>
        <w:rPr>
          <w:lang w:val="en-US"/>
        </w:rPr>
        <w:t>.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r w:rsidR="00FD641A">
        <w:rPr>
          <w:lang w:val="en-US"/>
        </w:rPr>
        <w:t xml:space="preserve"> </w:t>
      </w:r>
    </w:p>
    <w:p w14:paraId="08CF731E" w14:textId="7E8A83A3" w:rsidR="003E666A" w:rsidRPr="003D662E" w:rsidRDefault="003E666A" w:rsidP="003E666A">
      <w:pPr>
        <w:pStyle w:val="Heading2"/>
        <w:rPr>
          <w:lang w:val="en-US"/>
        </w:rPr>
      </w:pPr>
      <w:bookmarkStart w:id="298" w:name="_Ref108603464"/>
      <w:bookmarkStart w:id="299" w:name="_Toc148037163"/>
      <w:r w:rsidRPr="003D662E">
        <w:rPr>
          <w:lang w:val="en-US"/>
        </w:rPr>
        <w:t>Test support</w:t>
      </w:r>
      <w:bookmarkEnd w:id="298"/>
      <w:bookmarkEnd w:id="299"/>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792BF6E4"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262ACC">
        <w:rPr>
          <w:lang w:val="en-US"/>
        </w:rPr>
        <w:t>6.8</w:t>
      </w:r>
      <w:r w:rsidRPr="00D7567C">
        <w:rPr>
          <w:lang w:val="en-US"/>
        </w:rPr>
        <w:fldChar w:fldCharType="end"/>
      </w:r>
      <w:r w:rsidRPr="00D7567C">
        <w:rPr>
          <w:lang w:val="en-US"/>
        </w:rPr>
        <w:t xml:space="preserve">). Such implementation templates provide a structure of implementation projects where only explicitly </w:t>
      </w:r>
      <w:r w:rsidRPr="00D7567C">
        <w:rPr>
          <w:lang w:val="en-US"/>
        </w:rPr>
        <w:lastRenderedPageBreak/>
        <w:t>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2DA226A9" w14:textId="428F243E" w:rsidR="00CC4542" w:rsidRPr="00CC4542" w:rsidRDefault="00CC4542" w:rsidP="002C0DD6">
      <w:pPr>
        <w:pStyle w:val="ListParagraph"/>
        <w:numPr>
          <w:ilvl w:val="0"/>
          <w:numId w:val="45"/>
        </w:numPr>
        <w:jc w:val="both"/>
        <w:rPr>
          <w:lang w:val="en-US"/>
        </w:rPr>
      </w:pPr>
      <w:r w:rsidRPr="00B14477">
        <w:rPr>
          <w:b/>
          <w:lang w:val="en-US"/>
        </w:rPr>
        <w:t xml:space="preserve">Testing </w:t>
      </w:r>
      <w:r w:rsidR="002170CC">
        <w:rPr>
          <w:b/>
          <w:lang w:val="en-US"/>
        </w:rPr>
        <w:t xml:space="preserve">the connectivity of </w:t>
      </w:r>
      <w:r w:rsidRPr="00B14477">
        <w:rPr>
          <w:b/>
          <w:lang w:val="en-US"/>
        </w:rPr>
        <w:t>an individual connector:</w:t>
      </w:r>
      <w:r>
        <w:rPr>
          <w:b/>
          <w:lang w:val="en-US"/>
        </w:rPr>
        <w:t xml:space="preserve"> </w:t>
      </w:r>
      <w:r w:rsidRPr="00CC4542">
        <w:rPr>
          <w:lang w:val="en-US"/>
        </w:rPr>
        <w:t>To validate</w:t>
      </w:r>
      <w:r>
        <w:rPr>
          <w:lang w:val="en-US"/>
        </w:rPr>
        <w:t xml:space="preserve"> that a certain connector correctly connects to its counterpart, e.g., a device or a server, the platform generates per connector a simple (template) </w:t>
      </w:r>
      <w:r w:rsidR="002170CC">
        <w:rPr>
          <w:lang w:val="en-US"/>
        </w:rPr>
        <w:t xml:space="preserve">connectivity </w:t>
      </w:r>
      <w:r>
        <w:rPr>
          <w:lang w:val="en-US"/>
        </w:rPr>
        <w:t>test program that uses the specified connection information, creates a connector instance and requests data.</w:t>
      </w:r>
      <w:r w:rsidR="00F06364">
        <w:rPr>
          <w:lang w:val="en-US"/>
        </w:rPr>
        <w:t xml:space="preserve"> These template programs are meant to be starting points for own, connector/device-specific tests</w:t>
      </w:r>
      <w:r w:rsidR="00E17874">
        <w:rPr>
          <w:lang w:val="en-US"/>
        </w:rPr>
        <w:t xml:space="preserve"> and made available for execution through the generated (template) build process</w:t>
      </w:r>
      <w:r w:rsidR="00F06364">
        <w:rPr>
          <w:lang w:val="en-US"/>
        </w:rPr>
        <w:t>.</w:t>
      </w:r>
    </w:p>
    <w:p w14:paraId="3E8262CE" w14:textId="0E8C0B82" w:rsidR="000E2B39" w:rsidRPr="00D7567C" w:rsidRDefault="000E2B39" w:rsidP="002C0DD6">
      <w:pPr>
        <w:pStyle w:val="ListParagraph"/>
        <w:numPr>
          <w:ilvl w:val="0"/>
          <w:numId w:val="45"/>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CC4542">
        <w:rPr>
          <w:b/>
          <w:lang w:val="en-US"/>
        </w:rPr>
        <w:t xml:space="preserve"> as a service</w:t>
      </w:r>
      <w:r w:rsidR="00004A5B" w:rsidRPr="00B14477">
        <w:rPr>
          <w:b/>
          <w:lang w:val="en-US"/>
        </w:rPr>
        <w:t>:</w:t>
      </w:r>
      <w:r w:rsidR="00004A5B" w:rsidRPr="00B14477">
        <w:rPr>
          <w:lang w:val="en-US"/>
        </w:rPr>
        <w:t xml:space="preserve"> </w:t>
      </w:r>
      <w:r w:rsidR="00CC4542">
        <w:rPr>
          <w:lang w:val="en-US"/>
        </w:rPr>
        <w:t>T</w:t>
      </w:r>
      <w:r w:rsidR="00004A5B" w:rsidRPr="00B14477">
        <w:rPr>
          <w:lang w:val="en-US"/>
        </w:rPr>
        <w:t xml:space="preserve">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03"/>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51335B">
      <w:pPr>
        <w:pStyle w:val="ListParagraph"/>
        <w:numPr>
          <w:ilvl w:val="0"/>
          <w:numId w:val="45"/>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51335B">
      <w:pPr>
        <w:pStyle w:val="ListParagraph"/>
        <w:numPr>
          <w:ilvl w:val="0"/>
          <w:numId w:val="45"/>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w:t>
      </w:r>
      <w:r w:rsidRPr="00D7567C">
        <w:rPr>
          <w:lang w:val="en-US"/>
        </w:rPr>
        <w:lastRenderedPageBreak/>
        <w:t xml:space="preserve">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51335B">
      <w:pPr>
        <w:pStyle w:val="ListParagraph"/>
        <w:numPr>
          <w:ilvl w:val="0"/>
          <w:numId w:val="45"/>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1CC35485" w:rsidR="009B2AA7" w:rsidRPr="003D662E" w:rsidRDefault="009B2AA7" w:rsidP="0051335B">
      <w:pPr>
        <w:pStyle w:val="ListParagraph"/>
        <w:numPr>
          <w:ilvl w:val="0"/>
          <w:numId w:val="45"/>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262ACC">
        <w:rPr>
          <w:lang w:val="en-US"/>
        </w:rPr>
        <w:t>7.7</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300" w:name="_Ref69736036"/>
      <w:bookmarkStart w:id="301" w:name="_Toc148037164"/>
      <w:bookmarkStart w:id="302"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300"/>
      <w:bookmarkEnd w:id="301"/>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51335B">
      <w:pPr>
        <w:pStyle w:val="ListParagraph"/>
        <w:numPr>
          <w:ilvl w:val="0"/>
          <w:numId w:val="15"/>
        </w:numPr>
        <w:ind w:left="851" w:hanging="425"/>
        <w:jc w:val="both"/>
        <w:rPr>
          <w:lang w:val="en-US"/>
        </w:rPr>
      </w:pPr>
      <w:bookmarkStart w:id="303"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303"/>
      <w:r w:rsidR="003A71E5" w:rsidRPr="003D662E">
        <w:rPr>
          <w:lang w:val="en-US"/>
        </w:rPr>
        <w:t xml:space="preserve"> </w:t>
      </w:r>
    </w:p>
    <w:p w14:paraId="2D274BF6" w14:textId="250B70F2" w:rsidR="00071180" w:rsidRPr="003D662E" w:rsidRDefault="003A71E5" w:rsidP="0051335B">
      <w:pPr>
        <w:pStyle w:val="ListParagraph"/>
        <w:numPr>
          <w:ilvl w:val="0"/>
          <w:numId w:val="15"/>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262ACC">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262ACC">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51335B">
      <w:pPr>
        <w:pStyle w:val="ListParagraph"/>
        <w:numPr>
          <w:ilvl w:val="0"/>
          <w:numId w:val="15"/>
        </w:numPr>
        <w:ind w:left="851" w:hanging="425"/>
        <w:jc w:val="both"/>
        <w:rPr>
          <w:lang w:val="en-US"/>
        </w:rPr>
      </w:pPr>
      <w:bookmarkStart w:id="304"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51335B">
      <w:pPr>
        <w:pStyle w:val="ListParagraph"/>
        <w:numPr>
          <w:ilvl w:val="0"/>
          <w:numId w:val="15"/>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304"/>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5AB5BC6B" w:rsidR="002645EA" w:rsidRPr="003D662E" w:rsidRDefault="002645EA" w:rsidP="0051335B">
      <w:pPr>
        <w:pStyle w:val="ListParagraph"/>
        <w:numPr>
          <w:ilvl w:val="0"/>
          <w:numId w:val="15"/>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262ACC">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51335B">
      <w:pPr>
        <w:pStyle w:val="ListParagraph"/>
        <w:numPr>
          <w:ilvl w:val="0"/>
          <w:numId w:val="15"/>
        </w:numPr>
        <w:ind w:left="851" w:hanging="425"/>
        <w:jc w:val="both"/>
        <w:rPr>
          <w:lang w:val="en-US"/>
        </w:rPr>
      </w:pPr>
      <w:bookmarkStart w:id="305"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04"/>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51335B">
      <w:pPr>
        <w:pStyle w:val="ListParagraph"/>
        <w:numPr>
          <w:ilvl w:val="0"/>
          <w:numId w:val="15"/>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305"/>
    </w:p>
    <w:p w14:paraId="5D28AC4A" w14:textId="1F214100" w:rsidR="002057AD" w:rsidRPr="003D662E" w:rsidRDefault="002057AD" w:rsidP="0051335B">
      <w:pPr>
        <w:pStyle w:val="ListParagraph"/>
        <w:numPr>
          <w:ilvl w:val="0"/>
          <w:numId w:val="15"/>
        </w:numPr>
        <w:ind w:left="851" w:hanging="425"/>
        <w:jc w:val="both"/>
        <w:rPr>
          <w:lang w:val="en-US"/>
        </w:rPr>
      </w:pPr>
      <w:bookmarkStart w:id="306"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306"/>
    </w:p>
    <w:p w14:paraId="4C80C72F" w14:textId="508DA347" w:rsidR="002057AD" w:rsidRPr="003D662E" w:rsidRDefault="002057AD" w:rsidP="0051335B">
      <w:pPr>
        <w:pStyle w:val="ListParagraph"/>
        <w:numPr>
          <w:ilvl w:val="0"/>
          <w:numId w:val="15"/>
        </w:numPr>
        <w:ind w:left="851" w:hanging="425"/>
        <w:jc w:val="both"/>
        <w:rPr>
          <w:lang w:val="en-US"/>
        </w:rPr>
      </w:pPr>
      <w:bookmarkStart w:id="307"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307"/>
    </w:p>
    <w:p w14:paraId="64BDC830" w14:textId="7CDD31A2" w:rsidR="001153AE" w:rsidRPr="003D662E" w:rsidRDefault="001153AE" w:rsidP="0051335B">
      <w:pPr>
        <w:pStyle w:val="ListParagraph"/>
        <w:numPr>
          <w:ilvl w:val="0"/>
          <w:numId w:val="15"/>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w:t>
      </w:r>
      <w:r w:rsidR="002A31D7">
        <w:rPr>
          <w:lang w:val="en-US"/>
        </w:rPr>
        <w:t>in</w:t>
      </w:r>
      <w:r w:rsidR="009B40CC" w:rsidRPr="003D662E">
        <w:rPr>
          <w:lang w:val="en-US"/>
        </w:rPr>
        <w:t xml:space="preserve">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16860C9E" w:rsidR="00901995" w:rsidRPr="003D662E" w:rsidRDefault="00901995" w:rsidP="0051335B">
      <w:pPr>
        <w:pStyle w:val="ListParagraph"/>
        <w:numPr>
          <w:ilvl w:val="0"/>
          <w:numId w:val="15"/>
        </w:numPr>
        <w:ind w:left="851" w:hanging="425"/>
        <w:jc w:val="both"/>
        <w:rPr>
          <w:lang w:val="en-US"/>
        </w:rPr>
      </w:pPr>
      <w:bookmarkStart w:id="308"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262ACC">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262ACC">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262ACC">
        <w:rPr>
          <w:lang w:val="en-US"/>
        </w:rPr>
        <w:t>7.1</w:t>
      </w:r>
      <w:r w:rsidR="00B94E88" w:rsidRPr="003D662E">
        <w:rPr>
          <w:lang w:val="en-US"/>
        </w:rPr>
        <w:fldChar w:fldCharType="end"/>
      </w:r>
      <w:r w:rsidR="00B94E88" w:rsidRPr="003D662E">
        <w:rPr>
          <w:lang w:val="en-US"/>
        </w:rPr>
        <w:t>).</w:t>
      </w:r>
      <w:bookmarkEnd w:id="308"/>
    </w:p>
    <w:p w14:paraId="2C4B9376" w14:textId="4C4EF8CE" w:rsidR="00854457" w:rsidRPr="003D662E" w:rsidRDefault="00854457" w:rsidP="0051335B">
      <w:pPr>
        <w:pStyle w:val="ListParagraph"/>
        <w:numPr>
          <w:ilvl w:val="0"/>
          <w:numId w:val="15"/>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0DFBE0B8" w:rsidR="006E0629" w:rsidRDefault="006E0629" w:rsidP="0051335B">
      <w:pPr>
        <w:pStyle w:val="ListParagraph"/>
        <w:numPr>
          <w:ilvl w:val="0"/>
          <w:numId w:val="15"/>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deferring the logging decision (SLF4J, LogBack, Apache, etc.) and the setup what to log as long as possible. Thus, all components must not define a concrete logging implementation in their production code dependencies, only in their test dependencies.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12E8AAE5" w14:textId="0C489086" w:rsidR="0057339F" w:rsidRDefault="0057339F" w:rsidP="0051335B">
      <w:pPr>
        <w:pStyle w:val="ListParagraph"/>
        <w:numPr>
          <w:ilvl w:val="0"/>
          <w:numId w:val="15"/>
        </w:numPr>
        <w:ind w:left="851" w:hanging="425"/>
        <w:jc w:val="both"/>
        <w:rPr>
          <w:lang w:val="en-US"/>
        </w:rPr>
      </w:pPr>
      <w:r>
        <w:rPr>
          <w:b/>
          <w:lang w:val="en-US"/>
        </w:rPr>
        <w:t>Interfaces, signatures and behaviors</w:t>
      </w:r>
      <w:r>
        <w:rPr>
          <w:lang w:val="en-US"/>
        </w:rPr>
        <w:t xml:space="preserve">, in particular of services and connectors, </w:t>
      </w:r>
      <w:r w:rsidRPr="0057339F">
        <w:rPr>
          <w:lang w:val="en-US"/>
        </w:rPr>
        <w:t xml:space="preserve">must </w:t>
      </w:r>
      <w:r>
        <w:rPr>
          <w:lang w:val="en-US"/>
        </w:rPr>
        <w:t>comply with the design of the respective components so that the code generation can properly take them up. In many cases, arbitrary changes or customizations cannot be easily realized as they must conform with all existing components and may require changes to the code generation. E.g., constructor signatures shall declare the same parameters in the same sequence as the (abstract) superclasses. Likewise, template must comply with the given template parameters. However, in individual cases, template parameters of connectors may be extended (new parameters added to the end) or an abstract connector class can be instantiated by generating additional, required methods. However, typically constructor calls cannot easily be modified, if at all, also by adding parameters, for which the values must be obtainable from the platform configuration model.</w:t>
      </w:r>
      <w:r w:rsidR="00AB5886">
        <w:rPr>
          <w:lang w:val="en-US"/>
        </w:rPr>
        <w:t xml:space="preserve"> Akin, the behavior of new connectors and services must comply with the expected behavior of implanting or overriding methods</w:t>
      </w:r>
      <w:r w:rsidR="00E82745">
        <w:rPr>
          <w:lang w:val="en-US"/>
        </w:rPr>
        <w:t xml:space="preserve"> as documented, e.g., in code</w:t>
      </w:r>
      <w:r w:rsidR="00AB5886">
        <w:rPr>
          <w:lang w:val="en-US"/>
        </w:rPr>
        <w:t>.</w:t>
      </w:r>
    </w:p>
    <w:p w14:paraId="56DD12FC" w14:textId="39E364D5" w:rsidR="002D1256" w:rsidRPr="003D662E" w:rsidRDefault="002D1256" w:rsidP="0051335B">
      <w:pPr>
        <w:pStyle w:val="ListParagraph"/>
        <w:numPr>
          <w:ilvl w:val="0"/>
          <w:numId w:val="15"/>
        </w:numPr>
        <w:ind w:left="851" w:hanging="425"/>
        <w:jc w:val="both"/>
        <w:rPr>
          <w:lang w:val="en-US"/>
        </w:rPr>
      </w:pPr>
      <w:r>
        <w:rPr>
          <w:b/>
          <w:lang w:val="en-US"/>
        </w:rPr>
        <w:t>Dependencies</w:t>
      </w:r>
      <w:r w:rsidRPr="002D1256">
        <w:rPr>
          <w:lang w:val="en-US"/>
        </w:rPr>
        <w:t xml:space="preserve"> </w:t>
      </w:r>
      <w:r>
        <w:rPr>
          <w:lang w:val="en-US"/>
        </w:rPr>
        <w:t xml:space="preserve">of all kind including Java, Python or artifacts like AI models or resources </w:t>
      </w:r>
      <w:r w:rsidRPr="002D1256">
        <w:rPr>
          <w:lang w:val="en-US"/>
        </w:rPr>
        <w:t xml:space="preserve">are </w:t>
      </w:r>
      <w:r>
        <w:rPr>
          <w:lang w:val="en-US"/>
        </w:rPr>
        <w:t>managed through Maven and, thus, must either be available through official or own/local/private Maven repositories or packaged during the platform/application build processes into Maven artifacts, e.g., using Maven assembly descriptors. Application templates include generated maven build processes with respective assembly descriptors, e.g., for Python services or specified (AI) artifacts.</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309" w:name="_Ref69735835"/>
      <w:bookmarkStart w:id="310" w:name="_Toc148037165"/>
      <w:r w:rsidRPr="003D662E">
        <w:rPr>
          <w:lang w:val="en-US"/>
        </w:rPr>
        <w:lastRenderedPageBreak/>
        <w:t>A</w:t>
      </w:r>
      <w:r w:rsidR="006320E7" w:rsidRPr="003D662E">
        <w:rPr>
          <w:lang w:val="en-US"/>
        </w:rPr>
        <w:t>sset Administration Shells</w:t>
      </w:r>
      <w:bookmarkEnd w:id="309"/>
      <w:bookmarkEnd w:id="310"/>
    </w:p>
    <w:p w14:paraId="2B461746" w14:textId="4F4EF01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Primarly, we define pragmatic AAS submodels as need and adjust them to standardized formats as soon as possible and feasible</w:t>
      </w:r>
      <w:r w:rsidR="005E022A">
        <w:rPr>
          <w:lang w:val="en-US"/>
        </w:rPr>
        <w:t xml:space="preserve">, e.g., until version 0.7.0 we </w:t>
      </w:r>
      <w:r w:rsidR="00496A2A">
        <w:rPr>
          <w:lang w:val="en-US"/>
        </w:rPr>
        <w:t xml:space="preserve">integrated </w:t>
      </w:r>
      <w:r w:rsidR="005E022A">
        <w:rPr>
          <w:lang w:val="en-US"/>
        </w:rPr>
        <w:t>up</w:t>
      </w:r>
    </w:p>
    <w:p w14:paraId="093BDD6B" w14:textId="6CC65CD2" w:rsidR="005E022A" w:rsidRDefault="00FF2B8F" w:rsidP="005E022A">
      <w:pPr>
        <w:pStyle w:val="ListParagraph"/>
        <w:numPr>
          <w:ilvl w:val="0"/>
          <w:numId w:val="71"/>
        </w:numPr>
        <w:jc w:val="both"/>
        <w:rPr>
          <w:lang w:val="en-US"/>
        </w:rPr>
      </w:pPr>
      <w:r>
        <w:rPr>
          <w:lang w:val="en-US"/>
        </w:rPr>
        <w:t xml:space="preserve">IDTA 02003-1-2 Generic Frame for </w:t>
      </w:r>
      <w:r w:rsidR="005E022A">
        <w:rPr>
          <w:lang w:val="en-US"/>
        </w:rPr>
        <w:t xml:space="preserve">Technical Data </w:t>
      </w:r>
      <w:r>
        <w:rPr>
          <w:lang w:val="en-US"/>
        </w:rPr>
        <w:t>for Industrial Equipmen</w:t>
      </w:r>
      <w:r w:rsidR="002642F2">
        <w:rPr>
          <w:lang w:val="en-US"/>
        </w:rPr>
        <w:t>t</w:t>
      </w:r>
      <w:r>
        <w:rPr>
          <w:lang w:val="en-US"/>
        </w:rPr>
        <w:t xml:space="preserve"> in Manufacturing </w:t>
      </w:r>
      <w:r w:rsidR="002642F2">
        <w:rPr>
          <w:lang w:val="en-US"/>
        </w:rPr>
        <w:t>[45]</w:t>
      </w:r>
    </w:p>
    <w:p w14:paraId="6ECAA032" w14:textId="295660A5" w:rsidR="005E022A" w:rsidRPr="005E022A" w:rsidRDefault="005E022A" w:rsidP="005E022A">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6E7094D9" w14:textId="3C023B9A" w:rsidR="005E022A" w:rsidRPr="005E022A" w:rsidRDefault="005E022A" w:rsidP="005E022A">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63F9E4BE" w14:textId="77777777" w:rsidR="00496A2A" w:rsidRPr="000133D3" w:rsidRDefault="00496A2A" w:rsidP="00496A2A">
      <w:pPr>
        <w:pStyle w:val="ListParagraph"/>
        <w:numPr>
          <w:ilvl w:val="0"/>
          <w:numId w:val="71"/>
        </w:numPr>
        <w:jc w:val="both"/>
        <w:rPr>
          <w:lang w:val="en-GB"/>
        </w:rPr>
      </w:pPr>
      <w:r>
        <w:rPr>
          <w:lang w:val="en-GB"/>
        </w:rPr>
        <w:t xml:space="preserve">IDTA 02023-0-9 Product Carbon Footprint </w:t>
      </w:r>
      <w:r>
        <w:rPr>
          <w:lang w:val="en-US"/>
        </w:rPr>
        <w:t>[48]</w:t>
      </w:r>
    </w:p>
    <w:p w14:paraId="4ADDD9FB" w14:textId="75CEDAC3" w:rsidR="005E022A" w:rsidRDefault="005E022A" w:rsidP="005E022A">
      <w:pPr>
        <w:pStyle w:val="ListParagraph"/>
        <w:numPr>
          <w:ilvl w:val="0"/>
          <w:numId w:val="71"/>
        </w:numPr>
        <w:jc w:val="both"/>
        <w:rPr>
          <w:lang w:val="en-US"/>
        </w:rPr>
      </w:pPr>
      <w:r w:rsidRPr="005E022A">
        <w:rPr>
          <w:lang w:val="en-US"/>
        </w:rPr>
        <w:t>IDTA 02008-1-1 Time Series Data</w:t>
      </w:r>
      <w:r w:rsidR="002642F2">
        <w:rPr>
          <w:lang w:val="en-US"/>
        </w:rPr>
        <w:t xml:space="preserve"> [49</w:t>
      </w:r>
      <w:r w:rsidR="00667C9B">
        <w:rPr>
          <w:lang w:val="en-US"/>
        </w:rPr>
        <w:t>]</w:t>
      </w:r>
    </w:p>
    <w:p w14:paraId="15F4E7AF"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[50]</w:t>
      </w:r>
    </w:p>
    <w:p w14:paraId="1BAB4EA6" w14:textId="225E9CD2" w:rsidR="000133D3" w:rsidRDefault="000133D3" w:rsidP="000133D3">
      <w:pPr>
        <w:pStyle w:val="ListParagraph"/>
        <w:numPr>
          <w:ilvl w:val="0"/>
          <w:numId w:val="71"/>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117891EB" w14:textId="3B2977E2" w:rsidR="003E3691" w:rsidRPr="003D662E" w:rsidRDefault="001A0EF8" w:rsidP="0006519A">
      <w:pPr>
        <w:jc w:val="both"/>
        <w:rPr>
          <w:lang w:val="en-US"/>
        </w:rPr>
      </w:pPr>
      <w:r>
        <w:rPr>
          <w:lang w:val="en-US"/>
        </w:rPr>
        <w:t xml:space="preserve">through automated generation of an IVML specification per submodel format and subsequent code generation. Based on this approach, oktoflow can support out-of-the-box in total 26 IDTA submodel specifications and one specification draft. </w:t>
      </w:r>
      <w:r w:rsidR="005E022A">
        <w:rPr>
          <w:lang w:val="en-US"/>
        </w:rPr>
        <w:t xml:space="preserve">There </w:t>
      </w:r>
      <w:r>
        <w:rPr>
          <w:lang w:val="en-US"/>
        </w:rPr>
        <w:t>will be</w:t>
      </w:r>
      <w:r w:rsidR="005E022A">
        <w:rPr>
          <w:lang w:val="en-US"/>
        </w:rPr>
        <w:t xml:space="preserve">, for sure, further specifications oktoflow can benefit from. However, upgrading the device representation or the technical data submodel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ins w:id="311" w:author="Holger Eichelberger" w:date="2025-03-06T13:05:00Z">
        <w:r w:rsidR="00262ACC" w:rsidRPr="003D662E">
          <w:rPr>
            <w:lang w:val="en-US"/>
          </w:rPr>
          <w:t xml:space="preserve">Figure </w:t>
        </w:r>
        <w:r w:rsidR="00262ACC">
          <w:rPr>
            <w:noProof/>
            <w:lang w:val="en-US"/>
          </w:rPr>
          <w:t>39</w:t>
        </w:r>
      </w:ins>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262ACC">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52B2EEBC" w:rsidR="005478EE" w:rsidRPr="003D662E" w:rsidRDefault="005478EE" w:rsidP="0051335B">
      <w:pPr>
        <w:pStyle w:val="ListParagraph"/>
        <w:numPr>
          <w:ilvl w:val="0"/>
          <w:numId w:val="40"/>
        </w:numPr>
        <w:jc w:val="both"/>
        <w:rPr>
          <w:lang w:val="en-US"/>
        </w:rPr>
      </w:pPr>
      <w:r w:rsidRPr="003D662E">
        <w:rPr>
          <w:lang w:val="en-US"/>
        </w:rPr>
        <w:t xml:space="preserve">The platform </w:t>
      </w:r>
      <w:r w:rsidR="003D1F98" w:rsidRPr="003D662E">
        <w:rPr>
          <w:lang w:val="en-US"/>
        </w:rPr>
        <w:t xml:space="preserve">AAS </w:t>
      </w:r>
      <w:r w:rsidRPr="003D662E">
        <w:rPr>
          <w:lang w:val="en-US"/>
        </w:rPr>
        <w:t xml:space="preserve">with its various sub-models like </w:t>
      </w:r>
      <w:r w:rsidR="00585D7F">
        <w:rPr>
          <w:lang w:val="en-US"/>
        </w:rPr>
        <w:t xml:space="preserve">(legacy) equipment </w:t>
      </w:r>
      <w:r w:rsidRPr="003D662E">
        <w:rPr>
          <w:lang w:val="en-US"/>
        </w:rPr>
        <w:t>nameplate</w:t>
      </w:r>
      <w:r w:rsidR="00585D7F">
        <w:rPr>
          <w:lang w:val="en-US"/>
        </w:rPr>
        <w:t>, software nameplate</w:t>
      </w:r>
      <w:r w:rsidRPr="003D662E">
        <w:rPr>
          <w:lang w:val="en-US"/>
        </w:rPr>
        <w:t>,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4110B801" w:rsidR="003E3691" w:rsidRPr="003D662E" w:rsidRDefault="003D1F98" w:rsidP="0051335B">
      <w:pPr>
        <w:pStyle w:val="ListParagraph"/>
        <w:numPr>
          <w:ilvl w:val="0"/>
          <w:numId w:val="40"/>
        </w:numPr>
        <w:jc w:val="both"/>
        <w:rPr>
          <w:lang w:val="en-US"/>
        </w:rPr>
      </w:pPr>
      <w:r w:rsidRPr="003D662E">
        <w:rPr>
          <w:lang w:val="en-US"/>
        </w:rPr>
        <w:t xml:space="preserve">Further assets represented in their own AAS like devices, service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262ACC">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xml:space="preserve">, in particular if the AAS is centrally deployed and parts are added remotely. A specific example is the relation between resources and services. When an ECS runtime comes up, it contributes itself to the resources collection. </w:t>
      </w:r>
      <w:r w:rsidR="001C3069" w:rsidRPr="003D662E">
        <w:rPr>
          <w:lang w:val="en-US"/>
        </w:rPr>
        <w:lastRenderedPageBreak/>
        <w:t>When a service manager starts, it contributes further operations to the resource it is running on, i.e., 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31CDCC4B" w:rsidR="00DA338D" w:rsidRPr="003D662E" w:rsidRDefault="00585D7F" w:rsidP="00591EA6">
      <w:pPr>
        <w:jc w:val="center"/>
        <w:rPr>
          <w:lang w:val="en-US"/>
        </w:rPr>
      </w:pPr>
      <w:r w:rsidRPr="00585D7F">
        <w:rPr>
          <w:noProof/>
        </w:rPr>
        <w:drawing>
          <wp:inline distT="0" distB="0" distL="0" distR="0" wp14:anchorId="7F87A85C" wp14:editId="704C2229">
            <wp:extent cx="5760720" cy="4105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4105910"/>
                    </a:xfrm>
                    <a:prstGeom prst="rect">
                      <a:avLst/>
                    </a:prstGeom>
                    <a:noFill/>
                    <a:ln>
                      <a:noFill/>
                    </a:ln>
                  </pic:spPr>
                </pic:pic>
              </a:graphicData>
            </a:graphic>
          </wp:inline>
        </w:drawing>
      </w:r>
    </w:p>
    <w:p w14:paraId="31C83FE2" w14:textId="7E2FA411" w:rsidR="00DA338D" w:rsidRPr="003D662E" w:rsidRDefault="00DA338D" w:rsidP="0006519A">
      <w:pPr>
        <w:pStyle w:val="Caption"/>
        <w:ind w:left="766"/>
        <w:jc w:val="center"/>
        <w:rPr>
          <w:lang w:val="en-US"/>
        </w:rPr>
      </w:pPr>
      <w:bookmarkStart w:id="312"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39</w:t>
      </w:r>
      <w:r w:rsidRPr="003D662E">
        <w:rPr>
          <w:noProof/>
        </w:rPr>
        <w:fldChar w:fldCharType="end"/>
      </w:r>
      <w:bookmarkEnd w:id="312"/>
      <w:r w:rsidRPr="003D662E">
        <w:rPr>
          <w:lang w:val="en-US"/>
        </w:rPr>
        <w:t>: AAS structure of the platform</w:t>
      </w:r>
      <w:r w:rsidR="00E12D54" w:rsidRPr="003D662E">
        <w:rPr>
          <w:lang w:val="en-US"/>
        </w:rPr>
        <w:t xml:space="preserve"> (preliminary, incomplete)</w:t>
      </w:r>
    </w:p>
    <w:p w14:paraId="524E7C76" w14:textId="2D9F0ED2"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ins w:id="313" w:author="Holger Eichelberger" w:date="2025-03-06T13:05:00Z">
        <w:r w:rsidR="00262ACC" w:rsidRPr="003D662E">
          <w:rPr>
            <w:lang w:val="en-US"/>
          </w:rPr>
          <w:t xml:space="preserve">Figure </w:t>
        </w:r>
        <w:r w:rsidR="00262ACC">
          <w:rPr>
            <w:noProof/>
            <w:lang w:val="en-US"/>
          </w:rPr>
          <w:t>40</w:t>
        </w:r>
      </w:ins>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ins w:id="314" w:author="Holger Eichelberger" w:date="2025-03-06T13:05:00Z">
        <w:r w:rsidR="00262ACC" w:rsidRPr="003D662E">
          <w:rPr>
            <w:lang w:val="en-US"/>
          </w:rPr>
          <w:t xml:space="preserve">Figure </w:t>
        </w:r>
        <w:r w:rsidR="00262ACC">
          <w:rPr>
            <w:noProof/>
            <w:lang w:val="en-US"/>
          </w:rPr>
          <w:t>39</w:t>
        </w:r>
      </w:ins>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4493260"/>
                    </a:xfrm>
                    <a:prstGeom prst="rect">
                      <a:avLst/>
                    </a:prstGeom>
                  </pic:spPr>
                </pic:pic>
              </a:graphicData>
            </a:graphic>
          </wp:inline>
        </w:drawing>
      </w:r>
    </w:p>
    <w:p w14:paraId="2E836A0F" w14:textId="0929A664" w:rsidR="00444BD8" w:rsidRPr="003D662E" w:rsidRDefault="00444BD8" w:rsidP="00444BD8">
      <w:pPr>
        <w:pStyle w:val="Caption"/>
        <w:jc w:val="center"/>
        <w:rPr>
          <w:lang w:val="en-US"/>
        </w:rPr>
      </w:pPr>
      <w:bookmarkStart w:id="315"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40</w:t>
      </w:r>
      <w:r w:rsidRPr="003D662E">
        <w:fldChar w:fldCharType="end"/>
      </w:r>
      <w:bookmarkEnd w:id="315"/>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51335B">
      <w:pPr>
        <w:pStyle w:val="ListParagraph"/>
        <w:numPr>
          <w:ilvl w:val="0"/>
          <w:numId w:val="26"/>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32A1DD2B" w:rsidR="001F0C46" w:rsidRPr="003D662E" w:rsidRDefault="00D73B83" w:rsidP="0051335B">
      <w:pPr>
        <w:pStyle w:val="ListParagraph"/>
        <w:numPr>
          <w:ilvl w:val="0"/>
          <w:numId w:val="26"/>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262ACC">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262ACC">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51335B">
      <w:pPr>
        <w:pStyle w:val="ListParagraph"/>
        <w:numPr>
          <w:ilvl w:val="0"/>
          <w:numId w:val="26"/>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51335B">
      <w:pPr>
        <w:pStyle w:val="ListParagraph"/>
        <w:numPr>
          <w:ilvl w:val="0"/>
          <w:numId w:val="26"/>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51335B">
      <w:pPr>
        <w:pStyle w:val="ListParagraph"/>
        <w:numPr>
          <w:ilvl w:val="0"/>
          <w:numId w:val="26"/>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51335B">
      <w:pPr>
        <w:pStyle w:val="ListParagraph"/>
        <w:numPr>
          <w:ilvl w:val="0"/>
          <w:numId w:val="26"/>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316" w:name="_Ref69735914"/>
      <w:bookmarkStart w:id="317" w:name="_Ref77163195"/>
      <w:bookmarkStart w:id="318" w:name="_Ref77173224"/>
      <w:bookmarkStart w:id="319" w:name="_Ref77216166"/>
      <w:bookmarkStart w:id="320" w:name="_Ref77593418"/>
      <w:bookmarkStart w:id="321" w:name="_Toc148037166"/>
      <w:r w:rsidRPr="003D662E">
        <w:rPr>
          <w:lang w:val="en-US"/>
        </w:rPr>
        <w:lastRenderedPageBreak/>
        <w:t>Platform Configuration</w:t>
      </w:r>
      <w:bookmarkEnd w:id="302"/>
      <w:bookmarkEnd w:id="316"/>
      <w:bookmarkEnd w:id="317"/>
      <w:bookmarkEnd w:id="318"/>
      <w:bookmarkEnd w:id="319"/>
      <w:bookmarkEnd w:id="320"/>
      <w:bookmarkEnd w:id="321"/>
    </w:p>
    <w:p w14:paraId="4F10AE1E" w14:textId="6A89EB6C"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262ACC">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262ACC">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262ACC">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262ACC">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262ACC">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262ACC">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262ACC">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262ACC">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262ACC">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262ACC">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262ACC">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51335B">
      <w:pPr>
        <w:pStyle w:val="ListParagraph"/>
        <w:numPr>
          <w:ilvl w:val="0"/>
          <w:numId w:val="16"/>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51335B">
      <w:pPr>
        <w:pStyle w:val="ListParagraph"/>
        <w:numPr>
          <w:ilvl w:val="0"/>
          <w:numId w:val="16"/>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51335B">
      <w:pPr>
        <w:pStyle w:val="ListParagraph"/>
        <w:numPr>
          <w:ilvl w:val="0"/>
          <w:numId w:val="16"/>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51335B">
      <w:pPr>
        <w:pStyle w:val="ListParagraph"/>
        <w:numPr>
          <w:ilvl w:val="0"/>
          <w:numId w:val="16"/>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12A0683B"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262ACC">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24899DE4"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ins w:id="322" w:author="Holger Eichelberger" w:date="2025-03-06T13:05:00Z">
        <w:r w:rsidR="00262ACC" w:rsidRPr="003D662E">
          <w:rPr>
            <w:lang w:val="en-US"/>
          </w:rPr>
          <w:t xml:space="preserve">Figure </w:t>
        </w:r>
        <w:r w:rsidR="00262ACC">
          <w:rPr>
            <w:noProof/>
            <w:lang w:val="en-US"/>
          </w:rPr>
          <w:t>41</w:t>
        </w:r>
      </w:ins>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05"/>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0B4AF605" w:rsidR="007D5FC0" w:rsidRPr="003D662E" w:rsidRDefault="007D5FC0" w:rsidP="007D5FC0">
      <w:pPr>
        <w:pStyle w:val="Caption"/>
        <w:jc w:val="center"/>
        <w:rPr>
          <w:lang w:val="en-US"/>
        </w:rPr>
      </w:pPr>
      <w:bookmarkStart w:id="323"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41</w:t>
      </w:r>
      <w:r w:rsidRPr="003D662E">
        <w:fldChar w:fldCharType="end"/>
      </w:r>
      <w:bookmarkEnd w:id="323"/>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327357D9"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262ACC">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262ACC">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62C1F444"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262ACC">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25C60963" w:rsidR="00857167" w:rsidRPr="003D662E" w:rsidRDefault="00857167" w:rsidP="00857167">
      <w:pPr>
        <w:pStyle w:val="Caption"/>
        <w:jc w:val="center"/>
        <w:rPr>
          <w:lang w:val="en-DE"/>
        </w:rPr>
      </w:pPr>
      <w:bookmarkStart w:id="324"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42</w:t>
      </w:r>
      <w:r w:rsidRPr="003D662E">
        <w:fldChar w:fldCharType="end"/>
      </w:r>
      <w:bookmarkEnd w:id="324"/>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7580F7AA"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ins w:id="325" w:author="Holger Eichelberger" w:date="2025-03-06T13:05:00Z">
        <w:r w:rsidR="00262ACC" w:rsidRPr="003D662E">
          <w:rPr>
            <w:lang w:val="en-US"/>
          </w:rPr>
          <w:t xml:space="preserve">Figure </w:t>
        </w:r>
        <w:r w:rsidR="00262ACC">
          <w:rPr>
            <w:noProof/>
            <w:lang w:val="en-US"/>
          </w:rPr>
          <w:t>42</w:t>
        </w:r>
      </w:ins>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06"/>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3541051E" w:rsidR="00611C3D" w:rsidRPr="003D662E" w:rsidRDefault="00611C3D" w:rsidP="00611C3D">
      <w:pPr>
        <w:pStyle w:val="Caption"/>
        <w:jc w:val="center"/>
        <w:rPr>
          <w:lang w:val="en-US"/>
        </w:rPr>
      </w:pPr>
      <w:bookmarkStart w:id="326"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43</w:t>
      </w:r>
      <w:r w:rsidRPr="003D662E">
        <w:fldChar w:fldCharType="end"/>
      </w:r>
      <w:bookmarkEnd w:id="326"/>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6A51652D"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ins w:id="327" w:author="Holger Eichelberger" w:date="2025-03-06T13:05:00Z">
        <w:r w:rsidR="00262ACC" w:rsidRPr="003D662E">
          <w:rPr>
            <w:lang w:val="en-US"/>
          </w:rPr>
          <w:t xml:space="preserve">Figure </w:t>
        </w:r>
        <w:r w:rsidR="00262ACC">
          <w:rPr>
            <w:noProof/>
            <w:lang w:val="en-US"/>
          </w:rPr>
          <w:t>43</w:t>
        </w:r>
      </w:ins>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7DDFC799" w:rsidR="00C91CBB" w:rsidRPr="003D662E" w:rsidRDefault="00C91CBB" w:rsidP="00C91CBB">
      <w:pPr>
        <w:pStyle w:val="Caption"/>
        <w:jc w:val="center"/>
        <w:rPr>
          <w:lang w:val="en-US"/>
        </w:rPr>
      </w:pPr>
      <w:bookmarkStart w:id="328"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44</w:t>
      </w:r>
      <w:r w:rsidRPr="003D662E">
        <w:fldChar w:fldCharType="end"/>
      </w:r>
      <w:bookmarkEnd w:id="328"/>
      <w:r w:rsidRPr="003D662E">
        <w:rPr>
          <w:lang w:val="en-US"/>
        </w:rPr>
        <w:t>: Final part of the simple platform configuration.</w:t>
      </w:r>
    </w:p>
    <w:p w14:paraId="0B2CC62F" w14:textId="300664C1"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ins w:id="329" w:author="Holger Eichelberger" w:date="2025-03-06T13:05:00Z">
        <w:r w:rsidR="00262ACC" w:rsidRPr="003D662E">
          <w:rPr>
            <w:lang w:val="en-US"/>
          </w:rPr>
          <w:t xml:space="preserve">Figure </w:t>
        </w:r>
        <w:r w:rsidR="00262ACC">
          <w:rPr>
            <w:noProof/>
            <w:lang w:val="en-US"/>
          </w:rPr>
          <w:t>44</w:t>
        </w:r>
      </w:ins>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ins w:id="330" w:author="Holger Eichelberger" w:date="2025-03-06T13:05:00Z">
        <w:r w:rsidR="00262ACC" w:rsidRPr="003D662E">
          <w:rPr>
            <w:lang w:val="en-US"/>
          </w:rPr>
          <w:t xml:space="preserve">Figure </w:t>
        </w:r>
        <w:r w:rsidR="00262ACC">
          <w:rPr>
            <w:noProof/>
            <w:lang w:val="en-US"/>
          </w:rPr>
          <w:t>44</w:t>
        </w:r>
      </w:ins>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70E5A6E9"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262ACC">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331" w:name="_Ref88386145"/>
      <w:bookmarkStart w:id="332" w:name="_Ref116468894"/>
      <w:bookmarkStart w:id="333" w:name="_Toc148037167"/>
      <w:r w:rsidRPr="003D662E">
        <w:rPr>
          <w:lang w:val="en-US"/>
        </w:rPr>
        <w:t>Modeling</w:t>
      </w:r>
      <w:r w:rsidR="00112ED7" w:rsidRPr="003D662E">
        <w:rPr>
          <w:lang w:val="en-US"/>
        </w:rPr>
        <w:t xml:space="preserve"> </w:t>
      </w:r>
      <w:bookmarkEnd w:id="331"/>
      <w:r w:rsidR="00413890" w:rsidRPr="003D662E">
        <w:rPr>
          <w:lang w:val="en-US"/>
        </w:rPr>
        <w:t>Patterns</w:t>
      </w:r>
      <w:bookmarkEnd w:id="332"/>
      <w:bookmarkEnd w:id="333"/>
    </w:p>
    <w:p w14:paraId="36F9A3C4" w14:textId="3AC9D1B7"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ins w:id="334" w:author="Holger Eichelberger" w:date="2025-03-06T13:05:00Z">
        <w:r w:rsidR="00262ACC" w:rsidRPr="003D662E">
          <w:rPr>
            <w:lang w:val="en-US"/>
          </w:rPr>
          <w:t xml:space="preserve">Figure </w:t>
        </w:r>
        <w:r w:rsidR="00262ACC">
          <w:rPr>
            <w:noProof/>
            <w:lang w:val="en-US"/>
          </w:rPr>
          <w:t>41</w:t>
        </w:r>
      </w:ins>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4E5A6AE9" w:rsidR="00E5519D" w:rsidRPr="003D662E" w:rsidRDefault="00C072A1" w:rsidP="00C072A1">
      <w:pPr>
        <w:pStyle w:val="Caption"/>
        <w:jc w:val="center"/>
        <w:rPr>
          <w:lang w:val="en-US"/>
        </w:rPr>
      </w:pPr>
      <w:bookmarkStart w:id="335"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45</w:t>
      </w:r>
      <w:r w:rsidRPr="003D662E">
        <w:fldChar w:fldCharType="end"/>
      </w:r>
      <w:bookmarkEnd w:id="335"/>
      <w:r w:rsidRPr="003D662E">
        <w:rPr>
          <w:lang w:val="en-US"/>
        </w:rPr>
        <w:t>: IVML model pattern for simple alternatives without detailing properties.</w:t>
      </w:r>
    </w:p>
    <w:p w14:paraId="019AF21D" w14:textId="5B6668A4"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ins w:id="336" w:author="Holger Eichelberger" w:date="2025-03-06T13:05:00Z">
        <w:r w:rsidR="00262ACC" w:rsidRPr="003D662E">
          <w:rPr>
            <w:lang w:val="en-US"/>
          </w:rPr>
          <w:t xml:space="preserve">Figure </w:t>
        </w:r>
        <w:r w:rsidR="00262ACC">
          <w:rPr>
            <w:noProof/>
            <w:lang w:val="en-US"/>
          </w:rPr>
          <w:t>45</w:t>
        </w:r>
      </w:ins>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ins w:id="337" w:author="Holger Eichelberger" w:date="2025-03-06T13:05:00Z">
        <w:r w:rsidR="00262ACC" w:rsidRPr="003D662E">
          <w:rPr>
            <w:lang w:val="en-US"/>
          </w:rPr>
          <w:t xml:space="preserve">Figure </w:t>
        </w:r>
        <w:r w:rsidR="00262ACC">
          <w:rPr>
            <w:noProof/>
            <w:lang w:val="en-US"/>
          </w:rPr>
          <w:t>45</w:t>
        </w:r>
      </w:ins>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112A9C97" w:rsidR="00C072A1" w:rsidRPr="003D662E" w:rsidRDefault="00C072A1" w:rsidP="006811B3">
      <w:pPr>
        <w:pStyle w:val="Caption"/>
        <w:jc w:val="center"/>
        <w:rPr>
          <w:lang w:val="en-US"/>
        </w:rPr>
      </w:pPr>
      <w:bookmarkStart w:id="338"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46</w:t>
      </w:r>
      <w:r w:rsidRPr="003D662E">
        <w:fldChar w:fldCharType="end"/>
      </w:r>
      <w:bookmarkEnd w:id="338"/>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0E018982"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ins w:id="339" w:author="Holger Eichelberger" w:date="2025-03-06T13:05:00Z">
        <w:r w:rsidR="00262ACC" w:rsidRPr="003D662E">
          <w:rPr>
            <w:lang w:val="en-US"/>
          </w:rPr>
          <w:t xml:space="preserve">Figure </w:t>
        </w:r>
        <w:r w:rsidR="00262ACC">
          <w:rPr>
            <w:noProof/>
            <w:lang w:val="en-US"/>
          </w:rPr>
          <w:t>46</w:t>
        </w:r>
      </w:ins>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11787516" w:rsidR="00B37CE4" w:rsidRPr="003D662E" w:rsidRDefault="00B37CE4" w:rsidP="00B37CE4">
      <w:pPr>
        <w:pStyle w:val="Caption"/>
        <w:jc w:val="center"/>
        <w:rPr>
          <w:lang w:val="en-US"/>
        </w:rPr>
      </w:pPr>
      <w:bookmarkStart w:id="340"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47</w:t>
      </w:r>
      <w:r w:rsidRPr="003D662E">
        <w:fldChar w:fldCharType="end"/>
      </w:r>
      <w:bookmarkEnd w:id="340"/>
      <w:r w:rsidRPr="003D662E">
        <w:rPr>
          <w:lang w:val="en-US"/>
        </w:rPr>
        <w:t>: Model structure for openness and extensibility.</w:t>
      </w:r>
    </w:p>
    <w:p w14:paraId="7D2DAD81" w14:textId="6314D534"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ins w:id="341" w:author="Holger Eichelberger" w:date="2025-03-06T13:05:00Z">
        <w:r w:rsidR="00262ACC" w:rsidRPr="003D662E">
          <w:rPr>
            <w:lang w:val="en-US"/>
          </w:rPr>
          <w:t xml:space="preserve">Figure </w:t>
        </w:r>
        <w:r w:rsidR="00262ACC">
          <w:rPr>
            <w:noProof/>
            <w:lang w:val="en-US"/>
          </w:rPr>
          <w:t>47</w:t>
        </w:r>
      </w:ins>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07"/>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494C7BD5" w:rsidR="00507BCA" w:rsidRPr="003D662E" w:rsidRDefault="00507BCA" w:rsidP="00507BCA">
      <w:pPr>
        <w:pStyle w:val="Caption"/>
        <w:jc w:val="center"/>
        <w:rPr>
          <w:lang w:val="en-US"/>
        </w:rPr>
      </w:pPr>
      <w:bookmarkStart w:id="342"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48</w:t>
      </w:r>
      <w:r w:rsidRPr="003D662E">
        <w:fldChar w:fldCharType="end"/>
      </w:r>
      <w:bookmarkEnd w:id="342"/>
      <w:r w:rsidRPr="003D662E">
        <w:rPr>
          <w:lang w:val="en-US"/>
        </w:rPr>
        <w:t>: Meta-model concepts for defining services and alternatives.</w:t>
      </w:r>
    </w:p>
    <w:p w14:paraId="4DB511D9" w14:textId="09FE5F9E"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ins w:id="343" w:author="Holger Eichelberger" w:date="2025-03-06T13:05:00Z">
        <w:r w:rsidR="00262ACC" w:rsidRPr="003D662E">
          <w:rPr>
            <w:lang w:val="en-US"/>
          </w:rPr>
          <w:t xml:space="preserve">Figure </w:t>
        </w:r>
        <w:r w:rsidR="00262ACC">
          <w:rPr>
            <w:noProof/>
            <w:lang w:val="en-US"/>
          </w:rPr>
          <w:t>48</w:t>
        </w:r>
      </w:ins>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6E75D073"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ins w:id="344" w:author="Holger Eichelberger" w:date="2025-03-06T13:05:00Z">
        <w:r w:rsidR="00262ACC" w:rsidRPr="003D662E">
          <w:rPr>
            <w:lang w:val="en-US"/>
          </w:rPr>
          <w:t xml:space="preserve">Figure </w:t>
        </w:r>
        <w:r w:rsidR="00262ACC">
          <w:rPr>
            <w:noProof/>
            <w:lang w:val="en-US"/>
          </w:rPr>
          <w:t>48</w:t>
        </w:r>
      </w:ins>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4BF2CCE3" w:rsidR="002D2F93" w:rsidRPr="003D662E" w:rsidRDefault="002D2F93" w:rsidP="0051335B">
      <w:pPr>
        <w:pStyle w:val="ListParagraph"/>
        <w:numPr>
          <w:ilvl w:val="0"/>
          <w:numId w:val="37"/>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ins w:id="345" w:author="Holger Eichelberger" w:date="2025-03-06T13:05:00Z">
        <w:r w:rsidR="00262ACC" w:rsidRPr="003D662E">
          <w:rPr>
            <w:lang w:val="en-GB"/>
          </w:rPr>
          <w:t xml:space="preserve">Figure </w:t>
        </w:r>
        <w:r w:rsidR="00262ACC">
          <w:rPr>
            <w:noProof/>
            <w:lang w:val="en-GB"/>
          </w:rPr>
          <w:t>49</w:t>
        </w:r>
      </w:ins>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262ACC">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262ACC">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27E12110" w:rsidR="001D3933" w:rsidRPr="003D662E" w:rsidRDefault="001D3933" w:rsidP="001D3933">
      <w:pPr>
        <w:pStyle w:val="Caption"/>
        <w:jc w:val="center"/>
        <w:rPr>
          <w:lang w:val="en-GB"/>
        </w:rPr>
      </w:pPr>
      <w:bookmarkStart w:id="346"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262ACC">
        <w:rPr>
          <w:noProof/>
          <w:lang w:val="en-GB"/>
        </w:rPr>
        <w:t>49</w:t>
      </w:r>
      <w:r w:rsidRPr="003D662E">
        <w:fldChar w:fldCharType="end"/>
      </w:r>
      <w:bookmarkEnd w:id="346"/>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7F6FD4A1"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ins w:id="347" w:author="Holger Eichelberger" w:date="2025-03-06T13:05:00Z">
        <w:r w:rsidR="00262ACC" w:rsidRPr="003D662E">
          <w:rPr>
            <w:lang w:val="en-US"/>
          </w:rPr>
          <w:t xml:space="preserve">Figure </w:t>
        </w:r>
        <w:r w:rsidR="00262ACC">
          <w:rPr>
            <w:noProof/>
            <w:lang w:val="en-US"/>
          </w:rPr>
          <w:t>48</w:t>
        </w:r>
      </w:ins>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529D4920" w:rsidR="00091FB9" w:rsidRPr="003D662E" w:rsidRDefault="002D2F93" w:rsidP="0051335B">
      <w:pPr>
        <w:pStyle w:val="ListParagraph"/>
        <w:numPr>
          <w:ilvl w:val="0"/>
          <w:numId w:val="37"/>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ins w:id="348" w:author="Holger Eichelberger" w:date="2025-03-06T13:05:00Z">
        <w:r w:rsidR="00262ACC" w:rsidRPr="003D662E">
          <w:rPr>
            <w:lang w:val="en-US"/>
          </w:rPr>
          <w:t xml:space="preserve">Figure </w:t>
        </w:r>
        <w:r w:rsidR="00262ACC">
          <w:rPr>
            <w:noProof/>
            <w:lang w:val="en-US"/>
          </w:rPr>
          <w:t>48</w:t>
        </w:r>
      </w:ins>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06C5101B"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ins w:id="349" w:author="Holger Eichelberger" w:date="2025-03-06T13:05:00Z">
        <w:r w:rsidR="00262ACC" w:rsidRPr="003D662E">
          <w:rPr>
            <w:lang w:val="en-US"/>
          </w:rPr>
          <w:t xml:space="preserve">Figure </w:t>
        </w:r>
        <w:r w:rsidR="00262ACC">
          <w:rPr>
            <w:noProof/>
            <w:lang w:val="en-US"/>
          </w:rPr>
          <w:t>48</w:t>
        </w:r>
      </w:ins>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ins w:id="350" w:author="Holger Eichelberger" w:date="2025-03-06T13:05:00Z">
        <w:r w:rsidR="00262ACC" w:rsidRPr="003D662E">
          <w:rPr>
            <w:lang w:val="en-US"/>
          </w:rPr>
          <w:t xml:space="preserve">Figure </w:t>
        </w:r>
        <w:r w:rsidR="00262ACC">
          <w:rPr>
            <w:noProof/>
            <w:lang w:val="en-US"/>
          </w:rPr>
          <w:t>48</w:t>
        </w:r>
      </w:ins>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ins w:id="351" w:author="Holger Eichelberger" w:date="2025-03-06T13:05:00Z">
        <w:r w:rsidR="00262ACC" w:rsidRPr="003D662E">
          <w:rPr>
            <w:lang w:val="en-US"/>
          </w:rPr>
          <w:t xml:space="preserve">Figure </w:t>
        </w:r>
        <w:r w:rsidR="00262ACC">
          <w:rPr>
            <w:noProof/>
            <w:lang w:val="en-US"/>
          </w:rPr>
          <w:t>48</w:t>
        </w:r>
      </w:ins>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0FB4F2E8"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262ACC">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262ACC">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w:t>
      </w:r>
      <w:r w:rsidR="00D22A46" w:rsidRPr="003D662E">
        <w:rPr>
          <w:lang w:val="en-US"/>
        </w:rPr>
        <w:lastRenderedPageBreak/>
        <w:t xml:space="preserve">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18CEA43F" w:rsidR="005705D6" w:rsidRPr="003D662E" w:rsidRDefault="00991409" w:rsidP="00991409">
      <w:pPr>
        <w:pStyle w:val="Caption"/>
        <w:jc w:val="center"/>
        <w:rPr>
          <w:lang w:val="en-US"/>
        </w:rPr>
      </w:pPr>
      <w:bookmarkStart w:id="352"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50</w:t>
      </w:r>
      <w:r w:rsidRPr="003D662E">
        <w:fldChar w:fldCharType="end"/>
      </w:r>
      <w:bookmarkEnd w:id="352"/>
      <w:r w:rsidRPr="003D662E">
        <w:rPr>
          <w:lang w:val="en-US"/>
        </w:rPr>
        <w:t>: Instance view on a platform application.</w:t>
      </w:r>
    </w:p>
    <w:p w14:paraId="3F2919A1" w14:textId="7120393A"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ins w:id="353" w:author="Holger Eichelberger" w:date="2025-03-06T13:05:00Z">
        <w:r w:rsidR="00262ACC" w:rsidRPr="003D662E">
          <w:rPr>
            <w:lang w:val="en-US"/>
          </w:rPr>
          <w:t xml:space="preserve">Figure </w:t>
        </w:r>
        <w:r w:rsidR="00262ACC">
          <w:rPr>
            <w:noProof/>
            <w:lang w:val="en-US"/>
          </w:rPr>
          <w:t>50</w:t>
        </w:r>
      </w:ins>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ins w:id="354" w:author="Holger Eichelberger" w:date="2025-03-06T13:05:00Z">
        <w:r w:rsidR="00262ACC" w:rsidRPr="003D662E">
          <w:rPr>
            <w:lang w:val="en-US"/>
          </w:rPr>
          <w:t xml:space="preserve">Figure </w:t>
        </w:r>
        <w:r w:rsidR="00262ACC">
          <w:rPr>
            <w:noProof/>
            <w:lang w:val="en-US"/>
          </w:rPr>
          <w:t>50</w:t>
        </w:r>
      </w:ins>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37E7A29F" w:rsidR="0007222B" w:rsidRPr="003D662E" w:rsidRDefault="0007222B" w:rsidP="0007222B">
      <w:pPr>
        <w:pStyle w:val="Caption"/>
        <w:jc w:val="center"/>
        <w:rPr>
          <w:lang w:val="en-US"/>
        </w:rPr>
      </w:pPr>
      <w:bookmarkStart w:id="355"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51</w:t>
      </w:r>
      <w:r w:rsidRPr="003D662E">
        <w:fldChar w:fldCharType="end"/>
      </w:r>
      <w:bookmarkEnd w:id="355"/>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356" w:name="_Ref116469092"/>
      <w:bookmarkStart w:id="357" w:name="_Toc148037168"/>
      <w:bookmarkStart w:id="358" w:name="_Ref88386200"/>
      <w:bookmarkStart w:id="359" w:name="_Ref102576465"/>
      <w:r w:rsidRPr="003D662E">
        <w:rPr>
          <w:lang w:val="en-US"/>
        </w:rPr>
        <w:t>Configuration Model Structure</w:t>
      </w:r>
      <w:bookmarkEnd w:id="356"/>
      <w:bookmarkEnd w:id="357"/>
    </w:p>
    <w:p w14:paraId="6D3B3F97" w14:textId="711ABE1B"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ins w:id="360" w:author="Holger Eichelberger" w:date="2025-03-06T13:05:00Z">
        <w:r w:rsidR="00262ACC" w:rsidRPr="003D662E">
          <w:rPr>
            <w:lang w:val="en-US"/>
          </w:rPr>
          <w:t xml:space="preserve">Figure </w:t>
        </w:r>
        <w:r w:rsidR="00262ACC">
          <w:rPr>
            <w:noProof/>
            <w:lang w:val="en-US"/>
          </w:rPr>
          <w:t>51</w:t>
        </w:r>
      </w:ins>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361" w:name="_Hlk116468215"/>
      <w:r w:rsidR="007571EA" w:rsidRPr="003D662E">
        <w:rPr>
          <w:rFonts w:ascii="Consolas" w:hAnsi="Consolas"/>
          <w:lang w:val="en-US"/>
        </w:rPr>
        <w:t>MetaConcepts</w:t>
      </w:r>
      <w:bookmarkEnd w:id="361"/>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262ACC">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59807BEE"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ins w:id="362" w:author="Holger Eichelberger" w:date="2025-03-06T13:05:00Z">
        <w:r w:rsidR="00262ACC" w:rsidRPr="003D662E">
          <w:rPr>
            <w:lang w:val="en-US"/>
          </w:rPr>
          <w:t xml:space="preserve">Figure </w:t>
        </w:r>
        <w:r w:rsidR="00262ACC">
          <w:rPr>
            <w:noProof/>
            <w:lang w:val="en-US"/>
          </w:rPr>
          <w:t>50</w:t>
        </w:r>
      </w:ins>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lastRenderedPageBreak/>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588CD73D"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52</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19136D">
      <w:pPr>
        <w:pStyle w:val="ListParagraph"/>
        <w:numPr>
          <w:ilvl w:val="0"/>
          <w:numId w:val="70"/>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108"/>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19136D">
      <w:pPr>
        <w:pStyle w:val="ListParagraph"/>
        <w:numPr>
          <w:ilvl w:val="0"/>
          <w:numId w:val="70"/>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19136D">
      <w:pPr>
        <w:pStyle w:val="ListParagraph"/>
        <w:numPr>
          <w:ilvl w:val="0"/>
          <w:numId w:val="70"/>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363" w:name="_Ref116976276"/>
      <w:bookmarkStart w:id="364" w:name="_Toc148037169"/>
      <w:bookmarkStart w:id="365" w:name="_Ref116469139"/>
      <w:r w:rsidRPr="003D662E">
        <w:rPr>
          <w:lang w:val="en-US"/>
        </w:rPr>
        <w:t>Support for Standardized Connectors/Protocols</w:t>
      </w:r>
      <w:bookmarkEnd w:id="363"/>
      <w:bookmarkEnd w:id="364"/>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w:t>
      </w:r>
      <w:r w:rsidRPr="003D662E">
        <w:rPr>
          <w:lang w:val="en-US"/>
        </w:rPr>
        <w:lastRenderedPageBreak/>
        <w:t xml:space="preserve">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09"/>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366" w:name="_Ref143412808"/>
      <w:bookmarkStart w:id="367" w:name="_Toc148037170"/>
      <w:bookmarkStart w:id="368" w:name="_Ref120789183"/>
      <w:r>
        <w:rPr>
          <w:lang w:val="en-US"/>
        </w:rPr>
        <w:t>Selected Configuration Elements</w:t>
      </w:r>
      <w:bookmarkEnd w:id="366"/>
      <w:bookmarkEnd w:id="367"/>
    </w:p>
    <w:p w14:paraId="4B33ADBA" w14:textId="0E99B8FF" w:rsidR="005C4AB3" w:rsidRPr="008E7CE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10"/>
      </w:r>
      <w:r w:rsidR="00031E18" w:rsidRPr="008E7CE1">
        <w:rPr>
          <w:lang w:val="en-US"/>
        </w:rPr>
        <w:t>.</w:t>
      </w:r>
    </w:p>
    <w:p w14:paraId="00DB4E78" w14:textId="59DA0CB3" w:rsidR="00DB7D99" w:rsidRDefault="00CE2AB5" w:rsidP="00DE277D">
      <w:pPr>
        <w:pStyle w:val="Heading3"/>
        <w:rPr>
          <w:lang w:val="en-US"/>
        </w:rPr>
      </w:pPr>
      <w:bookmarkStart w:id="369" w:name="_Toc148037171"/>
      <w:r>
        <w:rPr>
          <w:lang w:val="en-US"/>
        </w:rPr>
        <w:t>Primitive</w:t>
      </w:r>
      <w:r w:rsidR="005D497C">
        <w:rPr>
          <w:lang w:val="en-US"/>
        </w:rPr>
        <w:t xml:space="preserve"> </w:t>
      </w:r>
      <w:r>
        <w:rPr>
          <w:lang w:val="en-US"/>
        </w:rPr>
        <w:t>T</w:t>
      </w:r>
      <w:r w:rsidR="005D497C">
        <w:rPr>
          <w:lang w:val="en-US"/>
        </w:rPr>
        <w:t>ypes</w:t>
      </w:r>
      <w:bookmarkEnd w:id="369"/>
    </w:p>
    <w:p w14:paraId="2CAA0594" w14:textId="5700DC79" w:rsidR="005A60C4" w:rsidRPr="00D7567C" w:rsidRDefault="00496E87" w:rsidP="0087469A">
      <w:pPr>
        <w:jc w:val="both"/>
        <w:rPr>
          <w:lang w:val="en-US"/>
        </w:rPr>
      </w:pPr>
      <w:r w:rsidRPr="00D7567C">
        <w:rPr>
          <w:lang w:val="en-US"/>
        </w:rPr>
        <w:t xml:space="preserve">Types are used to characterize the information that is passed on between elements of a service mesh, i.e., services and connectors. </w:t>
      </w:r>
      <w:r w:rsidR="005369B3" w:rsidRPr="00D7567C">
        <w:rPr>
          <w:lang w:val="en-US"/>
        </w:rPr>
        <w:t xml:space="preserve">As usual in </w:t>
      </w:r>
      <w:r w:rsidR="00D652F9" w:rsidRPr="00D7567C">
        <w:rPr>
          <w:lang w:val="en-US"/>
        </w:rPr>
        <w:t>programming or PLC approaches, we rely on a set of pre-defined types representing numbers or strings.</w:t>
      </w:r>
      <w:r w:rsidR="00960325" w:rsidRPr="00D7567C">
        <w:rPr>
          <w:lang w:val="en-US"/>
        </w:rPr>
        <w:t xml:space="preserve"> Moreover, there are types that can be built from other types, such as arrays, lists or records.</w:t>
      </w:r>
      <w:r w:rsidR="005A60C4" w:rsidRPr="00D7567C">
        <w:rPr>
          <w:lang w:val="en-US"/>
        </w:rPr>
        <w:t xml:space="preserve"> </w:t>
      </w:r>
      <w:r w:rsidR="005A60C4" w:rsidRPr="00D7567C">
        <w:rPr>
          <w:lang w:val="en-US"/>
        </w:rPr>
        <w:fldChar w:fldCharType="begin"/>
      </w:r>
      <w:r w:rsidR="005A60C4" w:rsidRPr="00D7567C">
        <w:rPr>
          <w:lang w:val="en-US"/>
        </w:rPr>
        <w:instrText xml:space="preserve"> REF _Ref143430641 \h </w:instrText>
      </w:r>
      <w:r w:rsidR="0087469A" w:rsidRPr="00D7567C">
        <w:rPr>
          <w:lang w:val="en-US"/>
        </w:rPr>
        <w:instrText xml:space="preserve"> \* MERGEFORMAT </w:instrText>
      </w:r>
      <w:r w:rsidR="005A60C4" w:rsidRPr="00D7567C">
        <w:rPr>
          <w:lang w:val="en-US"/>
        </w:rPr>
      </w:r>
      <w:r w:rsidR="005A60C4" w:rsidRPr="00D7567C">
        <w:rPr>
          <w:lang w:val="en-US"/>
        </w:rPr>
        <w:fldChar w:fldCharType="separate"/>
      </w:r>
      <w:ins w:id="370" w:author="Holger Eichelberger" w:date="2025-03-06T13:05:00Z">
        <w:r w:rsidR="00262ACC" w:rsidRPr="003D662E">
          <w:rPr>
            <w:lang w:val="en-US"/>
          </w:rPr>
          <w:t xml:space="preserve">Figure </w:t>
        </w:r>
        <w:r w:rsidR="00262ACC">
          <w:rPr>
            <w:noProof/>
            <w:lang w:val="en-US"/>
          </w:rPr>
          <w:t>53</w:t>
        </w:r>
      </w:ins>
      <w:r w:rsidR="005A60C4" w:rsidRPr="00D7567C">
        <w:rPr>
          <w:lang w:val="en-US"/>
        </w:rPr>
        <w:fldChar w:fldCharType="end"/>
      </w:r>
      <w:r w:rsidR="005A60C4" w:rsidRPr="00D7567C">
        <w:rPr>
          <w:lang w:val="en-US"/>
        </w:rPr>
        <w:t xml:space="preserve"> displays the hierarchy of types defined by the configuration meta model. </w:t>
      </w:r>
    </w:p>
    <w:p w14:paraId="75C4A7CB" w14:textId="569748BD" w:rsidR="005D497C" w:rsidRPr="00D7567C" w:rsidRDefault="005A60C4" w:rsidP="0087469A">
      <w:pPr>
        <w:jc w:val="both"/>
        <w:rPr>
          <w:lang w:val="en-US"/>
        </w:rPr>
      </w:pPr>
      <w:r w:rsidRPr="00D7567C">
        <w:rPr>
          <w:lang w:val="en-US"/>
        </w:rPr>
        <w:t xml:space="preserve">It is important not to confuse the types that we discuss here, which were specifically defined for the purposes of the platform in the Industry 4.0/IIoT application area and the types that are defined by the underlying modeling language, namely IVML. </w:t>
      </w:r>
      <w:r w:rsidR="00DA42AA" w:rsidRPr="00D7567C">
        <w:rPr>
          <w:lang w:val="en-US"/>
        </w:rPr>
        <w:t xml:space="preserve">The types defined in the configuration meta model define what kind of types are permissible for applications; this may be a subset, a superset or even a completely different type structure than provided by a programming language or even IVML (although sharing basic types and name makes sense and is intended). </w:t>
      </w:r>
      <w:r w:rsidR="00AC2266" w:rsidRPr="00D7567C">
        <w:rPr>
          <w:lang w:val="en-US"/>
        </w:rPr>
        <w:t>The types defined by IVML can be viewed as meta-meta-types as they are pre-defined and used to, in turn, define the types of the configuration meta-model of the platform, which, in turn, are used to define the configuration model of a specific platform and its applications.</w:t>
      </w:r>
    </w:p>
    <w:p w14:paraId="23E67B22" w14:textId="04CE5BFF" w:rsidR="0087469A" w:rsidRDefault="0087469A" w:rsidP="0087469A">
      <w:pPr>
        <w:jc w:val="both"/>
        <w:rPr>
          <w:lang w:val="en-US"/>
        </w:rPr>
      </w:pPr>
      <w:r w:rsidRPr="00D7567C">
        <w:rPr>
          <w:lang w:val="en-US"/>
        </w:rPr>
        <w:t xml:space="preserve">The type hierarchy of the platform encompasses primitive, pre-defined types, in particular numeric types such as </w:t>
      </w:r>
      <w:r w:rsidRPr="00D7567C">
        <w:rPr>
          <w:rFonts w:ascii="Consolas" w:hAnsi="Consolas"/>
          <w:lang w:val="en-US"/>
        </w:rPr>
        <w:t>Integer</w:t>
      </w:r>
      <w:r w:rsidRPr="00D7567C">
        <w:rPr>
          <w:lang w:val="en-US"/>
        </w:rPr>
        <w:t xml:space="preserve">, </w:t>
      </w:r>
      <w:r w:rsidRPr="00D7567C">
        <w:rPr>
          <w:rFonts w:ascii="Consolas" w:hAnsi="Consolas"/>
          <w:lang w:val="en-US"/>
        </w:rPr>
        <w:t>Short</w:t>
      </w:r>
      <w:r w:rsidRPr="00D7567C">
        <w:rPr>
          <w:lang w:val="en-US"/>
        </w:rPr>
        <w:t xml:space="preserve"> or the (length and sign-specific) types defined by OPC UA. For technical reasons, as IVML can only link to and reuse variables, these types are defined as a compound type in the model (postfix </w:t>
      </w:r>
      <w:r w:rsidRPr="00D7567C">
        <w:rPr>
          <w:rFonts w:ascii="Consolas" w:hAnsi="Consolas"/>
          <w:lang w:val="en-US"/>
        </w:rPr>
        <w:t>TypeType</w:t>
      </w:r>
      <w:r w:rsidRPr="00D7567C">
        <w:rPr>
          <w:rFonts w:cstheme="minorHAnsi"/>
          <w:lang w:val="en-US"/>
        </w:rPr>
        <w:t xml:space="preserve">, e.g., </w:t>
      </w:r>
      <w:r w:rsidRPr="00D7567C">
        <w:rPr>
          <w:rFonts w:ascii="Consolas" w:hAnsi="Consolas"/>
          <w:lang w:val="en-US"/>
        </w:rPr>
        <w:t>IntegerTypeType</w:t>
      </w:r>
      <w:r w:rsidRPr="00D7567C">
        <w:rPr>
          <w:lang w:val="en-US"/>
        </w:rPr>
        <w:t xml:space="preserve">) and then defined as a default variable of that </w:t>
      </w:r>
      <w:r w:rsidRPr="00D7567C">
        <w:rPr>
          <w:lang w:val="en-US"/>
        </w:rPr>
        <w:lastRenderedPageBreak/>
        <w:t xml:space="preserve">compound type representing the actual primitive type (postfix </w:t>
      </w:r>
      <w:r w:rsidRPr="00D7567C">
        <w:rPr>
          <w:rFonts w:ascii="Consolas" w:hAnsi="Consolas"/>
          <w:lang w:val="en-US"/>
        </w:rPr>
        <w:t>Type</w:t>
      </w:r>
      <w:r w:rsidRPr="00D7567C">
        <w:rPr>
          <w:rFonts w:cstheme="minorHAnsi"/>
          <w:lang w:val="en-US"/>
        </w:rPr>
        <w:t xml:space="preserve">, e.g., </w:t>
      </w:r>
      <w:r w:rsidRPr="00D7567C">
        <w:rPr>
          <w:rFonts w:ascii="Consolas" w:hAnsi="Consolas"/>
          <w:lang w:val="en-US"/>
        </w:rPr>
        <w:t>IntegerType</w:t>
      </w:r>
      <w:r w:rsidRPr="00D7567C">
        <w:rPr>
          <w:lang w:val="en-US"/>
        </w:rPr>
        <w:t xml:space="preserve">). </w:t>
      </w:r>
      <w:r w:rsidR="003F280D" w:rsidRPr="00D7567C">
        <w:rPr>
          <w:lang w:val="en-US"/>
        </w:rPr>
        <w:t xml:space="preserve">In addition, the type hierarchy allows for user-defined types with pre-defined structure and semantics, e.g., arrays (referring to a </w:t>
      </w:r>
      <w:r w:rsidR="003F280D" w:rsidRPr="00D7567C">
        <w:rPr>
          <w:rFonts w:ascii="Consolas" w:hAnsi="Consolas"/>
          <w:lang w:val="en-US"/>
        </w:rPr>
        <w:t>DataType</w:t>
      </w:r>
      <w:r w:rsidR="003F280D" w:rsidRPr="00D7567C">
        <w:rPr>
          <w:lang w:val="en-US"/>
        </w:rPr>
        <w:t xml:space="preserve"> representing the container element type), e.g., lists (also referring to a </w:t>
      </w:r>
      <w:r w:rsidR="003F280D" w:rsidRPr="00D7567C">
        <w:rPr>
          <w:rFonts w:ascii="Consolas" w:hAnsi="Consolas"/>
          <w:lang w:val="en-US"/>
        </w:rPr>
        <w:t>DataType</w:t>
      </w:r>
      <w:r w:rsidR="003F280D" w:rsidRPr="00D7567C">
        <w:rPr>
          <w:lang w:val="en-US"/>
        </w:rPr>
        <w:t xml:space="preserve"> representing the container element type), or enumerations (</w:t>
      </w:r>
      <w:r w:rsidR="002E444B" w:rsidRPr="00D7567C">
        <w:rPr>
          <w:lang w:val="en-US"/>
        </w:rPr>
        <w:t>enumerable names</w:t>
      </w:r>
      <w:r w:rsidR="00571864" w:rsidRPr="00D7567C">
        <w:rPr>
          <w:lang w:val="en-US"/>
        </w:rPr>
        <w:t>).</w:t>
      </w:r>
      <w:r w:rsidR="00976F72" w:rsidRPr="00D7567C">
        <w:rPr>
          <w:lang w:val="en-US"/>
        </w:rPr>
        <w:t xml:space="preserve"> Moreover, composite types of those types can be defined, so called recor</w:t>
      </w:r>
      <w:r w:rsidR="00AF1DCA" w:rsidRPr="00D7567C">
        <w:rPr>
          <w:lang w:val="en-US"/>
        </w:rPr>
        <w:t>d</w:t>
      </w:r>
      <w:r w:rsidR="00976F72" w:rsidRPr="00D7567C">
        <w:rPr>
          <w:lang w:val="en-US"/>
        </w:rPr>
        <w:t>s</w:t>
      </w:r>
      <w:r w:rsidR="00AF1DCA" w:rsidRPr="00D7567C">
        <w:rPr>
          <w:lang w:val="en-US"/>
        </w:rPr>
        <w:t xml:space="preserve"> with named/typed fields</w:t>
      </w:r>
      <w:r w:rsidR="00976F72" w:rsidRPr="00D7567C">
        <w:rPr>
          <w:lang w:val="en-US"/>
        </w:rPr>
        <w:t>, which we will detail in the next section.</w:t>
      </w:r>
    </w:p>
    <w:p w14:paraId="1E85BBC7" w14:textId="15A46084" w:rsidR="00C74FF1" w:rsidRDefault="0087469A" w:rsidP="005D497C">
      <w:pPr>
        <w:rPr>
          <w:lang w:val="en-US"/>
        </w:rPr>
      </w:pPr>
      <w:r w:rsidRPr="0087469A">
        <w:rPr>
          <w:noProof/>
        </w:rPr>
        <w:drawing>
          <wp:inline distT="0" distB="0" distL="0" distR="0" wp14:anchorId="7E28AB49" wp14:editId="7162F054">
            <wp:extent cx="5760720" cy="18230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1823085"/>
                    </a:xfrm>
                    <a:prstGeom prst="rect">
                      <a:avLst/>
                    </a:prstGeom>
                    <a:noFill/>
                    <a:ln>
                      <a:noFill/>
                    </a:ln>
                  </pic:spPr>
                </pic:pic>
              </a:graphicData>
            </a:graphic>
          </wp:inline>
        </w:drawing>
      </w:r>
    </w:p>
    <w:p w14:paraId="0382D78C" w14:textId="586249C3" w:rsidR="00C74FF1" w:rsidRPr="005D497C" w:rsidRDefault="00C74FF1" w:rsidP="0086277F">
      <w:pPr>
        <w:pStyle w:val="Caption"/>
        <w:jc w:val="center"/>
        <w:rPr>
          <w:lang w:val="en-US"/>
        </w:rPr>
      </w:pPr>
      <w:bookmarkStart w:id="371" w:name="_Ref14343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53</w:t>
      </w:r>
      <w:r w:rsidRPr="003D662E">
        <w:fldChar w:fldCharType="end"/>
      </w:r>
      <w:bookmarkEnd w:id="371"/>
      <w:r w:rsidRPr="003D662E">
        <w:rPr>
          <w:lang w:val="en-US"/>
        </w:rPr>
        <w:t xml:space="preserve">: </w:t>
      </w:r>
      <w:r>
        <w:rPr>
          <w:lang w:val="en-US"/>
        </w:rPr>
        <w:t>Configuration meta-model type hierarchy</w:t>
      </w:r>
      <w:r w:rsidRPr="003D662E">
        <w:rPr>
          <w:lang w:val="en-US"/>
        </w:rPr>
        <w:t>.</w:t>
      </w:r>
    </w:p>
    <w:p w14:paraId="76B5200E" w14:textId="7A6DE6E8" w:rsidR="00DE277D" w:rsidRDefault="00DB7D99" w:rsidP="00DE277D">
      <w:pPr>
        <w:pStyle w:val="Heading3"/>
        <w:rPr>
          <w:lang w:val="en-US"/>
        </w:rPr>
      </w:pPr>
      <w:bookmarkStart w:id="372" w:name="_Toc148037172"/>
      <w:r>
        <w:rPr>
          <w:lang w:val="en-US"/>
        </w:rPr>
        <w:t>Record</w:t>
      </w:r>
      <w:r w:rsidR="00DE277D">
        <w:rPr>
          <w:lang w:val="en-US"/>
        </w:rPr>
        <w:t>Type</w:t>
      </w:r>
      <w:r w:rsidR="00C74FF1">
        <w:rPr>
          <w:lang w:val="en-US"/>
        </w:rPr>
        <w:t xml:space="preserve"> and Field</w:t>
      </w:r>
      <w:bookmarkEnd w:id="372"/>
    </w:p>
    <w:p w14:paraId="65404BD0" w14:textId="62827E68" w:rsidR="001E233E" w:rsidRDefault="001E233E" w:rsidP="001E233E">
      <w:pPr>
        <w:jc w:val="both"/>
        <w:rPr>
          <w:lang w:val="en-US"/>
        </w:rPr>
      </w:pPr>
      <w:r w:rsidRPr="00D7567C">
        <w:rPr>
          <w:lang w:val="en-US"/>
        </w:rPr>
        <w:t xml:space="preserve">The </w:t>
      </w:r>
      <w:r w:rsidRPr="00D7567C">
        <w:rPr>
          <w:rFonts w:ascii="Consolas" w:hAnsi="Consolas"/>
          <w:lang w:val="en-US"/>
        </w:rPr>
        <w:t>RecordType</w:t>
      </w:r>
      <w:r w:rsidRPr="00D7567C">
        <w:rPr>
          <w:lang w:val="en-US"/>
        </w:rPr>
        <w:t xml:space="preserve"> represents complex user-defined types that are passed among services in service meshes. A typical example in IVML is shown below – it defines the variable rec1 of type RecordType, specifies the name of the data type as well as the individual named, typed fields of that record. </w:t>
      </w:r>
      <w:r w:rsidR="00F13134" w:rsidRPr="00D7567C">
        <w:rPr>
          <w:lang w:val="en-US"/>
        </w:rPr>
        <w:t xml:space="preserve">Type names must be unique within the same configuration. </w:t>
      </w:r>
      <w:r w:rsidRPr="00D7567C">
        <w:rPr>
          <w:lang w:val="en-US"/>
        </w:rPr>
        <w:t xml:space="preserve">Names </w:t>
      </w:r>
      <w:r w:rsidR="00F13134" w:rsidRPr="00D7567C">
        <w:rPr>
          <w:lang w:val="en-US"/>
        </w:rPr>
        <w:t>are</w:t>
      </w:r>
      <w:r w:rsidRPr="00D7567C">
        <w:rPr>
          <w:lang w:val="en-US"/>
        </w:rPr>
        <w:t xml:space="preserve"> used for naming generated classes or attributes/fields as well as related methods/functions within the classes. However, due to different programming language rules and conventions, names may be translated to more adequate names for the target language during the instantiation process.</w:t>
      </w:r>
    </w:p>
    <w:p w14:paraId="4D04A02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4580825C"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6E15D1D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562138AB"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387DE3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1E6606D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4B20DB1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4681E6A9"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007AAB0E"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7D00DA66"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4C7829A"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4EA239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6A57FFFE" w14:textId="3E463034" w:rsidR="001E233E" w:rsidRDefault="001E233E" w:rsidP="001E233E">
      <w:pPr>
        <w:rPr>
          <w:lang w:val="en-US"/>
        </w:rPr>
      </w:pPr>
    </w:p>
    <w:p w14:paraId="25B4201F" w14:textId="7698E022" w:rsidR="001E233E" w:rsidRPr="001E233E" w:rsidRDefault="001E233E" w:rsidP="001E233E">
      <w:pPr>
        <w:rPr>
          <w:lang w:val="en-US"/>
        </w:rPr>
      </w:pPr>
      <w:r w:rsidRPr="00D7567C">
        <w:rPr>
          <w:lang w:val="en-US"/>
        </w:rPr>
        <w:t xml:space="preserve">Besides the shown attributes, in particular instances of the type </w:t>
      </w:r>
      <w:r w:rsidRPr="00D7567C">
        <w:rPr>
          <w:rFonts w:ascii="Consolas" w:hAnsi="Consolas"/>
          <w:lang w:val="en-US"/>
        </w:rPr>
        <w:t>Field</w:t>
      </w:r>
      <w:r w:rsidRPr="00D7567C">
        <w:rPr>
          <w:lang w:val="en-US"/>
        </w:rPr>
        <w:t xml:space="preserve"> may be equipped with more information as summarized in </w:t>
      </w:r>
      <w:r w:rsidRPr="00D7567C">
        <w:rPr>
          <w:lang w:val="en-US"/>
        </w:rPr>
        <w:fldChar w:fldCharType="begin"/>
      </w:r>
      <w:r w:rsidRPr="00D7567C">
        <w:rPr>
          <w:lang w:val="en-US"/>
        </w:rPr>
        <w:instrText xml:space="preserve"> REF _Ref143440977 \h </w:instrText>
      </w:r>
      <w:r w:rsidR="008F2785" w:rsidRPr="00D7567C">
        <w:rPr>
          <w:lang w:val="en-US"/>
        </w:rPr>
        <w:instrText xml:space="preserve"> \* MERGEFORMAT </w:instrText>
      </w:r>
      <w:r w:rsidRPr="00D7567C">
        <w:rPr>
          <w:lang w:val="en-US"/>
        </w:rPr>
      </w:r>
      <w:r w:rsidRPr="00D7567C">
        <w:rPr>
          <w:lang w:val="en-US"/>
        </w:rPr>
        <w:fldChar w:fldCharType="separate"/>
      </w:r>
      <w:ins w:id="373" w:author="Holger Eichelberger" w:date="2025-03-06T13:05:00Z">
        <w:r w:rsidR="00262ACC" w:rsidRPr="003D662E">
          <w:rPr>
            <w:lang w:val="en-US"/>
          </w:rPr>
          <w:t xml:space="preserve">Table </w:t>
        </w:r>
        <w:r w:rsidR="00262ACC">
          <w:rPr>
            <w:noProof/>
            <w:lang w:val="en-US"/>
          </w:rPr>
          <w:t>7</w:t>
        </w:r>
      </w:ins>
      <w:r w:rsidRPr="00D7567C">
        <w:rPr>
          <w:lang w:val="en-US"/>
        </w:rPr>
        <w:fldChar w:fldCharType="end"/>
      </w:r>
      <w:r w:rsidRPr="00D7567C">
        <w:rPr>
          <w:lang w:val="en-US"/>
        </w:rPr>
        <w:t>.</w:t>
      </w:r>
    </w:p>
    <w:p w14:paraId="7B2C4BD4" w14:textId="32033C8A" w:rsidR="0031136E" w:rsidRPr="003D662E" w:rsidRDefault="0031136E" w:rsidP="0031136E">
      <w:pPr>
        <w:pStyle w:val="Caption"/>
        <w:jc w:val="center"/>
        <w:rPr>
          <w:lang w:val="en-US"/>
        </w:rPr>
      </w:pPr>
      <w:bookmarkStart w:id="374" w:name="_Ref14344097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262ACC">
        <w:rPr>
          <w:noProof/>
          <w:lang w:val="en-US"/>
        </w:rPr>
        <w:t>7</w:t>
      </w:r>
      <w:r w:rsidRPr="003D662E">
        <w:fldChar w:fldCharType="end"/>
      </w:r>
      <w:bookmarkEnd w:id="374"/>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067"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3"/>
        <w:gridCol w:w="6520"/>
        <w:gridCol w:w="1134"/>
      </w:tblGrid>
      <w:tr w:rsidR="009F3338" w:rsidRPr="003D662E" w14:paraId="7B219805"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D65EBA4" w14:textId="50EBCCF5" w:rsidR="009F3338" w:rsidRPr="003D662E" w:rsidRDefault="009F3338" w:rsidP="00D04D97">
            <w:pPr>
              <w:rPr>
                <w:b w:val="0"/>
                <w:bCs w:val="0"/>
                <w:color w:val="FFFFFF" w:themeColor="background1"/>
                <w:lang w:val="en-US"/>
              </w:rPr>
            </w:pPr>
            <w:r>
              <w:rPr>
                <w:color w:val="FFFFFF" w:themeColor="background1"/>
                <w:lang w:val="en-US"/>
              </w:rPr>
              <w:t>Field</w:t>
            </w:r>
          </w:p>
        </w:tc>
        <w:tc>
          <w:tcPr>
            <w:tcW w:w="6520" w:type="dxa"/>
            <w:tcBorders>
              <w:bottom w:val="none" w:sz="0" w:space="0" w:color="auto"/>
            </w:tcBorders>
            <w:shd w:val="clear" w:color="auto" w:fill="086171"/>
          </w:tcPr>
          <w:p w14:paraId="7A0DD482" w14:textId="53378D99"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134" w:type="dxa"/>
            <w:tcBorders>
              <w:bottom w:val="none" w:sz="0" w:space="0" w:color="auto"/>
            </w:tcBorders>
            <w:shd w:val="clear" w:color="auto" w:fill="086171"/>
          </w:tcPr>
          <w:p w14:paraId="7F9E68A6"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9F3338" w:rsidRPr="00566A62" w14:paraId="37C2153D"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52D1F16D" w14:textId="441F720D" w:rsidR="009F3338" w:rsidRPr="003D662E" w:rsidRDefault="009F3338" w:rsidP="00D04D97">
            <w:pPr>
              <w:rPr>
                <w:rFonts w:cstheme="minorHAnsi"/>
                <w:b w:val="0"/>
                <w:bCs w:val="0"/>
                <w:lang w:val="en-US"/>
              </w:rPr>
            </w:pPr>
            <w:r>
              <w:rPr>
                <w:rFonts w:cstheme="minorHAnsi"/>
                <w:b w:val="0"/>
                <w:bCs w:val="0"/>
                <w:lang w:val="en-US"/>
              </w:rPr>
              <w:t>name</w:t>
            </w:r>
          </w:p>
        </w:tc>
        <w:tc>
          <w:tcPr>
            <w:tcW w:w="6520" w:type="dxa"/>
          </w:tcPr>
          <w:p w14:paraId="7234D3BE" w14:textId="56F4D785"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field, must be unique within the type.</w:t>
            </w:r>
          </w:p>
        </w:tc>
        <w:tc>
          <w:tcPr>
            <w:tcW w:w="1134" w:type="dxa"/>
          </w:tcPr>
          <w:p w14:paraId="6FAC1582" w14:textId="47F4AB7B"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566A62" w14:paraId="3C2FE05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9912D7F" w14:textId="149972C9" w:rsidR="009F3338" w:rsidRDefault="009F3338" w:rsidP="00D04D97">
            <w:pPr>
              <w:rPr>
                <w:rFonts w:cstheme="minorHAnsi"/>
                <w:b w:val="0"/>
                <w:bCs w:val="0"/>
                <w:lang w:val="en-US"/>
              </w:rPr>
            </w:pPr>
            <w:r>
              <w:rPr>
                <w:rFonts w:cstheme="minorHAnsi"/>
                <w:b w:val="0"/>
                <w:bCs w:val="0"/>
                <w:lang w:val="en-US"/>
              </w:rPr>
              <w:t>type</w:t>
            </w:r>
          </w:p>
        </w:tc>
        <w:tc>
          <w:tcPr>
            <w:tcW w:w="6520" w:type="dxa"/>
          </w:tcPr>
          <w:p w14:paraId="418B3A27" w14:textId="4929DE98"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Type of the field, given as IVML reference to the variable declaring the respective type. May be a built-in type, a user-defined array, list, enum or record type.</w:t>
            </w:r>
          </w:p>
        </w:tc>
        <w:tc>
          <w:tcPr>
            <w:tcW w:w="1134" w:type="dxa"/>
          </w:tcPr>
          <w:p w14:paraId="1542BBEB"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566A62" w14:paraId="3DEAC78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454A8F6" w14:textId="649D9B4F" w:rsidR="009F3338" w:rsidRDefault="009F3338" w:rsidP="00D04D97">
            <w:pPr>
              <w:rPr>
                <w:rFonts w:cstheme="minorHAnsi"/>
                <w:b w:val="0"/>
                <w:bCs w:val="0"/>
                <w:lang w:val="en-US"/>
              </w:rPr>
            </w:pPr>
            <w:r>
              <w:rPr>
                <w:rFonts w:cstheme="minorHAnsi"/>
                <w:b w:val="0"/>
                <w:bCs w:val="0"/>
                <w:lang w:val="en-US"/>
              </w:rPr>
              <w:t>description</w:t>
            </w:r>
          </w:p>
        </w:tc>
        <w:tc>
          <w:tcPr>
            <w:tcW w:w="6520" w:type="dxa"/>
          </w:tcPr>
          <w:p w14:paraId="7EE2BBC2" w14:textId="3A46AD9B"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Description of the field to be taken over into the generated classes/documentation.</w:t>
            </w:r>
          </w:p>
        </w:tc>
        <w:tc>
          <w:tcPr>
            <w:tcW w:w="1134" w:type="dxa"/>
          </w:tcPr>
          <w:p w14:paraId="5B49EBE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13134" w14:paraId="4586430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241D30" w14:textId="4653A55D" w:rsidR="009F3338" w:rsidRDefault="009F3338" w:rsidP="00D04D97">
            <w:pPr>
              <w:rPr>
                <w:rFonts w:cstheme="minorHAnsi"/>
                <w:b w:val="0"/>
                <w:bCs w:val="0"/>
                <w:lang w:val="en-US"/>
              </w:rPr>
            </w:pPr>
            <w:r>
              <w:rPr>
                <w:rFonts w:cstheme="minorHAnsi"/>
                <w:b w:val="0"/>
                <w:bCs w:val="0"/>
                <w:lang w:val="en-US"/>
              </w:rPr>
              <w:lastRenderedPageBreak/>
              <w:t>optional</w:t>
            </w:r>
          </w:p>
        </w:tc>
        <w:tc>
          <w:tcPr>
            <w:tcW w:w="6520" w:type="dxa"/>
          </w:tcPr>
          <w:p w14:paraId="44808F2E" w14:textId="53206CB6"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Is the data mandatory or may it be absent / ignored in case of failures. E.g., when the underlying data cannot be accessed in a connector, the access will fail for a mandatory field but not for an optional field. </w:t>
            </w:r>
          </w:p>
        </w:tc>
        <w:tc>
          <w:tcPr>
            <w:tcW w:w="1134" w:type="dxa"/>
          </w:tcPr>
          <w:p w14:paraId="1301C243" w14:textId="1977A447"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55DB930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3B28AD" w14:textId="676F17F5" w:rsidR="009F3338" w:rsidRDefault="009F3338" w:rsidP="00D04D97">
            <w:pPr>
              <w:rPr>
                <w:rFonts w:cstheme="minorHAnsi"/>
                <w:b w:val="0"/>
                <w:bCs w:val="0"/>
                <w:lang w:val="en-US"/>
              </w:rPr>
            </w:pPr>
            <w:r>
              <w:rPr>
                <w:rFonts w:cstheme="minorHAnsi"/>
                <w:b w:val="0"/>
                <w:bCs w:val="0"/>
                <w:lang w:val="en-US"/>
              </w:rPr>
              <w:t>readOnly</w:t>
            </w:r>
          </w:p>
        </w:tc>
        <w:tc>
          <w:tcPr>
            <w:tcW w:w="6520" w:type="dxa"/>
          </w:tcPr>
          <w:p w14:paraId="38945176" w14:textId="40741043"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Read-only data is not written back to data sources represented by a connector. If possible, no setter methods/functions will be generated for read-only fields.</w:t>
            </w:r>
          </w:p>
        </w:tc>
        <w:tc>
          <w:tcPr>
            <w:tcW w:w="1134" w:type="dxa"/>
          </w:tcPr>
          <w:p w14:paraId="2D05E2D3" w14:textId="78A0C605"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2195CE35"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DAD7D27" w14:textId="6A2078AF" w:rsidR="009F3338" w:rsidRDefault="009F3338" w:rsidP="00D04D97">
            <w:pPr>
              <w:rPr>
                <w:rFonts w:cstheme="minorHAnsi"/>
                <w:b w:val="0"/>
                <w:bCs w:val="0"/>
                <w:lang w:val="en-US"/>
              </w:rPr>
            </w:pPr>
            <w:r>
              <w:rPr>
                <w:rFonts w:cstheme="minorHAnsi"/>
                <w:b w:val="0"/>
                <w:bCs w:val="0"/>
                <w:lang w:val="en-US"/>
              </w:rPr>
              <w:t>nullable</w:t>
            </w:r>
          </w:p>
        </w:tc>
        <w:tc>
          <w:tcPr>
            <w:tcW w:w="6520" w:type="dxa"/>
          </w:tcPr>
          <w:p w14:paraId="23A6F000" w14:textId="5099883D"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May the data contain </w:t>
            </w:r>
            <w:r w:rsidRPr="00D7567C">
              <w:rPr>
                <w:rFonts w:cstheme="minorHAnsi"/>
                <w:b/>
                <w:lang w:val="en-US"/>
              </w:rPr>
              <w:t>null</w:t>
            </w:r>
            <w:r w:rsidRPr="00D7567C">
              <w:rPr>
                <w:rFonts w:cstheme="minorHAnsi"/>
                <w:lang w:val="en-US"/>
              </w:rPr>
              <w:t xml:space="preserve"> as a value. If true, potentially additional code must be generated to handle this case, which may impact performance.</w:t>
            </w:r>
          </w:p>
        </w:tc>
        <w:tc>
          <w:tcPr>
            <w:tcW w:w="1134" w:type="dxa"/>
          </w:tcPr>
          <w:p w14:paraId="5651F7A1" w14:textId="7176869E"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413FAD63"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BF399" w14:textId="5B7BE193" w:rsidR="009F3338" w:rsidRDefault="009F3338" w:rsidP="00D04D97">
            <w:pPr>
              <w:rPr>
                <w:rFonts w:cstheme="minorHAnsi"/>
                <w:b w:val="0"/>
                <w:bCs w:val="0"/>
                <w:lang w:val="en-US"/>
              </w:rPr>
            </w:pPr>
            <w:r>
              <w:rPr>
                <w:rFonts w:cstheme="minorHAnsi"/>
                <w:b w:val="0"/>
                <w:bCs w:val="0"/>
                <w:lang w:val="en-US"/>
              </w:rPr>
              <w:t>cachingTime</w:t>
            </w:r>
          </w:p>
        </w:tc>
        <w:tc>
          <w:tcPr>
            <w:tcW w:w="6520" w:type="dxa"/>
          </w:tcPr>
          <w:p w14:paraId="12AFCF5A" w14:textId="0B2D0C6F"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Time in milliseconds a connector may cache the data without reading it again from the underlying data source. Negative values indicate that the field shall be always be cached. Pre-defined constants are CACHE_NONE (0 ms) and CACHE_ALWAYS (-1 ms)</w:t>
            </w:r>
            <w:r w:rsidRPr="00D7567C">
              <w:rPr>
                <w:rStyle w:val="FootnoteReference"/>
                <w:rFonts w:cstheme="minorHAnsi"/>
                <w:lang w:val="en-US"/>
              </w:rPr>
              <w:footnoteReference w:id="111"/>
            </w:r>
            <w:r w:rsidRPr="00D7567C">
              <w:rPr>
                <w:rFonts w:cstheme="minorHAnsi"/>
                <w:lang w:val="en-US"/>
              </w:rPr>
              <w:t>.</w:t>
            </w:r>
          </w:p>
        </w:tc>
        <w:tc>
          <w:tcPr>
            <w:tcW w:w="1134" w:type="dxa"/>
          </w:tcPr>
          <w:p w14:paraId="7DB26E55" w14:textId="665CAE09" w:rsidR="009F3338"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bl>
    <w:p w14:paraId="18DD41A6" w14:textId="675B9095" w:rsidR="0031136E" w:rsidRDefault="0031136E" w:rsidP="00DE277D">
      <w:pPr>
        <w:rPr>
          <w:lang w:val="en-GB"/>
        </w:rPr>
      </w:pPr>
    </w:p>
    <w:p w14:paraId="35E1AAF0" w14:textId="4DFA67F0" w:rsidR="00DE277D" w:rsidRDefault="00DE277D" w:rsidP="00DE277D">
      <w:pPr>
        <w:pStyle w:val="Heading3"/>
        <w:rPr>
          <w:lang w:val="en-US"/>
        </w:rPr>
      </w:pPr>
      <w:bookmarkStart w:id="375" w:name="_Ref147497090"/>
      <w:bookmarkStart w:id="376" w:name="_Toc148037173"/>
      <w:r>
        <w:rPr>
          <w:lang w:val="en-US"/>
        </w:rPr>
        <w:t>Service</w:t>
      </w:r>
      <w:r w:rsidR="00E97A8F">
        <w:rPr>
          <w:lang w:val="en-US"/>
        </w:rPr>
        <w:t>s</w:t>
      </w:r>
      <w:bookmarkEnd w:id="375"/>
      <w:bookmarkEnd w:id="376"/>
    </w:p>
    <w:p w14:paraId="29209394" w14:textId="77777777" w:rsidR="00685581" w:rsidRPr="00D7567C" w:rsidRDefault="0018197F" w:rsidP="00494E73">
      <w:pPr>
        <w:jc w:val="both"/>
        <w:rPr>
          <w:lang w:val="en-US"/>
        </w:rPr>
      </w:pPr>
      <w:r w:rsidRPr="00D7567C">
        <w:rPr>
          <w:lang w:val="en-US"/>
        </w:rPr>
        <w:t xml:space="preserve">A service represents a (usually remotely deployable) unit of work, which receives data and produces results in synchronous (one result per input data point) or asynchronous (none, one or multiple results per input data point, also at any point later in time). </w:t>
      </w:r>
      <w:r w:rsidR="00C86706" w:rsidRPr="00D7567C">
        <w:rPr>
          <w:lang w:val="en-US"/>
        </w:rPr>
        <w:t xml:space="preserve">Services can receive multiple types of data and produce multiple types of data, usually along the specified service mesh, but also in backwards direction (publish-subscribe). </w:t>
      </w:r>
      <w:r w:rsidRPr="00D7567C">
        <w:rPr>
          <w:lang w:val="en-US"/>
        </w:rPr>
        <w:t>The unit of work may be pre-defined by the platform or implemented in a specified Java/Python class in a specified Maven artifact.</w:t>
      </w:r>
      <w:r w:rsidR="00C86706" w:rsidRPr="00D7567C">
        <w:rPr>
          <w:lang w:val="en-US"/>
        </w:rPr>
        <w:t xml:space="preserve"> </w:t>
      </w:r>
      <w:r w:rsidR="00473543" w:rsidRPr="00D7567C">
        <w:rPr>
          <w:lang w:val="en-US"/>
        </w:rPr>
        <w:t xml:space="preserve">An AAS nameplate can be associated with a service. </w:t>
      </w:r>
      <w:r w:rsidR="00C86706" w:rsidRPr="00D7567C">
        <w:rPr>
          <w:lang w:val="en-US"/>
        </w:rPr>
        <w:t xml:space="preserve">The following fragment specifies a Java source service implemented by the </w:t>
      </w:r>
      <w:r w:rsidR="00C86706" w:rsidRPr="00D7567C">
        <w:rPr>
          <w:rFonts w:ascii="Consolas" w:hAnsi="Consolas"/>
          <w:lang w:val="en-US"/>
        </w:rPr>
        <w:t>class</w:t>
      </w:r>
      <w:r w:rsidR="00C86706" w:rsidRPr="00D7567C">
        <w:rPr>
          <w:lang w:val="en-US"/>
        </w:rPr>
        <w:t xml:space="preserve"> given in the field class realized in the given Maven </w:t>
      </w:r>
      <w:r w:rsidR="00C86706" w:rsidRPr="00D7567C">
        <w:rPr>
          <w:rFonts w:ascii="Consolas" w:hAnsi="Consolas"/>
          <w:lang w:val="en-US"/>
        </w:rPr>
        <w:t>artifact</w:t>
      </w:r>
      <w:r w:rsidR="00C86706" w:rsidRPr="00D7567C">
        <w:rPr>
          <w:lang w:val="en-US"/>
        </w:rPr>
        <w:t>.</w:t>
      </w:r>
      <w:r w:rsidR="00473543" w:rsidRPr="00D7567C">
        <w:rPr>
          <w:lang w:val="en-US"/>
        </w:rPr>
        <w:t xml:space="preserve"> </w:t>
      </w:r>
    </w:p>
    <w:p w14:paraId="2B86BE90" w14:textId="63B04392" w:rsidR="00685581" w:rsidRDefault="00685581" w:rsidP="00D7567C">
      <w:pPr>
        <w:jc w:val="center"/>
        <w:rPr>
          <w:highlight w:val="green"/>
          <w:lang w:val="en-US"/>
        </w:rPr>
      </w:pPr>
      <w:r w:rsidRPr="00685581">
        <w:rPr>
          <w:noProof/>
        </w:rPr>
        <w:drawing>
          <wp:inline distT="0" distB="0" distL="0" distR="0" wp14:anchorId="48FAE09D" wp14:editId="03798AAF">
            <wp:extent cx="5265420" cy="1628612"/>
            <wp:effectExtent l="0" t="0" r="0" b="0"/>
            <wp:docPr id="1654308185" name="Picture 165430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81952" cy="1633725"/>
                    </a:xfrm>
                    <a:prstGeom prst="rect">
                      <a:avLst/>
                    </a:prstGeom>
                    <a:noFill/>
                    <a:ln>
                      <a:noFill/>
                    </a:ln>
                  </pic:spPr>
                </pic:pic>
              </a:graphicData>
            </a:graphic>
          </wp:inline>
        </w:drawing>
      </w:r>
    </w:p>
    <w:p w14:paraId="7A6A3FD0" w14:textId="5C4F4B07" w:rsidR="00685581" w:rsidRPr="002D652C" w:rsidRDefault="00685581" w:rsidP="002D652C">
      <w:pPr>
        <w:pStyle w:val="Caption"/>
        <w:jc w:val="center"/>
        <w:rPr>
          <w:lang w:val="en-US"/>
        </w:rPr>
      </w:pPr>
      <w:bookmarkStart w:id="377" w:name="_Ref14344522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54</w:t>
      </w:r>
      <w:r w:rsidRPr="003D662E">
        <w:fldChar w:fldCharType="end"/>
      </w:r>
      <w:bookmarkEnd w:id="377"/>
      <w:r w:rsidRPr="003D662E">
        <w:rPr>
          <w:lang w:val="en-US"/>
        </w:rPr>
        <w:t xml:space="preserve">: </w:t>
      </w:r>
      <w:r>
        <w:rPr>
          <w:lang w:val="en-US"/>
        </w:rPr>
        <w:t xml:space="preserve">Configuration meta-model </w:t>
      </w:r>
      <w:r w:rsidR="002D652C">
        <w:rPr>
          <w:lang w:val="en-US"/>
        </w:rPr>
        <w:t xml:space="preserve">service </w:t>
      </w:r>
      <w:r>
        <w:rPr>
          <w:lang w:val="en-US"/>
        </w:rPr>
        <w:t>type hierarchy</w:t>
      </w:r>
      <w:r w:rsidRPr="003D662E">
        <w:rPr>
          <w:lang w:val="en-US"/>
        </w:rPr>
        <w:t>.</w:t>
      </w:r>
    </w:p>
    <w:p w14:paraId="6E5191A1" w14:textId="6EB5AA58" w:rsidR="0028044A" w:rsidRPr="00D7567C" w:rsidRDefault="002D652C" w:rsidP="00494E73">
      <w:pPr>
        <w:jc w:val="both"/>
        <w:rPr>
          <w:lang w:val="en-US"/>
        </w:rPr>
      </w:pPr>
      <w:r w:rsidRPr="00D7567C">
        <w:rPr>
          <w:lang w:val="en-US"/>
        </w:rPr>
        <w:t xml:space="preserve">As shown in </w:t>
      </w:r>
      <w:r w:rsidRPr="00D7567C">
        <w:rPr>
          <w:lang w:val="en-US"/>
        </w:rPr>
        <w:fldChar w:fldCharType="begin"/>
      </w:r>
      <w:r w:rsidRPr="00D7567C">
        <w:rPr>
          <w:lang w:val="en-US"/>
        </w:rPr>
        <w:instrText xml:space="preserve"> REF _Ref143445227 \h  \* MERGEFORMAT </w:instrText>
      </w:r>
      <w:r w:rsidRPr="00D7567C">
        <w:rPr>
          <w:lang w:val="en-US"/>
        </w:rPr>
      </w:r>
      <w:r w:rsidRPr="00D7567C">
        <w:rPr>
          <w:lang w:val="en-US"/>
        </w:rPr>
        <w:fldChar w:fldCharType="separate"/>
      </w:r>
      <w:ins w:id="378" w:author="Holger Eichelberger" w:date="2025-03-06T13:05:00Z">
        <w:r w:rsidR="00262ACC" w:rsidRPr="003D662E">
          <w:rPr>
            <w:lang w:val="en-US"/>
          </w:rPr>
          <w:t xml:space="preserve">Figure </w:t>
        </w:r>
        <w:r w:rsidR="00262ACC">
          <w:rPr>
            <w:noProof/>
            <w:lang w:val="en-US"/>
          </w:rPr>
          <w:t>54</w:t>
        </w:r>
      </w:ins>
      <w:r w:rsidRPr="00D7567C">
        <w:rPr>
          <w:lang w:val="en-US"/>
        </w:rPr>
        <w:fldChar w:fldCharType="end"/>
      </w:r>
      <w:r w:rsidRPr="00D7567C">
        <w:rPr>
          <w:lang w:val="en-US"/>
        </w:rPr>
        <w:t>, t</w:t>
      </w:r>
      <w:r w:rsidR="00473543" w:rsidRPr="00D7567C">
        <w:rPr>
          <w:lang w:val="en-US"/>
        </w:rPr>
        <w:t xml:space="preserve">he platform </w:t>
      </w:r>
      <w:r w:rsidR="002566B2" w:rsidRPr="00D7567C">
        <w:rPr>
          <w:lang w:val="en-US"/>
        </w:rPr>
        <w:t>pre-</w:t>
      </w:r>
      <w:r w:rsidR="00473543" w:rsidRPr="00D7567C">
        <w:rPr>
          <w:lang w:val="en-US"/>
        </w:rPr>
        <w:t xml:space="preserve">defines the </w:t>
      </w:r>
      <w:r w:rsidR="0076696B" w:rsidRPr="00D7567C">
        <w:rPr>
          <w:lang w:val="en-US"/>
        </w:rPr>
        <w:t xml:space="preserve">generic </w:t>
      </w:r>
      <w:r w:rsidR="00473543" w:rsidRPr="00D7567C">
        <w:rPr>
          <w:lang w:val="en-US"/>
        </w:rPr>
        <w:t xml:space="preserve">types </w:t>
      </w:r>
      <w:r w:rsidR="00473543" w:rsidRPr="00D7567C">
        <w:rPr>
          <w:rFonts w:ascii="Consolas" w:hAnsi="Consolas"/>
          <w:lang w:val="en-US"/>
        </w:rPr>
        <w:t>JavaService</w:t>
      </w:r>
      <w:r w:rsidR="00473543" w:rsidRPr="00D7567C">
        <w:rPr>
          <w:lang w:val="en-US"/>
        </w:rPr>
        <w:t xml:space="preserve">, </w:t>
      </w:r>
      <w:r w:rsidR="00473543" w:rsidRPr="00D7567C">
        <w:rPr>
          <w:rFonts w:ascii="Consolas" w:hAnsi="Consolas"/>
          <w:lang w:val="en-US"/>
        </w:rPr>
        <w:t>PythonService</w:t>
      </w:r>
      <w:r w:rsidR="0076696B" w:rsidRPr="00D7567C">
        <w:rPr>
          <w:lang w:val="en-US"/>
        </w:rPr>
        <w:t xml:space="preserve"> and the customizable services</w:t>
      </w:r>
      <w:r w:rsidR="00473543" w:rsidRPr="00D7567C">
        <w:rPr>
          <w:lang w:val="en-US"/>
        </w:rPr>
        <w:t xml:space="preserve"> </w:t>
      </w:r>
      <w:r w:rsidR="00473543" w:rsidRPr="00D7567C">
        <w:rPr>
          <w:rFonts w:ascii="Consolas" w:hAnsi="Consolas"/>
          <w:lang w:val="en-US"/>
        </w:rPr>
        <w:t>KodexService</w:t>
      </w:r>
      <w:r w:rsidR="00473543" w:rsidRPr="00D7567C">
        <w:rPr>
          <w:lang w:val="en-US"/>
        </w:rPr>
        <w:t xml:space="preserve">, </w:t>
      </w:r>
      <w:r w:rsidR="00473543" w:rsidRPr="00D7567C">
        <w:rPr>
          <w:rFonts w:ascii="Consolas" w:hAnsi="Consolas"/>
          <w:lang w:val="en-US"/>
        </w:rPr>
        <w:t>RtsaService</w:t>
      </w:r>
      <w:r w:rsidR="00473543" w:rsidRPr="00D7567C">
        <w:rPr>
          <w:lang w:val="en-US"/>
        </w:rPr>
        <w:t xml:space="preserve">, </w:t>
      </w:r>
      <w:r w:rsidR="0072262F" w:rsidRPr="00D7567C">
        <w:rPr>
          <w:rFonts w:ascii="Consolas" w:hAnsi="Consolas"/>
          <w:lang w:val="en-US"/>
        </w:rPr>
        <w:t>TraceToAasJavaService</w:t>
      </w:r>
      <w:r w:rsidR="0072262F" w:rsidRPr="00D7567C">
        <w:rPr>
          <w:lang w:val="en-US"/>
        </w:rPr>
        <w:t xml:space="preserve">, </w:t>
      </w:r>
      <w:r w:rsidR="00473543" w:rsidRPr="00D7567C">
        <w:rPr>
          <w:rFonts w:ascii="Consolas" w:hAnsi="Consolas"/>
          <w:lang w:val="en-US"/>
        </w:rPr>
        <w:t>FlowerFederatedAiService</w:t>
      </w:r>
      <w:r w:rsidR="0076696B" w:rsidRPr="00D7567C">
        <w:rPr>
          <w:lang w:val="en-US"/>
        </w:rPr>
        <w:t xml:space="preserve"> shipped with the platform.</w:t>
      </w:r>
      <w:r w:rsidR="0072262F" w:rsidRPr="00D7567C">
        <w:rPr>
          <w:lang w:val="en-US"/>
        </w:rPr>
        <w:t xml:space="preserve"> Specialized services may refine fields with more specific types or define (fixed) default values.</w:t>
      </w:r>
    </w:p>
    <w:p w14:paraId="1458EB3C"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32451CC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206E2982"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3D3B159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1EB78ED5"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2EF407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F89133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38B1D8E1" w14:textId="77777777" w:rsidR="00C86706" w:rsidRPr="003D662E" w:rsidRDefault="00C86706" w:rsidP="00C86706">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19DA025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B9770FB"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5BD636AE"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lastRenderedPageBreak/>
        <w:t xml:space="preserve">        kind = ServiceKind::SOURCE_SERVICE,</w:t>
      </w:r>
    </w:p>
    <w:p w14:paraId="43FCA7D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5EEBBA5A" w14:textId="27AA127A" w:rsidR="00C86706" w:rsidRPr="00C86706"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6CFDEBB" w14:textId="5317B8BD" w:rsidR="00BA1AF5" w:rsidRDefault="00BA1AF5" w:rsidP="00BA1AF5">
      <w:pPr>
        <w:pStyle w:val="Caption"/>
        <w:rPr>
          <w:lang w:val="en-US"/>
        </w:rPr>
      </w:pPr>
    </w:p>
    <w:p w14:paraId="50171A27" w14:textId="21532ECD" w:rsidR="00BA1AF5" w:rsidRPr="00BA1AF5" w:rsidRDefault="00BA1AF5" w:rsidP="00BA1AF5">
      <w:pPr>
        <w:rPr>
          <w:lang w:val="en-US"/>
        </w:rPr>
      </w:pPr>
      <w:r w:rsidRPr="00D7567C">
        <w:rPr>
          <w:lang w:val="en-US"/>
        </w:rPr>
        <w:t>Please consider that various validity constraints do apply for services, e.g., sources must have at least one forward output type, transformers at least one input and output forward type and sinks at least one forward input type. Further, arbitrary many backward types are allowed, whereby per backward type at least one service shall declare the backward type output as otherwise no data will flow.</w:t>
      </w:r>
    </w:p>
    <w:p w14:paraId="4D89865C" w14:textId="733E21B8"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262ACC">
        <w:rPr>
          <w:noProof/>
          <w:lang w:val="en-US"/>
        </w:rPr>
        <w:t>8</w:t>
      </w:r>
      <w:r w:rsidRPr="003D662E">
        <w:fldChar w:fldCharType="end"/>
      </w:r>
      <w:r w:rsidRPr="003D662E">
        <w:rPr>
          <w:lang w:val="en-US"/>
        </w:rPr>
        <w:t xml:space="preserve">: </w:t>
      </w:r>
      <w:r>
        <w:rPr>
          <w:lang w:val="en-US"/>
        </w:rPr>
        <w:t xml:space="preserve">Fields of the </w:t>
      </w:r>
      <w:r w:rsidR="005C56F0">
        <w:rPr>
          <w:lang w:val="en-US"/>
        </w:rPr>
        <w:t>Service</w:t>
      </w:r>
      <w:r w:rsidR="00167AC3">
        <w:rPr>
          <w:lang w:val="en-US"/>
        </w:rPr>
        <w:t xml:space="preserve"> </w:t>
      </w:r>
      <w:r>
        <w:rPr>
          <w:lang w:val="en-US"/>
        </w:rPr>
        <w:t>configuration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sidR="00E0541A" w:rsidRPr="00E97A8F">
        <w:rPr>
          <w:lang w:val="en-US"/>
        </w:rPr>
        <w:t xml:space="preserve"> </w:t>
      </w:r>
      <w:r w:rsidR="00E0541A">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34"/>
        <w:gridCol w:w="1744"/>
        <w:gridCol w:w="3766"/>
        <w:gridCol w:w="1218"/>
      </w:tblGrid>
      <w:tr w:rsidR="00C72AD8" w:rsidRPr="003D662E" w14:paraId="0573354E"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2FF4614C" w14:textId="77777777" w:rsidR="009F3338" w:rsidRPr="003D662E" w:rsidRDefault="009F3338" w:rsidP="00D04D97">
            <w:pPr>
              <w:rPr>
                <w:b w:val="0"/>
                <w:bCs w:val="0"/>
                <w:color w:val="FFFFFF" w:themeColor="background1"/>
                <w:lang w:val="en-US"/>
              </w:rPr>
            </w:pPr>
            <w:r>
              <w:rPr>
                <w:color w:val="FFFFFF" w:themeColor="background1"/>
                <w:lang w:val="en-US"/>
              </w:rPr>
              <w:t>Field</w:t>
            </w:r>
          </w:p>
        </w:tc>
        <w:tc>
          <w:tcPr>
            <w:tcW w:w="1744" w:type="dxa"/>
            <w:tcBorders>
              <w:bottom w:val="none" w:sz="0" w:space="0" w:color="auto"/>
            </w:tcBorders>
            <w:shd w:val="clear" w:color="auto" w:fill="086171"/>
          </w:tcPr>
          <w:p w14:paraId="26022608" w14:textId="4CDFDAAA" w:rsidR="009F3338" w:rsidRDefault="00FD324B"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766" w:type="dxa"/>
            <w:tcBorders>
              <w:bottom w:val="none" w:sz="0" w:space="0" w:color="auto"/>
            </w:tcBorders>
            <w:shd w:val="clear" w:color="auto" w:fill="086171"/>
          </w:tcPr>
          <w:p w14:paraId="4D456D56" w14:textId="1826DD3D"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218" w:type="dxa"/>
            <w:tcBorders>
              <w:bottom w:val="none" w:sz="0" w:space="0" w:color="auto"/>
            </w:tcBorders>
            <w:shd w:val="clear" w:color="auto" w:fill="086171"/>
          </w:tcPr>
          <w:p w14:paraId="7B805614"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72AD8" w:rsidRPr="00566A62" w14:paraId="5041B2E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FD0A483" w14:textId="7E61C732" w:rsidR="009F3338" w:rsidRPr="003D662E" w:rsidRDefault="00C064E6" w:rsidP="00D04D97">
            <w:pPr>
              <w:rPr>
                <w:rFonts w:cstheme="minorHAnsi"/>
                <w:b w:val="0"/>
                <w:bCs w:val="0"/>
                <w:lang w:val="en-US"/>
              </w:rPr>
            </w:pPr>
            <w:r>
              <w:rPr>
                <w:rFonts w:cstheme="minorHAnsi"/>
                <w:b w:val="0"/>
                <w:bCs w:val="0"/>
                <w:lang w:val="en-US"/>
              </w:rPr>
              <w:t>i</w:t>
            </w:r>
            <w:r w:rsidR="00473543">
              <w:rPr>
                <w:rFonts w:cstheme="minorHAnsi"/>
                <w:b w:val="0"/>
                <w:bCs w:val="0"/>
                <w:lang w:val="en-US"/>
              </w:rPr>
              <w:t>d</w:t>
            </w:r>
          </w:p>
        </w:tc>
        <w:tc>
          <w:tcPr>
            <w:tcW w:w="1744" w:type="dxa"/>
          </w:tcPr>
          <w:p w14:paraId="4C034BFB" w14:textId="6B31AD52" w:rsidR="009F3338"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24411C0" w14:textId="2E74FA5F" w:rsidR="009F3338"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FD324B" w:rsidRPr="00FD324B">
              <w:rPr>
                <w:rFonts w:cstheme="minorHAnsi"/>
                <w:lang w:val="en-US"/>
              </w:rPr>
              <w:t>nique id for deployment plans and management operations.</w:t>
            </w:r>
          </w:p>
        </w:tc>
        <w:tc>
          <w:tcPr>
            <w:tcW w:w="1218" w:type="dxa"/>
          </w:tcPr>
          <w:p w14:paraId="3869DCA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66A62" w14:paraId="02DA48F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815D229" w14:textId="5FD9EDEE" w:rsidR="00FD324B" w:rsidRDefault="00C064E6" w:rsidP="00D04D97">
            <w:pPr>
              <w:rPr>
                <w:rFonts w:cstheme="minorHAnsi"/>
                <w:b w:val="0"/>
                <w:bCs w:val="0"/>
                <w:lang w:val="en-US"/>
              </w:rPr>
            </w:pPr>
            <w:r>
              <w:rPr>
                <w:rFonts w:cstheme="minorHAnsi"/>
                <w:b w:val="0"/>
                <w:bCs w:val="0"/>
                <w:lang w:val="en-US"/>
              </w:rPr>
              <w:t>n</w:t>
            </w:r>
            <w:r w:rsidR="00FD324B">
              <w:rPr>
                <w:rFonts w:cstheme="minorHAnsi"/>
                <w:b w:val="0"/>
                <w:bCs w:val="0"/>
                <w:lang w:val="en-US"/>
              </w:rPr>
              <w:t>ame</w:t>
            </w:r>
          </w:p>
        </w:tc>
        <w:tc>
          <w:tcPr>
            <w:tcW w:w="1744" w:type="dxa"/>
          </w:tcPr>
          <w:p w14:paraId="082C5B18" w14:textId="76CEEB8B"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w:t>
            </w:r>
            <w:r w:rsidR="00C21E1B">
              <w:rPr>
                <w:rFonts w:cstheme="minorHAnsi"/>
                <w:lang w:val="en-US"/>
              </w:rPr>
              <w:t>Base</w:t>
            </w:r>
          </w:p>
        </w:tc>
        <w:tc>
          <w:tcPr>
            <w:tcW w:w="3766" w:type="dxa"/>
          </w:tcPr>
          <w:p w14:paraId="28AF6649" w14:textId="76CB8ED4"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FD324B">
              <w:rPr>
                <w:rFonts w:cstheme="minorHAnsi"/>
                <w:lang w:val="en-US"/>
              </w:rPr>
              <w:t>ame to be turned into programming language name during instantiation.</w:t>
            </w:r>
          </w:p>
        </w:tc>
        <w:tc>
          <w:tcPr>
            <w:tcW w:w="1218" w:type="dxa"/>
          </w:tcPr>
          <w:p w14:paraId="6BF3CBB1"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66A62" w14:paraId="5B76FEB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4CF01BF" w14:textId="288F82B5" w:rsidR="00FD324B" w:rsidRDefault="00C064E6" w:rsidP="00D04D97">
            <w:pPr>
              <w:rPr>
                <w:rFonts w:cstheme="minorHAnsi"/>
                <w:b w:val="0"/>
                <w:bCs w:val="0"/>
                <w:lang w:val="en-US"/>
              </w:rPr>
            </w:pPr>
            <w:r>
              <w:rPr>
                <w:rFonts w:cstheme="minorHAnsi"/>
                <w:b w:val="0"/>
                <w:bCs w:val="0"/>
                <w:lang w:val="en-US"/>
              </w:rPr>
              <w:t>k</w:t>
            </w:r>
            <w:r w:rsidR="00FD324B">
              <w:rPr>
                <w:rFonts w:cstheme="minorHAnsi"/>
                <w:b w:val="0"/>
                <w:bCs w:val="0"/>
                <w:lang w:val="en-US"/>
              </w:rPr>
              <w:t>ind</w:t>
            </w:r>
          </w:p>
        </w:tc>
        <w:tc>
          <w:tcPr>
            <w:tcW w:w="1744" w:type="dxa"/>
          </w:tcPr>
          <w:p w14:paraId="1482A85F" w14:textId="69FE52F9"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3820FE3" w14:textId="37BE1BA2"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k</w:t>
            </w:r>
            <w:r w:rsidR="00FD324B">
              <w:rPr>
                <w:rFonts w:cstheme="minorHAnsi"/>
                <w:lang w:val="en-US"/>
              </w:rPr>
              <w:t>ind of service, one of SOURCE_SERVICE, TRANSFORMATION_SERVICE, SINK_SERVICE, PROBE_SERVICE</w:t>
            </w:r>
          </w:p>
        </w:tc>
        <w:tc>
          <w:tcPr>
            <w:tcW w:w="1218" w:type="dxa"/>
          </w:tcPr>
          <w:p w14:paraId="5FA86D53"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D324B" w14:paraId="4A2122A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D5BF6E" w14:textId="2DB12926" w:rsidR="00FD324B" w:rsidRDefault="00C064E6" w:rsidP="00D04D97">
            <w:pPr>
              <w:rPr>
                <w:rFonts w:cstheme="minorHAnsi"/>
                <w:b w:val="0"/>
                <w:bCs w:val="0"/>
                <w:lang w:val="en-US"/>
              </w:rPr>
            </w:pPr>
            <w:r>
              <w:rPr>
                <w:rFonts w:cstheme="minorHAnsi"/>
                <w:b w:val="0"/>
                <w:bCs w:val="0"/>
                <w:lang w:val="en-US"/>
              </w:rPr>
              <w:t>a</w:t>
            </w:r>
            <w:r w:rsidR="00FD324B">
              <w:rPr>
                <w:rFonts w:cstheme="minorHAnsi"/>
                <w:b w:val="0"/>
                <w:bCs w:val="0"/>
                <w:lang w:val="en-US"/>
              </w:rPr>
              <w:t>synchronous</w:t>
            </w:r>
          </w:p>
        </w:tc>
        <w:tc>
          <w:tcPr>
            <w:tcW w:w="1744" w:type="dxa"/>
          </w:tcPr>
          <w:p w14:paraId="701D9C66" w14:textId="42F6ABA1"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3B05F329" w14:textId="2C13B58F"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data be processed in synchronous or asynchronous manner. Affects interface.</w:t>
            </w:r>
          </w:p>
        </w:tc>
        <w:tc>
          <w:tcPr>
            <w:tcW w:w="1218" w:type="dxa"/>
          </w:tcPr>
          <w:p w14:paraId="6E4E3A58" w14:textId="3203D97B"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C72AD8" w:rsidRPr="00566A62" w14:paraId="5B5C0ED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A4BE284" w14:textId="6F9B0CE2" w:rsidR="00FD324B" w:rsidRDefault="00C064E6" w:rsidP="00D04D97">
            <w:pPr>
              <w:rPr>
                <w:rFonts w:cstheme="minorHAnsi"/>
                <w:b w:val="0"/>
                <w:bCs w:val="0"/>
                <w:lang w:val="en-US"/>
              </w:rPr>
            </w:pPr>
            <w:r>
              <w:rPr>
                <w:rFonts w:cstheme="minorHAnsi"/>
                <w:b w:val="0"/>
                <w:bCs w:val="0"/>
                <w:lang w:val="en-US"/>
              </w:rPr>
              <w:t>i</w:t>
            </w:r>
            <w:r w:rsidR="00FD324B">
              <w:rPr>
                <w:rFonts w:cstheme="minorHAnsi"/>
                <w:b w:val="0"/>
                <w:bCs w:val="0"/>
                <w:lang w:val="en-US"/>
              </w:rPr>
              <w:t>nput</w:t>
            </w:r>
          </w:p>
        </w:tc>
        <w:tc>
          <w:tcPr>
            <w:tcW w:w="1744" w:type="dxa"/>
          </w:tcPr>
          <w:p w14:paraId="7C3DCD9F" w14:textId="1FDCC814"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6A064DA3" w14:textId="7F3C7E4C"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s</w:t>
            </w:r>
            <w:r w:rsidR="00C21E1B">
              <w:rPr>
                <w:rFonts w:cstheme="minorHAnsi"/>
                <w:lang w:val="en-US"/>
              </w:rPr>
              <w:t xml:space="preserve">equence of input types, wrapped into </w:t>
            </w:r>
            <w:r w:rsidR="00C21E1B" w:rsidRPr="00C21E1B">
              <w:rPr>
                <w:rFonts w:ascii="Consolas" w:hAnsi="Consolas" w:cstheme="minorHAnsi"/>
                <w:lang w:val="en-US"/>
              </w:rPr>
              <w:t>IOType</w:t>
            </w:r>
            <w:r w:rsidR="00C21E1B">
              <w:rPr>
                <w:rFonts w:cstheme="minorHAnsi"/>
                <w:lang w:val="en-US"/>
              </w:rPr>
              <w:t xml:space="preserve"> instances (</w:t>
            </w:r>
            <w:r w:rsidR="00C21E1B" w:rsidRPr="00C21E1B">
              <w:rPr>
                <w:rFonts w:ascii="Consolas" w:hAnsi="Consolas" w:cstheme="minorHAnsi"/>
                <w:lang w:val="en-US"/>
              </w:rPr>
              <w:t>type</w:t>
            </w:r>
            <w:r w:rsidR="00C21E1B">
              <w:rPr>
                <w:rFonts w:cstheme="minorHAnsi"/>
                <w:lang w:val="en-US"/>
              </w:rPr>
              <w:t xml:space="preserve"> referencing to the transported DataType, </w:t>
            </w:r>
            <w:r w:rsidR="00C21E1B" w:rsidRPr="00C21E1B">
              <w:rPr>
                <w:rFonts w:ascii="Consolas" w:hAnsi="Consolas" w:cstheme="minorHAnsi"/>
                <w:lang w:val="en-US"/>
              </w:rPr>
              <w:t>forward</w:t>
            </w:r>
            <w:r w:rsidR="00C21E1B">
              <w:rPr>
                <w:rFonts w:cstheme="minorHAnsi"/>
                <w:lang w:val="en-US"/>
              </w:rPr>
              <w:t xml:space="preserve"> to the transport direction)</w:t>
            </w:r>
          </w:p>
        </w:tc>
        <w:tc>
          <w:tcPr>
            <w:tcW w:w="1218" w:type="dxa"/>
          </w:tcPr>
          <w:p w14:paraId="0EDD503E"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66A62" w14:paraId="003605E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076484B" w14:textId="7C30051B" w:rsidR="00FD324B" w:rsidRDefault="00C064E6" w:rsidP="00D04D97">
            <w:pPr>
              <w:rPr>
                <w:rFonts w:cstheme="minorHAnsi"/>
                <w:b w:val="0"/>
                <w:bCs w:val="0"/>
                <w:lang w:val="en-US"/>
              </w:rPr>
            </w:pPr>
            <w:r>
              <w:rPr>
                <w:rFonts w:cstheme="minorHAnsi"/>
                <w:b w:val="0"/>
                <w:bCs w:val="0"/>
                <w:lang w:val="en-US"/>
              </w:rPr>
              <w:t>o</w:t>
            </w:r>
            <w:r w:rsidR="00FD324B">
              <w:rPr>
                <w:rFonts w:cstheme="minorHAnsi"/>
                <w:b w:val="0"/>
                <w:bCs w:val="0"/>
                <w:lang w:val="en-US"/>
              </w:rPr>
              <w:t>utput</w:t>
            </w:r>
          </w:p>
        </w:tc>
        <w:tc>
          <w:tcPr>
            <w:tcW w:w="1744" w:type="dxa"/>
          </w:tcPr>
          <w:p w14:paraId="64C05064" w14:textId="491EDA20"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40D902CA" w14:textId="3E680188"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C21E1B">
              <w:rPr>
                <w:rFonts w:cstheme="minorHAnsi"/>
                <w:lang w:val="en-US"/>
              </w:rPr>
              <w:t>Sequence of output</w:t>
            </w:r>
            <w:r>
              <w:rPr>
                <w:rFonts w:cstheme="minorHAnsi"/>
                <w:lang w:val="en-US"/>
              </w:rPr>
              <w:t xml:space="preserve"> </w:t>
            </w:r>
            <w:r w:rsidR="00C21E1B">
              <w:rPr>
                <w:rFonts w:cstheme="minorHAnsi"/>
                <w:lang w:val="en-US"/>
              </w:rPr>
              <w:t xml:space="preserve">types, wrapped into </w:t>
            </w:r>
            <w:r w:rsidR="00C21E1B" w:rsidRPr="00C21E1B">
              <w:rPr>
                <w:rFonts w:ascii="Consolas" w:hAnsi="Consolas" w:cstheme="minorHAnsi"/>
                <w:lang w:val="en-US"/>
              </w:rPr>
              <w:t>IOType</w:t>
            </w:r>
            <w:r w:rsidR="00C21E1B">
              <w:rPr>
                <w:rFonts w:cstheme="minorHAnsi"/>
                <w:lang w:val="en-US"/>
              </w:rPr>
              <w:t xml:space="preserve"> instances</w:t>
            </w:r>
          </w:p>
        </w:tc>
        <w:tc>
          <w:tcPr>
            <w:tcW w:w="1218" w:type="dxa"/>
          </w:tcPr>
          <w:p w14:paraId="604CDFE4"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779B8D6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75C791" w14:textId="26018992" w:rsidR="00FD324B" w:rsidRDefault="00C064E6" w:rsidP="00D04D97">
            <w:pPr>
              <w:rPr>
                <w:rFonts w:cstheme="minorHAnsi"/>
                <w:b w:val="0"/>
                <w:bCs w:val="0"/>
                <w:lang w:val="en-US"/>
              </w:rPr>
            </w:pPr>
            <w:r>
              <w:rPr>
                <w:rFonts w:cstheme="minorHAnsi"/>
                <w:b w:val="0"/>
                <w:bCs w:val="0"/>
                <w:lang w:val="en-US"/>
              </w:rPr>
              <w:t>d</w:t>
            </w:r>
            <w:r w:rsidR="00FD324B">
              <w:rPr>
                <w:rFonts w:cstheme="minorHAnsi"/>
                <w:b w:val="0"/>
                <w:bCs w:val="0"/>
                <w:lang w:val="en-US"/>
              </w:rPr>
              <w:t>ependencies</w:t>
            </w:r>
          </w:p>
        </w:tc>
        <w:tc>
          <w:tcPr>
            <w:tcW w:w="1744" w:type="dxa"/>
          </w:tcPr>
          <w:p w14:paraId="4675DB2B" w14:textId="643C6CE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ServiceBase</w:t>
            </w:r>
          </w:p>
        </w:tc>
        <w:tc>
          <w:tcPr>
            <w:tcW w:w="3766" w:type="dxa"/>
          </w:tcPr>
          <w:p w14:paraId="3265E421" w14:textId="12055350"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Required dependencies of the service, e.g., system installations or Python dependencies</w:t>
            </w:r>
          </w:p>
        </w:tc>
        <w:tc>
          <w:tcPr>
            <w:tcW w:w="1218" w:type="dxa"/>
          </w:tcPr>
          <w:p w14:paraId="09ED81DC" w14:textId="235F1D82"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566A62" w14:paraId="7A84AF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E7F65E" w14:textId="677474FB" w:rsidR="00FD324B" w:rsidRDefault="00FD324B" w:rsidP="00D04D97">
            <w:pPr>
              <w:rPr>
                <w:rFonts w:cstheme="minorHAnsi"/>
                <w:b w:val="0"/>
                <w:bCs w:val="0"/>
                <w:lang w:val="en-US"/>
              </w:rPr>
            </w:pPr>
            <w:r>
              <w:rPr>
                <w:rFonts w:cstheme="minorHAnsi"/>
                <w:b w:val="0"/>
                <w:bCs w:val="0"/>
                <w:lang w:val="en-US"/>
              </w:rPr>
              <w:t>nameplateInfo</w:t>
            </w:r>
          </w:p>
        </w:tc>
        <w:tc>
          <w:tcPr>
            <w:tcW w:w="1744" w:type="dxa"/>
          </w:tcPr>
          <w:p w14:paraId="1AE35BED" w14:textId="0F93833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F4A5C88" w14:textId="6E7CB40C"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 setup including product image, product designation and reference to manufacturer.</w:t>
            </w:r>
          </w:p>
        </w:tc>
        <w:tc>
          <w:tcPr>
            <w:tcW w:w="1218" w:type="dxa"/>
          </w:tcPr>
          <w:p w14:paraId="02CC8130"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C4AB3" w14:paraId="55AA30B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8C46D30" w14:textId="212A6125" w:rsidR="00FD324B" w:rsidRDefault="00FD324B" w:rsidP="00D04D97">
            <w:pPr>
              <w:rPr>
                <w:rFonts w:cstheme="minorHAnsi"/>
                <w:b w:val="0"/>
                <w:bCs w:val="0"/>
                <w:lang w:val="en-US"/>
              </w:rPr>
            </w:pPr>
            <w:r>
              <w:rPr>
                <w:rFonts w:cstheme="minorHAnsi"/>
                <w:b w:val="0"/>
                <w:bCs w:val="0"/>
                <w:lang w:val="en-US"/>
              </w:rPr>
              <w:t>memLimit</w:t>
            </w:r>
          </w:p>
        </w:tc>
        <w:tc>
          <w:tcPr>
            <w:tcW w:w="1744" w:type="dxa"/>
          </w:tcPr>
          <w:p w14:paraId="729D77EB" w14:textId="1AE13C5F"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E0E5607" w14:textId="43A5681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Memory limitation in Mbytes.</w:t>
            </w:r>
          </w:p>
        </w:tc>
        <w:tc>
          <w:tcPr>
            <w:tcW w:w="1218" w:type="dxa"/>
          </w:tcPr>
          <w:p w14:paraId="27071480" w14:textId="38A69856"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C72AD8" w:rsidRPr="00C21E1B" w14:paraId="7BAC7B0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511B180" w14:textId="497D8910" w:rsidR="00FD324B" w:rsidRDefault="00C064E6" w:rsidP="00D04D97">
            <w:pPr>
              <w:rPr>
                <w:rFonts w:cstheme="minorHAnsi"/>
                <w:b w:val="0"/>
                <w:bCs w:val="0"/>
                <w:lang w:val="en-US"/>
              </w:rPr>
            </w:pPr>
            <w:r>
              <w:rPr>
                <w:rFonts w:cstheme="minorHAnsi"/>
                <w:b w:val="0"/>
                <w:bCs w:val="0"/>
                <w:lang w:val="en-US"/>
              </w:rPr>
              <w:t>p</w:t>
            </w:r>
            <w:r w:rsidR="00FD324B">
              <w:rPr>
                <w:rFonts w:cstheme="minorHAnsi"/>
                <w:b w:val="0"/>
                <w:bCs w:val="0"/>
                <w:lang w:val="en-US"/>
              </w:rPr>
              <w:t>arameter</w:t>
            </w:r>
          </w:p>
        </w:tc>
        <w:tc>
          <w:tcPr>
            <w:tcW w:w="1744" w:type="dxa"/>
          </w:tcPr>
          <w:p w14:paraId="72D371BC" w14:textId="05A7D302"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4BF2B44" w14:textId="2B81781E"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Sequence of service parameters that can be re-defined at application/service startup or during runtime. May be </w:t>
            </w:r>
            <w:r w:rsidRPr="00C21E1B">
              <w:rPr>
                <w:rFonts w:ascii="Consolas" w:hAnsi="Consolas" w:cstheme="minorHAnsi"/>
                <w:lang w:val="en-US"/>
              </w:rPr>
              <w:t>IntegerParameter</w:t>
            </w:r>
            <w:r>
              <w:rPr>
                <w:rFonts w:cstheme="minorHAnsi"/>
                <w:lang w:val="en-US"/>
              </w:rPr>
              <w:t xml:space="preserve">, </w:t>
            </w:r>
            <w:r w:rsidRPr="00C21E1B">
              <w:rPr>
                <w:rFonts w:ascii="Consolas" w:hAnsi="Consolas" w:cstheme="minorHAnsi"/>
                <w:lang w:val="en-US"/>
              </w:rPr>
              <w:t>StringParameter</w:t>
            </w:r>
            <w:r>
              <w:rPr>
                <w:rFonts w:cstheme="minorHAnsi"/>
                <w:lang w:val="en-US"/>
              </w:rPr>
              <w:t xml:space="preserve">, </w:t>
            </w:r>
            <w:r w:rsidRPr="00C21E1B">
              <w:rPr>
                <w:rFonts w:ascii="Consolas" w:hAnsi="Consolas" w:cstheme="minorHAnsi"/>
                <w:lang w:val="en-US"/>
              </w:rPr>
              <w:t>RealParameter</w:t>
            </w:r>
            <w:r>
              <w:rPr>
                <w:rFonts w:cstheme="minorHAnsi"/>
                <w:lang w:val="en-US"/>
              </w:rPr>
              <w:t xml:space="preserve">, </w:t>
            </w:r>
            <w:r w:rsidRPr="00C21E1B">
              <w:rPr>
                <w:rFonts w:ascii="Consolas" w:hAnsi="Consolas" w:cstheme="minorHAnsi"/>
                <w:lang w:val="en-US"/>
              </w:rPr>
              <w:t>BooleanParameter</w:t>
            </w:r>
            <w:r>
              <w:rPr>
                <w:rFonts w:cstheme="minorHAnsi"/>
                <w:lang w:val="en-US"/>
              </w:rPr>
              <w:t xml:space="preserve"> or </w:t>
            </w:r>
            <w:r w:rsidRPr="00C21E1B">
              <w:rPr>
                <w:rFonts w:ascii="Consolas" w:hAnsi="Consolas" w:cstheme="minorHAnsi"/>
                <w:lang w:val="en-US"/>
              </w:rPr>
              <w:t>LongParameter</w:t>
            </w:r>
            <w:r>
              <w:rPr>
                <w:rFonts w:cstheme="minorHAnsi"/>
                <w:lang w:val="en-US"/>
              </w:rPr>
              <w:t xml:space="preserve">, each with default value and system property to read a startup value from.  </w:t>
            </w:r>
          </w:p>
        </w:tc>
        <w:tc>
          <w:tcPr>
            <w:tcW w:w="1218" w:type="dxa"/>
          </w:tcPr>
          <w:p w14:paraId="24EB8DD2" w14:textId="3E7BF6EE"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566A62" w14:paraId="56D7F5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91D1DE0" w14:textId="4DDE93E6" w:rsidR="00FD324B" w:rsidRDefault="00C064E6" w:rsidP="00D04D97">
            <w:pPr>
              <w:rPr>
                <w:rFonts w:cstheme="minorHAnsi"/>
                <w:b w:val="0"/>
                <w:bCs w:val="0"/>
                <w:lang w:val="en-US"/>
              </w:rPr>
            </w:pPr>
            <w:r>
              <w:rPr>
                <w:rFonts w:cstheme="minorHAnsi"/>
                <w:b w:val="0"/>
                <w:bCs w:val="0"/>
                <w:lang w:val="en-US"/>
              </w:rPr>
              <w:t>s</w:t>
            </w:r>
            <w:r w:rsidR="00FD324B">
              <w:rPr>
                <w:rFonts w:cstheme="minorHAnsi"/>
                <w:b w:val="0"/>
                <w:bCs w:val="0"/>
                <w:lang w:val="en-US"/>
              </w:rPr>
              <w:t>erver</w:t>
            </w:r>
          </w:p>
        </w:tc>
        <w:tc>
          <w:tcPr>
            <w:tcW w:w="1744" w:type="dxa"/>
          </w:tcPr>
          <w:p w14:paraId="2D0FF304" w14:textId="600B2CE3"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7EAB5B8" w14:textId="07AE8D37"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reference to server instance required for operation. Server instances are bound to the service lifecycle and, if required, started before / stopped after a service, but only once per installation.</w:t>
            </w:r>
          </w:p>
        </w:tc>
        <w:tc>
          <w:tcPr>
            <w:tcW w:w="1218" w:type="dxa"/>
          </w:tcPr>
          <w:p w14:paraId="624A48CE" w14:textId="63B33F28"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66A62" w14:paraId="3DF100D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726640" w14:textId="22CEE10F" w:rsidR="00FD324B" w:rsidRDefault="00C064E6" w:rsidP="00D04D97">
            <w:pPr>
              <w:rPr>
                <w:rFonts w:cstheme="minorHAnsi"/>
                <w:b w:val="0"/>
                <w:bCs w:val="0"/>
                <w:lang w:val="en-US"/>
              </w:rPr>
            </w:pPr>
            <w:r>
              <w:rPr>
                <w:rFonts w:cstheme="minorHAnsi"/>
                <w:b w:val="0"/>
                <w:bCs w:val="0"/>
                <w:lang w:val="en-US"/>
              </w:rPr>
              <w:lastRenderedPageBreak/>
              <w:t>r</w:t>
            </w:r>
            <w:r w:rsidR="00FD324B">
              <w:rPr>
                <w:rFonts w:cstheme="minorHAnsi"/>
                <w:b w:val="0"/>
                <w:bCs w:val="0"/>
                <w:lang w:val="en-US"/>
              </w:rPr>
              <w:t>equires</w:t>
            </w:r>
          </w:p>
        </w:tc>
        <w:tc>
          <w:tcPr>
            <w:tcW w:w="1744" w:type="dxa"/>
          </w:tcPr>
          <w:p w14:paraId="50C973ED" w14:textId="060FAA16"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B711A4C" w14:textId="47C185B6"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set of required device types the service can run on.</w:t>
            </w:r>
          </w:p>
        </w:tc>
        <w:tc>
          <w:tcPr>
            <w:tcW w:w="1218" w:type="dxa"/>
          </w:tcPr>
          <w:p w14:paraId="1D0AAF3A"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B23E6" w14:paraId="5CDE365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9EC5A17" w14:textId="3AEE04BD" w:rsidR="00FD324B" w:rsidRDefault="00FD324B" w:rsidP="00D04D97">
            <w:pPr>
              <w:rPr>
                <w:rFonts w:cstheme="minorHAnsi"/>
                <w:b w:val="0"/>
                <w:bCs w:val="0"/>
                <w:lang w:val="en-US"/>
              </w:rPr>
            </w:pPr>
            <w:r>
              <w:rPr>
                <w:rFonts w:cstheme="minorHAnsi"/>
                <w:b w:val="0"/>
                <w:bCs w:val="0"/>
                <w:lang w:val="en-US"/>
              </w:rPr>
              <w:t>monitorRcvCount</w:t>
            </w:r>
          </w:p>
        </w:tc>
        <w:tc>
          <w:tcPr>
            <w:tcW w:w="1744" w:type="dxa"/>
          </w:tcPr>
          <w:p w14:paraId="4B48E7F1" w14:textId="15FBC44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46F6DC3F" w14:textId="22EFFCE3"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received data tuples be monitored and reported during runtime.</w:t>
            </w:r>
          </w:p>
        </w:tc>
        <w:tc>
          <w:tcPr>
            <w:tcW w:w="1218" w:type="dxa"/>
          </w:tcPr>
          <w:p w14:paraId="076C329C" w14:textId="7ECCE469" w:rsidR="00FD324B" w:rsidRPr="003D662E" w:rsidRDefault="00167AC3"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F01032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0837FE" w14:textId="413A5F43" w:rsidR="005B23E6" w:rsidRDefault="005B23E6" w:rsidP="005B23E6">
            <w:pPr>
              <w:rPr>
                <w:rFonts w:cstheme="minorHAnsi"/>
                <w:b w:val="0"/>
                <w:bCs w:val="0"/>
                <w:lang w:val="en-US"/>
              </w:rPr>
            </w:pPr>
            <w:r>
              <w:rPr>
                <w:rFonts w:cstheme="minorHAnsi"/>
                <w:b w:val="0"/>
                <w:bCs w:val="0"/>
                <w:lang w:val="en-US"/>
              </w:rPr>
              <w:t>monitorSentCount</w:t>
            </w:r>
          </w:p>
        </w:tc>
        <w:tc>
          <w:tcPr>
            <w:tcW w:w="1744" w:type="dxa"/>
          </w:tcPr>
          <w:p w14:paraId="6158C9C3" w14:textId="1615785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26412A6A" w14:textId="0E74A0D8"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sent data tuples be monitored and reported during runtime.</w:t>
            </w:r>
          </w:p>
        </w:tc>
        <w:tc>
          <w:tcPr>
            <w:tcW w:w="1218" w:type="dxa"/>
          </w:tcPr>
          <w:p w14:paraId="2D04DF8E" w14:textId="25B42E87"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10F0EE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319CDFD" w14:textId="09269C94" w:rsidR="005B23E6" w:rsidRDefault="005B23E6" w:rsidP="005B23E6">
            <w:pPr>
              <w:rPr>
                <w:rFonts w:cstheme="minorHAnsi"/>
                <w:b w:val="0"/>
                <w:bCs w:val="0"/>
                <w:lang w:val="en-US"/>
              </w:rPr>
            </w:pPr>
            <w:r>
              <w:rPr>
                <w:rFonts w:cstheme="minorHAnsi"/>
                <w:b w:val="0"/>
                <w:bCs w:val="0"/>
                <w:lang w:val="en-US"/>
              </w:rPr>
              <w:t>monitorProcessingTime</w:t>
            </w:r>
          </w:p>
        </w:tc>
        <w:tc>
          <w:tcPr>
            <w:tcW w:w="1744" w:type="dxa"/>
          </w:tcPr>
          <w:p w14:paraId="6000266B" w14:textId="65E79F94"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00CEC9F7" w14:textId="3290EE49"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processing time per data tuple be monitored and reported during runtime.</w:t>
            </w:r>
          </w:p>
        </w:tc>
        <w:tc>
          <w:tcPr>
            <w:tcW w:w="1218" w:type="dxa"/>
          </w:tcPr>
          <w:p w14:paraId="1826BC35" w14:textId="513A360A"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B23E6" w14:paraId="09CE358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5D679E" w14:textId="621D5444" w:rsidR="005B23E6" w:rsidRDefault="005B23E6" w:rsidP="005B23E6">
            <w:pPr>
              <w:rPr>
                <w:rFonts w:cstheme="minorHAnsi"/>
                <w:b w:val="0"/>
                <w:bCs w:val="0"/>
                <w:lang w:val="en-US"/>
              </w:rPr>
            </w:pPr>
            <w:r>
              <w:rPr>
                <w:rFonts w:cstheme="minorHAnsi"/>
                <w:b w:val="0"/>
                <w:bCs w:val="0"/>
                <w:lang w:val="en-US"/>
              </w:rPr>
              <w:t>traceRcv</w:t>
            </w:r>
          </w:p>
        </w:tc>
        <w:tc>
          <w:tcPr>
            <w:tcW w:w="1744" w:type="dxa"/>
          </w:tcPr>
          <w:p w14:paraId="085CEECB" w14:textId="5D21E73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7041A5C7" w14:textId="52C20E3E"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Shall the service operations be traced, e.g., to the tracing stream </w:t>
            </w:r>
            <w:r w:rsidR="00C26298">
              <w:rPr>
                <w:rFonts w:cstheme="minorHAnsi"/>
                <w:lang w:val="en-US"/>
              </w:rPr>
              <w:t xml:space="preserve">(TRACE, TRACE_NO_DATA) </w:t>
            </w:r>
            <w:r>
              <w:rPr>
                <w:rFonts w:cstheme="minorHAnsi"/>
                <w:lang w:val="en-US"/>
              </w:rPr>
              <w:t>or through logging</w:t>
            </w:r>
            <w:r w:rsidR="00C26298">
              <w:rPr>
                <w:rFonts w:cstheme="minorHAnsi"/>
                <w:lang w:val="en-US"/>
              </w:rPr>
              <w:t xml:space="preserve"> (LOG, LOG_NO_DATA) or on the console (SYSOUT)</w:t>
            </w:r>
            <w:r>
              <w:rPr>
                <w:rFonts w:cstheme="minorHAnsi"/>
                <w:lang w:val="en-US"/>
              </w:rPr>
              <w:t>.</w:t>
            </w:r>
          </w:p>
        </w:tc>
        <w:tc>
          <w:tcPr>
            <w:tcW w:w="1218" w:type="dxa"/>
          </w:tcPr>
          <w:p w14:paraId="2181C0CD" w14:textId="57620AB9"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5B23E6" w14:paraId="44794F2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ECC8CFF" w14:textId="778763B0" w:rsidR="005B23E6" w:rsidRDefault="005B23E6" w:rsidP="005B23E6">
            <w:pPr>
              <w:rPr>
                <w:rFonts w:cstheme="minorHAnsi"/>
                <w:b w:val="0"/>
                <w:bCs w:val="0"/>
                <w:lang w:val="en-US"/>
              </w:rPr>
            </w:pPr>
            <w:r>
              <w:rPr>
                <w:rFonts w:cstheme="minorHAnsi"/>
                <w:b w:val="0"/>
                <w:bCs w:val="0"/>
                <w:lang w:val="en-US"/>
              </w:rPr>
              <w:t>traceSent</w:t>
            </w:r>
          </w:p>
        </w:tc>
        <w:tc>
          <w:tcPr>
            <w:tcW w:w="1744" w:type="dxa"/>
          </w:tcPr>
          <w:p w14:paraId="2849D6C0" w14:textId="10F9FC6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3C03B7F" w14:textId="55F4653B"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5B23E6">
              <w:rPr>
                <w:rFonts w:cstheme="minorHAnsi"/>
                <w:lang w:val="en-US"/>
              </w:rPr>
              <w:t xml:space="preserve">Shall the service operations be traced, </w:t>
            </w:r>
            <w:r w:rsidR="00C26298">
              <w:rPr>
                <w:rFonts w:cstheme="minorHAnsi"/>
                <w:lang w:val="en-US"/>
              </w:rPr>
              <w:t xml:space="preserve">see </w:t>
            </w:r>
            <w:r w:rsidR="00C26298" w:rsidRPr="00C26298">
              <w:rPr>
                <w:rFonts w:ascii="Consolas" w:hAnsi="Consolas" w:cstheme="minorHAnsi"/>
                <w:lang w:val="en-US"/>
              </w:rPr>
              <w:t>traceRcv</w:t>
            </w:r>
            <w:r w:rsidR="00C26298">
              <w:rPr>
                <w:rFonts w:cstheme="minorHAnsi"/>
                <w:lang w:val="en-US"/>
              </w:rPr>
              <w:t>.</w:t>
            </w:r>
          </w:p>
        </w:tc>
        <w:tc>
          <w:tcPr>
            <w:tcW w:w="1218" w:type="dxa"/>
          </w:tcPr>
          <w:p w14:paraId="70B7565E" w14:textId="5A968BC8"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9B3073" w:rsidRPr="009B3073" w14:paraId="5A76895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8BC8357" w14:textId="287DCC0E" w:rsidR="009B3073" w:rsidRPr="009B3073" w:rsidRDefault="009B3073" w:rsidP="005B23E6">
            <w:pPr>
              <w:rPr>
                <w:rFonts w:cstheme="minorHAnsi"/>
                <w:b w:val="0"/>
                <w:lang w:val="en-US"/>
              </w:rPr>
            </w:pPr>
            <w:r w:rsidRPr="009B3073">
              <w:rPr>
                <w:rFonts w:cstheme="minorHAnsi"/>
                <w:b w:val="0"/>
                <w:lang w:val="en-US"/>
              </w:rPr>
              <w:t>plugins</w:t>
            </w:r>
          </w:p>
        </w:tc>
        <w:tc>
          <w:tcPr>
            <w:tcW w:w="1744" w:type="dxa"/>
          </w:tcPr>
          <w:p w14:paraId="63075BCD" w14:textId="3ACB3194" w:rsidR="009B3073" w:rsidRPr="00FD324B"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ServiceBase</w:t>
            </w:r>
          </w:p>
        </w:tc>
        <w:tc>
          <w:tcPr>
            <w:tcW w:w="3766" w:type="dxa"/>
          </w:tcPr>
          <w:p w14:paraId="2C59A4FC" w14:textId="67A44321" w:rsidR="009B3073" w:rsidRPr="005B23E6"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plugins used, e.g., to use the AAS factory from the specified plugin instead of the default factory.</w:t>
            </w:r>
          </w:p>
        </w:tc>
        <w:tc>
          <w:tcPr>
            <w:tcW w:w="1218" w:type="dxa"/>
          </w:tcPr>
          <w:p w14:paraId="061B2567" w14:textId="2D3EA4B4" w:rsidR="009B3073"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3D0200" w14:paraId="117523B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10B9E4C" w14:textId="181E5CE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escription</w:t>
            </w:r>
          </w:p>
        </w:tc>
        <w:tc>
          <w:tcPr>
            <w:tcW w:w="1744" w:type="dxa"/>
          </w:tcPr>
          <w:p w14:paraId="65C4C098" w14:textId="28714809"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81D7224" w14:textId="1B539DF2" w:rsidR="005B23E6" w:rsidRPr="005B23E6" w:rsidRDefault="001836B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5B23E6" w:rsidRPr="005B23E6">
              <w:rPr>
                <w:rFonts w:cstheme="minorHAnsi"/>
                <w:lang w:val="en-US"/>
              </w:rPr>
              <w:t>extual description for the service, e.g., to be included into documentation.</w:t>
            </w:r>
            <w:r>
              <w:rPr>
                <w:rFonts w:cstheme="minorHAnsi"/>
                <w:lang w:val="en-US"/>
              </w:rPr>
              <w:t xml:space="preserve"> May be empty.</w:t>
            </w:r>
          </w:p>
        </w:tc>
        <w:tc>
          <w:tcPr>
            <w:tcW w:w="1218" w:type="dxa"/>
          </w:tcPr>
          <w:p w14:paraId="2CB0B0A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66A62" w14:paraId="14A2DE1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8646472" w14:textId="7C46A92F" w:rsidR="005B23E6" w:rsidRDefault="00140E46" w:rsidP="005B23E6">
            <w:pPr>
              <w:rPr>
                <w:rFonts w:cstheme="minorHAnsi"/>
                <w:b w:val="0"/>
                <w:bCs w:val="0"/>
                <w:lang w:val="en-US"/>
              </w:rPr>
            </w:pPr>
            <w:r>
              <w:rPr>
                <w:rFonts w:cstheme="minorHAnsi"/>
                <w:b w:val="0"/>
                <w:bCs w:val="0"/>
                <w:lang w:val="en-US"/>
              </w:rPr>
              <w:t>V</w:t>
            </w:r>
            <w:r w:rsidR="005B23E6">
              <w:rPr>
                <w:rFonts w:cstheme="minorHAnsi"/>
                <w:b w:val="0"/>
                <w:bCs w:val="0"/>
                <w:lang w:val="en-US"/>
              </w:rPr>
              <w:t>er</w:t>
            </w:r>
          </w:p>
        </w:tc>
        <w:tc>
          <w:tcPr>
            <w:tcW w:w="1744" w:type="dxa"/>
          </w:tcPr>
          <w:p w14:paraId="3E6E74EE" w14:textId="0995F198"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2E88B0B1" w14:textId="33EE2873"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5B23E6" w:rsidRPr="005B23E6">
              <w:rPr>
                <w:rFonts w:cstheme="minorHAnsi"/>
                <w:lang w:val="en-US"/>
              </w:rPr>
              <w:t>ersion of the service</w:t>
            </w:r>
          </w:p>
        </w:tc>
        <w:tc>
          <w:tcPr>
            <w:tcW w:w="1218" w:type="dxa"/>
          </w:tcPr>
          <w:p w14:paraId="4CEF5529"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66A62" w14:paraId="2E5158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9716630" w14:textId="577765A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eployable</w:t>
            </w:r>
          </w:p>
        </w:tc>
        <w:tc>
          <w:tcPr>
            <w:tcW w:w="1744" w:type="dxa"/>
          </w:tcPr>
          <w:p w14:paraId="7E69FE13" w14:textId="6A149B40"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3451969" w14:textId="1582FBBA"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flag for c</w:t>
            </w:r>
            <w:r w:rsidR="005B23E6" w:rsidRPr="005B23E6">
              <w:rPr>
                <w:rFonts w:cstheme="minorHAnsi"/>
                <w:lang w:val="en-US"/>
              </w:rPr>
              <w:t>entral or remotely deployable service.</w:t>
            </w:r>
          </w:p>
        </w:tc>
        <w:tc>
          <w:tcPr>
            <w:tcW w:w="1218" w:type="dxa"/>
          </w:tcPr>
          <w:p w14:paraId="4CECAA6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66A62" w14:paraId="594DCBA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94F1FE" w14:textId="1C0B8B37" w:rsidR="005B23E6" w:rsidRDefault="00C064E6" w:rsidP="005B23E6">
            <w:pPr>
              <w:rPr>
                <w:rFonts w:cstheme="minorHAnsi"/>
                <w:b w:val="0"/>
                <w:bCs w:val="0"/>
                <w:lang w:val="en-US"/>
              </w:rPr>
            </w:pPr>
            <w:r>
              <w:rPr>
                <w:rFonts w:cstheme="minorHAnsi"/>
                <w:b w:val="0"/>
                <w:bCs w:val="0"/>
                <w:lang w:val="en-US"/>
              </w:rPr>
              <w:t>a</w:t>
            </w:r>
            <w:r w:rsidR="005B23E6">
              <w:rPr>
                <w:rFonts w:cstheme="minorHAnsi"/>
                <w:b w:val="0"/>
                <w:bCs w:val="0"/>
                <w:lang w:val="en-US"/>
              </w:rPr>
              <w:t>rtifacts</w:t>
            </w:r>
          </w:p>
        </w:tc>
        <w:tc>
          <w:tcPr>
            <w:tcW w:w="1744" w:type="dxa"/>
          </w:tcPr>
          <w:p w14:paraId="72146CFF" w14:textId="3798CD0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14A656AB" w14:textId="7D36B93A" w:rsidR="005B23E6" w:rsidRPr="005B23E6" w:rsidRDefault="0057357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w:t>
            </w:r>
            <w:r w:rsidR="005B23E6" w:rsidRPr="005B23E6">
              <w:rPr>
                <w:rFonts w:cstheme="minorHAnsi"/>
                <w:lang w:val="en-US"/>
              </w:rPr>
              <w:t>et of names of file names in the artifact that shall be unpacked with this service.</w:t>
            </w:r>
          </w:p>
        </w:tc>
        <w:tc>
          <w:tcPr>
            <w:tcW w:w="1218" w:type="dxa"/>
          </w:tcPr>
          <w:p w14:paraId="4C57A47A"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66A62" w14:paraId="25B8953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F96B71B" w14:textId="50036996" w:rsidR="005B23E6" w:rsidRDefault="00C064E6" w:rsidP="005B23E6">
            <w:pPr>
              <w:rPr>
                <w:rFonts w:cstheme="minorHAnsi"/>
                <w:b w:val="0"/>
                <w:bCs w:val="0"/>
                <w:lang w:val="en-US"/>
              </w:rPr>
            </w:pPr>
            <w:r>
              <w:rPr>
                <w:rFonts w:cstheme="minorHAnsi"/>
                <w:b w:val="0"/>
                <w:bCs w:val="0"/>
                <w:lang w:val="en-US"/>
              </w:rPr>
              <w:t>c</w:t>
            </w:r>
            <w:r w:rsidR="00C72AD8">
              <w:rPr>
                <w:rFonts w:cstheme="minorHAnsi"/>
                <w:b w:val="0"/>
                <w:bCs w:val="0"/>
                <w:lang w:val="en-US"/>
              </w:rPr>
              <w:t>lass</w:t>
            </w:r>
          </w:p>
        </w:tc>
        <w:tc>
          <w:tcPr>
            <w:tcW w:w="1744" w:type="dxa"/>
          </w:tcPr>
          <w:p w14:paraId="53FB8EA7" w14:textId="6FF6C762"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49C82A4" w14:textId="2189223D" w:rsidR="005B23E6" w:rsidRPr="00C72AD8" w:rsidRDefault="00EB4122"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C72AD8">
              <w:rPr>
                <w:rFonts w:cstheme="minorHAnsi"/>
                <w:lang w:val="en-US"/>
              </w:rPr>
              <w:t>ully qualified name of the Java class implementing the service.</w:t>
            </w:r>
          </w:p>
        </w:tc>
        <w:tc>
          <w:tcPr>
            <w:tcW w:w="1218" w:type="dxa"/>
          </w:tcPr>
          <w:p w14:paraId="334CD5F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66A62" w14:paraId="26156F8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43719D" w14:textId="6320DFFC" w:rsidR="005B23E6" w:rsidRDefault="00C064E6" w:rsidP="005B23E6">
            <w:pPr>
              <w:rPr>
                <w:rFonts w:cstheme="minorHAnsi"/>
                <w:b w:val="0"/>
                <w:bCs w:val="0"/>
                <w:lang w:val="en-US"/>
              </w:rPr>
            </w:pPr>
            <w:r>
              <w:rPr>
                <w:rFonts w:cstheme="minorHAnsi"/>
                <w:b w:val="0"/>
                <w:bCs w:val="0"/>
                <w:lang w:val="en-US"/>
              </w:rPr>
              <w:t>a</w:t>
            </w:r>
            <w:r w:rsidR="00C72AD8">
              <w:rPr>
                <w:rFonts w:cstheme="minorHAnsi"/>
                <w:b w:val="0"/>
                <w:bCs w:val="0"/>
                <w:lang w:val="en-US"/>
              </w:rPr>
              <w:t>rtifact</w:t>
            </w:r>
          </w:p>
        </w:tc>
        <w:tc>
          <w:tcPr>
            <w:tcW w:w="1744" w:type="dxa"/>
          </w:tcPr>
          <w:p w14:paraId="246A676F" w14:textId="05A433F5"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 PythonService</w:t>
            </w:r>
          </w:p>
        </w:tc>
        <w:tc>
          <w:tcPr>
            <w:tcW w:w="3766" w:type="dxa"/>
          </w:tcPr>
          <w:p w14:paraId="210EC72C" w14:textId="3583946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Maven artifact the service is shipped within.</w:t>
            </w:r>
          </w:p>
        </w:tc>
        <w:tc>
          <w:tcPr>
            <w:tcW w:w="1218" w:type="dxa"/>
          </w:tcPr>
          <w:p w14:paraId="4EFB9F27"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66A62" w14:paraId="5401723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5C8BA2" w14:textId="05473B02" w:rsidR="005B23E6" w:rsidRDefault="00C72AD8" w:rsidP="005B23E6">
            <w:pPr>
              <w:rPr>
                <w:rFonts w:cstheme="minorHAnsi"/>
                <w:b w:val="0"/>
                <w:bCs w:val="0"/>
                <w:lang w:val="en-US"/>
              </w:rPr>
            </w:pPr>
            <w:r>
              <w:rPr>
                <w:rFonts w:cstheme="minorHAnsi"/>
                <w:b w:val="0"/>
                <w:bCs w:val="0"/>
                <w:lang w:val="en-US"/>
              </w:rPr>
              <w:t>javaVersion</w:t>
            </w:r>
          </w:p>
        </w:tc>
        <w:tc>
          <w:tcPr>
            <w:tcW w:w="1744" w:type="dxa"/>
          </w:tcPr>
          <w:p w14:paraId="0A6593EE" w14:textId="5E4011A0"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5E8CF46" w14:textId="3C78C1C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minimum required JDK/JRE version.</w:t>
            </w:r>
          </w:p>
        </w:tc>
        <w:tc>
          <w:tcPr>
            <w:tcW w:w="1218" w:type="dxa"/>
          </w:tcPr>
          <w:p w14:paraId="7F64AB0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66A62" w14:paraId="7B1E357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E273DA" w14:textId="079BEAE0" w:rsidR="005B23E6" w:rsidRDefault="00C72AD8" w:rsidP="005B23E6">
            <w:pPr>
              <w:rPr>
                <w:rFonts w:cstheme="minorHAnsi"/>
                <w:b w:val="0"/>
                <w:bCs w:val="0"/>
                <w:lang w:val="en-US"/>
              </w:rPr>
            </w:pPr>
            <w:r>
              <w:rPr>
                <w:rFonts w:cstheme="minorHAnsi"/>
                <w:b w:val="0"/>
                <w:bCs w:val="0"/>
                <w:lang w:val="en-US"/>
              </w:rPr>
              <w:t>entrypointModule</w:t>
            </w:r>
          </w:p>
        </w:tc>
        <w:tc>
          <w:tcPr>
            <w:tcW w:w="1744" w:type="dxa"/>
          </w:tcPr>
          <w:p w14:paraId="6D83425E" w14:textId="37DEFA14"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5F95F79F" w14:textId="67D5732C" w:rsidR="005B23E6" w:rsidRPr="00C72AD8" w:rsidRDefault="00993370"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 xml:space="preserve">ame of the Python class (in </w:t>
            </w:r>
            <w:r w:rsidR="00C72AD8" w:rsidRPr="00C72AD8">
              <w:rPr>
                <w:rFonts w:ascii="Consolas" w:hAnsi="Consolas" w:cstheme="minorHAnsi"/>
                <w:lang w:val="en-US"/>
              </w:rPr>
              <w:t>servicePackageName</w:t>
            </w:r>
            <w:r w:rsidR="00C72AD8">
              <w:rPr>
                <w:rFonts w:cstheme="minorHAnsi"/>
                <w:lang w:val="en-US"/>
              </w:rPr>
              <w:t>)</w:t>
            </w:r>
          </w:p>
        </w:tc>
        <w:tc>
          <w:tcPr>
            <w:tcW w:w="1218" w:type="dxa"/>
          </w:tcPr>
          <w:p w14:paraId="1749891F"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66A62" w14:paraId="46378E7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41E41BA" w14:textId="4989A2B6" w:rsidR="00C72AD8" w:rsidRDefault="00C72AD8" w:rsidP="005B23E6">
            <w:pPr>
              <w:rPr>
                <w:rFonts w:cstheme="minorHAnsi"/>
                <w:b w:val="0"/>
                <w:bCs w:val="0"/>
                <w:lang w:val="en-US"/>
              </w:rPr>
            </w:pPr>
            <w:r>
              <w:rPr>
                <w:rFonts w:cstheme="minorHAnsi"/>
                <w:b w:val="0"/>
                <w:bCs w:val="0"/>
                <w:lang w:val="en-US"/>
              </w:rPr>
              <w:t>servicesPackageName</w:t>
            </w:r>
          </w:p>
        </w:tc>
        <w:tc>
          <w:tcPr>
            <w:tcW w:w="1744" w:type="dxa"/>
          </w:tcPr>
          <w:p w14:paraId="47CC720F" w14:textId="480B8889"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9407C19" w14:textId="032EC045" w:rsidR="00C72AD8" w:rsidRPr="00C72AD8" w:rsidRDefault="00AD005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ame of package the implementing class is located within.</w:t>
            </w:r>
          </w:p>
        </w:tc>
        <w:tc>
          <w:tcPr>
            <w:tcW w:w="1218" w:type="dxa"/>
          </w:tcPr>
          <w:p w14:paraId="09E58BF9"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09B52C9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DDDEFDB" w14:textId="3777AC62" w:rsidR="00C72AD8" w:rsidRDefault="00C72AD8" w:rsidP="005B23E6">
            <w:pPr>
              <w:rPr>
                <w:rFonts w:cstheme="minorHAnsi"/>
                <w:b w:val="0"/>
                <w:bCs w:val="0"/>
                <w:lang w:val="en-US"/>
              </w:rPr>
            </w:pPr>
            <w:r>
              <w:rPr>
                <w:rFonts w:cstheme="minorHAnsi"/>
                <w:b w:val="0"/>
                <w:bCs w:val="0"/>
                <w:lang w:val="en-US"/>
              </w:rPr>
              <w:t>integrationMode</w:t>
            </w:r>
          </w:p>
        </w:tc>
        <w:tc>
          <w:tcPr>
            <w:tcW w:w="1744" w:type="dxa"/>
          </w:tcPr>
          <w:p w14:paraId="26479960" w14:textId="2066F47A"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23D3B22C" w14:textId="37BECE01"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service environment integration mode, e.g., via continuous console stream or asynchronously via own we</w:t>
            </w:r>
            <w:r w:rsidR="00BC0C64">
              <w:rPr>
                <w:rFonts w:cstheme="minorHAnsi"/>
                <w:lang w:val="en-US"/>
              </w:rPr>
              <w:t>b</w:t>
            </w:r>
            <w:r>
              <w:rPr>
                <w:rFonts w:cstheme="minorHAnsi"/>
                <w:lang w:val="en-US"/>
              </w:rPr>
              <w:t>socket server.</w:t>
            </w:r>
          </w:p>
        </w:tc>
        <w:tc>
          <w:tcPr>
            <w:tcW w:w="1218" w:type="dxa"/>
          </w:tcPr>
          <w:p w14:paraId="0B67019A" w14:textId="46E03FB1"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console_</w:t>
            </w:r>
            <w:r>
              <w:rPr>
                <w:rFonts w:cstheme="minorHAnsi"/>
                <w:lang w:val="en-US"/>
              </w:rPr>
              <w:br/>
              <w:t>continuous</w:t>
            </w:r>
          </w:p>
        </w:tc>
      </w:tr>
      <w:tr w:rsidR="00C72AD8" w:rsidRPr="00566A62" w14:paraId="73D1902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C359A9" w14:textId="03AE5E4E" w:rsidR="00C72AD8" w:rsidRDefault="00C72AD8" w:rsidP="005B23E6">
            <w:pPr>
              <w:rPr>
                <w:rFonts w:cstheme="minorHAnsi"/>
                <w:b w:val="0"/>
                <w:bCs w:val="0"/>
                <w:lang w:val="en-US"/>
              </w:rPr>
            </w:pPr>
            <w:r>
              <w:rPr>
                <w:rFonts w:cstheme="minorHAnsi"/>
                <w:b w:val="0"/>
                <w:bCs w:val="0"/>
                <w:lang w:val="en-US"/>
              </w:rPr>
              <w:t>condaEnv</w:t>
            </w:r>
          </w:p>
        </w:tc>
        <w:tc>
          <w:tcPr>
            <w:tcW w:w="1744" w:type="dxa"/>
          </w:tcPr>
          <w:p w14:paraId="1E539185" w14:textId="3F62040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7026F17" w14:textId="378D8570"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of the conda environment the service shall run within.</w:t>
            </w:r>
          </w:p>
        </w:tc>
        <w:tc>
          <w:tcPr>
            <w:tcW w:w="1218" w:type="dxa"/>
          </w:tcPr>
          <w:p w14:paraId="036C7BAF"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66A62" w14:paraId="4740563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EA1BB1E" w14:textId="4F32D4E9" w:rsidR="00C72AD8" w:rsidRDefault="00C72AD8" w:rsidP="005B23E6">
            <w:pPr>
              <w:rPr>
                <w:rFonts w:cstheme="minorHAnsi"/>
                <w:b w:val="0"/>
                <w:bCs w:val="0"/>
                <w:lang w:val="en-US"/>
              </w:rPr>
            </w:pPr>
            <w:r>
              <w:rPr>
                <w:rFonts w:cstheme="minorHAnsi"/>
                <w:b w:val="0"/>
                <w:bCs w:val="0"/>
                <w:lang w:val="en-US"/>
              </w:rPr>
              <w:t>outTransport</w:t>
            </w:r>
          </w:p>
        </w:tc>
        <w:tc>
          <w:tcPr>
            <w:tcW w:w="1744" w:type="dxa"/>
          </w:tcPr>
          <w:p w14:paraId="4D945453" w14:textId="3863E3DD"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TraceToAas</w:t>
            </w:r>
            <w:r w:rsidR="00C26298">
              <w:rPr>
                <w:rFonts w:cstheme="minorHAnsi"/>
                <w:lang w:val="en-US"/>
              </w:rPr>
              <w:br/>
            </w:r>
            <w:r>
              <w:rPr>
                <w:rFonts w:cstheme="minorHAnsi"/>
                <w:lang w:val="en-US"/>
              </w:rPr>
              <w:t>JavaService</w:t>
            </w:r>
          </w:p>
        </w:tc>
        <w:tc>
          <w:tcPr>
            <w:tcW w:w="3766" w:type="dxa"/>
          </w:tcPr>
          <w:p w14:paraId="4E73D9AE" w14:textId="35081AF6"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transport setup for sending data, e.g., to MQTT</w:t>
            </w:r>
          </w:p>
        </w:tc>
        <w:tc>
          <w:tcPr>
            <w:tcW w:w="1218" w:type="dxa"/>
          </w:tcPr>
          <w:p w14:paraId="4D72C6C5"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25888A9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ED53E" w14:textId="02353CE7" w:rsidR="00C72AD8" w:rsidRDefault="00C72AD8" w:rsidP="005B23E6">
            <w:pPr>
              <w:rPr>
                <w:rFonts w:cstheme="minorHAnsi"/>
                <w:b w:val="0"/>
                <w:bCs w:val="0"/>
                <w:lang w:val="en-US"/>
              </w:rPr>
            </w:pPr>
            <w:r>
              <w:rPr>
                <w:rFonts w:cstheme="minorHAnsi"/>
                <w:b w:val="0"/>
                <w:bCs w:val="0"/>
                <w:lang w:val="en-US"/>
              </w:rPr>
              <w:t>includesRtsa</w:t>
            </w:r>
          </w:p>
        </w:tc>
        <w:tc>
          <w:tcPr>
            <w:tcW w:w="1744" w:type="dxa"/>
          </w:tcPr>
          <w:p w14:paraId="3297A9A1" w14:textId="0C5359D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7F5353EF" w14:textId="676422CC"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Does the service related RTSA deployment contain the RTSA.</w:t>
            </w:r>
          </w:p>
        </w:tc>
        <w:tc>
          <w:tcPr>
            <w:tcW w:w="1218" w:type="dxa"/>
          </w:tcPr>
          <w:p w14:paraId="3AC7FED8" w14:textId="4A46A80C" w:rsidR="00C72AD8" w:rsidRPr="003D662E" w:rsidRDefault="0049471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C72AD8">
              <w:rPr>
                <w:rFonts w:cstheme="minorHAnsi"/>
                <w:lang w:val="en-US"/>
              </w:rPr>
              <w:t>alse</w:t>
            </w:r>
          </w:p>
        </w:tc>
      </w:tr>
      <w:tr w:rsidR="00F86D7A" w:rsidRPr="00290596" w14:paraId="186F81A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3ED5410" w14:textId="2DB29BFF" w:rsidR="00F86D7A" w:rsidRDefault="00F86D7A" w:rsidP="005B23E6">
            <w:pPr>
              <w:rPr>
                <w:rFonts w:cstheme="minorHAnsi"/>
                <w:b w:val="0"/>
                <w:bCs w:val="0"/>
                <w:lang w:val="en-US"/>
              </w:rPr>
            </w:pPr>
            <w:r>
              <w:rPr>
                <w:rFonts w:cstheme="minorHAnsi"/>
                <w:b w:val="0"/>
                <w:bCs w:val="0"/>
                <w:lang w:val="en-US"/>
              </w:rPr>
              <w:lastRenderedPageBreak/>
              <w:t>deployment</w:t>
            </w:r>
          </w:p>
        </w:tc>
        <w:tc>
          <w:tcPr>
            <w:tcW w:w="1744" w:type="dxa"/>
          </w:tcPr>
          <w:p w14:paraId="72BECC91" w14:textId="45B35642"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CBAC01A" w14:textId="4EAD28DC"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Defines the name of the deployment JAR. The default is composed from the name of the service (without spaces) and the version of the service.</w:t>
            </w:r>
          </w:p>
        </w:tc>
        <w:tc>
          <w:tcPr>
            <w:tcW w:w="1218" w:type="dxa"/>
          </w:tcPr>
          <w:p w14:paraId="43686ECD" w14:textId="4D43E240" w:rsidR="00F86D7A" w:rsidRDefault="00F86D7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86D7A">
              <w:rPr>
                <w:rFonts w:cstheme="minorHAnsi"/>
                <w:i/>
                <w:lang w:val="en-US"/>
              </w:rPr>
              <w:t>name</w:t>
            </w:r>
            <w:r>
              <w:rPr>
                <w:rFonts w:cstheme="minorHAnsi"/>
                <w:lang w:val="en-US"/>
              </w:rPr>
              <w:t xml:space="preserve"> + “-“ + </w:t>
            </w:r>
            <w:r w:rsidRPr="00F86D7A">
              <w:rPr>
                <w:rFonts w:cstheme="minorHAnsi"/>
                <w:i/>
                <w:lang w:val="en-US"/>
              </w:rPr>
              <w:t>version</w:t>
            </w:r>
          </w:p>
        </w:tc>
      </w:tr>
      <w:tr w:rsidR="00C72AD8" w:rsidRPr="00566A62" w14:paraId="02002F9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706A73D" w14:textId="01FAEF94" w:rsidR="00C72AD8" w:rsidRDefault="00F86D7A" w:rsidP="005B23E6">
            <w:pPr>
              <w:rPr>
                <w:rFonts w:cstheme="minorHAnsi"/>
                <w:b w:val="0"/>
                <w:bCs w:val="0"/>
                <w:lang w:val="en-US"/>
              </w:rPr>
            </w:pPr>
            <w:r>
              <w:rPr>
                <w:rFonts w:cstheme="minorHAnsi"/>
                <w:b w:val="0"/>
                <w:bCs w:val="0"/>
                <w:lang w:val="en-US"/>
              </w:rPr>
              <w:t>p</w:t>
            </w:r>
            <w:r w:rsidR="00C72AD8">
              <w:rPr>
                <w:rFonts w:cstheme="minorHAnsi"/>
                <w:b w:val="0"/>
                <w:bCs w:val="0"/>
                <w:lang w:val="en-US"/>
              </w:rPr>
              <w:t>ath</w:t>
            </w:r>
          </w:p>
        </w:tc>
        <w:tc>
          <w:tcPr>
            <w:tcW w:w="1744" w:type="dxa"/>
          </w:tcPr>
          <w:p w14:paraId="354AC33A" w14:textId="32242D38"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0304969" w14:textId="2B4A81DE" w:rsidR="00C72AD8" w:rsidRDefault="0049471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URL </w:t>
            </w:r>
            <w:r w:rsidR="00C72AD8">
              <w:rPr>
                <w:rFonts w:cstheme="minorHAnsi"/>
                <w:lang w:val="en-US"/>
              </w:rPr>
              <w:t>path the deployment shall be made available to.</w:t>
            </w:r>
          </w:p>
        </w:tc>
        <w:tc>
          <w:tcPr>
            <w:tcW w:w="1218" w:type="dxa"/>
          </w:tcPr>
          <w:p w14:paraId="277D039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66A62" w14:paraId="4C7E85C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0A3719" w14:textId="438CB81F" w:rsidR="00C72AD8" w:rsidRDefault="00F86D7A" w:rsidP="005B23E6">
            <w:pPr>
              <w:rPr>
                <w:rFonts w:cstheme="minorHAnsi"/>
                <w:b w:val="0"/>
                <w:bCs w:val="0"/>
                <w:lang w:val="en-US"/>
              </w:rPr>
            </w:pPr>
            <w:r>
              <w:rPr>
                <w:rFonts w:cstheme="minorHAnsi"/>
                <w:b w:val="0"/>
                <w:bCs w:val="0"/>
                <w:lang w:val="en-US"/>
              </w:rPr>
              <w:t>a</w:t>
            </w:r>
            <w:r w:rsidR="00C72AD8">
              <w:rPr>
                <w:rFonts w:cstheme="minorHAnsi"/>
                <w:b w:val="0"/>
                <w:bCs w:val="0"/>
                <w:lang w:val="en-US"/>
              </w:rPr>
              <w:t>ctions</w:t>
            </w:r>
          </w:p>
        </w:tc>
        <w:tc>
          <w:tcPr>
            <w:tcW w:w="1744" w:type="dxa"/>
          </w:tcPr>
          <w:p w14:paraId="05F09653" w14:textId="66F87B00"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KodexService</w:t>
            </w:r>
          </w:p>
        </w:tc>
        <w:tc>
          <w:tcPr>
            <w:tcW w:w="3766" w:type="dxa"/>
          </w:tcPr>
          <w:p w14:paraId="79C39244" w14:textId="72C4D29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Data processing actions as instances of </w:t>
            </w:r>
            <w:r w:rsidRPr="00C72AD8">
              <w:rPr>
                <w:rFonts w:ascii="Consolas" w:hAnsi="Consolas" w:cstheme="minorHAnsi"/>
                <w:lang w:val="en-US"/>
              </w:rPr>
              <w:t>KodexFieldAction</w:t>
            </w:r>
          </w:p>
        </w:tc>
        <w:tc>
          <w:tcPr>
            <w:tcW w:w="1218" w:type="dxa"/>
          </w:tcPr>
          <w:p w14:paraId="5ECF29A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311970C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C3BA805" w14:textId="4140B399" w:rsidR="00C72AD8" w:rsidRDefault="00F86D7A" w:rsidP="005B23E6">
            <w:pPr>
              <w:rPr>
                <w:rFonts w:cstheme="minorHAnsi"/>
                <w:b w:val="0"/>
                <w:bCs w:val="0"/>
                <w:lang w:val="en-US"/>
              </w:rPr>
            </w:pPr>
            <w:r>
              <w:rPr>
                <w:rFonts w:cstheme="minorHAnsi"/>
                <w:b w:val="0"/>
                <w:bCs w:val="0"/>
                <w:lang w:val="en-US"/>
              </w:rPr>
              <w:t>f</w:t>
            </w:r>
            <w:r w:rsidR="00C72AD8">
              <w:rPr>
                <w:rFonts w:cstheme="minorHAnsi"/>
                <w:b w:val="0"/>
                <w:bCs w:val="0"/>
                <w:lang w:val="en-US"/>
              </w:rPr>
              <w:t>ramework</w:t>
            </w:r>
          </w:p>
        </w:tc>
        <w:tc>
          <w:tcPr>
            <w:tcW w:w="1744" w:type="dxa"/>
          </w:tcPr>
          <w:p w14:paraId="17A9D210" w14:textId="6B2960BC"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68EC683B" w14:textId="012E918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AI framework to use</w:t>
            </w:r>
          </w:p>
        </w:tc>
        <w:tc>
          <w:tcPr>
            <w:tcW w:w="1218" w:type="dxa"/>
          </w:tcPr>
          <w:p w14:paraId="50679705" w14:textId="61E859E4"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Tensorflow</w:t>
            </w:r>
          </w:p>
        </w:tc>
      </w:tr>
      <w:tr w:rsidR="00C72AD8" w:rsidRPr="00C21E1B" w14:paraId="656281F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102BD67" w14:textId="51832EF6" w:rsidR="00C72AD8" w:rsidRDefault="00F86D7A" w:rsidP="005B23E6">
            <w:pPr>
              <w:rPr>
                <w:rFonts w:cstheme="minorHAnsi"/>
                <w:b w:val="0"/>
                <w:bCs w:val="0"/>
                <w:lang w:val="en-US"/>
              </w:rPr>
            </w:pPr>
            <w:r>
              <w:rPr>
                <w:rFonts w:cstheme="minorHAnsi"/>
                <w:b w:val="0"/>
                <w:bCs w:val="0"/>
                <w:lang w:val="en-US"/>
              </w:rPr>
              <w:t>c</w:t>
            </w:r>
            <w:r w:rsidR="00C72AD8">
              <w:rPr>
                <w:rFonts w:cstheme="minorHAnsi"/>
                <w:b w:val="0"/>
                <w:bCs w:val="0"/>
                <w:lang w:val="en-US"/>
              </w:rPr>
              <w:t>lient</w:t>
            </w:r>
          </w:p>
        </w:tc>
        <w:tc>
          <w:tcPr>
            <w:tcW w:w="1744" w:type="dxa"/>
          </w:tcPr>
          <w:p w14:paraId="2128E49F" w14:textId="2D710921" w:rsidR="00C72AD8" w:rsidRDefault="005D6D5B"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38D77730" w14:textId="4FD2806E" w:rsidR="00C72AD8" w:rsidRDefault="00E17824"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 client to use</w:t>
            </w:r>
          </w:p>
        </w:tc>
        <w:tc>
          <w:tcPr>
            <w:tcW w:w="1218" w:type="dxa"/>
          </w:tcPr>
          <w:p w14:paraId="3D043498" w14:textId="2D8B6A76"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Numpy</w:t>
            </w:r>
          </w:p>
        </w:tc>
      </w:tr>
    </w:tbl>
    <w:p w14:paraId="6501AD62" w14:textId="1057F6CE" w:rsidR="00C441F9" w:rsidRDefault="00C441F9" w:rsidP="00DE277D">
      <w:pPr>
        <w:rPr>
          <w:lang w:val="en-US"/>
        </w:rPr>
      </w:pPr>
    </w:p>
    <w:p w14:paraId="3507979C" w14:textId="38FDC743" w:rsidR="00C4235D" w:rsidRDefault="00C4235D" w:rsidP="00C4235D">
      <w:pPr>
        <w:pStyle w:val="Heading3"/>
        <w:rPr>
          <w:lang w:val="en-US"/>
        </w:rPr>
      </w:pPr>
      <w:bookmarkStart w:id="379" w:name="_Toc148037174"/>
      <w:r>
        <w:rPr>
          <w:lang w:val="en-US"/>
        </w:rPr>
        <w:t>Server</w:t>
      </w:r>
      <w:r w:rsidR="00320447">
        <w:rPr>
          <w:lang w:val="en-US"/>
        </w:rPr>
        <w:t>s</w:t>
      </w:r>
      <w:bookmarkEnd w:id="379"/>
    </w:p>
    <w:p w14:paraId="30D9E18C" w14:textId="47214C56" w:rsidR="00E36E48" w:rsidRPr="00D7567C" w:rsidRDefault="00C4235D" w:rsidP="0078743A">
      <w:pPr>
        <w:jc w:val="both"/>
        <w:rPr>
          <w:lang w:val="en-US"/>
        </w:rPr>
      </w:pPr>
      <w:r w:rsidRPr="00D7567C">
        <w:rPr>
          <w:lang w:val="en-US"/>
        </w:rPr>
        <w:t>A server is an optional process associated to an application</w:t>
      </w:r>
      <w:r w:rsidR="00AC1114" w:rsidRPr="00D7567C">
        <w:rPr>
          <w:lang w:val="en-US"/>
        </w:rPr>
        <w:t>, in particular to the application lifecycle, i.e., a server is started once with the application (even if multiple instances of the application are started) and stopped with the last instance of that application.</w:t>
      </w:r>
      <w:r w:rsidR="0078743A" w:rsidRPr="00D7567C">
        <w:rPr>
          <w:lang w:val="en-US"/>
        </w:rPr>
        <w:t xml:space="preserve"> </w:t>
      </w:r>
      <w:r w:rsidR="009D58EC" w:rsidRPr="00D7567C">
        <w:rPr>
          <w:lang w:val="en-US"/>
        </w:rPr>
        <w:t xml:space="preserve">Akin to services, a server may declare an AAS nameplate, which is displayed in its (service-like) AAS. </w:t>
      </w:r>
      <w:r w:rsidR="00AD294F" w:rsidRPr="00D7567C">
        <w:rPr>
          <w:lang w:val="en-US"/>
        </w:rPr>
        <w:t xml:space="preserve">In contrast to services, the communication between a service or an application with the server is independent of the configured data flow of a service mesh and may be realized using custom communication protocols (or, as recommended approach, rely on the platform transport for uniform communication). </w:t>
      </w:r>
      <w:r w:rsidR="0078743A" w:rsidRPr="00D7567C">
        <w:rPr>
          <w:lang w:val="en-US"/>
        </w:rPr>
        <w:t xml:space="preserve">Currently, the platform supports Java servers (implementing the platform </w:t>
      </w:r>
      <w:r w:rsidR="0078743A" w:rsidRPr="00D7567C">
        <w:rPr>
          <w:rFonts w:ascii="Consolas" w:hAnsi="Consolas"/>
          <w:lang w:val="en-US"/>
        </w:rPr>
        <w:t>Server</w:t>
      </w:r>
      <w:r w:rsidR="0078743A" w:rsidRPr="00D7567C">
        <w:rPr>
          <w:lang w:val="en-US"/>
        </w:rPr>
        <w:t xml:space="preserve"> interface) or Python servers (based on a generate interface) wrapped by a generated Java server.</w:t>
      </w:r>
      <w:r w:rsidR="00D90A59" w:rsidRPr="00D7567C">
        <w:rPr>
          <w:lang w:val="en-US"/>
        </w:rPr>
        <w:t xml:space="preserve"> </w:t>
      </w:r>
    </w:p>
    <w:p w14:paraId="600182E6" w14:textId="7658BE66" w:rsidR="00C4235D" w:rsidRPr="00D7567C" w:rsidRDefault="00D90A59" w:rsidP="0078743A">
      <w:pPr>
        <w:jc w:val="both"/>
        <w:rPr>
          <w:lang w:val="en-US"/>
        </w:rPr>
      </w:pPr>
      <w:r w:rsidRPr="00D7567C">
        <w:rPr>
          <w:lang w:val="en-US"/>
        </w:rPr>
        <w:t xml:space="preserve">In the configuration, a server receives a default host and port, which can be re-defined in a deployment plan and will be re-configured upon startup of the associated application. </w:t>
      </w:r>
      <w:r w:rsidR="00DA7853" w:rsidRPr="00D7567C">
        <w:rPr>
          <w:lang w:val="en-US"/>
        </w:rPr>
        <w:t xml:space="preserve">Thereby, the respective host and network port will be registered with the platform network management (Section </w:t>
      </w:r>
      <w:r w:rsidR="00DA7853" w:rsidRPr="00D7567C">
        <w:rPr>
          <w:lang w:val="en-US"/>
        </w:rPr>
        <w:fldChar w:fldCharType="begin"/>
      </w:r>
      <w:r w:rsidR="00DA7853" w:rsidRPr="00D7567C">
        <w:rPr>
          <w:lang w:val="en-US"/>
        </w:rPr>
        <w:instrText xml:space="preserve"> REF _Ref77076330 \r \h </w:instrText>
      </w:r>
      <w:r w:rsidR="00320447" w:rsidRPr="00D7567C">
        <w:rPr>
          <w:lang w:val="en-US"/>
        </w:rPr>
        <w:instrText xml:space="preserve"> \* MERGEFORMAT </w:instrText>
      </w:r>
      <w:r w:rsidR="00DA7853" w:rsidRPr="00D7567C">
        <w:rPr>
          <w:lang w:val="en-US"/>
        </w:rPr>
      </w:r>
      <w:r w:rsidR="00DA7853" w:rsidRPr="00D7567C">
        <w:rPr>
          <w:lang w:val="en-US"/>
        </w:rPr>
        <w:fldChar w:fldCharType="separate"/>
      </w:r>
      <w:r w:rsidR="00262ACC">
        <w:rPr>
          <w:lang w:val="en-US"/>
        </w:rPr>
        <w:t>3.3.2</w:t>
      </w:r>
      <w:r w:rsidR="00DA7853" w:rsidRPr="00D7567C">
        <w:rPr>
          <w:lang w:val="en-US"/>
        </w:rPr>
        <w:fldChar w:fldCharType="end"/>
      </w:r>
      <w:r w:rsidR="00DA7853" w:rsidRPr="00D7567C">
        <w:rPr>
          <w:lang w:val="en-US"/>
        </w:rPr>
        <w:t>). Services that rely on a server shall declare a reference to the server in the configuration and will then receive via</w:t>
      </w:r>
      <w:r w:rsidR="00E36E48" w:rsidRPr="00D7567C">
        <w:rPr>
          <w:lang w:val="en-US"/>
        </w:rPr>
        <w:t xml:space="preserve"> the service interface the actual host and port of the related server. This approach allows relocating server instances dynamically upon application start.</w:t>
      </w:r>
    </w:p>
    <w:p w14:paraId="750EEBB2" w14:textId="02B0D2FF" w:rsidR="00264633" w:rsidRDefault="00264633" w:rsidP="0078743A">
      <w:pPr>
        <w:jc w:val="both"/>
        <w:rPr>
          <w:lang w:val="en-US"/>
        </w:rPr>
      </w:pPr>
      <w:r w:rsidRPr="00D7567C">
        <w:rPr>
          <w:lang w:val="en-US"/>
        </w:rPr>
        <w:t>The example below illustrates the configuration of a Java server. Besides similar basic configuration options as services, a server may receive configured startup options through its command line arguments (</w:t>
      </w:r>
      <w:r w:rsidRPr="00D7567C">
        <w:rPr>
          <w:rFonts w:ascii="Consolas" w:hAnsi="Consolas"/>
          <w:lang w:val="en-US"/>
        </w:rPr>
        <w:t>cmdArg</w:t>
      </w:r>
      <w:r w:rsidRPr="00D7567C">
        <w:rPr>
          <w:lang w:val="en-US"/>
        </w:rPr>
        <w:t xml:space="preserve">), here a string of options where in particular the pattern </w:t>
      </w:r>
      <w:r w:rsidRPr="00D7567C">
        <w:rPr>
          <w:rFonts w:ascii="Consolas" w:hAnsi="Consolas"/>
          <w:lang w:val="en-US"/>
        </w:rPr>
        <w:t>${port}</w:t>
      </w:r>
      <w:r w:rsidRPr="00D7567C">
        <w:rPr>
          <w:lang w:val="en-US"/>
        </w:rPr>
        <w:t xml:space="preserve"> is replaced by the actual port. Other options specifying this would be repeating the configured port number or stating an IVML expression based on an IVML variable used for both, </w:t>
      </w:r>
      <w:r w:rsidRPr="00D7567C">
        <w:rPr>
          <w:rFonts w:ascii="Consolas" w:hAnsi="Consolas"/>
          <w:lang w:val="en-US"/>
        </w:rPr>
        <w:t>port</w:t>
      </w:r>
      <w:r w:rsidRPr="00D7567C">
        <w:rPr>
          <w:lang w:val="en-US"/>
        </w:rPr>
        <w:t xml:space="preserve"> and </w:t>
      </w:r>
      <w:r w:rsidRPr="00D7567C">
        <w:rPr>
          <w:rFonts w:ascii="Consolas" w:hAnsi="Consolas"/>
          <w:lang w:val="en-US"/>
        </w:rPr>
        <w:t>cmdArg</w:t>
      </w:r>
      <w:r w:rsidRPr="00D7567C">
        <w:rPr>
          <w:lang w:val="en-US"/>
        </w:rPr>
        <w:t>.</w:t>
      </w:r>
    </w:p>
    <w:p w14:paraId="2A356C40"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JavaServer aasServer = {</w:t>
      </w:r>
    </w:p>
    <w:p w14:paraId="5E869170" w14:textId="1650D9AD"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id = </w:t>
      </w:r>
      <w:r w:rsidRPr="00264633">
        <w:rPr>
          <w:rFonts w:ascii="Consolas" w:hAnsi="Consolas" w:cs="Consolas"/>
          <w:color w:val="2A00FF"/>
          <w:sz w:val="18"/>
          <w:szCs w:val="18"/>
          <w:lang w:val="en-DE"/>
        </w:rPr>
        <w:t>"car-aas-server"</w:t>
      </w:r>
      <w:r w:rsidRPr="00032779">
        <w:rPr>
          <w:rFonts w:ascii="Consolas" w:hAnsi="Consolas" w:cs="Consolas"/>
          <w:color w:val="000000"/>
          <w:sz w:val="18"/>
          <w:szCs w:val="18"/>
          <w:lang w:val="en-DE"/>
        </w:rPr>
        <w:t>,</w:t>
      </w:r>
    </w:p>
    <w:p w14:paraId="6B866CBF"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description = </w:t>
      </w:r>
      <w:r w:rsidRPr="00264633">
        <w:rPr>
          <w:rFonts w:ascii="Consolas" w:hAnsi="Consolas" w:cs="Consolas"/>
          <w:color w:val="2A00FF"/>
          <w:sz w:val="18"/>
          <w:szCs w:val="18"/>
          <w:lang w:val="en-DE"/>
        </w:rPr>
        <w:t>"AAS car server"</w:t>
      </w:r>
      <w:r w:rsidRPr="00264633">
        <w:rPr>
          <w:rFonts w:ascii="Consolas" w:hAnsi="Consolas" w:cs="Consolas"/>
          <w:sz w:val="18"/>
          <w:szCs w:val="18"/>
          <w:lang w:val="en-DE"/>
        </w:rPr>
        <w:t>,</w:t>
      </w:r>
    </w:p>
    <w:p w14:paraId="1F06CD48"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w:t>
      </w:r>
      <w:r w:rsidRPr="00264633">
        <w:rPr>
          <w:rFonts w:ascii="Consolas" w:hAnsi="Consolas" w:cs="Consolas"/>
          <w:color w:val="000000"/>
          <w:sz w:val="18"/>
          <w:szCs w:val="18"/>
          <w:u w:val="single"/>
          <w:lang w:val="en-DE"/>
        </w:rPr>
        <w:t>ver</w:t>
      </w:r>
      <w:r w:rsidRPr="00264633">
        <w:rPr>
          <w:rFonts w:ascii="Consolas" w:hAnsi="Consolas" w:cs="Consolas"/>
          <w:sz w:val="18"/>
          <w:szCs w:val="18"/>
          <w:lang w:val="en-DE"/>
        </w:rPr>
        <w:t xml:space="preserve"> = </w:t>
      </w:r>
      <w:r w:rsidRPr="00264633">
        <w:rPr>
          <w:rFonts w:ascii="Consolas" w:hAnsi="Consolas" w:cs="Consolas"/>
          <w:color w:val="2A00FF"/>
          <w:sz w:val="18"/>
          <w:szCs w:val="18"/>
          <w:lang w:val="en-DE"/>
        </w:rPr>
        <w:t>"0.0.1"</w:t>
      </w:r>
      <w:r w:rsidRPr="00264633">
        <w:rPr>
          <w:rFonts w:ascii="Consolas" w:hAnsi="Consolas" w:cs="Consolas"/>
          <w:sz w:val="18"/>
          <w:szCs w:val="18"/>
          <w:lang w:val="en-DE"/>
        </w:rPr>
        <w:t>,</w:t>
      </w:r>
    </w:p>
    <w:p w14:paraId="62FDFA3A"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host = carAasServer,</w:t>
      </w:r>
    </w:p>
    <w:p w14:paraId="44757051"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port = 9989,</w:t>
      </w:r>
    </w:p>
    <w:p w14:paraId="6862A6D2"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class = </w:t>
      </w:r>
      <w:r w:rsidRPr="00264633">
        <w:rPr>
          <w:rFonts w:ascii="Consolas" w:hAnsi="Consolas" w:cs="Consolas"/>
          <w:color w:val="2A00FF"/>
          <w:sz w:val="18"/>
          <w:szCs w:val="18"/>
          <w:lang w:val="en-DE"/>
        </w:rPr>
        <w:t>"de.iip_ecosphere.platform.examples.hm23.carAas.CarsAasServer"</w:t>
      </w:r>
      <w:r w:rsidRPr="00264633">
        <w:rPr>
          <w:rFonts w:ascii="Consolas" w:hAnsi="Consolas" w:cs="Consolas"/>
          <w:sz w:val="18"/>
          <w:szCs w:val="18"/>
          <w:lang w:val="en-DE"/>
        </w:rPr>
        <w:t>,</w:t>
      </w:r>
    </w:p>
    <w:p w14:paraId="2BA6A680" w14:textId="77777777" w:rsidR="00264633" w:rsidRPr="00882486" w:rsidRDefault="00264633" w:rsidP="00264633">
      <w:pPr>
        <w:autoSpaceDE w:val="0"/>
        <w:autoSpaceDN w:val="0"/>
        <w:adjustRightInd w:val="0"/>
        <w:spacing w:after="0" w:line="240" w:lineRule="auto"/>
        <w:rPr>
          <w:rFonts w:ascii="Consolas" w:hAnsi="Consolas" w:cs="Consolas"/>
          <w:sz w:val="18"/>
          <w:szCs w:val="18"/>
          <w:lang w:val="en-GB"/>
        </w:rPr>
      </w:pPr>
      <w:r w:rsidRPr="00264633">
        <w:rPr>
          <w:rFonts w:ascii="Consolas" w:hAnsi="Consolas" w:cs="Consolas"/>
          <w:sz w:val="18"/>
          <w:szCs w:val="18"/>
          <w:lang w:val="en-DE"/>
        </w:rPr>
        <w:t xml:space="preserve">      cmdArg = </w:t>
      </w:r>
      <w:r w:rsidRPr="00264633">
        <w:rPr>
          <w:rFonts w:ascii="Consolas" w:hAnsi="Consolas" w:cs="Consolas"/>
          <w:color w:val="2A00FF"/>
          <w:sz w:val="18"/>
          <w:szCs w:val="18"/>
          <w:lang w:val="en-DE"/>
        </w:rPr>
        <w:t>"--port=${port}"</w:t>
      </w:r>
    </w:p>
    <w:p w14:paraId="334E38AB"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    </w:t>
      </w:r>
    </w:p>
    <w:p w14:paraId="018AD155" w14:textId="7C511721" w:rsidR="00264633" w:rsidRDefault="00264633" w:rsidP="00264633">
      <w:pPr>
        <w:jc w:val="both"/>
        <w:rPr>
          <w:lang w:val="en-US"/>
        </w:rPr>
      </w:pPr>
      <w:r w:rsidRPr="00032779">
        <w:rPr>
          <w:rFonts w:ascii="Consolas" w:hAnsi="Consolas" w:cs="Consolas"/>
          <w:color w:val="000000"/>
          <w:sz w:val="18"/>
          <w:szCs w:val="18"/>
          <w:lang w:val="en-DE"/>
        </w:rPr>
        <w:t xml:space="preserve">     </w:t>
      </w:r>
    </w:p>
    <w:p w14:paraId="5B37BE3F" w14:textId="1AB53225" w:rsidR="00264633" w:rsidRDefault="00612253" w:rsidP="0078743A">
      <w:pPr>
        <w:jc w:val="both"/>
        <w:rPr>
          <w:lang w:val="en-GB"/>
        </w:rPr>
      </w:pPr>
      <w:r w:rsidRPr="00D7567C">
        <w:rPr>
          <w:lang w:val="en-GB"/>
        </w:rPr>
        <w:t>The configuration of a Python server looks rather similar. It is interesting to note that the integration of the federated learning framework Flower defines a refined PythonServer type with default values that are specific to the Flower integration easing the configuration of a Flower service.</w:t>
      </w:r>
    </w:p>
    <w:p w14:paraId="34516BB1" w14:textId="113E0946" w:rsidR="009272F0" w:rsidRPr="005C56F0" w:rsidRDefault="009272F0" w:rsidP="005C56F0">
      <w:pPr>
        <w:pStyle w:val="Caption"/>
        <w:jc w:val="center"/>
        <w:rPr>
          <w:lang w:val="en-US"/>
        </w:rPr>
      </w:pPr>
      <w:r w:rsidRPr="003D662E">
        <w:rPr>
          <w:lang w:val="en-US"/>
        </w:rPr>
        <w:t xml:space="preserve">Table </w:t>
      </w:r>
      <w:r w:rsidRPr="005C56F0">
        <w:rPr>
          <w:lang w:val="en-US"/>
        </w:rPr>
        <w:fldChar w:fldCharType="begin"/>
      </w:r>
      <w:r w:rsidRPr="003D662E">
        <w:rPr>
          <w:lang w:val="en-US"/>
        </w:rPr>
        <w:instrText xml:space="preserve"> SEQ Table \* ARABIC </w:instrText>
      </w:r>
      <w:r w:rsidRPr="005C56F0">
        <w:rPr>
          <w:lang w:val="en-US"/>
        </w:rPr>
        <w:fldChar w:fldCharType="separate"/>
      </w:r>
      <w:r w:rsidR="00262ACC">
        <w:rPr>
          <w:noProof/>
          <w:lang w:val="en-US"/>
        </w:rPr>
        <w:t>9</w:t>
      </w:r>
      <w:r w:rsidRPr="005C56F0">
        <w:rPr>
          <w:lang w:val="en-US"/>
        </w:rPr>
        <w:fldChar w:fldCharType="end"/>
      </w:r>
      <w:r w:rsidRPr="003D662E">
        <w:rPr>
          <w:lang w:val="en-US"/>
        </w:rPr>
        <w:t xml:space="preserve">: </w:t>
      </w:r>
      <w:r>
        <w:rPr>
          <w:lang w:val="en-US"/>
        </w:rPr>
        <w:t xml:space="preserve">Fields of the </w:t>
      </w:r>
      <w:r w:rsidR="005C56F0">
        <w:rPr>
          <w:lang w:val="en-US"/>
        </w:rPr>
        <w:t>Server</w:t>
      </w:r>
      <w:r>
        <w:rPr>
          <w:lang w:val="en-US"/>
        </w:rPr>
        <w:t xml:space="preserve"> configuration types (</w:t>
      </w:r>
      <w:r w:rsidR="005C56F0">
        <w:rPr>
          <w:lang w:val="en-US"/>
        </w:rPr>
        <w:t>also</w:t>
      </w:r>
      <w:r w:rsidR="00DC0A2C">
        <w:rPr>
          <w:lang w:val="en-US"/>
        </w:rPr>
        <w:t xml:space="preserve"> defined</w:t>
      </w:r>
      <w:r w:rsidR="005C56F0">
        <w:rPr>
          <w:lang w:val="en-US"/>
        </w:rPr>
        <w:t xml:space="preserve"> </w:t>
      </w:r>
      <w:r>
        <w:rPr>
          <w:lang w:val="en-US"/>
        </w:rPr>
        <w:t xml:space="preserve">in </w:t>
      </w:r>
      <w:r w:rsidRPr="005C56F0">
        <w:rPr>
          <w:lang w:val="en-US"/>
        </w:rPr>
        <w:t>Services.ivml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25"/>
        <w:gridCol w:w="1423"/>
        <w:gridCol w:w="4245"/>
        <w:gridCol w:w="1069"/>
      </w:tblGrid>
      <w:tr w:rsidR="00AD294F" w:rsidRPr="003D662E" w14:paraId="16E5C0FA"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440EF35D" w14:textId="77777777" w:rsidR="00AD294F" w:rsidRPr="003D662E" w:rsidRDefault="00AD294F" w:rsidP="001179BF">
            <w:pPr>
              <w:rPr>
                <w:b w:val="0"/>
                <w:bCs w:val="0"/>
                <w:color w:val="FFFFFF" w:themeColor="background1"/>
                <w:lang w:val="en-US"/>
              </w:rPr>
            </w:pPr>
            <w:r>
              <w:rPr>
                <w:color w:val="FFFFFF" w:themeColor="background1"/>
                <w:lang w:val="en-US"/>
              </w:rPr>
              <w:lastRenderedPageBreak/>
              <w:t>Field</w:t>
            </w:r>
          </w:p>
        </w:tc>
        <w:tc>
          <w:tcPr>
            <w:tcW w:w="1307" w:type="dxa"/>
            <w:tcBorders>
              <w:bottom w:val="none" w:sz="0" w:space="0" w:color="auto"/>
            </w:tcBorders>
            <w:shd w:val="clear" w:color="auto" w:fill="086171"/>
          </w:tcPr>
          <w:p w14:paraId="0C9B175F" w14:textId="77777777" w:rsidR="00AD294F"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351" w:type="dxa"/>
            <w:tcBorders>
              <w:bottom w:val="none" w:sz="0" w:space="0" w:color="auto"/>
            </w:tcBorders>
            <w:shd w:val="clear" w:color="auto" w:fill="086171"/>
          </w:tcPr>
          <w:p w14:paraId="34DC5029"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70" w:type="dxa"/>
            <w:tcBorders>
              <w:bottom w:val="none" w:sz="0" w:space="0" w:color="auto"/>
            </w:tcBorders>
            <w:shd w:val="clear" w:color="auto" w:fill="086171"/>
          </w:tcPr>
          <w:p w14:paraId="02FBF4AA"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D294F" w:rsidRPr="00566A62" w14:paraId="5E64311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28F88A" w14:textId="4303735C" w:rsidR="00AD294F" w:rsidRPr="003D662E" w:rsidRDefault="00C064E6" w:rsidP="001179BF">
            <w:pPr>
              <w:rPr>
                <w:rFonts w:cstheme="minorHAnsi"/>
                <w:b w:val="0"/>
                <w:bCs w:val="0"/>
                <w:lang w:val="en-US"/>
              </w:rPr>
            </w:pPr>
            <w:r>
              <w:rPr>
                <w:rFonts w:cstheme="minorHAnsi"/>
                <w:b w:val="0"/>
                <w:bCs w:val="0"/>
                <w:lang w:val="en-US"/>
              </w:rPr>
              <w:t>i</w:t>
            </w:r>
            <w:r w:rsidR="00AD294F">
              <w:rPr>
                <w:rFonts w:cstheme="minorHAnsi"/>
                <w:b w:val="0"/>
                <w:bCs w:val="0"/>
                <w:lang w:val="en-US"/>
              </w:rPr>
              <w:t>d</w:t>
            </w:r>
          </w:p>
        </w:tc>
        <w:tc>
          <w:tcPr>
            <w:tcW w:w="1307" w:type="dxa"/>
          </w:tcPr>
          <w:p w14:paraId="49D375B6" w14:textId="7810A0D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5057AE11" w14:textId="185C000D" w:rsidR="00AD294F" w:rsidRPr="00FD324B" w:rsidRDefault="00CB460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AD294F" w:rsidRPr="00FD324B">
              <w:rPr>
                <w:rFonts w:cstheme="minorHAnsi"/>
                <w:lang w:val="en-US"/>
              </w:rPr>
              <w:t>nique id for deployment plans and management operations.</w:t>
            </w:r>
          </w:p>
        </w:tc>
        <w:tc>
          <w:tcPr>
            <w:tcW w:w="1070" w:type="dxa"/>
          </w:tcPr>
          <w:p w14:paraId="4EBDB20B"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566A62" w14:paraId="030332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4BC9BDF" w14:textId="5D5BEBFA" w:rsidR="00AD294F" w:rsidRDefault="00C064E6" w:rsidP="001179BF">
            <w:pPr>
              <w:rPr>
                <w:rFonts w:cstheme="minorHAnsi"/>
                <w:b w:val="0"/>
                <w:bCs w:val="0"/>
                <w:lang w:val="en-US"/>
              </w:rPr>
            </w:pPr>
            <w:r>
              <w:rPr>
                <w:rFonts w:cstheme="minorHAnsi"/>
                <w:b w:val="0"/>
                <w:bCs w:val="0"/>
                <w:lang w:val="en-US"/>
              </w:rPr>
              <w:t>d</w:t>
            </w:r>
            <w:r w:rsidR="009D58EC">
              <w:rPr>
                <w:rFonts w:cstheme="minorHAnsi"/>
                <w:b w:val="0"/>
                <w:bCs w:val="0"/>
                <w:lang w:val="en-US"/>
              </w:rPr>
              <w:t>escription</w:t>
            </w:r>
          </w:p>
        </w:tc>
        <w:tc>
          <w:tcPr>
            <w:tcW w:w="1307" w:type="dxa"/>
          </w:tcPr>
          <w:p w14:paraId="12B4834B" w14:textId="79F90BCF"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21DA073" w14:textId="4ED007F2"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9D58EC">
              <w:rPr>
                <w:rFonts w:cstheme="minorHAnsi"/>
                <w:lang w:val="en-US"/>
              </w:rPr>
              <w:t>extual description of the server instance</w:t>
            </w:r>
            <w:r>
              <w:rPr>
                <w:rFonts w:cstheme="minorHAnsi"/>
                <w:lang w:val="en-US"/>
              </w:rPr>
              <w:t>, may be empty.</w:t>
            </w:r>
          </w:p>
        </w:tc>
        <w:tc>
          <w:tcPr>
            <w:tcW w:w="1070" w:type="dxa"/>
          </w:tcPr>
          <w:p w14:paraId="35A12B34"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566A62" w14:paraId="11644BC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CA3CD21" w14:textId="766190C0" w:rsidR="00AD294F" w:rsidRDefault="00C064E6" w:rsidP="001179BF">
            <w:pPr>
              <w:rPr>
                <w:rFonts w:cstheme="minorHAnsi"/>
                <w:b w:val="0"/>
                <w:bCs w:val="0"/>
                <w:lang w:val="en-US"/>
              </w:rPr>
            </w:pPr>
            <w:r>
              <w:rPr>
                <w:rFonts w:cstheme="minorHAnsi"/>
                <w:b w:val="0"/>
                <w:bCs w:val="0"/>
                <w:lang w:val="en-US"/>
              </w:rPr>
              <w:t>v</w:t>
            </w:r>
            <w:r w:rsidR="009D58EC">
              <w:rPr>
                <w:rFonts w:cstheme="minorHAnsi"/>
                <w:b w:val="0"/>
                <w:bCs w:val="0"/>
                <w:lang w:val="en-US"/>
              </w:rPr>
              <w:t>er</w:t>
            </w:r>
          </w:p>
        </w:tc>
        <w:tc>
          <w:tcPr>
            <w:tcW w:w="1307" w:type="dxa"/>
          </w:tcPr>
          <w:p w14:paraId="23012B82" w14:textId="2E5F79F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EECD66" w14:textId="665D4DDD"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9D58EC">
              <w:rPr>
                <w:rFonts w:cstheme="minorHAnsi"/>
                <w:lang w:val="en-US"/>
              </w:rPr>
              <w:t>ersion of the server</w:t>
            </w:r>
          </w:p>
        </w:tc>
        <w:tc>
          <w:tcPr>
            <w:tcW w:w="1070" w:type="dxa"/>
          </w:tcPr>
          <w:p w14:paraId="2A4AC495"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3D662E" w14:paraId="078F6B4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FBC5F0C" w14:textId="12AEEF9F" w:rsidR="00AD294F" w:rsidRDefault="00C064E6" w:rsidP="001179BF">
            <w:pPr>
              <w:rPr>
                <w:rFonts w:cstheme="minorHAnsi"/>
                <w:b w:val="0"/>
                <w:bCs w:val="0"/>
                <w:lang w:val="en-US"/>
              </w:rPr>
            </w:pPr>
            <w:r>
              <w:rPr>
                <w:rFonts w:cstheme="minorHAnsi"/>
                <w:b w:val="0"/>
                <w:bCs w:val="0"/>
                <w:lang w:val="en-US"/>
              </w:rPr>
              <w:t>h</w:t>
            </w:r>
            <w:r w:rsidR="009D58EC">
              <w:rPr>
                <w:rFonts w:cstheme="minorHAnsi"/>
                <w:b w:val="0"/>
                <w:bCs w:val="0"/>
                <w:lang w:val="en-US"/>
              </w:rPr>
              <w:t>ost</w:t>
            </w:r>
          </w:p>
        </w:tc>
        <w:tc>
          <w:tcPr>
            <w:tcW w:w="1307" w:type="dxa"/>
          </w:tcPr>
          <w:p w14:paraId="089720F6" w14:textId="76DA2842"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28D8296D" w14:textId="523DD5DF" w:rsidR="00AD294F" w:rsidRPr="00FD324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default host name or IP address of the machine the server process shall run.</w:t>
            </w:r>
          </w:p>
        </w:tc>
        <w:tc>
          <w:tcPr>
            <w:tcW w:w="1070" w:type="dxa"/>
          </w:tcPr>
          <w:p w14:paraId="07BA0CF3" w14:textId="1156A2FF" w:rsidR="00AD294F"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127.0.0.1</w:t>
            </w:r>
          </w:p>
        </w:tc>
      </w:tr>
      <w:tr w:rsidR="00AD294F" w:rsidRPr="00566A62" w14:paraId="67AEF7E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413EBBF" w14:textId="05AA8DEA" w:rsidR="00AD294F" w:rsidRDefault="00C064E6" w:rsidP="001179BF">
            <w:pPr>
              <w:rPr>
                <w:rFonts w:cstheme="minorHAnsi"/>
                <w:b w:val="0"/>
                <w:bCs w:val="0"/>
                <w:lang w:val="en-US"/>
              </w:rPr>
            </w:pPr>
            <w:r>
              <w:rPr>
                <w:rFonts w:cstheme="minorHAnsi"/>
                <w:b w:val="0"/>
                <w:bCs w:val="0"/>
                <w:lang w:val="en-US"/>
              </w:rPr>
              <w:t>p</w:t>
            </w:r>
            <w:r w:rsidR="009D58EC">
              <w:rPr>
                <w:rFonts w:cstheme="minorHAnsi"/>
                <w:b w:val="0"/>
                <w:bCs w:val="0"/>
                <w:lang w:val="en-US"/>
              </w:rPr>
              <w:t>ort</w:t>
            </w:r>
          </w:p>
        </w:tc>
        <w:tc>
          <w:tcPr>
            <w:tcW w:w="1307" w:type="dxa"/>
          </w:tcPr>
          <w:p w14:paraId="2B47CD83" w14:textId="2A86A30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CA3ED3B" w14:textId="0D520C73" w:rsidR="00AD294F" w:rsidRPr="00C21E1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network port to be allocated by the server instance.</w:t>
            </w:r>
          </w:p>
        </w:tc>
        <w:tc>
          <w:tcPr>
            <w:tcW w:w="1070" w:type="dxa"/>
          </w:tcPr>
          <w:p w14:paraId="37D0FE0D"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44813" w14:paraId="6BBCD99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E689E06" w14:textId="22C9ED43" w:rsidR="00AD294F" w:rsidRDefault="00C064E6" w:rsidP="001179BF">
            <w:pPr>
              <w:rPr>
                <w:rFonts w:cstheme="minorHAnsi"/>
                <w:b w:val="0"/>
                <w:bCs w:val="0"/>
                <w:lang w:val="en-US"/>
              </w:rPr>
            </w:pPr>
            <w:r>
              <w:rPr>
                <w:rFonts w:cstheme="minorHAnsi"/>
                <w:b w:val="0"/>
                <w:bCs w:val="0"/>
                <w:lang w:val="en-US"/>
              </w:rPr>
              <w:t>e</w:t>
            </w:r>
            <w:r w:rsidR="009D58EC">
              <w:rPr>
                <w:rFonts w:cstheme="minorHAnsi"/>
                <w:b w:val="0"/>
                <w:bCs w:val="0"/>
                <w:lang w:val="en-US"/>
              </w:rPr>
              <w:t>xecutable</w:t>
            </w:r>
          </w:p>
        </w:tc>
        <w:tc>
          <w:tcPr>
            <w:tcW w:w="1307" w:type="dxa"/>
          </w:tcPr>
          <w:p w14:paraId="4E832EDC" w14:textId="0CF044F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9A9903B" w14:textId="61ED93A3" w:rsidR="00AD294F" w:rsidRPr="00C21E1B" w:rsidRDefault="000363DE"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 xml:space="preserve">specification of the </w:t>
            </w:r>
            <w:r w:rsidR="00D41059">
              <w:rPr>
                <w:rFonts w:cstheme="minorHAnsi"/>
                <w:lang w:val="en-US"/>
              </w:rPr>
              <w:t xml:space="preserve">binary </w:t>
            </w:r>
            <w:r w:rsidR="009D58EC">
              <w:rPr>
                <w:rFonts w:cstheme="minorHAnsi"/>
                <w:lang w:val="en-US"/>
              </w:rPr>
              <w:t>executable implementing the server. May be superseded by refined server types.</w:t>
            </w:r>
          </w:p>
        </w:tc>
        <w:tc>
          <w:tcPr>
            <w:tcW w:w="1070" w:type="dxa"/>
          </w:tcPr>
          <w:p w14:paraId="190EE6E7"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566A62" w14:paraId="309FBAA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A5A76D3" w14:textId="4828C96C" w:rsidR="009D58EC" w:rsidRDefault="009D58EC" w:rsidP="001179BF">
            <w:pPr>
              <w:rPr>
                <w:rFonts w:cstheme="minorHAnsi"/>
                <w:b w:val="0"/>
                <w:bCs w:val="0"/>
                <w:lang w:val="en-US"/>
              </w:rPr>
            </w:pPr>
            <w:r>
              <w:rPr>
                <w:rFonts w:cstheme="minorHAnsi"/>
                <w:b w:val="0"/>
                <w:bCs w:val="0"/>
                <w:lang w:val="en-US"/>
              </w:rPr>
              <w:t>nameplateInfo</w:t>
            </w:r>
          </w:p>
        </w:tc>
        <w:tc>
          <w:tcPr>
            <w:tcW w:w="1307" w:type="dxa"/>
          </w:tcPr>
          <w:p w14:paraId="4B8D20C4" w14:textId="12798975" w:rsidR="009D58EC"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002EEE2D" w14:textId="2DD18292" w:rsidR="009D58EC" w:rsidRPr="00C21E1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nameplate information of the vendor of the server.</w:t>
            </w:r>
          </w:p>
        </w:tc>
        <w:tc>
          <w:tcPr>
            <w:tcW w:w="1070" w:type="dxa"/>
          </w:tcPr>
          <w:p w14:paraId="2373E833" w14:textId="77777777" w:rsidR="009D58EC"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3D662E" w14:paraId="6B4496D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6ECD5D" w14:textId="0F75E2C0" w:rsidR="009D58EC"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w:t>
            </w:r>
          </w:p>
        </w:tc>
        <w:tc>
          <w:tcPr>
            <w:tcW w:w="1307" w:type="dxa"/>
          </w:tcPr>
          <w:p w14:paraId="02C92D93" w14:textId="0931F2FC"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AE60A22" w14:textId="03752747" w:rsidR="009D58EC" w:rsidRPr="00C21E1B" w:rsidRDefault="00927AB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w:t>
            </w:r>
            <w:r w:rsidR="00D41059">
              <w:rPr>
                <w:rFonts w:cstheme="minorHAnsi"/>
                <w:lang w:val="en-US"/>
              </w:rPr>
              <w:t>he Maven coordinate of the artifact containing the server implementation.</w:t>
            </w:r>
          </w:p>
        </w:tc>
        <w:tc>
          <w:tcPr>
            <w:tcW w:w="1070" w:type="dxa"/>
          </w:tcPr>
          <w:p w14:paraId="661FC139" w14:textId="0C3F07B7"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617BE4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C1D8D85" w14:textId="6942F839" w:rsidR="009D58EC" w:rsidRDefault="00C064E6" w:rsidP="001179BF">
            <w:pPr>
              <w:rPr>
                <w:rFonts w:cstheme="minorHAnsi"/>
                <w:b w:val="0"/>
                <w:bCs w:val="0"/>
                <w:lang w:val="en-US"/>
              </w:rPr>
            </w:pPr>
            <w:r>
              <w:rPr>
                <w:rFonts w:cstheme="minorHAnsi"/>
                <w:b w:val="0"/>
                <w:bCs w:val="0"/>
                <w:lang w:val="en-US"/>
              </w:rPr>
              <w:t>r</w:t>
            </w:r>
            <w:r w:rsidR="00D41059">
              <w:rPr>
                <w:rFonts w:cstheme="minorHAnsi"/>
                <w:b w:val="0"/>
                <w:bCs w:val="0"/>
                <w:lang w:val="en-US"/>
              </w:rPr>
              <w:t>unning</w:t>
            </w:r>
          </w:p>
        </w:tc>
        <w:tc>
          <w:tcPr>
            <w:tcW w:w="1307" w:type="dxa"/>
          </w:tcPr>
          <w:p w14:paraId="44CB2964" w14:textId="40C0CB4E"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0FFC7C1" w14:textId="06B73D03" w:rsidR="009D58EC" w:rsidRPr="00C21E1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the server already running, i.e., just declared, or shall it be started by the platform as part of the application lifecycle.</w:t>
            </w:r>
          </w:p>
        </w:tc>
        <w:tc>
          <w:tcPr>
            <w:tcW w:w="1070" w:type="dxa"/>
          </w:tcPr>
          <w:p w14:paraId="2F9F1C91" w14:textId="4B962FB8"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9D58EC" w:rsidRPr="003D662E" w14:paraId="325D1C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47C07D4" w14:textId="43485506" w:rsidR="009D58EC" w:rsidRDefault="00C064E6" w:rsidP="001179BF">
            <w:pPr>
              <w:rPr>
                <w:rFonts w:cstheme="minorHAnsi"/>
                <w:b w:val="0"/>
                <w:bCs w:val="0"/>
                <w:lang w:val="en-US"/>
              </w:rPr>
            </w:pPr>
            <w:r>
              <w:rPr>
                <w:rFonts w:cstheme="minorHAnsi"/>
                <w:b w:val="0"/>
                <w:bCs w:val="0"/>
                <w:lang w:val="en-US"/>
              </w:rPr>
              <w:t>p</w:t>
            </w:r>
            <w:r w:rsidR="00D41059">
              <w:rPr>
                <w:rFonts w:cstheme="minorHAnsi"/>
                <w:b w:val="0"/>
                <w:bCs w:val="0"/>
                <w:lang w:val="en-US"/>
              </w:rPr>
              <w:t>arameter</w:t>
            </w:r>
          </w:p>
        </w:tc>
        <w:tc>
          <w:tcPr>
            <w:tcW w:w="1307" w:type="dxa"/>
          </w:tcPr>
          <w:p w14:paraId="35454428" w14:textId="0BDE140B"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D547AD6" w14:textId="5562455A"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41059">
              <w:rPr>
                <w:rFonts w:cstheme="minorHAnsi"/>
                <w:lang w:val="en-US"/>
              </w:rPr>
              <w:t>arameters akin to service for startup and runtime reconfiguration.</w:t>
            </w:r>
          </w:p>
        </w:tc>
        <w:tc>
          <w:tcPr>
            <w:tcW w:w="1070" w:type="dxa"/>
          </w:tcPr>
          <w:p w14:paraId="6CF94872" w14:textId="43FD4D7F"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7889BE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FDC990" w14:textId="1E99942E" w:rsidR="009D58EC" w:rsidRDefault="00C064E6" w:rsidP="001179BF">
            <w:pPr>
              <w:rPr>
                <w:rFonts w:cstheme="minorHAnsi"/>
                <w:b w:val="0"/>
                <w:bCs w:val="0"/>
                <w:lang w:val="en-US"/>
              </w:rPr>
            </w:pPr>
            <w:r>
              <w:rPr>
                <w:rFonts w:cstheme="minorHAnsi"/>
                <w:b w:val="0"/>
                <w:bCs w:val="0"/>
                <w:lang w:val="en-US"/>
              </w:rPr>
              <w:t>d</w:t>
            </w:r>
            <w:r w:rsidR="00D41059">
              <w:rPr>
                <w:rFonts w:cstheme="minorHAnsi"/>
                <w:b w:val="0"/>
                <w:bCs w:val="0"/>
                <w:lang w:val="en-US"/>
              </w:rPr>
              <w:t>ependencies</w:t>
            </w:r>
          </w:p>
        </w:tc>
        <w:tc>
          <w:tcPr>
            <w:tcW w:w="1307" w:type="dxa"/>
          </w:tcPr>
          <w:p w14:paraId="282A6A76" w14:textId="137214C3"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42FFD7" w14:textId="048259A2"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w:t>
            </w:r>
            <w:r w:rsidR="00927AB0">
              <w:rPr>
                <w:rFonts w:cstheme="minorHAnsi"/>
                <w:lang w:val="en-US"/>
              </w:rPr>
              <w:t>:</w:t>
            </w:r>
            <w:r>
              <w:rPr>
                <w:rFonts w:cstheme="minorHAnsi"/>
                <w:lang w:val="en-US"/>
              </w:rPr>
              <w:t xml:space="preserve"> </w:t>
            </w:r>
            <w:r w:rsidR="00927AB0">
              <w:rPr>
                <w:rFonts w:cstheme="minorHAnsi"/>
                <w:lang w:val="en-US"/>
              </w:rPr>
              <w:t>R</w:t>
            </w:r>
            <w:r w:rsidR="00D41059">
              <w:rPr>
                <w:rFonts w:cstheme="minorHAnsi"/>
                <w:lang w:val="en-US"/>
              </w:rPr>
              <w:t>equired dependencies, e.g., Python dependencies.</w:t>
            </w:r>
          </w:p>
        </w:tc>
        <w:tc>
          <w:tcPr>
            <w:tcW w:w="1070" w:type="dxa"/>
          </w:tcPr>
          <w:p w14:paraId="6B5DC62D" w14:textId="4644ACD1"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41059" w:rsidRPr="00566A62" w14:paraId="3547583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FA536AC" w14:textId="4B68F139" w:rsidR="00D41059" w:rsidRDefault="00D41059" w:rsidP="001179BF">
            <w:pPr>
              <w:rPr>
                <w:rFonts w:cstheme="minorHAnsi"/>
                <w:b w:val="0"/>
                <w:bCs w:val="0"/>
                <w:lang w:val="en-US"/>
              </w:rPr>
            </w:pPr>
            <w:r>
              <w:rPr>
                <w:rFonts w:cstheme="minorHAnsi"/>
                <w:b w:val="0"/>
                <w:bCs w:val="0"/>
                <w:lang w:val="en-US"/>
              </w:rPr>
              <w:t>transportChannel</w:t>
            </w:r>
          </w:p>
        </w:tc>
        <w:tc>
          <w:tcPr>
            <w:tcW w:w="1307" w:type="dxa"/>
          </w:tcPr>
          <w:p w14:paraId="602F431E" w14:textId="3FFF5DC3"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02EBF8D" w14:textId="2632A1D5" w:rsidR="00D41059" w:rsidRPr="00C21E1B" w:rsidRDefault="001C7288"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channel name i</w:t>
            </w:r>
            <w:r w:rsidR="00D41059">
              <w:rPr>
                <w:rFonts w:cstheme="minorHAnsi"/>
                <w:lang w:val="en-US"/>
              </w:rPr>
              <w:t>f platform transport shall be used for communication, what is the (base) name of the transport channel to be used by the server and the using services.</w:t>
            </w:r>
          </w:p>
        </w:tc>
        <w:tc>
          <w:tcPr>
            <w:tcW w:w="1070" w:type="dxa"/>
          </w:tcPr>
          <w:p w14:paraId="6C773C0B"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566A62" w14:paraId="6C52369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76B71B0" w14:textId="32B77FC7" w:rsidR="00D41059"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rtifacts</w:t>
            </w:r>
          </w:p>
        </w:tc>
        <w:tc>
          <w:tcPr>
            <w:tcW w:w="1307" w:type="dxa"/>
          </w:tcPr>
          <w:p w14:paraId="0FF529A2" w14:textId="080E3545"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B4AE446" w14:textId="3525C0B2" w:rsidR="00D41059" w:rsidRPr="00C21E1B" w:rsidRDefault="00620745"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a</w:t>
            </w:r>
            <w:r w:rsidR="00D41059">
              <w:rPr>
                <w:rFonts w:cstheme="minorHAnsi"/>
                <w:lang w:val="en-US"/>
              </w:rPr>
              <w:t>dditional file names of artifacts to be unpacked into the servers temporary execution directory, e.g., required AI models.</w:t>
            </w:r>
          </w:p>
        </w:tc>
        <w:tc>
          <w:tcPr>
            <w:tcW w:w="1070" w:type="dxa"/>
          </w:tcPr>
          <w:p w14:paraId="132422A8"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566A62" w14:paraId="0991E74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0A2A0A1" w14:textId="590D32C0" w:rsidR="00D41059" w:rsidRDefault="00C064E6" w:rsidP="001179BF">
            <w:pPr>
              <w:rPr>
                <w:rFonts w:cstheme="minorHAnsi"/>
                <w:b w:val="0"/>
                <w:bCs w:val="0"/>
                <w:lang w:val="en-US"/>
              </w:rPr>
            </w:pPr>
            <w:r>
              <w:rPr>
                <w:rFonts w:cstheme="minorHAnsi"/>
                <w:b w:val="0"/>
                <w:bCs w:val="0"/>
                <w:lang w:val="en-US"/>
              </w:rPr>
              <w:t>c</w:t>
            </w:r>
            <w:r w:rsidR="00D41059">
              <w:rPr>
                <w:rFonts w:cstheme="minorHAnsi"/>
                <w:b w:val="0"/>
                <w:bCs w:val="0"/>
                <w:lang w:val="en-US"/>
              </w:rPr>
              <w:t>lass</w:t>
            </w:r>
          </w:p>
        </w:tc>
        <w:tc>
          <w:tcPr>
            <w:tcW w:w="1307" w:type="dxa"/>
          </w:tcPr>
          <w:p w14:paraId="19F905A6" w14:textId="3822334D"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015A7DE3" w14:textId="0360614A"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D41059">
              <w:rPr>
                <w:rFonts w:cstheme="minorHAnsi"/>
                <w:lang w:val="en-US"/>
              </w:rPr>
              <w:t xml:space="preserve">ully qualified Java class name to execute (instead of </w:t>
            </w:r>
            <w:r w:rsidR="00D41059" w:rsidRPr="00D41059">
              <w:rPr>
                <w:rFonts w:ascii="Consolas" w:hAnsi="Consolas" w:cstheme="minorHAnsi"/>
                <w:lang w:val="en-US"/>
              </w:rPr>
              <w:t>executable</w:t>
            </w:r>
            <w:r w:rsidR="00D41059">
              <w:rPr>
                <w:rFonts w:cstheme="minorHAnsi"/>
                <w:lang w:val="en-US"/>
              </w:rPr>
              <w:t>).</w:t>
            </w:r>
          </w:p>
        </w:tc>
        <w:tc>
          <w:tcPr>
            <w:tcW w:w="1070" w:type="dxa"/>
          </w:tcPr>
          <w:p w14:paraId="079C1302"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566A62" w14:paraId="67E44F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45613F" w14:textId="5DDB7907" w:rsidR="00D41059" w:rsidRDefault="00D41059" w:rsidP="001179BF">
            <w:pPr>
              <w:rPr>
                <w:rFonts w:cstheme="minorHAnsi"/>
                <w:b w:val="0"/>
                <w:bCs w:val="0"/>
                <w:lang w:val="en-US"/>
              </w:rPr>
            </w:pPr>
            <w:r>
              <w:rPr>
                <w:rFonts w:cstheme="minorHAnsi"/>
                <w:b w:val="0"/>
                <w:bCs w:val="0"/>
                <w:lang w:val="en-US"/>
              </w:rPr>
              <w:t>cmdArg</w:t>
            </w:r>
          </w:p>
        </w:tc>
        <w:tc>
          <w:tcPr>
            <w:tcW w:w="1307" w:type="dxa"/>
          </w:tcPr>
          <w:p w14:paraId="57B09284" w14:textId="68E316A1"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2BF1A99F" w14:textId="4B47BE44"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w:t>
            </w:r>
            <w:r w:rsidR="00D41059">
              <w:rPr>
                <w:rFonts w:cstheme="minorHAnsi"/>
                <w:lang w:val="en-US"/>
              </w:rPr>
              <w:t>ommand line arguments to be passed to the server instance upon creation/startup.</w:t>
            </w:r>
          </w:p>
        </w:tc>
        <w:tc>
          <w:tcPr>
            <w:tcW w:w="1070" w:type="dxa"/>
          </w:tcPr>
          <w:p w14:paraId="7105002A"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3D662E" w14:paraId="5B05666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05349" w14:textId="1E563534" w:rsidR="00D41059" w:rsidRDefault="00C064E6" w:rsidP="001179BF">
            <w:pPr>
              <w:rPr>
                <w:rFonts w:cstheme="minorHAnsi"/>
                <w:b w:val="0"/>
                <w:bCs w:val="0"/>
                <w:lang w:val="en-US"/>
              </w:rPr>
            </w:pPr>
            <w:r>
              <w:rPr>
                <w:rFonts w:cstheme="minorHAnsi"/>
                <w:b w:val="0"/>
                <w:bCs w:val="0"/>
                <w:lang w:val="en-US"/>
              </w:rPr>
              <w:t>e</w:t>
            </w:r>
            <w:r w:rsidR="00D41059">
              <w:rPr>
                <w:rFonts w:cstheme="minorHAnsi"/>
                <w:b w:val="0"/>
                <w:bCs w:val="0"/>
                <w:lang w:val="en-US"/>
              </w:rPr>
              <w:t>xecutable</w:t>
            </w:r>
          </w:p>
        </w:tc>
        <w:tc>
          <w:tcPr>
            <w:tcW w:w="1307" w:type="dxa"/>
          </w:tcPr>
          <w:p w14:paraId="06080EF6" w14:textId="424126FA"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7E329528" w14:textId="31A3308B" w:rsidR="00D41059" w:rsidRPr="00C21E1B" w:rsidRDefault="0000087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e</w:t>
            </w:r>
            <w:r w:rsidR="00D41059">
              <w:rPr>
                <w:rFonts w:cstheme="minorHAnsi"/>
                <w:lang w:val="en-US"/>
              </w:rPr>
              <w:t xml:space="preserve">xecutable with default name python. Internally </w:t>
            </w:r>
            <w:r w:rsidR="00A23A56">
              <w:rPr>
                <w:rFonts w:cstheme="minorHAnsi"/>
                <w:lang w:val="en-US"/>
              </w:rPr>
              <w:t>executed via the python service environment taking up the required python version from the dependencies and the installed dependencies mechanism.</w:t>
            </w:r>
          </w:p>
        </w:tc>
        <w:tc>
          <w:tcPr>
            <w:tcW w:w="1070" w:type="dxa"/>
          </w:tcPr>
          <w:p w14:paraId="75911CA9" w14:textId="654060EE"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w:t>
            </w:r>
          </w:p>
        </w:tc>
      </w:tr>
      <w:tr w:rsidR="00A23A56" w:rsidRPr="003D662E" w14:paraId="5D1924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0D7ED4" w14:textId="34BB6559" w:rsidR="00A23A56" w:rsidRDefault="00A23A56" w:rsidP="001179BF">
            <w:pPr>
              <w:rPr>
                <w:rFonts w:cstheme="minorHAnsi"/>
                <w:b w:val="0"/>
                <w:bCs w:val="0"/>
                <w:lang w:val="en-US"/>
              </w:rPr>
            </w:pPr>
            <w:r>
              <w:rPr>
                <w:rFonts w:cstheme="minorHAnsi"/>
                <w:b w:val="0"/>
                <w:bCs w:val="0"/>
                <w:lang w:val="en-US"/>
              </w:rPr>
              <w:t>servicePackageName</w:t>
            </w:r>
          </w:p>
        </w:tc>
        <w:tc>
          <w:tcPr>
            <w:tcW w:w="1307" w:type="dxa"/>
          </w:tcPr>
          <w:p w14:paraId="77C75C3C" w14:textId="3AF7758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362A661B" w14:textId="748391AF"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package in which the Python class of the server is located. By default, used the default name “services”. May be used for mocking or for separating Python classes with conflicting dependencies.</w:t>
            </w:r>
          </w:p>
        </w:tc>
        <w:tc>
          <w:tcPr>
            <w:tcW w:w="1070" w:type="dxa"/>
          </w:tcPr>
          <w:p w14:paraId="139BDA7A" w14:textId="36D3AAF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bl>
    <w:p w14:paraId="456B6503" w14:textId="0CDD9368" w:rsidR="00AD294F" w:rsidRDefault="00AD294F" w:rsidP="0078743A">
      <w:pPr>
        <w:jc w:val="both"/>
        <w:rPr>
          <w:lang w:val="en-US"/>
        </w:rPr>
      </w:pPr>
    </w:p>
    <w:p w14:paraId="03AFC5C8" w14:textId="147ABD7E" w:rsidR="00140E46" w:rsidRDefault="00F90E0F" w:rsidP="00140E46">
      <w:pPr>
        <w:pStyle w:val="Heading3"/>
        <w:rPr>
          <w:lang w:val="en-US"/>
        </w:rPr>
      </w:pPr>
      <w:bookmarkStart w:id="380" w:name="_Toc148037175"/>
      <w:r>
        <w:rPr>
          <w:lang w:val="en-US"/>
        </w:rPr>
        <w:t xml:space="preserve">Authentication and </w:t>
      </w:r>
      <w:r w:rsidR="00140E46">
        <w:rPr>
          <w:lang w:val="en-US"/>
        </w:rPr>
        <w:t>Security</w:t>
      </w:r>
      <w:r>
        <w:rPr>
          <w:lang w:val="en-US"/>
        </w:rPr>
        <w:t xml:space="preserve"> </w:t>
      </w:r>
      <w:r w:rsidR="00505FC4">
        <w:rPr>
          <w:lang w:val="en-US"/>
        </w:rPr>
        <w:t>s</w:t>
      </w:r>
      <w:r w:rsidR="00140E46">
        <w:rPr>
          <w:lang w:val="en-US"/>
        </w:rPr>
        <w:t>ettings</w:t>
      </w:r>
      <w:bookmarkEnd w:id="380"/>
    </w:p>
    <w:p w14:paraId="094340CF" w14:textId="73ED563B" w:rsidR="00140E46" w:rsidRPr="00D7567C" w:rsidRDefault="00140E46" w:rsidP="00140E46">
      <w:pPr>
        <w:rPr>
          <w:lang w:val="en-GB"/>
        </w:rPr>
      </w:pPr>
      <w:r w:rsidRPr="00D7567C">
        <w:rPr>
          <w:lang w:val="en-GB"/>
        </w:rPr>
        <w:t>A</w:t>
      </w:r>
      <w:r w:rsidR="00F90E0F" w:rsidRPr="00D7567C">
        <w:rPr>
          <w:lang w:val="en-GB"/>
        </w:rPr>
        <w:t xml:space="preserve">n </w:t>
      </w:r>
      <w:r w:rsidR="00F90E0F" w:rsidRPr="00D7567C">
        <w:rPr>
          <w:rFonts w:ascii="Consolas" w:hAnsi="Consolas"/>
          <w:lang w:val="en-GB"/>
        </w:rPr>
        <w:t>AuthenticationSettings</w:t>
      </w:r>
      <w:r w:rsidR="00F90E0F" w:rsidRPr="00D7567C">
        <w:rPr>
          <w:lang w:val="en-GB"/>
        </w:rPr>
        <w:t xml:space="preserve"> or </w:t>
      </w:r>
      <w:r w:rsidRPr="00D7567C">
        <w:rPr>
          <w:rFonts w:ascii="Consolas" w:hAnsi="Consolas"/>
          <w:lang w:val="en-GB"/>
        </w:rPr>
        <w:t>SecuritySettings</w:t>
      </w:r>
      <w:r w:rsidRPr="00D7567C">
        <w:rPr>
          <w:lang w:val="en-GB"/>
        </w:rPr>
        <w:t xml:space="preserve"> compound represents the information to specify authentication or encryption information given in an identity store </w:t>
      </w:r>
      <w:r w:rsidR="00EF4010" w:rsidRPr="00D7567C">
        <w:rPr>
          <w:lang w:val="en-GB"/>
        </w:rPr>
        <w:t xml:space="preserve">(cf. Section </w:t>
      </w:r>
      <w:r w:rsidR="00EF4010" w:rsidRPr="00D7567C">
        <w:rPr>
          <w:lang w:val="en-GB"/>
        </w:rPr>
        <w:fldChar w:fldCharType="begin"/>
      </w:r>
      <w:r w:rsidR="00EF4010" w:rsidRPr="00D7567C">
        <w:rPr>
          <w:lang w:val="en-GB"/>
        </w:rPr>
        <w:instrText xml:space="preserve"> REF _Ref108000037 \r \h </w:instrText>
      </w:r>
      <w:r w:rsidR="00505FC4" w:rsidRPr="00D7567C">
        <w:rPr>
          <w:lang w:val="en-GB"/>
        </w:rPr>
        <w:instrText xml:space="preserve"> \* MERGEFORMAT </w:instrText>
      </w:r>
      <w:r w:rsidR="00EF4010" w:rsidRPr="00D7567C">
        <w:rPr>
          <w:lang w:val="en-GB"/>
        </w:rPr>
      </w:r>
      <w:r w:rsidR="00EF4010" w:rsidRPr="00D7567C">
        <w:rPr>
          <w:lang w:val="en-GB"/>
        </w:rPr>
        <w:fldChar w:fldCharType="separate"/>
      </w:r>
      <w:r w:rsidR="00262ACC">
        <w:rPr>
          <w:lang w:val="en-GB"/>
        </w:rPr>
        <w:t>3.3.6</w:t>
      </w:r>
      <w:r w:rsidR="00EF4010" w:rsidRPr="00D7567C">
        <w:rPr>
          <w:lang w:val="en-GB"/>
        </w:rPr>
        <w:fldChar w:fldCharType="end"/>
      </w:r>
      <w:r w:rsidR="00EF4010" w:rsidRPr="00D7567C">
        <w:rPr>
          <w:lang w:val="en-GB"/>
        </w:rPr>
        <w:t xml:space="preserve">) </w:t>
      </w:r>
      <w:r w:rsidRPr="00D7567C">
        <w:rPr>
          <w:lang w:val="en-GB"/>
        </w:rPr>
        <w:t xml:space="preserve">to be </w:t>
      </w:r>
      <w:r w:rsidRPr="00D7567C">
        <w:rPr>
          <w:lang w:val="en-GB"/>
        </w:rPr>
        <w:lastRenderedPageBreak/>
        <w:t xml:space="preserve">passed on to the implementation of, e.g., a connector. In the </w:t>
      </w:r>
      <w:r w:rsidR="00EF4010" w:rsidRPr="00D7567C">
        <w:rPr>
          <w:lang w:val="en-GB"/>
        </w:rPr>
        <w:t>simplest</w:t>
      </w:r>
      <w:r w:rsidRPr="00D7567C">
        <w:rPr>
          <w:lang w:val="en-GB"/>
        </w:rPr>
        <w:t xml:space="preserve"> case, this looks like the following example</w:t>
      </w:r>
    </w:p>
    <w:p w14:paraId="250CC2D0" w14:textId="613BBE3D"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security = {</w:t>
      </w:r>
    </w:p>
    <w:p w14:paraId="759A6A32" w14:textId="5DA89AD5"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p>
    <w:p w14:paraId="3578DCC4" w14:textId="2848D03F" w:rsidR="00140E46" w:rsidRPr="00D7567C" w:rsidRDefault="00140E46" w:rsidP="00140E46">
      <w:pPr>
        <w:rPr>
          <w:lang w:val="en-GB"/>
        </w:rPr>
      </w:pPr>
      <w:r w:rsidRPr="00D7567C">
        <w:rPr>
          <w:rFonts w:ascii="Consolas" w:hAnsi="Consolas" w:cs="Consolas"/>
          <w:sz w:val="20"/>
          <w:szCs w:val="20"/>
          <w:lang w:val="en-DE"/>
        </w:rPr>
        <w:t>}</w:t>
      </w:r>
    </w:p>
    <w:p w14:paraId="2B6CB02F" w14:textId="1DC8648B" w:rsidR="00140E46" w:rsidRPr="00D7567C" w:rsidRDefault="00140E46" w:rsidP="0078743A">
      <w:pPr>
        <w:jc w:val="both"/>
        <w:rPr>
          <w:lang w:val="en-US"/>
        </w:rPr>
      </w:pPr>
      <w:r w:rsidRPr="00D7567C">
        <w:rPr>
          <w:lang w:val="en-US"/>
        </w:rPr>
        <w:t xml:space="preserve">Here the authentication or encryption information is taken from the specified key in the active identity store. </w:t>
      </w:r>
      <w:r w:rsidR="00F90E0F" w:rsidRPr="00D7567C">
        <w:rPr>
          <w:lang w:val="en-US"/>
        </w:rPr>
        <w:t>A security settings compound extends the authentication settings compound by specifying a keystore to be used for TLS encryption</w:t>
      </w:r>
      <w:r w:rsidR="00EF4010" w:rsidRPr="00D7567C">
        <w:rPr>
          <w:lang w:val="en-US"/>
        </w:rPr>
        <w:t>.</w:t>
      </w:r>
      <w:r w:rsidR="001254EE" w:rsidRPr="00D7567C">
        <w:rPr>
          <w:lang w:val="en-US"/>
        </w:rPr>
        <w:t xml:space="preserve"> As connectors or the transport setup usually defines a configuration variable based on AuthenticationSettings, applying security settings typically looks as follows:</w:t>
      </w:r>
    </w:p>
    <w:p w14:paraId="6CB17D80" w14:textId="1A09A0FC" w:rsidR="001254EE" w:rsidRPr="00D7567C" w:rsidRDefault="001254EE" w:rsidP="001254EE">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 xml:space="preserve">security = </w:t>
      </w:r>
      <w:r w:rsidRPr="00D7567C">
        <w:rPr>
          <w:rFonts w:ascii="Consolas" w:hAnsi="Consolas" w:cs="Consolas"/>
          <w:sz w:val="20"/>
          <w:szCs w:val="20"/>
          <w:lang w:val="en-GB"/>
        </w:rPr>
        <w:t xml:space="preserve">AuthenticationSettings </w:t>
      </w:r>
      <w:r w:rsidRPr="00D7567C">
        <w:rPr>
          <w:rFonts w:ascii="Consolas" w:hAnsi="Consolas" w:cs="Consolas"/>
          <w:sz w:val="20"/>
          <w:szCs w:val="20"/>
          <w:lang w:val="en-DE"/>
        </w:rPr>
        <w:t>{</w:t>
      </w:r>
    </w:p>
    <w:p w14:paraId="70287C5A" w14:textId="2915C341"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r w:rsidRPr="00D7567C">
        <w:rPr>
          <w:rFonts w:ascii="Consolas" w:hAnsi="Consolas" w:cs="Consolas"/>
          <w:sz w:val="20"/>
          <w:szCs w:val="20"/>
          <w:lang w:val="en-GB"/>
        </w:rPr>
        <w:t>,</w:t>
      </w:r>
    </w:p>
    <w:p w14:paraId="42F05F51" w14:textId="2C44D5BA"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keystoreKey = </w:t>
      </w:r>
      <w:r w:rsidRPr="00D7567C">
        <w:rPr>
          <w:rFonts w:ascii="Consolas" w:hAnsi="Consolas" w:cs="Consolas"/>
          <w:sz w:val="20"/>
          <w:szCs w:val="20"/>
          <w:lang w:val="en-DE"/>
        </w:rPr>
        <w:t>"</w:t>
      </w:r>
      <w:r w:rsidRPr="00D7567C">
        <w:rPr>
          <w:rFonts w:ascii="Consolas" w:hAnsi="Consolas" w:cs="Consolas"/>
          <w:color w:val="000000"/>
          <w:sz w:val="20"/>
          <w:szCs w:val="20"/>
          <w:lang w:val="en-DE"/>
        </w:rPr>
        <w:t>amqp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r w:rsidRPr="00D7567C">
        <w:rPr>
          <w:rFonts w:ascii="Consolas" w:hAnsi="Consolas" w:cs="Consolas"/>
          <w:sz w:val="20"/>
          <w:szCs w:val="20"/>
          <w:lang w:val="en-GB"/>
        </w:rPr>
        <w:t>,</w:t>
      </w:r>
    </w:p>
    <w:p w14:paraId="67C80D4B" w14:textId="0158F3C2"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keyAlias = </w:t>
      </w:r>
      <w:r w:rsidRPr="00D7567C">
        <w:rPr>
          <w:rFonts w:ascii="Consolas" w:hAnsi="Consolas" w:cs="Consolas"/>
          <w:sz w:val="20"/>
          <w:szCs w:val="20"/>
          <w:lang w:val="en-DE"/>
        </w:rPr>
        <w:t>"</w:t>
      </w:r>
      <w:r w:rsidRPr="00D7567C">
        <w:rPr>
          <w:rFonts w:ascii="Consolas" w:hAnsi="Consolas" w:cs="Consolas"/>
          <w:sz w:val="20"/>
          <w:szCs w:val="20"/>
          <w:lang w:val="en-GB"/>
        </w:rPr>
        <w:t>iip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p>
    <w:p w14:paraId="2BC5D801" w14:textId="4C8C0755" w:rsidR="001254EE" w:rsidRPr="001254EE" w:rsidRDefault="001254EE" w:rsidP="001254EE">
      <w:pPr>
        <w:rPr>
          <w:lang w:val="en-GB"/>
        </w:rPr>
      </w:pPr>
      <w:r w:rsidRPr="00D7567C">
        <w:rPr>
          <w:rFonts w:ascii="Consolas" w:hAnsi="Consolas" w:cs="Consolas"/>
          <w:sz w:val="20"/>
          <w:szCs w:val="20"/>
          <w:lang w:val="en-DE"/>
        </w:rPr>
        <w:t>}</w:t>
      </w:r>
    </w:p>
    <w:p w14:paraId="43C7CE6D" w14:textId="4C6D4FC4" w:rsidR="00F90E0F" w:rsidRPr="003D662E" w:rsidRDefault="00F90E0F" w:rsidP="00F90E0F">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262ACC">
        <w:rPr>
          <w:noProof/>
          <w:lang w:val="en-US"/>
        </w:rPr>
        <w:t>10</w:t>
      </w:r>
      <w:r w:rsidRPr="003D662E">
        <w:fldChar w:fldCharType="end"/>
      </w:r>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334186" w:rsidRPr="003D662E" w14:paraId="3063FA6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6346FAF2" w14:textId="77777777" w:rsidR="00334186" w:rsidRPr="003D662E" w:rsidRDefault="00334186"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5E9C39" w14:textId="1389568B" w:rsidR="00334186"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3515FD77" w14:textId="6E178538"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7A9991F" w14:textId="77777777"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334186" w:rsidRPr="0018030E" w14:paraId="04DE9E7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068A077B" w14:textId="5FC2ECED" w:rsidR="00334186" w:rsidRPr="003D662E" w:rsidRDefault="00334186" w:rsidP="00686963">
            <w:pPr>
              <w:rPr>
                <w:rFonts w:cstheme="minorHAnsi"/>
                <w:b w:val="0"/>
                <w:bCs w:val="0"/>
                <w:lang w:val="en-US"/>
              </w:rPr>
            </w:pPr>
            <w:r>
              <w:rPr>
                <w:rFonts w:cstheme="minorHAnsi"/>
                <w:b w:val="0"/>
                <w:bCs w:val="0"/>
                <w:lang w:val="en-US"/>
              </w:rPr>
              <w:t>authenticationKey</w:t>
            </w:r>
          </w:p>
        </w:tc>
        <w:tc>
          <w:tcPr>
            <w:tcW w:w="2266" w:type="dxa"/>
          </w:tcPr>
          <w:p w14:paraId="31B884A0" w14:textId="0AABB2D6"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AuthenticationSettings</w:t>
            </w:r>
          </w:p>
        </w:tc>
        <w:tc>
          <w:tcPr>
            <w:tcW w:w="4259" w:type="dxa"/>
          </w:tcPr>
          <w:p w14:paraId="784DA6CA" w14:textId="265F6A8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Identity store key indicating the identification token to be used. Must not be empty.</w:t>
            </w:r>
          </w:p>
        </w:tc>
        <w:tc>
          <w:tcPr>
            <w:tcW w:w="963" w:type="dxa"/>
          </w:tcPr>
          <w:p w14:paraId="56047A8F"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18030E" w14:paraId="53272B5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70E409" w14:textId="5C798B7D" w:rsidR="00334186" w:rsidRDefault="00334186" w:rsidP="00686963">
            <w:pPr>
              <w:rPr>
                <w:rFonts w:cstheme="minorHAnsi"/>
                <w:b w:val="0"/>
                <w:bCs w:val="0"/>
                <w:lang w:val="en-US"/>
              </w:rPr>
            </w:pPr>
            <w:r>
              <w:rPr>
                <w:rFonts w:cstheme="minorHAnsi"/>
                <w:b w:val="0"/>
                <w:bCs w:val="0"/>
                <w:lang w:val="en-US"/>
              </w:rPr>
              <w:t>keystoreKey</w:t>
            </w:r>
          </w:p>
        </w:tc>
        <w:tc>
          <w:tcPr>
            <w:tcW w:w="2266" w:type="dxa"/>
          </w:tcPr>
          <w:p w14:paraId="2A21CF7B" w14:textId="58188B4E"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64E913B2" w14:textId="6A6A36D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Identity store key indicating the token defining the keystore to be used and the (optional) user name and password to open the keystore. If not given, an implementation may resort to </w:t>
            </w:r>
            <w:r w:rsidRPr="00D7567C">
              <w:rPr>
                <w:rFonts w:ascii="Consolas" w:hAnsi="Consolas" w:cstheme="minorHAnsi"/>
                <w:lang w:val="en-US"/>
              </w:rPr>
              <w:t>authenticationKey</w:t>
            </w:r>
            <w:r w:rsidRPr="00D7567C">
              <w:rPr>
                <w:rFonts w:cstheme="minorHAnsi"/>
                <w:lang w:val="en-US"/>
              </w:rPr>
              <w:t>.</w:t>
            </w:r>
          </w:p>
        </w:tc>
        <w:tc>
          <w:tcPr>
            <w:tcW w:w="963" w:type="dxa"/>
          </w:tcPr>
          <w:p w14:paraId="5CA57931"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566A62" w14:paraId="6BEBD6D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0B74B1B" w14:textId="2A5A45A4" w:rsidR="00334186" w:rsidRDefault="00334186" w:rsidP="00686963">
            <w:pPr>
              <w:rPr>
                <w:rFonts w:cstheme="minorHAnsi"/>
                <w:b w:val="0"/>
                <w:bCs w:val="0"/>
                <w:lang w:val="en-US"/>
              </w:rPr>
            </w:pPr>
            <w:r>
              <w:rPr>
                <w:rFonts w:cstheme="minorHAnsi"/>
                <w:b w:val="0"/>
                <w:bCs w:val="0"/>
                <w:lang w:val="en-US"/>
              </w:rPr>
              <w:t>keyAlias</w:t>
            </w:r>
          </w:p>
        </w:tc>
        <w:tc>
          <w:tcPr>
            <w:tcW w:w="2266" w:type="dxa"/>
          </w:tcPr>
          <w:p w14:paraId="1051119F" w14:textId="3F2E32B9"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32C906C1" w14:textId="5AD29BB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The alias name of the certificate to be used in the keystore.</w:t>
            </w:r>
          </w:p>
        </w:tc>
        <w:tc>
          <w:tcPr>
            <w:tcW w:w="963" w:type="dxa"/>
          </w:tcPr>
          <w:p w14:paraId="6514D993"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F13134" w14:paraId="7A6B68B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19DA1F0" w14:textId="699131A3" w:rsidR="00334186" w:rsidRDefault="00334186" w:rsidP="00686963">
            <w:pPr>
              <w:rPr>
                <w:rFonts w:cstheme="minorHAnsi"/>
                <w:b w:val="0"/>
                <w:bCs w:val="0"/>
                <w:lang w:val="en-US"/>
              </w:rPr>
            </w:pPr>
            <w:r>
              <w:rPr>
                <w:rFonts w:cstheme="minorHAnsi"/>
                <w:b w:val="0"/>
                <w:bCs w:val="0"/>
                <w:lang w:val="en-US"/>
              </w:rPr>
              <w:t>hostnameVerification</w:t>
            </w:r>
          </w:p>
        </w:tc>
        <w:tc>
          <w:tcPr>
            <w:tcW w:w="2266" w:type="dxa"/>
          </w:tcPr>
          <w:p w14:paraId="3BDD56BB" w14:textId="09E8EEC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275A5812" w14:textId="032F8165"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Shall the hostname of the server to be connected with the given authentication/security settings be verified.</w:t>
            </w:r>
          </w:p>
        </w:tc>
        <w:tc>
          <w:tcPr>
            <w:tcW w:w="963" w:type="dxa"/>
          </w:tcPr>
          <w:p w14:paraId="4FF162E2" w14:textId="3C722476"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bl>
    <w:p w14:paraId="2F24B274" w14:textId="458C990A" w:rsidR="00F90E0F" w:rsidRDefault="00F90E0F" w:rsidP="0078743A">
      <w:pPr>
        <w:jc w:val="both"/>
        <w:rPr>
          <w:lang w:val="en-US"/>
        </w:rPr>
      </w:pPr>
    </w:p>
    <w:p w14:paraId="1E7D19CC" w14:textId="7ADDAE74" w:rsidR="00F13722" w:rsidRDefault="00F13722" w:rsidP="00F13722">
      <w:pPr>
        <w:pStyle w:val="Heading3"/>
        <w:rPr>
          <w:lang w:val="en-US"/>
        </w:rPr>
      </w:pPr>
      <w:bookmarkStart w:id="381" w:name="_Toc148037176"/>
      <w:r>
        <w:rPr>
          <w:lang w:val="en-US"/>
        </w:rPr>
        <w:t xml:space="preserve">AAS </w:t>
      </w:r>
      <w:r w:rsidR="00D91A72">
        <w:rPr>
          <w:lang w:val="en-US"/>
        </w:rPr>
        <w:t>N</w:t>
      </w:r>
      <w:r>
        <w:rPr>
          <w:lang w:val="en-US"/>
        </w:rPr>
        <w:t xml:space="preserve">ameplate </w:t>
      </w:r>
      <w:r w:rsidR="00D91A72">
        <w:rPr>
          <w:lang w:val="en-US"/>
        </w:rPr>
        <w:t>S</w:t>
      </w:r>
      <w:r>
        <w:rPr>
          <w:lang w:val="en-US"/>
        </w:rPr>
        <w:t>ettings</w:t>
      </w:r>
      <w:bookmarkEnd w:id="381"/>
    </w:p>
    <w:p w14:paraId="4F69B746" w14:textId="398C0DC2" w:rsidR="00F13722" w:rsidRPr="00D7567C" w:rsidRDefault="00F13722" w:rsidP="00084888">
      <w:pPr>
        <w:jc w:val="both"/>
        <w:rPr>
          <w:lang w:val="en-US"/>
        </w:rPr>
      </w:pPr>
      <w:r w:rsidRPr="00D7567C">
        <w:rPr>
          <w:lang w:val="en-US"/>
        </w:rPr>
        <w:t xml:space="preserve">Platform supplied services and connectors ship with vendor information to fill the service nameplate automatically. Application-specific services may optionally include this information. However, we recommend to provide </w:t>
      </w:r>
      <w:r w:rsidR="00BF2AF9" w:rsidRPr="00D7567C">
        <w:rPr>
          <w:lang w:val="en-US"/>
        </w:rPr>
        <w:t xml:space="preserve">vendor nameplate information. The platform defines some default nameplates for IIP-Ecosphere partners in the configuration meta-model, which may be reused. Moreover, service-specific nameplaces can be given in meta-model extensions or along with the configuration application-specific services (then usually in </w:t>
      </w:r>
      <w:r w:rsidR="00BF2AF9" w:rsidRPr="00D7567C">
        <w:rPr>
          <w:rFonts w:ascii="Consolas" w:hAnsi="Consolas"/>
          <w:lang w:val="en-US"/>
        </w:rPr>
        <w:t>AllServices.ivml</w:t>
      </w:r>
      <w:r w:rsidR="00BF2AF9" w:rsidRPr="00D7567C">
        <w:rPr>
          <w:lang w:val="en-US"/>
        </w:rPr>
        <w:t>).</w:t>
      </w:r>
      <w:r w:rsidR="00282DD9" w:rsidRPr="00D7567C">
        <w:rPr>
          <w:lang w:val="en-US"/>
        </w:rPr>
        <w:t xml:space="preserve"> The modeling of the structures is inspired by the ZVEI Digital Nameplate [43], the definitions of the fields in the meta-model are equipped with respective semantic IDs.</w:t>
      </w:r>
    </w:p>
    <w:p w14:paraId="3DD7E51B" w14:textId="00AE66E7" w:rsidR="00F13722" w:rsidRDefault="00BF2AF9" w:rsidP="0078743A">
      <w:pPr>
        <w:jc w:val="both"/>
        <w:rPr>
          <w:lang w:val="en-US"/>
        </w:rPr>
      </w:pPr>
      <w:r w:rsidRPr="00D7567C">
        <w:rPr>
          <w:lang w:val="en-US"/>
        </w:rPr>
        <w:t xml:space="preserve">An example for a (simplified) </w:t>
      </w:r>
      <w:r w:rsidR="00641879" w:rsidRPr="00D7567C">
        <w:rPr>
          <w:lang w:val="en-US"/>
        </w:rPr>
        <w:t>manufacturer</w:t>
      </w:r>
      <w:r w:rsidRPr="00D7567C">
        <w:rPr>
          <w:lang w:val="en-US"/>
        </w:rPr>
        <w:t xml:space="preserve"> configuration for the SSE group of University of Hildesheim is stated below:</w:t>
      </w:r>
    </w:p>
    <w:p w14:paraId="76FB66F9"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 manufacturer_sse = {</w:t>
      </w:r>
    </w:p>
    <w:p w14:paraId="25AA5ED0"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manufacturerName = "</w:t>
      </w:r>
      <w:r w:rsidRPr="00BF2AF9">
        <w:rPr>
          <w:rFonts w:ascii="Consolas" w:hAnsi="Consolas" w:cs="Consolas"/>
          <w:color w:val="000000"/>
          <w:sz w:val="20"/>
          <w:szCs w:val="20"/>
          <w:lang w:val="en-DE"/>
        </w:rPr>
        <w:t>Universitaet</w:t>
      </w:r>
      <w:r w:rsidRPr="00BF2AF9">
        <w:rPr>
          <w:rFonts w:ascii="Consolas" w:hAnsi="Consolas" w:cs="Consolas"/>
          <w:sz w:val="20"/>
          <w:szCs w:val="20"/>
          <w:lang w:val="en-DE"/>
        </w:rPr>
        <w:t xml:space="preserve">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14040AE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manufacturerLogo = "SSE-Logo.png",</w:t>
      </w:r>
    </w:p>
    <w:p w14:paraId="7A225837"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address = {</w:t>
      </w:r>
    </w:p>
    <w:p w14:paraId="129F273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department = "Software Systems Engineering</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7EAF94AF"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lastRenderedPageBreak/>
        <w:t xml:space="preserve">            street = "</w:t>
      </w:r>
      <w:r w:rsidRPr="00BF2AF9">
        <w:rPr>
          <w:rFonts w:ascii="Consolas" w:hAnsi="Consolas" w:cs="Consolas"/>
          <w:color w:val="000000"/>
          <w:sz w:val="20"/>
          <w:szCs w:val="20"/>
          <w:lang w:val="en-DE"/>
        </w:rPr>
        <w:t>Universitaetsplatz</w:t>
      </w:r>
      <w:r w:rsidRPr="00BF2AF9">
        <w:rPr>
          <w:rFonts w:ascii="Consolas" w:hAnsi="Consolas" w:cs="Consolas"/>
          <w:sz w:val="20"/>
          <w:szCs w:val="20"/>
          <w:lang w:val="en-DE"/>
        </w:rPr>
        <w:t xml:space="preserve"> 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30E7F084"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zipCode = "31141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4D02C401"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cityTown =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7E264236"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1CC70862"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4739B0D5" w14:textId="77777777" w:rsidR="00BF2AF9" w:rsidRDefault="00BF2AF9" w:rsidP="0078743A">
      <w:pPr>
        <w:jc w:val="both"/>
        <w:rPr>
          <w:lang w:val="en-US"/>
        </w:rPr>
      </w:pPr>
    </w:p>
    <w:p w14:paraId="69FDF815" w14:textId="7304B748" w:rsidR="001B79AC" w:rsidRPr="00D7567C" w:rsidRDefault="00BF2AF9" w:rsidP="0078743A">
      <w:pPr>
        <w:jc w:val="both"/>
        <w:rPr>
          <w:lang w:val="en-US"/>
        </w:rPr>
      </w:pPr>
      <w:r w:rsidRPr="00D7567C">
        <w:rPr>
          <w:lang w:val="en-US"/>
        </w:rPr>
        <w:t xml:space="preserve">Please note that the used strings end with an indicator </w:t>
      </w:r>
      <w:r w:rsidR="002A3305" w:rsidRPr="00D7567C">
        <w:rPr>
          <w:lang w:val="en-US"/>
        </w:rPr>
        <w:t xml:space="preserve">(after the </w:t>
      </w:r>
      <w:r w:rsidR="002A3305" w:rsidRPr="00D7567C">
        <w:rPr>
          <w:rFonts w:ascii="Consolas" w:hAnsi="Consolas"/>
          <w:lang w:val="en-US"/>
        </w:rPr>
        <w:t>@</w:t>
      </w:r>
      <w:r w:rsidR="002A3305" w:rsidRPr="00D7567C">
        <w:rPr>
          <w:lang w:val="en-US"/>
        </w:rPr>
        <w:t xml:space="preserve">) </w:t>
      </w:r>
      <w:r w:rsidRPr="00D7567C">
        <w:rPr>
          <w:lang w:val="en-US"/>
        </w:rPr>
        <w:t xml:space="preserve">for the used language, as the settings will be turned into respective AAS </w:t>
      </w:r>
      <w:r w:rsidRPr="00D7567C">
        <w:rPr>
          <w:rFonts w:ascii="Consolas" w:hAnsi="Consolas"/>
          <w:lang w:val="en-US"/>
        </w:rPr>
        <w:t>LangString</w:t>
      </w:r>
      <w:r w:rsidRPr="00D7567C">
        <w:rPr>
          <w:lang w:val="en-US"/>
        </w:rPr>
        <w:t xml:space="preserve"> instances.</w:t>
      </w:r>
      <w:r w:rsidR="001B79AC" w:rsidRPr="00D7567C">
        <w:rPr>
          <w:lang w:val="en-US"/>
        </w:rPr>
        <w:t xml:space="preserve"> The </w:t>
      </w:r>
      <w:r w:rsidR="001B79AC" w:rsidRPr="00D7567C">
        <w:rPr>
          <w:rFonts w:ascii="Consolas" w:hAnsi="Consolas"/>
          <w:lang w:val="en-US"/>
        </w:rPr>
        <w:t>manufacturerLogo</w:t>
      </w:r>
      <w:r w:rsidR="001B79AC" w:rsidRPr="00D7567C">
        <w:rPr>
          <w:lang w:val="en-US"/>
        </w:rPr>
        <w:t xml:space="preserve"> </w:t>
      </w:r>
      <w:r w:rsidR="000102C9" w:rsidRPr="00D7567C">
        <w:rPr>
          <w:lang w:val="en-US"/>
        </w:rPr>
        <w:t xml:space="preserve">is either a full (external) URL or </w:t>
      </w:r>
      <w:r w:rsidR="001B79AC" w:rsidRPr="00D7567C">
        <w:rPr>
          <w:lang w:val="en-US"/>
        </w:rPr>
        <w:t xml:space="preserve">indicates the name of a PNG/JPEG file to be located in the resources folder, more specifically </w:t>
      </w:r>
    </w:p>
    <w:p w14:paraId="02160A56" w14:textId="7E747D8B" w:rsidR="00BF2AF9"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platform’s </w:t>
      </w:r>
      <w:r w:rsidRPr="00D7567C">
        <w:rPr>
          <w:rFonts w:ascii="Consolas" w:hAnsi="Consolas"/>
          <w:lang w:val="en-US"/>
        </w:rPr>
        <w:t>configuration.configuration</w:t>
      </w:r>
      <w:r w:rsidRPr="00D7567C">
        <w:rPr>
          <w:lang w:val="en-US"/>
        </w:rPr>
        <w:t xml:space="preserve"> project in case of a namepate defined in the configuration meta-model</w:t>
      </w:r>
    </w:p>
    <w:p w14:paraId="4BE74A21" w14:textId="4B8B4CE3" w:rsidR="001B79AC"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application project for an application-specific namepate.</w:t>
      </w:r>
    </w:p>
    <w:p w14:paraId="3A1186E4" w14:textId="45F44B88" w:rsidR="001B79AC" w:rsidRDefault="001B79AC" w:rsidP="001B79AC">
      <w:pPr>
        <w:jc w:val="both"/>
        <w:rPr>
          <w:lang w:val="en-US"/>
        </w:rPr>
      </w:pPr>
      <w:r w:rsidRPr="00D7567C">
        <w:rPr>
          <w:lang w:val="en-US"/>
        </w:rPr>
        <w:t>A defined nameplate entry can be applied, e.g., in a service or connector, as shown below</w:t>
      </w:r>
    </w:p>
    <w:p w14:paraId="37ED6A8F" w14:textId="4DCB0C78"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nameplateInfo = {</w:t>
      </w:r>
    </w:p>
    <w:p w14:paraId="2A1DCAB0" w14:textId="7A29E07F"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manufacturerProductDesignation = "</w:t>
      </w:r>
      <w:r w:rsidRPr="001B79AC">
        <w:rPr>
          <w:rFonts w:ascii="Consolas" w:hAnsi="Consolas" w:cs="Consolas"/>
          <w:sz w:val="20"/>
          <w:szCs w:val="20"/>
          <w:lang w:val="en-GB"/>
        </w:rPr>
        <w:t>AD</w:t>
      </w:r>
      <w:r>
        <w:rPr>
          <w:rFonts w:ascii="Consolas" w:hAnsi="Consolas" w:cs="Consolas"/>
          <w:sz w:val="20"/>
          <w:szCs w:val="20"/>
          <w:lang w:val="en-GB"/>
        </w:rPr>
        <w:t>S connector</w:t>
      </w:r>
      <w:r>
        <w:rPr>
          <w:rFonts w:ascii="Consolas" w:hAnsi="Consolas" w:cs="Consolas"/>
          <w:color w:val="000000"/>
          <w:sz w:val="20"/>
          <w:szCs w:val="20"/>
          <w:u w:val="single"/>
          <w:lang w:val="en-DE"/>
        </w:rPr>
        <w:t>@en</w:t>
      </w:r>
      <w:r>
        <w:rPr>
          <w:rFonts w:ascii="Consolas" w:hAnsi="Consolas" w:cs="Consolas"/>
          <w:sz w:val="20"/>
          <w:szCs w:val="20"/>
          <w:lang w:val="en-DE"/>
        </w:rPr>
        <w:t>",</w:t>
      </w:r>
    </w:p>
    <w:p w14:paraId="53F59A80" w14:textId="02844E62"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0C5103" w:rsidRPr="00616A8E">
        <w:rPr>
          <w:rFonts w:ascii="Consolas" w:hAnsi="Consolas" w:cs="Consolas"/>
          <w:sz w:val="20"/>
          <w:szCs w:val="20"/>
          <w:lang w:val="en-GB"/>
        </w:rPr>
        <w:t xml:space="preserve"> </w:t>
      </w:r>
      <w:r>
        <w:rPr>
          <w:rFonts w:ascii="Consolas" w:hAnsi="Consolas" w:cs="Consolas"/>
          <w:sz w:val="20"/>
          <w:szCs w:val="20"/>
          <w:lang w:val="en-DE"/>
        </w:rPr>
        <w:t xml:space="preserve">   manufacturer = refBy(manufacturer_sse)</w:t>
      </w:r>
    </w:p>
    <w:p w14:paraId="1035152B" w14:textId="56340B40"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25A084B2" w14:textId="77777777" w:rsidR="000C5103" w:rsidRDefault="000C5103" w:rsidP="001B79AC">
      <w:pPr>
        <w:autoSpaceDE w:val="0"/>
        <w:autoSpaceDN w:val="0"/>
        <w:adjustRightInd w:val="0"/>
        <w:spacing w:after="0" w:line="240" w:lineRule="auto"/>
        <w:rPr>
          <w:rFonts w:ascii="Consolas" w:hAnsi="Consolas" w:cs="Consolas"/>
          <w:sz w:val="20"/>
          <w:szCs w:val="20"/>
          <w:lang w:val="en-DE"/>
        </w:rPr>
      </w:pPr>
    </w:p>
    <w:p w14:paraId="48028AE1" w14:textId="5AE63D48" w:rsidR="001B79AC" w:rsidRPr="00641879" w:rsidRDefault="00641879" w:rsidP="001B79AC">
      <w:pPr>
        <w:jc w:val="both"/>
        <w:rPr>
          <w:lang w:val="en-GB"/>
        </w:rPr>
      </w:pPr>
      <w:r w:rsidRPr="00D7567C">
        <w:rPr>
          <w:lang w:val="en-GB"/>
        </w:rPr>
        <w:t>Here the nameplate info defines the product designation of a connector and the manufacturer refers to the manufacturer information shown above.</w:t>
      </w:r>
      <w:r w:rsidR="00616A8E" w:rsidRPr="00D7567C">
        <w:rPr>
          <w:lang w:val="en-GB"/>
        </w:rPr>
        <w:t xml:space="preserve"> </w:t>
      </w:r>
      <w:r w:rsidR="00616A8E" w:rsidRPr="00D7567C">
        <w:rPr>
          <w:lang w:val="en-GB"/>
        </w:rPr>
        <w:fldChar w:fldCharType="begin"/>
      </w:r>
      <w:r w:rsidR="00616A8E" w:rsidRPr="00D7567C">
        <w:rPr>
          <w:lang w:val="en-GB"/>
        </w:rPr>
        <w:instrText xml:space="preserve"> REF _Ref145415012 \h  \* MERGEFORMAT </w:instrText>
      </w:r>
      <w:r w:rsidR="00616A8E" w:rsidRPr="00D7567C">
        <w:rPr>
          <w:lang w:val="en-GB"/>
        </w:rPr>
      </w:r>
      <w:r w:rsidR="00616A8E" w:rsidRPr="00D7567C">
        <w:rPr>
          <w:lang w:val="en-GB"/>
        </w:rPr>
        <w:fldChar w:fldCharType="separate"/>
      </w:r>
      <w:ins w:id="382" w:author="Holger Eichelberger" w:date="2025-03-06T13:05:00Z">
        <w:r w:rsidR="00262ACC" w:rsidRPr="003D662E">
          <w:rPr>
            <w:lang w:val="en-US"/>
          </w:rPr>
          <w:t xml:space="preserve">Table </w:t>
        </w:r>
        <w:r w:rsidR="00262ACC">
          <w:rPr>
            <w:noProof/>
            <w:lang w:val="en-US"/>
          </w:rPr>
          <w:t>11</w:t>
        </w:r>
      </w:ins>
      <w:r w:rsidR="00616A8E" w:rsidRPr="00D7567C">
        <w:rPr>
          <w:lang w:val="en-GB"/>
        </w:rPr>
        <w:fldChar w:fldCharType="end"/>
      </w:r>
      <w:r w:rsidR="00616A8E" w:rsidRPr="00D7567C">
        <w:rPr>
          <w:lang w:val="en-GB"/>
        </w:rPr>
        <w:t xml:space="preserve"> summarizes the fields and types for configuring AAS nameplates.</w:t>
      </w:r>
    </w:p>
    <w:p w14:paraId="7A8E613E" w14:textId="19387E74" w:rsidR="00686963" w:rsidRPr="003D662E" w:rsidRDefault="00686963" w:rsidP="00686963">
      <w:pPr>
        <w:pStyle w:val="Caption"/>
        <w:jc w:val="center"/>
        <w:rPr>
          <w:lang w:val="en-US"/>
        </w:rPr>
      </w:pPr>
      <w:bookmarkStart w:id="383" w:name="_Ref1454150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262ACC">
        <w:rPr>
          <w:noProof/>
          <w:lang w:val="en-US"/>
        </w:rPr>
        <w:t>11</w:t>
      </w:r>
      <w:r w:rsidRPr="003D662E">
        <w:fldChar w:fldCharType="end"/>
      </w:r>
      <w:bookmarkEnd w:id="383"/>
      <w:r w:rsidRPr="003D662E">
        <w:rPr>
          <w:lang w:val="en-US"/>
        </w:rPr>
        <w:t xml:space="preserve">: </w:t>
      </w:r>
      <w:r>
        <w:rPr>
          <w:lang w:val="en-US"/>
        </w:rPr>
        <w:t xml:space="preserve">Fields of the configuration types </w:t>
      </w:r>
      <w:r w:rsidR="000102C9">
        <w:rPr>
          <w:lang w:val="en-US"/>
        </w:rPr>
        <w:t>for AAS nameplates</w:t>
      </w:r>
      <w:r>
        <w:rPr>
          <w:lang w:val="en-US"/>
        </w:rPr>
        <w:t xml:space="preserve"> (</w:t>
      </w:r>
      <w:r w:rsidR="00DC0A2C">
        <w:rPr>
          <w:lang w:val="en-US"/>
        </w:rPr>
        <w:t xml:space="preserve">defined </w:t>
      </w:r>
      <w:r>
        <w:rPr>
          <w:lang w:val="en-US"/>
        </w:rPr>
        <w:t xml:space="preserve">in </w:t>
      </w:r>
      <w:r w:rsidR="000102C9">
        <w:rPr>
          <w:rFonts w:ascii="Consolas" w:hAnsi="Consolas"/>
          <w:i w:val="0"/>
          <w:lang w:val="en-US"/>
        </w:rPr>
        <w:t>NameplateBase</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63"/>
        <w:gridCol w:w="2265"/>
        <w:gridCol w:w="4244"/>
        <w:gridCol w:w="963"/>
      </w:tblGrid>
      <w:tr w:rsidR="00686963" w:rsidRPr="003D662E" w14:paraId="7C75CD2B"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43357E0F" w14:textId="77777777" w:rsidR="00686963" w:rsidRPr="003D662E" w:rsidRDefault="00686963"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7631ED12" w14:textId="77777777" w:rsidR="00686963"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7460D3C1"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41A89C02"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86963" w:rsidRPr="0018030E" w14:paraId="367BF02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E4CDFA9" w14:textId="08949ADA" w:rsidR="00686963" w:rsidRPr="003D662E" w:rsidRDefault="000102C9" w:rsidP="00686963">
            <w:pPr>
              <w:rPr>
                <w:rFonts w:cstheme="minorHAnsi"/>
                <w:b w:val="0"/>
                <w:bCs w:val="0"/>
                <w:lang w:val="en-US"/>
              </w:rPr>
            </w:pPr>
            <w:r>
              <w:rPr>
                <w:rFonts w:cstheme="minorHAnsi"/>
                <w:b w:val="0"/>
                <w:bCs w:val="0"/>
                <w:lang w:val="en-US"/>
              </w:rPr>
              <w:t>productImage</w:t>
            </w:r>
          </w:p>
        </w:tc>
        <w:tc>
          <w:tcPr>
            <w:tcW w:w="2266" w:type="dxa"/>
          </w:tcPr>
          <w:p w14:paraId="762D25BE" w14:textId="081EB5B3"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3D0DD193" w14:textId="675CD821"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product image</w:t>
            </w:r>
            <w:r w:rsidR="00686963" w:rsidRPr="00D7567C">
              <w:rPr>
                <w:rFonts w:cstheme="minorHAnsi"/>
                <w:lang w:val="en-US"/>
              </w:rPr>
              <w:t>.</w:t>
            </w:r>
          </w:p>
        </w:tc>
        <w:tc>
          <w:tcPr>
            <w:tcW w:w="963" w:type="dxa"/>
          </w:tcPr>
          <w:p w14:paraId="562DCF70" w14:textId="74375A33"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18030E" w14:paraId="0D608EC6"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BB7DFCE" w14:textId="3B14AD3A" w:rsidR="00686963" w:rsidRDefault="000102C9" w:rsidP="00686963">
            <w:pPr>
              <w:rPr>
                <w:rFonts w:cstheme="minorHAnsi"/>
                <w:b w:val="0"/>
                <w:bCs w:val="0"/>
                <w:lang w:val="en-US"/>
              </w:rPr>
            </w:pPr>
            <w:r w:rsidRPr="000102C9">
              <w:rPr>
                <w:rFonts w:cstheme="minorHAnsi"/>
                <w:b w:val="0"/>
                <w:bCs w:val="0"/>
                <w:lang w:val="en-US"/>
              </w:rPr>
              <w:t>manufacturerProduct</w:t>
            </w:r>
            <w:r>
              <w:rPr>
                <w:rFonts w:cstheme="minorHAnsi"/>
                <w:b w:val="0"/>
                <w:bCs w:val="0"/>
                <w:lang w:val="en-US"/>
              </w:rPr>
              <w:br/>
            </w:r>
            <w:r w:rsidRPr="000102C9">
              <w:rPr>
                <w:rFonts w:cstheme="minorHAnsi"/>
                <w:b w:val="0"/>
                <w:bCs w:val="0"/>
                <w:lang w:val="en-US"/>
              </w:rPr>
              <w:t>Designation</w:t>
            </w:r>
          </w:p>
        </w:tc>
        <w:tc>
          <w:tcPr>
            <w:tcW w:w="2266" w:type="dxa"/>
          </w:tcPr>
          <w:p w14:paraId="6811B60E" w14:textId="0C49AB6F"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A821739" w14:textId="406B5B7C"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Product designation text given by the manufacturer. Shall be given with language indication as postfix</w:t>
            </w:r>
            <w:r w:rsidR="00686963" w:rsidRPr="00D7567C">
              <w:rPr>
                <w:rFonts w:cstheme="minorHAnsi"/>
                <w:lang w:val="en-US"/>
              </w:rPr>
              <w:t>.</w:t>
            </w:r>
            <w:r w:rsidRPr="00D7567C">
              <w:rPr>
                <w:rFonts w:cstheme="minorHAnsi"/>
                <w:lang w:val="en-US"/>
              </w:rPr>
              <w:t xml:space="preserve"> </w:t>
            </w:r>
          </w:p>
        </w:tc>
        <w:tc>
          <w:tcPr>
            <w:tcW w:w="963" w:type="dxa"/>
          </w:tcPr>
          <w:p w14:paraId="3BC19AE8" w14:textId="3C9700CB"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566A62" w14:paraId="6679886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C520943" w14:textId="63290F62" w:rsidR="00686963" w:rsidRDefault="000102C9" w:rsidP="00686963">
            <w:pPr>
              <w:rPr>
                <w:rFonts w:cstheme="minorHAnsi"/>
                <w:b w:val="0"/>
                <w:bCs w:val="0"/>
                <w:lang w:val="en-US"/>
              </w:rPr>
            </w:pPr>
            <w:r>
              <w:rPr>
                <w:rFonts w:cstheme="minorHAnsi"/>
                <w:b w:val="0"/>
                <w:bCs w:val="0"/>
                <w:lang w:val="en-US"/>
              </w:rPr>
              <w:t>manufacturer</w:t>
            </w:r>
          </w:p>
        </w:tc>
        <w:tc>
          <w:tcPr>
            <w:tcW w:w="2266" w:type="dxa"/>
          </w:tcPr>
          <w:p w14:paraId="023A2630" w14:textId="48B62BD7"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BD7A08F" w14:textId="5858B7E1" w:rsidR="00686963" w:rsidRPr="00D7567C"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w:t>
            </w:r>
            <w:r w:rsidR="000102C9" w:rsidRPr="00D7567C">
              <w:rPr>
                <w:rFonts w:cstheme="minorHAnsi"/>
                <w:lang w:val="en-US"/>
              </w:rPr>
              <w:t>Reference to reusable manufacturer configuration</w:t>
            </w:r>
            <w:r w:rsidRPr="00D7567C">
              <w:rPr>
                <w:rFonts w:cstheme="minorHAnsi"/>
                <w:lang w:val="en-US"/>
              </w:rPr>
              <w:t>.</w:t>
            </w:r>
          </w:p>
        </w:tc>
        <w:tc>
          <w:tcPr>
            <w:tcW w:w="963" w:type="dxa"/>
          </w:tcPr>
          <w:p w14:paraId="6A374C5D" w14:textId="77777777" w:rsidR="00686963" w:rsidRPr="003D662E"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86963" w:rsidRPr="00F13134" w14:paraId="02F0B5A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F71E4C7" w14:textId="2611659A" w:rsidR="00686963" w:rsidRDefault="00282DD9" w:rsidP="00686963">
            <w:pPr>
              <w:rPr>
                <w:rFonts w:cstheme="minorHAnsi"/>
                <w:b w:val="0"/>
                <w:bCs w:val="0"/>
                <w:lang w:val="en-US"/>
              </w:rPr>
            </w:pPr>
            <w:r>
              <w:rPr>
                <w:rFonts w:cstheme="minorHAnsi"/>
                <w:b w:val="0"/>
                <w:bCs w:val="0"/>
                <w:lang w:val="en-US"/>
              </w:rPr>
              <w:t>manufacturerName</w:t>
            </w:r>
          </w:p>
        </w:tc>
        <w:tc>
          <w:tcPr>
            <w:tcW w:w="2266" w:type="dxa"/>
          </w:tcPr>
          <w:p w14:paraId="2F628394" w14:textId="0C92BCE3"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15EA412" w14:textId="1F931D1A"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maufacturer</w:t>
            </w:r>
            <w:r w:rsidR="00686963" w:rsidRPr="00D7567C">
              <w:rPr>
                <w:rFonts w:cstheme="minorHAnsi"/>
                <w:lang w:val="en-US"/>
              </w:rPr>
              <w:t>.</w:t>
            </w:r>
            <w:r w:rsidRPr="00D7567C">
              <w:rPr>
                <w:rFonts w:cstheme="minorHAnsi"/>
                <w:lang w:val="en-US"/>
              </w:rPr>
              <w:t xml:space="preserve"> Shall be given with language indication as postfix.</w:t>
            </w:r>
          </w:p>
        </w:tc>
        <w:tc>
          <w:tcPr>
            <w:tcW w:w="963" w:type="dxa"/>
          </w:tcPr>
          <w:p w14:paraId="56C9488A" w14:textId="49F53469" w:rsidR="00686963" w:rsidRPr="003D662E"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07947B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9644B0" w14:textId="6D7A588D" w:rsidR="00282DD9" w:rsidRDefault="00282DD9" w:rsidP="00686963">
            <w:pPr>
              <w:rPr>
                <w:rFonts w:cstheme="minorHAnsi"/>
                <w:b w:val="0"/>
                <w:bCs w:val="0"/>
                <w:lang w:val="en-US"/>
              </w:rPr>
            </w:pPr>
            <w:r>
              <w:rPr>
                <w:rFonts w:cstheme="minorHAnsi"/>
                <w:b w:val="0"/>
                <w:bCs w:val="0"/>
                <w:lang w:val="en-US"/>
              </w:rPr>
              <w:t>manufacturerLogo</w:t>
            </w:r>
          </w:p>
        </w:tc>
        <w:tc>
          <w:tcPr>
            <w:tcW w:w="2266" w:type="dxa"/>
          </w:tcPr>
          <w:p w14:paraId="7ED6133D" w14:textId="5C5FB22A"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5ACFC60" w14:textId="453D719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the manufacturer logo.</w:t>
            </w:r>
          </w:p>
        </w:tc>
        <w:tc>
          <w:tcPr>
            <w:tcW w:w="963" w:type="dxa"/>
          </w:tcPr>
          <w:p w14:paraId="085ADA67" w14:textId="6C5A58B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566A62" w14:paraId="41D7CD4D"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A5FB97A" w14:textId="1C6FBC5E" w:rsidR="00282DD9" w:rsidRDefault="00282DD9" w:rsidP="00686963">
            <w:pPr>
              <w:rPr>
                <w:rFonts w:cstheme="minorHAnsi"/>
                <w:b w:val="0"/>
                <w:bCs w:val="0"/>
                <w:lang w:val="en-US"/>
              </w:rPr>
            </w:pPr>
            <w:r>
              <w:rPr>
                <w:rFonts w:cstheme="minorHAnsi"/>
                <w:b w:val="0"/>
                <w:bCs w:val="0"/>
                <w:lang w:val="en-US"/>
              </w:rPr>
              <w:t>manufacturerAddress</w:t>
            </w:r>
          </w:p>
        </w:tc>
        <w:tc>
          <w:tcPr>
            <w:tcW w:w="2266" w:type="dxa"/>
          </w:tcPr>
          <w:p w14:paraId="655B4793" w14:textId="2782AD42"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9D5AC77" w14:textId="7BE062A3"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Contained compound instance specifying the address of the manufacturer.</w:t>
            </w:r>
          </w:p>
        </w:tc>
        <w:tc>
          <w:tcPr>
            <w:tcW w:w="963" w:type="dxa"/>
          </w:tcPr>
          <w:p w14:paraId="154637CF" w14:textId="77777777"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282DD9" w:rsidRPr="00282DD9" w14:paraId="3C3B3C8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F33BA2A" w14:textId="05C23C8C" w:rsidR="00282DD9" w:rsidRDefault="00DB2A81" w:rsidP="00686963">
            <w:pPr>
              <w:rPr>
                <w:rFonts w:cstheme="minorHAnsi"/>
                <w:b w:val="0"/>
                <w:bCs w:val="0"/>
                <w:lang w:val="en-US"/>
              </w:rPr>
            </w:pPr>
            <w:r>
              <w:rPr>
                <w:rFonts w:cstheme="minorHAnsi"/>
                <w:b w:val="0"/>
                <w:bCs w:val="0"/>
                <w:lang w:val="en-US"/>
              </w:rPr>
              <w:t>D</w:t>
            </w:r>
            <w:r w:rsidR="00282DD9">
              <w:rPr>
                <w:rFonts w:cstheme="minorHAnsi"/>
                <w:b w:val="0"/>
                <w:bCs w:val="0"/>
                <w:lang w:val="en-US"/>
              </w:rPr>
              <w:t>epartment</w:t>
            </w:r>
          </w:p>
        </w:tc>
        <w:tc>
          <w:tcPr>
            <w:tcW w:w="2266" w:type="dxa"/>
          </w:tcPr>
          <w:p w14:paraId="7E79D8F6" w14:textId="4641D7E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23855160" w14:textId="02087181"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Responsible department within the manufacturer’s organization. Shall be given with language indication as postfix.</w:t>
            </w:r>
          </w:p>
        </w:tc>
        <w:tc>
          <w:tcPr>
            <w:tcW w:w="963" w:type="dxa"/>
          </w:tcPr>
          <w:p w14:paraId="4C8F9B07" w14:textId="6F76FE4B"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D7199DF"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3EF3859" w14:textId="0327A157" w:rsidR="00282DD9" w:rsidRDefault="00282DD9" w:rsidP="00686963">
            <w:pPr>
              <w:rPr>
                <w:rFonts w:cstheme="minorHAnsi"/>
                <w:b w:val="0"/>
                <w:bCs w:val="0"/>
                <w:lang w:val="en-US"/>
              </w:rPr>
            </w:pPr>
            <w:r>
              <w:rPr>
                <w:rFonts w:cstheme="minorHAnsi"/>
                <w:b w:val="0"/>
                <w:bCs w:val="0"/>
                <w:lang w:val="en-US"/>
              </w:rPr>
              <w:t>street</w:t>
            </w:r>
          </w:p>
        </w:tc>
        <w:tc>
          <w:tcPr>
            <w:tcW w:w="2266" w:type="dxa"/>
          </w:tcPr>
          <w:p w14:paraId="2B5169A4" w14:textId="1B3337B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6D4E765B" w14:textId="17B7F12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Street of the manufacturer’s address. Shall be given with language indication as postfix.</w:t>
            </w:r>
          </w:p>
        </w:tc>
        <w:tc>
          <w:tcPr>
            <w:tcW w:w="963" w:type="dxa"/>
          </w:tcPr>
          <w:p w14:paraId="761F64F9" w14:textId="409BA6D8"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7192C50B"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2038A15" w14:textId="4B39D1C8" w:rsidR="00282DD9" w:rsidRDefault="00282DD9" w:rsidP="00686963">
            <w:pPr>
              <w:rPr>
                <w:rFonts w:cstheme="minorHAnsi"/>
                <w:b w:val="0"/>
                <w:bCs w:val="0"/>
                <w:lang w:val="en-US"/>
              </w:rPr>
            </w:pPr>
            <w:r>
              <w:rPr>
                <w:rFonts w:cstheme="minorHAnsi"/>
                <w:b w:val="0"/>
                <w:bCs w:val="0"/>
                <w:lang w:val="en-US"/>
              </w:rPr>
              <w:t>zipCode</w:t>
            </w:r>
          </w:p>
        </w:tc>
        <w:tc>
          <w:tcPr>
            <w:tcW w:w="2266" w:type="dxa"/>
          </w:tcPr>
          <w:p w14:paraId="3CD539E5" w14:textId="16ED4A04"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5B1AE01B" w14:textId="447C94AB"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ZIP codeof the manufacturer’s address. Shall be given with language indication as postfix.</w:t>
            </w:r>
          </w:p>
        </w:tc>
        <w:tc>
          <w:tcPr>
            <w:tcW w:w="963" w:type="dxa"/>
          </w:tcPr>
          <w:p w14:paraId="31144473" w14:textId="1DAE9475"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187A8AD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8A30330" w14:textId="5B75B3C8" w:rsidR="00282DD9" w:rsidRDefault="00282DD9" w:rsidP="00686963">
            <w:pPr>
              <w:rPr>
                <w:rFonts w:cstheme="minorHAnsi"/>
                <w:b w:val="0"/>
                <w:bCs w:val="0"/>
                <w:lang w:val="en-US"/>
              </w:rPr>
            </w:pPr>
            <w:r>
              <w:rPr>
                <w:rFonts w:cstheme="minorHAnsi"/>
                <w:b w:val="0"/>
                <w:bCs w:val="0"/>
                <w:lang w:val="en-US"/>
              </w:rPr>
              <w:t>cityTown</w:t>
            </w:r>
          </w:p>
        </w:tc>
        <w:tc>
          <w:tcPr>
            <w:tcW w:w="2266" w:type="dxa"/>
          </w:tcPr>
          <w:p w14:paraId="60BE269F" w14:textId="283D2976"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79DC87F6" w14:textId="5ACE05AC"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City/Town of the manufacturer’s address. Shall be given with language indication as postfix.</w:t>
            </w:r>
          </w:p>
        </w:tc>
        <w:tc>
          <w:tcPr>
            <w:tcW w:w="963" w:type="dxa"/>
          </w:tcPr>
          <w:p w14:paraId="1C58DF48" w14:textId="57727B5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4DE9C7C7" w14:textId="40E053B1" w:rsidR="00BF2AF9" w:rsidRDefault="00BF2AF9" w:rsidP="0078743A">
      <w:pPr>
        <w:jc w:val="both"/>
        <w:rPr>
          <w:lang w:val="en-US"/>
        </w:rPr>
      </w:pPr>
    </w:p>
    <w:p w14:paraId="4A224C19" w14:textId="370D4E55" w:rsidR="00F40D97" w:rsidRDefault="00F40D97" w:rsidP="00F40D97">
      <w:pPr>
        <w:pStyle w:val="Heading3"/>
        <w:rPr>
          <w:lang w:val="en-US"/>
        </w:rPr>
      </w:pPr>
      <w:bookmarkStart w:id="384" w:name="_Toc148037177"/>
      <w:r>
        <w:rPr>
          <w:lang w:val="en-US"/>
        </w:rPr>
        <w:lastRenderedPageBreak/>
        <w:t>Parameters</w:t>
      </w:r>
      <w:bookmarkEnd w:id="384"/>
    </w:p>
    <w:p w14:paraId="78F78124" w14:textId="4777C39E" w:rsidR="00F40D97" w:rsidRPr="009507D9" w:rsidRDefault="002540DA" w:rsidP="0078743A">
      <w:pPr>
        <w:jc w:val="both"/>
        <w:rPr>
          <w:lang w:val="en-US"/>
        </w:rPr>
      </w:pPr>
      <w:r w:rsidRPr="009507D9">
        <w:rPr>
          <w:lang w:val="en-US"/>
        </w:rPr>
        <w:t xml:space="preserve">Parameters can be attached to services and connectors in order to parameterize the </w:t>
      </w:r>
      <w:r w:rsidR="007A15CB" w:rsidRPr="009507D9">
        <w:rPr>
          <w:lang w:val="en-US"/>
        </w:rPr>
        <w:t>implementation, either through the configuration, i.e., at instantiation / code generation time, at startup or (via the service AAS) at runtime. Parameters are typed allowing respective IVML expressions to determine the parameter’s default value. Parameters are turned into accessor methods of the service base implementation and can be obtained from there.</w:t>
      </w:r>
      <w:r w:rsidR="00E6098A" w:rsidRPr="009507D9">
        <w:rPr>
          <w:lang w:val="en-US"/>
        </w:rPr>
        <w:t xml:space="preserve"> Please note that the </w:t>
      </w:r>
      <w:r w:rsidR="00E6098A" w:rsidRPr="009507D9">
        <w:rPr>
          <w:rFonts w:ascii="Consolas" w:hAnsi="Consolas"/>
          <w:lang w:val="en-US"/>
        </w:rPr>
        <w:t>Parameter</w:t>
      </w:r>
      <w:r w:rsidR="00E6098A" w:rsidRPr="009507D9">
        <w:rPr>
          <w:lang w:val="en-US"/>
        </w:rPr>
        <w:t xml:space="preserve"> type is abstract and only sub-types can be used for configuring parameters.</w:t>
      </w:r>
    </w:p>
    <w:p w14:paraId="6891D905" w14:textId="49C3EB5E" w:rsidR="00064223" w:rsidRDefault="00064223" w:rsidP="0078743A">
      <w:pPr>
        <w:jc w:val="both"/>
        <w:rPr>
          <w:lang w:val="en-US"/>
        </w:rPr>
      </w:pPr>
      <w:r w:rsidRPr="009507D9">
        <w:rPr>
          <w:lang w:val="en-US"/>
        </w:rPr>
        <w:t xml:space="preserve">The example below indicates a </w:t>
      </w:r>
      <w:r w:rsidR="00B24B74" w:rsidRPr="009507D9">
        <w:rPr>
          <w:lang w:val="en-US"/>
        </w:rPr>
        <w:t>S</w:t>
      </w:r>
      <w:r w:rsidRPr="009507D9">
        <w:rPr>
          <w:lang w:val="en-US"/>
        </w:rPr>
        <w:t xml:space="preserve">tring and an </w:t>
      </w:r>
      <w:r w:rsidR="00B24B74" w:rsidRPr="009507D9">
        <w:rPr>
          <w:lang w:val="en-US"/>
        </w:rPr>
        <w:t>I</w:t>
      </w:r>
      <w:r w:rsidRPr="009507D9">
        <w:rPr>
          <w:lang w:val="en-US"/>
        </w:rPr>
        <w:t>nteger parameter with the respective name, value and the optional system property</w:t>
      </w:r>
      <w:r w:rsidR="008C7957" w:rsidRPr="009507D9">
        <w:rPr>
          <w:lang w:val="en-US"/>
        </w:rPr>
        <w:t xml:space="preserve"> (taken up from the startup arguments of an application, e.g., through a deployment plan)</w:t>
      </w:r>
      <w:r w:rsidRPr="009507D9">
        <w:rPr>
          <w:lang w:val="en-US"/>
        </w:rPr>
        <w:t>.</w:t>
      </w:r>
    </w:p>
    <w:p w14:paraId="053A22FF" w14:textId="6ECCFADA" w:rsidR="007A15CB" w:rsidRDefault="007A15CB" w:rsidP="007A15CB">
      <w:pPr>
        <w:autoSpaceDE w:val="0"/>
        <w:autoSpaceDN w:val="0"/>
        <w:adjustRightInd w:val="0"/>
        <w:spacing w:after="0" w:line="240" w:lineRule="auto"/>
        <w:rPr>
          <w:rFonts w:ascii="Consolas" w:hAnsi="Consolas" w:cs="Consolas"/>
          <w:sz w:val="20"/>
          <w:szCs w:val="20"/>
          <w:lang w:val="en-DE"/>
        </w:rPr>
      </w:pPr>
      <w:r w:rsidRPr="007A15CB">
        <w:rPr>
          <w:rFonts w:ascii="Consolas" w:hAnsi="Consolas" w:cs="Consolas"/>
          <w:sz w:val="20"/>
          <w:szCs w:val="20"/>
          <w:lang w:val="en-GB"/>
        </w:rPr>
        <w:t xml:space="preserve">    </w:t>
      </w:r>
      <w:r>
        <w:rPr>
          <w:rFonts w:ascii="Consolas" w:hAnsi="Consolas" w:cs="Consolas"/>
          <w:sz w:val="20"/>
          <w:szCs w:val="20"/>
          <w:lang w:val="en-DE"/>
        </w:rPr>
        <w:t>parameter = {</w:t>
      </w:r>
    </w:p>
    <w:p w14:paraId="225D411E" w14:textId="4176FA5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Pr>
          <w:rFonts w:ascii="Consolas" w:hAnsi="Consolas" w:cs="Consolas"/>
          <w:sz w:val="20"/>
          <w:szCs w:val="20"/>
          <w:lang w:val="en-DE"/>
        </w:rPr>
        <w:t>StringParameter {</w:t>
      </w:r>
    </w:p>
    <w:p w14:paraId="6E97E361" w14:textId="164FF59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"camIP", </w:t>
      </w:r>
    </w:p>
    <w:p w14:paraId="53FAE504" w14:textId="759BEFC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sidR="00064223">
        <w:rPr>
          <w:rFonts w:ascii="Consolas" w:hAnsi="Consolas" w:cs="Consolas"/>
          <w:sz w:val="20"/>
          <w:szCs w:val="20"/>
          <w:lang w:val="en-DE"/>
        </w:rPr>
        <w:t>"</w:t>
      </w:r>
      <w:r w:rsidR="00064223" w:rsidRPr="009D4C49">
        <w:rPr>
          <w:rFonts w:ascii="Consolas" w:hAnsi="Consolas" w:cs="Consolas"/>
          <w:sz w:val="20"/>
          <w:szCs w:val="20"/>
          <w:lang w:val="en-GB"/>
        </w:rPr>
        <w:t>127.0.0.1</w:t>
      </w:r>
      <w:r w:rsidR="00064223">
        <w:rPr>
          <w:rFonts w:ascii="Consolas" w:hAnsi="Consolas" w:cs="Consolas"/>
          <w:sz w:val="20"/>
          <w:szCs w:val="20"/>
          <w:lang w:val="en-DE"/>
        </w:rPr>
        <w:t>"</w:t>
      </w:r>
      <w:r>
        <w:rPr>
          <w:rFonts w:ascii="Consolas" w:hAnsi="Consolas" w:cs="Consolas"/>
          <w:sz w:val="20"/>
          <w:szCs w:val="20"/>
          <w:lang w:val="en-DE"/>
        </w:rPr>
        <w:t>,</w:t>
      </w:r>
    </w:p>
    <w:p w14:paraId="5B30B021" w14:textId="1D59E3D9"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"iip.app.hm23.camIP"</w:t>
      </w:r>
    </w:p>
    <w:p w14:paraId="556BB76B" w14:textId="4D6E3402"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9D4C49">
        <w:rPr>
          <w:rFonts w:ascii="Consolas" w:hAnsi="Consolas" w:cs="Consolas"/>
          <w:sz w:val="20"/>
          <w:szCs w:val="20"/>
          <w:lang w:val="en-GB"/>
        </w:rPr>
        <w:t xml:space="preserve"> </w:t>
      </w:r>
      <w:r>
        <w:rPr>
          <w:rFonts w:ascii="Consolas" w:hAnsi="Consolas" w:cs="Consolas"/>
          <w:sz w:val="20"/>
          <w:szCs w:val="20"/>
          <w:lang w:val="en-DE"/>
        </w:rPr>
        <w:t>IntegerParameter {</w:t>
      </w:r>
    </w:p>
    <w:p w14:paraId="20685638" w14:textId="1CC10314"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"robotId", </w:t>
      </w:r>
    </w:p>
    <w:p w14:paraId="5DC06DB8" w14:textId="4ED645B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1,</w:t>
      </w:r>
    </w:p>
    <w:p w14:paraId="3A3E21B5" w14:textId="702FA99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"iip.app.hm23.robotId"</w:t>
      </w:r>
    </w:p>
    <w:p w14:paraId="7C9FEBE0" w14:textId="6A01B72F"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5EDD8347" w14:textId="730228A3" w:rsidR="003353F3" w:rsidRDefault="003353F3" w:rsidP="007A15CB">
      <w:pPr>
        <w:autoSpaceDE w:val="0"/>
        <w:autoSpaceDN w:val="0"/>
        <w:adjustRightInd w:val="0"/>
        <w:spacing w:after="0" w:line="240" w:lineRule="auto"/>
        <w:rPr>
          <w:rFonts w:ascii="Consolas" w:hAnsi="Consolas" w:cs="Consolas"/>
          <w:sz w:val="20"/>
          <w:szCs w:val="20"/>
          <w:lang w:val="en-DE"/>
        </w:rPr>
      </w:pPr>
    </w:p>
    <w:p w14:paraId="061CFE09" w14:textId="33F9F12F" w:rsidR="007A15CB" w:rsidRPr="003353F3" w:rsidRDefault="003353F3" w:rsidP="003353F3">
      <w:pPr>
        <w:rPr>
          <w:lang w:val="en-GB"/>
        </w:rPr>
      </w:pPr>
      <w:r>
        <w:rPr>
          <w:lang w:val="en-DE"/>
        </w:rPr>
        <w:fldChar w:fldCharType="begin"/>
      </w:r>
      <w:r>
        <w:rPr>
          <w:lang w:val="en-DE"/>
        </w:rPr>
        <w:instrText xml:space="preserve"> REF _Ref145414974 \h  \* MERGEFORMAT </w:instrText>
      </w:r>
      <w:r>
        <w:rPr>
          <w:lang w:val="en-DE"/>
        </w:rPr>
      </w:r>
      <w:r>
        <w:rPr>
          <w:lang w:val="en-DE"/>
        </w:rPr>
        <w:fldChar w:fldCharType="separate"/>
      </w:r>
      <w:ins w:id="385" w:author="Holger Eichelberger" w:date="2025-03-06T13:05:00Z">
        <w:r w:rsidR="00262ACC" w:rsidRPr="003D662E">
          <w:rPr>
            <w:lang w:val="en-US"/>
          </w:rPr>
          <w:t xml:space="preserve">Table </w:t>
        </w:r>
        <w:r w:rsidR="00262ACC">
          <w:rPr>
            <w:noProof/>
            <w:lang w:val="en-US"/>
          </w:rPr>
          <w:t>12</w:t>
        </w:r>
      </w:ins>
      <w:r>
        <w:rPr>
          <w:lang w:val="en-DE"/>
        </w:rPr>
        <w:fldChar w:fldCharType="end"/>
      </w:r>
      <w:r w:rsidRPr="003353F3">
        <w:rPr>
          <w:lang w:val="en-GB"/>
        </w:rPr>
        <w:t xml:space="preserve"> summarizes the fields f</w:t>
      </w:r>
      <w:r>
        <w:rPr>
          <w:lang w:val="en-GB"/>
        </w:rPr>
        <w:t>or configuring parameters.</w:t>
      </w:r>
    </w:p>
    <w:p w14:paraId="07996EF3" w14:textId="202B9771" w:rsidR="00DB2A81" w:rsidRPr="003D662E" w:rsidRDefault="00DB2A81" w:rsidP="00DB2A81">
      <w:pPr>
        <w:pStyle w:val="Caption"/>
        <w:jc w:val="center"/>
        <w:rPr>
          <w:lang w:val="en-US"/>
        </w:rPr>
      </w:pPr>
      <w:bookmarkStart w:id="386" w:name="_Ref14541497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262ACC">
        <w:rPr>
          <w:noProof/>
          <w:lang w:val="en-US"/>
        </w:rPr>
        <w:t>12</w:t>
      </w:r>
      <w:r w:rsidRPr="003D662E">
        <w:fldChar w:fldCharType="end"/>
      </w:r>
      <w:bookmarkEnd w:id="386"/>
      <w:r w:rsidRPr="003D662E">
        <w:rPr>
          <w:lang w:val="en-US"/>
        </w:rPr>
        <w:t xml:space="preserve">: </w:t>
      </w:r>
      <w:r>
        <w:rPr>
          <w:lang w:val="en-US"/>
        </w:rPr>
        <w:t>Fields of the parameter configuration types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DB2A81" w:rsidRPr="003D662E" w14:paraId="1C05A4D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24421A93" w14:textId="77777777" w:rsidR="00DB2A81" w:rsidRPr="003D662E" w:rsidRDefault="00DB2A81" w:rsidP="00E22100">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023905" w14:textId="77777777" w:rsidR="00DB2A81"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4B523075"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B19E8D3"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DB2A81" w:rsidRPr="00566A62" w14:paraId="0049412E"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F91C32B" w14:textId="133C72FB" w:rsidR="00DB2A81" w:rsidRPr="003D662E" w:rsidRDefault="00E6098A" w:rsidP="00E22100">
            <w:pPr>
              <w:rPr>
                <w:rFonts w:cstheme="minorHAnsi"/>
                <w:b w:val="0"/>
                <w:bCs w:val="0"/>
                <w:lang w:val="en-US"/>
              </w:rPr>
            </w:pPr>
            <w:r>
              <w:rPr>
                <w:rFonts w:cstheme="minorHAnsi"/>
                <w:b w:val="0"/>
                <w:bCs w:val="0"/>
                <w:lang w:val="en-US"/>
              </w:rPr>
              <w:t>N</w:t>
            </w:r>
            <w:r w:rsidR="00DB2A81">
              <w:rPr>
                <w:rFonts w:cstheme="minorHAnsi"/>
                <w:b w:val="0"/>
                <w:bCs w:val="0"/>
                <w:lang w:val="en-US"/>
              </w:rPr>
              <w:t>ame</w:t>
            </w:r>
          </w:p>
        </w:tc>
        <w:tc>
          <w:tcPr>
            <w:tcW w:w="2266" w:type="dxa"/>
          </w:tcPr>
          <w:p w14:paraId="35F91426" w14:textId="197C8943"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F86D33E" w14:textId="5A604D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name of the parameter.</w:t>
            </w:r>
          </w:p>
        </w:tc>
        <w:tc>
          <w:tcPr>
            <w:tcW w:w="963" w:type="dxa"/>
          </w:tcPr>
          <w:p w14:paraId="6262B867" w14:textId="7ECBC8C5"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45C215E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5563B8F" w14:textId="5F4A9CCA" w:rsidR="00DB2A81" w:rsidRDefault="00DB2A81" w:rsidP="00E22100">
            <w:pPr>
              <w:rPr>
                <w:rFonts w:cstheme="minorHAnsi"/>
                <w:b w:val="0"/>
                <w:bCs w:val="0"/>
                <w:lang w:val="en-US"/>
              </w:rPr>
            </w:pPr>
            <w:r>
              <w:rPr>
                <w:rFonts w:cstheme="minorHAnsi"/>
                <w:b w:val="0"/>
                <w:bCs w:val="0"/>
                <w:lang w:val="en-US"/>
              </w:rPr>
              <w:t>systemProperty</w:t>
            </w:r>
          </w:p>
        </w:tc>
        <w:tc>
          <w:tcPr>
            <w:tcW w:w="2266" w:type="dxa"/>
          </w:tcPr>
          <w:p w14:paraId="2837991F" w14:textId="0E2EDA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77F9F6A2" w14:textId="27C54887"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Optional value of the system property to be read upon application startup. </w:t>
            </w:r>
          </w:p>
        </w:tc>
        <w:tc>
          <w:tcPr>
            <w:tcW w:w="963" w:type="dxa"/>
          </w:tcPr>
          <w:p w14:paraId="4B7795FE"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B2A81" w:rsidRPr="00566A62" w14:paraId="16652D62"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1CF1696" w14:textId="3E165666"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40A23FE6" w14:textId="623C389F"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B7A385E" w14:textId="5B50CA72"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The default value, depends on the actual parameter type.</w:t>
            </w:r>
          </w:p>
        </w:tc>
        <w:tc>
          <w:tcPr>
            <w:tcW w:w="963" w:type="dxa"/>
          </w:tcPr>
          <w:p w14:paraId="0AD1318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3F61211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68576D1" w14:textId="581F314D"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792C2F00" w14:textId="3A22E9AD"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IntegerParameter</w:t>
            </w:r>
          </w:p>
        </w:tc>
        <w:tc>
          <w:tcPr>
            <w:tcW w:w="4259" w:type="dxa"/>
          </w:tcPr>
          <w:p w14:paraId="2F14159A" w14:textId="768073B2"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IVML </w:t>
            </w:r>
            <w:r w:rsidR="00DB2A81" w:rsidRPr="009507D9">
              <w:rPr>
                <w:rFonts w:cstheme="minorHAnsi"/>
                <w:lang w:val="en-US"/>
              </w:rPr>
              <w:t>Integer default value</w:t>
            </w:r>
            <w:r w:rsidRPr="009507D9">
              <w:rPr>
                <w:rFonts w:cstheme="minorHAnsi"/>
                <w:lang w:val="en-US"/>
              </w:rPr>
              <w:t>.</w:t>
            </w:r>
          </w:p>
        </w:tc>
        <w:tc>
          <w:tcPr>
            <w:tcW w:w="963" w:type="dxa"/>
          </w:tcPr>
          <w:p w14:paraId="308D7F8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5EA8B92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38D2A5E" w14:textId="72F7520D"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99F1E95" w14:textId="463318A9"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StringParameter</w:t>
            </w:r>
          </w:p>
        </w:tc>
        <w:tc>
          <w:tcPr>
            <w:tcW w:w="4259" w:type="dxa"/>
          </w:tcPr>
          <w:p w14:paraId="78650A13" w14:textId="5EA4E20A"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String default value.</w:t>
            </w:r>
          </w:p>
        </w:tc>
        <w:tc>
          <w:tcPr>
            <w:tcW w:w="963" w:type="dxa"/>
          </w:tcPr>
          <w:p w14:paraId="574073D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1B81B329"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C1BB4B6" w14:textId="1513A2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DF09663" w14:textId="1C27BC78"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RealParameter</w:t>
            </w:r>
          </w:p>
        </w:tc>
        <w:tc>
          <w:tcPr>
            <w:tcW w:w="4259" w:type="dxa"/>
          </w:tcPr>
          <w:p w14:paraId="21C63FF0" w14:textId="0FC0485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Real default value.</w:t>
            </w:r>
          </w:p>
        </w:tc>
        <w:tc>
          <w:tcPr>
            <w:tcW w:w="963" w:type="dxa"/>
          </w:tcPr>
          <w:p w14:paraId="4D8FAA3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6A583AFA"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125F8B3" w14:textId="2D5B4E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8C29E0E" w14:textId="74661ED1"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BooleanParameter</w:t>
            </w:r>
          </w:p>
        </w:tc>
        <w:tc>
          <w:tcPr>
            <w:tcW w:w="4259" w:type="dxa"/>
          </w:tcPr>
          <w:p w14:paraId="6D364D4F" w14:textId="6B71D8F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Boolean default value.</w:t>
            </w:r>
          </w:p>
        </w:tc>
        <w:tc>
          <w:tcPr>
            <w:tcW w:w="963" w:type="dxa"/>
          </w:tcPr>
          <w:p w14:paraId="5740C1D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566A62" w14:paraId="17DF44E8"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63F2BAC" w14:textId="22ECC9E1"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507B46F7" w14:textId="7D32C9A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LongParameter</w:t>
            </w:r>
          </w:p>
        </w:tc>
        <w:tc>
          <w:tcPr>
            <w:tcW w:w="4259" w:type="dxa"/>
          </w:tcPr>
          <w:p w14:paraId="245E57A3" w14:textId="79C7FB9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Long default value (given as Integer).</w:t>
            </w:r>
          </w:p>
        </w:tc>
        <w:tc>
          <w:tcPr>
            <w:tcW w:w="963" w:type="dxa"/>
          </w:tcPr>
          <w:p w14:paraId="5254BCE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AAE828F" w14:textId="77777777" w:rsidR="007A15CB" w:rsidRPr="00DB2A81" w:rsidRDefault="007A15CB" w:rsidP="0078743A">
      <w:pPr>
        <w:jc w:val="both"/>
        <w:rPr>
          <w:lang w:val="en-GB"/>
        </w:rPr>
      </w:pPr>
    </w:p>
    <w:p w14:paraId="7DF93A27" w14:textId="1A7241F3" w:rsidR="00DE277D" w:rsidRDefault="00DE277D" w:rsidP="00DE277D">
      <w:pPr>
        <w:pStyle w:val="Heading3"/>
        <w:rPr>
          <w:lang w:val="en-US"/>
        </w:rPr>
      </w:pPr>
      <w:bookmarkStart w:id="387" w:name="_Toc148037178"/>
      <w:r>
        <w:rPr>
          <w:lang w:val="en-US"/>
        </w:rPr>
        <w:t>Connector</w:t>
      </w:r>
      <w:r w:rsidR="00E97A8F">
        <w:rPr>
          <w:lang w:val="en-US"/>
        </w:rPr>
        <w:t>s</w:t>
      </w:r>
      <w:bookmarkEnd w:id="387"/>
    </w:p>
    <w:p w14:paraId="7E01EF7F" w14:textId="734B6D8E" w:rsidR="00254CF3" w:rsidRPr="009507D9" w:rsidRDefault="00A47C71" w:rsidP="00E97A8F">
      <w:pPr>
        <w:jc w:val="both"/>
        <w:rPr>
          <w:lang w:val="en-US"/>
        </w:rPr>
      </w:pPr>
      <w:r w:rsidRPr="009507D9">
        <w:rPr>
          <w:lang w:val="en-US"/>
        </w:rPr>
        <w:t>Connectors represent (access to) external data sources</w:t>
      </w:r>
      <w:r w:rsidR="00A64030" w:rsidRPr="009507D9">
        <w:rPr>
          <w:lang w:val="en-US"/>
        </w:rPr>
        <w:t>,</w:t>
      </w:r>
      <w:r w:rsidRPr="009507D9">
        <w:rPr>
          <w:lang w:val="en-US"/>
        </w:rPr>
        <w:t xml:space="preserve"> sinks</w:t>
      </w:r>
      <w:r w:rsidR="00A64030" w:rsidRPr="009507D9">
        <w:rPr>
          <w:lang w:val="en-US"/>
        </w:rPr>
        <w:t xml:space="preserve"> and processors</w:t>
      </w:r>
      <w:r w:rsidR="004A45D2" w:rsidRPr="009507D9">
        <w:rPr>
          <w:lang w:val="en-US"/>
        </w:rPr>
        <w:t>, e.g., sensors or production machines.</w:t>
      </w:r>
      <w:r w:rsidRPr="009507D9">
        <w:rPr>
          <w:lang w:val="en-US"/>
        </w:rPr>
        <w:t xml:space="preserve"> </w:t>
      </w:r>
      <w:r w:rsidR="004A45D2" w:rsidRPr="009507D9">
        <w:rPr>
          <w:lang w:val="en-US"/>
        </w:rPr>
        <w:t>Typically, a connector is implemented by some form of protocol that is integrated in the platform</w:t>
      </w:r>
      <w:r w:rsidR="00E97A8F" w:rsidRPr="009507D9">
        <w:rPr>
          <w:lang w:val="en-US"/>
        </w:rPr>
        <w:t xml:space="preserve">, i.e., a connector implementation relies on that implementation and customizes it. Thus, typically connectors are generated, either fully based on the configuration specification or are equipped with certain user-specified plugins. </w:t>
      </w:r>
      <w:r w:rsidR="00254CF3" w:rsidRPr="009507D9">
        <w:rPr>
          <w:lang w:val="en-US"/>
        </w:rPr>
        <w:t xml:space="preserve">Connectors are based on the specification of the input/output types </w:t>
      </w:r>
      <w:r w:rsidR="007965E3" w:rsidRPr="009507D9">
        <w:rPr>
          <w:lang w:val="en-US"/>
        </w:rPr>
        <w:t xml:space="preserve">(in terms of </w:t>
      </w:r>
      <w:r w:rsidR="007965E3" w:rsidRPr="009507D9">
        <w:rPr>
          <w:rFonts w:ascii="Consolas" w:hAnsi="Consolas"/>
          <w:lang w:val="en-US"/>
        </w:rPr>
        <w:t>IOType</w:t>
      </w:r>
      <w:r w:rsidR="007965E3" w:rsidRPr="009507D9">
        <w:rPr>
          <w:lang w:val="en-US"/>
        </w:rPr>
        <w:t xml:space="preserve"> instances) </w:t>
      </w:r>
      <w:r w:rsidR="00254CF3" w:rsidRPr="009507D9">
        <w:rPr>
          <w:lang w:val="en-US"/>
        </w:rPr>
        <w:t xml:space="preserve">connected to the application and the </w:t>
      </w:r>
      <w:r w:rsidR="007965E3" w:rsidRPr="009507D9">
        <w:rPr>
          <w:lang w:val="en-US"/>
        </w:rPr>
        <w:t xml:space="preserve">external inInterface/outInterface given in terms of refined </w:t>
      </w:r>
      <w:r w:rsidR="007965E3" w:rsidRPr="009507D9">
        <w:rPr>
          <w:rFonts w:ascii="Consolas" w:hAnsi="Consolas"/>
          <w:lang w:val="en-US"/>
        </w:rPr>
        <w:t>IOType</w:t>
      </w:r>
      <w:r w:rsidR="007965E3" w:rsidRPr="009507D9">
        <w:rPr>
          <w:lang w:val="en-US"/>
        </w:rPr>
        <w:t xml:space="preserve"> instances which may hold a path (into the data model of the connector). </w:t>
      </w:r>
      <w:r w:rsidR="00032779" w:rsidRPr="009507D9">
        <w:rPr>
          <w:lang w:val="en-US"/>
        </w:rPr>
        <w:t xml:space="preserve">The example below shows the configuration of a simple MQTT v3 pass-through connector, i.e., JSON data (matching </w:t>
      </w:r>
      <w:r w:rsidR="00032779" w:rsidRPr="009507D9">
        <w:rPr>
          <w:rFonts w:ascii="Consolas" w:hAnsi="Consolas"/>
          <w:lang w:val="en-US"/>
        </w:rPr>
        <w:t>InputData</w:t>
      </w:r>
      <w:r w:rsidR="00032779" w:rsidRPr="009507D9">
        <w:rPr>
          <w:lang w:val="en-US"/>
        </w:rPr>
        <w:t xml:space="preserve">) obtained from the MQTT broker on </w:t>
      </w:r>
      <w:r w:rsidR="00032779" w:rsidRPr="009507D9">
        <w:rPr>
          <w:rFonts w:ascii="Consolas" w:hAnsi="Consolas"/>
          <w:lang w:val="en-US"/>
        </w:rPr>
        <w:t>“inputChannel”</w:t>
      </w:r>
      <w:r w:rsidR="00032779" w:rsidRPr="009507D9">
        <w:rPr>
          <w:lang w:val="en-US"/>
        </w:rPr>
        <w:t xml:space="preserve"> is directly passed through into the application and similarly </w:t>
      </w:r>
      <w:r w:rsidR="00032779" w:rsidRPr="009507D9">
        <w:rPr>
          <w:rFonts w:ascii="Consolas" w:hAnsi="Consolas"/>
          <w:lang w:val="en-US"/>
        </w:rPr>
        <w:t>OutputData</w:t>
      </w:r>
      <w:r w:rsidR="00032779" w:rsidRPr="009507D9">
        <w:rPr>
          <w:lang w:val="en-US"/>
        </w:rPr>
        <w:t xml:space="preserve"> from the application to the broker on </w:t>
      </w:r>
      <w:r w:rsidR="00032779" w:rsidRPr="009507D9">
        <w:rPr>
          <w:rFonts w:ascii="Consolas" w:hAnsi="Consolas"/>
          <w:lang w:val="en-US"/>
        </w:rPr>
        <w:t>“outputChannel”</w:t>
      </w:r>
      <w:r w:rsidR="00032779" w:rsidRPr="009507D9">
        <w:rPr>
          <w:rFonts w:cstheme="minorHAnsi"/>
          <w:lang w:val="en-US"/>
        </w:rPr>
        <w:t>. For MQTT, the input channel may be a MQTT pattern and, through operations data can be augmented, e.g., with the channel name (not shown here).</w:t>
      </w:r>
    </w:p>
    <w:p w14:paraId="0577B0E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lang w:val="en-US"/>
        </w:rPr>
        <w:lastRenderedPageBreak/>
        <w:t xml:space="preserve">    </w:t>
      </w:r>
      <w:r w:rsidRPr="00032779">
        <w:rPr>
          <w:rFonts w:ascii="Consolas" w:hAnsi="Consolas" w:cs="Consolas"/>
          <w:color w:val="000000"/>
          <w:sz w:val="18"/>
          <w:szCs w:val="18"/>
          <w:lang w:val="en-DE"/>
        </w:rPr>
        <w:t>MqttV3Connector exampleMQTTCon = {</w:t>
      </w:r>
    </w:p>
    <w:p w14:paraId="5BCAB768" w14:textId="30CD9DF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id = </w:t>
      </w:r>
      <w:r w:rsidRPr="00032779">
        <w:rPr>
          <w:rFonts w:ascii="Consolas" w:hAnsi="Consolas" w:cs="Consolas"/>
          <w:color w:val="2A00FF"/>
          <w:sz w:val="18"/>
          <w:szCs w:val="18"/>
          <w:lang w:val="en-DE"/>
        </w:rPr>
        <w:t>"ExampleMQTTCon"</w:t>
      </w:r>
      <w:r w:rsidRPr="00032779">
        <w:rPr>
          <w:rFonts w:ascii="Consolas" w:hAnsi="Consolas" w:cs="Consolas"/>
          <w:color w:val="000000"/>
          <w:sz w:val="18"/>
          <w:szCs w:val="18"/>
          <w:lang w:val="en-DE"/>
        </w:rPr>
        <w:t>,</w:t>
      </w:r>
    </w:p>
    <w:p w14:paraId="0AEAE5AE" w14:textId="3E95108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name = </w:t>
      </w:r>
      <w:r w:rsidRPr="00032779">
        <w:rPr>
          <w:rFonts w:ascii="Consolas" w:hAnsi="Consolas" w:cs="Consolas"/>
          <w:color w:val="2A00FF"/>
          <w:sz w:val="18"/>
          <w:szCs w:val="18"/>
          <w:lang w:val="en-DE"/>
        </w:rPr>
        <w:t>"Example MQTT Con"</w:t>
      </w:r>
      <w:r w:rsidRPr="00032779">
        <w:rPr>
          <w:rFonts w:ascii="Consolas" w:hAnsi="Consolas" w:cs="Consolas"/>
          <w:color w:val="000000"/>
          <w:sz w:val="18"/>
          <w:szCs w:val="18"/>
          <w:lang w:val="en-DE"/>
        </w:rPr>
        <w:t>,</w:t>
      </w:r>
    </w:p>
    <w:p w14:paraId="7079EFF7" w14:textId="2ACBEA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description = </w:t>
      </w:r>
      <w:r w:rsidRPr="00032779">
        <w:rPr>
          <w:rFonts w:ascii="Consolas" w:hAnsi="Consolas" w:cs="Consolas"/>
          <w:color w:val="2A00FF"/>
          <w:sz w:val="18"/>
          <w:szCs w:val="18"/>
          <w:lang w:val="en-DE"/>
        </w:rPr>
        <w:t>"</w:t>
      </w:r>
      <w:r w:rsidRPr="00614FCC">
        <w:rPr>
          <w:rFonts w:ascii="Consolas" w:hAnsi="Consolas" w:cs="Consolas"/>
          <w:color w:val="2A00FF"/>
          <w:sz w:val="18"/>
          <w:szCs w:val="18"/>
          <w:lang w:val="en-GB"/>
        </w:rPr>
        <w:t>My connector</w:t>
      </w:r>
      <w:r w:rsidRPr="00032779">
        <w:rPr>
          <w:rFonts w:ascii="Consolas" w:hAnsi="Consolas" w:cs="Consolas"/>
          <w:color w:val="2A00FF"/>
          <w:sz w:val="18"/>
          <w:szCs w:val="18"/>
          <w:lang w:val="en-DE"/>
        </w:rPr>
        <w:t>"</w:t>
      </w:r>
      <w:r w:rsidRPr="00032779">
        <w:rPr>
          <w:rFonts w:ascii="Consolas" w:hAnsi="Consolas" w:cs="Consolas"/>
          <w:color w:val="000000"/>
          <w:sz w:val="18"/>
          <w:szCs w:val="18"/>
          <w:lang w:val="en-DE"/>
        </w:rPr>
        <w:t>,</w:t>
      </w:r>
    </w:p>
    <w:p w14:paraId="10F7D9EF"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ver = </w:t>
      </w:r>
      <w:r w:rsidRPr="00614FCC">
        <w:rPr>
          <w:rFonts w:ascii="Consolas" w:hAnsi="Consolas" w:cs="Consolas"/>
          <w:color w:val="2A00FF"/>
          <w:sz w:val="18"/>
          <w:szCs w:val="18"/>
          <w:lang w:val="en-GB"/>
        </w:rPr>
        <w:t>"0.1.0"</w:t>
      </w:r>
      <w:r w:rsidRPr="00032779">
        <w:rPr>
          <w:rFonts w:ascii="Consolas" w:hAnsi="Consolas" w:cs="Consolas"/>
          <w:color w:val="000000"/>
          <w:sz w:val="18"/>
          <w:szCs w:val="18"/>
          <w:lang w:val="en-DE"/>
        </w:rPr>
        <w:t>,</w:t>
      </w:r>
    </w:p>
    <w:p w14:paraId="0F705B67" w14:textId="7BB945F3"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GB"/>
        </w:rPr>
      </w:pPr>
      <w:r w:rsidRPr="00032779">
        <w:rPr>
          <w:rFonts w:ascii="Consolas" w:hAnsi="Consolas" w:cs="Consolas"/>
          <w:color w:val="000000"/>
          <w:sz w:val="18"/>
          <w:szCs w:val="18"/>
          <w:lang w:val="en-DE"/>
        </w:rPr>
        <w:t xml:space="preserve">        host = </w:t>
      </w:r>
      <w:r w:rsidRPr="00032779">
        <w:rPr>
          <w:rFonts w:ascii="Consolas" w:hAnsi="Consolas" w:cs="Consolas"/>
          <w:color w:val="2A00FF"/>
          <w:sz w:val="18"/>
          <w:szCs w:val="18"/>
          <w:lang w:val="en-GB"/>
        </w:rPr>
        <w:t>"127.0.0.1"</w:t>
      </w:r>
      <w:r w:rsidRPr="00032779">
        <w:rPr>
          <w:rFonts w:ascii="Consolas" w:hAnsi="Consolas" w:cs="Consolas"/>
          <w:color w:val="76923C" w:themeColor="accent3" w:themeShade="BF"/>
          <w:sz w:val="18"/>
          <w:szCs w:val="18"/>
          <w:lang w:val="en-GB"/>
        </w:rPr>
        <w:t xml:space="preserve"> // rely on default port</w:t>
      </w:r>
    </w:p>
    <w:p w14:paraId="7BF2E7C7" w14:textId="03280FFF"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ResultData</w:t>
      </w:r>
      <w:r w:rsidRPr="00032779">
        <w:rPr>
          <w:rFonts w:ascii="Consolas" w:hAnsi="Consolas" w:cs="Consolas"/>
          <w:color w:val="000000"/>
          <w:sz w:val="18"/>
          <w:szCs w:val="18"/>
          <w:lang w:val="en-DE"/>
        </w:rPr>
        <w:t xml:space="preserve">)}}, </w:t>
      </w:r>
    </w:p>
    <w:p w14:paraId="30B2BFE5" w14:textId="6A7CCEAE"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InputData</w:t>
      </w:r>
      <w:r w:rsidRPr="00032779">
        <w:rPr>
          <w:rFonts w:ascii="Consolas" w:hAnsi="Consolas" w:cs="Consolas"/>
          <w:color w:val="000000"/>
          <w:sz w:val="18"/>
          <w:szCs w:val="18"/>
          <w:lang w:val="en-DE"/>
        </w:rPr>
        <w:t>)}},</w:t>
      </w:r>
    </w:p>
    <w:p w14:paraId="54787EBE" w14:textId="3925D6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resultChannel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 xml:space="preserve"> </w:t>
      </w:r>
    </w:p>
    <w:p w14:paraId="2DA334F6" w14:textId="61AF74B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inputChannel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w:t>
      </w:r>
    </w:p>
    <w:p w14:paraId="69339775" w14:textId="09C984A4"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Pr>
          <w:rFonts w:ascii="Consolas" w:hAnsi="Consolas" w:cs="Consolas"/>
          <w:color w:val="000000"/>
          <w:sz w:val="18"/>
          <w:szCs w:val="18"/>
          <w:lang w:val="en-GB"/>
        </w:rPr>
        <w:t>ResultData</w:t>
      </w:r>
      <w:r w:rsidRPr="00032779">
        <w:rPr>
          <w:rFonts w:ascii="Consolas" w:hAnsi="Consolas" w:cs="Consolas"/>
          <w:color w:val="000000"/>
          <w:sz w:val="18"/>
          <w:szCs w:val="18"/>
          <w:lang w:val="en-DE"/>
        </w:rPr>
        <w:t>)},</w:t>
      </w:r>
    </w:p>
    <w:p w14:paraId="7B465864" w14:textId="5EBF868B"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032779">
        <w:rPr>
          <w:rFonts w:ascii="Consolas" w:hAnsi="Consolas" w:cs="Consolas"/>
          <w:color w:val="000000"/>
          <w:sz w:val="18"/>
          <w:szCs w:val="18"/>
          <w:lang w:val="en-GB"/>
        </w:rPr>
        <w:t>In</w:t>
      </w:r>
      <w:r>
        <w:rPr>
          <w:rFonts w:ascii="Consolas" w:hAnsi="Consolas" w:cs="Consolas"/>
          <w:color w:val="000000"/>
          <w:sz w:val="18"/>
          <w:szCs w:val="18"/>
          <w:lang w:val="en-GB"/>
        </w:rPr>
        <w:t>putData</w:t>
      </w:r>
      <w:r w:rsidRPr="00032779">
        <w:rPr>
          <w:rFonts w:ascii="Consolas" w:hAnsi="Consolas" w:cs="Consolas"/>
          <w:color w:val="000000"/>
          <w:sz w:val="18"/>
          <w:szCs w:val="18"/>
          <w:lang w:val="en-DE"/>
        </w:rPr>
        <w:t>)},</w:t>
      </w:r>
    </w:p>
    <w:p w14:paraId="54B9DBF4"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traceRcv = TraceKind::TRACE,</w:t>
      </w:r>
    </w:p>
    <w:p w14:paraId="79380192"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traceSent = TraceKind::TRACE,</w:t>
      </w:r>
    </w:p>
    <w:p w14:paraId="74A12763"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machineFormatter = JsonFormatter{}, //The parser for the transported </w:t>
      </w:r>
    </w:p>
    <w:p w14:paraId="6570E9C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machineParser = JsonParser{}</w:t>
      </w:r>
    </w:p>
    <w:p w14:paraId="0A38E3E0" w14:textId="2AB2D65A" w:rsid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w:t>
      </w:r>
    </w:p>
    <w:p w14:paraId="29D6022E" w14:textId="77777777" w:rsidR="00CE5366" w:rsidRPr="00032779" w:rsidRDefault="00CE5366" w:rsidP="00032779">
      <w:pPr>
        <w:autoSpaceDE w:val="0"/>
        <w:autoSpaceDN w:val="0"/>
        <w:adjustRightInd w:val="0"/>
        <w:spacing w:after="0" w:line="240" w:lineRule="auto"/>
        <w:rPr>
          <w:rFonts w:ascii="Consolas" w:hAnsi="Consolas" w:cs="Consolas"/>
          <w:color w:val="000000"/>
          <w:sz w:val="18"/>
          <w:szCs w:val="18"/>
          <w:lang w:val="en-DE"/>
        </w:rPr>
      </w:pPr>
    </w:p>
    <w:p w14:paraId="4F448577" w14:textId="79767C8B" w:rsidR="00A47C71" w:rsidRPr="00A47C71" w:rsidRDefault="00E97A8F" w:rsidP="00E97A8F">
      <w:pPr>
        <w:jc w:val="both"/>
        <w:rPr>
          <w:lang w:val="en-US"/>
        </w:rPr>
      </w:pPr>
      <w:r w:rsidRPr="009507D9">
        <w:rPr>
          <w:lang w:val="en-US"/>
        </w:rPr>
        <w:t xml:space="preserve">Regarding the service hierarchy, connectors are specialized services that can be used within service meshes akin to services, i.e., as sources, as sinks and even as intermediary processors, e.g., integrating some external cloud services. </w:t>
      </w:r>
      <w:r w:rsidRPr="009507D9">
        <w:rPr>
          <w:lang w:val="en-US"/>
        </w:rPr>
        <w:fldChar w:fldCharType="begin"/>
      </w:r>
      <w:r w:rsidRPr="009507D9">
        <w:rPr>
          <w:lang w:val="en-US"/>
        </w:rPr>
        <w:instrText xml:space="preserve"> REF _Ref143445761 \h  \* MERGEFORMAT </w:instrText>
      </w:r>
      <w:r w:rsidRPr="009507D9">
        <w:rPr>
          <w:lang w:val="en-US"/>
        </w:rPr>
      </w:r>
      <w:r w:rsidRPr="009507D9">
        <w:rPr>
          <w:lang w:val="en-US"/>
        </w:rPr>
        <w:fldChar w:fldCharType="separate"/>
      </w:r>
      <w:ins w:id="388" w:author="Holger Eichelberger" w:date="2025-03-06T13:05:00Z">
        <w:r w:rsidR="00262ACC" w:rsidRPr="003D662E">
          <w:rPr>
            <w:lang w:val="en-US"/>
          </w:rPr>
          <w:t xml:space="preserve">Figure </w:t>
        </w:r>
        <w:r w:rsidR="00262ACC">
          <w:rPr>
            <w:noProof/>
            <w:lang w:val="en-US"/>
          </w:rPr>
          <w:t>55</w:t>
        </w:r>
      </w:ins>
      <w:r w:rsidRPr="009507D9">
        <w:rPr>
          <w:lang w:val="en-US"/>
        </w:rPr>
        <w:fldChar w:fldCharType="end"/>
      </w:r>
      <w:r w:rsidRPr="009507D9">
        <w:rPr>
          <w:lang w:val="en-US"/>
        </w:rPr>
        <w:t xml:space="preserve"> illustrates the connector type hierarchy defined by the configuration meta model. By default, we treat a connector as a model connector unless it refines </w:t>
      </w:r>
      <w:r w:rsidRPr="009507D9">
        <w:rPr>
          <w:rFonts w:ascii="Consolas" w:hAnsi="Consolas"/>
          <w:lang w:val="en-US"/>
        </w:rPr>
        <w:t>ChannelConnector</w:t>
      </w:r>
      <w:r w:rsidRPr="009507D9">
        <w:rPr>
          <w:lang w:val="en-US"/>
        </w:rPr>
        <w:t>.</w:t>
      </w:r>
      <w:r w:rsidR="00283827" w:rsidRPr="009507D9">
        <w:rPr>
          <w:lang w:val="en-US"/>
        </w:rPr>
        <w:t xml:space="preserve"> </w:t>
      </w:r>
      <w:r w:rsidR="00283827" w:rsidRPr="009507D9">
        <w:rPr>
          <w:rFonts w:ascii="Consolas" w:hAnsi="Consolas"/>
          <w:lang w:val="en-US"/>
        </w:rPr>
        <w:t>MqttConnector</w:t>
      </w:r>
      <w:r w:rsidR="00283827" w:rsidRPr="009507D9">
        <w:rPr>
          <w:lang w:val="en-US"/>
        </w:rPr>
        <w:t xml:space="preserve"> allows for dynamically deciding which MQTT protocol version to use based on data provided by the target device AAS (ad-hoc connections). Specialized services may refine fields with more specific types or define (fixed) default values, e.g., default ports or symbolic service names for ad-hoc connections.</w:t>
      </w:r>
    </w:p>
    <w:p w14:paraId="7B1A4CCD" w14:textId="3B01568C" w:rsidR="00A47C71" w:rsidRDefault="00A47C71" w:rsidP="00A47C71">
      <w:pPr>
        <w:rPr>
          <w:lang w:val="en-US"/>
        </w:rPr>
      </w:pPr>
    </w:p>
    <w:p w14:paraId="3D621F49" w14:textId="636ACFC2" w:rsidR="00A47C71" w:rsidRPr="00A47C71" w:rsidRDefault="00A47C71" w:rsidP="00A47C71">
      <w:pPr>
        <w:rPr>
          <w:lang w:val="en-US"/>
        </w:rPr>
      </w:pPr>
      <w:r w:rsidRPr="00A47C71">
        <w:rPr>
          <w:noProof/>
        </w:rPr>
        <w:drawing>
          <wp:inline distT="0" distB="0" distL="0" distR="0" wp14:anchorId="14628E0D" wp14:editId="5D5976D2">
            <wp:extent cx="4988740" cy="2318400"/>
            <wp:effectExtent l="0" t="0" r="2540" b="5715"/>
            <wp:docPr id="1654308186" name="Picture 165430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97975" cy="2322692"/>
                    </a:xfrm>
                    <a:prstGeom prst="rect">
                      <a:avLst/>
                    </a:prstGeom>
                    <a:noFill/>
                    <a:ln>
                      <a:noFill/>
                    </a:ln>
                  </pic:spPr>
                </pic:pic>
              </a:graphicData>
            </a:graphic>
          </wp:inline>
        </w:drawing>
      </w:r>
    </w:p>
    <w:p w14:paraId="1391372D" w14:textId="01956B34" w:rsidR="00A47C71" w:rsidRPr="002D652C" w:rsidRDefault="00A47C71" w:rsidP="00A47C71">
      <w:pPr>
        <w:pStyle w:val="Caption"/>
        <w:jc w:val="center"/>
        <w:rPr>
          <w:lang w:val="en-US"/>
        </w:rPr>
      </w:pPr>
      <w:bookmarkStart w:id="389" w:name="_Ref14344576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55</w:t>
      </w:r>
      <w:r w:rsidRPr="003D662E">
        <w:fldChar w:fldCharType="end"/>
      </w:r>
      <w:bookmarkEnd w:id="389"/>
      <w:r w:rsidRPr="003D662E">
        <w:rPr>
          <w:lang w:val="en-US"/>
        </w:rPr>
        <w:t xml:space="preserve">: </w:t>
      </w:r>
      <w:r>
        <w:rPr>
          <w:lang w:val="en-US"/>
        </w:rPr>
        <w:t>Configuration meta-model connector type hierarchy</w:t>
      </w:r>
      <w:r w:rsidRPr="003D662E">
        <w:rPr>
          <w:lang w:val="en-US"/>
        </w:rPr>
        <w:t>.</w:t>
      </w:r>
    </w:p>
    <w:p w14:paraId="788AC01E" w14:textId="1263C360" w:rsidR="00DE277D" w:rsidRDefault="00BA1AF5" w:rsidP="009507D9">
      <w:pPr>
        <w:jc w:val="both"/>
        <w:rPr>
          <w:lang w:val="en-US"/>
        </w:rPr>
      </w:pPr>
      <w:r w:rsidRPr="009507D9">
        <w:rPr>
          <w:lang w:val="en-US"/>
        </w:rPr>
        <w:t>Please consider that various validity constraints do apply for services, in particular those defined for basic services. Moreover, connectors are currently only allowed to have at maximum forward input / output type, while arbitrary many backward types can be stated.</w:t>
      </w:r>
    </w:p>
    <w:p w14:paraId="1DA73968" w14:textId="50A221CC"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262ACC">
        <w:rPr>
          <w:noProof/>
          <w:lang w:val="en-US"/>
        </w:rPr>
        <w:t>13</w:t>
      </w:r>
      <w:r w:rsidRPr="003D662E">
        <w:fldChar w:fldCharType="end"/>
      </w:r>
      <w:r w:rsidRPr="003D662E">
        <w:rPr>
          <w:lang w:val="en-US"/>
        </w:rPr>
        <w:t xml:space="preserve">: </w:t>
      </w:r>
      <w:r>
        <w:rPr>
          <w:lang w:val="en-US"/>
        </w:rPr>
        <w:t xml:space="preserve">Fields of the </w:t>
      </w:r>
      <w:r w:rsidR="00766BAA">
        <w:rPr>
          <w:lang w:val="en-US"/>
        </w:rPr>
        <w:t xml:space="preserve">basic </w:t>
      </w:r>
      <w:r w:rsidR="00E97A8F">
        <w:rPr>
          <w:lang w:val="en-US"/>
        </w:rPr>
        <w:t xml:space="preserve">connector </w:t>
      </w:r>
      <w:r>
        <w:rPr>
          <w:lang w:val="en-US"/>
        </w:rPr>
        <w:t>type (</w:t>
      </w:r>
      <w:r w:rsidR="00DC0A2C">
        <w:rPr>
          <w:lang w:val="en-US"/>
        </w:rPr>
        <w:t xml:space="preserve">defined </w:t>
      </w:r>
      <w:r>
        <w:rPr>
          <w:lang w:val="en-US"/>
        </w:rPr>
        <w:t xml:space="preserve">in </w:t>
      </w:r>
      <w:r w:rsidR="00E97A8F">
        <w:rPr>
          <w:rFonts w:ascii="Consolas" w:hAnsi="Consolas"/>
          <w:i w:val="0"/>
          <w:lang w:val="en-US"/>
        </w:rPr>
        <w:t>Connectors</w:t>
      </w:r>
      <w:r w:rsidRPr="0031136E">
        <w:rPr>
          <w:rFonts w:ascii="Consolas" w:hAnsi="Consolas"/>
          <w:i w:val="0"/>
          <w:lang w:val="en-US"/>
        </w:rPr>
        <w:t>.ivml</w:t>
      </w:r>
      <w:r w:rsidR="00E97A8F" w:rsidRPr="00E97A8F">
        <w:rPr>
          <w:lang w:val="en-US"/>
        </w:rPr>
        <w:t xml:space="preserve"> </w:t>
      </w:r>
      <w:r w:rsidR="00E97A8F">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197077" w:rsidRPr="003D662E" w14:paraId="590BBFB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351FD0F" w14:textId="77777777" w:rsidR="00197077" w:rsidRPr="003D662E" w:rsidRDefault="00197077" w:rsidP="00D04D97">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27C80675" w14:textId="6056035B" w:rsidR="00197077"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6B65FDB7" w14:textId="2EA5C01E"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2C34A72" w14:textId="77777777"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0253DF" w:rsidRPr="00566A62" w14:paraId="4A6D1B8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EDD659" w14:textId="4420127C" w:rsidR="000253DF" w:rsidRDefault="00320447" w:rsidP="000253DF">
            <w:pPr>
              <w:rPr>
                <w:rFonts w:cstheme="minorHAnsi"/>
                <w:b w:val="0"/>
                <w:bCs w:val="0"/>
                <w:lang w:val="en-US"/>
              </w:rPr>
            </w:pPr>
            <w:r>
              <w:rPr>
                <w:rFonts w:cstheme="minorHAnsi"/>
                <w:b w:val="0"/>
                <w:bCs w:val="0"/>
                <w:lang w:val="en-US"/>
              </w:rPr>
              <w:t>c</w:t>
            </w:r>
            <w:r w:rsidR="000253DF">
              <w:rPr>
                <w:rFonts w:cstheme="minorHAnsi"/>
                <w:b w:val="0"/>
                <w:bCs w:val="0"/>
                <w:lang w:val="en-US"/>
              </w:rPr>
              <w:t>lass</w:t>
            </w:r>
          </w:p>
        </w:tc>
        <w:tc>
          <w:tcPr>
            <w:tcW w:w="1879" w:type="dxa"/>
          </w:tcPr>
          <w:p w14:paraId="0E44C81C" w14:textId="5616750E"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FBDA15A" w14:textId="57C04BF2" w:rsidR="000253DF" w:rsidRDefault="004A3B81"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0253DF">
              <w:rPr>
                <w:rFonts w:cstheme="minorHAnsi"/>
                <w:lang w:val="en-US"/>
              </w:rPr>
              <w:t>ully qualified class name of the connector protocol implementation.</w:t>
            </w:r>
          </w:p>
        </w:tc>
        <w:tc>
          <w:tcPr>
            <w:tcW w:w="1096" w:type="dxa"/>
          </w:tcPr>
          <w:p w14:paraId="28E3E8F7"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566A62" w14:paraId="75CEA1AA"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088DF06" w14:textId="203689A2" w:rsidR="000253DF" w:rsidRDefault="000253DF" w:rsidP="000253DF">
            <w:pPr>
              <w:rPr>
                <w:rFonts w:cstheme="minorHAnsi"/>
                <w:b w:val="0"/>
                <w:bCs w:val="0"/>
                <w:lang w:val="en-US"/>
              </w:rPr>
            </w:pPr>
            <w:r>
              <w:rPr>
                <w:rFonts w:cstheme="minorHAnsi"/>
                <w:b w:val="0"/>
                <w:bCs w:val="0"/>
                <w:lang w:val="en-US"/>
              </w:rPr>
              <w:t xml:space="preserve">artifact </w:t>
            </w:r>
          </w:p>
        </w:tc>
        <w:tc>
          <w:tcPr>
            <w:tcW w:w="1879" w:type="dxa"/>
          </w:tcPr>
          <w:p w14:paraId="3DE0A50C" w14:textId="674AC2C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E289C37" w14:textId="25396914"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w:t>
            </w:r>
            <w:r w:rsidR="00CF3D16">
              <w:rPr>
                <w:rFonts w:cstheme="minorHAnsi"/>
                <w:lang w:val="en-US"/>
              </w:rPr>
              <w:t xml:space="preserve"> m</w:t>
            </w:r>
            <w:r w:rsidR="000253DF">
              <w:rPr>
                <w:rFonts w:cstheme="minorHAnsi"/>
                <w:lang w:val="en-US"/>
              </w:rPr>
              <w:t>aven artifact containing the connector protocol</w:t>
            </w:r>
            <w:r>
              <w:rPr>
                <w:rFonts w:cstheme="minorHAnsi"/>
                <w:lang w:val="en-US"/>
              </w:rPr>
              <w:t>, may be empty.</w:t>
            </w:r>
          </w:p>
        </w:tc>
        <w:tc>
          <w:tcPr>
            <w:tcW w:w="1096" w:type="dxa"/>
          </w:tcPr>
          <w:p w14:paraId="26FDE88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566A62" w14:paraId="54BD260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417C69" w14:textId="7872E22E" w:rsidR="000253DF" w:rsidRDefault="000253DF" w:rsidP="000253DF">
            <w:pPr>
              <w:rPr>
                <w:rFonts w:cstheme="minorHAnsi"/>
                <w:b w:val="0"/>
                <w:bCs w:val="0"/>
                <w:lang w:val="en-US"/>
              </w:rPr>
            </w:pPr>
            <w:r>
              <w:rPr>
                <w:rFonts w:cstheme="minorHAnsi"/>
                <w:b w:val="0"/>
                <w:bCs w:val="0"/>
                <w:lang w:val="en-US"/>
              </w:rPr>
              <w:lastRenderedPageBreak/>
              <w:t>inInterface</w:t>
            </w:r>
          </w:p>
        </w:tc>
        <w:tc>
          <w:tcPr>
            <w:tcW w:w="1879" w:type="dxa"/>
          </w:tcPr>
          <w:p w14:paraId="774EB636" w14:textId="6A5BE835"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1B12F61" w14:textId="0EDB168D"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to be written into </w:t>
            </w:r>
            <w:r w:rsidR="000253DF">
              <w:rPr>
                <w:rFonts w:cstheme="minorHAnsi"/>
                <w:lang w:val="en-US"/>
              </w:rPr>
              <w:t xml:space="preserve">the external data </w:t>
            </w:r>
            <w:r w:rsidR="004027F4">
              <w:rPr>
                <w:rFonts w:cstheme="minorHAnsi"/>
                <w:lang w:val="en-US"/>
              </w:rPr>
              <w:t>sink</w:t>
            </w:r>
            <w:r w:rsidR="000253DF">
              <w:rPr>
                <w:rFonts w:cstheme="minorHAnsi"/>
                <w:lang w:val="en-US"/>
              </w:rPr>
              <w:t xml:space="preserve"> wrapped by the connector.</w:t>
            </w:r>
          </w:p>
        </w:tc>
        <w:tc>
          <w:tcPr>
            <w:tcW w:w="1096" w:type="dxa"/>
          </w:tcPr>
          <w:p w14:paraId="2573562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566A62" w14:paraId="74AD676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E07FC" w14:textId="009F5271" w:rsidR="000253DF" w:rsidRDefault="000253DF" w:rsidP="000253DF">
            <w:pPr>
              <w:rPr>
                <w:rFonts w:cstheme="minorHAnsi"/>
                <w:b w:val="0"/>
                <w:bCs w:val="0"/>
                <w:lang w:val="en-US"/>
              </w:rPr>
            </w:pPr>
            <w:r>
              <w:rPr>
                <w:rFonts w:cstheme="minorHAnsi"/>
                <w:b w:val="0"/>
                <w:bCs w:val="0"/>
                <w:lang w:val="en-US"/>
              </w:rPr>
              <w:t>outInterface</w:t>
            </w:r>
          </w:p>
        </w:tc>
        <w:tc>
          <w:tcPr>
            <w:tcW w:w="1879" w:type="dxa"/>
          </w:tcPr>
          <w:p w14:paraId="7E04EC71" w14:textId="25D34840"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DEF971A" w14:textId="7343C073"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read from </w:t>
            </w:r>
            <w:r w:rsidR="000253DF">
              <w:rPr>
                <w:rFonts w:cstheme="minorHAnsi"/>
                <w:lang w:val="en-US"/>
              </w:rPr>
              <w:t xml:space="preserve">the external data </w:t>
            </w:r>
            <w:r w:rsidR="004027F4">
              <w:rPr>
                <w:rFonts w:cstheme="minorHAnsi"/>
                <w:lang w:val="en-US"/>
              </w:rPr>
              <w:t>source</w:t>
            </w:r>
            <w:r w:rsidR="000253DF">
              <w:rPr>
                <w:rFonts w:cstheme="minorHAnsi"/>
                <w:lang w:val="en-US"/>
              </w:rPr>
              <w:t xml:space="preserve"> wrapped by the connector.</w:t>
            </w:r>
          </w:p>
        </w:tc>
        <w:tc>
          <w:tcPr>
            <w:tcW w:w="1096" w:type="dxa"/>
          </w:tcPr>
          <w:p w14:paraId="0B847C9E"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97077" w14:paraId="65C66F6B"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2C6DA8C" w14:textId="3A7F75F4" w:rsidR="000253DF" w:rsidRPr="003D662E" w:rsidRDefault="00320447" w:rsidP="000253DF">
            <w:pPr>
              <w:rPr>
                <w:rFonts w:cstheme="minorHAnsi"/>
                <w:b w:val="0"/>
                <w:bCs w:val="0"/>
                <w:lang w:val="en-US"/>
              </w:rPr>
            </w:pPr>
            <w:r>
              <w:rPr>
                <w:rFonts w:cstheme="minorHAnsi"/>
                <w:b w:val="0"/>
                <w:bCs w:val="0"/>
                <w:lang w:val="en-US"/>
              </w:rPr>
              <w:t>o</w:t>
            </w:r>
            <w:r w:rsidR="000253DF">
              <w:rPr>
                <w:rFonts w:cstheme="minorHAnsi"/>
                <w:b w:val="0"/>
                <w:bCs w:val="0"/>
                <w:lang w:val="en-US"/>
              </w:rPr>
              <w:t>perations</w:t>
            </w:r>
          </w:p>
        </w:tc>
        <w:tc>
          <w:tcPr>
            <w:tcW w:w="1879" w:type="dxa"/>
          </w:tcPr>
          <w:p w14:paraId="571994F2" w14:textId="471ECE4A"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97077">
              <w:rPr>
                <w:rFonts w:cstheme="minorHAnsi"/>
                <w:lang w:val="en-US"/>
              </w:rPr>
              <w:t>Connector</w:t>
            </w:r>
          </w:p>
        </w:tc>
        <w:tc>
          <w:tcPr>
            <w:tcW w:w="4197" w:type="dxa"/>
          </w:tcPr>
          <w:p w14:paraId="11BB0B7F" w14:textId="318F8A5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Field-based data translation and assignment operations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ascii="Consolas" w:hAnsi="Consolas" w:cstheme="minorHAnsi"/>
                <w:lang w:val="en-US"/>
              </w:rPr>
              <w:t xml:space="preserve"> defining </w:t>
            </w:r>
            <w:r>
              <w:rPr>
                <w:rFonts w:cstheme="minorHAnsi"/>
                <w:lang w:val="en-US"/>
              </w:rPr>
              <w:t>special semantics of the connector.</w:t>
            </w:r>
          </w:p>
        </w:tc>
        <w:tc>
          <w:tcPr>
            <w:tcW w:w="1096" w:type="dxa"/>
          </w:tcPr>
          <w:p w14:paraId="4FB4CA6C" w14:textId="53CCCD74"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C82AB8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A4C4B63" w14:textId="335CB54F" w:rsidR="000253DF" w:rsidRDefault="000253DF" w:rsidP="000253DF">
            <w:pPr>
              <w:rPr>
                <w:rFonts w:cstheme="minorHAnsi"/>
                <w:b w:val="0"/>
                <w:bCs w:val="0"/>
                <w:lang w:val="en-US"/>
              </w:rPr>
            </w:pPr>
            <w:r>
              <w:rPr>
                <w:rFonts w:cstheme="minorHAnsi"/>
                <w:b w:val="0"/>
                <w:bCs w:val="0"/>
                <w:lang w:val="en-US"/>
              </w:rPr>
              <w:t>inAdapterClass</w:t>
            </w:r>
          </w:p>
        </w:tc>
        <w:tc>
          <w:tcPr>
            <w:tcW w:w="1879" w:type="dxa"/>
          </w:tcPr>
          <w:p w14:paraId="1BF4F6E6" w14:textId="06A4594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FB0988B" w14:textId="340F152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sidRPr="00086DA6">
              <w:rPr>
                <w:rFonts w:ascii="Consolas" w:hAnsi="Consolas" w:cstheme="minorHAnsi"/>
                <w:lang w:val="en-US"/>
              </w:rPr>
              <w:t>inInterface</w:t>
            </w:r>
            <w:r>
              <w:rPr>
                <w:rFonts w:cstheme="minorHAnsi"/>
                <w:lang w:val="en-US"/>
              </w:rPr>
              <w:t xml:space="preserve"> to </w:t>
            </w:r>
            <w:r w:rsidRPr="00086DA6">
              <w:rPr>
                <w:rFonts w:ascii="Consolas" w:hAnsi="Consolas" w:cstheme="minorHAnsi"/>
                <w:lang w:val="en-US"/>
              </w:rPr>
              <w:t>input</w:t>
            </w:r>
            <w:r>
              <w:rPr>
                <w:rFonts w:cstheme="minorHAnsi"/>
                <w:lang w:val="en-US"/>
              </w:rPr>
              <w:t>. If given, no code will be generated for this connector part.</w:t>
            </w:r>
          </w:p>
        </w:tc>
        <w:tc>
          <w:tcPr>
            <w:tcW w:w="1096" w:type="dxa"/>
          </w:tcPr>
          <w:p w14:paraId="54D8CECF" w14:textId="6A0136B4"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0DF0DF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B61B624" w14:textId="4B9C8FA6" w:rsidR="000253DF" w:rsidRDefault="000253DF" w:rsidP="000253DF">
            <w:pPr>
              <w:rPr>
                <w:rFonts w:cstheme="minorHAnsi"/>
                <w:b w:val="0"/>
                <w:bCs w:val="0"/>
                <w:lang w:val="en-US"/>
              </w:rPr>
            </w:pPr>
            <w:r>
              <w:rPr>
                <w:rFonts w:cstheme="minorHAnsi"/>
                <w:b w:val="0"/>
                <w:bCs w:val="0"/>
                <w:lang w:val="en-US"/>
              </w:rPr>
              <w:t>outAdapterClass</w:t>
            </w:r>
          </w:p>
        </w:tc>
        <w:tc>
          <w:tcPr>
            <w:tcW w:w="1879" w:type="dxa"/>
          </w:tcPr>
          <w:p w14:paraId="1E95829C" w14:textId="503FC19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8C05424" w14:textId="05AC750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Pr>
                <w:rFonts w:ascii="Consolas" w:hAnsi="Consolas" w:cstheme="minorHAnsi"/>
                <w:lang w:val="en-US"/>
              </w:rPr>
              <w:t>out</w:t>
            </w:r>
            <w:r w:rsidRPr="00086DA6">
              <w:rPr>
                <w:rFonts w:ascii="Consolas" w:hAnsi="Consolas" w:cstheme="minorHAnsi"/>
                <w:lang w:val="en-US"/>
              </w:rPr>
              <w:t>Interface</w:t>
            </w:r>
            <w:r>
              <w:rPr>
                <w:rFonts w:cstheme="minorHAnsi"/>
                <w:lang w:val="en-US"/>
              </w:rPr>
              <w:t xml:space="preserve"> to </w:t>
            </w:r>
            <w:r>
              <w:rPr>
                <w:rFonts w:ascii="Consolas" w:hAnsi="Consolas" w:cstheme="minorHAnsi"/>
                <w:lang w:val="en-US"/>
              </w:rPr>
              <w:t>output</w:t>
            </w:r>
            <w:r>
              <w:rPr>
                <w:rFonts w:cstheme="minorHAnsi"/>
                <w:lang w:val="en-US"/>
              </w:rPr>
              <w:t>. If given, no code will be generated for this connector part.</w:t>
            </w:r>
          </w:p>
        </w:tc>
        <w:tc>
          <w:tcPr>
            <w:tcW w:w="1096" w:type="dxa"/>
          </w:tcPr>
          <w:p w14:paraId="3568CF22" w14:textId="38F2F2C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5C4AB3" w14:paraId="78D34BE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B0509E" w14:textId="43C7BCAA" w:rsidR="000253DF" w:rsidRPr="003D662E" w:rsidRDefault="005E3EAE" w:rsidP="000253DF">
            <w:pPr>
              <w:rPr>
                <w:rFonts w:cstheme="minorHAnsi"/>
                <w:b w:val="0"/>
                <w:bCs w:val="0"/>
                <w:lang w:val="en-US"/>
              </w:rPr>
            </w:pPr>
            <w:r>
              <w:rPr>
                <w:rFonts w:cstheme="minorHAnsi"/>
                <w:b w:val="0"/>
                <w:bCs w:val="0"/>
                <w:lang w:val="en-US"/>
              </w:rPr>
              <w:t>e</w:t>
            </w:r>
            <w:r w:rsidR="000253DF">
              <w:rPr>
                <w:rFonts w:cstheme="minorHAnsi"/>
                <w:b w:val="0"/>
                <w:bCs w:val="0"/>
                <w:lang w:val="en-US"/>
              </w:rPr>
              <w:t>ncoding</w:t>
            </w:r>
          </w:p>
        </w:tc>
        <w:tc>
          <w:tcPr>
            <w:tcW w:w="1879" w:type="dxa"/>
          </w:tcPr>
          <w:p w14:paraId="797745F6" w14:textId="4745DAB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3119D3B" w14:textId="6600A34D"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Text encoding</w:t>
            </w:r>
          </w:p>
        </w:tc>
        <w:tc>
          <w:tcPr>
            <w:tcW w:w="1096" w:type="dxa"/>
          </w:tcPr>
          <w:p w14:paraId="15C9C690" w14:textId="434662C2"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ASCII</w:t>
            </w:r>
          </w:p>
        </w:tc>
      </w:tr>
      <w:tr w:rsidR="000253DF" w:rsidRPr="00197077" w14:paraId="775374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F46165B" w14:textId="1748E18E" w:rsidR="000253DF" w:rsidRPr="003D662E" w:rsidRDefault="005E3EAE" w:rsidP="000253DF">
            <w:pPr>
              <w:rPr>
                <w:rFonts w:cstheme="minorHAnsi"/>
                <w:b w:val="0"/>
                <w:bCs w:val="0"/>
                <w:lang w:val="en-US"/>
              </w:rPr>
            </w:pPr>
            <w:r>
              <w:rPr>
                <w:rFonts w:cstheme="minorHAnsi"/>
                <w:b w:val="0"/>
                <w:bCs w:val="0"/>
                <w:lang w:val="en-US"/>
              </w:rPr>
              <w:t>m</w:t>
            </w:r>
            <w:r w:rsidR="000253DF">
              <w:rPr>
                <w:rFonts w:cstheme="minorHAnsi"/>
                <w:b w:val="0"/>
                <w:bCs w:val="0"/>
                <w:lang w:val="en-US"/>
              </w:rPr>
              <w:t>apping</w:t>
            </w:r>
          </w:p>
        </w:tc>
        <w:tc>
          <w:tcPr>
            <w:tcW w:w="1879" w:type="dxa"/>
          </w:tcPr>
          <w:p w14:paraId="48E0DD2A" w14:textId="7100F176"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ED4829E" w14:textId="501F8C0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 mapping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cstheme="minorHAnsi"/>
                <w:lang w:val="en-US"/>
              </w:rPr>
              <w:t>.</w:t>
            </w:r>
          </w:p>
        </w:tc>
        <w:tc>
          <w:tcPr>
            <w:tcW w:w="1096" w:type="dxa"/>
          </w:tcPr>
          <w:p w14:paraId="59A3ADE8" w14:textId="651B4283"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566A62" w14:paraId="4880E7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BA281" w14:textId="7396837B" w:rsidR="000253DF" w:rsidRPr="003D662E" w:rsidRDefault="00502266" w:rsidP="000253DF">
            <w:pPr>
              <w:rPr>
                <w:rFonts w:cstheme="minorHAnsi"/>
                <w:b w:val="0"/>
                <w:bCs w:val="0"/>
                <w:lang w:val="en-US"/>
              </w:rPr>
            </w:pPr>
            <w:r>
              <w:rPr>
                <w:rFonts w:cstheme="minorHAnsi"/>
                <w:b w:val="0"/>
                <w:bCs w:val="0"/>
                <w:lang w:val="en-US"/>
              </w:rPr>
              <w:t>H</w:t>
            </w:r>
            <w:r w:rsidR="000E5EEF">
              <w:rPr>
                <w:rFonts w:cstheme="minorHAnsi"/>
                <w:b w:val="0"/>
                <w:bCs w:val="0"/>
                <w:lang w:val="en-US"/>
              </w:rPr>
              <w:t>ost</w:t>
            </w:r>
          </w:p>
        </w:tc>
        <w:tc>
          <w:tcPr>
            <w:tcW w:w="1879" w:type="dxa"/>
          </w:tcPr>
          <w:p w14:paraId="687B7844" w14:textId="51AE357F"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2E61F8E" w14:textId="24B9F032"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host to connect to.</w:t>
            </w:r>
            <w:r>
              <w:rPr>
                <w:rFonts w:cstheme="minorHAnsi"/>
                <w:lang w:val="en-US"/>
              </w:rPr>
              <w:t xml:space="preserve"> May be superseded by device AAS.</w:t>
            </w:r>
          </w:p>
        </w:tc>
        <w:tc>
          <w:tcPr>
            <w:tcW w:w="1096" w:type="dxa"/>
          </w:tcPr>
          <w:p w14:paraId="015582A0"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566A62" w14:paraId="5483873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924539" w14:textId="74CFB16F" w:rsidR="000253DF" w:rsidRPr="003D662E" w:rsidRDefault="00502266" w:rsidP="000253DF">
            <w:pPr>
              <w:rPr>
                <w:rFonts w:cstheme="minorHAnsi"/>
                <w:b w:val="0"/>
                <w:bCs w:val="0"/>
                <w:lang w:val="en-US"/>
              </w:rPr>
            </w:pPr>
            <w:r>
              <w:rPr>
                <w:rFonts w:cstheme="minorHAnsi"/>
                <w:b w:val="0"/>
                <w:bCs w:val="0"/>
                <w:lang w:val="en-US"/>
              </w:rPr>
              <w:t>P</w:t>
            </w:r>
            <w:r w:rsidR="000E5EEF">
              <w:rPr>
                <w:rFonts w:cstheme="minorHAnsi"/>
                <w:b w:val="0"/>
                <w:bCs w:val="0"/>
                <w:lang w:val="en-US"/>
              </w:rPr>
              <w:t>ort</w:t>
            </w:r>
          </w:p>
        </w:tc>
        <w:tc>
          <w:tcPr>
            <w:tcW w:w="1879" w:type="dxa"/>
          </w:tcPr>
          <w:p w14:paraId="1C0BC08B" w14:textId="77EB0B18"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027670F8" w14:textId="77C93B8C"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port to connect to</w:t>
            </w:r>
            <w:r>
              <w:rPr>
                <w:rFonts w:cstheme="minorHAnsi"/>
                <w:lang w:val="en-US"/>
              </w:rPr>
              <w:t>. May be superseded by device AAS.</w:t>
            </w:r>
          </w:p>
        </w:tc>
        <w:tc>
          <w:tcPr>
            <w:tcW w:w="1096" w:type="dxa"/>
          </w:tcPr>
          <w:p w14:paraId="14D8997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253DF" w14:paraId="7B0DB50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020D08" w14:textId="01EA092E" w:rsidR="000253DF" w:rsidRPr="003D662E" w:rsidRDefault="000E5EEF" w:rsidP="000253DF">
            <w:pPr>
              <w:rPr>
                <w:rFonts w:cstheme="minorHAnsi"/>
                <w:b w:val="0"/>
                <w:bCs w:val="0"/>
                <w:lang w:val="en-US"/>
              </w:rPr>
            </w:pPr>
            <w:r>
              <w:rPr>
                <w:rFonts w:cstheme="minorHAnsi"/>
                <w:b w:val="0"/>
                <w:bCs w:val="0"/>
                <w:lang w:val="en-US"/>
              </w:rPr>
              <w:t>samplingPeriod</w:t>
            </w:r>
          </w:p>
        </w:tc>
        <w:tc>
          <w:tcPr>
            <w:tcW w:w="1879" w:type="dxa"/>
          </w:tcPr>
          <w:p w14:paraId="632D2413" w14:textId="3AC0312D"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5BAE25D" w14:textId="48AF648C" w:rsidR="000253DF" w:rsidRPr="00086DA6" w:rsidRDefault="00713938"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0E5EEF">
              <w:rPr>
                <w:rFonts w:cstheme="minorHAnsi"/>
                <w:lang w:val="en-US"/>
              </w:rPr>
              <w:t>ime in milliseconds between polling two consecutive data samples. If 0, data is received via events, publish-subscribe, etc.</w:t>
            </w:r>
          </w:p>
        </w:tc>
        <w:tc>
          <w:tcPr>
            <w:tcW w:w="1096" w:type="dxa"/>
          </w:tcPr>
          <w:p w14:paraId="1D8B10BC" w14:textId="2C608479" w:rsidR="000253DF" w:rsidRPr="003D662E"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0253DF" w:rsidRPr="000253DF" w14:paraId="38DD652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3F45D2D" w14:textId="7BF83C84" w:rsidR="000253DF" w:rsidRPr="003D662E" w:rsidRDefault="00283827" w:rsidP="000253DF">
            <w:pPr>
              <w:rPr>
                <w:rFonts w:cstheme="minorHAnsi"/>
                <w:b w:val="0"/>
                <w:bCs w:val="0"/>
                <w:lang w:val="en-US"/>
              </w:rPr>
            </w:pPr>
            <w:r>
              <w:rPr>
                <w:rFonts w:cstheme="minorHAnsi"/>
                <w:b w:val="0"/>
                <w:bCs w:val="0"/>
                <w:lang w:val="en-US"/>
              </w:rPr>
              <w:t>s</w:t>
            </w:r>
            <w:r w:rsidR="00D15A56">
              <w:rPr>
                <w:rFonts w:cstheme="minorHAnsi"/>
                <w:b w:val="0"/>
                <w:bCs w:val="0"/>
                <w:lang w:val="en-US"/>
              </w:rPr>
              <w:t>ecurity</w:t>
            </w:r>
          </w:p>
        </w:tc>
        <w:tc>
          <w:tcPr>
            <w:tcW w:w="1879" w:type="dxa"/>
          </w:tcPr>
          <w:p w14:paraId="550019A8" w14:textId="20F14EE1"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0A762D5" w14:textId="7B93B46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security settings pointing to the identity store of the application.</w:t>
            </w:r>
          </w:p>
        </w:tc>
        <w:tc>
          <w:tcPr>
            <w:tcW w:w="1096" w:type="dxa"/>
          </w:tcPr>
          <w:p w14:paraId="10877D44" w14:textId="2A7D54D9"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253DF" w:rsidRPr="000253DF" w14:paraId="17869B5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DB0954" w14:textId="19341041" w:rsidR="000253DF" w:rsidRPr="003D662E" w:rsidRDefault="00502266" w:rsidP="000253DF">
            <w:pPr>
              <w:rPr>
                <w:rFonts w:cstheme="minorHAnsi"/>
                <w:b w:val="0"/>
                <w:bCs w:val="0"/>
                <w:lang w:val="en-US"/>
              </w:rPr>
            </w:pPr>
            <w:r>
              <w:rPr>
                <w:rFonts w:cstheme="minorHAnsi"/>
                <w:b w:val="0"/>
                <w:bCs w:val="0"/>
                <w:lang w:val="en-US"/>
              </w:rPr>
              <w:t>M</w:t>
            </w:r>
            <w:r w:rsidR="00D15A56">
              <w:rPr>
                <w:rFonts w:cstheme="minorHAnsi"/>
                <w:b w:val="0"/>
                <w:bCs w:val="0"/>
                <w:lang w:val="en-US"/>
              </w:rPr>
              <w:t>ock</w:t>
            </w:r>
          </w:p>
        </w:tc>
        <w:tc>
          <w:tcPr>
            <w:tcW w:w="1879" w:type="dxa"/>
          </w:tcPr>
          <w:p w14:paraId="149BBDFA" w14:textId="107B19D3"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A01D2A7" w14:textId="0E27DE3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Run the connector in mock mode, i.e., read input data from a specification file in the application resources.</w:t>
            </w:r>
          </w:p>
        </w:tc>
        <w:tc>
          <w:tcPr>
            <w:tcW w:w="1096" w:type="dxa"/>
          </w:tcPr>
          <w:p w14:paraId="22FB2351" w14:textId="74058654"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0253DF" w:rsidRPr="000253DF" w14:paraId="3D94C1A5"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A3E74C5" w14:textId="4534A2AC" w:rsidR="000253DF" w:rsidRDefault="00D15A56" w:rsidP="000253DF">
            <w:pPr>
              <w:rPr>
                <w:rFonts w:cstheme="minorHAnsi"/>
                <w:b w:val="0"/>
                <w:bCs w:val="0"/>
                <w:lang w:val="en-US"/>
              </w:rPr>
            </w:pPr>
            <w:r>
              <w:rPr>
                <w:rFonts w:cstheme="minorHAnsi"/>
                <w:b w:val="0"/>
                <w:bCs w:val="0"/>
                <w:lang w:val="en-US"/>
              </w:rPr>
              <w:t>cacheMode</w:t>
            </w:r>
          </w:p>
        </w:tc>
        <w:tc>
          <w:tcPr>
            <w:tcW w:w="1879" w:type="dxa"/>
          </w:tcPr>
          <w:p w14:paraId="79129CF4" w14:textId="0A5AA3A0"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5A1C325A" w14:textId="4FA6CEBE"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incoming data be compared to last data point and data only be ingested if differences based on hash codes or equality comparison are detected.</w:t>
            </w:r>
          </w:p>
        </w:tc>
        <w:tc>
          <w:tcPr>
            <w:tcW w:w="1096" w:type="dxa"/>
          </w:tcPr>
          <w:p w14:paraId="06C48E53" w14:textId="5917C9F2"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0253DF" w:rsidRPr="00566A62" w14:paraId="167E0729"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A020B" w14:textId="458BB0EC" w:rsidR="000253DF" w:rsidRDefault="000253DF" w:rsidP="000253DF">
            <w:pPr>
              <w:rPr>
                <w:rFonts w:cstheme="minorHAnsi"/>
                <w:b w:val="0"/>
                <w:bCs w:val="0"/>
                <w:lang w:val="en-US"/>
              </w:rPr>
            </w:pPr>
            <w:r>
              <w:rPr>
                <w:rFonts w:cstheme="minorHAnsi"/>
                <w:b w:val="0"/>
                <w:bCs w:val="0"/>
                <w:lang w:val="en-US"/>
              </w:rPr>
              <w:t>inputHandlers</w:t>
            </w:r>
          </w:p>
        </w:tc>
        <w:tc>
          <w:tcPr>
            <w:tcW w:w="1879" w:type="dxa"/>
          </w:tcPr>
          <w:p w14:paraId="347D497F" w14:textId="11E17BCC"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5795D63" w14:textId="56EB1665" w:rsidR="000253DF" w:rsidRPr="00D15A56" w:rsidRDefault="002D451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15A56">
              <w:rPr>
                <w:rFonts w:cstheme="minorHAnsi"/>
                <w:lang w:val="en-US"/>
              </w:rPr>
              <w:t>lugins to react on data, e.g., to trigger a data-specific sampling request.</w:t>
            </w:r>
          </w:p>
        </w:tc>
        <w:tc>
          <w:tcPr>
            <w:tcW w:w="1096" w:type="dxa"/>
          </w:tcPr>
          <w:p w14:paraId="5C00670B"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566A62" w14:paraId="385E9AE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1CB9A5" w14:textId="29500240" w:rsidR="000253DF" w:rsidRDefault="00D15A56" w:rsidP="000253DF">
            <w:pPr>
              <w:rPr>
                <w:rFonts w:cstheme="minorHAnsi"/>
                <w:b w:val="0"/>
                <w:bCs w:val="0"/>
                <w:lang w:val="en-US"/>
              </w:rPr>
            </w:pPr>
            <w:r>
              <w:rPr>
                <w:rFonts w:cstheme="minorHAnsi"/>
                <w:b w:val="0"/>
                <w:bCs w:val="0"/>
                <w:lang w:val="en-US"/>
              </w:rPr>
              <w:t>deviceServiceKey</w:t>
            </w:r>
          </w:p>
        </w:tc>
        <w:tc>
          <w:tcPr>
            <w:tcW w:w="1879" w:type="dxa"/>
          </w:tcPr>
          <w:p w14:paraId="760AE1BB" w14:textId="3D293442"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A82A744" w14:textId="5EBB2B04"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for service name to realize ad-hoc connectivity via the device AAS, may, e.g., override host and port.</w:t>
            </w:r>
          </w:p>
        </w:tc>
        <w:tc>
          <w:tcPr>
            <w:tcW w:w="1096" w:type="dxa"/>
          </w:tcPr>
          <w:p w14:paraId="2157979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6094BA1" w14:textId="4ADE509D" w:rsidR="0031136E" w:rsidRDefault="0031136E" w:rsidP="00DE277D">
      <w:pPr>
        <w:rPr>
          <w:lang w:val="en-US"/>
        </w:rPr>
      </w:pPr>
    </w:p>
    <w:p w14:paraId="4DC768C8" w14:textId="28542CCF" w:rsidR="00766BAA" w:rsidRDefault="00766BAA" w:rsidP="00766BAA">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262ACC">
        <w:rPr>
          <w:noProof/>
          <w:lang w:val="en-US"/>
        </w:rPr>
        <w:t>14</w:t>
      </w:r>
      <w:r w:rsidRPr="003D662E">
        <w:fldChar w:fldCharType="end"/>
      </w:r>
      <w:r w:rsidRPr="003D662E">
        <w:rPr>
          <w:lang w:val="en-US"/>
        </w:rPr>
        <w:t xml:space="preserve">: </w:t>
      </w:r>
      <w:r>
        <w:rPr>
          <w:lang w:val="en-US"/>
        </w:rPr>
        <w:t xml:space="preserve">Fields of the channel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06F9527A"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7C6485D2" w14:textId="77777777" w:rsidR="00766BAA" w:rsidRPr="003D662E" w:rsidRDefault="00766BAA"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376EC4EC" w14:textId="77777777" w:rsidR="00766BAA"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2F85607C"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2AD34B37"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D15A56" w14:paraId="4B2954C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ECB46FD" w14:textId="77777777" w:rsidR="00766BAA" w:rsidRDefault="00766BAA" w:rsidP="00B80572">
            <w:pPr>
              <w:rPr>
                <w:rFonts w:cstheme="minorHAnsi"/>
                <w:b w:val="0"/>
                <w:bCs w:val="0"/>
                <w:lang w:val="en-US"/>
              </w:rPr>
            </w:pPr>
            <w:r>
              <w:rPr>
                <w:rFonts w:cstheme="minorHAnsi"/>
                <w:b w:val="0"/>
                <w:bCs w:val="0"/>
                <w:lang w:val="en-US"/>
              </w:rPr>
              <w:t>machineFormatter</w:t>
            </w:r>
          </w:p>
        </w:tc>
        <w:tc>
          <w:tcPr>
            <w:tcW w:w="1879" w:type="dxa"/>
          </w:tcPr>
          <w:p w14:paraId="676F3DBC"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1A04FB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formatter towards the external data sink, e.g., JSON.</w:t>
            </w:r>
          </w:p>
        </w:tc>
        <w:tc>
          <w:tcPr>
            <w:tcW w:w="1096" w:type="dxa"/>
          </w:tcPr>
          <w:p w14:paraId="6E1F8B21"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766BAA" w:rsidRPr="00D15A56" w14:paraId="12C2ADD4"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BA6C77E" w14:textId="77777777" w:rsidR="00766BAA" w:rsidRDefault="00766BAA" w:rsidP="00B80572">
            <w:pPr>
              <w:rPr>
                <w:rFonts w:cstheme="minorHAnsi"/>
                <w:b w:val="0"/>
                <w:bCs w:val="0"/>
                <w:lang w:val="en-US"/>
              </w:rPr>
            </w:pPr>
            <w:r>
              <w:rPr>
                <w:rFonts w:cstheme="minorHAnsi"/>
                <w:b w:val="0"/>
                <w:bCs w:val="0"/>
                <w:lang w:val="en-US"/>
              </w:rPr>
              <w:t>machineParser</w:t>
            </w:r>
          </w:p>
        </w:tc>
        <w:tc>
          <w:tcPr>
            <w:tcW w:w="1879" w:type="dxa"/>
          </w:tcPr>
          <w:p w14:paraId="183FD4CA"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3D2FCB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parser for data read from the external data source, e.g., JSON.</w:t>
            </w:r>
          </w:p>
        </w:tc>
        <w:tc>
          <w:tcPr>
            <w:tcW w:w="1096" w:type="dxa"/>
          </w:tcPr>
          <w:p w14:paraId="303595D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766BAA" w:rsidRPr="00D15A56" w14:paraId="3A27759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1936B7E" w14:textId="77777777" w:rsidR="00766BAA" w:rsidRDefault="00766BAA" w:rsidP="00B80572">
            <w:pPr>
              <w:rPr>
                <w:rFonts w:cstheme="minorHAnsi"/>
                <w:b w:val="0"/>
                <w:bCs w:val="0"/>
                <w:lang w:val="en-US"/>
              </w:rPr>
            </w:pPr>
            <w:r>
              <w:rPr>
                <w:rFonts w:cstheme="minorHAnsi"/>
                <w:b w:val="0"/>
                <w:bCs w:val="0"/>
                <w:lang w:val="en-US"/>
              </w:rPr>
              <w:lastRenderedPageBreak/>
              <w:t>inSerializerClass</w:t>
            </w:r>
          </w:p>
        </w:tc>
        <w:tc>
          <w:tcPr>
            <w:tcW w:w="1879" w:type="dxa"/>
          </w:tcPr>
          <w:p w14:paraId="1F8F9392"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21D16DD" w14:textId="77777777" w:rsidR="00766BAA" w:rsidRPr="000551ED"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qualified Java class turning application data into external data. If given, supersedes </w:t>
            </w:r>
            <w:r w:rsidRPr="000551ED">
              <w:rPr>
                <w:rFonts w:ascii="Consolas" w:hAnsi="Consolas" w:cstheme="minorHAnsi"/>
                <w:lang w:val="en-US"/>
              </w:rPr>
              <w:t>machineFormatter</w:t>
            </w:r>
            <w:r>
              <w:rPr>
                <w:rFonts w:cstheme="minorHAnsi"/>
                <w:lang w:val="en-US"/>
              </w:rPr>
              <w:t>.</w:t>
            </w:r>
          </w:p>
        </w:tc>
        <w:tc>
          <w:tcPr>
            <w:tcW w:w="1096" w:type="dxa"/>
          </w:tcPr>
          <w:p w14:paraId="1102F96D"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4348182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6D79F31" w14:textId="77777777" w:rsidR="00766BAA" w:rsidRDefault="00766BAA" w:rsidP="00B80572">
            <w:pPr>
              <w:rPr>
                <w:rFonts w:cstheme="minorHAnsi"/>
                <w:b w:val="0"/>
                <w:bCs w:val="0"/>
                <w:lang w:val="en-US"/>
              </w:rPr>
            </w:pPr>
            <w:r>
              <w:rPr>
                <w:rFonts w:cstheme="minorHAnsi"/>
                <w:b w:val="0"/>
                <w:bCs w:val="0"/>
                <w:lang w:val="en-US"/>
              </w:rPr>
              <w:t>outSerializerClass</w:t>
            </w:r>
          </w:p>
        </w:tc>
        <w:tc>
          <w:tcPr>
            <w:tcW w:w="1879" w:type="dxa"/>
          </w:tcPr>
          <w:p w14:paraId="6902D32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2C6B230F" w14:textId="77777777" w:rsidR="00766BAA" w:rsidRPr="000551ED"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qualified Java class turning external data into application data. If given, supersedes </w:t>
            </w:r>
            <w:r w:rsidRPr="000551ED">
              <w:rPr>
                <w:rFonts w:ascii="Consolas" w:hAnsi="Consolas" w:cstheme="minorHAnsi"/>
                <w:lang w:val="en-US"/>
              </w:rPr>
              <w:t>machine</w:t>
            </w:r>
            <w:r>
              <w:rPr>
                <w:rFonts w:ascii="Consolas" w:hAnsi="Consolas" w:cstheme="minorHAnsi"/>
                <w:lang w:val="en-US"/>
              </w:rPr>
              <w:t>Parser</w:t>
            </w:r>
            <w:r>
              <w:rPr>
                <w:rFonts w:cstheme="minorHAnsi"/>
                <w:lang w:val="en-US"/>
              </w:rPr>
              <w:t>.</w:t>
            </w:r>
          </w:p>
        </w:tc>
        <w:tc>
          <w:tcPr>
            <w:tcW w:w="1096" w:type="dxa"/>
          </w:tcPr>
          <w:p w14:paraId="252CD084"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561FBFE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FD3F6A6" w14:textId="77777777" w:rsidR="00766BAA" w:rsidRDefault="00766BAA" w:rsidP="00B80572">
            <w:pPr>
              <w:rPr>
                <w:rFonts w:cstheme="minorHAnsi"/>
                <w:b w:val="0"/>
                <w:bCs w:val="0"/>
                <w:lang w:val="en-US"/>
              </w:rPr>
            </w:pPr>
            <w:r>
              <w:rPr>
                <w:rFonts w:cstheme="minorHAnsi"/>
                <w:b w:val="0"/>
                <w:bCs w:val="0"/>
                <w:lang w:val="en-US"/>
              </w:rPr>
              <w:t>inChannel</w:t>
            </w:r>
          </w:p>
        </w:tc>
        <w:tc>
          <w:tcPr>
            <w:tcW w:w="1879" w:type="dxa"/>
          </w:tcPr>
          <w:p w14:paraId="41AA0DA7"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3DAA738"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written to the external sink.</w:t>
            </w:r>
          </w:p>
        </w:tc>
        <w:tc>
          <w:tcPr>
            <w:tcW w:w="1096" w:type="dxa"/>
          </w:tcPr>
          <w:p w14:paraId="664DEA3B"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4B728000"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13203F" w14:textId="77777777" w:rsidR="00766BAA" w:rsidRDefault="00766BAA" w:rsidP="00B80572">
            <w:pPr>
              <w:rPr>
                <w:rFonts w:cstheme="minorHAnsi"/>
                <w:b w:val="0"/>
                <w:bCs w:val="0"/>
                <w:lang w:val="en-US"/>
              </w:rPr>
            </w:pPr>
            <w:r>
              <w:rPr>
                <w:rFonts w:cstheme="minorHAnsi"/>
                <w:b w:val="0"/>
                <w:bCs w:val="0"/>
                <w:lang w:val="en-US"/>
              </w:rPr>
              <w:t>outChannel</w:t>
            </w:r>
          </w:p>
        </w:tc>
        <w:tc>
          <w:tcPr>
            <w:tcW w:w="1879" w:type="dxa"/>
          </w:tcPr>
          <w:p w14:paraId="47C8E45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00ED5E3D"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read from the external source.</w:t>
            </w:r>
          </w:p>
        </w:tc>
        <w:tc>
          <w:tcPr>
            <w:tcW w:w="1096" w:type="dxa"/>
          </w:tcPr>
          <w:p w14:paraId="2D450235"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18403C" w14:paraId="5E8279EC"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2A54FB1" w14:textId="77777777" w:rsidR="00766BAA" w:rsidRDefault="00766BAA" w:rsidP="00B80572">
            <w:pPr>
              <w:rPr>
                <w:rFonts w:cstheme="minorHAnsi"/>
                <w:b w:val="0"/>
                <w:bCs w:val="0"/>
                <w:lang w:val="en-US"/>
              </w:rPr>
            </w:pPr>
            <w:r>
              <w:rPr>
                <w:rFonts w:cstheme="minorHAnsi"/>
                <w:b w:val="0"/>
                <w:bCs w:val="0"/>
                <w:lang w:val="en-US"/>
              </w:rPr>
              <w:t>outChannels</w:t>
            </w:r>
          </w:p>
        </w:tc>
        <w:tc>
          <w:tcPr>
            <w:tcW w:w="1879" w:type="dxa"/>
          </w:tcPr>
          <w:p w14:paraId="1AEEE044"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591E5590"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multiple name/pattern for data read from the external source. If given, supersedes </w:t>
            </w:r>
            <w:r w:rsidRPr="004B4963">
              <w:rPr>
                <w:rFonts w:ascii="Consolas" w:hAnsi="Consolas" w:cstheme="minorHAnsi"/>
                <w:lang w:val="en-US"/>
              </w:rPr>
              <w:t>outChannel</w:t>
            </w:r>
            <w:r>
              <w:rPr>
                <w:rFonts w:cstheme="minorHAnsi"/>
                <w:lang w:val="en-US"/>
              </w:rPr>
              <w:t>.</w:t>
            </w:r>
          </w:p>
        </w:tc>
        <w:tc>
          <w:tcPr>
            <w:tcW w:w="1096" w:type="dxa"/>
          </w:tcPr>
          <w:p w14:paraId="7BC56361"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8A46522" w14:textId="7423F0FC" w:rsidR="00766BAA" w:rsidRDefault="00766BAA" w:rsidP="00DE277D">
      <w:pPr>
        <w:rPr>
          <w:lang w:val="en-GB"/>
        </w:rPr>
      </w:pPr>
    </w:p>
    <w:p w14:paraId="21E0F7CC" w14:textId="7A274766" w:rsidR="00766BAA" w:rsidRDefault="00502266" w:rsidP="00502266">
      <w:pPr>
        <w:pStyle w:val="Caption"/>
        <w:jc w:val="center"/>
        <w:rPr>
          <w:lang w:val="en-GB"/>
        </w:rPr>
      </w:pPr>
      <w:r w:rsidRPr="00502266">
        <w:rPr>
          <w:lang w:val="en-GB"/>
        </w:rPr>
        <w:t xml:space="preserve">Table </w:t>
      </w:r>
      <w:r>
        <w:fldChar w:fldCharType="begin"/>
      </w:r>
      <w:r w:rsidRPr="00502266">
        <w:rPr>
          <w:lang w:val="en-GB"/>
        </w:rPr>
        <w:instrText xml:space="preserve"> SEQ Table \* ARABIC </w:instrText>
      </w:r>
      <w:r>
        <w:fldChar w:fldCharType="separate"/>
      </w:r>
      <w:r w:rsidR="00262ACC">
        <w:rPr>
          <w:noProof/>
          <w:lang w:val="en-GB"/>
        </w:rPr>
        <w:t>15</w:t>
      </w:r>
      <w:r>
        <w:fldChar w:fldCharType="end"/>
      </w:r>
      <w:r w:rsidRPr="00502266">
        <w:rPr>
          <w:lang w:val="en-GB"/>
        </w:rPr>
        <w:t>:</w:t>
      </w:r>
      <w:r w:rsidRPr="00502266">
        <w:rPr>
          <w:lang w:val="en-US"/>
        </w:rPr>
        <w:t xml:space="preserve"> </w:t>
      </w:r>
      <w:r>
        <w:rPr>
          <w:lang w:val="en-US"/>
        </w:rPr>
        <w:t xml:space="preserve">Fields of the </w:t>
      </w:r>
      <w:r w:rsidR="00677132">
        <w:rPr>
          <w:lang w:val="en-US"/>
        </w:rPr>
        <w:t>AAS</w:t>
      </w:r>
      <w:r>
        <w:rPr>
          <w:lang w:val="en-US"/>
        </w:rPr>
        <w:t xml:space="preserve">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3C8DCB65"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CD114F4" w14:textId="77777777" w:rsidR="00766BAA" w:rsidRPr="003D662E" w:rsidRDefault="00766BAA" w:rsidP="00502266">
            <w:pPr>
              <w:jc w:val="cente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3C1DAE41" w14:textId="77777777" w:rsidR="00766BAA"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59B2D6BE" w14:textId="77777777" w:rsidR="00766BAA" w:rsidRPr="003D662E"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3CE51CC7" w14:textId="77777777" w:rsidR="00766BAA" w:rsidRPr="003D662E"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566A62" w14:paraId="4F8BF422"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18EC7CC" w14:textId="77777777" w:rsidR="00766BAA" w:rsidRDefault="00766BAA" w:rsidP="00B80572">
            <w:pPr>
              <w:rPr>
                <w:rFonts w:cstheme="minorHAnsi"/>
                <w:b w:val="0"/>
                <w:bCs w:val="0"/>
                <w:lang w:val="en-US"/>
              </w:rPr>
            </w:pPr>
            <w:r>
              <w:rPr>
                <w:rFonts w:cstheme="minorHAnsi"/>
                <w:b w:val="0"/>
                <w:bCs w:val="0"/>
                <w:lang w:val="en-US"/>
              </w:rPr>
              <w:t>registryHost</w:t>
            </w:r>
          </w:p>
        </w:tc>
        <w:tc>
          <w:tcPr>
            <w:tcW w:w="1879" w:type="dxa"/>
          </w:tcPr>
          <w:p w14:paraId="4D93BC0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37A1D128" w14:textId="77777777" w:rsidR="00766BAA" w:rsidRPr="00D15A56"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hostname of the AAS registry.</w:t>
            </w:r>
          </w:p>
        </w:tc>
        <w:tc>
          <w:tcPr>
            <w:tcW w:w="1096" w:type="dxa"/>
          </w:tcPr>
          <w:p w14:paraId="55E1B93B"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566A62" w14:paraId="5A78C55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721A52D" w14:textId="77777777" w:rsidR="00766BAA" w:rsidRDefault="00766BAA" w:rsidP="00B80572">
            <w:pPr>
              <w:rPr>
                <w:rFonts w:cstheme="minorHAnsi"/>
                <w:b w:val="0"/>
                <w:bCs w:val="0"/>
                <w:lang w:val="en-US"/>
              </w:rPr>
            </w:pPr>
            <w:r>
              <w:rPr>
                <w:rFonts w:cstheme="minorHAnsi"/>
                <w:b w:val="0"/>
                <w:bCs w:val="0"/>
                <w:lang w:val="en-US"/>
              </w:rPr>
              <w:t>registryPort</w:t>
            </w:r>
          </w:p>
        </w:tc>
        <w:tc>
          <w:tcPr>
            <w:tcW w:w="1879" w:type="dxa"/>
          </w:tcPr>
          <w:p w14:paraId="70CA8D9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5A7607B" w14:textId="77777777" w:rsidR="00766BAA" w:rsidRPr="00D15A56"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port of the AAS registry.</w:t>
            </w:r>
          </w:p>
        </w:tc>
        <w:tc>
          <w:tcPr>
            <w:tcW w:w="1096" w:type="dxa"/>
          </w:tcPr>
          <w:p w14:paraId="212D1B30"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566A62" w14:paraId="5B5941D6"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638AB8B" w14:textId="77777777" w:rsidR="00766BAA" w:rsidRDefault="00766BAA" w:rsidP="00B80572">
            <w:pPr>
              <w:rPr>
                <w:rFonts w:cstheme="minorHAnsi"/>
                <w:b w:val="0"/>
                <w:bCs w:val="0"/>
                <w:lang w:val="en-US"/>
              </w:rPr>
            </w:pPr>
            <w:r>
              <w:rPr>
                <w:rFonts w:cstheme="minorHAnsi"/>
                <w:b w:val="0"/>
                <w:bCs w:val="0"/>
                <w:lang w:val="en-US"/>
              </w:rPr>
              <w:t>idShortSpec</w:t>
            </w:r>
          </w:p>
        </w:tc>
        <w:tc>
          <w:tcPr>
            <w:tcW w:w="1879" w:type="dxa"/>
          </w:tcPr>
          <w:p w14:paraId="2719F220"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96A8E6B" w14:textId="77777777" w:rsidR="00766BAA" w:rsidRPr="00283827"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name or Java regular expression denoting the AAS submodel (paths) acting as external source/sink.</w:t>
            </w:r>
          </w:p>
        </w:tc>
        <w:tc>
          <w:tcPr>
            <w:tcW w:w="1096" w:type="dxa"/>
          </w:tcPr>
          <w:p w14:paraId="77E65BB6"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524152A5" w14:textId="066FD358" w:rsidR="00677132" w:rsidRDefault="00677132" w:rsidP="00DE277D">
      <w:pPr>
        <w:rPr>
          <w:lang w:val="en-GB"/>
        </w:rPr>
      </w:pPr>
    </w:p>
    <w:p w14:paraId="0B0B7EC2" w14:textId="1A991793"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262ACC">
        <w:rPr>
          <w:noProof/>
          <w:lang w:val="en-GB"/>
        </w:rPr>
        <w:t>16</w:t>
      </w:r>
      <w:r>
        <w:fldChar w:fldCharType="end"/>
      </w:r>
      <w:r w:rsidRPr="00677132">
        <w:rPr>
          <w:lang w:val="en-GB"/>
        </w:rPr>
        <w:t xml:space="preserve">: </w:t>
      </w:r>
      <w:r>
        <w:rPr>
          <w:lang w:val="en-US"/>
        </w:rPr>
        <w:t xml:space="preserve">Fields of the serial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421CCEE3"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7F091363" w14:textId="77777777" w:rsidR="00766BAA" w:rsidRPr="003D662E" w:rsidRDefault="00766BAA"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A39B12E" w14:textId="77777777" w:rsidR="00766BAA"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324F0110"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1BE88401"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C83E1E" w14:paraId="746567D0"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C3BD631" w14:textId="143697C1" w:rsidR="00766BAA" w:rsidRPr="00C83E1E" w:rsidRDefault="00677132" w:rsidP="00B80572">
            <w:pPr>
              <w:rPr>
                <w:rFonts w:cstheme="minorHAnsi"/>
                <w:b w:val="0"/>
                <w:lang w:val="en-US"/>
              </w:rPr>
            </w:pPr>
            <w:r w:rsidRPr="00C83E1E">
              <w:rPr>
                <w:rFonts w:cstheme="minorHAnsi"/>
                <w:b w:val="0"/>
                <w:lang w:val="en-US"/>
              </w:rPr>
              <w:t>H</w:t>
            </w:r>
            <w:r w:rsidR="00766BAA" w:rsidRPr="00C83E1E">
              <w:rPr>
                <w:rFonts w:cstheme="minorHAnsi"/>
                <w:b w:val="0"/>
                <w:lang w:val="en-US"/>
              </w:rPr>
              <w:t>ost</w:t>
            </w:r>
          </w:p>
        </w:tc>
        <w:tc>
          <w:tcPr>
            <w:tcW w:w="1879" w:type="dxa"/>
          </w:tcPr>
          <w:p w14:paraId="3E94E30D"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70D74DF9"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Used as COM port.</w:t>
            </w:r>
          </w:p>
        </w:tc>
        <w:tc>
          <w:tcPr>
            <w:tcW w:w="1096" w:type="dxa"/>
          </w:tcPr>
          <w:p w14:paraId="0ED74B03"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566A62" w14:paraId="59A1B953"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4C7977" w14:textId="77777777" w:rsidR="00766BAA" w:rsidRPr="00C83E1E" w:rsidRDefault="00766BAA" w:rsidP="00B80572">
            <w:pPr>
              <w:rPr>
                <w:rFonts w:cstheme="minorHAnsi"/>
                <w:b w:val="0"/>
                <w:lang w:val="en-US"/>
              </w:rPr>
            </w:pPr>
            <w:r w:rsidRPr="00C83E1E">
              <w:rPr>
                <w:rFonts w:cstheme="minorHAnsi"/>
                <w:b w:val="0"/>
                <w:lang w:val="en-US"/>
              </w:rPr>
              <w:t>baudRate</w:t>
            </w:r>
          </w:p>
        </w:tc>
        <w:tc>
          <w:tcPr>
            <w:tcW w:w="1879" w:type="dxa"/>
          </w:tcPr>
          <w:p w14:paraId="1DDCC172"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38F5E597"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baud rate for serial communication.</w:t>
            </w:r>
          </w:p>
        </w:tc>
        <w:tc>
          <w:tcPr>
            <w:tcW w:w="1096" w:type="dxa"/>
          </w:tcPr>
          <w:p w14:paraId="4C75AE04"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566A62" w14:paraId="31CEB16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4F983E" w14:textId="77777777" w:rsidR="00766BAA" w:rsidRPr="00C83E1E" w:rsidRDefault="00766BAA" w:rsidP="00B80572">
            <w:pPr>
              <w:rPr>
                <w:rFonts w:cstheme="minorHAnsi"/>
                <w:b w:val="0"/>
                <w:lang w:val="en-US"/>
              </w:rPr>
            </w:pPr>
            <w:r w:rsidRPr="00C83E1E">
              <w:rPr>
                <w:rFonts w:cstheme="minorHAnsi"/>
                <w:b w:val="0"/>
                <w:lang w:val="en-US"/>
              </w:rPr>
              <w:t>dataBits</w:t>
            </w:r>
          </w:p>
        </w:tc>
        <w:tc>
          <w:tcPr>
            <w:tcW w:w="1879" w:type="dxa"/>
          </w:tcPr>
          <w:p w14:paraId="04905C5E"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31342D7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data bits used in serial communication.</w:t>
            </w:r>
          </w:p>
        </w:tc>
        <w:tc>
          <w:tcPr>
            <w:tcW w:w="1096" w:type="dxa"/>
          </w:tcPr>
          <w:p w14:paraId="39C0BAE5"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566A62" w14:paraId="7A1B32C8"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179219F" w14:textId="77777777" w:rsidR="00766BAA" w:rsidRPr="00C83E1E" w:rsidRDefault="00766BAA" w:rsidP="00B80572">
            <w:pPr>
              <w:rPr>
                <w:rFonts w:cstheme="minorHAnsi"/>
                <w:b w:val="0"/>
                <w:lang w:val="en-US"/>
              </w:rPr>
            </w:pPr>
            <w:r w:rsidRPr="00C83E1E">
              <w:rPr>
                <w:rFonts w:cstheme="minorHAnsi"/>
                <w:b w:val="0"/>
                <w:lang w:val="en-US"/>
              </w:rPr>
              <w:t>stopBits</w:t>
            </w:r>
          </w:p>
        </w:tc>
        <w:tc>
          <w:tcPr>
            <w:tcW w:w="1879" w:type="dxa"/>
          </w:tcPr>
          <w:p w14:paraId="7F0BC319"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01489D5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stop bits used in serial communication.</w:t>
            </w:r>
          </w:p>
        </w:tc>
        <w:tc>
          <w:tcPr>
            <w:tcW w:w="1096" w:type="dxa"/>
          </w:tcPr>
          <w:p w14:paraId="59C8741C"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566A62" w14:paraId="33753AED"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81B72" w14:textId="77777777" w:rsidR="00766BAA" w:rsidRPr="00C83E1E" w:rsidRDefault="00766BAA" w:rsidP="00B80572">
            <w:pPr>
              <w:rPr>
                <w:rFonts w:cstheme="minorHAnsi"/>
                <w:b w:val="0"/>
                <w:lang w:val="en-US"/>
              </w:rPr>
            </w:pPr>
            <w:r w:rsidRPr="00C83E1E">
              <w:rPr>
                <w:rFonts w:cstheme="minorHAnsi"/>
                <w:b w:val="0"/>
                <w:lang w:val="en-US"/>
              </w:rPr>
              <w:t>parity</w:t>
            </w:r>
          </w:p>
        </w:tc>
        <w:tc>
          <w:tcPr>
            <w:tcW w:w="1879" w:type="dxa"/>
          </w:tcPr>
          <w:p w14:paraId="1AC19066"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0ECD6470"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parity scheme (from NO, EVEN, ODD, MARK, SPACE).</w:t>
            </w:r>
          </w:p>
        </w:tc>
        <w:tc>
          <w:tcPr>
            <w:tcW w:w="1096" w:type="dxa"/>
          </w:tcPr>
          <w:p w14:paraId="7892D152"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8A3CD55" w14:textId="77777777" w:rsidR="00766BAA" w:rsidRPr="00766BAA" w:rsidRDefault="00766BAA" w:rsidP="00DE277D">
      <w:pPr>
        <w:rPr>
          <w:lang w:val="en-GB"/>
        </w:rPr>
      </w:pPr>
    </w:p>
    <w:p w14:paraId="2E5A1F8A" w14:textId="4442BFED"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262ACC">
        <w:rPr>
          <w:noProof/>
          <w:lang w:val="en-GB"/>
        </w:rPr>
        <w:t>17</w:t>
      </w:r>
      <w:r>
        <w:fldChar w:fldCharType="end"/>
      </w:r>
      <w:r w:rsidRPr="00677132">
        <w:rPr>
          <w:lang w:val="en-GB"/>
        </w:rPr>
        <w:t xml:space="preserve">: </w:t>
      </w:r>
      <w:r>
        <w:rPr>
          <w:lang w:val="en-US"/>
        </w:rPr>
        <w:t xml:space="preserve">Fields of the MODBUS/TCP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54"/>
        <w:gridCol w:w="2123"/>
        <w:gridCol w:w="4004"/>
        <w:gridCol w:w="1081"/>
      </w:tblGrid>
      <w:tr w:rsidR="00677132" w:rsidRPr="003D662E" w14:paraId="423F12DB" w14:textId="77777777" w:rsidTr="002402A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54" w:type="dxa"/>
            <w:tcBorders>
              <w:bottom w:val="none" w:sz="0" w:space="0" w:color="auto"/>
            </w:tcBorders>
            <w:shd w:val="clear" w:color="auto" w:fill="086171"/>
          </w:tcPr>
          <w:p w14:paraId="5278CAF9" w14:textId="77777777" w:rsidR="00677132" w:rsidRPr="003D662E" w:rsidRDefault="00677132" w:rsidP="00B80572">
            <w:pPr>
              <w:rPr>
                <w:b w:val="0"/>
                <w:bCs w:val="0"/>
                <w:color w:val="FFFFFF" w:themeColor="background1"/>
                <w:lang w:val="en-US"/>
              </w:rPr>
            </w:pPr>
            <w:r>
              <w:rPr>
                <w:color w:val="FFFFFF" w:themeColor="background1"/>
                <w:lang w:val="en-US"/>
              </w:rPr>
              <w:t>Field</w:t>
            </w:r>
          </w:p>
        </w:tc>
        <w:tc>
          <w:tcPr>
            <w:tcW w:w="2123" w:type="dxa"/>
            <w:tcBorders>
              <w:bottom w:val="none" w:sz="0" w:space="0" w:color="auto"/>
            </w:tcBorders>
            <w:shd w:val="clear" w:color="auto" w:fill="086171"/>
          </w:tcPr>
          <w:p w14:paraId="7F0F8420" w14:textId="77777777" w:rsidR="00677132"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004" w:type="dxa"/>
            <w:tcBorders>
              <w:bottom w:val="none" w:sz="0" w:space="0" w:color="auto"/>
            </w:tcBorders>
            <w:shd w:val="clear" w:color="auto" w:fill="086171"/>
          </w:tcPr>
          <w:p w14:paraId="114CBF62"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81" w:type="dxa"/>
            <w:tcBorders>
              <w:bottom w:val="none" w:sz="0" w:space="0" w:color="auto"/>
            </w:tcBorders>
            <w:shd w:val="clear" w:color="auto" w:fill="086171"/>
          </w:tcPr>
          <w:p w14:paraId="4856BA8A"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77132" w:rsidRPr="00C83E1E" w14:paraId="0B25086A"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08C3236B" w14:textId="32C6F72E" w:rsidR="00677132" w:rsidRPr="00C83E1E" w:rsidRDefault="002402A2" w:rsidP="00B80572">
            <w:pPr>
              <w:rPr>
                <w:rFonts w:cstheme="minorHAnsi"/>
                <w:b w:val="0"/>
                <w:lang w:val="en-US"/>
              </w:rPr>
            </w:pPr>
            <w:r>
              <w:rPr>
                <w:rFonts w:cstheme="minorHAnsi"/>
                <w:b w:val="0"/>
                <w:lang w:val="en-US"/>
              </w:rPr>
              <w:t>port</w:t>
            </w:r>
          </w:p>
        </w:tc>
        <w:tc>
          <w:tcPr>
            <w:tcW w:w="2123" w:type="dxa"/>
          </w:tcPr>
          <w:p w14:paraId="41327AC4" w14:textId="02112904"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489C8233" w14:textId="5439DD59"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TCP communication port.</w:t>
            </w:r>
          </w:p>
        </w:tc>
        <w:tc>
          <w:tcPr>
            <w:tcW w:w="1081" w:type="dxa"/>
          </w:tcPr>
          <w:p w14:paraId="373BC5EE" w14:textId="0591A0CC"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502</w:t>
            </w:r>
          </w:p>
        </w:tc>
      </w:tr>
      <w:tr w:rsidR="00677132" w:rsidRPr="009E34AF" w14:paraId="4CF64575"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26C092E4" w14:textId="0B90AC26" w:rsidR="00677132" w:rsidRPr="00C83E1E" w:rsidRDefault="002402A2" w:rsidP="00B80572">
            <w:pPr>
              <w:rPr>
                <w:rFonts w:cstheme="minorHAnsi"/>
                <w:b w:val="0"/>
                <w:lang w:val="en-US"/>
              </w:rPr>
            </w:pPr>
            <w:r>
              <w:rPr>
                <w:rFonts w:cstheme="minorHAnsi"/>
                <w:b w:val="0"/>
                <w:lang w:val="en-US"/>
              </w:rPr>
              <w:t>unitId</w:t>
            </w:r>
          </w:p>
        </w:tc>
        <w:tc>
          <w:tcPr>
            <w:tcW w:w="2123" w:type="dxa"/>
          </w:tcPr>
          <w:p w14:paraId="44CFFA23" w14:textId="38E9658F"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79BBEB3A" w14:textId="314943D6"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MODBUS unit id</w:t>
            </w:r>
            <w:r w:rsidR="00677132">
              <w:rPr>
                <w:rFonts w:cstheme="minorHAnsi"/>
                <w:lang w:val="en-US"/>
              </w:rPr>
              <w:t>.</w:t>
            </w:r>
          </w:p>
        </w:tc>
        <w:tc>
          <w:tcPr>
            <w:tcW w:w="1081" w:type="dxa"/>
          </w:tcPr>
          <w:p w14:paraId="393BFA18" w14:textId="62BC3E3C"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677132" w:rsidRPr="009E34AF" w14:paraId="44AF9445"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1ED37212" w14:textId="1AED4ACD" w:rsidR="00677132" w:rsidRPr="00C83E1E" w:rsidRDefault="002402A2" w:rsidP="00B80572">
            <w:pPr>
              <w:rPr>
                <w:rFonts w:cstheme="minorHAnsi"/>
                <w:b w:val="0"/>
                <w:lang w:val="en-US"/>
              </w:rPr>
            </w:pPr>
            <w:r>
              <w:rPr>
                <w:rFonts w:cstheme="minorHAnsi"/>
                <w:b w:val="0"/>
                <w:lang w:val="en-US"/>
              </w:rPr>
              <w:t>timeout</w:t>
            </w:r>
          </w:p>
        </w:tc>
        <w:tc>
          <w:tcPr>
            <w:tcW w:w="2123" w:type="dxa"/>
          </w:tcPr>
          <w:p w14:paraId="30CBEAD7" w14:textId="4442F76E"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19FD0CD4" w14:textId="27D9107B"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Connection timeout in ms</w:t>
            </w:r>
            <w:r w:rsidR="00677132">
              <w:rPr>
                <w:rFonts w:cstheme="minorHAnsi"/>
                <w:lang w:val="en-US"/>
              </w:rPr>
              <w:t>.</w:t>
            </w:r>
          </w:p>
        </w:tc>
        <w:tc>
          <w:tcPr>
            <w:tcW w:w="1081" w:type="dxa"/>
          </w:tcPr>
          <w:p w14:paraId="1BE1E8E0" w14:textId="4771E072"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677132" w:rsidRPr="009E34AF" w14:paraId="7509528F"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1ED7EC11" w14:textId="7765844F" w:rsidR="00677132" w:rsidRPr="002402A2" w:rsidRDefault="002402A2" w:rsidP="00B80572">
            <w:pPr>
              <w:rPr>
                <w:rFonts w:cstheme="minorHAnsi"/>
                <w:b w:val="0"/>
                <w:lang w:val="en-US"/>
              </w:rPr>
            </w:pPr>
            <w:r w:rsidRPr="002402A2">
              <w:rPr>
                <w:rFonts w:cstheme="minorHAnsi"/>
                <w:b w:val="0"/>
                <w:lang w:val="en-US"/>
              </w:rPr>
              <w:t>bigByteOrder</w:t>
            </w:r>
          </w:p>
        </w:tc>
        <w:tc>
          <w:tcPr>
            <w:tcW w:w="2123" w:type="dxa"/>
          </w:tcPr>
          <w:p w14:paraId="5C880936" w14:textId="3201AFCC"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69D64FEE" w14:textId="6B3BAFC6"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Big or little endian byte order of the connected device (true=big, false=little)</w:t>
            </w:r>
            <w:r w:rsidR="00677132">
              <w:rPr>
                <w:rFonts w:cstheme="minorHAnsi"/>
                <w:lang w:val="en-US"/>
              </w:rPr>
              <w:t>.</w:t>
            </w:r>
          </w:p>
        </w:tc>
        <w:tc>
          <w:tcPr>
            <w:tcW w:w="1081" w:type="dxa"/>
          </w:tcPr>
          <w:p w14:paraId="5DC54C34" w14:textId="4F1B1B61"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bl>
    <w:p w14:paraId="616C1E77" w14:textId="02319542" w:rsidR="00677132" w:rsidRPr="00766BAA" w:rsidRDefault="002402A2" w:rsidP="00677132">
      <w:pPr>
        <w:rPr>
          <w:lang w:val="en-GB"/>
        </w:rPr>
      </w:pPr>
      <w:r>
        <w:rPr>
          <w:lang w:val="en-GB"/>
        </w:rPr>
        <w:t xml:space="preserve">Modbus fields in configured datatypes shall be of type </w:t>
      </w:r>
      <w:r w:rsidRPr="002402A2">
        <w:rPr>
          <w:rFonts w:ascii="Consolas" w:hAnsi="Consolas"/>
          <w:lang w:val="en-GB"/>
        </w:rPr>
        <w:t>ModbusField</w:t>
      </w:r>
      <w:r>
        <w:rPr>
          <w:lang w:val="en-GB"/>
        </w:rPr>
        <w:t xml:space="preserve"> providing the offset of the respective field into the register table of the connected device. Field types shall be as the defined types such as </w:t>
      </w:r>
      <w:r w:rsidRPr="002402A2">
        <w:rPr>
          <w:rFonts w:ascii="Consolas" w:hAnsi="Consolas"/>
          <w:lang w:val="en-GB"/>
        </w:rPr>
        <w:t>Modbus_int16</w:t>
      </w:r>
      <w:r>
        <w:rPr>
          <w:lang w:val="en-GB"/>
        </w:rPr>
        <w:t xml:space="preserve"> rather than the generic oktoflow types so that the types could be correctly mapped to byte lengths and values.</w:t>
      </w:r>
    </w:p>
    <w:p w14:paraId="0BD999A5" w14:textId="2215BDDB"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262ACC">
        <w:rPr>
          <w:noProof/>
          <w:lang w:val="en-GB"/>
        </w:rPr>
        <w:t>18</w:t>
      </w:r>
      <w:r>
        <w:fldChar w:fldCharType="end"/>
      </w:r>
      <w:r w:rsidRPr="00677132">
        <w:rPr>
          <w:lang w:val="en-GB"/>
        </w:rPr>
        <w:t xml:space="preserve">: </w:t>
      </w:r>
      <w:r>
        <w:rPr>
          <w:lang w:val="en-US"/>
        </w:rPr>
        <w:t xml:space="preserve">Fields of the serial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677132" w:rsidRPr="003D662E" w14:paraId="43DE1FF6"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5E7FD53" w14:textId="77777777" w:rsidR="00677132" w:rsidRPr="003D662E" w:rsidRDefault="00677132"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FEE1D57" w14:textId="77777777" w:rsidR="00677132"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0CE85153"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78491E7"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77132" w:rsidRPr="004402D5" w14:paraId="794DBA97"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B7D006D" w14:textId="43744F31" w:rsidR="00677132" w:rsidRPr="00C83E1E" w:rsidRDefault="004402D5" w:rsidP="00B80572">
            <w:pPr>
              <w:rPr>
                <w:rFonts w:cstheme="minorHAnsi"/>
                <w:b w:val="0"/>
                <w:lang w:val="en-US"/>
              </w:rPr>
            </w:pPr>
            <w:r>
              <w:rPr>
                <w:rFonts w:cstheme="minorHAnsi"/>
                <w:b w:val="0"/>
                <w:lang w:val="en-US"/>
              </w:rPr>
              <w:t>ssl</w:t>
            </w:r>
          </w:p>
        </w:tc>
        <w:tc>
          <w:tcPr>
            <w:tcW w:w="1879" w:type="dxa"/>
          </w:tcPr>
          <w:p w14:paraId="45862A31" w14:textId="0E22C61F"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470D7669" w14:textId="5BCCA384"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 by http (false) or https (true)</w:t>
            </w:r>
            <w:r w:rsidR="00677132">
              <w:rPr>
                <w:rFonts w:cstheme="minorHAnsi"/>
                <w:lang w:val="en-US"/>
              </w:rPr>
              <w:t>.</w:t>
            </w:r>
          </w:p>
        </w:tc>
        <w:tc>
          <w:tcPr>
            <w:tcW w:w="1096" w:type="dxa"/>
          </w:tcPr>
          <w:p w14:paraId="6A848776" w14:textId="2C6F8FD6"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677132" w:rsidRPr="009E34AF" w14:paraId="474A9437"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5FC354E" w14:textId="65B053F7" w:rsidR="00677132" w:rsidRPr="00C83E1E" w:rsidRDefault="004402D5" w:rsidP="00B80572">
            <w:pPr>
              <w:rPr>
                <w:rFonts w:cstheme="minorHAnsi"/>
                <w:b w:val="0"/>
                <w:lang w:val="en-US"/>
              </w:rPr>
            </w:pPr>
            <w:r>
              <w:rPr>
                <w:rFonts w:cstheme="minorHAnsi"/>
                <w:b w:val="0"/>
                <w:lang w:val="en-US"/>
              </w:rPr>
              <w:lastRenderedPageBreak/>
              <w:t>urlPath</w:t>
            </w:r>
          </w:p>
        </w:tc>
        <w:tc>
          <w:tcPr>
            <w:tcW w:w="1879" w:type="dxa"/>
          </w:tcPr>
          <w:p w14:paraId="2795D451" w14:textId="46FC184E"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39FEFF3E" w14:textId="723D171C"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Path in the URL used to approach the database.</w:t>
            </w:r>
          </w:p>
        </w:tc>
        <w:tc>
          <w:tcPr>
            <w:tcW w:w="1096" w:type="dxa"/>
          </w:tcPr>
          <w:p w14:paraId="0692C2DF" w14:textId="0A04854A"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77132" w:rsidRPr="009E34AF" w14:paraId="6898070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324EC75" w14:textId="2CD00115" w:rsidR="00677132" w:rsidRPr="00C83E1E" w:rsidRDefault="004402D5" w:rsidP="00B80572">
            <w:pPr>
              <w:rPr>
                <w:rFonts w:cstheme="minorHAnsi"/>
                <w:b w:val="0"/>
                <w:lang w:val="en-US"/>
              </w:rPr>
            </w:pPr>
            <w:r>
              <w:rPr>
                <w:rFonts w:cstheme="minorHAnsi"/>
                <w:b w:val="0"/>
                <w:lang w:val="en-US"/>
              </w:rPr>
              <w:t>batchSize</w:t>
            </w:r>
          </w:p>
        </w:tc>
        <w:tc>
          <w:tcPr>
            <w:tcW w:w="1879" w:type="dxa"/>
          </w:tcPr>
          <w:p w14:paraId="0A8FFC41" w14:textId="7B7877AC"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50CD027C" w14:textId="60FECF97"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Number of data tuples to write at once.</w:t>
            </w:r>
          </w:p>
        </w:tc>
        <w:tc>
          <w:tcPr>
            <w:tcW w:w="1096" w:type="dxa"/>
          </w:tcPr>
          <w:p w14:paraId="63E523B7" w14:textId="2A6EB7F6"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677132" w:rsidRPr="00566A62" w14:paraId="13C3ABD5"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B53B3A6" w14:textId="2820C6A8" w:rsidR="00677132" w:rsidRPr="00C83E1E" w:rsidRDefault="004402D5" w:rsidP="00B80572">
            <w:pPr>
              <w:rPr>
                <w:rFonts w:cstheme="minorHAnsi"/>
                <w:b w:val="0"/>
                <w:lang w:val="en-US"/>
              </w:rPr>
            </w:pPr>
            <w:r>
              <w:rPr>
                <w:rFonts w:cstheme="minorHAnsi"/>
                <w:b w:val="0"/>
                <w:lang w:val="en-US"/>
              </w:rPr>
              <w:t>measurement</w:t>
            </w:r>
          </w:p>
        </w:tc>
        <w:tc>
          <w:tcPr>
            <w:tcW w:w="1879" w:type="dxa"/>
          </w:tcPr>
          <w:p w14:paraId="451FC20B" w14:textId="618DABA7"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6E63F88F" w14:textId="47CFE650"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 of the data tuple type.</w:t>
            </w:r>
          </w:p>
        </w:tc>
        <w:tc>
          <w:tcPr>
            <w:tcW w:w="1096" w:type="dxa"/>
          </w:tcPr>
          <w:p w14:paraId="0C437A9E" w14:textId="77777777" w:rsidR="00677132" w:rsidRPr="003D662E"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77132" w:rsidRPr="00566A62" w14:paraId="3F987D2D"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4A3D934" w14:textId="065993E7" w:rsidR="00677132" w:rsidRPr="00C83E1E" w:rsidRDefault="004402D5" w:rsidP="00B80572">
            <w:pPr>
              <w:rPr>
                <w:rFonts w:cstheme="minorHAnsi"/>
                <w:b w:val="0"/>
                <w:lang w:val="en-US"/>
              </w:rPr>
            </w:pPr>
            <w:r>
              <w:rPr>
                <w:rFonts w:cstheme="minorHAnsi"/>
                <w:b w:val="0"/>
                <w:lang w:val="en-US"/>
              </w:rPr>
              <w:t>bucket</w:t>
            </w:r>
          </w:p>
        </w:tc>
        <w:tc>
          <w:tcPr>
            <w:tcW w:w="1879" w:type="dxa"/>
          </w:tcPr>
          <w:p w14:paraId="2CD07D07" w14:textId="5CF30082"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555946EA" w14:textId="019E9745" w:rsidR="00677132"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The </w:t>
            </w:r>
            <w:r w:rsidR="004402D5">
              <w:rPr>
                <w:rFonts w:cstheme="minorHAnsi"/>
                <w:lang w:val="en-US"/>
              </w:rPr>
              <w:t>name of the data bucket</w:t>
            </w:r>
            <w:r>
              <w:rPr>
                <w:rFonts w:cstheme="minorHAnsi"/>
                <w:lang w:val="en-US"/>
              </w:rPr>
              <w:t>.</w:t>
            </w:r>
          </w:p>
        </w:tc>
        <w:tc>
          <w:tcPr>
            <w:tcW w:w="1096" w:type="dxa"/>
          </w:tcPr>
          <w:p w14:paraId="5D0262E3" w14:textId="77777777" w:rsidR="00677132" w:rsidRPr="003D662E"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4402D5" w:rsidRPr="00566A62" w14:paraId="61CE1405"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86058C7" w14:textId="49762BA9" w:rsidR="004402D5" w:rsidRDefault="004402D5" w:rsidP="00B80572">
            <w:pPr>
              <w:rPr>
                <w:rFonts w:cstheme="minorHAnsi"/>
                <w:b w:val="0"/>
                <w:lang w:val="en-US"/>
              </w:rPr>
            </w:pPr>
            <w:r>
              <w:rPr>
                <w:rFonts w:cstheme="minorHAnsi"/>
                <w:b w:val="0"/>
                <w:lang w:val="en-US"/>
              </w:rPr>
              <w:t>organization</w:t>
            </w:r>
          </w:p>
        </w:tc>
        <w:tc>
          <w:tcPr>
            <w:tcW w:w="1879" w:type="dxa"/>
          </w:tcPr>
          <w:p w14:paraId="033AA2F0" w14:textId="71675CEE" w:rsidR="004402D5"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7B898017" w14:textId="75405B62" w:rsidR="004402D5"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organization holding the database</w:t>
            </w:r>
          </w:p>
        </w:tc>
        <w:tc>
          <w:tcPr>
            <w:tcW w:w="1096" w:type="dxa"/>
          </w:tcPr>
          <w:p w14:paraId="6503E752" w14:textId="77777777" w:rsidR="004402D5"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4CB950FB" w14:textId="49EF7837" w:rsidR="00766BAA" w:rsidRPr="004402D5" w:rsidRDefault="004402D5" w:rsidP="00DE277D">
      <w:pPr>
        <w:rPr>
          <w:lang w:val="en-GB"/>
        </w:rPr>
      </w:pPr>
      <w:r>
        <w:rPr>
          <w:lang w:val="en-GB"/>
        </w:rPr>
        <w:t xml:space="preserve">Configured datatypes used with the </w:t>
      </w:r>
      <w:r w:rsidRPr="005F2F53">
        <w:rPr>
          <w:rFonts w:ascii="Consolas" w:hAnsi="Consolas"/>
          <w:lang w:val="en-GB"/>
        </w:rPr>
        <w:t>InfluxConnector</w:t>
      </w:r>
      <w:r>
        <w:rPr>
          <w:lang w:val="en-GB"/>
        </w:rPr>
        <w:t xml:space="preserve"> may consist of the specialized </w:t>
      </w:r>
      <w:r w:rsidRPr="005F2F53">
        <w:rPr>
          <w:rFonts w:ascii="Consolas" w:hAnsi="Consolas"/>
          <w:lang w:val="en-GB"/>
        </w:rPr>
        <w:t>InfluxField</w:t>
      </w:r>
      <w:r>
        <w:rPr>
          <w:lang w:val="en-GB"/>
        </w:rPr>
        <w:t>, which specifies mapped names for fields (if specific implementation names shall be used) or whether a field is considered as a tag rather than a data field.</w:t>
      </w:r>
      <w:r w:rsidR="006A57F5">
        <w:rPr>
          <w:lang w:val="en-GB"/>
        </w:rPr>
        <w:t xml:space="preserve"> Usual Fields can be used and are interpreted as they are, i.e., the field name is then the given name.</w:t>
      </w:r>
    </w:p>
    <w:p w14:paraId="16C18393" w14:textId="6263C2C5" w:rsidR="00D91A72" w:rsidRDefault="00D91A72" w:rsidP="00D91A72">
      <w:pPr>
        <w:pStyle w:val="Heading3"/>
        <w:rPr>
          <w:lang w:val="en-US"/>
        </w:rPr>
      </w:pPr>
      <w:r>
        <w:rPr>
          <w:lang w:val="en-US"/>
        </w:rPr>
        <w:t>Applications and Service Meshes</w:t>
      </w:r>
    </w:p>
    <w:p w14:paraId="4BC0DC70" w14:textId="1C41AB42" w:rsidR="001A1720" w:rsidRDefault="00D91A72" w:rsidP="00170328">
      <w:pPr>
        <w:jc w:val="both"/>
        <w:rPr>
          <w:lang w:val="en-US"/>
        </w:rPr>
      </w:pPr>
      <w:r>
        <w:rPr>
          <w:lang w:val="en-US"/>
        </w:rPr>
        <w:t xml:space="preserve">Applications running on top of the oktoflow platform consist of connectors and services. The data flow among them is specified in terms of service meshes, i.e., mesh/graph elements like (data) sources, (data) </w:t>
      </w:r>
      <w:r w:rsidR="00A94FC5">
        <w:rPr>
          <w:lang w:val="en-US"/>
        </w:rPr>
        <w:t>processors</w:t>
      </w:r>
      <w:r>
        <w:rPr>
          <w:lang w:val="en-US"/>
        </w:rPr>
        <w:t xml:space="preserve"> and (data) receivers. For example, if the data flow originates at a machine, the corresponding data source is typically a connector. If the data is passed through a service for processing and data modification, e.g., an AI service, the corresponding mesh element is a data </w:t>
      </w:r>
      <w:r w:rsidR="00A94FC5">
        <w:rPr>
          <w:lang w:val="en-US"/>
        </w:rPr>
        <w:t>processor</w:t>
      </w:r>
      <w:r>
        <w:rPr>
          <w:lang w:val="en-US"/>
        </w:rPr>
        <w:t xml:space="preserve">. Finally, the point where the data ends is then a data receiver, e.g., a handover to Grafana through a (reverse) connector or a generic </w:t>
      </w:r>
      <w:r w:rsidRPr="003D662E">
        <w:rPr>
          <w:rFonts w:ascii="Consolas" w:hAnsi="Consolas"/>
          <w:lang w:val="en-US"/>
        </w:rPr>
        <w:t>TraceToAAS</w:t>
      </w:r>
      <w:r w:rsidRPr="00D91A72">
        <w:rPr>
          <w:lang w:val="en-US"/>
        </w:rPr>
        <w:t xml:space="preserve"> </w:t>
      </w:r>
      <w:r>
        <w:rPr>
          <w:lang w:val="en-US"/>
        </w:rPr>
        <w:t>service.</w:t>
      </w:r>
      <w:r w:rsidR="001A1720">
        <w:rPr>
          <w:lang w:val="en-US"/>
        </w:rPr>
        <w:t xml:space="preserve"> </w:t>
      </w:r>
    </w:p>
    <w:p w14:paraId="7ACBE03D" w14:textId="1B084D65" w:rsidR="00D91A72" w:rsidRDefault="001A1720" w:rsidP="00170328">
      <w:pPr>
        <w:jc w:val="both"/>
        <w:rPr>
          <w:lang w:val="en-US"/>
        </w:rPr>
      </w:pPr>
      <w:r>
        <w:rPr>
          <w:lang w:val="en-US"/>
        </w:rPr>
        <w:t xml:space="preserve">In the configuration model, data sources, </w:t>
      </w:r>
      <w:r w:rsidR="00A94FC5">
        <w:rPr>
          <w:lang w:val="en-US"/>
        </w:rPr>
        <w:t>processors</w:t>
      </w:r>
      <w:r>
        <w:rPr>
          <w:lang w:val="en-US"/>
        </w:rPr>
        <w:t xml:space="preserve"> and receivers in a service mesh reference the underlying implementing service</w:t>
      </w:r>
      <w:r w:rsidR="00CC10B9">
        <w:rPr>
          <w:lang w:val="en-US"/>
        </w:rPr>
        <w:t xml:space="preserve"> (see </w:t>
      </w:r>
      <w:r w:rsidR="00CC10B9">
        <w:rPr>
          <w:lang w:val="en-US"/>
        </w:rPr>
        <w:fldChar w:fldCharType="begin"/>
      </w:r>
      <w:r w:rsidR="00CC10B9">
        <w:rPr>
          <w:lang w:val="en-US"/>
        </w:rPr>
        <w:instrText xml:space="preserve"> REF _Ref77176231 \h </w:instrText>
      </w:r>
      <w:r w:rsidR="00170328">
        <w:rPr>
          <w:lang w:val="en-US"/>
        </w:rPr>
        <w:instrText xml:space="preserve"> \* MERGEFORMAT </w:instrText>
      </w:r>
      <w:r w:rsidR="00CC10B9">
        <w:rPr>
          <w:lang w:val="en-US"/>
        </w:rPr>
      </w:r>
      <w:r w:rsidR="00CC10B9">
        <w:rPr>
          <w:lang w:val="en-US"/>
        </w:rPr>
        <w:fldChar w:fldCharType="separate"/>
      </w:r>
      <w:ins w:id="390" w:author="Holger Eichelberger" w:date="2025-03-06T13:05:00Z">
        <w:r w:rsidR="00262ACC" w:rsidRPr="003D662E">
          <w:rPr>
            <w:lang w:val="en-US"/>
          </w:rPr>
          <w:t xml:space="preserve">Figure </w:t>
        </w:r>
        <w:r w:rsidR="00262ACC">
          <w:rPr>
            <w:noProof/>
            <w:lang w:val="en-US"/>
          </w:rPr>
          <w:t>41</w:t>
        </w:r>
      </w:ins>
      <w:r w:rsidR="00CC10B9">
        <w:rPr>
          <w:lang w:val="en-US"/>
        </w:rPr>
        <w:fldChar w:fldCharType="end"/>
      </w:r>
      <w:r w:rsidR="00CC10B9">
        <w:rPr>
          <w:lang w:val="en-US"/>
        </w:rPr>
        <w:t>)</w:t>
      </w:r>
      <w:r>
        <w:rPr>
          <w:lang w:val="en-US"/>
        </w:rPr>
        <w:t xml:space="preserve">, i.e., they act as proxies </w:t>
      </w:r>
      <w:r w:rsidR="00CC10B9">
        <w:rPr>
          <w:lang w:val="en-US"/>
        </w:rPr>
        <w:t>the implementation,</w:t>
      </w:r>
      <w:r>
        <w:rPr>
          <w:lang w:val="en-US"/>
        </w:rPr>
        <w:t xml:space="preserve"> and, thus, allow the same service type to be used in multiple service meshes or multiple times in the same service mesh. Data flows among service mesh elements are specified as mesh connectors (see </w:t>
      </w:r>
      <w:r>
        <w:rPr>
          <w:lang w:val="en-US"/>
        </w:rPr>
        <w:fldChar w:fldCharType="begin"/>
      </w:r>
      <w:r>
        <w:rPr>
          <w:lang w:val="en-US"/>
        </w:rPr>
        <w:instrText xml:space="preserve"> REF _Ref77177976 \h </w:instrText>
      </w:r>
      <w:r w:rsidR="00170328">
        <w:rPr>
          <w:lang w:val="en-US"/>
        </w:rPr>
        <w:instrText xml:space="preserve"> \* MERGEFORMAT </w:instrText>
      </w:r>
      <w:r>
        <w:rPr>
          <w:lang w:val="en-US"/>
        </w:rPr>
      </w:r>
      <w:r>
        <w:rPr>
          <w:lang w:val="en-US"/>
        </w:rPr>
        <w:fldChar w:fldCharType="separate"/>
      </w:r>
      <w:ins w:id="391" w:author="Holger Eichelberger" w:date="2025-03-06T13:05:00Z">
        <w:r w:rsidR="00262ACC" w:rsidRPr="003D662E">
          <w:rPr>
            <w:lang w:val="en-US"/>
          </w:rPr>
          <w:t xml:space="preserve">Figure </w:t>
        </w:r>
        <w:r w:rsidR="00262ACC">
          <w:rPr>
            <w:noProof/>
            <w:lang w:val="en-US"/>
          </w:rPr>
          <w:t>43</w:t>
        </w:r>
      </w:ins>
      <w:r>
        <w:rPr>
          <w:lang w:val="en-US"/>
        </w:rPr>
        <w:fldChar w:fldCharType="end"/>
      </w:r>
      <w:r>
        <w:rPr>
          <w:lang w:val="en-US"/>
        </w:rPr>
        <w:t xml:space="preserve"> for an example). An application specifies its constituting service meshes (usually one) as well as technical information.</w:t>
      </w:r>
    </w:p>
    <w:p w14:paraId="0B7392E8" w14:textId="75C08193" w:rsidR="00A94FC5" w:rsidRDefault="00A94FC5" w:rsidP="00170328">
      <w:pPr>
        <w:jc w:val="both"/>
        <w:rPr>
          <w:lang w:val="en-US"/>
        </w:rPr>
      </w:pPr>
      <w:r>
        <w:rPr>
          <w:lang w:val="en-US"/>
        </w:rPr>
        <w:fldChar w:fldCharType="begin"/>
      </w:r>
      <w:r>
        <w:rPr>
          <w:lang w:val="en-US"/>
        </w:rPr>
        <w:instrText xml:space="preserve"> REF _Ref148603065 \h </w:instrText>
      </w:r>
      <w:r>
        <w:rPr>
          <w:lang w:val="en-US"/>
        </w:rPr>
      </w:r>
      <w:r>
        <w:rPr>
          <w:lang w:val="en-US"/>
        </w:rPr>
        <w:fldChar w:fldCharType="separate"/>
      </w:r>
      <w:ins w:id="392" w:author="Holger Eichelberger" w:date="2025-03-06T13:05:00Z">
        <w:r w:rsidR="00262ACC" w:rsidRPr="003D662E">
          <w:rPr>
            <w:lang w:val="en-US"/>
          </w:rPr>
          <w:t xml:space="preserve">Table </w:t>
        </w:r>
        <w:r w:rsidR="00262ACC">
          <w:rPr>
            <w:noProof/>
            <w:lang w:val="en-US"/>
          </w:rPr>
          <w:t>19</w:t>
        </w:r>
      </w:ins>
      <w:r>
        <w:rPr>
          <w:lang w:val="en-US"/>
        </w:rPr>
        <w:fldChar w:fldCharType="end"/>
      </w:r>
      <w:r>
        <w:rPr>
          <w:lang w:val="en-US"/>
        </w:rPr>
        <w:t xml:space="preserve"> summarizes all configurable fiels for mesh and application types. As indicated in </w:t>
      </w:r>
      <w:r>
        <w:rPr>
          <w:lang w:val="en-US"/>
        </w:rPr>
        <w:fldChar w:fldCharType="begin"/>
      </w:r>
      <w:r>
        <w:rPr>
          <w:lang w:val="en-US"/>
        </w:rPr>
        <w:instrText xml:space="preserve"> REF _Ref88470641 \h </w:instrText>
      </w:r>
      <w:r>
        <w:rPr>
          <w:lang w:val="en-US"/>
        </w:rPr>
      </w:r>
      <w:r>
        <w:rPr>
          <w:lang w:val="en-US"/>
        </w:rPr>
        <w:fldChar w:fldCharType="separate"/>
      </w:r>
      <w:ins w:id="393" w:author="Holger Eichelberger" w:date="2025-03-06T13:05:00Z">
        <w:r w:rsidR="00262ACC" w:rsidRPr="003D662E">
          <w:rPr>
            <w:lang w:val="en-US"/>
          </w:rPr>
          <w:t xml:space="preserve">Figure </w:t>
        </w:r>
        <w:r w:rsidR="00262ACC">
          <w:rPr>
            <w:noProof/>
            <w:lang w:val="en-US"/>
          </w:rPr>
          <w:t>48</w:t>
        </w:r>
      </w:ins>
      <w:r>
        <w:rPr>
          <w:lang w:val="en-US"/>
        </w:rPr>
        <w:fldChar w:fldCharType="end"/>
      </w:r>
      <w:r>
        <w:rPr>
          <w:lang w:val="en-US"/>
        </w:rPr>
        <w:t>, MeshElement is the most common type of mesh nodes. MeshSource and MeshInnerElement are refining MeshElement, and, in turn, MeshProcessor and MeshSink are refining MeshInnerElement. Besides constraints that apply, it is important to understand that the input/output data types of mesh elements must not be configured as they are pulled automatically [14] from the implementing services and compared along the data flow graph described by the mesh connectors to validate the data flow during configuration validation.</w:t>
      </w:r>
    </w:p>
    <w:p w14:paraId="60BECA6A" w14:textId="1F344DAC" w:rsidR="00AC33A3" w:rsidRDefault="00AC33A3" w:rsidP="00AC33A3">
      <w:pPr>
        <w:pStyle w:val="Caption"/>
        <w:jc w:val="center"/>
        <w:rPr>
          <w:lang w:val="en-US"/>
        </w:rPr>
      </w:pPr>
      <w:bookmarkStart w:id="394" w:name="_Ref148603065"/>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262ACC">
        <w:rPr>
          <w:noProof/>
          <w:lang w:val="en-US"/>
        </w:rPr>
        <w:t>19</w:t>
      </w:r>
      <w:r w:rsidRPr="003D662E">
        <w:fldChar w:fldCharType="end"/>
      </w:r>
      <w:bookmarkEnd w:id="394"/>
      <w:r w:rsidRPr="003D662E">
        <w:rPr>
          <w:lang w:val="en-US"/>
        </w:rPr>
        <w:t xml:space="preserve">: </w:t>
      </w:r>
      <w:r>
        <w:rPr>
          <w:lang w:val="en-US"/>
        </w:rPr>
        <w:t>Fields of the application types (</w:t>
      </w:r>
      <w:r w:rsidR="00DC0A2C">
        <w:rPr>
          <w:lang w:val="en-US"/>
        </w:rPr>
        <w:t xml:space="preserve">defined </w:t>
      </w:r>
      <w:r>
        <w:rPr>
          <w:lang w:val="en-US"/>
        </w:rPr>
        <w:t xml:space="preserve">in </w:t>
      </w:r>
      <w:r>
        <w:rPr>
          <w:rFonts w:ascii="Consolas" w:hAnsi="Consolas"/>
          <w:i w:val="0"/>
          <w:lang w:val="en-US"/>
        </w:rPr>
        <w:t>Application</w:t>
      </w:r>
      <w:r w:rsidRPr="0031136E">
        <w:rPr>
          <w:rFonts w:ascii="Consolas" w:hAnsi="Consolas"/>
          <w:i w:val="0"/>
          <w:lang w:val="en-US"/>
        </w:rPr>
        <w:t>.ivml</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86"/>
        <w:gridCol w:w="1930"/>
        <w:gridCol w:w="4151"/>
        <w:gridCol w:w="1095"/>
      </w:tblGrid>
      <w:tr w:rsidR="00AC33A3" w:rsidRPr="003D662E" w14:paraId="11FD3903"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86" w:type="dxa"/>
            <w:tcBorders>
              <w:bottom w:val="none" w:sz="0" w:space="0" w:color="auto"/>
            </w:tcBorders>
            <w:shd w:val="clear" w:color="auto" w:fill="086171"/>
          </w:tcPr>
          <w:p w14:paraId="0C6AC744" w14:textId="77777777" w:rsidR="00AC33A3" w:rsidRPr="003D662E" w:rsidRDefault="00AC33A3" w:rsidP="007645B9">
            <w:pPr>
              <w:rPr>
                <w:b w:val="0"/>
                <w:bCs w:val="0"/>
                <w:color w:val="FFFFFF" w:themeColor="background1"/>
                <w:lang w:val="en-US"/>
              </w:rPr>
            </w:pPr>
            <w:r>
              <w:rPr>
                <w:color w:val="FFFFFF" w:themeColor="background1"/>
                <w:lang w:val="en-US"/>
              </w:rPr>
              <w:t>Field</w:t>
            </w:r>
          </w:p>
        </w:tc>
        <w:tc>
          <w:tcPr>
            <w:tcW w:w="1930" w:type="dxa"/>
            <w:tcBorders>
              <w:bottom w:val="none" w:sz="0" w:space="0" w:color="auto"/>
            </w:tcBorders>
            <w:shd w:val="clear" w:color="auto" w:fill="086171"/>
          </w:tcPr>
          <w:p w14:paraId="776B35B2" w14:textId="77777777" w:rsidR="00AC33A3"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51" w:type="dxa"/>
            <w:tcBorders>
              <w:bottom w:val="none" w:sz="0" w:space="0" w:color="auto"/>
            </w:tcBorders>
            <w:shd w:val="clear" w:color="auto" w:fill="086171"/>
          </w:tcPr>
          <w:p w14:paraId="66F7DE21"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5" w:type="dxa"/>
            <w:tcBorders>
              <w:bottom w:val="none" w:sz="0" w:space="0" w:color="auto"/>
            </w:tcBorders>
            <w:shd w:val="clear" w:color="auto" w:fill="086171"/>
          </w:tcPr>
          <w:p w14:paraId="4E118A8E"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C33A3" w:rsidRPr="00566A62" w14:paraId="33E9F8D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80F03F" w14:textId="52A41615" w:rsidR="00AC33A3" w:rsidRDefault="00125F5F" w:rsidP="007645B9">
            <w:pPr>
              <w:rPr>
                <w:rFonts w:cstheme="minorHAnsi"/>
                <w:b w:val="0"/>
                <w:bCs w:val="0"/>
                <w:lang w:val="en-US"/>
              </w:rPr>
            </w:pPr>
            <w:r>
              <w:rPr>
                <w:rFonts w:cstheme="minorHAnsi"/>
                <w:b w:val="0"/>
                <w:bCs w:val="0"/>
                <w:lang w:val="en-US"/>
              </w:rPr>
              <w:t>ver</w:t>
            </w:r>
          </w:p>
        </w:tc>
        <w:tc>
          <w:tcPr>
            <w:tcW w:w="1930" w:type="dxa"/>
          </w:tcPr>
          <w:p w14:paraId="7F8D77A6" w14:textId="1FA8C0FF"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134288B" w14:textId="50EE498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version of the application.</w:t>
            </w:r>
          </w:p>
        </w:tc>
        <w:tc>
          <w:tcPr>
            <w:tcW w:w="1095" w:type="dxa"/>
          </w:tcPr>
          <w:p w14:paraId="79044578"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566A62" w14:paraId="1976F0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1FD2242" w14:textId="5A687D9F" w:rsidR="00AC33A3" w:rsidRDefault="00125F5F" w:rsidP="007645B9">
            <w:pPr>
              <w:rPr>
                <w:rFonts w:cstheme="minorHAnsi"/>
                <w:b w:val="0"/>
                <w:bCs w:val="0"/>
                <w:lang w:val="en-US"/>
              </w:rPr>
            </w:pPr>
            <w:r>
              <w:rPr>
                <w:rFonts w:cstheme="minorHAnsi"/>
                <w:b w:val="0"/>
                <w:bCs w:val="0"/>
                <w:lang w:val="en-US"/>
              </w:rPr>
              <w:t>snapshot</w:t>
            </w:r>
          </w:p>
        </w:tc>
        <w:tc>
          <w:tcPr>
            <w:tcW w:w="1930" w:type="dxa"/>
          </w:tcPr>
          <w:p w14:paraId="57180E00" w14:textId="5633E990"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0DDEF8A" w14:textId="101FA857"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this application a release or a snapshot.</w:t>
            </w:r>
          </w:p>
        </w:tc>
        <w:tc>
          <w:tcPr>
            <w:tcW w:w="1095" w:type="dxa"/>
          </w:tcPr>
          <w:p w14:paraId="6D3B5D4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566A62" w14:paraId="317CCF0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2E6A211" w14:textId="23E4D91D" w:rsidR="00AC33A3" w:rsidRDefault="00125F5F" w:rsidP="007645B9">
            <w:pPr>
              <w:rPr>
                <w:rFonts w:cstheme="minorHAnsi"/>
                <w:b w:val="0"/>
                <w:bCs w:val="0"/>
                <w:lang w:val="en-US"/>
              </w:rPr>
            </w:pPr>
            <w:r>
              <w:rPr>
                <w:rFonts w:cstheme="minorHAnsi"/>
                <w:b w:val="0"/>
                <w:bCs w:val="0"/>
                <w:lang w:val="en-US"/>
              </w:rPr>
              <w:t>id</w:t>
            </w:r>
          </w:p>
        </w:tc>
        <w:tc>
          <w:tcPr>
            <w:tcW w:w="1930" w:type="dxa"/>
          </w:tcPr>
          <w:p w14:paraId="64E4209E" w14:textId="6650301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EC44151" w14:textId="5ED356D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Unique id used for managing the application.</w:t>
            </w:r>
          </w:p>
        </w:tc>
        <w:tc>
          <w:tcPr>
            <w:tcW w:w="1095" w:type="dxa"/>
          </w:tcPr>
          <w:p w14:paraId="6A0A8AD4"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566A62" w14:paraId="6ED4B91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C1EAACA" w14:textId="424FE0BF" w:rsidR="00AC33A3" w:rsidRDefault="00125F5F" w:rsidP="007645B9">
            <w:pPr>
              <w:rPr>
                <w:rFonts w:cstheme="minorHAnsi"/>
                <w:b w:val="0"/>
                <w:bCs w:val="0"/>
                <w:lang w:val="en-US"/>
              </w:rPr>
            </w:pPr>
            <w:r>
              <w:rPr>
                <w:rFonts w:cstheme="minorHAnsi"/>
                <w:b w:val="0"/>
                <w:bCs w:val="0"/>
                <w:lang w:val="en-US"/>
              </w:rPr>
              <w:t>name</w:t>
            </w:r>
          </w:p>
        </w:tc>
        <w:tc>
          <w:tcPr>
            <w:tcW w:w="1930" w:type="dxa"/>
          </w:tcPr>
          <w:p w14:paraId="5F8AD528" w14:textId="004D8D7B"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04E33" w14:textId="4224BB9D"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used to derive class names from.</w:t>
            </w:r>
          </w:p>
        </w:tc>
        <w:tc>
          <w:tcPr>
            <w:tcW w:w="1095" w:type="dxa"/>
          </w:tcPr>
          <w:p w14:paraId="2E64DF3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566A62" w14:paraId="08AE06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1CCAAD2" w14:textId="5DFFD49B" w:rsidR="00AC33A3" w:rsidRPr="003D662E" w:rsidRDefault="00125F5F" w:rsidP="007645B9">
            <w:pPr>
              <w:rPr>
                <w:rFonts w:cstheme="minorHAnsi"/>
                <w:b w:val="0"/>
                <w:bCs w:val="0"/>
                <w:lang w:val="en-US"/>
              </w:rPr>
            </w:pPr>
            <w:r>
              <w:rPr>
                <w:rFonts w:cstheme="minorHAnsi"/>
                <w:b w:val="0"/>
                <w:bCs w:val="0"/>
                <w:lang w:val="en-US"/>
              </w:rPr>
              <w:t>artifact</w:t>
            </w:r>
          </w:p>
        </w:tc>
        <w:tc>
          <w:tcPr>
            <w:tcW w:w="1930" w:type="dxa"/>
          </w:tcPr>
          <w:p w14:paraId="53C23EFC" w14:textId="053E3ECC"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DF73DC2" w14:textId="1E143BD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Maven artifact coordinate containing the (generated) application implementation.</w:t>
            </w:r>
          </w:p>
        </w:tc>
        <w:tc>
          <w:tcPr>
            <w:tcW w:w="1095" w:type="dxa"/>
          </w:tcPr>
          <w:p w14:paraId="7109311C" w14:textId="70AC2459"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566A62" w14:paraId="1BD03DD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2D8BFC" w14:textId="496E497F" w:rsidR="00AC33A3" w:rsidRDefault="00125F5F" w:rsidP="007645B9">
            <w:pPr>
              <w:rPr>
                <w:rFonts w:cstheme="minorHAnsi"/>
                <w:b w:val="0"/>
                <w:bCs w:val="0"/>
                <w:lang w:val="en-US"/>
              </w:rPr>
            </w:pPr>
            <w:r>
              <w:rPr>
                <w:rFonts w:cstheme="minorHAnsi"/>
                <w:b w:val="0"/>
                <w:bCs w:val="0"/>
                <w:lang w:val="en-US"/>
              </w:rPr>
              <w:t>services</w:t>
            </w:r>
          </w:p>
        </w:tc>
        <w:tc>
          <w:tcPr>
            <w:tcW w:w="1930" w:type="dxa"/>
          </w:tcPr>
          <w:p w14:paraId="49600947" w14:textId="445A7D59"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0450D49E" w14:textId="5C25D075"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constituting service meshes.</w:t>
            </w:r>
          </w:p>
        </w:tc>
        <w:tc>
          <w:tcPr>
            <w:tcW w:w="1095" w:type="dxa"/>
          </w:tcPr>
          <w:p w14:paraId="2BF9737D" w14:textId="151F165F"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566A62" w14:paraId="4252405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EE0C96E" w14:textId="2BB5A0DF" w:rsidR="00AC33A3" w:rsidRDefault="00125F5F" w:rsidP="007645B9">
            <w:pPr>
              <w:rPr>
                <w:rFonts w:cstheme="minorHAnsi"/>
                <w:b w:val="0"/>
                <w:bCs w:val="0"/>
                <w:lang w:val="en-US"/>
              </w:rPr>
            </w:pPr>
            <w:r>
              <w:rPr>
                <w:rFonts w:cstheme="minorHAnsi"/>
                <w:b w:val="0"/>
                <w:bCs w:val="0"/>
                <w:lang w:val="en-US"/>
              </w:rPr>
              <w:t>nameplateInfo</w:t>
            </w:r>
          </w:p>
        </w:tc>
        <w:tc>
          <w:tcPr>
            <w:tcW w:w="1930" w:type="dxa"/>
          </w:tcPr>
          <w:p w14:paraId="309C4B84" w14:textId="1402A40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709D686" w14:textId="3880E392"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Nameplate information denoting the application creator / vendor.</w:t>
            </w:r>
          </w:p>
        </w:tc>
        <w:tc>
          <w:tcPr>
            <w:tcW w:w="1095" w:type="dxa"/>
          </w:tcPr>
          <w:p w14:paraId="4F77CF23" w14:textId="2DCB0A69"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2FA0FB93"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87A2BA8" w14:textId="3A086AFF" w:rsidR="00AC33A3" w:rsidRPr="003D662E" w:rsidRDefault="00124AEA" w:rsidP="007645B9">
            <w:pPr>
              <w:rPr>
                <w:rFonts w:cstheme="minorHAnsi"/>
                <w:b w:val="0"/>
                <w:bCs w:val="0"/>
                <w:lang w:val="en-US"/>
              </w:rPr>
            </w:pPr>
            <w:r>
              <w:rPr>
                <w:rFonts w:cstheme="minorHAnsi"/>
                <w:b w:val="0"/>
                <w:bCs w:val="0"/>
                <w:lang w:val="en-US"/>
              </w:rPr>
              <w:t>createContainer</w:t>
            </w:r>
          </w:p>
        </w:tc>
        <w:tc>
          <w:tcPr>
            <w:tcW w:w="1930" w:type="dxa"/>
          </w:tcPr>
          <w:p w14:paraId="31E9A9C5" w14:textId="7CA1F937"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2A6F5" w14:textId="00EA367E"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containers be created for this application.</w:t>
            </w:r>
          </w:p>
        </w:tc>
        <w:tc>
          <w:tcPr>
            <w:tcW w:w="1095" w:type="dxa"/>
          </w:tcPr>
          <w:p w14:paraId="086BEE48" w14:textId="5C7B36CC"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125F5F" w14:paraId="5CBC2E1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DE011D0" w14:textId="4EC31C23" w:rsidR="00AC33A3" w:rsidRPr="003D662E" w:rsidRDefault="00124AEA" w:rsidP="007645B9">
            <w:pPr>
              <w:rPr>
                <w:rFonts w:cstheme="minorHAnsi"/>
                <w:b w:val="0"/>
                <w:bCs w:val="0"/>
                <w:lang w:val="en-US"/>
              </w:rPr>
            </w:pPr>
            <w:r>
              <w:rPr>
                <w:rFonts w:cstheme="minorHAnsi"/>
                <w:b w:val="0"/>
                <w:bCs w:val="0"/>
                <w:lang w:val="en-US"/>
              </w:rPr>
              <w:lastRenderedPageBreak/>
              <w:t>debug</w:t>
            </w:r>
          </w:p>
        </w:tc>
        <w:tc>
          <w:tcPr>
            <w:tcW w:w="1930" w:type="dxa"/>
          </w:tcPr>
          <w:p w14:paraId="2818497B" w14:textId="559EE8A9"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46C7C342" w14:textId="7B55C5C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debug output be included into the generated application code.</w:t>
            </w:r>
          </w:p>
        </w:tc>
        <w:tc>
          <w:tcPr>
            <w:tcW w:w="1095" w:type="dxa"/>
          </w:tcPr>
          <w:p w14:paraId="789A9111" w14:textId="0DEF3D86"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566A62" w14:paraId="5E5CD8E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400370" w14:textId="27A46FB5" w:rsidR="00AC33A3" w:rsidRPr="003D662E" w:rsidRDefault="00124AEA" w:rsidP="007645B9">
            <w:pPr>
              <w:rPr>
                <w:rFonts w:cstheme="minorHAnsi"/>
                <w:b w:val="0"/>
                <w:bCs w:val="0"/>
                <w:lang w:val="en-US"/>
              </w:rPr>
            </w:pPr>
            <w:r>
              <w:rPr>
                <w:rFonts w:cstheme="minorHAnsi"/>
                <w:b w:val="0"/>
                <w:bCs w:val="0"/>
                <w:lang w:val="en-US"/>
              </w:rPr>
              <w:t>cmdArg</w:t>
            </w:r>
          </w:p>
        </w:tc>
        <w:tc>
          <w:tcPr>
            <w:tcW w:w="1930" w:type="dxa"/>
          </w:tcPr>
          <w:p w14:paraId="44D0C18B" w14:textId="54A2150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79DD3E1" w14:textId="7B971BA3"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Command line arguments to be passed to the application on startup.</w:t>
            </w:r>
          </w:p>
        </w:tc>
        <w:tc>
          <w:tcPr>
            <w:tcW w:w="1095" w:type="dxa"/>
          </w:tcPr>
          <w:p w14:paraId="1CD6252C"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599C66B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AFB1B66" w14:textId="08F59BB7" w:rsidR="00AC33A3" w:rsidRPr="003D662E" w:rsidRDefault="00124AEA" w:rsidP="007645B9">
            <w:pPr>
              <w:rPr>
                <w:rFonts w:cstheme="minorHAnsi"/>
                <w:b w:val="0"/>
                <w:bCs w:val="0"/>
                <w:lang w:val="en-US"/>
              </w:rPr>
            </w:pPr>
            <w:r>
              <w:rPr>
                <w:rFonts w:cstheme="minorHAnsi"/>
                <w:b w:val="0"/>
                <w:bCs w:val="0"/>
                <w:lang w:val="en-US"/>
              </w:rPr>
              <w:t>servers</w:t>
            </w:r>
          </w:p>
        </w:tc>
        <w:tc>
          <w:tcPr>
            <w:tcW w:w="1930" w:type="dxa"/>
          </w:tcPr>
          <w:p w14:paraId="7E56D1F9" w14:textId="1304C86C"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3C226F4" w14:textId="77CF813F"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servers belonging to this application. Servers must also be referenced by services requiring individual servers.</w:t>
            </w:r>
          </w:p>
        </w:tc>
        <w:tc>
          <w:tcPr>
            <w:tcW w:w="1095" w:type="dxa"/>
          </w:tcPr>
          <w:p w14:paraId="2A5D5541" w14:textId="4AB093E5"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AC33A3" w:rsidRPr="00125F5F" w14:paraId="07D8B7B9"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01C8A76" w14:textId="0B275BC4" w:rsidR="00AC33A3" w:rsidRPr="003D662E" w:rsidRDefault="00124AEA" w:rsidP="007645B9">
            <w:pPr>
              <w:rPr>
                <w:rFonts w:cstheme="minorHAnsi"/>
                <w:b w:val="0"/>
                <w:bCs w:val="0"/>
                <w:lang w:val="en-US"/>
              </w:rPr>
            </w:pPr>
            <w:r>
              <w:rPr>
                <w:rFonts w:cstheme="minorHAnsi"/>
                <w:b w:val="0"/>
                <w:bCs w:val="0"/>
                <w:lang w:val="en-US"/>
              </w:rPr>
              <w:t>packaging</w:t>
            </w:r>
          </w:p>
        </w:tc>
        <w:tc>
          <w:tcPr>
            <w:tcW w:w="1930" w:type="dxa"/>
          </w:tcPr>
          <w:p w14:paraId="41F8BBDD" w14:textId="2BFFCFC1"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E4BF5CF" w14:textId="79F11B28" w:rsidR="00AC33A3" w:rsidRPr="00086DA6"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Packaging scheme, see </w:t>
            </w:r>
            <w:r w:rsidR="008F23D8">
              <w:rPr>
                <w:rFonts w:cstheme="minorHAnsi"/>
                <w:lang w:val="en-US"/>
              </w:rPr>
              <w:t xml:space="preserve">Section </w:t>
            </w:r>
            <w:r w:rsidR="008F23D8">
              <w:rPr>
                <w:rFonts w:cstheme="minorHAnsi"/>
                <w:lang w:val="en-US"/>
              </w:rPr>
              <w:fldChar w:fldCharType="begin"/>
            </w:r>
            <w:r w:rsidR="008F23D8">
              <w:rPr>
                <w:rFonts w:cstheme="minorHAnsi"/>
                <w:lang w:val="en-US"/>
              </w:rPr>
              <w:instrText xml:space="preserve"> REF _Ref78190504 \r \h </w:instrText>
            </w:r>
            <w:r w:rsidR="00C064E6">
              <w:rPr>
                <w:rFonts w:cstheme="minorHAnsi"/>
                <w:lang w:val="en-US"/>
              </w:rPr>
              <w:instrText xml:space="preserve"> \* MERGEFORMAT </w:instrText>
            </w:r>
            <w:r w:rsidR="008F23D8">
              <w:rPr>
                <w:rFonts w:cstheme="minorHAnsi"/>
                <w:lang w:val="en-US"/>
              </w:rPr>
            </w:r>
            <w:r w:rsidR="008F23D8">
              <w:rPr>
                <w:rFonts w:cstheme="minorHAnsi"/>
                <w:lang w:val="en-US"/>
              </w:rPr>
              <w:fldChar w:fldCharType="separate"/>
            </w:r>
            <w:r w:rsidR="00262ACC">
              <w:rPr>
                <w:rFonts w:cstheme="minorHAnsi"/>
                <w:lang w:val="en-US"/>
              </w:rPr>
              <w:t>3.5.3</w:t>
            </w:r>
            <w:r w:rsidR="008F23D8">
              <w:rPr>
                <w:rFonts w:cstheme="minorHAnsi"/>
                <w:lang w:val="en-US"/>
              </w:rPr>
              <w:fldChar w:fldCharType="end"/>
            </w:r>
          </w:p>
        </w:tc>
        <w:tc>
          <w:tcPr>
            <w:tcW w:w="1095" w:type="dxa"/>
          </w:tcPr>
          <w:p w14:paraId="4321EEF3" w14:textId="76C7FA62"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SpringFat</w:t>
            </w:r>
          </w:p>
        </w:tc>
      </w:tr>
      <w:tr w:rsidR="00AC33A3" w:rsidRPr="00125F5F" w14:paraId="5B49EDC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00CE6B6" w14:textId="676E8F0A" w:rsidR="00AC33A3" w:rsidRPr="003D662E" w:rsidRDefault="001228FB" w:rsidP="007645B9">
            <w:pPr>
              <w:rPr>
                <w:rFonts w:cstheme="minorHAnsi"/>
                <w:b w:val="0"/>
                <w:bCs w:val="0"/>
                <w:lang w:val="en-US"/>
              </w:rPr>
            </w:pPr>
            <w:r>
              <w:rPr>
                <w:rFonts w:cstheme="minorHAnsi"/>
                <w:b w:val="0"/>
                <w:bCs w:val="0"/>
                <w:lang w:val="en-US"/>
              </w:rPr>
              <w:t>description</w:t>
            </w:r>
          </w:p>
        </w:tc>
        <w:tc>
          <w:tcPr>
            <w:tcW w:w="1930" w:type="dxa"/>
          </w:tcPr>
          <w:p w14:paraId="29FB97EE" w14:textId="4C2AE4C5"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340047B3" w14:textId="7D011289"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Description of the mesh.</w:t>
            </w:r>
          </w:p>
        </w:tc>
        <w:tc>
          <w:tcPr>
            <w:tcW w:w="1095" w:type="dxa"/>
          </w:tcPr>
          <w:p w14:paraId="09CB6763" w14:textId="519D0421"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566A62" w14:paraId="5A96FAF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E33903C" w14:textId="0012A59E" w:rsidR="00AC33A3" w:rsidRPr="003D662E" w:rsidRDefault="001228FB" w:rsidP="007645B9">
            <w:pPr>
              <w:rPr>
                <w:rFonts w:cstheme="minorHAnsi"/>
                <w:b w:val="0"/>
                <w:bCs w:val="0"/>
                <w:lang w:val="en-US"/>
              </w:rPr>
            </w:pPr>
            <w:r>
              <w:rPr>
                <w:rFonts w:cstheme="minorHAnsi"/>
                <w:b w:val="0"/>
                <w:bCs w:val="0"/>
                <w:lang w:val="en-US"/>
              </w:rPr>
              <w:t>sources</w:t>
            </w:r>
          </w:p>
        </w:tc>
        <w:tc>
          <w:tcPr>
            <w:tcW w:w="1930" w:type="dxa"/>
          </w:tcPr>
          <w:p w14:paraId="5B311653" w14:textId="7C8A2461"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053267C4" w14:textId="165FDFC2"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all mesh data sources.</w:t>
            </w:r>
          </w:p>
        </w:tc>
        <w:tc>
          <w:tcPr>
            <w:tcW w:w="1095" w:type="dxa"/>
          </w:tcPr>
          <w:p w14:paraId="79C3761C" w14:textId="6FC2A956"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566A62" w14:paraId="50DEB60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D25E99B" w14:textId="79B97B81" w:rsidR="00AC33A3" w:rsidRDefault="001228FB" w:rsidP="007645B9">
            <w:pPr>
              <w:rPr>
                <w:rFonts w:cstheme="minorHAnsi"/>
                <w:b w:val="0"/>
                <w:bCs w:val="0"/>
                <w:lang w:val="en-US"/>
              </w:rPr>
            </w:pPr>
            <w:r>
              <w:rPr>
                <w:rFonts w:cstheme="minorHAnsi"/>
                <w:b w:val="0"/>
                <w:bCs w:val="0"/>
                <w:lang w:val="en-US"/>
              </w:rPr>
              <w:t>name</w:t>
            </w:r>
          </w:p>
        </w:tc>
        <w:tc>
          <w:tcPr>
            <w:tcW w:w="1930" w:type="dxa"/>
          </w:tcPr>
          <w:p w14:paraId="627FDB63" w14:textId="55B26819"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5E105D60" w14:textId="62B7DE4B"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of the mesh element.</w:t>
            </w:r>
          </w:p>
        </w:tc>
        <w:tc>
          <w:tcPr>
            <w:tcW w:w="1095" w:type="dxa"/>
          </w:tcPr>
          <w:p w14:paraId="34DB01BE" w14:textId="2C1AE22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566A62" w14:paraId="1AA27EE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AF9385B" w14:textId="74BB7A2C" w:rsidR="00AC33A3" w:rsidRDefault="001228FB" w:rsidP="007645B9">
            <w:pPr>
              <w:rPr>
                <w:rFonts w:cstheme="minorHAnsi"/>
                <w:b w:val="0"/>
                <w:bCs w:val="0"/>
                <w:lang w:val="en-US"/>
              </w:rPr>
            </w:pPr>
            <w:r>
              <w:rPr>
                <w:rFonts w:cstheme="minorHAnsi"/>
                <w:b w:val="0"/>
                <w:bCs w:val="0"/>
                <w:lang w:val="en-US"/>
              </w:rPr>
              <w:t>kind</w:t>
            </w:r>
          </w:p>
        </w:tc>
        <w:tc>
          <w:tcPr>
            <w:tcW w:w="1930" w:type="dxa"/>
          </w:tcPr>
          <w:p w14:paraId="15F3B56E" w14:textId="2F741F0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184038B" w14:textId="231D8C3C"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Kind of element, e.g., source, transformer</w:t>
            </w:r>
          </w:p>
        </w:tc>
        <w:tc>
          <w:tcPr>
            <w:tcW w:w="1095" w:type="dxa"/>
          </w:tcPr>
          <w:p w14:paraId="0088C963"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60B1982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6EC517E" w14:textId="039D10E2" w:rsidR="00AC33A3" w:rsidRDefault="001228FB" w:rsidP="007645B9">
            <w:pPr>
              <w:rPr>
                <w:rFonts w:cstheme="minorHAnsi"/>
                <w:b w:val="0"/>
                <w:bCs w:val="0"/>
                <w:lang w:val="en-US"/>
              </w:rPr>
            </w:pPr>
            <w:r>
              <w:rPr>
                <w:rFonts w:cstheme="minorHAnsi"/>
                <w:b w:val="0"/>
                <w:bCs w:val="0"/>
                <w:lang w:val="en-US"/>
              </w:rPr>
              <w:t>impl</w:t>
            </w:r>
          </w:p>
        </w:tc>
        <w:tc>
          <w:tcPr>
            <w:tcW w:w="1930" w:type="dxa"/>
          </w:tcPr>
          <w:p w14:paraId="12FF3CBC" w14:textId="18017AA8"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64C9ADF2" w14:textId="0E659783"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 to implementing service.</w:t>
            </w:r>
          </w:p>
        </w:tc>
        <w:tc>
          <w:tcPr>
            <w:tcW w:w="1095" w:type="dxa"/>
          </w:tcPr>
          <w:p w14:paraId="2822F8DA"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7443F56B"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8275C5A" w14:textId="3C1E824F" w:rsidR="00AC33A3" w:rsidRDefault="001228FB" w:rsidP="007645B9">
            <w:pPr>
              <w:rPr>
                <w:rFonts w:cstheme="minorHAnsi"/>
                <w:b w:val="0"/>
                <w:bCs w:val="0"/>
                <w:lang w:val="en-US"/>
              </w:rPr>
            </w:pPr>
            <w:r>
              <w:rPr>
                <w:rFonts w:cstheme="minorHAnsi"/>
                <w:b w:val="0"/>
                <w:bCs w:val="0"/>
                <w:lang w:val="en-US"/>
              </w:rPr>
              <w:t>ensemble</w:t>
            </w:r>
          </w:p>
        </w:tc>
        <w:tc>
          <w:tcPr>
            <w:tcW w:w="1930" w:type="dxa"/>
          </w:tcPr>
          <w:p w14:paraId="390E9B0C" w14:textId="7F964533"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005EF79A" w14:textId="260F6876"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mesh elements that shall be started by default in the same process. Can be overridden by deployment plan.</w:t>
            </w:r>
          </w:p>
        </w:tc>
        <w:tc>
          <w:tcPr>
            <w:tcW w:w="1095" w:type="dxa"/>
          </w:tcPr>
          <w:p w14:paraId="564D730F" w14:textId="35E9873E"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AC33A3" w:rsidRPr="00125F5F" w14:paraId="3CC2A15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E2AF278" w14:textId="425C5A37" w:rsidR="00AC33A3" w:rsidRDefault="001228FB" w:rsidP="007645B9">
            <w:pPr>
              <w:rPr>
                <w:rFonts w:cstheme="minorHAnsi"/>
                <w:b w:val="0"/>
                <w:bCs w:val="0"/>
                <w:lang w:val="en-US"/>
              </w:rPr>
            </w:pPr>
            <w:r>
              <w:rPr>
                <w:rFonts w:cstheme="minorHAnsi"/>
                <w:b w:val="0"/>
                <w:bCs w:val="0"/>
                <w:lang w:val="en-US"/>
              </w:rPr>
              <w:t>pos_x</w:t>
            </w:r>
          </w:p>
        </w:tc>
        <w:tc>
          <w:tcPr>
            <w:tcW w:w="1930" w:type="dxa"/>
          </w:tcPr>
          <w:p w14:paraId="00A4D551" w14:textId="4C5684E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E98314F" w14:textId="3A5B7D02"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3FA875F9" w14:textId="0255433B"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1228FB" w:rsidRPr="00566A62" w14:paraId="2FE797C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1B4057C" w14:textId="59903B6F" w:rsidR="001228FB" w:rsidRDefault="001228FB" w:rsidP="001228FB">
            <w:pPr>
              <w:rPr>
                <w:rFonts w:cstheme="minorHAnsi"/>
                <w:b w:val="0"/>
                <w:bCs w:val="0"/>
                <w:lang w:val="en-US"/>
              </w:rPr>
            </w:pPr>
            <w:r>
              <w:rPr>
                <w:rFonts w:cstheme="minorHAnsi"/>
                <w:b w:val="0"/>
                <w:bCs w:val="0"/>
                <w:lang w:val="en-US"/>
              </w:rPr>
              <w:t>pos_y</w:t>
            </w:r>
          </w:p>
        </w:tc>
        <w:tc>
          <w:tcPr>
            <w:tcW w:w="1930" w:type="dxa"/>
          </w:tcPr>
          <w:p w14:paraId="42432416" w14:textId="254C1D6D"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24CC491E" w14:textId="7411A0AE"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4C1DD7AB" w14:textId="56C2129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566A62" w14:paraId="3C87734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2B7AE1F" w14:textId="4A7A5D02" w:rsidR="001228FB" w:rsidRDefault="001228FB" w:rsidP="001228FB">
            <w:pPr>
              <w:rPr>
                <w:rFonts w:cstheme="minorHAnsi"/>
                <w:b w:val="0"/>
                <w:bCs w:val="0"/>
                <w:lang w:val="en-US"/>
              </w:rPr>
            </w:pPr>
            <w:r>
              <w:rPr>
                <w:rFonts w:cstheme="minorHAnsi"/>
                <w:b w:val="0"/>
                <w:bCs w:val="0"/>
                <w:lang w:val="en-US"/>
              </w:rPr>
              <w:t>name</w:t>
            </w:r>
          </w:p>
        </w:tc>
        <w:tc>
          <w:tcPr>
            <w:tcW w:w="1930" w:type="dxa"/>
          </w:tcPr>
          <w:p w14:paraId="3B9FD7DE" w14:textId="4D7B518F"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7E293C1B" w14:textId="69A6B840"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descriptive name of the connector.</w:t>
            </w:r>
          </w:p>
        </w:tc>
        <w:tc>
          <w:tcPr>
            <w:tcW w:w="1095" w:type="dxa"/>
          </w:tcPr>
          <w:p w14:paraId="0EF3DD8F" w14:textId="0A018ADC"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566A62" w14:paraId="3B1A5EE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35DDA03" w14:textId="1F163C51" w:rsidR="001228FB" w:rsidRDefault="001228FB" w:rsidP="001228FB">
            <w:pPr>
              <w:rPr>
                <w:rFonts w:cstheme="minorHAnsi"/>
                <w:b w:val="0"/>
                <w:bCs w:val="0"/>
                <w:lang w:val="en-US"/>
              </w:rPr>
            </w:pPr>
            <w:r>
              <w:rPr>
                <w:rFonts w:cstheme="minorHAnsi"/>
                <w:b w:val="0"/>
                <w:bCs w:val="0"/>
                <w:lang w:val="en-US"/>
              </w:rPr>
              <w:t>next</w:t>
            </w:r>
          </w:p>
        </w:tc>
        <w:tc>
          <w:tcPr>
            <w:tcW w:w="1930" w:type="dxa"/>
          </w:tcPr>
          <w:p w14:paraId="3281648E" w14:textId="28C0B05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28FB6FA8" w14:textId="10748777"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mesh element the connector is connecting to.</w:t>
            </w:r>
          </w:p>
        </w:tc>
        <w:tc>
          <w:tcPr>
            <w:tcW w:w="1095" w:type="dxa"/>
          </w:tcPr>
          <w:p w14:paraId="50F7523A" w14:textId="299C876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4423430D"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DB68F1D" w14:textId="02DBA1A8" w:rsidR="001228FB" w:rsidRDefault="001228FB" w:rsidP="001228FB">
            <w:pPr>
              <w:rPr>
                <w:rFonts w:cstheme="minorHAnsi"/>
                <w:b w:val="0"/>
                <w:bCs w:val="0"/>
                <w:lang w:val="en-US"/>
              </w:rPr>
            </w:pPr>
            <w:r>
              <w:rPr>
                <w:rFonts w:cstheme="minorHAnsi"/>
                <w:b w:val="0"/>
                <w:bCs w:val="0"/>
                <w:lang w:val="en-US"/>
              </w:rPr>
              <w:t>next</w:t>
            </w:r>
          </w:p>
        </w:tc>
        <w:tc>
          <w:tcPr>
            <w:tcW w:w="1930" w:type="dxa"/>
          </w:tcPr>
          <w:p w14:paraId="5F9D4046" w14:textId="64E2FCC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2EB79745" w14:textId="4F79DC1A"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543303BD" w14:textId="0C06555B"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062DE11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D017F3" w14:textId="42AE5E6F" w:rsidR="001228FB" w:rsidRDefault="001228FB" w:rsidP="001228FB">
            <w:pPr>
              <w:rPr>
                <w:rFonts w:cstheme="minorHAnsi"/>
                <w:b w:val="0"/>
                <w:bCs w:val="0"/>
                <w:lang w:val="en-US"/>
              </w:rPr>
            </w:pPr>
            <w:r>
              <w:rPr>
                <w:rFonts w:cstheme="minorHAnsi"/>
                <w:b w:val="0"/>
                <w:bCs w:val="0"/>
                <w:lang w:val="en-US"/>
              </w:rPr>
              <w:t>pollInterval</w:t>
            </w:r>
          </w:p>
        </w:tc>
        <w:tc>
          <w:tcPr>
            <w:tcW w:w="1930" w:type="dxa"/>
          </w:tcPr>
          <w:p w14:paraId="25339108" w14:textId="12542B6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464FABE2" w14:textId="1075C89B"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If the implementing service supports polling, at which period in milliseconds shall the polling take place.</w:t>
            </w:r>
          </w:p>
        </w:tc>
        <w:tc>
          <w:tcPr>
            <w:tcW w:w="1095" w:type="dxa"/>
          </w:tcPr>
          <w:p w14:paraId="7981DDFB" w14:textId="5384F2F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1228FB" w:rsidRPr="00D91A72" w14:paraId="70F8644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9201ED2" w14:textId="040FBB11"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504B295E" w14:textId="497B5DA7"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6E7ED523" w14:textId="66DE30B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12C37F54" w14:textId="2FE51AEF"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2E49B36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42CACF3" w14:textId="318B6C54" w:rsidR="001228FB" w:rsidRDefault="001228FB" w:rsidP="001228FB">
            <w:pPr>
              <w:rPr>
                <w:rFonts w:cstheme="minorHAnsi"/>
                <w:b w:val="0"/>
                <w:bCs w:val="0"/>
                <w:lang w:val="en-US"/>
              </w:rPr>
            </w:pPr>
            <w:r>
              <w:rPr>
                <w:rFonts w:cstheme="minorHAnsi"/>
                <w:b w:val="0"/>
                <w:bCs w:val="0"/>
                <w:lang w:val="en-US"/>
              </w:rPr>
              <w:t>next</w:t>
            </w:r>
          </w:p>
        </w:tc>
        <w:tc>
          <w:tcPr>
            <w:tcW w:w="1930" w:type="dxa"/>
          </w:tcPr>
          <w:p w14:paraId="40F3AB23" w14:textId="5763C126"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MeshInnerElement</w:t>
            </w:r>
          </w:p>
        </w:tc>
        <w:tc>
          <w:tcPr>
            <w:tcW w:w="4151" w:type="dxa"/>
          </w:tcPr>
          <w:p w14:paraId="5EF934C8" w14:textId="7837BEA6"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196AB90C" w14:textId="7777777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D91A72" w14:paraId="75B197B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564EBE5F" w14:textId="0C9A3BC8" w:rsidR="001228FB" w:rsidRDefault="001228FB" w:rsidP="001228FB">
            <w:pPr>
              <w:rPr>
                <w:rFonts w:cstheme="minorHAnsi"/>
                <w:b w:val="0"/>
                <w:bCs w:val="0"/>
                <w:lang w:val="en-US"/>
              </w:rPr>
            </w:pPr>
            <w:r>
              <w:rPr>
                <w:rFonts w:cstheme="minorHAnsi"/>
                <w:b w:val="0"/>
                <w:bCs w:val="0"/>
                <w:lang w:val="en-US"/>
              </w:rPr>
              <w:t>input</w:t>
            </w:r>
          </w:p>
        </w:tc>
        <w:tc>
          <w:tcPr>
            <w:tcW w:w="1930" w:type="dxa"/>
          </w:tcPr>
          <w:p w14:paraId="25EA1BC1" w14:textId="029E02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21377B67" w14:textId="208C939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6885F269" w14:textId="6BEAF5D0"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54D7525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FE1AAD8" w14:textId="122D2E5D"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1F641030" w14:textId="05E861A1"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5CCDD49B" w14:textId="4C07EB64"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5F622FF9" w14:textId="6C253EE6"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4B23D46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78AF512" w14:textId="4E8780DC" w:rsidR="001228FB" w:rsidRDefault="001228FB" w:rsidP="001228FB">
            <w:pPr>
              <w:rPr>
                <w:rFonts w:cstheme="minorHAnsi"/>
                <w:b w:val="0"/>
                <w:bCs w:val="0"/>
                <w:lang w:val="en-US"/>
              </w:rPr>
            </w:pPr>
            <w:r>
              <w:rPr>
                <w:rFonts w:cstheme="minorHAnsi"/>
                <w:b w:val="0"/>
                <w:bCs w:val="0"/>
                <w:lang w:val="en-US"/>
              </w:rPr>
              <w:t>input</w:t>
            </w:r>
          </w:p>
        </w:tc>
        <w:tc>
          <w:tcPr>
            <w:tcW w:w="1930" w:type="dxa"/>
          </w:tcPr>
          <w:p w14:paraId="58E8B012" w14:textId="30FA35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MeshSink</w:t>
            </w:r>
          </w:p>
        </w:tc>
        <w:tc>
          <w:tcPr>
            <w:tcW w:w="4151" w:type="dxa"/>
          </w:tcPr>
          <w:p w14:paraId="71B77808" w14:textId="79AA1828"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2684AE6A" w14:textId="2106ACF1" w:rsidR="001228FB" w:rsidRP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i/>
                <w:lang w:val="en-US"/>
              </w:rPr>
            </w:pPr>
            <w:r>
              <w:rPr>
                <w:rFonts w:cstheme="minorHAnsi"/>
                <w:i/>
                <w:lang w:val="en-US"/>
              </w:rPr>
              <w:t>p</w:t>
            </w:r>
            <w:r w:rsidRPr="001228FB">
              <w:rPr>
                <w:rFonts w:cstheme="minorHAnsi"/>
                <w:i/>
                <w:lang w:val="en-US"/>
              </w:rPr>
              <w:t>ulled</w:t>
            </w:r>
            <w:r>
              <w:rPr>
                <w:rFonts w:cstheme="minorHAnsi"/>
                <w:i/>
                <w:lang w:val="en-US"/>
              </w:rPr>
              <w:t>!</w:t>
            </w:r>
          </w:p>
        </w:tc>
      </w:tr>
    </w:tbl>
    <w:p w14:paraId="36B5AEAA" w14:textId="77777777" w:rsidR="00D91A72" w:rsidRPr="00AC33A3" w:rsidRDefault="00D91A72" w:rsidP="00DE277D">
      <w:pPr>
        <w:rPr>
          <w:lang w:val="en-GB"/>
        </w:rPr>
      </w:pPr>
    </w:p>
    <w:p w14:paraId="654DEDEA" w14:textId="60121B49" w:rsidR="00112ED7" w:rsidRPr="003D662E" w:rsidRDefault="00112ED7" w:rsidP="00A82FE6">
      <w:pPr>
        <w:pStyle w:val="Heading2"/>
        <w:rPr>
          <w:lang w:val="en-US"/>
        </w:rPr>
      </w:pPr>
      <w:bookmarkStart w:id="395" w:name="_Toc148037179"/>
      <w:r w:rsidRPr="003D662E">
        <w:rPr>
          <w:lang w:val="en-US"/>
        </w:rPr>
        <w:t xml:space="preserve">Platform </w:t>
      </w:r>
      <w:r w:rsidR="00600F88" w:rsidRPr="003D662E">
        <w:rPr>
          <w:lang w:val="en-US"/>
        </w:rPr>
        <w:t>I</w:t>
      </w:r>
      <w:r w:rsidRPr="003D662E">
        <w:rPr>
          <w:lang w:val="en-US"/>
        </w:rPr>
        <w:t xml:space="preserve">nstantiation </w:t>
      </w:r>
      <w:bookmarkEnd w:id="358"/>
      <w:r w:rsidR="00600F88" w:rsidRPr="003D662E">
        <w:rPr>
          <w:lang w:val="en-US"/>
        </w:rPr>
        <w:t>P</w:t>
      </w:r>
      <w:r w:rsidR="001974CC" w:rsidRPr="003D662E">
        <w:rPr>
          <w:lang w:val="en-US"/>
        </w:rPr>
        <w:t>rocess</w:t>
      </w:r>
      <w:bookmarkEnd w:id="359"/>
      <w:bookmarkEnd w:id="365"/>
      <w:bookmarkEnd w:id="368"/>
      <w:bookmarkEnd w:id="395"/>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41DFE06E"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ins w:id="396" w:author="Holger Eichelberger" w:date="2025-03-06T13:05:00Z">
        <w:r w:rsidR="00262ACC" w:rsidRPr="003D662E">
          <w:rPr>
            <w:lang w:val="en-US"/>
          </w:rPr>
          <w:t xml:space="preserve">Figure </w:t>
        </w:r>
        <w:r w:rsidR="00262ACC">
          <w:rPr>
            <w:noProof/>
            <w:lang w:val="en-US"/>
          </w:rPr>
          <w:t>56</w:t>
        </w:r>
      </w:ins>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51335B">
      <w:pPr>
        <w:pStyle w:val="ListParagraph"/>
        <w:numPr>
          <w:ilvl w:val="0"/>
          <w:numId w:val="36"/>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51335B">
      <w:pPr>
        <w:pStyle w:val="ListParagraph"/>
        <w:numPr>
          <w:ilvl w:val="0"/>
          <w:numId w:val="36"/>
        </w:numPr>
        <w:jc w:val="both"/>
        <w:rPr>
          <w:lang w:val="en-US"/>
        </w:rPr>
      </w:pPr>
      <w:r w:rsidRPr="003D662E">
        <w:rPr>
          <w:rFonts w:ascii="Consolas" w:hAnsi="Consolas"/>
          <w:lang w:val="en-US"/>
        </w:rPr>
        <w:lastRenderedPageBreak/>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51335B">
      <w:pPr>
        <w:pStyle w:val="ListParagraph"/>
        <w:numPr>
          <w:ilvl w:val="0"/>
          <w:numId w:val="36"/>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51335B">
      <w:pPr>
        <w:pStyle w:val="ListParagraph"/>
        <w:numPr>
          <w:ilvl w:val="0"/>
          <w:numId w:val="36"/>
        </w:numPr>
        <w:jc w:val="both"/>
        <w:rPr>
          <w:lang w:val="en-US"/>
        </w:rPr>
      </w:pPr>
      <w:r w:rsidRPr="003D662E">
        <w:rPr>
          <w:rFonts w:ascii="Consolas" w:hAnsi="Consolas"/>
          <w:lang w:val="en-US"/>
        </w:rPr>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51335B">
      <w:pPr>
        <w:pStyle w:val="ListParagraph"/>
        <w:numPr>
          <w:ilvl w:val="0"/>
          <w:numId w:val="36"/>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509BD341" w:rsidR="00DD2F24" w:rsidRPr="003D662E" w:rsidRDefault="006E2A97" w:rsidP="0051335B">
      <w:pPr>
        <w:pStyle w:val="ListParagraph"/>
        <w:numPr>
          <w:ilvl w:val="0"/>
          <w:numId w:val="36"/>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ins w:id="397" w:author="Holger Eichelberger" w:date="2025-03-06T13:05:00Z">
        <w:r w:rsidR="00262ACC" w:rsidRPr="003D662E">
          <w:rPr>
            <w:lang w:val="en-US"/>
          </w:rPr>
          <w:t xml:space="preserve">Figure </w:t>
        </w:r>
        <w:r w:rsidR="00262ACC">
          <w:rPr>
            <w:noProof/>
            <w:lang w:val="en-US"/>
          </w:rPr>
          <w:t>56</w:t>
        </w:r>
      </w:ins>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0E9327C0"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ins w:id="398" w:author="Holger Eichelberger" w:date="2025-03-06T13:05:00Z">
        <w:r w:rsidR="00262ACC" w:rsidRPr="003D662E">
          <w:rPr>
            <w:lang w:val="en-US"/>
          </w:rPr>
          <w:t xml:space="preserve">Figure </w:t>
        </w:r>
        <w:r w:rsidR="00262ACC">
          <w:rPr>
            <w:noProof/>
            <w:lang w:val="en-US"/>
          </w:rPr>
          <w:t>56</w:t>
        </w:r>
      </w:ins>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4FF270EC"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12"/>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262ACC">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5BF7D193"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w:t>
      </w:r>
      <w:r w:rsidR="001C10C3" w:rsidRPr="003D662E">
        <w:rPr>
          <w:lang w:val="en-US"/>
        </w:rPr>
        <w:lastRenderedPageBreak/>
        <w:t xml:space="preserve">descriptors may be generated, e.g., as shown in </w:t>
      </w:r>
      <w:bookmarkStart w:id="399"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ins w:id="400" w:author="Holger Eichelberger" w:date="2025-03-06T13:05:00Z">
        <w:r w:rsidR="00262ACC" w:rsidRPr="003D662E">
          <w:rPr>
            <w:lang w:val="en-US"/>
          </w:rPr>
          <w:t xml:space="preserve">Figure </w:t>
        </w:r>
        <w:r w:rsidR="00262ACC">
          <w:rPr>
            <w:noProof/>
            <w:lang w:val="en-US"/>
          </w:rPr>
          <w:t>56</w:t>
        </w:r>
      </w:ins>
      <w:r w:rsidR="001C10C3" w:rsidRPr="003D662E">
        <w:rPr>
          <w:lang w:val="en-US"/>
        </w:rPr>
        <w:fldChar w:fldCharType="end"/>
      </w:r>
      <w:bookmarkEnd w:id="399"/>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34EF1832" w:rsidR="00E5519D" w:rsidRPr="003D662E" w:rsidRDefault="00507BCA" w:rsidP="00507BCA">
      <w:pPr>
        <w:pStyle w:val="Caption"/>
        <w:jc w:val="center"/>
        <w:rPr>
          <w:lang w:val="en-US"/>
        </w:rPr>
      </w:pPr>
      <w:bookmarkStart w:id="401"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56</w:t>
      </w:r>
      <w:r w:rsidRPr="003D662E">
        <w:fldChar w:fldCharType="end"/>
      </w:r>
      <w:bookmarkEnd w:id="401"/>
      <w:r w:rsidRPr="003D662E">
        <w:rPr>
          <w:lang w:val="en-US"/>
        </w:rPr>
        <w:t>: Overview of the platform instantiation process.</w:t>
      </w:r>
    </w:p>
    <w:p w14:paraId="5DBA7B46" w14:textId="7D72CCE1" w:rsidR="00F062A7" w:rsidRPr="003D662E" w:rsidRDefault="00782909" w:rsidP="00D9614F">
      <w:pPr>
        <w:jc w:val="both"/>
        <w:rPr>
          <w:lang w:val="en-US"/>
        </w:rPr>
      </w:pPr>
      <w:bookmarkStart w:id="402" w:name="_Ref88386398"/>
      <w:r w:rsidRPr="003D662E">
        <w:rPr>
          <w:lang w:val="en-US"/>
        </w:rPr>
        <w:lastRenderedPageBreak/>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403" w:name="_Ref120789406"/>
      <w:bookmarkStart w:id="404" w:name="_Toc148037180"/>
      <w:bookmarkStart w:id="405" w:name="_Ref101353228"/>
      <w:r w:rsidRPr="003D662E">
        <w:rPr>
          <w:lang w:val="en-US"/>
        </w:rPr>
        <w:t>Container Instantiation</w:t>
      </w:r>
      <w:bookmarkEnd w:id="403"/>
      <w:bookmarkEnd w:id="404"/>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xml:space="preserve">. For this purpose, the platform aims at automatically creating the required containers based on a set of basic container creation strategies. As ideally no human is involved in this process, this allows for application and device specific containers </w:t>
      </w:r>
      <w:r w:rsidR="007A5CDB" w:rsidRPr="003D662E">
        <w:rPr>
          <w:lang w:val="en-US"/>
        </w:rPr>
        <w:lastRenderedPageBreak/>
        <w:t>(e.g.,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We primarily focus on the Docker 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1DDA1C19"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ins w:id="406" w:author="Holger Eichelberger" w:date="2025-03-06T13:05:00Z">
        <w:r w:rsidR="00262ACC" w:rsidRPr="003D662E">
          <w:rPr>
            <w:lang w:val="en-GB"/>
          </w:rPr>
          <w:t xml:space="preserve">Figure </w:t>
        </w:r>
        <w:r w:rsidR="00262ACC">
          <w:rPr>
            <w:noProof/>
            <w:lang w:val="en-GB"/>
          </w:rPr>
          <w:t>57</w:t>
        </w:r>
      </w:ins>
      <w:r w:rsidR="00EB40C0" w:rsidRPr="003D662E">
        <w:rPr>
          <w:lang w:val="en-US"/>
        </w:rPr>
        <w:fldChar w:fldCharType="end"/>
      </w:r>
      <w:r w:rsidRPr="003D662E">
        <w:rPr>
          <w:lang w:val="en-US"/>
        </w:rPr>
        <w:t>. These types are</w:t>
      </w:r>
    </w:p>
    <w:p w14:paraId="26536EE4" w14:textId="22E6EBA1" w:rsidR="00476E51" w:rsidRPr="003D662E" w:rsidRDefault="00476E51" w:rsidP="0051335B">
      <w:pPr>
        <w:pStyle w:val="ListParagraph"/>
        <w:numPr>
          <w:ilvl w:val="0"/>
          <w:numId w:val="55"/>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51335B">
      <w:pPr>
        <w:pStyle w:val="ListParagraph"/>
        <w:numPr>
          <w:ilvl w:val="0"/>
          <w:numId w:val="55"/>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2E4263">
      <w:pPr>
        <w:pStyle w:val="ListParagraph"/>
        <w:numPr>
          <w:ilvl w:val="0"/>
          <w:numId w:val="55"/>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2E4263">
      <w:pPr>
        <w:pStyle w:val="ListParagraph"/>
        <w:numPr>
          <w:ilvl w:val="0"/>
          <w:numId w:val="55"/>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2E4263">
      <w:pPr>
        <w:pStyle w:val="ListParagraph"/>
        <w:numPr>
          <w:ilvl w:val="0"/>
          <w:numId w:val="55"/>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2E4263">
      <w:pPr>
        <w:pStyle w:val="ListParagraph"/>
        <w:numPr>
          <w:ilvl w:val="0"/>
          <w:numId w:val="55"/>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2AFA6944" w:rsidR="00080E6F" w:rsidRPr="003D662E" w:rsidRDefault="00080E6F" w:rsidP="00EB40C0">
      <w:pPr>
        <w:pStyle w:val="Caption"/>
        <w:jc w:val="center"/>
        <w:rPr>
          <w:lang w:val="en-GB"/>
        </w:rPr>
      </w:pPr>
      <w:bookmarkStart w:id="407"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262ACC">
        <w:rPr>
          <w:noProof/>
          <w:lang w:val="en-GB"/>
        </w:rPr>
        <w:t>57</w:t>
      </w:r>
      <w:r w:rsidRPr="003D662E">
        <w:fldChar w:fldCharType="end"/>
      </w:r>
      <w:bookmarkEnd w:id="407"/>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4BD5410A"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13"/>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ins w:id="408" w:author="Holger Eichelberger" w:date="2025-03-06T13:05:00Z">
        <w:r w:rsidR="00262ACC" w:rsidRPr="007D4360">
          <w:rPr>
            <w:lang w:val="en-GB"/>
          </w:rPr>
          <w:t xml:space="preserve">Figure </w:t>
        </w:r>
        <w:r w:rsidR="00262ACC">
          <w:rPr>
            <w:noProof/>
            <w:lang w:val="en-GB"/>
          </w:rPr>
          <w:t>58</w:t>
        </w:r>
        <w:r w:rsidR="00262ACC" w:rsidRPr="007D4360">
          <w:rPr>
            <w:lang w:val="en-GB"/>
          </w:rPr>
          <w:t>: Container base image creation</w:t>
        </w:r>
      </w:ins>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0A2F7D0B" w:rsidR="00531E30" w:rsidRPr="007D4360" w:rsidRDefault="00531E30" w:rsidP="00531E30">
      <w:pPr>
        <w:pStyle w:val="Caption"/>
        <w:jc w:val="center"/>
        <w:rPr>
          <w:lang w:val="en-GB"/>
        </w:rPr>
      </w:pPr>
      <w:bookmarkStart w:id="409"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262ACC">
        <w:rPr>
          <w:noProof/>
          <w:lang w:val="en-GB"/>
        </w:rPr>
        <w:t>58</w:t>
      </w:r>
      <w:r w:rsidRPr="007D4360">
        <w:fldChar w:fldCharType="end"/>
      </w:r>
      <w:r w:rsidRPr="007D4360">
        <w:rPr>
          <w:lang w:val="en-GB"/>
        </w:rPr>
        <w:t>: Container base image creation</w:t>
      </w:r>
      <w:bookmarkEnd w:id="409"/>
    </w:p>
    <w:p w14:paraId="1A1CFA7E" w14:textId="4255E07B" w:rsidR="005477EB" w:rsidRPr="007D4360" w:rsidRDefault="005477EB" w:rsidP="005477EB">
      <w:pPr>
        <w:pStyle w:val="ListParagraph"/>
        <w:numPr>
          <w:ilvl w:val="0"/>
          <w:numId w:val="66"/>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5477EB">
      <w:pPr>
        <w:pStyle w:val="ListParagraph"/>
        <w:numPr>
          <w:ilvl w:val="0"/>
          <w:numId w:val="66"/>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624EA6">
      <w:pPr>
        <w:pStyle w:val="ListParagraph"/>
        <w:numPr>
          <w:ilvl w:val="0"/>
          <w:numId w:val="66"/>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624EA6">
      <w:pPr>
        <w:pStyle w:val="ListParagraph"/>
        <w:numPr>
          <w:ilvl w:val="1"/>
          <w:numId w:val="66"/>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624EA6">
      <w:pPr>
        <w:pStyle w:val="ListParagraph"/>
        <w:numPr>
          <w:ilvl w:val="1"/>
          <w:numId w:val="66"/>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44EF3A1A"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r>
      <w:r>
        <w:rPr>
          <w:lang w:val="en-GB"/>
        </w:rPr>
        <w:fldChar w:fldCharType="separate"/>
      </w:r>
      <w:r w:rsidR="00262ACC">
        <w:rPr>
          <w:lang w:val="en-GB"/>
        </w:rPr>
        <w:t>6.4.3</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262ACC">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410" w:name="_Ref120789357"/>
      <w:bookmarkStart w:id="411" w:name="_Toc148037181"/>
      <w:r w:rsidRPr="003D662E">
        <w:rPr>
          <w:lang w:val="en-US"/>
        </w:rPr>
        <w:lastRenderedPageBreak/>
        <w:t>Example</w:t>
      </w:r>
      <w:r w:rsidR="00F41335" w:rsidRPr="003D662E">
        <w:rPr>
          <w:lang w:val="en-US"/>
        </w:rPr>
        <w:t xml:space="preserve"> Application</w:t>
      </w:r>
      <w:r w:rsidRPr="003D662E">
        <w:rPr>
          <w:lang w:val="en-US"/>
        </w:rPr>
        <w:t>s</w:t>
      </w:r>
      <w:bookmarkEnd w:id="405"/>
      <w:bookmarkEnd w:id="410"/>
      <w:bookmarkEnd w:id="411"/>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14"/>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51335B">
      <w:pPr>
        <w:pStyle w:val="ListParagraph"/>
        <w:numPr>
          <w:ilvl w:val="0"/>
          <w:numId w:val="41"/>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51335B">
      <w:pPr>
        <w:pStyle w:val="ListParagraph"/>
        <w:numPr>
          <w:ilvl w:val="0"/>
          <w:numId w:val="41"/>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51335B">
      <w:pPr>
        <w:pStyle w:val="ListParagraph"/>
        <w:numPr>
          <w:ilvl w:val="0"/>
          <w:numId w:val="41"/>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51335B">
      <w:pPr>
        <w:pStyle w:val="ListParagraph"/>
        <w:numPr>
          <w:ilvl w:val="0"/>
          <w:numId w:val="41"/>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3DABF656" w:rsidR="00A834B6" w:rsidRDefault="00783E6B" w:rsidP="0051335B">
      <w:pPr>
        <w:pStyle w:val="ListParagraph"/>
        <w:numPr>
          <w:ilvl w:val="0"/>
          <w:numId w:val="41"/>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r>
      <w:r w:rsidR="00DF753B" w:rsidRPr="003D662E">
        <w:rPr>
          <w:vertAlign w:val="superscript"/>
          <w:lang w:val="en-US"/>
        </w:rPr>
        <w:fldChar w:fldCharType="separate"/>
      </w:r>
      <w:r w:rsidR="00262ACC">
        <w:rPr>
          <w:vertAlign w:val="superscript"/>
          <w:lang w:val="en-US"/>
        </w:rPr>
        <w:t>6</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6"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4D6F0F65" w:rsidR="00A834B6" w:rsidRDefault="00A834B6" w:rsidP="00A834B6">
      <w:pPr>
        <w:pStyle w:val="Caption"/>
        <w:jc w:val="center"/>
        <w:rPr>
          <w:lang w:val="en-GB"/>
        </w:rPr>
      </w:pPr>
      <w:bookmarkStart w:id="412"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262ACC">
        <w:rPr>
          <w:noProof/>
          <w:lang w:val="en-GB"/>
        </w:rPr>
        <w:t>59</w:t>
      </w:r>
      <w:r w:rsidRPr="003D662E">
        <w:fldChar w:fldCharType="end"/>
      </w:r>
      <w:bookmarkEnd w:id="412"/>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363DF1E7" w:rsidR="009573A8" w:rsidRPr="003D662E" w:rsidRDefault="00505128" w:rsidP="0051335B">
      <w:pPr>
        <w:pStyle w:val="ListParagraph"/>
        <w:numPr>
          <w:ilvl w:val="0"/>
          <w:numId w:val="41"/>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ins w:id="413" w:author="Holger Eichelberger" w:date="2025-03-06T13:05:00Z">
        <w:r w:rsidR="00262ACC" w:rsidRPr="003D662E">
          <w:rPr>
            <w:lang w:val="en-GB"/>
          </w:rPr>
          <w:t xml:space="preserve">Figure </w:t>
        </w:r>
        <w:r w:rsidR="00262ACC">
          <w:rPr>
            <w:noProof/>
            <w:lang w:val="en-GB"/>
          </w:rPr>
          <w:t>59</w:t>
        </w:r>
      </w:ins>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74A1DB00" w:rsidR="00DB6AFB" w:rsidRDefault="00A834B6" w:rsidP="0051335B">
      <w:pPr>
        <w:pStyle w:val="ListParagraph"/>
        <w:numPr>
          <w:ilvl w:val="0"/>
          <w:numId w:val="41"/>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ins w:id="414" w:author="Holger Eichelberger" w:date="2025-03-06T13:05:00Z">
        <w:r w:rsidR="00262ACC" w:rsidRPr="007F5501">
          <w:rPr>
            <w:lang w:val="en-GB"/>
          </w:rPr>
          <w:t xml:space="preserve">Figure </w:t>
        </w:r>
        <w:r w:rsidR="00262ACC">
          <w:rPr>
            <w:noProof/>
            <w:lang w:val="en-GB"/>
          </w:rPr>
          <w:t>60</w:t>
        </w:r>
      </w:ins>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42301A94" w:rsidR="00DB6AFB" w:rsidRPr="007F5501" w:rsidRDefault="00DB6AFB" w:rsidP="00DB6AFB">
      <w:pPr>
        <w:pStyle w:val="Caption"/>
        <w:jc w:val="center"/>
        <w:rPr>
          <w:lang w:val="en-GB"/>
        </w:rPr>
      </w:pPr>
      <w:bookmarkStart w:id="415"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262ACC">
        <w:rPr>
          <w:noProof/>
          <w:lang w:val="en-GB"/>
        </w:rPr>
        <w:t>60</w:t>
      </w:r>
      <w:r>
        <w:fldChar w:fldCharType="end"/>
      </w:r>
      <w:bookmarkEnd w:id="415"/>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51335B">
      <w:pPr>
        <w:pStyle w:val="ListParagraph"/>
        <w:numPr>
          <w:ilvl w:val="0"/>
          <w:numId w:val="41"/>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15"/>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51335B">
      <w:pPr>
        <w:pStyle w:val="ListParagraph"/>
        <w:numPr>
          <w:ilvl w:val="0"/>
          <w:numId w:val="41"/>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64FDB7AA" w:rsidR="00E96422" w:rsidRPr="003B7191" w:rsidRDefault="00E96422" w:rsidP="00E96422">
      <w:pPr>
        <w:pStyle w:val="ListParagraph"/>
        <w:numPr>
          <w:ilvl w:val="0"/>
          <w:numId w:val="41"/>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4A2DBE7B" w14:textId="13469507" w:rsidR="00E5519D" w:rsidRPr="003D662E" w:rsidRDefault="00E5519D" w:rsidP="00E5519D">
      <w:pPr>
        <w:pStyle w:val="Heading2"/>
        <w:rPr>
          <w:lang w:val="en-US"/>
        </w:rPr>
      </w:pPr>
      <w:bookmarkStart w:id="416" w:name="_Ref101369004"/>
      <w:bookmarkStart w:id="417" w:name="_Toc148037182"/>
      <w:r w:rsidRPr="003D662E">
        <w:rPr>
          <w:lang w:val="en-US"/>
        </w:rPr>
        <w:t xml:space="preserve">Creating an </w:t>
      </w:r>
      <w:r w:rsidR="003736EF" w:rsidRPr="003D662E">
        <w:rPr>
          <w:lang w:val="en-US"/>
        </w:rPr>
        <w:t>A</w:t>
      </w:r>
      <w:r w:rsidRPr="003D662E">
        <w:rPr>
          <w:lang w:val="en-US"/>
        </w:rPr>
        <w:t>pplication</w:t>
      </w:r>
      <w:bookmarkEnd w:id="402"/>
      <w:bookmarkEnd w:id="416"/>
      <w:bookmarkEnd w:id="417"/>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3DFE064B"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ins w:id="418" w:author="Holger Eichelberger" w:date="2025-03-06T13:05:00Z">
        <w:r w:rsidR="00262ACC" w:rsidRPr="003D662E">
          <w:rPr>
            <w:lang w:val="en-US"/>
          </w:rPr>
          <w:t xml:space="preserve">Figure </w:t>
        </w:r>
        <w:r w:rsidR="00262ACC">
          <w:rPr>
            <w:noProof/>
            <w:lang w:val="en-US"/>
          </w:rPr>
          <w:t>61</w:t>
        </w:r>
      </w:ins>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ins w:id="419" w:author="Holger Eichelberger" w:date="2025-03-06T13:05:00Z">
        <w:r w:rsidR="00262ACC" w:rsidRPr="003D662E">
          <w:rPr>
            <w:lang w:val="en-US"/>
          </w:rPr>
          <w:t xml:space="preserve">Figure </w:t>
        </w:r>
        <w:r w:rsidR="00262ACC">
          <w:rPr>
            <w:noProof/>
            <w:lang w:val="en-US"/>
          </w:rPr>
          <w:t>61</w:t>
        </w:r>
      </w:ins>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r>
      <w:r w:rsidR="007A79F9" w:rsidRPr="003D662E">
        <w:rPr>
          <w:vertAlign w:val="superscript"/>
          <w:lang w:val="en-US"/>
        </w:rPr>
        <w:fldChar w:fldCharType="separate"/>
      </w:r>
      <w:r w:rsidR="00262ACC">
        <w:rPr>
          <w:vertAlign w:val="superscript"/>
          <w:lang w:val="en-US"/>
        </w:rPr>
        <w:t>6</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51335B">
      <w:pPr>
        <w:pStyle w:val="ListParagraph"/>
        <w:numPr>
          <w:ilvl w:val="0"/>
          <w:numId w:val="34"/>
        </w:numPr>
        <w:jc w:val="both"/>
        <w:rPr>
          <w:lang w:val="en-US"/>
        </w:rPr>
      </w:pPr>
      <w:r w:rsidRPr="003D662E">
        <w:rPr>
          <w:lang w:val="en-US"/>
        </w:rPr>
        <w:lastRenderedPageBreak/>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16"/>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51335B">
      <w:pPr>
        <w:pStyle w:val="ListParagraph"/>
        <w:numPr>
          <w:ilvl w:val="0"/>
          <w:numId w:val="34"/>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37E96D68" w:rsidR="0024178C" w:rsidRPr="003D662E" w:rsidRDefault="00AD0037" w:rsidP="0051335B">
      <w:pPr>
        <w:pStyle w:val="ListParagraph"/>
        <w:numPr>
          <w:ilvl w:val="0"/>
          <w:numId w:val="34"/>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262ACC">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51335B">
      <w:pPr>
        <w:pStyle w:val="ListParagraph"/>
        <w:numPr>
          <w:ilvl w:val="0"/>
          <w:numId w:val="34"/>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479188C0" w:rsidR="00FE1F18" w:rsidRPr="003D662E" w:rsidRDefault="00825873" w:rsidP="0051335B">
      <w:pPr>
        <w:pStyle w:val="ListParagraph"/>
        <w:numPr>
          <w:ilvl w:val="0"/>
          <w:numId w:val="34"/>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262ACC">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262ACC">
        <w:rPr>
          <w:lang w:val="en-US"/>
        </w:rPr>
        <w:t>7.5</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3F8CB827" w:rsidR="00507BCA" w:rsidRPr="003D662E" w:rsidRDefault="00507BCA" w:rsidP="00507BCA">
      <w:pPr>
        <w:pStyle w:val="Caption"/>
        <w:jc w:val="center"/>
        <w:rPr>
          <w:lang w:val="en-US"/>
        </w:rPr>
      </w:pPr>
      <w:bookmarkStart w:id="420"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61</w:t>
      </w:r>
      <w:r w:rsidRPr="003D662E">
        <w:fldChar w:fldCharType="end"/>
      </w:r>
      <w:bookmarkEnd w:id="420"/>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421" w:name="_Ref110940416"/>
      <w:bookmarkStart w:id="422" w:name="_Toc148037183"/>
      <w:r w:rsidRPr="003D662E">
        <w:rPr>
          <w:lang w:val="en-US"/>
        </w:rPr>
        <w:t>Project Structures</w:t>
      </w:r>
      <w:bookmarkEnd w:id="421"/>
      <w:bookmarkEnd w:id="422"/>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1D5A6273"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ins w:id="423" w:author="Holger Eichelberger" w:date="2025-03-06T13:05:00Z">
        <w:r w:rsidR="00262ACC" w:rsidRPr="003D662E">
          <w:rPr>
            <w:lang w:val="en-US"/>
          </w:rPr>
          <w:t xml:space="preserve">Figure </w:t>
        </w:r>
        <w:r w:rsidR="00262ACC">
          <w:rPr>
            <w:noProof/>
            <w:lang w:val="en-US"/>
          </w:rPr>
          <w:t>61</w:t>
        </w:r>
      </w:ins>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560F2DD5"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62</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lastRenderedPageBreak/>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17"/>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18"/>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70DE5933" w:rsidR="0006191D" w:rsidRPr="003D662E" w:rsidRDefault="0006191D" w:rsidP="0006191D">
      <w:pPr>
        <w:pStyle w:val="Caption"/>
        <w:jc w:val="center"/>
        <w:rPr>
          <w:lang w:val="en-US"/>
        </w:rPr>
      </w:pPr>
      <w:bookmarkStart w:id="425"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63</w:t>
      </w:r>
      <w:r w:rsidRPr="003D662E">
        <w:fldChar w:fldCharType="end"/>
      </w:r>
      <w:bookmarkEnd w:id="425"/>
      <w:r w:rsidRPr="003D662E">
        <w:rPr>
          <w:lang w:val="en-US"/>
        </w:rPr>
        <w:t>: Detailed structure of the generated application interfaces.</w:t>
      </w:r>
    </w:p>
    <w:p w14:paraId="535B70B8" w14:textId="68FBAD87"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ins w:id="426" w:author="Holger Eichelberger" w:date="2025-03-06T13:05:00Z">
        <w:r w:rsidR="00262ACC" w:rsidRPr="003D662E">
          <w:rPr>
            <w:lang w:val="en-US"/>
          </w:rPr>
          <w:t xml:space="preserve">Figure </w:t>
        </w:r>
        <w:r w:rsidR="00262ACC">
          <w:rPr>
            <w:noProof/>
            <w:lang w:val="en-US"/>
          </w:rPr>
          <w:t>63</w:t>
        </w:r>
      </w:ins>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w:t>
      </w:r>
      <w:r w:rsidRPr="003D662E">
        <w:rPr>
          <w:lang w:val="en-US"/>
        </w:rPr>
        <w:lastRenderedPageBreak/>
        <w:t xml:space="preserve">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664BC54A" w:rsidR="0006191D" w:rsidRPr="003D662E" w:rsidRDefault="0006191D" w:rsidP="0006191D">
      <w:pPr>
        <w:pStyle w:val="Caption"/>
        <w:jc w:val="center"/>
        <w:rPr>
          <w:lang w:val="en-US"/>
        </w:rPr>
      </w:pPr>
      <w:bookmarkStart w:id="427" w:name="_Ref19215851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64</w:t>
      </w:r>
      <w:r w:rsidRPr="003D662E">
        <w:fldChar w:fldCharType="end"/>
      </w:r>
      <w:bookmarkEnd w:id="427"/>
      <w:r w:rsidRPr="003D662E">
        <w:rPr>
          <w:lang w:val="en-US"/>
        </w:rPr>
        <w:t>: Detailed structure of the generated service integrations.</w:t>
      </w:r>
    </w:p>
    <w:p w14:paraId="29132970" w14:textId="400449E0"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19"/>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262ACC">
        <w:rPr>
          <w:lang w:val="en-US"/>
        </w:rPr>
        <w:t>3.5.2.1</w:t>
      </w:r>
      <w:r w:rsidRPr="003D662E">
        <w:rPr>
          <w:lang w:val="en-US"/>
        </w:rPr>
        <w:fldChar w:fldCharType="end"/>
      </w:r>
      <w:r w:rsidRPr="003D662E">
        <w:rPr>
          <w:lang w:val="en-US"/>
        </w:rPr>
        <w:t>.</w:t>
      </w:r>
    </w:p>
    <w:p w14:paraId="752A4F66" w14:textId="4618F582"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The template project</w:t>
      </w:r>
      <w:r w:rsidR="00566A62">
        <w:rPr>
          <w:lang w:val="en-US"/>
        </w:rPr>
        <w:t xml:space="preserve"> as illustrated in </w:t>
      </w:r>
      <w:r w:rsidR="00566A62">
        <w:rPr>
          <w:lang w:val="en-US"/>
        </w:rPr>
        <w:fldChar w:fldCharType="begin"/>
      </w:r>
      <w:r w:rsidR="00566A62">
        <w:rPr>
          <w:lang w:val="en-US"/>
        </w:rPr>
        <w:instrText xml:space="preserve"> REF _Ref192158557 \h </w:instrText>
      </w:r>
      <w:r w:rsidR="00566A62">
        <w:rPr>
          <w:lang w:val="en-US"/>
        </w:rPr>
      </w:r>
      <w:r w:rsidR="00566A62">
        <w:rPr>
          <w:lang w:val="en-US"/>
        </w:rPr>
        <w:fldChar w:fldCharType="separate"/>
      </w:r>
      <w:ins w:id="428" w:author="Holger Eichelberger" w:date="2025-03-06T13:05:00Z">
        <w:r w:rsidR="00262ACC" w:rsidRPr="003D662E">
          <w:rPr>
            <w:lang w:val="en-US"/>
          </w:rPr>
          <w:t xml:space="preserve">Figure </w:t>
        </w:r>
        <w:r w:rsidR="00262ACC">
          <w:rPr>
            <w:noProof/>
            <w:lang w:val="en-US"/>
          </w:rPr>
          <w:t>65</w:t>
        </w:r>
      </w:ins>
      <w:bookmarkStart w:id="429" w:name="_GoBack"/>
      <w:bookmarkEnd w:id="429"/>
      <w:r w:rsidR="00566A62">
        <w:rPr>
          <w:lang w:val="en-US"/>
        </w:rPr>
        <w:fldChar w:fldCharType="end"/>
      </w:r>
      <w:r w:rsidR="00566A62">
        <w:rPr>
          <w:lang w:val="en-US"/>
        </w:rPr>
        <w:t xml:space="preserve"> </w:t>
      </w:r>
      <w:r w:rsidR="00ED58D1" w:rsidRPr="003D662E">
        <w:rPr>
          <w:lang w:val="en-US"/>
        </w:rPr>
        <w:t xml:space="preserve">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and the</w:t>
      </w:r>
      <w:r w:rsidR="00566A62">
        <w:rPr>
          <w:lang w:val="en-US"/>
        </w:rPr>
        <w:t xml:space="preserve"> tests in</w:t>
      </w:r>
      <w:r w:rsidR="00ED58D1" w:rsidRPr="003D662E">
        <w:rPr>
          <w:lang w:val="en-US"/>
        </w:rPr>
        <w:t xml:space="preserve"> </w:t>
      </w:r>
      <w:r w:rsidR="00ED58D1" w:rsidRPr="003D662E">
        <w:rPr>
          <w:rFonts w:ascii="Consolas" w:hAnsi="Consolas"/>
          <w:lang w:val="en-US"/>
        </w:rPr>
        <w:t>test</w:t>
      </w:r>
      <w:r w:rsidR="00ED58D1" w:rsidRPr="003D662E">
        <w:rPr>
          <w:lang w:val="en-US"/>
        </w:rPr>
        <w:t>. Both folders may contain Java source code, Python source code and resources according to your configured services.</w:t>
      </w:r>
      <w:r w:rsidR="00566A62">
        <w:rPr>
          <w:lang w:val="en-US"/>
        </w:rPr>
        <w:t xml:space="preserve"> In particular, the </w:t>
      </w:r>
      <w:r w:rsidR="00566A62" w:rsidRPr="00566A62">
        <w:rPr>
          <w:rFonts w:ascii="Consolas" w:hAnsi="Consolas"/>
          <w:lang w:val="en-US"/>
        </w:rPr>
        <w:t>test</w:t>
      </w:r>
      <w:r w:rsidR="00566A62">
        <w:rPr>
          <w:lang w:val="en-US"/>
        </w:rPr>
        <w:t xml:space="preserve"> folder contains connector connectivity </w:t>
      </w:r>
      <w:r w:rsidR="00566A62">
        <w:rPr>
          <w:lang w:val="en-US"/>
        </w:rPr>
        <w:lastRenderedPageBreak/>
        <w:t xml:space="preserve">tests (in </w:t>
      </w:r>
      <w:r w:rsidR="00566A62" w:rsidRPr="00566A62">
        <w:rPr>
          <w:rFonts w:ascii="Consolas" w:hAnsi="Consolas"/>
          <w:lang w:val="en-US"/>
        </w:rPr>
        <w:t>iip.connectivity</w:t>
      </w:r>
      <w:r w:rsidR="00566A62">
        <w:rPr>
          <w:lang w:val="en-US"/>
        </w:rPr>
        <w:t xml:space="preserve">), simple programs that are intended to run a generated connector against a real device to initially validate the functionality of the device-connector-communication on a rather low level </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51335B">
      <w:pPr>
        <w:pStyle w:val="ListParagraph"/>
        <w:numPr>
          <w:ilvl w:val="0"/>
          <w:numId w:val="52"/>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51335B">
      <w:pPr>
        <w:pStyle w:val="ListParagraph"/>
        <w:numPr>
          <w:ilvl w:val="0"/>
          <w:numId w:val="52"/>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51335B">
      <w:pPr>
        <w:pStyle w:val="ListParagraph"/>
        <w:numPr>
          <w:ilvl w:val="0"/>
          <w:numId w:val="52"/>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51335B">
      <w:pPr>
        <w:pStyle w:val="ListParagraph"/>
        <w:numPr>
          <w:ilvl w:val="0"/>
          <w:numId w:val="52"/>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51335B">
      <w:pPr>
        <w:pStyle w:val="ListParagraph"/>
        <w:numPr>
          <w:ilvl w:val="0"/>
          <w:numId w:val="52"/>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51335B">
      <w:pPr>
        <w:pStyle w:val="ListParagraph"/>
        <w:numPr>
          <w:ilvl w:val="0"/>
          <w:numId w:val="52"/>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51335B">
      <w:pPr>
        <w:pStyle w:val="ListParagraph"/>
        <w:numPr>
          <w:ilvl w:val="0"/>
          <w:numId w:val="52"/>
        </w:numPr>
        <w:jc w:val="both"/>
        <w:rPr>
          <w:lang w:val="en-US"/>
        </w:rPr>
      </w:pPr>
      <w:r w:rsidRPr="003D662E">
        <w:rPr>
          <w:lang w:val="en-US"/>
        </w:rPr>
        <w:t xml:space="preserve">Test data specification </w:t>
      </w:r>
      <w:r w:rsidR="00876260" w:rsidRPr="003D662E">
        <w:rPr>
          <w:lang w:val="en-US"/>
        </w:rPr>
        <w:t xml:space="preserve">in </w:t>
      </w:r>
      <w:bookmarkStart w:id="430" w:name="_Hlk113956115"/>
      <w:r w:rsidR="00876260" w:rsidRPr="003D662E">
        <w:rPr>
          <w:rFonts w:ascii="Consolas" w:hAnsi="Consolas"/>
          <w:lang w:val="en-US"/>
        </w:rPr>
        <w:t>src/test/resources</w:t>
      </w:r>
      <w:bookmarkEnd w:id="430"/>
      <w:r w:rsidR="00876260" w:rsidRPr="003D662E">
        <w:rPr>
          <w:lang w:val="en-US"/>
        </w:rPr>
        <w:t xml:space="preserve"> </w:t>
      </w:r>
      <w:r w:rsidRPr="003D662E">
        <w:rPr>
          <w:lang w:val="en-US"/>
        </w:rPr>
        <w:t>(to be filled and renamed)</w:t>
      </w:r>
    </w:p>
    <w:p w14:paraId="3D6F7B99" w14:textId="5DE5DE55" w:rsidR="002B4EFC" w:rsidRPr="003D662E" w:rsidRDefault="002B4EFC" w:rsidP="0051335B">
      <w:pPr>
        <w:pStyle w:val="ListParagraph"/>
        <w:numPr>
          <w:ilvl w:val="0"/>
          <w:numId w:val="52"/>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lastRenderedPageBreak/>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212E8B92" w:rsidR="00312A84" w:rsidRPr="003D662E" w:rsidRDefault="00312A84" w:rsidP="00312A84">
      <w:pPr>
        <w:pStyle w:val="Caption"/>
        <w:jc w:val="center"/>
        <w:rPr>
          <w:lang w:val="en-US"/>
        </w:rPr>
      </w:pPr>
      <w:bookmarkStart w:id="431" w:name="_Ref19215855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65</w:t>
      </w:r>
      <w:r w:rsidRPr="003D662E">
        <w:fldChar w:fldCharType="end"/>
      </w:r>
      <w:bookmarkEnd w:id="431"/>
      <w:r w:rsidRPr="003D662E">
        <w:rPr>
          <w:lang w:val="en-US"/>
        </w:rPr>
        <w:t xml:space="preserve">: </w:t>
      </w:r>
      <w:r w:rsidR="00566A62">
        <w:rPr>
          <w:lang w:val="en-US"/>
        </w:rPr>
        <w:t>Exemplified</w:t>
      </w:r>
      <w:r w:rsidRPr="003D662E">
        <w:rPr>
          <w:lang w:val="en-US"/>
        </w:rPr>
        <w:t xml:space="preserve"> structure of a generated service implementation template.</w:t>
      </w:r>
    </w:p>
    <w:p w14:paraId="7BC554B7" w14:textId="21A53594" w:rsidR="009702D3" w:rsidRPr="003D662E" w:rsidRDefault="0006191D" w:rsidP="0006191D">
      <w:pPr>
        <w:pStyle w:val="Heading2"/>
        <w:rPr>
          <w:lang w:val="en-US"/>
        </w:rPr>
      </w:pPr>
      <w:bookmarkStart w:id="432" w:name="_Ref111448857"/>
      <w:bookmarkStart w:id="433" w:name="_Toc148037184"/>
      <w:r w:rsidRPr="003D662E">
        <w:rPr>
          <w:lang w:val="en-US"/>
        </w:rPr>
        <w:t xml:space="preserve">Default Build </w:t>
      </w:r>
      <w:r w:rsidR="00FD00DF" w:rsidRPr="003D662E">
        <w:rPr>
          <w:lang w:val="en-US"/>
        </w:rPr>
        <w:t>Sequences</w:t>
      </w:r>
      <w:bookmarkEnd w:id="432"/>
      <w:bookmarkEnd w:id="433"/>
    </w:p>
    <w:p w14:paraId="72487AAF" w14:textId="6B8E19A3"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262ACC">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262ACC">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0304CD02" w:rsidR="004D4232" w:rsidRPr="003D662E" w:rsidRDefault="004D4232" w:rsidP="0051335B">
      <w:pPr>
        <w:pStyle w:val="ListParagraph"/>
        <w:numPr>
          <w:ilvl w:val="0"/>
          <w:numId w:val="48"/>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262ACC">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51335B">
      <w:pPr>
        <w:pStyle w:val="ListParagraph"/>
        <w:numPr>
          <w:ilvl w:val="0"/>
          <w:numId w:val="48"/>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w:t>
      </w:r>
      <w:r w:rsidR="00B11A56" w:rsidRPr="003D662E">
        <w:rPr>
          <w:lang w:val="en-US"/>
        </w:rPr>
        <w:lastRenderedPageBreak/>
        <w:t xml:space="preserve">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51335B">
      <w:pPr>
        <w:pStyle w:val="ListParagraph"/>
        <w:numPr>
          <w:ilvl w:val="0"/>
          <w:numId w:val="49"/>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4CA2511D" w:rsidR="007D4CA2" w:rsidRPr="003D662E" w:rsidRDefault="007D4CA2" w:rsidP="0051335B">
      <w:pPr>
        <w:pStyle w:val="ListParagraph"/>
        <w:numPr>
          <w:ilvl w:val="0"/>
          <w:numId w:val="49"/>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262ACC">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262ACC">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262ACC">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6EDF6DB7"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262ACC">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434" w:name="_Ref111448859"/>
      <w:bookmarkStart w:id="435" w:name="_Toc148037185"/>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434"/>
      <w:bookmarkEnd w:id="435"/>
    </w:p>
    <w:p w14:paraId="35B8A070" w14:textId="0F9A0DCF"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262ACC">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262ACC">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r>
      <w:r w:rsidRPr="003D662E">
        <w:rPr>
          <w:lang w:val="en-US"/>
        </w:rPr>
        <w:fldChar w:fldCharType="separate"/>
      </w:r>
      <w:r w:rsidR="00262ACC">
        <w:rPr>
          <w:lang w:val="en-US"/>
        </w:rPr>
        <w:t>8</w:t>
      </w:r>
      <w:r w:rsidRPr="003D662E">
        <w:rPr>
          <w:lang w:val="en-US"/>
        </w:rPr>
        <w:fldChar w:fldCharType="end"/>
      </w:r>
      <w:r w:rsidRPr="003D662E">
        <w:rPr>
          <w:lang w:val="en-US"/>
        </w:rPr>
        <w:t>, it is worth to think about service implementation considerations at this point, i.e., after the overview on creating an application in the previous section.</w:t>
      </w:r>
    </w:p>
    <w:p w14:paraId="2BD7EF4C" w14:textId="27589AD7" w:rsidR="00BA6B3E" w:rsidRPr="003D662E" w:rsidRDefault="00BA6B3E" w:rsidP="0051335B">
      <w:pPr>
        <w:pStyle w:val="ListParagraph"/>
        <w:numPr>
          <w:ilvl w:val="0"/>
          <w:numId w:val="46"/>
        </w:numPr>
        <w:jc w:val="both"/>
        <w:rPr>
          <w:lang w:val="en-US"/>
        </w:rPr>
      </w:pPr>
      <w:r w:rsidRPr="003D662E">
        <w:rPr>
          <w:lang w:val="en-US"/>
        </w:rPr>
        <w:lastRenderedPageBreak/>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262ACC">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20"/>
      </w:r>
      <w:r w:rsidR="00EF06CB" w:rsidRPr="00E9124C">
        <w:rPr>
          <w:lang w:val="en-US"/>
        </w:rPr>
        <w:t>.</w:t>
      </w:r>
    </w:p>
    <w:p w14:paraId="0C778614" w14:textId="67FD4256" w:rsidR="00796D22" w:rsidRPr="003D662E" w:rsidRDefault="00B920FD" w:rsidP="0051335B">
      <w:pPr>
        <w:pStyle w:val="ListParagraph"/>
        <w:numPr>
          <w:ilvl w:val="0"/>
          <w:numId w:val="46"/>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51335B">
      <w:pPr>
        <w:pStyle w:val="ListParagraph"/>
        <w:numPr>
          <w:ilvl w:val="0"/>
          <w:numId w:val="46"/>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51335B">
      <w:pPr>
        <w:pStyle w:val="ListParagraph"/>
        <w:numPr>
          <w:ilvl w:val="0"/>
          <w:numId w:val="46"/>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51335B">
      <w:pPr>
        <w:pStyle w:val="ListParagraph"/>
        <w:numPr>
          <w:ilvl w:val="0"/>
          <w:numId w:val="46"/>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51335B">
      <w:pPr>
        <w:pStyle w:val="ListParagraph"/>
        <w:numPr>
          <w:ilvl w:val="0"/>
          <w:numId w:val="46"/>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51335B">
      <w:pPr>
        <w:pStyle w:val="ListParagraph"/>
        <w:numPr>
          <w:ilvl w:val="0"/>
          <w:numId w:val="46"/>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51335B">
      <w:pPr>
        <w:pStyle w:val="ListParagraph"/>
        <w:numPr>
          <w:ilvl w:val="0"/>
          <w:numId w:val="46"/>
        </w:numPr>
        <w:jc w:val="both"/>
        <w:rPr>
          <w:lang w:val="en-US"/>
        </w:rPr>
      </w:pPr>
      <w:r w:rsidRPr="003D662E">
        <w:rPr>
          <w:b/>
          <w:lang w:val="en-US"/>
        </w:rPr>
        <w:lastRenderedPageBreak/>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51335B">
      <w:pPr>
        <w:pStyle w:val="ListParagraph"/>
        <w:numPr>
          <w:ilvl w:val="0"/>
          <w:numId w:val="46"/>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51335B">
      <w:pPr>
        <w:pStyle w:val="ListParagraph"/>
        <w:numPr>
          <w:ilvl w:val="0"/>
          <w:numId w:val="46"/>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5A5A0622" w:rsidR="00BF6191" w:rsidRPr="003D662E" w:rsidRDefault="00BF6191" w:rsidP="0051335B">
      <w:pPr>
        <w:pStyle w:val="ListParagraph"/>
        <w:numPr>
          <w:ilvl w:val="0"/>
          <w:numId w:val="46"/>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262ACC">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002DF51A" w:rsidR="004500A9" w:rsidRPr="003D662E" w:rsidRDefault="004500A9" w:rsidP="0051335B">
      <w:pPr>
        <w:pStyle w:val="ListParagraph"/>
        <w:numPr>
          <w:ilvl w:val="1"/>
          <w:numId w:val="46"/>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262ACC">
        <w:rPr>
          <w:lang w:val="en-US"/>
        </w:rPr>
        <w:t>3.3.7</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51335B">
      <w:pPr>
        <w:pStyle w:val="ListParagraph"/>
        <w:numPr>
          <w:ilvl w:val="1"/>
          <w:numId w:val="46"/>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as Python offer programmatic access to the temporary folder, e.g., via </w:t>
      </w:r>
      <w:r w:rsidR="004D5812" w:rsidRPr="003D662E">
        <w:rPr>
          <w:rFonts w:ascii="Consolas" w:hAnsi="Consolas"/>
          <w:lang w:val="en-US"/>
        </w:rPr>
        <w:lastRenderedPageBreak/>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40C406AE" w:rsidR="004C6BE0" w:rsidRPr="003D662E" w:rsidRDefault="00554AC8" w:rsidP="0051335B">
      <w:pPr>
        <w:pStyle w:val="ListParagraph"/>
        <w:numPr>
          <w:ilvl w:val="0"/>
          <w:numId w:val="47"/>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262ACC">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21"/>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51335B">
      <w:pPr>
        <w:pStyle w:val="ListParagraph"/>
        <w:numPr>
          <w:ilvl w:val="0"/>
          <w:numId w:val="47"/>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51335B">
      <w:pPr>
        <w:pStyle w:val="ListParagraph"/>
        <w:numPr>
          <w:ilvl w:val="0"/>
          <w:numId w:val="47"/>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51335B">
      <w:pPr>
        <w:pStyle w:val="ListParagraph"/>
        <w:numPr>
          <w:ilvl w:val="0"/>
          <w:numId w:val="47"/>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436" w:name="_Toc76979386"/>
      <w:bookmarkStart w:id="437" w:name="_Toc76979438"/>
      <w:bookmarkStart w:id="438" w:name="_Toc76979489"/>
      <w:bookmarkStart w:id="439" w:name="_Toc76979541"/>
      <w:bookmarkStart w:id="440" w:name="_Toc76979387"/>
      <w:bookmarkStart w:id="441" w:name="_Toc76979439"/>
      <w:bookmarkStart w:id="442" w:name="_Toc76979490"/>
      <w:bookmarkStart w:id="443" w:name="_Toc76979542"/>
      <w:bookmarkStart w:id="444" w:name="_Ref57897831"/>
      <w:bookmarkStart w:id="445" w:name="_Toc148037186"/>
      <w:bookmarkEnd w:id="436"/>
      <w:bookmarkEnd w:id="437"/>
      <w:bookmarkEnd w:id="438"/>
      <w:bookmarkEnd w:id="439"/>
      <w:bookmarkEnd w:id="440"/>
      <w:bookmarkEnd w:id="441"/>
      <w:bookmarkEnd w:id="442"/>
      <w:bookmarkEnd w:id="443"/>
      <w:r w:rsidRPr="003D662E">
        <w:rPr>
          <w:lang w:val="en-US"/>
        </w:rPr>
        <w:lastRenderedPageBreak/>
        <w:t>Implementation</w:t>
      </w:r>
      <w:bookmarkEnd w:id="270"/>
      <w:bookmarkEnd w:id="444"/>
      <w:bookmarkEnd w:id="445"/>
    </w:p>
    <w:p w14:paraId="6DEDE8DC" w14:textId="106E2AB8"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262ACC">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r>
      <w:r w:rsidR="00B834C9">
        <w:rPr>
          <w:lang w:val="en-US"/>
        </w:rPr>
        <w:fldChar w:fldCharType="separate"/>
      </w:r>
      <w:r w:rsidR="00262ACC">
        <w:rPr>
          <w:lang w:val="en-US"/>
        </w:rPr>
        <w:t>7.2</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262ACC">
        <w:rPr>
          <w:lang w:val="en-US"/>
        </w:rPr>
        <w:t>7.3</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262ACC">
        <w:rPr>
          <w:lang w:val="en-US"/>
        </w:rPr>
        <w:t>7.4</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262ACC">
        <w:rPr>
          <w:lang w:val="en-US"/>
        </w:rPr>
        <w:t>7.5</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262ACC">
        <w:rPr>
          <w:lang w:val="en-US"/>
        </w:rPr>
        <w:t>7.6</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262ACC">
        <w:rPr>
          <w:lang w:val="en-US"/>
        </w:rPr>
        <w:t>7.7</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04ED1FF9"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262ACC">
        <w:rPr>
          <w:vertAlign w:val="superscript"/>
          <w:lang w:val="en-US"/>
        </w:rPr>
        <w:t>22</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22"/>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446" w:name="_Ref58848073"/>
      <w:bookmarkStart w:id="447" w:name="_Toc148037187"/>
      <w:bookmarkStart w:id="448" w:name="_Ref57897646"/>
      <w:r w:rsidRPr="003D662E">
        <w:rPr>
          <w:lang w:val="en-US"/>
        </w:rPr>
        <w:t xml:space="preserve">Implementation </w:t>
      </w:r>
      <w:r w:rsidR="003321C9">
        <w:rPr>
          <w:lang w:val="en-US"/>
        </w:rPr>
        <w:t>D</w:t>
      </w:r>
      <w:r w:rsidRPr="003D662E">
        <w:rPr>
          <w:lang w:val="en-US"/>
        </w:rPr>
        <w:t>ecisions</w:t>
      </w:r>
      <w:bookmarkEnd w:id="446"/>
      <w:bookmarkEnd w:id="447"/>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449" w:name="_Ref77754022"/>
      <w:r w:rsidR="008E6CAC" w:rsidRPr="003D662E">
        <w:rPr>
          <w:rStyle w:val="FootnoteReference"/>
          <w:lang w:val="en-US"/>
        </w:rPr>
        <w:footnoteReference w:id="123"/>
      </w:r>
      <w:bookmarkEnd w:id="449"/>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78624A8B" w:rsidR="003031B6" w:rsidRPr="003D662E" w:rsidRDefault="00C709D3" w:rsidP="0051335B">
      <w:pPr>
        <w:pStyle w:val="ListParagraph"/>
        <w:numPr>
          <w:ilvl w:val="0"/>
          <w:numId w:val="12"/>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262ACC">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510073B9" w:rsidR="00F54E97" w:rsidRPr="003D662E" w:rsidRDefault="003031B6" w:rsidP="0051335B">
      <w:pPr>
        <w:pStyle w:val="ListParagraph"/>
        <w:numPr>
          <w:ilvl w:val="0"/>
          <w:numId w:val="12"/>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262ACC">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262ACC">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51335B">
      <w:pPr>
        <w:pStyle w:val="ListParagraph"/>
        <w:numPr>
          <w:ilvl w:val="0"/>
          <w:numId w:val="12"/>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5474A2F" w:rsidR="007B76BB" w:rsidRPr="003D662E" w:rsidRDefault="007B76BB" w:rsidP="0051335B">
      <w:pPr>
        <w:pStyle w:val="ListParagraph"/>
        <w:numPr>
          <w:ilvl w:val="0"/>
          <w:numId w:val="12"/>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managed platform dependencies (and transitively in components such as EASy-Producer).</w:t>
      </w:r>
    </w:p>
    <w:p w14:paraId="17023596" w14:textId="41FE20A4" w:rsidR="004563B9" w:rsidRPr="003D662E" w:rsidRDefault="00B0463D" w:rsidP="0051335B">
      <w:pPr>
        <w:pStyle w:val="ListParagraph"/>
        <w:numPr>
          <w:ilvl w:val="0"/>
          <w:numId w:val="12"/>
        </w:numPr>
        <w:jc w:val="both"/>
        <w:rPr>
          <w:lang w:val="en-US"/>
        </w:rPr>
      </w:pPr>
      <w:r w:rsidRPr="003D662E">
        <w:rPr>
          <w:lang w:val="en-US"/>
        </w:rPr>
        <w:t xml:space="preserve">So far, we use </w:t>
      </w:r>
      <w:r w:rsidRPr="003D662E">
        <w:rPr>
          <w:rFonts w:ascii="Consolas" w:hAnsi="Consolas"/>
          <w:lang w:val="en-US"/>
        </w:rPr>
        <w:t>org.slf4j</w:t>
      </w:r>
      <w:r w:rsidRPr="003D662E">
        <w:rPr>
          <w:lang w:val="en-US"/>
        </w:rPr>
        <w:t xml:space="preserve"> for </w:t>
      </w:r>
      <w:r w:rsidRPr="003D662E">
        <w:rPr>
          <w:b/>
          <w:lang w:val="en-US"/>
        </w:rPr>
        <w:t>logging</w:t>
      </w:r>
      <w:r w:rsidRPr="003D662E">
        <w:rPr>
          <w:lang w:val="en-US"/>
        </w:rPr>
        <w:t xml:space="preserve">, as this library is also used by BaSyx and Spring (although in different versions).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In the logging setup as well as in the generated command line scripts we take care of actual security vulnerabilities and disable affected functionality. However, it is not possible to replace all potentially vulnerable versions, e.g., of logging frameworks, as partially the versions are determined by dependencies that we rely on and at the point in time of writing upgrading these components to more recent versions was considered as a project risk.</w:t>
      </w:r>
    </w:p>
    <w:p w14:paraId="632820A4" w14:textId="55BF9A5E" w:rsidR="00F46383" w:rsidRPr="003D662E" w:rsidRDefault="001556A8" w:rsidP="0051335B">
      <w:pPr>
        <w:pStyle w:val="ListParagraph"/>
        <w:numPr>
          <w:ilvl w:val="0"/>
          <w:numId w:val="12"/>
        </w:numPr>
        <w:jc w:val="both"/>
        <w:rPr>
          <w:lang w:val="en-US"/>
        </w:rPr>
      </w:pPr>
      <w:r w:rsidRPr="003D662E">
        <w:rPr>
          <w:lang w:val="en-US"/>
        </w:rPr>
        <w:lastRenderedPageBreak/>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340DA04E" w:rsidR="00B94E88" w:rsidRPr="003D662E" w:rsidRDefault="00B94E88" w:rsidP="0051335B">
      <w:pPr>
        <w:pStyle w:val="ListParagraph"/>
        <w:numPr>
          <w:ilvl w:val="0"/>
          <w:numId w:val="12"/>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262ACC">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24"/>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262ACC">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6574A736" w:rsidR="00B902EC" w:rsidRDefault="00706EB7" w:rsidP="0051335B">
      <w:pPr>
        <w:pStyle w:val="ListParagraph"/>
        <w:numPr>
          <w:ilvl w:val="0"/>
          <w:numId w:val="12"/>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262ACC">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2B57ABA8" w:rsidR="00706EB7" w:rsidRDefault="00B80572" w:rsidP="00B902EC">
      <w:pPr>
        <w:pStyle w:val="ListParagraph"/>
        <w:jc w:val="center"/>
        <w:rPr>
          <w:lang w:val="en-US"/>
        </w:rPr>
      </w:pPr>
      <w:r>
        <w:rPr>
          <w:noProof/>
        </w:rPr>
        <w:lastRenderedPageBreak/>
        <w:drawing>
          <wp:inline distT="0" distB="0" distL="0" distR="0" wp14:anchorId="5D6108B9" wp14:editId="04E7AFAE">
            <wp:extent cx="2435921" cy="34594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46183" cy="3474054"/>
                    </a:xfrm>
                    <a:prstGeom prst="rect">
                      <a:avLst/>
                    </a:prstGeom>
                  </pic:spPr>
                </pic:pic>
              </a:graphicData>
            </a:graphic>
          </wp:inline>
        </w:drawing>
      </w:r>
    </w:p>
    <w:p w14:paraId="6C946988" w14:textId="7FF17BA2" w:rsidR="00B902EC" w:rsidRPr="003D662E" w:rsidRDefault="00B902EC" w:rsidP="00B902EC">
      <w:pPr>
        <w:pStyle w:val="Caption"/>
        <w:jc w:val="center"/>
        <w:rPr>
          <w:lang w:val="en-US"/>
        </w:rPr>
      </w:pPr>
      <w:bookmarkStart w:id="450"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66</w:t>
      </w:r>
      <w:r w:rsidRPr="003D662E">
        <w:fldChar w:fldCharType="end"/>
      </w:r>
      <w:bookmarkEnd w:id="450"/>
      <w:r w:rsidRPr="003D662E">
        <w:rPr>
          <w:lang w:val="en-US"/>
        </w:rPr>
        <w:t>: Structure of the component template “basicMaven” in the GitHub repository.</w:t>
      </w:r>
    </w:p>
    <w:p w14:paraId="587B3CDD" w14:textId="78EFD905"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ins w:id="451" w:author="Holger Eichelberger" w:date="2025-03-06T13:05:00Z">
        <w:r w:rsidR="00262ACC" w:rsidRPr="003D662E">
          <w:rPr>
            <w:lang w:val="en-US"/>
          </w:rPr>
          <w:t xml:space="preserve">Figure </w:t>
        </w:r>
        <w:r w:rsidR="00262ACC">
          <w:rPr>
            <w:noProof/>
            <w:lang w:val="en-US"/>
          </w:rPr>
          <w:t>66</w:t>
        </w:r>
      </w:ins>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25"/>
      </w:r>
      <w:r w:rsidR="009632E9" w:rsidRPr="003D662E">
        <w:rPr>
          <w:lang w:val="en-US"/>
        </w:rPr>
        <w:t xml:space="preserve">. </w:t>
      </w:r>
    </w:p>
    <w:p w14:paraId="2CAE7035" w14:textId="4655695A" w:rsidR="00706EB7" w:rsidRPr="003D662E" w:rsidRDefault="009632E9" w:rsidP="0051335B">
      <w:pPr>
        <w:pStyle w:val="ListParagraph"/>
        <w:numPr>
          <w:ilvl w:val="0"/>
          <w:numId w:val="43"/>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F7E2D0E" w:rsidR="0044520A" w:rsidRPr="003D662E" w:rsidRDefault="0044520A" w:rsidP="0051335B">
      <w:pPr>
        <w:pStyle w:val="ListParagraph"/>
        <w:numPr>
          <w:ilvl w:val="0"/>
          <w:numId w:val="43"/>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B80572">
        <w:rPr>
          <w:lang w:val="en-US"/>
        </w:rPr>
        <w:t>7</w:t>
      </w:r>
      <w:r w:rsidR="005D319D">
        <w:rPr>
          <w:lang w:val="en-US"/>
        </w:rPr>
        <w:t xml:space="preserve"> as specified as</w:t>
      </w:r>
      <w:r w:rsidRPr="003D662E">
        <w:rPr>
          <w:lang w:val="en-US"/>
        </w:rPr>
        <w:t xml:space="preserve"> system library and compiler settings in the Maven POM. </w:t>
      </w:r>
      <w:r w:rsidR="005D319D">
        <w:rPr>
          <w:lang w:val="en-US"/>
        </w:rPr>
        <w:t>Where applicable p</w:t>
      </w:r>
      <w:r w:rsidR="00F344BA" w:rsidRPr="003D662E">
        <w:rPr>
          <w:lang w:val="en-US"/>
        </w:rPr>
        <w:t>lease</w:t>
      </w:r>
      <w:r w:rsidRPr="003D662E">
        <w:rPr>
          <w:lang w:val="en-US"/>
        </w:rPr>
        <w:t xml:space="preserve"> </w:t>
      </w:r>
      <w:r w:rsidR="005D319D">
        <w:rPr>
          <w:lang w:val="en-US"/>
        </w:rPr>
        <w:t xml:space="preserve">rely on the platform’s JDK version, i.e., </w:t>
      </w:r>
      <w:r w:rsidRPr="003D662E">
        <w:rPr>
          <w:lang w:val="en-US"/>
        </w:rPr>
        <w:t xml:space="preserve">the </w:t>
      </w:r>
      <w:r w:rsidR="00F344BA" w:rsidRPr="003D662E">
        <w:rPr>
          <w:lang w:val="en-US"/>
        </w:rPr>
        <w:t>smallest possible</w:t>
      </w:r>
      <w:r w:rsidRPr="003D662E">
        <w:rPr>
          <w:lang w:val="en-US"/>
        </w:rPr>
        <w:t xml:space="preserve"> JDK version for compatibility.</w:t>
      </w:r>
    </w:p>
    <w:p w14:paraId="0772D845" w14:textId="24FB8813" w:rsidR="0044520A" w:rsidRPr="003D662E" w:rsidRDefault="0044520A" w:rsidP="0051335B">
      <w:pPr>
        <w:pStyle w:val="ListParagraph"/>
        <w:numPr>
          <w:ilvl w:val="0"/>
          <w:numId w:val="43"/>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65CD1554" w:rsidR="0044520A" w:rsidRPr="003D662E" w:rsidRDefault="0044520A" w:rsidP="0051335B">
      <w:pPr>
        <w:pStyle w:val="ListParagraph"/>
        <w:numPr>
          <w:ilvl w:val="0"/>
          <w:numId w:val="43"/>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51335B">
      <w:pPr>
        <w:pStyle w:val="ListParagraph"/>
        <w:numPr>
          <w:ilvl w:val="0"/>
          <w:numId w:val="43"/>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files to be taken from the Maven target folder for Maven deployment. In specific cases, further </w:t>
      </w:r>
      <w:r w:rsidRPr="003D662E">
        <w:rPr>
          <w:lang w:val="en-US"/>
        </w:rPr>
        <w:lastRenderedPageBreak/>
        <w:t xml:space="preserve">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51335B">
      <w:pPr>
        <w:pStyle w:val="ListParagraph"/>
        <w:numPr>
          <w:ilvl w:val="0"/>
          <w:numId w:val="43"/>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51335B">
      <w:pPr>
        <w:pStyle w:val="ListParagraph"/>
        <w:numPr>
          <w:ilvl w:val="0"/>
          <w:numId w:val="43"/>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04CB385D" w14:textId="77777777" w:rsidR="0033286D" w:rsidRDefault="0033286D" w:rsidP="0033286D">
      <w:pPr>
        <w:pStyle w:val="Heading2"/>
        <w:rPr>
          <w:lang w:val="en-US"/>
        </w:rPr>
      </w:pPr>
      <w:bookmarkStart w:id="452" w:name="_Ref147911517"/>
      <w:bookmarkStart w:id="453" w:name="_Toc148037188"/>
      <w:r>
        <w:rPr>
          <w:lang w:val="en-US"/>
        </w:rPr>
        <w:t>Mapping of Projects to Platform Layers</w:t>
      </w:r>
      <w:bookmarkEnd w:id="452"/>
      <w:bookmarkEnd w:id="453"/>
    </w:p>
    <w:p w14:paraId="033DEDED" w14:textId="53AED6B8" w:rsidR="0033286D" w:rsidRDefault="0033286D" w:rsidP="0033286D">
      <w:pPr>
        <w:jc w:val="both"/>
        <w:rPr>
          <w:lang w:val="en-US"/>
        </w:rPr>
      </w:pPr>
      <w:r>
        <w:rPr>
          <w:lang w:val="en-US"/>
        </w:rPr>
        <w:t xml:space="preserve">The platform consists of more than 50 Eclipse implementation projects. Although the follow a naming scheme starting with the platform component name, it may be difficult at the beginning to understand the mapping between projects, components and layers. </w:t>
      </w:r>
      <w:r>
        <w:rPr>
          <w:lang w:val="en-US"/>
        </w:rPr>
        <w:fldChar w:fldCharType="begin"/>
      </w:r>
      <w:r>
        <w:rPr>
          <w:lang w:val="en-US"/>
        </w:rPr>
        <w:instrText xml:space="preserve"> REF _Ref147911434 \h  \* MERGEFORMAT </w:instrText>
      </w:r>
      <w:r>
        <w:rPr>
          <w:lang w:val="en-US"/>
        </w:rPr>
      </w:r>
      <w:r>
        <w:rPr>
          <w:lang w:val="en-US"/>
        </w:rPr>
        <w:fldChar w:fldCharType="separate"/>
      </w:r>
      <w:ins w:id="454" w:author="Holger Eichelberger" w:date="2025-03-06T13:05:00Z">
        <w:r w:rsidR="00262ACC" w:rsidRPr="00B902EC">
          <w:rPr>
            <w:lang w:val="en-GB"/>
          </w:rPr>
          <w:t xml:space="preserve">Figure </w:t>
        </w:r>
        <w:r w:rsidR="00262ACC">
          <w:rPr>
            <w:noProof/>
            <w:lang w:val="en-GB"/>
          </w:rPr>
          <w:t>67</w:t>
        </w:r>
      </w:ins>
      <w:r>
        <w:rPr>
          <w:lang w:val="en-US"/>
        </w:rPr>
        <w:fldChar w:fldCharType="end"/>
      </w:r>
      <w:r>
        <w:rPr>
          <w:lang w:val="en-US"/>
        </w:rPr>
        <w:t xml:space="preserve"> illustrates the mapping and the structure.</w:t>
      </w:r>
    </w:p>
    <w:p w14:paraId="2EEFCFE0" w14:textId="77777777" w:rsidR="0033286D" w:rsidRDefault="0033286D" w:rsidP="00706EB7">
      <w:pPr>
        <w:jc w:val="both"/>
        <w:rPr>
          <w:lang w:val="en-US"/>
        </w:rPr>
      </w:pPr>
    </w:p>
    <w:p w14:paraId="2E523C62" w14:textId="776460AE" w:rsidR="00B902EC" w:rsidRDefault="00B902EC">
      <w:pPr>
        <w:rPr>
          <w:lang w:val="en-US"/>
        </w:rPr>
      </w:pPr>
      <w:r>
        <w:rPr>
          <w:lang w:val="en-US"/>
        </w:rPr>
        <w:br w:type="page"/>
      </w:r>
      <w:r w:rsidRPr="00B902EC">
        <w:rPr>
          <w:noProof/>
        </w:rPr>
        <w:lastRenderedPageBreak/>
        <w:drawing>
          <wp:inline distT="0" distB="0" distL="0" distR="0" wp14:anchorId="60DDF2BD" wp14:editId="5FA8BC52">
            <wp:extent cx="5760720" cy="4257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4257675"/>
                    </a:xfrm>
                    <a:prstGeom prst="rect">
                      <a:avLst/>
                    </a:prstGeom>
                    <a:noFill/>
                    <a:ln>
                      <a:noFill/>
                    </a:ln>
                  </pic:spPr>
                </pic:pic>
              </a:graphicData>
            </a:graphic>
          </wp:inline>
        </w:drawing>
      </w:r>
    </w:p>
    <w:p w14:paraId="263C8D82" w14:textId="257445BC" w:rsidR="00706EB7" w:rsidRPr="003D662E" w:rsidRDefault="00B902EC" w:rsidP="00B902EC">
      <w:pPr>
        <w:pStyle w:val="Caption"/>
        <w:jc w:val="center"/>
        <w:rPr>
          <w:lang w:val="en-US"/>
        </w:rPr>
      </w:pPr>
      <w:bookmarkStart w:id="455" w:name="_Ref147911434"/>
      <w:r w:rsidRPr="00B902EC">
        <w:rPr>
          <w:lang w:val="en-GB"/>
        </w:rPr>
        <w:t xml:space="preserve">Figure </w:t>
      </w:r>
      <w:r>
        <w:fldChar w:fldCharType="begin"/>
      </w:r>
      <w:r w:rsidRPr="00B902EC">
        <w:rPr>
          <w:lang w:val="en-GB"/>
        </w:rPr>
        <w:instrText xml:space="preserve"> SEQ Figure \* ARABIC </w:instrText>
      </w:r>
      <w:r>
        <w:fldChar w:fldCharType="separate"/>
      </w:r>
      <w:r w:rsidR="00262ACC">
        <w:rPr>
          <w:noProof/>
          <w:lang w:val="en-GB"/>
        </w:rPr>
        <w:t>67</w:t>
      </w:r>
      <w:r>
        <w:fldChar w:fldCharType="end"/>
      </w:r>
      <w:bookmarkEnd w:id="455"/>
      <w:r w:rsidRPr="00B902EC">
        <w:rPr>
          <w:lang w:val="en-GB"/>
        </w:rPr>
        <w:t xml:space="preserve">: Mapping of implementation </w:t>
      </w:r>
      <w:r>
        <w:rPr>
          <w:lang w:val="en-GB"/>
        </w:rPr>
        <w:t xml:space="preserve">projects to </w:t>
      </w:r>
      <w:r w:rsidRPr="00B902EC">
        <w:rPr>
          <w:lang w:val="en-GB"/>
        </w:rPr>
        <w:t xml:space="preserve">components </w:t>
      </w:r>
      <w:r>
        <w:rPr>
          <w:lang w:val="en-GB"/>
        </w:rPr>
        <w:t>and layers</w:t>
      </w:r>
    </w:p>
    <w:p w14:paraId="6F24F43C" w14:textId="1610E811" w:rsidR="00B011EB" w:rsidRPr="003D662E" w:rsidRDefault="00B011EB" w:rsidP="00AF5CD8">
      <w:pPr>
        <w:pStyle w:val="Heading2"/>
        <w:rPr>
          <w:lang w:val="en-US"/>
        </w:rPr>
      </w:pPr>
      <w:bookmarkStart w:id="456" w:name="_Ref77928370"/>
      <w:bookmarkStart w:id="457" w:name="_Toc148037189"/>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448"/>
      <w:bookmarkEnd w:id="456"/>
      <w:bookmarkEnd w:id="457"/>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26"/>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27"/>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28"/>
      </w:r>
      <w:r w:rsidR="00B53272" w:rsidRPr="003D662E">
        <w:rPr>
          <w:lang w:val="en-US"/>
        </w:rPr>
        <w:t>.</w:t>
      </w:r>
      <w:r w:rsidR="00070070" w:rsidRPr="003D662E">
        <w:rPr>
          <w:lang w:val="en-US"/>
        </w:rPr>
        <w:t xml:space="preserve"> </w:t>
      </w:r>
    </w:p>
    <w:p w14:paraId="10671679" w14:textId="1A896AC9" w:rsidR="0069146D" w:rsidRPr="003D662E" w:rsidRDefault="00070070" w:rsidP="00070070">
      <w:pPr>
        <w:jc w:val="both"/>
        <w:rPr>
          <w:lang w:val="en-US"/>
        </w:rPr>
      </w:pPr>
      <w:r w:rsidRPr="003D662E">
        <w:rPr>
          <w:lang w:val="en-US"/>
        </w:rPr>
        <w:t>However, it</w:t>
      </w:r>
      <w:r w:rsidR="002D7C1C" w:rsidRPr="003D662E">
        <w:rPr>
          <w:lang w:val="en-US"/>
        </w:rPr>
        <w:t xml:space="preserve"> i</w:t>
      </w:r>
      <w:r w:rsidRPr="003D662E">
        <w:rPr>
          <w:lang w:val="en-US"/>
        </w:rPr>
        <w:t xml:space="preserve">s important to keep in mind that the platform consists of several alternative or optional components that must be consistently configured to obtain a valid installation for a certain setting. We will </w:t>
      </w:r>
      <w:r w:rsidR="00A372F0" w:rsidRPr="003D662E">
        <w:rPr>
          <w:lang w:val="en-US"/>
        </w:rPr>
        <w:t xml:space="preserve">discuss </w:t>
      </w:r>
      <w:r w:rsidRPr="003D662E">
        <w:rPr>
          <w:lang w:val="en-US"/>
        </w:rPr>
        <w:t xml:space="preserve">in Section </w:t>
      </w:r>
      <w:r w:rsidRPr="003D662E">
        <w:rPr>
          <w:lang w:val="en-US"/>
        </w:rPr>
        <w:fldChar w:fldCharType="begin"/>
      </w:r>
      <w:r w:rsidRPr="003D662E">
        <w:rPr>
          <w:lang w:val="en-US"/>
        </w:rPr>
        <w:instrText xml:space="preserve"> REF _Ref57897652 \r \h </w:instrText>
      </w:r>
      <w:r w:rsidR="003D662E">
        <w:rPr>
          <w:lang w:val="en-US"/>
        </w:rPr>
        <w:instrText xml:space="preserve"> \* MERGEFORMAT </w:instrText>
      </w:r>
      <w:r w:rsidRPr="003D662E">
        <w:rPr>
          <w:lang w:val="en-US"/>
        </w:rPr>
      </w:r>
      <w:r w:rsidRPr="003D662E">
        <w:rPr>
          <w:lang w:val="en-US"/>
        </w:rPr>
        <w:fldChar w:fldCharType="separate"/>
      </w:r>
      <w:r w:rsidR="00262ACC">
        <w:rPr>
          <w:lang w:val="en-US"/>
        </w:rPr>
        <w:t>7.5</w:t>
      </w:r>
      <w:r w:rsidRPr="003D662E">
        <w:rPr>
          <w:lang w:val="en-US"/>
        </w:rPr>
        <w:fldChar w:fldCharType="end"/>
      </w:r>
      <w:r w:rsidRPr="003D662E">
        <w:rPr>
          <w:lang w:val="en-US"/>
        </w:rPr>
        <w:t xml:space="preserve"> how to utilize the configuration approach to obtain the binaries. Below, we summarize the (optional/alternative) components, the respective location of the configuration settings and the JS</w:t>
      </w:r>
      <w:r w:rsidR="00435A62" w:rsidRPr="003D662E">
        <w:rPr>
          <w:lang w:val="en-US"/>
        </w:rPr>
        <w:t>L</w:t>
      </w:r>
      <w:r w:rsidRPr="003D662E">
        <w:rPr>
          <w:lang w:val="en-US"/>
        </w:rPr>
        <w:t xml:space="preserve"> descriptors that can be used to provide extensions.</w:t>
      </w:r>
      <w:r w:rsidR="005065F0" w:rsidRPr="003D662E">
        <w:rPr>
          <w:lang w:val="en-US"/>
        </w:rPr>
        <w:t xml:space="preserve"> </w:t>
      </w:r>
      <w:r w:rsidR="005065F0" w:rsidRPr="003D662E">
        <w:rPr>
          <w:lang w:val="en-US"/>
        </w:rPr>
        <w:fldChar w:fldCharType="begin"/>
      </w:r>
      <w:r w:rsidR="005065F0" w:rsidRPr="003D662E">
        <w:rPr>
          <w:lang w:val="en-US"/>
        </w:rPr>
        <w:instrText xml:space="preserve"> REF _Ref77589941 \h </w:instrText>
      </w:r>
      <w:r w:rsidR="003D662E">
        <w:rPr>
          <w:lang w:val="en-US"/>
        </w:rPr>
        <w:instrText xml:space="preserve"> \* MERGEFORMAT </w:instrText>
      </w:r>
      <w:r w:rsidR="005065F0" w:rsidRPr="003D662E">
        <w:rPr>
          <w:lang w:val="en-US"/>
        </w:rPr>
      </w:r>
      <w:r w:rsidR="005065F0" w:rsidRPr="003D662E">
        <w:rPr>
          <w:lang w:val="en-US"/>
        </w:rPr>
        <w:fldChar w:fldCharType="separate"/>
      </w:r>
      <w:ins w:id="458" w:author="Holger Eichelberger" w:date="2025-03-06T13:05:00Z">
        <w:r w:rsidR="00262ACC" w:rsidRPr="003D662E">
          <w:rPr>
            <w:lang w:val="en-US"/>
          </w:rPr>
          <w:t xml:space="preserve">Table </w:t>
        </w:r>
        <w:r w:rsidR="00262ACC">
          <w:rPr>
            <w:noProof/>
            <w:lang w:val="en-US"/>
          </w:rPr>
          <w:t>20</w:t>
        </w:r>
      </w:ins>
      <w:r w:rsidR="005065F0" w:rsidRPr="003D662E">
        <w:rPr>
          <w:lang w:val="en-US"/>
        </w:rPr>
        <w:fldChar w:fldCharType="end"/>
      </w:r>
      <w:r w:rsidR="005065F0" w:rsidRPr="003D662E">
        <w:rPr>
          <w:lang w:val="en-US"/>
        </w:rPr>
        <w:t xml:space="preserve"> summarizes the settings and the provided descriptors.</w:t>
      </w:r>
      <w:r w:rsidR="004F329A" w:rsidRPr="003D662E">
        <w:rPr>
          <w:lang w:val="en-US"/>
        </w:rPr>
        <w:t xml:space="preserve"> Most descriptors define exactly one instance to be created, while descriptors indicated with * in </w:t>
      </w:r>
      <w:r w:rsidR="004F329A" w:rsidRPr="003D662E">
        <w:rPr>
          <w:lang w:val="en-US"/>
        </w:rPr>
        <w:fldChar w:fldCharType="begin"/>
      </w:r>
      <w:r w:rsidR="004F329A" w:rsidRPr="003D662E">
        <w:rPr>
          <w:lang w:val="en-US"/>
        </w:rPr>
        <w:instrText xml:space="preserve"> REF _Ref77589941 \h </w:instrText>
      </w:r>
      <w:r w:rsidR="003D662E">
        <w:rPr>
          <w:lang w:val="en-US"/>
        </w:rPr>
        <w:instrText xml:space="preserve"> \* MERGEFORMAT </w:instrText>
      </w:r>
      <w:r w:rsidR="004F329A" w:rsidRPr="003D662E">
        <w:rPr>
          <w:lang w:val="en-US"/>
        </w:rPr>
      </w:r>
      <w:r w:rsidR="004F329A" w:rsidRPr="003D662E">
        <w:rPr>
          <w:lang w:val="en-US"/>
        </w:rPr>
        <w:fldChar w:fldCharType="separate"/>
      </w:r>
      <w:ins w:id="459" w:author="Holger Eichelberger" w:date="2025-03-06T13:05:00Z">
        <w:r w:rsidR="00262ACC" w:rsidRPr="003D662E">
          <w:rPr>
            <w:lang w:val="en-US"/>
          </w:rPr>
          <w:t xml:space="preserve">Table </w:t>
        </w:r>
        <w:r w:rsidR="00262ACC">
          <w:rPr>
            <w:noProof/>
            <w:lang w:val="en-US"/>
          </w:rPr>
          <w:t>20</w:t>
        </w:r>
      </w:ins>
      <w:r w:rsidR="004F329A" w:rsidRPr="003D662E">
        <w:rPr>
          <w:lang w:val="en-US"/>
        </w:rPr>
        <w:fldChar w:fldCharType="end"/>
      </w:r>
      <w:r w:rsidR="004F329A" w:rsidRPr="003D662E">
        <w:rPr>
          <w:lang w:val="en-US"/>
        </w:rPr>
        <w:t xml:space="preserve"> may specify multiple instances. </w:t>
      </w:r>
    </w:p>
    <w:p w14:paraId="7CCC92E4" w14:textId="62C14CD1" w:rsidR="00AD72B6" w:rsidRPr="003D662E" w:rsidRDefault="00AD72B6" w:rsidP="001D1274">
      <w:pPr>
        <w:pStyle w:val="Caption"/>
        <w:jc w:val="center"/>
        <w:rPr>
          <w:lang w:val="en-US"/>
        </w:rPr>
      </w:pPr>
      <w:bookmarkStart w:id="460" w:name="_Ref77589941"/>
      <w:bookmarkStart w:id="461" w:name="_Ref103332669"/>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262ACC">
        <w:rPr>
          <w:noProof/>
          <w:lang w:val="en-US"/>
        </w:rPr>
        <w:t>20</w:t>
      </w:r>
      <w:r w:rsidRPr="003D662E">
        <w:fldChar w:fldCharType="end"/>
      </w:r>
      <w:bookmarkEnd w:id="460"/>
      <w:r w:rsidRPr="003D662E">
        <w:rPr>
          <w:lang w:val="en-US"/>
        </w:rPr>
        <w:t>: Configuration and extension mechanisms used in the platform components (for descriptors, we abbreviate “de.iip_ecosphere.platform” by “d.i.p” for formatting reasons</w:t>
      </w:r>
      <w:r w:rsidR="004F329A" w:rsidRPr="003D662E">
        <w:rPr>
          <w:lang w:val="en-US"/>
        </w:rPr>
        <w:t>, * indicates the multiplicity</w:t>
      </w:r>
      <w:r w:rsidRPr="003D662E">
        <w:rPr>
          <w:lang w:val="en-US"/>
        </w:rPr>
        <w:t>)</w:t>
      </w:r>
      <w:bookmarkEnd w:id="461"/>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40"/>
        <w:gridCol w:w="1816"/>
        <w:gridCol w:w="5806"/>
      </w:tblGrid>
      <w:tr w:rsidR="00AD72B6" w:rsidRPr="003D662E" w14:paraId="58BD3C90" w14:textId="3A4A5186"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40" w:type="dxa"/>
            <w:tcBorders>
              <w:bottom w:val="none" w:sz="0" w:space="0" w:color="auto"/>
            </w:tcBorders>
            <w:shd w:val="clear" w:color="auto" w:fill="086171"/>
          </w:tcPr>
          <w:p w14:paraId="12B3CCC4" w14:textId="25C452AD" w:rsidR="00435A62" w:rsidRPr="003D662E" w:rsidRDefault="00FD14C1" w:rsidP="002E03F0">
            <w:pPr>
              <w:rPr>
                <w:b w:val="0"/>
                <w:bCs w:val="0"/>
                <w:color w:val="FFFFFF" w:themeColor="background1"/>
                <w:lang w:val="en-US"/>
              </w:rPr>
            </w:pPr>
            <w:r w:rsidRPr="003D662E">
              <w:rPr>
                <w:color w:val="FFFFFF" w:themeColor="background1"/>
                <w:lang w:val="en-US"/>
              </w:rPr>
              <w:t>Layer</w:t>
            </w:r>
            <w:r w:rsidR="001932BC" w:rsidRPr="003D662E">
              <w:rPr>
                <w:color w:val="FFFFFF" w:themeColor="background1"/>
                <w:lang w:val="en-US"/>
              </w:rPr>
              <w:t>/</w:t>
            </w:r>
            <w:r w:rsidR="001932BC" w:rsidRPr="003D662E">
              <w:rPr>
                <w:color w:val="FFFFFF" w:themeColor="background1"/>
                <w:lang w:val="en-US"/>
              </w:rPr>
              <w:br/>
              <w:t>Component</w:t>
            </w:r>
          </w:p>
        </w:tc>
        <w:tc>
          <w:tcPr>
            <w:tcW w:w="1816" w:type="dxa"/>
            <w:tcBorders>
              <w:bottom w:val="none" w:sz="0" w:space="0" w:color="auto"/>
            </w:tcBorders>
            <w:shd w:val="clear" w:color="auto" w:fill="086171"/>
          </w:tcPr>
          <w:p w14:paraId="16C32DB5" w14:textId="25CC6DAB" w:rsidR="00435A62" w:rsidRPr="003D662E" w:rsidRDefault="00435A62"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Settings</w:t>
            </w:r>
          </w:p>
        </w:tc>
        <w:tc>
          <w:tcPr>
            <w:tcW w:w="5806" w:type="dxa"/>
            <w:tcBorders>
              <w:bottom w:val="none" w:sz="0" w:space="0" w:color="auto"/>
            </w:tcBorders>
            <w:shd w:val="clear" w:color="auto" w:fill="086171"/>
          </w:tcPr>
          <w:p w14:paraId="50264DBB" w14:textId="4450CFB5" w:rsidR="00435A62" w:rsidRPr="003D662E" w:rsidRDefault="00D03CBC"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Supported</w:t>
            </w:r>
            <w:r w:rsidR="00DA7848" w:rsidRPr="003D662E">
              <w:rPr>
                <w:color w:val="FFFFFF" w:themeColor="background1"/>
                <w:lang w:val="en-US"/>
              </w:rPr>
              <w:t xml:space="preserve"> </w:t>
            </w:r>
            <w:r w:rsidR="00435A62" w:rsidRPr="003D662E">
              <w:rPr>
                <w:color w:val="FFFFFF" w:themeColor="background1"/>
                <w:lang w:val="en-US"/>
              </w:rPr>
              <w:t>JSL descriptors</w:t>
            </w:r>
          </w:p>
        </w:tc>
      </w:tr>
      <w:tr w:rsidR="00AD72B6" w:rsidRPr="00566A62" w14:paraId="640A7D07" w14:textId="6880E6C8"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EC948E9" w14:textId="6E20DC0F" w:rsidR="00435A62" w:rsidRPr="003D662E" w:rsidRDefault="00435A62" w:rsidP="002E03F0">
            <w:pPr>
              <w:rPr>
                <w:b w:val="0"/>
                <w:bCs w:val="0"/>
                <w:lang w:val="en-US"/>
              </w:rPr>
            </w:pPr>
            <w:r w:rsidRPr="003D662E">
              <w:rPr>
                <w:b w:val="0"/>
                <w:bCs w:val="0"/>
                <w:lang w:val="en-US"/>
              </w:rPr>
              <w:t>Support</w:t>
            </w:r>
          </w:p>
        </w:tc>
        <w:tc>
          <w:tcPr>
            <w:tcW w:w="1816" w:type="dxa"/>
          </w:tcPr>
          <w:p w14:paraId="3AFF025D" w14:textId="309BC17F" w:rsidR="00435A62" w:rsidRPr="003D662E" w:rsidRDefault="00435A6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c>
          <w:tcPr>
            <w:tcW w:w="5806" w:type="dxa"/>
          </w:tcPr>
          <w:p w14:paraId="1DD80432" w14:textId="09903CCC"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.support.LifecycleDescriptor</w:t>
            </w:r>
            <w:r w:rsidR="00F4318F" w:rsidRPr="003D662E">
              <w:rPr>
                <w:lang w:val="en-US"/>
              </w:rPr>
              <w:t>*</w:t>
            </w:r>
          </w:p>
          <w:p w14:paraId="7D7909B7" w14:textId="7D21CAF9" w:rsidR="003C68B2" w:rsidRPr="003D662E" w:rsidRDefault="003C68B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.support.LifecycleProfile*</w:t>
            </w:r>
          </w:p>
          <w:p w14:paraId="2CFAEEE8" w14:textId="205C18F8"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.support.aas.AasFactoryDescriptor</w:t>
            </w:r>
          </w:p>
          <w:p w14:paraId="63393104" w14:textId="3658F70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.support.aas.ProtocolDescriptor</w:t>
            </w:r>
          </w:p>
          <w:p w14:paraId="53F58B00" w14:textId="0BA95123" w:rsidR="00435A62" w:rsidRPr="003D662E" w:rsidRDefault="00B54BF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lastRenderedPageBreak/>
              <w:t>d.i.p</w:t>
            </w:r>
            <w:r w:rsidRPr="003D662E">
              <w:rPr>
                <w:lang w:val="en-US"/>
              </w:rPr>
              <w:t>.support.aas.AasServerRecipeDescriptor</w:t>
            </w:r>
            <w:r w:rsidRPr="003D662E">
              <w:rPr>
                <w:i/>
                <w:lang w:val="en-US"/>
              </w:rPr>
              <w:t xml:space="preserve"> </w:t>
            </w:r>
            <w:r w:rsidR="00AD72B6" w:rsidRPr="003D662E">
              <w:rPr>
                <w:i/>
                <w:lang w:val="en-US"/>
              </w:rPr>
              <w:t>d.i.p</w:t>
            </w:r>
            <w:r w:rsidR="00435A62" w:rsidRPr="003D662E">
              <w:rPr>
                <w:lang w:val="en-US"/>
              </w:rPr>
              <w:t>.support.net.NetworkManagerDescriptor</w:t>
            </w:r>
          </w:p>
          <w:p w14:paraId="51FA8912" w14:textId="0A5213E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.support.iip_aas.AasContributor</w:t>
            </w:r>
            <w:r w:rsidR="00F4318F" w:rsidRPr="003D662E">
              <w:rPr>
                <w:lang w:val="en-US"/>
              </w:rPr>
              <w:t>*</w:t>
            </w:r>
          </w:p>
          <w:p w14:paraId="467D06A0" w14:textId="77777777" w:rsidR="00745893" w:rsidRPr="003D662E" w:rsidRDefault="00B54BF2"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.support.iip_aas.IdProvider</w:t>
            </w:r>
            <w:r w:rsidR="00AD0819" w:rsidRPr="003D662E">
              <w:rPr>
                <w:lang w:val="en-US"/>
              </w:rPr>
              <w:t>Descriptor</w:t>
            </w:r>
          </w:p>
          <w:p w14:paraId="30A089E5" w14:textId="715E6300" w:rsidR="00F6358D" w:rsidRPr="003D662E" w:rsidRDefault="00F6358D"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.support.metrics.SystemMetricsDescriptor</w:t>
            </w:r>
            <w:r w:rsidR="00BC057B" w:rsidRPr="003D662E">
              <w:rPr>
                <w:lang w:val="en-US"/>
              </w:rPr>
              <w:t>*</w:t>
            </w:r>
          </w:p>
          <w:p w14:paraId="2D47AB4A" w14:textId="77777777" w:rsidR="003C68B2" w:rsidRPr="003D662E" w:rsidRDefault="00210BDE"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.support.identities.IdentityStoreDescriptor</w:t>
            </w:r>
          </w:p>
          <w:p w14:paraId="066C5C18" w14:textId="77777777" w:rsidR="009940EF" w:rsidRPr="003D662E" w:rsidRDefault="009940EF"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.support.resources.ResourceResolver*</w:t>
            </w:r>
          </w:p>
          <w:p w14:paraId="34227D6B" w14:textId="580B7AC1" w:rsidR="00005524" w:rsidRPr="003D662E" w:rsidRDefault="00005524"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d.i.p.support.semanticId.SemanticIdResolverDescriptor*</w:t>
            </w:r>
          </w:p>
        </w:tc>
      </w:tr>
      <w:tr w:rsidR="00AD72B6" w:rsidRPr="00566A62" w14:paraId="5BDB3BE2" w14:textId="2A3247E4"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16B6E2F" w14:textId="27CC8CDB" w:rsidR="00435A62" w:rsidRPr="003D662E" w:rsidRDefault="0044166C" w:rsidP="002E03F0">
            <w:pPr>
              <w:rPr>
                <w:b w:val="0"/>
                <w:lang w:val="en-US"/>
              </w:rPr>
            </w:pPr>
            <w:r w:rsidRPr="003D662E">
              <w:rPr>
                <w:b w:val="0"/>
                <w:lang w:val="en-US"/>
              </w:rPr>
              <w:lastRenderedPageBreak/>
              <w:t>Transport</w:t>
            </w:r>
          </w:p>
        </w:tc>
        <w:tc>
          <w:tcPr>
            <w:tcW w:w="1816" w:type="dxa"/>
          </w:tcPr>
          <w:p w14:paraId="116E9F20" w14:textId="77985668" w:rsidR="00435A62" w:rsidRPr="003D662E" w:rsidRDefault="0044166C"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 </w:t>
            </w:r>
          </w:p>
        </w:tc>
        <w:tc>
          <w:tcPr>
            <w:tcW w:w="5806" w:type="dxa"/>
          </w:tcPr>
          <w:p w14:paraId="55DD3E68" w14:textId="77777777" w:rsidR="00435A62" w:rsidRDefault="00143C44"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.transport.</w:t>
            </w:r>
            <w:r w:rsidRPr="003D662E">
              <w:rPr>
                <w:lang w:val="en-US"/>
              </w:rPr>
              <w:t xml:space="preserve"> </w:t>
            </w:r>
            <w:r w:rsidRPr="003D662E">
              <w:rPr>
                <w:bCs/>
                <w:lang w:val="en-US"/>
              </w:rPr>
              <w:t>TransportFactoryDescriptor</w:t>
            </w:r>
          </w:p>
          <w:p w14:paraId="65FCBD62" w14:textId="4626A93F" w:rsidR="00614FCC" w:rsidRPr="003D662E" w:rsidRDefault="00614FCC" w:rsidP="002E03F0">
            <w:pPr>
              <w:cnfStyle w:val="000000000000" w:firstRow="0" w:lastRow="0" w:firstColumn="0" w:lastColumn="0" w:oddVBand="0" w:evenVBand="0" w:oddHBand="0" w:evenHBand="0" w:firstRowFirstColumn="0" w:firstRowLastColumn="0" w:lastRowFirstColumn="0" w:lastRowLastColumn="0"/>
              <w:rPr>
                <w:bCs/>
                <w:lang w:val="en-US"/>
              </w:rPr>
            </w:pPr>
            <w:r w:rsidRPr="00614FCC">
              <w:rPr>
                <w:bCs/>
                <w:i/>
                <w:lang w:val="en-US"/>
              </w:rPr>
              <w:t>d.i.p</w:t>
            </w:r>
            <w:r w:rsidRPr="00614FCC">
              <w:rPr>
                <w:bCs/>
                <w:lang w:val="en-US"/>
              </w:rPr>
              <w:t>.transport.status</w:t>
            </w:r>
            <w:r>
              <w:rPr>
                <w:bCs/>
                <w:lang w:val="en-US"/>
              </w:rPr>
              <w:t>.</w:t>
            </w:r>
            <w:r w:rsidRPr="00614FCC">
              <w:rPr>
                <w:bCs/>
                <w:lang w:val="en-US"/>
              </w:rPr>
              <w:t>TraceRecordFilter</w:t>
            </w:r>
          </w:p>
        </w:tc>
      </w:tr>
      <w:tr w:rsidR="00AD72B6" w:rsidRPr="00566A62" w14:paraId="2E03C36F" w14:textId="2BFA445A"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495275B" w14:textId="32A92CC8" w:rsidR="00435A62" w:rsidRPr="003D662E" w:rsidRDefault="001932BC" w:rsidP="002E03F0">
            <w:pPr>
              <w:rPr>
                <w:b w:val="0"/>
                <w:bCs w:val="0"/>
                <w:lang w:val="en-US"/>
              </w:rPr>
            </w:pPr>
            <w:r w:rsidRPr="003D662E">
              <w:rPr>
                <w:b w:val="0"/>
                <w:bCs w:val="0"/>
                <w:lang w:val="en-US"/>
              </w:rPr>
              <w:t>Connectors</w:t>
            </w:r>
          </w:p>
        </w:tc>
        <w:tc>
          <w:tcPr>
            <w:tcW w:w="1816" w:type="dxa"/>
          </w:tcPr>
          <w:p w14:paraId="69138C8C" w14:textId="1517579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5806" w:type="dxa"/>
          </w:tcPr>
          <w:p w14:paraId="3B1CEBD0" w14:textId="4E7B17C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001932BC" w:rsidRPr="003D662E">
              <w:rPr>
                <w:bCs/>
                <w:lang w:val="en-US"/>
              </w:rPr>
              <w:t>.connectors.ConnectorDescriptor</w:t>
            </w:r>
          </w:p>
        </w:tc>
      </w:tr>
      <w:tr w:rsidR="00AD72B6" w:rsidRPr="00566A62" w14:paraId="5E5AD9C9" w14:textId="5F8F70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16D345E" w14:textId="06AF7B3C" w:rsidR="00435A62" w:rsidRPr="003D662E" w:rsidRDefault="00AD72B6" w:rsidP="002E03F0">
            <w:pPr>
              <w:rPr>
                <w:b w:val="0"/>
                <w:bCs w:val="0"/>
                <w:lang w:val="en-US"/>
              </w:rPr>
            </w:pPr>
            <w:r w:rsidRPr="003D662E">
              <w:rPr>
                <w:b w:val="0"/>
                <w:bCs w:val="0"/>
                <w:lang w:val="en-US"/>
              </w:rPr>
              <w:t>Services</w:t>
            </w:r>
          </w:p>
        </w:tc>
        <w:tc>
          <w:tcPr>
            <w:tcW w:w="1816" w:type="dxa"/>
          </w:tcPr>
          <w:p w14:paraId="357ED915" w14:textId="7258BA9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CDA6045" w14:textId="048A15F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.services.ServiceFactoryDescriptor</w:t>
            </w:r>
          </w:p>
        </w:tc>
      </w:tr>
      <w:tr w:rsidR="00AD72B6" w:rsidRPr="00566A62" w14:paraId="4D036057" w14:textId="00AC0525"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5E61E815" w14:textId="563E3A74" w:rsidR="00435A62" w:rsidRPr="003D662E" w:rsidRDefault="00A05B46" w:rsidP="002E03F0">
            <w:pPr>
              <w:rPr>
                <w:b w:val="0"/>
                <w:bCs w:val="0"/>
                <w:lang w:val="en-US"/>
              </w:rPr>
            </w:pPr>
            <w:r w:rsidRPr="003D662E">
              <w:rPr>
                <w:b w:val="0"/>
                <w:bCs w:val="0"/>
                <w:lang w:val="en-US"/>
              </w:rPr>
              <w:t>Resources / Monitoring</w:t>
            </w:r>
          </w:p>
        </w:tc>
        <w:tc>
          <w:tcPr>
            <w:tcW w:w="1816" w:type="dxa"/>
          </w:tcPr>
          <w:p w14:paraId="6D115554" w14:textId="2ED4A631" w:rsidR="00435A62" w:rsidRPr="003D662E" w:rsidRDefault="00F3362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w:t>
            </w:r>
            <w:r w:rsidR="00A05B46" w:rsidRPr="003D662E">
              <w:rPr>
                <w:bCs/>
                <w:lang w:val="en-US"/>
              </w:rPr>
              <w:t>ipecosphere.yml</w:t>
            </w:r>
          </w:p>
        </w:tc>
        <w:tc>
          <w:tcPr>
            <w:tcW w:w="5806" w:type="dxa"/>
          </w:tcPr>
          <w:p w14:paraId="379BE96C" w14:textId="77777777" w:rsidR="00435A62" w:rsidRPr="003D662E" w:rsidRDefault="000732DB"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.ecsRuntime.EcsFactoryDescriptor</w:t>
            </w:r>
          </w:p>
          <w:p w14:paraId="624E1A41" w14:textId="6B3D2732" w:rsidR="008C1198" w:rsidRPr="003D662E" w:rsidRDefault="008C1198"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.ecsRuntime.</w:t>
            </w:r>
            <w:r w:rsidR="00D03CBC" w:rsidRPr="003D662E">
              <w:rPr>
                <w:lang w:val="en-GB"/>
              </w:rPr>
              <w:t>deviceAas.</w:t>
            </w:r>
            <w:r w:rsidRPr="003D662E">
              <w:rPr>
                <w:bCs/>
                <w:lang w:val="en-US"/>
              </w:rPr>
              <w:t>DeviceAasProviderDescriptor</w:t>
            </w:r>
            <w:r w:rsidR="00D03CBC" w:rsidRPr="003D662E">
              <w:rPr>
                <w:bCs/>
                <w:lang w:val="en-US"/>
              </w:rPr>
              <w:t>*</w:t>
            </w:r>
          </w:p>
        </w:tc>
      </w:tr>
      <w:tr w:rsidR="0073177F" w:rsidRPr="00566A62" w14:paraId="4BDBA420"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8EA00C4" w14:textId="6ED77DD6" w:rsidR="0073177F" w:rsidRPr="003D662E" w:rsidRDefault="0073177F" w:rsidP="00DA7848">
            <w:pPr>
              <w:rPr>
                <w:b w:val="0"/>
                <w:lang w:val="en-US"/>
              </w:rPr>
            </w:pPr>
            <w:r w:rsidRPr="003D662E">
              <w:rPr>
                <w:b w:val="0"/>
                <w:lang w:val="en-US"/>
              </w:rPr>
              <w:t>Device management</w:t>
            </w:r>
          </w:p>
        </w:tc>
        <w:tc>
          <w:tcPr>
            <w:tcW w:w="1816" w:type="dxa"/>
          </w:tcPr>
          <w:p w14:paraId="642C240F" w14:textId="28AF5EE1"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668521E8" w14:textId="0B89D128"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.deviceMgt.storage.StorageFactoryDescriptor</w:t>
            </w:r>
          </w:p>
          <w:p w14:paraId="0C7050E2" w14:textId="59171B74"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.deviceMgt.registry.DeviceRegistryFactoryDescriptor</w:t>
            </w:r>
          </w:p>
        </w:tc>
      </w:tr>
      <w:tr w:rsidR="00DA7848" w:rsidRPr="003D662E" w14:paraId="36138058"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4E62EFF8" w14:textId="386F82B9" w:rsidR="00DA7848" w:rsidRPr="003D662E" w:rsidRDefault="00DA7848" w:rsidP="00DA7848">
            <w:pPr>
              <w:rPr>
                <w:b w:val="0"/>
                <w:bCs w:val="0"/>
                <w:lang w:val="en-US"/>
              </w:rPr>
            </w:pPr>
            <w:r w:rsidRPr="003D662E">
              <w:rPr>
                <w:b w:val="0"/>
                <w:bCs w:val="0"/>
                <w:lang w:val="en-US"/>
              </w:rPr>
              <w:t>Configuration</w:t>
            </w:r>
          </w:p>
        </w:tc>
        <w:tc>
          <w:tcPr>
            <w:tcW w:w="1816" w:type="dxa"/>
          </w:tcPr>
          <w:p w14:paraId="449CDD3A" w14:textId="28F6CAF3"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50DFD5A2" w14:textId="1ED49AA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A7848" w:rsidRPr="003D662E" w14:paraId="42B2FCD2" w14:textId="69522A32"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593C7F1" w14:textId="5BC1B86E" w:rsidR="00DA7848" w:rsidRPr="003D662E" w:rsidRDefault="00DA7848" w:rsidP="00DA7848">
            <w:pPr>
              <w:rPr>
                <w:b w:val="0"/>
                <w:bCs w:val="0"/>
                <w:lang w:val="en-US"/>
              </w:rPr>
            </w:pPr>
            <w:r w:rsidRPr="003D662E">
              <w:rPr>
                <w:b w:val="0"/>
                <w:bCs w:val="0"/>
                <w:lang w:val="en-US"/>
              </w:rPr>
              <w:t>Platform</w:t>
            </w:r>
          </w:p>
        </w:tc>
        <w:tc>
          <w:tcPr>
            <w:tcW w:w="1816" w:type="dxa"/>
          </w:tcPr>
          <w:p w14:paraId="616A3653" w14:textId="51905A9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029ABC4" w14:textId="2A87BEEF"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613D3A82" w14:textId="0BB29804" w:rsidR="002E03F0" w:rsidRPr="003D662E" w:rsidRDefault="002E03F0" w:rsidP="00070070">
      <w:pPr>
        <w:jc w:val="both"/>
        <w:rPr>
          <w:lang w:val="en-US"/>
        </w:rPr>
      </w:pPr>
    </w:p>
    <w:p w14:paraId="0510653D" w14:textId="69D15A98" w:rsidR="00435A62" w:rsidRPr="003D662E" w:rsidRDefault="00435A62" w:rsidP="00070070">
      <w:pPr>
        <w:jc w:val="both"/>
        <w:rPr>
          <w:lang w:val="en-US"/>
        </w:rPr>
      </w:pPr>
      <w:r w:rsidRPr="003D662E">
        <w:rPr>
          <w:lang w:val="en-US"/>
        </w:rPr>
        <w:t xml:space="preserve">The </w:t>
      </w:r>
      <w:r w:rsidRPr="003D662E">
        <w:rPr>
          <w:i/>
          <w:lang w:val="en-US"/>
        </w:rPr>
        <w:t xml:space="preserve">Support </w:t>
      </w:r>
      <w:r w:rsidR="008E412D" w:rsidRPr="003D662E">
        <w:rPr>
          <w:i/>
          <w:lang w:val="en-US"/>
        </w:rPr>
        <w:t>C</w:t>
      </w:r>
      <w:r w:rsidRPr="003D662E">
        <w:rPr>
          <w:i/>
          <w:lang w:val="en-US"/>
        </w:rPr>
        <w:t>omponent</w:t>
      </w:r>
      <w:r w:rsidRPr="003D662E">
        <w:rPr>
          <w:lang w:val="en-US"/>
        </w:rPr>
        <w:t xml:space="preserve"> does not take specific settings into account rather being set up through upper platform layers</w:t>
      </w:r>
      <w:r w:rsidR="00145B77" w:rsidRPr="003D662E">
        <w:rPr>
          <w:lang w:val="en-US"/>
        </w:rPr>
        <w:t>/components</w:t>
      </w:r>
      <w:r w:rsidRPr="003D662E">
        <w:rPr>
          <w:lang w:val="en-US"/>
        </w:rPr>
        <w:t xml:space="preserve">. In contrast, the Support component defines several fundamental JSL descriptors </w:t>
      </w:r>
      <w:r w:rsidR="001B2986" w:rsidRPr="003D662E">
        <w:rPr>
          <w:lang w:val="en-US"/>
        </w:rPr>
        <w:t xml:space="preserve">to allow the upstream platform components to hook into at defined points or to allow </w:t>
      </w:r>
      <w:r w:rsidRPr="003D662E">
        <w:rPr>
          <w:lang w:val="en-US"/>
        </w:rPr>
        <w:t xml:space="preserve">for </w:t>
      </w:r>
      <w:r w:rsidR="001B2986" w:rsidRPr="003D662E">
        <w:rPr>
          <w:lang w:val="en-US"/>
        </w:rPr>
        <w:t xml:space="preserve">external </w:t>
      </w:r>
      <w:r w:rsidRPr="003D662E">
        <w:rPr>
          <w:lang w:val="en-US"/>
        </w:rPr>
        <w:t xml:space="preserve">extensions. </w:t>
      </w:r>
      <w:r w:rsidR="00583FC1" w:rsidRPr="003D662E">
        <w:rPr>
          <w:lang w:val="en-US"/>
        </w:rPr>
        <w:t xml:space="preserve">We summarize the descriptors now and link them to the variability provided by the platform and the platform configuration approach. The descriptors </w:t>
      </w:r>
      <w:r w:rsidRPr="003D662E">
        <w:rPr>
          <w:lang w:val="en-US"/>
        </w:rPr>
        <w:t>are</w:t>
      </w:r>
      <w:r w:rsidR="00583FC1" w:rsidRPr="003D662E">
        <w:rPr>
          <w:lang w:val="en-US"/>
        </w:rPr>
        <w:t>:</w:t>
      </w:r>
    </w:p>
    <w:p w14:paraId="5D7E77E4" w14:textId="1474B5E2" w:rsidR="00435A62" w:rsidRPr="003D662E" w:rsidRDefault="00435A62" w:rsidP="0051335B">
      <w:pPr>
        <w:pStyle w:val="ListParagraph"/>
        <w:numPr>
          <w:ilvl w:val="0"/>
          <w:numId w:val="17"/>
        </w:numPr>
        <w:jc w:val="both"/>
        <w:rPr>
          <w:lang w:val="en-US"/>
        </w:rPr>
      </w:pPr>
      <w:r w:rsidRPr="003D662E">
        <w:rPr>
          <w:rFonts w:ascii="Consolas" w:hAnsi="Consolas"/>
          <w:lang w:val="en-US"/>
        </w:rPr>
        <w:t>LifecycleDescriptor</w:t>
      </w:r>
      <w:r w:rsidRPr="003D662E">
        <w:rPr>
          <w:lang w:val="en-US"/>
        </w:rPr>
        <w:t xml:space="preserve"> with allows adding components to the startup/shutdown process of a platform component. These descriptors can indicate a certain startup level and they even can cause a shutdown of a platform component. Adding certain descriptors to a platform binary causes the respective components to be started.</w:t>
      </w:r>
      <w:r w:rsidR="00145B77" w:rsidRPr="003D662E">
        <w:rPr>
          <w:lang w:val="en-US"/>
        </w:rPr>
        <w:t xml:space="preserve"> Upper platform components ship with their descriptor file (in </w:t>
      </w:r>
      <w:r w:rsidR="00145B77" w:rsidRPr="003D662E">
        <w:rPr>
          <w:rFonts w:ascii="Consolas" w:hAnsi="Consolas"/>
          <w:lang w:val="en-US"/>
        </w:rPr>
        <w:t>META-INF/services</w:t>
      </w:r>
      <w:r w:rsidR="00145B77" w:rsidRPr="003D662E">
        <w:rPr>
          <w:lang w:val="en-US"/>
        </w:rPr>
        <w:t xml:space="preserve">) so that either we add a certain component </w:t>
      </w:r>
      <w:r w:rsidR="000A1165" w:rsidRPr="003D662E">
        <w:rPr>
          <w:lang w:val="en-US"/>
        </w:rPr>
        <w:t xml:space="preserve">or a descriptor </w:t>
      </w:r>
      <w:r w:rsidR="00145B77" w:rsidRPr="003D662E">
        <w:rPr>
          <w:lang w:val="en-US"/>
        </w:rPr>
        <w:t xml:space="preserve">to the </w:t>
      </w:r>
      <w:r w:rsidR="00C36C0E" w:rsidRPr="003D662E">
        <w:rPr>
          <w:lang w:val="en-US"/>
        </w:rPr>
        <w:t xml:space="preserve">instantiated </w:t>
      </w:r>
      <w:r w:rsidR="00145B77" w:rsidRPr="003D662E">
        <w:rPr>
          <w:lang w:val="en-US"/>
        </w:rPr>
        <w:t xml:space="preserve">platform </w:t>
      </w:r>
      <w:r w:rsidR="00C36C0E" w:rsidRPr="003D662E">
        <w:rPr>
          <w:lang w:val="en-US"/>
        </w:rPr>
        <w:t xml:space="preserve">binaries </w:t>
      </w:r>
      <w:r w:rsidR="00145B77" w:rsidRPr="003D662E">
        <w:rPr>
          <w:lang w:val="en-US"/>
        </w:rPr>
        <w:t>(positive variability</w:t>
      </w:r>
      <w:r w:rsidR="00791337" w:rsidRPr="003D662E">
        <w:rPr>
          <w:lang w:val="en-US"/>
        </w:rPr>
        <w:t xml:space="preserve">) </w:t>
      </w:r>
      <w:r w:rsidR="00145B77" w:rsidRPr="003D662E">
        <w:rPr>
          <w:lang w:val="en-US"/>
        </w:rPr>
        <w:t>becomes then active</w:t>
      </w:r>
      <w:r w:rsidR="00791337" w:rsidRPr="003D662E">
        <w:rPr>
          <w:lang w:val="en-US"/>
        </w:rPr>
        <w:t>.</w:t>
      </w:r>
      <w:r w:rsidR="00145B77" w:rsidRPr="003D662E">
        <w:rPr>
          <w:lang w:val="en-US"/>
        </w:rPr>
        <w:t xml:space="preserve"> </w:t>
      </w:r>
      <w:r w:rsidR="00791337" w:rsidRPr="003D662E">
        <w:rPr>
          <w:lang w:val="en-US"/>
        </w:rPr>
        <w:t>I</w:t>
      </w:r>
      <w:r w:rsidR="00145B77" w:rsidRPr="003D662E">
        <w:rPr>
          <w:lang w:val="en-US"/>
        </w:rPr>
        <w:t>n seldom cases</w:t>
      </w:r>
      <w:r w:rsidR="00791337" w:rsidRPr="003D662E">
        <w:rPr>
          <w:lang w:val="en-US"/>
        </w:rPr>
        <w:t>,</w:t>
      </w:r>
      <w:r w:rsidR="00145B77" w:rsidRPr="003D662E">
        <w:rPr>
          <w:lang w:val="en-US"/>
        </w:rPr>
        <w:t xml:space="preserve"> </w:t>
      </w:r>
      <w:r w:rsidR="00540FC4" w:rsidRPr="003D662E">
        <w:rPr>
          <w:lang w:val="en-US"/>
        </w:rPr>
        <w:t xml:space="preserve">we </w:t>
      </w:r>
      <w:r w:rsidR="007F2A24" w:rsidRPr="003D662E">
        <w:rPr>
          <w:lang w:val="en-US"/>
        </w:rPr>
        <w:t xml:space="preserve">may </w:t>
      </w:r>
      <w:r w:rsidR="00145B77" w:rsidRPr="003D662E">
        <w:rPr>
          <w:lang w:val="en-US"/>
        </w:rPr>
        <w:t xml:space="preserve">add the component </w:t>
      </w:r>
      <w:r w:rsidR="00F92512" w:rsidRPr="003D662E">
        <w:rPr>
          <w:lang w:val="en-US"/>
        </w:rPr>
        <w:t>a</w:t>
      </w:r>
      <w:r w:rsidR="005A060F" w:rsidRPr="003D662E">
        <w:rPr>
          <w:lang w:val="en-US"/>
        </w:rPr>
        <w:t>nd</w:t>
      </w:r>
      <w:r w:rsidR="00145B77" w:rsidRPr="003D662E">
        <w:rPr>
          <w:lang w:val="en-US"/>
        </w:rPr>
        <w:t xml:space="preserve"> remove the descriptor to disable the </w:t>
      </w:r>
      <w:r w:rsidR="008D377F" w:rsidRPr="003D662E">
        <w:rPr>
          <w:lang w:val="en-US"/>
        </w:rPr>
        <w:t>respective registration</w:t>
      </w:r>
      <w:r w:rsidR="00145B77" w:rsidRPr="003D662E">
        <w:rPr>
          <w:lang w:val="en-US"/>
        </w:rPr>
        <w:t xml:space="preserve"> (negative variability).</w:t>
      </w:r>
    </w:p>
    <w:p w14:paraId="5C7269A7" w14:textId="377B75B8" w:rsidR="003C68B2" w:rsidRPr="003D662E" w:rsidRDefault="003C68B2" w:rsidP="0051335B">
      <w:pPr>
        <w:pStyle w:val="ListParagraph"/>
        <w:numPr>
          <w:ilvl w:val="0"/>
          <w:numId w:val="17"/>
        </w:numPr>
        <w:jc w:val="both"/>
        <w:rPr>
          <w:lang w:val="en-US"/>
        </w:rPr>
      </w:pPr>
      <w:r w:rsidRPr="003D662E">
        <w:rPr>
          <w:lang w:val="en-US"/>
        </w:rPr>
        <w:t xml:space="preserve">As discussed in Section </w:t>
      </w:r>
      <w:r w:rsidRPr="003D662E">
        <w:rPr>
          <w:lang w:val="en-US"/>
        </w:rPr>
        <w:fldChar w:fldCharType="begin"/>
      </w:r>
      <w:r w:rsidRPr="003D662E">
        <w:rPr>
          <w:lang w:val="en-US"/>
        </w:rPr>
        <w:instrText xml:space="preserve"> REF _Ref77076332 \r \h </w:instrText>
      </w:r>
      <w:r w:rsidR="00E546AE" w:rsidRPr="003D662E">
        <w:rPr>
          <w:lang w:val="en-US"/>
        </w:rPr>
        <w:instrText xml:space="preserve"> \* MERGEFORMAT </w:instrText>
      </w:r>
      <w:r w:rsidRPr="003D662E">
        <w:rPr>
          <w:lang w:val="en-US"/>
        </w:rPr>
      </w:r>
      <w:r w:rsidRPr="003D662E">
        <w:rPr>
          <w:lang w:val="en-US"/>
        </w:rPr>
        <w:fldChar w:fldCharType="separate"/>
      </w:r>
      <w:r w:rsidR="00262ACC">
        <w:rPr>
          <w:lang w:val="en-US"/>
        </w:rPr>
        <w:t>3.3.3</w:t>
      </w:r>
      <w:r w:rsidRPr="003D662E">
        <w:rPr>
          <w:lang w:val="en-US"/>
        </w:rPr>
        <w:fldChar w:fldCharType="end"/>
      </w:r>
      <w:r w:rsidRPr="003D662E">
        <w:rPr>
          <w:lang w:val="en-US"/>
        </w:rPr>
        <w:t xml:space="preserve">, lifecycle profiles may be a resort when dependencies run into conflict or individual parts of larger lifecycles shall be executed separately, e.g., to virtualize these parts. A </w:t>
      </w:r>
      <w:r w:rsidRPr="003D662E">
        <w:rPr>
          <w:rFonts w:ascii="Consolas" w:hAnsi="Consolas"/>
          <w:lang w:val="en-US"/>
        </w:rPr>
        <w:t>LifecycleProfile</w:t>
      </w:r>
      <w:r w:rsidRPr="003D662E">
        <w:rPr>
          <w:lang w:val="en-US"/>
        </w:rPr>
        <w:t xml:space="preserve"> allows for defining the lifecycle descriptor to be executed when the profile becomes active. </w:t>
      </w:r>
      <w:r w:rsidR="00836E74" w:rsidRPr="003D662E">
        <w:rPr>
          <w:lang w:val="en-US"/>
        </w:rPr>
        <w:t>A component may define multiple (alternative) profiles.</w:t>
      </w:r>
    </w:p>
    <w:p w14:paraId="6BB6750F" w14:textId="0E87455B" w:rsidR="00FD14C1" w:rsidRPr="003D662E" w:rsidRDefault="00FD14C1" w:rsidP="0051335B">
      <w:pPr>
        <w:pStyle w:val="ListParagraph"/>
        <w:numPr>
          <w:ilvl w:val="0"/>
          <w:numId w:val="17"/>
        </w:numPr>
        <w:jc w:val="both"/>
        <w:rPr>
          <w:lang w:val="en-US"/>
        </w:rPr>
      </w:pPr>
      <w:r w:rsidRPr="003D662E">
        <w:rPr>
          <w:rFonts w:ascii="Consolas" w:hAnsi="Consolas"/>
          <w:lang w:val="en-US"/>
        </w:rPr>
        <w:t>AasFactoryDescriptor</w:t>
      </w:r>
      <w:r w:rsidRPr="003D662E">
        <w:rPr>
          <w:lang w:val="en-US"/>
        </w:rPr>
        <w:t xml:space="preserve"> indicating the AAS factory to be used. A specific descriptor is shipped with the AAS (abstraction) implementation</w:t>
      </w:r>
      <w:r w:rsidR="00663CC3" w:rsidRPr="003D662E">
        <w:rPr>
          <w:lang w:val="en-US"/>
        </w:rPr>
        <w:t xml:space="preserve">. The </w:t>
      </w:r>
      <w:r w:rsidRPr="003D662E">
        <w:rPr>
          <w:lang w:val="en-US"/>
        </w:rPr>
        <w:t xml:space="preserve">default </w:t>
      </w:r>
      <w:r w:rsidR="00663CC3" w:rsidRPr="003D662E">
        <w:rPr>
          <w:lang w:val="en-US"/>
        </w:rPr>
        <w:t>implementation is</w:t>
      </w:r>
      <w:r w:rsidRPr="003D662E">
        <w:rPr>
          <w:lang w:val="en-US"/>
        </w:rPr>
        <w:t xml:space="preserve"> </w:t>
      </w:r>
      <w:r w:rsidRPr="003D662E">
        <w:rPr>
          <w:rFonts w:ascii="Consolas" w:hAnsi="Consolas"/>
          <w:lang w:val="en-US"/>
        </w:rPr>
        <w:t>support.aas.basyx</w:t>
      </w:r>
      <w:r w:rsidRPr="003D662E">
        <w:rPr>
          <w:lang w:val="en-US"/>
        </w:rPr>
        <w:t>.</w:t>
      </w:r>
      <w:r w:rsidR="001123C1" w:rsidRPr="003D662E">
        <w:rPr>
          <w:lang w:val="en-US"/>
        </w:rPr>
        <w:t xml:space="preserve"> The platform just takes the first available descriptor</w:t>
      </w:r>
      <w:r w:rsidR="004C5890" w:rsidRPr="003D662E">
        <w:rPr>
          <w:lang w:val="en-US"/>
        </w:rPr>
        <w:t xml:space="preserve"> (excluding potential descriptors used in testing)</w:t>
      </w:r>
      <w:r w:rsidR="001123C1" w:rsidRPr="003D662E">
        <w:rPr>
          <w:lang w:val="en-US"/>
        </w:rPr>
        <w:t xml:space="preserve">, allowing here only for a single choice variability. </w:t>
      </w:r>
      <w:r w:rsidR="00F10E40" w:rsidRPr="003D662E">
        <w:rPr>
          <w:lang w:val="en-US"/>
        </w:rPr>
        <w:t>B</w:t>
      </w:r>
      <w:r w:rsidR="001123C1" w:rsidRPr="003D662E">
        <w:rPr>
          <w:lang w:val="en-US"/>
        </w:rPr>
        <w:t>y including a certain AAS implementation component</w:t>
      </w:r>
      <w:r w:rsidR="00F10E40" w:rsidRPr="003D662E">
        <w:rPr>
          <w:lang w:val="en-US"/>
        </w:rPr>
        <w:t>, i.e., adding it to the platform classpath</w:t>
      </w:r>
      <w:r w:rsidR="001123C1" w:rsidRPr="003D662E">
        <w:rPr>
          <w:lang w:val="en-US"/>
        </w:rPr>
        <w:t>, the descriptor is made available and the respective factory becomes active (positive variability)</w:t>
      </w:r>
      <w:r w:rsidR="00F10E40" w:rsidRPr="003D662E">
        <w:rPr>
          <w:rFonts w:cstheme="minorHAnsi"/>
          <w:lang w:val="en-US"/>
        </w:rPr>
        <w:t xml:space="preserve"> as done </w:t>
      </w:r>
      <w:r w:rsidR="00A04240" w:rsidRPr="003D662E">
        <w:rPr>
          <w:rFonts w:cstheme="minorHAnsi"/>
          <w:lang w:val="en-US"/>
        </w:rPr>
        <w:t xml:space="preserve">during </w:t>
      </w:r>
      <w:r w:rsidR="00F10E40" w:rsidRPr="003D662E">
        <w:rPr>
          <w:rFonts w:cstheme="minorHAnsi"/>
          <w:lang w:val="en-US"/>
        </w:rPr>
        <w:t>platform instantiation.</w:t>
      </w:r>
    </w:p>
    <w:p w14:paraId="0C9A3BC2" w14:textId="60C7C94E" w:rsidR="00DB7B47" w:rsidRPr="003D662E" w:rsidRDefault="00DB7B47" w:rsidP="0051335B">
      <w:pPr>
        <w:pStyle w:val="ListParagraph"/>
        <w:numPr>
          <w:ilvl w:val="0"/>
          <w:numId w:val="17"/>
        </w:numPr>
        <w:jc w:val="both"/>
        <w:rPr>
          <w:lang w:val="en-US"/>
        </w:rPr>
      </w:pPr>
      <w:r w:rsidRPr="003D662E">
        <w:rPr>
          <w:rFonts w:ascii="Consolas" w:hAnsi="Consolas"/>
          <w:lang w:val="en-US"/>
        </w:rPr>
        <w:t>ProtocolDescriptor</w:t>
      </w:r>
      <w:r w:rsidRPr="003D662E">
        <w:rPr>
          <w:lang w:val="en-US"/>
        </w:rPr>
        <w:t xml:space="preserve"> is an optional extension descriptor indicating AAS implementation protocols that are not shipped with the platform. By default, TCP and HTTP/REST protocols for the BaSyx Virtual Automation Bus are provided, but other protocols may be desired in a certain installation.</w:t>
      </w:r>
      <w:r w:rsidR="00172516" w:rsidRPr="003D662E">
        <w:rPr>
          <w:lang w:val="en-US"/>
        </w:rPr>
        <w:t xml:space="preserve"> Here, additional external components can add arbitrary protocols (positive, </w:t>
      </w:r>
      <w:r w:rsidR="00172516" w:rsidRPr="003D662E">
        <w:rPr>
          <w:lang w:val="en-US"/>
        </w:rPr>
        <w:lastRenderedPageBreak/>
        <w:t xml:space="preserve">unlimited variability) </w:t>
      </w:r>
      <w:r w:rsidR="00220BB2" w:rsidRPr="003D662E">
        <w:rPr>
          <w:lang w:val="en-US"/>
        </w:rPr>
        <w:t>as long as the protocol names are unique. New protocols must be added to the configuration model as potential alternative so that the selected/desired protocol can be specified while instantiating the settings of the upper components.</w:t>
      </w:r>
    </w:p>
    <w:p w14:paraId="38BC9B45" w14:textId="77777777" w:rsidR="00AD0819" w:rsidRPr="003D662E" w:rsidRDefault="00AD0819" w:rsidP="0051335B">
      <w:pPr>
        <w:pStyle w:val="ListParagraph"/>
        <w:numPr>
          <w:ilvl w:val="0"/>
          <w:numId w:val="17"/>
        </w:numPr>
        <w:jc w:val="both"/>
        <w:rPr>
          <w:lang w:val="en-US"/>
        </w:rPr>
      </w:pPr>
      <w:r w:rsidRPr="003D662E">
        <w:rPr>
          <w:rFonts w:ascii="Consolas" w:hAnsi="Consolas"/>
          <w:lang w:val="en-US"/>
        </w:rPr>
        <w:t>AasServerRecipeDescriptor</w:t>
      </w:r>
      <w:r w:rsidRPr="003D662E">
        <w:rPr>
          <w:lang w:val="en-US"/>
        </w:rPr>
        <w:t xml:space="preserve"> defines the specific recipe to be used when creating an AAS server. The AAS abstraction defines a local server recipe for in-memory storage. However, on a server sided installation, also a persistent storage of the AAS may be required, which can lead to a large set of dependencies and unnecessary allocation of resources on edge devices. The required behavior, storage options but also dependencies can be defined by a specific AAS server component.</w:t>
      </w:r>
    </w:p>
    <w:p w14:paraId="6B82A0C8" w14:textId="22B2D755" w:rsidR="002D6992" w:rsidRPr="003D662E" w:rsidRDefault="002D6992" w:rsidP="0051335B">
      <w:pPr>
        <w:pStyle w:val="ListParagraph"/>
        <w:numPr>
          <w:ilvl w:val="0"/>
          <w:numId w:val="17"/>
        </w:numPr>
        <w:jc w:val="both"/>
        <w:rPr>
          <w:lang w:val="en-US"/>
        </w:rPr>
      </w:pPr>
      <w:r w:rsidRPr="003D662E">
        <w:rPr>
          <w:rFonts w:ascii="Consolas" w:hAnsi="Consolas"/>
          <w:lang w:val="en-US"/>
        </w:rPr>
        <w:t>NetworkManagerDescriptor</w:t>
      </w:r>
      <w:r w:rsidRPr="003D662E">
        <w:rPr>
          <w:lang w:val="en-US"/>
        </w:rPr>
        <w:t xml:space="preserve"> is an optional descriptor </w:t>
      </w:r>
      <w:r w:rsidR="0074281A" w:rsidRPr="003D662E">
        <w:rPr>
          <w:lang w:val="en-US"/>
        </w:rPr>
        <w:t xml:space="preserve">that indicates </w:t>
      </w:r>
      <w:r w:rsidRPr="003D662E">
        <w:rPr>
          <w:lang w:val="en-US"/>
        </w:rPr>
        <w:t xml:space="preserve">which network manager shall be used </w:t>
      </w:r>
      <w:r w:rsidR="0074281A" w:rsidRPr="003D662E">
        <w:rPr>
          <w:lang w:val="en-US"/>
        </w:rPr>
        <w:t>by</w:t>
      </w:r>
      <w:r w:rsidRPr="003D662E">
        <w:rPr>
          <w:lang w:val="en-US"/>
        </w:rPr>
        <w:t xml:space="preserve"> a component. </w:t>
      </w:r>
      <w:r w:rsidR="00F67075" w:rsidRPr="003D662E">
        <w:rPr>
          <w:lang w:val="en-US"/>
        </w:rPr>
        <w:t>T</w:t>
      </w:r>
      <w:r w:rsidRPr="003D662E">
        <w:rPr>
          <w:lang w:val="en-US"/>
        </w:rPr>
        <w:t xml:space="preserve">he Support component </w:t>
      </w:r>
      <w:r w:rsidR="00F67075" w:rsidRPr="003D662E">
        <w:rPr>
          <w:lang w:val="en-US"/>
        </w:rPr>
        <w:t xml:space="preserve">does not ship with any descriptor information so that the platform instantiation must provide respective files (in </w:t>
      </w:r>
      <w:r w:rsidR="00F67075" w:rsidRPr="003D662E">
        <w:rPr>
          <w:rFonts w:ascii="Consolas" w:hAnsi="Consolas"/>
          <w:lang w:val="en-US"/>
        </w:rPr>
        <w:t>META-INF/services</w:t>
      </w:r>
      <w:r w:rsidR="00F67075" w:rsidRPr="003D662E">
        <w:rPr>
          <w:rFonts w:cstheme="minorHAnsi"/>
          <w:lang w:val="en-US"/>
        </w:rPr>
        <w:t xml:space="preserve">). </w:t>
      </w:r>
      <w:r w:rsidRPr="003D662E">
        <w:rPr>
          <w:lang w:val="en-US"/>
        </w:rPr>
        <w:t xml:space="preserve">One </w:t>
      </w:r>
      <w:r w:rsidR="004B07EF" w:rsidRPr="003D662E">
        <w:rPr>
          <w:lang w:val="en-US"/>
        </w:rPr>
        <w:t>alternative to the local manager</w:t>
      </w:r>
      <w:r w:rsidRPr="003D662E">
        <w:rPr>
          <w:lang w:val="en-US"/>
        </w:rPr>
        <w:t xml:space="preserve"> </w:t>
      </w:r>
      <w:r w:rsidR="004B07EF" w:rsidRPr="003D662E">
        <w:rPr>
          <w:lang w:val="en-US"/>
        </w:rPr>
        <w:t xml:space="preserve">is a </w:t>
      </w:r>
      <w:r w:rsidRPr="003D662E">
        <w:rPr>
          <w:lang w:val="en-US"/>
        </w:rPr>
        <w:t>global AAS-based network manager for some ports backed by a local network manager.</w:t>
      </w:r>
    </w:p>
    <w:p w14:paraId="7AB96C26" w14:textId="3141DC3E" w:rsidR="002722AA" w:rsidRPr="003D662E" w:rsidRDefault="002722AA" w:rsidP="0051335B">
      <w:pPr>
        <w:pStyle w:val="ListParagraph"/>
        <w:numPr>
          <w:ilvl w:val="0"/>
          <w:numId w:val="17"/>
        </w:numPr>
        <w:jc w:val="both"/>
        <w:rPr>
          <w:lang w:val="en-US"/>
        </w:rPr>
      </w:pPr>
      <w:r w:rsidRPr="003D662E">
        <w:rPr>
          <w:rFonts w:ascii="Consolas" w:hAnsi="Consolas"/>
          <w:lang w:val="en-US"/>
        </w:rPr>
        <w:t>AasContributor</w:t>
      </w:r>
      <w:r w:rsidRPr="003D662E">
        <w:rPr>
          <w:lang w:val="en-US"/>
        </w:rPr>
        <w:t xml:space="preserve"> is an extension descriptor for higher level platform components to conveniently build a </w:t>
      </w:r>
      <w:r w:rsidR="006873BF" w:rsidRPr="003D662E">
        <w:rPr>
          <w:lang w:val="en-US"/>
        </w:rPr>
        <w:t>common</w:t>
      </w:r>
      <w:r w:rsidRPr="003D662E">
        <w:rPr>
          <w:lang w:val="en-US"/>
        </w:rPr>
        <w:t xml:space="preserve"> AAS for the platform.</w:t>
      </w:r>
      <w:r w:rsidR="006873BF" w:rsidRPr="003D662E">
        <w:rPr>
          <w:lang w:val="en-US"/>
        </w:rPr>
        <w:t xml:space="preserve"> AAS contributors define specific sub-models and announce their presence through the </w:t>
      </w:r>
      <w:r w:rsidR="006873BF" w:rsidRPr="003D662E">
        <w:rPr>
          <w:rFonts w:ascii="Consolas" w:hAnsi="Consolas"/>
          <w:lang w:val="en-US"/>
        </w:rPr>
        <w:t>AasContributor</w:t>
      </w:r>
      <w:r w:rsidR="006873BF" w:rsidRPr="003D662E">
        <w:rPr>
          <w:lang w:val="en-US"/>
        </w:rPr>
        <w:t xml:space="preserve"> descriptor, i.e., any descriptor found will be used to set up the common AAS for the platform. Examples </w:t>
      </w:r>
      <w:r w:rsidR="00BC6246" w:rsidRPr="003D662E">
        <w:rPr>
          <w:lang w:val="en-US"/>
        </w:rPr>
        <w:t xml:space="preserve">in the Support Component are the </w:t>
      </w:r>
      <w:r w:rsidR="004D1227" w:rsidRPr="003D662E">
        <w:rPr>
          <w:lang w:val="en-US"/>
        </w:rPr>
        <w:t>p</w:t>
      </w:r>
      <w:r w:rsidR="00BC6246" w:rsidRPr="003D662E">
        <w:rPr>
          <w:lang w:val="en-US"/>
        </w:rPr>
        <w:t xml:space="preserve">latform </w:t>
      </w:r>
      <w:r w:rsidR="004D1227" w:rsidRPr="003D662E">
        <w:rPr>
          <w:lang w:val="en-US"/>
        </w:rPr>
        <w:t>“</w:t>
      </w:r>
      <w:r w:rsidR="00BC6246" w:rsidRPr="003D662E">
        <w:rPr>
          <w:lang w:val="en-US"/>
        </w:rPr>
        <w:t>nameplate</w:t>
      </w:r>
      <w:r w:rsidR="004D1227" w:rsidRPr="003D662E">
        <w:rPr>
          <w:lang w:val="en-US"/>
        </w:rPr>
        <w:t>”</w:t>
      </w:r>
      <w:r w:rsidR="00BC6246" w:rsidRPr="003D662E">
        <w:rPr>
          <w:lang w:val="en-US"/>
        </w:rPr>
        <w:t xml:space="preserve"> sub</w:t>
      </w:r>
      <w:r w:rsidR="004D1227" w:rsidRPr="003D662E">
        <w:rPr>
          <w:lang w:val="en-US"/>
        </w:rPr>
        <w:t>-</w:t>
      </w:r>
      <w:r w:rsidR="00BC6246" w:rsidRPr="003D662E">
        <w:rPr>
          <w:lang w:val="en-US"/>
        </w:rPr>
        <w:t>model and the network manager AAS</w:t>
      </w:r>
      <w:r w:rsidR="001C6741" w:rsidRPr="003D662E">
        <w:rPr>
          <w:lang w:val="en-US"/>
        </w:rPr>
        <w:t xml:space="preserve"> (providing access to the network manager selected by the </w:t>
      </w:r>
      <w:r w:rsidR="001C6741" w:rsidRPr="003D662E">
        <w:rPr>
          <w:rFonts w:ascii="Consolas" w:hAnsi="Consolas"/>
          <w:lang w:val="en-US"/>
        </w:rPr>
        <w:t>NetworkManagerDescriptor</w:t>
      </w:r>
      <w:r w:rsidR="001C6741" w:rsidRPr="003D662E">
        <w:rPr>
          <w:lang w:val="en-US"/>
        </w:rPr>
        <w:t>)</w:t>
      </w:r>
      <w:r w:rsidR="00BC6246" w:rsidRPr="003D662E">
        <w:rPr>
          <w:lang w:val="en-US"/>
        </w:rPr>
        <w:t>.</w:t>
      </w:r>
      <w:r w:rsidR="006873BF" w:rsidRPr="003D662E">
        <w:rPr>
          <w:lang w:val="en-US"/>
        </w:rPr>
        <w:t xml:space="preserve"> </w:t>
      </w:r>
      <w:r w:rsidR="001C6741" w:rsidRPr="003D662E">
        <w:rPr>
          <w:lang w:val="en-US"/>
        </w:rPr>
        <w:t>Although the descriptors shipped with the platform are intended</w:t>
      </w:r>
      <w:r w:rsidR="000E12C7" w:rsidRPr="003D662E">
        <w:rPr>
          <w:lang w:val="en-US"/>
        </w:rPr>
        <w:t xml:space="preserve"> to be executed</w:t>
      </w:r>
      <w:r w:rsidR="001C6741" w:rsidRPr="003D662E">
        <w:rPr>
          <w:lang w:val="en-US"/>
        </w:rPr>
        <w:t>, the platform instantiation may add or remove specific contributors to customize the AAS of a certain component.</w:t>
      </w:r>
      <w:r w:rsidR="000E12C7" w:rsidRPr="003D662E">
        <w:rPr>
          <w:lang w:val="en-US"/>
        </w:rPr>
        <w:t xml:space="preserve"> Moreover, the descriptors can declare themselves as invalid as, e.g., instances required to implement the AAS are not present.</w:t>
      </w:r>
    </w:p>
    <w:p w14:paraId="521006A9" w14:textId="128F3F38" w:rsidR="00AD0819" w:rsidRPr="003D662E" w:rsidRDefault="00AD081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IdProviderDescriptor</w:t>
      </w:r>
      <w:r w:rsidRPr="003D662E">
        <w:rPr>
          <w:lang w:val="en-US"/>
        </w:rPr>
        <w:t xml:space="preserve"> is an optional descriptor indicating which strategy shall be used to determine the identification of a device. By default, the platform uses the MAC address of the device that is enumerated first by the system as device id. This default provider also allows for overriding the device id from via a command line parameter</w:t>
      </w:r>
      <w:r w:rsidR="00F6108B" w:rsidRPr="003D662E">
        <w:rPr>
          <w:lang w:val="en-US"/>
        </w:rPr>
        <w:t xml:space="preserve"> (cf. </w:t>
      </w:r>
      <w:r w:rsidR="00F6108B" w:rsidRPr="003D662E">
        <w:rPr>
          <w:lang w:val="en-US"/>
        </w:rPr>
        <w:fldChar w:fldCharType="begin"/>
      </w:r>
      <w:r w:rsidR="00F6108B" w:rsidRPr="003D662E">
        <w:rPr>
          <w:lang w:val="en-US"/>
        </w:rPr>
        <w:instrText xml:space="preserve"> REF _Ref85050722 \h </w:instrText>
      </w:r>
      <w:r w:rsidR="003D662E">
        <w:rPr>
          <w:lang w:val="en-US"/>
        </w:rPr>
        <w:instrText xml:space="preserve"> \* MERGEFORMAT </w:instrText>
      </w:r>
      <w:r w:rsidR="00F6108B" w:rsidRPr="003D662E">
        <w:rPr>
          <w:lang w:val="en-US"/>
        </w:rPr>
      </w:r>
      <w:r w:rsidR="00F6108B" w:rsidRPr="003D662E">
        <w:rPr>
          <w:lang w:val="en-US"/>
        </w:rPr>
        <w:fldChar w:fldCharType="separate"/>
      </w:r>
      <w:ins w:id="462" w:author="Holger Eichelberger" w:date="2025-03-06T13:05:00Z">
        <w:r w:rsidR="00262ACC" w:rsidRPr="003D662E">
          <w:rPr>
            <w:lang w:val="en-US"/>
          </w:rPr>
          <w:t xml:space="preserve">Table </w:t>
        </w:r>
        <w:r w:rsidR="00262ACC">
          <w:rPr>
            <w:noProof/>
            <w:lang w:val="en-US"/>
          </w:rPr>
          <w:t>24</w:t>
        </w:r>
      </w:ins>
      <w:r w:rsidR="00F6108B" w:rsidRPr="003D662E">
        <w:rPr>
          <w:lang w:val="en-US"/>
        </w:rPr>
        <w:fldChar w:fldCharType="end"/>
      </w:r>
      <w:r w:rsidR="00F6108B" w:rsidRPr="003D662E">
        <w:rPr>
          <w:lang w:val="en-US"/>
        </w:rPr>
        <w:t>)</w:t>
      </w:r>
      <w:r w:rsidRPr="003D662E">
        <w:rPr>
          <w:lang w:val="en-US"/>
        </w:rPr>
        <w:t>, in particular for testing. When used in an AAS, the provided device id may be modified so that it complies with the rules of an AAS short identifier, e.g, additional characters may be prefixed or whitespaces may be removed.</w:t>
      </w:r>
    </w:p>
    <w:p w14:paraId="7744D47E" w14:textId="66B14DAD" w:rsidR="002149A0" w:rsidRPr="003D662E" w:rsidRDefault="002149A0"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SystemMetricsDescriptor</w:t>
      </w:r>
      <w:r w:rsidRPr="003D662E">
        <w:rPr>
          <w:lang w:val="en-US"/>
        </w:rPr>
        <w:t xml:space="preserve"> is an optional descriptor allowing to define a target-system specific implementation of the system metrics (cf. Section </w:t>
      </w:r>
      <w:r w:rsidRPr="003D662E">
        <w:rPr>
          <w:lang w:val="en-US"/>
        </w:rPr>
        <w:fldChar w:fldCharType="begin"/>
      </w:r>
      <w:r w:rsidRPr="003D662E">
        <w:rPr>
          <w:lang w:val="en-US"/>
        </w:rPr>
        <w:instrText xml:space="preserve"> REF _Ref98244584 \r \h  \* MERGEFORMAT </w:instrText>
      </w:r>
      <w:r w:rsidRPr="003D662E">
        <w:rPr>
          <w:lang w:val="en-US"/>
        </w:rPr>
      </w:r>
      <w:r w:rsidRPr="003D662E">
        <w:rPr>
          <w:lang w:val="en-US"/>
        </w:rPr>
        <w:fldChar w:fldCharType="separate"/>
      </w:r>
      <w:r w:rsidR="00262ACC">
        <w:rPr>
          <w:lang w:val="en-US"/>
        </w:rPr>
        <w:t>3.3.5</w:t>
      </w:r>
      <w:r w:rsidRPr="003D662E">
        <w:rPr>
          <w:lang w:val="en-US"/>
        </w:rPr>
        <w:fldChar w:fldCharType="end"/>
      </w:r>
      <w:r w:rsidRPr="003D662E">
        <w:rPr>
          <w:lang w:val="en-US"/>
        </w:rPr>
        <w:t>).</w:t>
      </w:r>
      <w:r w:rsidR="00EC2890" w:rsidRPr="003D662E">
        <w:rPr>
          <w:lang w:val="en-US"/>
        </w:rPr>
        <w:t xml:space="preserve"> </w:t>
      </w:r>
      <w:r w:rsidR="00564CAD" w:rsidRPr="003D662E">
        <w:rPr>
          <w:lang w:val="en-US"/>
        </w:rPr>
        <w:t>M</w:t>
      </w:r>
      <w:r w:rsidR="00EC2890" w:rsidRPr="003D662E">
        <w:rPr>
          <w:lang w:val="en-US"/>
        </w:rPr>
        <w:t>ultiple system metrics descriptors can be specified</w:t>
      </w:r>
      <w:r w:rsidR="002F3583" w:rsidRPr="003D662E">
        <w:rPr>
          <w:lang w:val="en-US"/>
        </w:rPr>
        <w:t xml:space="preserve">, which may include system specific metrics descriptors. Of course, only one descriptor shall be active. Thus, with higher precedence, the first descriptor in </w:t>
      </w:r>
      <w:r w:rsidR="00A548F5" w:rsidRPr="003D662E">
        <w:rPr>
          <w:lang w:val="en-US"/>
        </w:rPr>
        <w:t xml:space="preserve">the </w:t>
      </w:r>
      <w:r w:rsidR="002F3583" w:rsidRPr="003D662E">
        <w:rPr>
          <w:lang w:val="en-US"/>
        </w:rPr>
        <w:t>loading sequence is selected that declares itself as enabled, e.g., based on certain vendor system properties that uniquely identify a system installation. If none is enabled, a fallback descriptor, such as the default metrics via jSensors is activated. If no such fallback descriptor is available, the default metrics plugin is activated, which just returns constant values.</w:t>
      </w:r>
    </w:p>
    <w:p w14:paraId="2B6E7083" w14:textId="2FC96817" w:rsidR="00210BDE" w:rsidRPr="003D662E" w:rsidRDefault="00210BDE"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IdentityStoreDescriptor</w:t>
      </w:r>
      <w:r w:rsidRPr="003D662E">
        <w:rPr>
          <w:lang w:val="en-US"/>
        </w:rPr>
        <w:t xml:space="preserve"> is an optional descriptor to define the actual implementation of the identity store. The default is the </w:t>
      </w:r>
      <w:r w:rsidRPr="003D662E">
        <w:rPr>
          <w:rFonts w:ascii="Consolas" w:hAnsi="Consolas"/>
          <w:lang w:val="en-US"/>
        </w:rPr>
        <w:t>YamlIdentityStore</w:t>
      </w:r>
      <w:r w:rsidRPr="003D662E">
        <w:rPr>
          <w:lang w:val="en-US"/>
        </w:rPr>
        <w:t xml:space="preserve"> reading </w:t>
      </w:r>
      <w:r w:rsidR="008221F1" w:rsidRPr="003D662E">
        <w:rPr>
          <w:rFonts w:ascii="Consolas" w:hAnsi="Consolas"/>
          <w:lang w:val="en-US"/>
        </w:rPr>
        <w:t>identityStore</w:t>
      </w:r>
      <w:r w:rsidR="008221F1">
        <w:rPr>
          <w:rFonts w:ascii="Consolas" w:hAnsi="Consolas"/>
          <w:lang w:val="en-US"/>
        </w:rPr>
        <w:t>-ipr</w:t>
      </w:r>
      <w:r w:rsidR="008221F1" w:rsidRPr="003D662E">
        <w:rPr>
          <w:rFonts w:ascii="Consolas" w:hAnsi="Consolas"/>
          <w:lang w:val="en-US"/>
        </w:rPr>
        <w:t>.yml</w:t>
      </w:r>
      <w:r w:rsidR="008221F1" w:rsidRPr="008221F1">
        <w:rPr>
          <w:rFonts w:cstheme="minorHAnsi"/>
          <w:lang w:val="en-US"/>
        </w:rPr>
        <w:t xml:space="preserve"> (quietly),</w:t>
      </w:r>
      <w:r w:rsidR="008221F1">
        <w:rPr>
          <w:lang w:val="en-US"/>
        </w:rPr>
        <w:t xml:space="preserve"> </w:t>
      </w:r>
      <w:r w:rsidRPr="003D662E">
        <w:rPr>
          <w:rFonts w:ascii="Consolas" w:hAnsi="Consolas"/>
          <w:lang w:val="en-US"/>
        </w:rPr>
        <w:t>identityStore.yml</w:t>
      </w:r>
      <w:r w:rsidR="00D34D17">
        <w:rPr>
          <w:rFonts w:ascii="Consolas" w:hAnsi="Consolas"/>
          <w:lang w:val="en-US"/>
        </w:rPr>
        <w:t xml:space="preserve"> or </w:t>
      </w:r>
      <w:r w:rsidR="00D34D17" w:rsidRPr="003D662E">
        <w:rPr>
          <w:rFonts w:ascii="Consolas" w:hAnsi="Consolas"/>
          <w:lang w:val="en-US"/>
        </w:rPr>
        <w:t>identityStore</w:t>
      </w:r>
      <w:r w:rsidR="00D34D17">
        <w:rPr>
          <w:rFonts w:ascii="Consolas" w:hAnsi="Consolas"/>
          <w:lang w:val="en-US"/>
        </w:rPr>
        <w:t>-test</w:t>
      </w:r>
      <w:r w:rsidR="00D34D17" w:rsidRPr="003D662E">
        <w:rPr>
          <w:rFonts w:ascii="Consolas" w:hAnsi="Consolas"/>
          <w:lang w:val="en-US"/>
        </w:rPr>
        <w:t>.yml</w:t>
      </w:r>
      <w:r w:rsidR="00D34D17" w:rsidRPr="00D34D17">
        <w:rPr>
          <w:rFonts w:cstheme="minorHAnsi"/>
          <w:lang w:val="en-US"/>
        </w:rPr>
        <w:t xml:space="preserve"> as fallback</w:t>
      </w:r>
      <w:r w:rsidR="00340E4C">
        <w:rPr>
          <w:rFonts w:cstheme="minorHAnsi"/>
          <w:lang w:val="en-US"/>
        </w:rPr>
        <w:t xml:space="preserve"> frin the classpath</w:t>
      </w:r>
      <w:r w:rsidR="00D34D17" w:rsidRPr="00D34D17">
        <w:rPr>
          <w:rFonts w:cstheme="minorHAnsi"/>
          <w:lang w:val="en-US"/>
        </w:rPr>
        <w:t xml:space="preserve">, during development also in </w:t>
      </w:r>
      <w:r w:rsidR="00D34D17">
        <w:rPr>
          <w:rFonts w:ascii="Consolas" w:hAnsi="Consolas"/>
          <w:lang w:val="en-US"/>
        </w:rPr>
        <w:t>src/main/resources</w:t>
      </w:r>
      <w:r w:rsidR="00D34D17" w:rsidRPr="00D34D17">
        <w:rPr>
          <w:rFonts w:cstheme="minorHAnsi"/>
          <w:lang w:val="en-US"/>
        </w:rPr>
        <w:t xml:space="preserve"> or in </w:t>
      </w:r>
      <w:r w:rsidR="00D34D17">
        <w:rPr>
          <w:rFonts w:ascii="Consolas" w:hAnsi="Consolas"/>
          <w:lang w:val="en-US"/>
        </w:rPr>
        <w:t>src/test/resources</w:t>
      </w:r>
      <w:r w:rsidRPr="003D662E">
        <w:rPr>
          <w:lang w:val="en-US"/>
        </w:rPr>
        <w:t>.</w:t>
      </w:r>
    </w:p>
    <w:p w14:paraId="4D6BD975" w14:textId="37BD45EC" w:rsidR="00A74ED9" w:rsidRPr="003D662E" w:rsidRDefault="00A74ED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ResourceResolver</w:t>
      </w:r>
      <w:r w:rsidRPr="003D662E">
        <w:rPr>
          <w:lang w:val="en-US"/>
        </w:rPr>
        <w:t xml:space="preserve"> realizes a strategy to load file-based program resources (cf. Section </w:t>
      </w:r>
      <w:r w:rsidRPr="003D662E">
        <w:rPr>
          <w:lang w:val="en-US"/>
        </w:rPr>
        <w:fldChar w:fldCharType="begin"/>
      </w:r>
      <w:r w:rsidRPr="003D662E">
        <w:rPr>
          <w:lang w:val="en-US"/>
        </w:rPr>
        <w:instrText xml:space="preserve"> REF _Ref108000040 \r \h </w:instrText>
      </w:r>
      <w:r w:rsidR="00CC72D0" w:rsidRPr="003D662E">
        <w:rPr>
          <w:lang w:val="en-US"/>
        </w:rPr>
        <w:instrText xml:space="preserve"> \* MERGEFORMAT </w:instrText>
      </w:r>
      <w:r w:rsidRPr="003D662E">
        <w:rPr>
          <w:lang w:val="en-US"/>
        </w:rPr>
      </w:r>
      <w:r w:rsidRPr="003D662E">
        <w:rPr>
          <w:lang w:val="en-US"/>
        </w:rPr>
        <w:fldChar w:fldCharType="separate"/>
      </w:r>
      <w:r w:rsidR="00262ACC">
        <w:rPr>
          <w:lang w:val="en-US"/>
        </w:rPr>
        <w:t>3.3.7</w:t>
      </w:r>
      <w:r w:rsidRPr="003D662E">
        <w:rPr>
          <w:lang w:val="en-US"/>
        </w:rPr>
        <w:fldChar w:fldCharType="end"/>
      </w:r>
      <w:r w:rsidRPr="003D662E">
        <w:rPr>
          <w:lang w:val="en-US"/>
        </w:rPr>
        <w:t xml:space="preserve">). </w:t>
      </w:r>
      <w:r w:rsidR="00CD0441" w:rsidRPr="003D662E">
        <w:rPr>
          <w:lang w:val="en-US"/>
        </w:rPr>
        <w:t xml:space="preserve">The basic strategy loads from the root folder of a Jave archive. Additional resolvers may, e.g., treat sub-folders of such an archive as root folder for the resolution, e.g., as the resolver for the Spring FAT Jar format. As the </w:t>
      </w:r>
      <w:r w:rsidR="00CD0441" w:rsidRPr="003D662E">
        <w:rPr>
          <w:rFonts w:ascii="Consolas" w:hAnsi="Consolas"/>
          <w:lang w:val="en-US"/>
        </w:rPr>
        <w:t>ResourceResolver</w:t>
      </w:r>
      <w:r w:rsidR="00CD0441" w:rsidRPr="003D662E">
        <w:rPr>
          <w:rFonts w:cstheme="minorHAnsi"/>
          <w:lang w:val="en-US"/>
        </w:rPr>
        <w:t xml:space="preserve"> </w:t>
      </w:r>
      <w:r w:rsidR="00CD0441" w:rsidRPr="003D662E">
        <w:rPr>
          <w:lang w:val="en-US"/>
        </w:rPr>
        <w:t>is descriptor and resolution strategy, we decided to drop the usual “Descriptor” name suffix here.</w:t>
      </w:r>
    </w:p>
    <w:p w14:paraId="59B05A87" w14:textId="1F90933D" w:rsidR="00005524" w:rsidRPr="003D662E" w:rsidRDefault="00005524" w:rsidP="0051335B">
      <w:pPr>
        <w:pStyle w:val="ListParagraph"/>
        <w:numPr>
          <w:ilvl w:val="0"/>
          <w:numId w:val="17"/>
        </w:numPr>
        <w:jc w:val="both"/>
        <w:rPr>
          <w:lang w:val="en-US"/>
        </w:rPr>
      </w:pPr>
      <w:r w:rsidRPr="003D662E">
        <w:rPr>
          <w:lang w:val="en-US"/>
        </w:rPr>
        <w:lastRenderedPageBreak/>
        <w:t xml:space="preserve">The </w:t>
      </w:r>
      <w:r w:rsidRPr="003D662E">
        <w:rPr>
          <w:rFonts w:ascii="Consolas" w:hAnsi="Consolas"/>
          <w:lang w:val="en-US"/>
        </w:rPr>
        <w:t>SemanticIdResolverDescriptor</w:t>
      </w:r>
      <w:r w:rsidRPr="003D662E">
        <w:rPr>
          <w:lang w:val="en-US"/>
        </w:rPr>
        <w:t xml:space="preserve"> allows hooking one or </w:t>
      </w:r>
      <w:r w:rsidR="0094664B" w:rsidRPr="003D662E">
        <w:rPr>
          <w:lang w:val="en-US"/>
        </w:rPr>
        <w:t>multiple</w:t>
      </w:r>
      <w:r w:rsidRPr="003D662E">
        <w:rPr>
          <w:lang w:val="en-US"/>
        </w:rPr>
        <w:t xml:space="preserve"> semantic id resolvers (see Section </w:t>
      </w:r>
      <w:r w:rsidRPr="003D662E">
        <w:rPr>
          <w:lang w:val="en-US"/>
        </w:rPr>
        <w:fldChar w:fldCharType="begin"/>
      </w:r>
      <w:r w:rsidRPr="003D662E">
        <w:rPr>
          <w:lang w:val="en-US"/>
        </w:rPr>
        <w:instrText xml:space="preserve"> REF _Ref109305762 \r \h </w:instrText>
      </w:r>
      <w:r w:rsidR="00FD3EE0" w:rsidRPr="003D662E">
        <w:rPr>
          <w:lang w:val="en-US"/>
        </w:rPr>
        <w:instrText xml:space="preserve"> \* MERGEFORMAT </w:instrText>
      </w:r>
      <w:r w:rsidRPr="003D662E">
        <w:rPr>
          <w:lang w:val="en-US"/>
        </w:rPr>
      </w:r>
      <w:r w:rsidRPr="003D662E">
        <w:rPr>
          <w:lang w:val="en-US"/>
        </w:rPr>
        <w:fldChar w:fldCharType="separate"/>
      </w:r>
      <w:r w:rsidR="00262ACC">
        <w:rPr>
          <w:lang w:val="en-US"/>
        </w:rPr>
        <w:t>3.3.8</w:t>
      </w:r>
      <w:r w:rsidRPr="003D662E">
        <w:rPr>
          <w:lang w:val="en-US"/>
        </w:rPr>
        <w:fldChar w:fldCharType="end"/>
      </w:r>
      <w:r w:rsidRPr="003D662E">
        <w:rPr>
          <w:lang w:val="en-US"/>
        </w:rPr>
        <w:t xml:space="preserve">) into the platform. Two pre-defined descriptors are based on local excerpts of </w:t>
      </w:r>
      <w:r w:rsidR="00F52F1A" w:rsidRPr="003D662E">
        <w:rPr>
          <w:lang w:val="en-US"/>
        </w:rPr>
        <w:t>ECLASS</w:t>
      </w:r>
      <w:r w:rsidRPr="003D662E">
        <w:rPr>
          <w:lang w:val="en-US"/>
        </w:rPr>
        <w:t xml:space="preserve"> and the </w:t>
      </w:r>
      <w:r w:rsidRPr="003D662E">
        <w:rPr>
          <w:rFonts w:ascii="Consolas" w:hAnsi="Consolas"/>
          <w:lang w:val="en-US"/>
        </w:rPr>
        <w:t>admin-shell.io</w:t>
      </w:r>
      <w:r w:rsidRPr="003D662E">
        <w:rPr>
          <w:lang w:val="en-US"/>
        </w:rPr>
        <w:t xml:space="preserve"> IRI namespace</w:t>
      </w:r>
      <w:r w:rsidR="00412EF7" w:rsidRPr="003D662E">
        <w:rPr>
          <w:lang w:val="en-US"/>
        </w:rPr>
        <w:t>, a further one is the REST-based semantic</w:t>
      </w:r>
      <w:r w:rsidR="0094664B" w:rsidRPr="003D662E">
        <w:rPr>
          <w:lang w:val="en-US"/>
        </w:rPr>
        <w:t xml:space="preserve"> </w:t>
      </w:r>
      <w:r w:rsidR="00412EF7" w:rsidRPr="003D662E">
        <w:rPr>
          <w:lang w:val="en-US"/>
        </w:rPr>
        <w:t>Id resolver utilizing the ECLASS web service.</w:t>
      </w:r>
    </w:p>
    <w:p w14:paraId="30178896" w14:textId="74A79A03" w:rsidR="00145B77" w:rsidRPr="003D662E" w:rsidRDefault="0044166C" w:rsidP="00145B77">
      <w:pPr>
        <w:jc w:val="both"/>
        <w:rPr>
          <w:lang w:val="en-US"/>
        </w:rPr>
      </w:pPr>
      <w:r w:rsidRPr="003D662E">
        <w:rPr>
          <w:lang w:val="en-US"/>
        </w:rPr>
        <w:t xml:space="preserve">The </w:t>
      </w:r>
      <w:r w:rsidRPr="003D662E">
        <w:rPr>
          <w:i/>
          <w:lang w:val="en-US"/>
        </w:rPr>
        <w:t xml:space="preserve">Transport </w:t>
      </w:r>
      <w:r w:rsidR="00733610" w:rsidRPr="003D662E">
        <w:rPr>
          <w:i/>
          <w:lang w:val="en-US"/>
        </w:rPr>
        <w:t>C</w:t>
      </w:r>
      <w:r w:rsidRPr="003D662E">
        <w:rPr>
          <w:i/>
          <w:lang w:val="en-US"/>
        </w:rPr>
        <w:t>omponent</w:t>
      </w:r>
      <w:r w:rsidRPr="003D662E">
        <w:rPr>
          <w:lang w:val="en-US"/>
        </w:rPr>
        <w:t xml:space="preserve"> in the Transport and Connectors layer does not define own </w:t>
      </w:r>
      <w:r w:rsidR="00DE1689" w:rsidRPr="003D662E">
        <w:rPr>
          <w:lang w:val="en-US"/>
        </w:rPr>
        <w:t>settings</w:t>
      </w:r>
      <w:r w:rsidR="006D5AA3" w:rsidRPr="003D662E">
        <w:rPr>
          <w:lang w:val="en-US"/>
        </w:rPr>
        <w:t xml:space="preserve">. This is done by </w:t>
      </w:r>
      <w:r w:rsidR="00143C44" w:rsidRPr="003D662E">
        <w:rPr>
          <w:lang w:val="en-US"/>
        </w:rPr>
        <w:t xml:space="preserve">the </w:t>
      </w:r>
      <w:r w:rsidR="00143C44" w:rsidRPr="003D662E">
        <w:rPr>
          <w:rFonts w:ascii="Consolas" w:hAnsi="Consolas"/>
          <w:lang w:val="en-US"/>
        </w:rPr>
        <w:t>TransportFactoryDescriptor</w:t>
      </w:r>
      <w:r w:rsidR="00143C44" w:rsidRPr="003D662E">
        <w:rPr>
          <w:rFonts w:cstheme="minorHAnsi"/>
          <w:lang w:val="en-US"/>
        </w:rPr>
        <w:t xml:space="preserve"> </w:t>
      </w:r>
      <w:r w:rsidR="00143C44" w:rsidRPr="003D662E">
        <w:rPr>
          <w:lang w:val="en-US"/>
        </w:rPr>
        <w:t xml:space="preserve">to allow concrete transport protocol implementations to hook themselves into the </w:t>
      </w:r>
      <w:r w:rsidR="00143C44" w:rsidRPr="003D662E">
        <w:rPr>
          <w:rFonts w:ascii="Consolas" w:hAnsi="Consolas"/>
          <w:lang w:val="en-US"/>
        </w:rPr>
        <w:t>TransportFactory</w:t>
      </w:r>
      <w:r w:rsidR="00DE1689" w:rsidRPr="003D662E">
        <w:rPr>
          <w:lang w:val="en-US"/>
        </w:rPr>
        <w:t>.</w:t>
      </w:r>
      <w:r w:rsidR="00CF0CAA" w:rsidRPr="003D662E">
        <w:rPr>
          <w:lang w:val="en-US"/>
        </w:rPr>
        <w:t xml:space="preserve"> Moreover, it offers adding serialize</w:t>
      </w:r>
      <w:r w:rsidR="00EB6E69" w:rsidRPr="003D662E">
        <w:rPr>
          <w:lang w:val="en-US"/>
        </w:rPr>
        <w:t>r</w:t>
      </w:r>
      <w:r w:rsidR="00CF0CAA" w:rsidRPr="003D662E">
        <w:rPr>
          <w:lang w:val="en-US"/>
        </w:rPr>
        <w:t xml:space="preserve"> implementations to the </w:t>
      </w:r>
      <w:r w:rsidR="00CF0CAA" w:rsidRPr="003D662E">
        <w:rPr>
          <w:rFonts w:ascii="Consolas" w:hAnsi="Consolas"/>
          <w:lang w:val="en-US"/>
        </w:rPr>
        <w:t>SerializerRegistry</w:t>
      </w:r>
      <w:r w:rsidR="00CF0CAA" w:rsidRPr="003D662E">
        <w:rPr>
          <w:lang w:val="en-US"/>
        </w:rPr>
        <w:t>.</w:t>
      </w:r>
      <w:r w:rsidR="004A73C7" w:rsidRPr="003D662E">
        <w:rPr>
          <w:lang w:val="en-US"/>
        </w:rPr>
        <w:t xml:space="preserve"> </w:t>
      </w:r>
      <w:r w:rsidR="00A65402" w:rsidRPr="003D662E">
        <w:rPr>
          <w:lang w:val="en-US"/>
        </w:rPr>
        <w:t>For a concrete application, t</w:t>
      </w:r>
      <w:r w:rsidR="004A73C7" w:rsidRPr="003D662E">
        <w:rPr>
          <w:lang w:val="en-US"/>
        </w:rPr>
        <w:t xml:space="preserve">he </w:t>
      </w:r>
      <w:r w:rsidR="00C90372" w:rsidRPr="003D662E">
        <w:rPr>
          <w:lang w:val="en-US"/>
        </w:rPr>
        <w:t xml:space="preserve">respective </w:t>
      </w:r>
      <w:r w:rsidR="004A73C7" w:rsidRPr="003D662E">
        <w:rPr>
          <w:lang w:val="en-US"/>
        </w:rPr>
        <w:t xml:space="preserve">serializers are created during platform instantiation and </w:t>
      </w:r>
      <w:r w:rsidR="00942B7B" w:rsidRPr="003D662E">
        <w:rPr>
          <w:lang w:val="en-US"/>
        </w:rPr>
        <w:t xml:space="preserve">registered </w:t>
      </w:r>
      <w:r w:rsidR="00C90372" w:rsidRPr="003D662E">
        <w:rPr>
          <w:lang w:val="en-US"/>
        </w:rPr>
        <w:t xml:space="preserve">through </w:t>
      </w:r>
      <w:r w:rsidR="00942B7B" w:rsidRPr="003D662E">
        <w:rPr>
          <w:lang w:val="en-US"/>
        </w:rPr>
        <w:t xml:space="preserve">generated </w:t>
      </w:r>
      <w:r w:rsidR="00A65402" w:rsidRPr="003D662E">
        <w:rPr>
          <w:lang w:val="en-US"/>
        </w:rPr>
        <w:t xml:space="preserve">code </w:t>
      </w:r>
      <w:r w:rsidR="00C90372" w:rsidRPr="003D662E">
        <w:rPr>
          <w:lang w:val="en-US"/>
        </w:rPr>
        <w:t>in</w:t>
      </w:r>
      <w:r w:rsidR="004A73C7" w:rsidRPr="003D662E">
        <w:rPr>
          <w:lang w:val="en-US"/>
        </w:rPr>
        <w:t xml:space="preserve"> the </w:t>
      </w:r>
      <w:r w:rsidR="004A73C7" w:rsidRPr="003D662E">
        <w:rPr>
          <w:rFonts w:ascii="Consolas" w:hAnsi="Consolas"/>
          <w:lang w:val="en-US"/>
        </w:rPr>
        <w:t>SerializerRegistry</w:t>
      </w:r>
      <w:r w:rsidR="004A73C7" w:rsidRPr="003D662E">
        <w:rPr>
          <w:lang w:val="en-US"/>
        </w:rPr>
        <w:t>.</w:t>
      </w:r>
    </w:p>
    <w:p w14:paraId="79C9413C" w14:textId="34AAFD03" w:rsidR="001932BC" w:rsidRPr="003D662E" w:rsidRDefault="001932BC" w:rsidP="00145B77">
      <w:pPr>
        <w:jc w:val="both"/>
        <w:rPr>
          <w:lang w:val="en-US"/>
        </w:rPr>
      </w:pPr>
      <w:r w:rsidRPr="003D662E">
        <w:rPr>
          <w:lang w:val="en-US"/>
        </w:rPr>
        <w:t xml:space="preserve">The </w:t>
      </w:r>
      <w:r w:rsidRPr="003D662E">
        <w:rPr>
          <w:i/>
          <w:lang w:val="en-US"/>
        </w:rPr>
        <w:t xml:space="preserve">Connectors </w:t>
      </w:r>
      <w:r w:rsidR="00134BD5" w:rsidRPr="003D662E">
        <w:rPr>
          <w:i/>
          <w:lang w:val="en-US"/>
        </w:rPr>
        <w:t>C</w:t>
      </w:r>
      <w:r w:rsidRPr="003D662E">
        <w:rPr>
          <w:i/>
          <w:lang w:val="en-US"/>
        </w:rPr>
        <w:t>omponent</w:t>
      </w:r>
      <w:r w:rsidRPr="003D662E">
        <w:rPr>
          <w:lang w:val="en-US"/>
        </w:rPr>
        <w:t xml:space="preserve"> in the Transport and Connectors layer defines the </w:t>
      </w:r>
      <w:r w:rsidRPr="003D662E">
        <w:rPr>
          <w:rFonts w:ascii="Consolas" w:hAnsi="Consolas"/>
          <w:lang w:val="en-US"/>
        </w:rPr>
        <w:t>ConnectorDescriptor</w:t>
      </w:r>
      <w:r w:rsidRPr="003D662E">
        <w:rPr>
          <w:lang w:val="en-US"/>
        </w:rPr>
        <w:t xml:space="preserve"> for announcing available descriptors that can be used / shown up in the AAS sub</w:t>
      </w:r>
      <w:r w:rsidR="000D6AD4" w:rsidRPr="003D662E">
        <w:rPr>
          <w:lang w:val="en-US"/>
        </w:rPr>
        <w:t>-</w:t>
      </w:r>
      <w:r w:rsidRPr="003D662E">
        <w:rPr>
          <w:lang w:val="en-US"/>
        </w:rPr>
        <w:t xml:space="preserve">model of the Connectors </w:t>
      </w:r>
      <w:r w:rsidR="00E91366" w:rsidRPr="003D662E">
        <w:rPr>
          <w:lang w:val="en-US"/>
        </w:rPr>
        <w:t>C</w:t>
      </w:r>
      <w:r w:rsidRPr="003D662E">
        <w:rPr>
          <w:lang w:val="en-US"/>
        </w:rPr>
        <w:t>omponent.</w:t>
      </w:r>
    </w:p>
    <w:p w14:paraId="58003745" w14:textId="58B3D1A6" w:rsidR="00147DDE" w:rsidRPr="003D662E" w:rsidRDefault="00147DDE" w:rsidP="00145B77">
      <w:pPr>
        <w:jc w:val="both"/>
        <w:rPr>
          <w:lang w:val="en-US"/>
        </w:rPr>
      </w:pPr>
      <w:r w:rsidRPr="003D662E">
        <w:rPr>
          <w:lang w:val="en-US"/>
        </w:rPr>
        <w:t xml:space="preserve">The </w:t>
      </w:r>
      <w:r w:rsidRPr="003D662E">
        <w:rPr>
          <w:i/>
          <w:lang w:val="en-US"/>
        </w:rPr>
        <w:t xml:space="preserve">Services </w:t>
      </w:r>
      <w:r w:rsidR="00E91366" w:rsidRPr="003D662E">
        <w:rPr>
          <w:i/>
          <w:lang w:val="en-US"/>
        </w:rPr>
        <w:t>C</w:t>
      </w:r>
      <w:r w:rsidRPr="003D662E">
        <w:rPr>
          <w:i/>
          <w:lang w:val="en-US"/>
        </w:rPr>
        <w:t>omponent</w:t>
      </w:r>
      <w:r w:rsidRPr="003D662E">
        <w:rPr>
          <w:lang w:val="en-US"/>
        </w:rPr>
        <w:t xml:space="preserve"> takes setup information from a unified YAML file called </w:t>
      </w:r>
      <w:r w:rsidRPr="003D662E">
        <w:rPr>
          <w:rFonts w:ascii="Consolas" w:hAnsi="Consolas"/>
          <w:lang w:val="en-US"/>
        </w:rPr>
        <w:t>iipecosphere.yml</w:t>
      </w:r>
      <w:r w:rsidRPr="003D662E">
        <w:rPr>
          <w:lang w:val="en-US"/>
        </w:rPr>
        <w:t>, which must be present on the classpath of the component</w:t>
      </w:r>
      <w:r w:rsidR="00125348" w:rsidRPr="003D662E">
        <w:rPr>
          <w:rStyle w:val="FootnoteReference"/>
          <w:lang w:val="en-US"/>
        </w:rPr>
        <w:footnoteReference w:id="129"/>
      </w:r>
      <w:r w:rsidRPr="003D662E">
        <w:rPr>
          <w:lang w:val="en-US"/>
        </w:rPr>
        <w:t xml:space="preserve">. </w:t>
      </w:r>
      <w:r w:rsidR="003B446E" w:rsidRPr="003D662E">
        <w:rPr>
          <w:lang w:val="en-US"/>
        </w:rPr>
        <w:t>This file is instantiated through the configuration model during platform instanti</w:t>
      </w:r>
      <w:r w:rsidR="0030632A" w:rsidRPr="003D662E">
        <w:rPr>
          <w:lang w:val="en-US"/>
        </w:rPr>
        <w:t>ati</w:t>
      </w:r>
      <w:r w:rsidR="003B446E" w:rsidRPr="003D662E">
        <w:rPr>
          <w:lang w:val="en-US"/>
        </w:rPr>
        <w:t xml:space="preserve">on and added to the respective instantiated components. </w:t>
      </w:r>
      <w:r w:rsidRPr="003D662E">
        <w:rPr>
          <w:lang w:val="en-US"/>
        </w:rPr>
        <w:t xml:space="preserve">Depending on the service manager to be used, specific setup information may be required, e.g., for Spring Cloud Streams the full breath of the used Spring Components can be configured </w:t>
      </w:r>
      <w:r w:rsidR="00B02E76" w:rsidRPr="003D662E">
        <w:rPr>
          <w:lang w:val="en-US"/>
        </w:rPr>
        <w:t>in</w:t>
      </w:r>
      <w:r w:rsidRPr="003D662E">
        <w:rPr>
          <w:lang w:val="en-US"/>
        </w:rPr>
        <w:t xml:space="preserve"> this file</w:t>
      </w:r>
      <w:r w:rsidR="001666A1" w:rsidRPr="003D662E">
        <w:rPr>
          <w:rStyle w:val="FootnoteReference"/>
          <w:lang w:val="en-US"/>
        </w:rPr>
        <w:footnoteReference w:id="130"/>
      </w:r>
      <w:r w:rsidRPr="003D662E">
        <w:rPr>
          <w:lang w:val="en-US"/>
        </w:rPr>
        <w:t>).</w:t>
      </w:r>
      <w:r w:rsidR="006729B4" w:rsidRPr="003D662E">
        <w:rPr>
          <w:lang w:val="en-US"/>
        </w:rPr>
        <w:t xml:space="preserve"> Moreover, the Services component </w:t>
      </w:r>
      <w:r w:rsidR="00A05B46" w:rsidRPr="003D662E">
        <w:rPr>
          <w:lang w:val="en-US"/>
        </w:rPr>
        <w:t xml:space="preserve">defines the </w:t>
      </w:r>
      <w:r w:rsidR="00A05B46" w:rsidRPr="003D662E">
        <w:rPr>
          <w:rFonts w:ascii="Consolas" w:hAnsi="Consolas"/>
          <w:lang w:val="en-US"/>
        </w:rPr>
        <w:t>ServiceFactoryDescriptor</w:t>
      </w:r>
      <w:r w:rsidR="00A05B46" w:rsidRPr="003D662E">
        <w:rPr>
          <w:lang w:val="en-US"/>
        </w:rPr>
        <w:t xml:space="preserve"> that announces the actual </w:t>
      </w:r>
      <w:r w:rsidR="00A05B46" w:rsidRPr="003D662E">
        <w:rPr>
          <w:rFonts w:ascii="Consolas" w:hAnsi="Consolas"/>
          <w:lang w:val="en-US"/>
        </w:rPr>
        <w:t>ServiceManager</w:t>
      </w:r>
      <w:r w:rsidR="00A05B46" w:rsidRPr="003D662E">
        <w:rPr>
          <w:lang w:val="en-US"/>
        </w:rPr>
        <w:t xml:space="preserve"> to be used.</w:t>
      </w:r>
    </w:p>
    <w:p w14:paraId="6C9D2928" w14:textId="64E2E409" w:rsidR="00A05B46" w:rsidRPr="003D662E" w:rsidRDefault="00A05B46" w:rsidP="00145B77">
      <w:pPr>
        <w:jc w:val="both"/>
        <w:rPr>
          <w:lang w:val="en-US"/>
        </w:rPr>
      </w:pPr>
      <w:r w:rsidRPr="003D662E">
        <w:rPr>
          <w:lang w:val="en-US"/>
        </w:rPr>
        <w:t xml:space="preserve">Similarly, the </w:t>
      </w:r>
      <w:r w:rsidRPr="003D662E">
        <w:rPr>
          <w:i/>
          <w:lang w:val="en-US"/>
        </w:rPr>
        <w:t>ECS Runtime</w:t>
      </w:r>
      <w:r w:rsidR="00761EBA" w:rsidRPr="003D662E">
        <w:rPr>
          <w:i/>
          <w:lang w:val="en-US"/>
        </w:rPr>
        <w:t xml:space="preserve"> Component</w:t>
      </w:r>
      <w:r w:rsidRPr="003D662E">
        <w:rPr>
          <w:lang w:val="en-US"/>
        </w:rPr>
        <w:t xml:space="preserve"> in the Resources and Monitoring Layer utilizes own entries in </w:t>
      </w:r>
      <w:r w:rsidR="00180B34" w:rsidRPr="003D662E">
        <w:rPr>
          <w:lang w:val="en-US"/>
        </w:rPr>
        <w:t xml:space="preserve">its </w:t>
      </w:r>
      <w:r w:rsidRPr="003D662E">
        <w:rPr>
          <w:rFonts w:ascii="Consolas" w:hAnsi="Consolas"/>
          <w:lang w:val="en-US"/>
        </w:rPr>
        <w:t>iipecosphere.yml</w:t>
      </w:r>
      <w:r w:rsidRPr="003D662E">
        <w:rPr>
          <w:lang w:val="en-US"/>
        </w:rPr>
        <w:t xml:space="preserve"> </w:t>
      </w:r>
      <w:r w:rsidR="00180B34" w:rsidRPr="003D662E">
        <w:rPr>
          <w:lang w:val="en-US"/>
        </w:rPr>
        <w:t xml:space="preserve">file </w:t>
      </w:r>
      <w:r w:rsidRPr="003D662E">
        <w:rPr>
          <w:lang w:val="en-US"/>
        </w:rPr>
        <w:t>and provides an own descriptor (</w:t>
      </w:r>
      <w:r w:rsidRPr="003D662E">
        <w:rPr>
          <w:rFonts w:ascii="Consolas" w:hAnsi="Consolas"/>
          <w:lang w:val="en-US"/>
        </w:rPr>
        <w:t>EcsFactoryDescriptor</w:t>
      </w:r>
      <w:r w:rsidRPr="003D662E">
        <w:rPr>
          <w:lang w:val="en-US"/>
        </w:rPr>
        <w:t>) to announce the configured container manager.</w:t>
      </w:r>
      <w:r w:rsidR="008C1198" w:rsidRPr="003D662E">
        <w:rPr>
          <w:lang w:val="en-US"/>
        </w:rPr>
        <w:t xml:space="preserve"> The AAS structure of the platform relies on devices with own AAS. However, it is unclear where the AAS for a certain device does come from, in particular if the device is already older or the vendor does not provide an AAS. To handle these cases, the ECS</w:t>
      </w:r>
      <w:r w:rsidR="003C743C" w:rsidRPr="003D662E">
        <w:rPr>
          <w:lang w:val="en-US"/>
        </w:rPr>
        <w:t xml:space="preserve"> r</w:t>
      </w:r>
      <w:r w:rsidR="008C1198" w:rsidRPr="003D662E">
        <w:rPr>
          <w:lang w:val="en-US"/>
        </w:rPr>
        <w:t xml:space="preserve">untime allows to customize the AAS origin via the </w:t>
      </w:r>
      <w:r w:rsidR="008C1198" w:rsidRPr="003D662E">
        <w:rPr>
          <w:rFonts w:ascii="Consolas" w:hAnsi="Consolas"/>
          <w:lang w:val="en-US"/>
        </w:rPr>
        <w:t>DeviceAasProviderDescriptor</w:t>
      </w:r>
      <w:r w:rsidR="008C1198" w:rsidRPr="003D662E">
        <w:rPr>
          <w:lang w:val="en-US"/>
        </w:rPr>
        <w:t>, which determines the component that returns the address of the respective device AAS (the component may also create the AAS if needed).</w:t>
      </w:r>
      <w:r w:rsidR="00D51A3E" w:rsidRPr="003D662E">
        <w:rPr>
          <w:lang w:val="en-US"/>
        </w:rPr>
        <w:t xml:space="preserve"> </w:t>
      </w:r>
      <w:r w:rsidR="00560230" w:rsidRPr="003D662E">
        <w:rPr>
          <w:lang w:val="en-US"/>
        </w:rPr>
        <w:t>By default, the platform reads/constructs an</w:t>
      </w:r>
      <w:r w:rsidR="00D51A3E" w:rsidRPr="003D662E">
        <w:rPr>
          <w:lang w:val="en-US"/>
        </w:rPr>
        <w:t xml:space="preserve"> AAS from a simple Yaml file (with associated images) </w:t>
      </w:r>
      <w:r w:rsidR="00560230" w:rsidRPr="003D662E">
        <w:rPr>
          <w:lang w:val="en-US"/>
        </w:rPr>
        <w:t xml:space="preserve">or an AASX file </w:t>
      </w:r>
      <w:r w:rsidR="00D51A3E" w:rsidRPr="003D662E">
        <w:rPr>
          <w:lang w:val="en-US"/>
        </w:rPr>
        <w:t xml:space="preserve">resolved from the classpath (see also Section </w:t>
      </w:r>
      <w:r w:rsidR="00D51A3E" w:rsidRPr="003D662E">
        <w:rPr>
          <w:lang w:val="en-US"/>
        </w:rPr>
        <w:fldChar w:fldCharType="begin"/>
      </w:r>
      <w:r w:rsidR="00D51A3E" w:rsidRPr="003D662E">
        <w:rPr>
          <w:lang w:val="en-US"/>
        </w:rPr>
        <w:instrText xml:space="preserve"> REF _Ref69826081 \r \h </w:instrText>
      </w:r>
      <w:r w:rsidR="003010EB" w:rsidRPr="003D662E">
        <w:rPr>
          <w:lang w:val="en-US"/>
        </w:rPr>
        <w:instrText xml:space="preserve"> \* MERGEFORMAT </w:instrText>
      </w:r>
      <w:r w:rsidR="00D51A3E" w:rsidRPr="003D662E">
        <w:rPr>
          <w:lang w:val="en-US"/>
        </w:rPr>
      </w:r>
      <w:r w:rsidR="00D51A3E" w:rsidRPr="003D662E">
        <w:rPr>
          <w:lang w:val="en-US"/>
        </w:rPr>
        <w:fldChar w:fldCharType="separate"/>
      </w:r>
      <w:r w:rsidR="00262ACC">
        <w:rPr>
          <w:lang w:val="en-US"/>
        </w:rPr>
        <w:t>3.6.1</w:t>
      </w:r>
      <w:r w:rsidR="00D51A3E" w:rsidRPr="003D662E">
        <w:rPr>
          <w:lang w:val="en-US"/>
        </w:rPr>
        <w:fldChar w:fldCharType="end"/>
      </w:r>
      <w:r w:rsidR="00D51A3E" w:rsidRPr="003D662E">
        <w:rPr>
          <w:lang w:val="en-US"/>
        </w:rPr>
        <w:t>).</w:t>
      </w:r>
    </w:p>
    <w:p w14:paraId="7F77E764" w14:textId="097AD71F" w:rsidR="00B57663" w:rsidRPr="003D662E" w:rsidRDefault="00B57663" w:rsidP="00145B77">
      <w:pPr>
        <w:jc w:val="both"/>
        <w:rPr>
          <w:lang w:val="en-US"/>
        </w:rPr>
      </w:pPr>
      <w:r w:rsidRPr="003D662E">
        <w:rPr>
          <w:lang w:val="en-US"/>
        </w:rPr>
        <w:t xml:space="preserve">In the Configuration </w:t>
      </w:r>
      <w:r w:rsidR="00E83300" w:rsidRPr="003D662E">
        <w:rPr>
          <w:lang w:val="en-US"/>
        </w:rPr>
        <w:t>L</w:t>
      </w:r>
      <w:r w:rsidRPr="003D662E">
        <w:rPr>
          <w:lang w:val="en-US"/>
        </w:rPr>
        <w:t xml:space="preserve">ayer, the </w:t>
      </w:r>
      <w:r w:rsidR="00E83300" w:rsidRPr="003D662E">
        <w:rPr>
          <w:i/>
          <w:lang w:val="en-US"/>
        </w:rPr>
        <w:t>C</w:t>
      </w:r>
      <w:r w:rsidRPr="003D662E">
        <w:rPr>
          <w:i/>
          <w:lang w:val="en-US"/>
        </w:rPr>
        <w:t xml:space="preserve">onfiguration </w:t>
      </w:r>
      <w:r w:rsidR="00E83300" w:rsidRPr="003D662E">
        <w:rPr>
          <w:i/>
          <w:lang w:val="en-US"/>
        </w:rPr>
        <w:t>C</w:t>
      </w:r>
      <w:r w:rsidRPr="003D662E">
        <w:rPr>
          <w:i/>
          <w:lang w:val="en-US"/>
        </w:rPr>
        <w:t>omponent</w:t>
      </w:r>
      <w:r w:rsidRPr="003D662E">
        <w:rPr>
          <w:lang w:val="en-US"/>
        </w:rPr>
        <w:t xml:space="preserve"> considers specific settings in </w:t>
      </w:r>
      <w:r w:rsidR="00C35B5E" w:rsidRPr="003D662E">
        <w:rPr>
          <w:lang w:val="en-US"/>
        </w:rPr>
        <w:t>its</w:t>
      </w:r>
      <w:r w:rsidR="00BC1B6A" w:rsidRPr="003D662E">
        <w:rPr>
          <w:lang w:val="en-US"/>
        </w:rPr>
        <w:t xml:space="preserve"> </w:t>
      </w:r>
      <w:r w:rsidRPr="003D662E">
        <w:rPr>
          <w:rFonts w:ascii="Consolas" w:hAnsi="Consolas"/>
          <w:lang w:val="en-US"/>
        </w:rPr>
        <w:t>iipecosphere.yml</w:t>
      </w:r>
      <w:r w:rsidRPr="003D662E">
        <w:rPr>
          <w:lang w:val="en-US"/>
        </w:rPr>
        <w:t xml:space="preserve"> file, e.g., where to find the configuration meta</w:t>
      </w:r>
      <w:r w:rsidR="00C76304" w:rsidRPr="003D662E">
        <w:rPr>
          <w:lang w:val="en-US"/>
        </w:rPr>
        <w:t>-</w:t>
      </w:r>
      <w:r w:rsidRPr="003D662E">
        <w:rPr>
          <w:lang w:val="en-US"/>
        </w:rPr>
        <w:t xml:space="preserve">model, the platform configuration, where to write instantiated components to etc. </w:t>
      </w:r>
      <w:r w:rsidR="00D36149" w:rsidRPr="003D662E">
        <w:rPr>
          <w:lang w:val="en-US"/>
        </w:rPr>
        <w:t xml:space="preserve">As the configuration component will offer own operations to modify the configuration, it also utilizes the </w:t>
      </w:r>
      <w:r w:rsidR="00EB5111" w:rsidRPr="003D662E">
        <w:rPr>
          <w:lang w:val="en-US"/>
        </w:rPr>
        <w:t xml:space="preserve">descriptors defined by </w:t>
      </w:r>
      <w:r w:rsidR="00D36149" w:rsidRPr="003D662E">
        <w:rPr>
          <w:lang w:val="en-US"/>
        </w:rPr>
        <w:t xml:space="preserve">other components/layers, e.g., the </w:t>
      </w:r>
      <w:r w:rsidR="00D36149" w:rsidRPr="003D662E">
        <w:rPr>
          <w:rFonts w:ascii="Consolas" w:hAnsi="Consolas"/>
          <w:lang w:val="en-US"/>
        </w:rPr>
        <w:t>AasContributor</w:t>
      </w:r>
      <w:r w:rsidR="005C5525" w:rsidRPr="003D662E">
        <w:rPr>
          <w:lang w:val="en-US"/>
        </w:rPr>
        <w:t>, to hook itself into the platform mechanism</w:t>
      </w:r>
      <w:r w:rsidR="00A2007C" w:rsidRPr="003D662E">
        <w:rPr>
          <w:lang w:val="en-US"/>
        </w:rPr>
        <w:t xml:space="preserve"> to create a joint platform AAS</w:t>
      </w:r>
      <w:r w:rsidR="005C5525" w:rsidRPr="003D662E">
        <w:rPr>
          <w:lang w:val="en-US"/>
        </w:rPr>
        <w:t>.</w:t>
      </w:r>
    </w:p>
    <w:p w14:paraId="632AE69E" w14:textId="77777777" w:rsidR="00D043C6" w:rsidRPr="003D662E" w:rsidRDefault="00CA3EFE" w:rsidP="00CA3EFE">
      <w:pPr>
        <w:jc w:val="both"/>
        <w:rPr>
          <w:lang w:val="en-US"/>
        </w:rPr>
      </w:pPr>
      <w:r w:rsidRPr="003D662E">
        <w:rPr>
          <w:lang w:val="en-US"/>
        </w:rPr>
        <w:t xml:space="preserve">The </w:t>
      </w:r>
      <w:r w:rsidRPr="003D662E">
        <w:rPr>
          <w:rFonts w:cstheme="minorHAnsi"/>
          <w:i/>
          <w:lang w:val="en-US"/>
        </w:rPr>
        <w:t>Platform Component</w:t>
      </w:r>
      <w:r w:rsidRPr="003D662E">
        <w:rPr>
          <w:lang w:val="en-US"/>
        </w:rPr>
        <w:t xml:space="preserve"> is a collection of the basic services to be started, in particular a (persistent) AAS server or a global network manager. Thus, it requires specific setup information in </w:t>
      </w:r>
      <w:r w:rsidR="00C35B5E" w:rsidRPr="003D662E">
        <w:rPr>
          <w:lang w:val="en-US"/>
        </w:rPr>
        <w:t>its</w:t>
      </w:r>
      <w:r w:rsidRPr="003D662E">
        <w:rPr>
          <w:lang w:val="en-US"/>
        </w:rPr>
        <w:t xml:space="preserve"> </w:t>
      </w:r>
      <w:r w:rsidRPr="003D662E">
        <w:rPr>
          <w:rFonts w:ascii="Consolas" w:hAnsi="Consolas"/>
          <w:lang w:val="en-US"/>
        </w:rPr>
        <w:t>iipecosphere.yml</w:t>
      </w:r>
      <w:r w:rsidRPr="003D662E">
        <w:rPr>
          <w:lang w:val="en-US"/>
        </w:rPr>
        <w:t xml:space="preserve">, e.g., on which port and using which implementation protocol the global platform AAS shall be set up (the individual AAS are then remotely deployed into this AAS server). </w:t>
      </w:r>
    </w:p>
    <w:p w14:paraId="0F44C54F" w14:textId="2DE69065" w:rsidR="00CA3EFE" w:rsidRPr="003D662E" w:rsidRDefault="00D043C6" w:rsidP="00CA3EFE">
      <w:pPr>
        <w:jc w:val="both"/>
        <w:rPr>
          <w:lang w:val="en-US"/>
        </w:rPr>
      </w:pPr>
      <w:r w:rsidRPr="003D662E">
        <w:rPr>
          <w:lang w:val="en-US"/>
        </w:rPr>
        <w:lastRenderedPageBreak/>
        <w:t xml:space="preserve">Besides the services and their technical network addresses, the platform also uses some pre-defined Transport Layer channels. These channels are briefly summarized in </w:t>
      </w:r>
      <w:r w:rsidRPr="003D662E">
        <w:rPr>
          <w:lang w:val="en-US"/>
        </w:rPr>
        <w:fldChar w:fldCharType="begin"/>
      </w:r>
      <w:r w:rsidRPr="003D662E">
        <w:rPr>
          <w:lang w:val="en-US"/>
        </w:rPr>
        <w:instrText xml:space="preserve"> REF _Ref78457598 \h </w:instrText>
      </w:r>
      <w:r w:rsidR="003D662E">
        <w:rPr>
          <w:lang w:val="en-US"/>
        </w:rPr>
        <w:instrText xml:space="preserve"> \* MERGEFORMAT </w:instrText>
      </w:r>
      <w:r w:rsidRPr="003D662E">
        <w:rPr>
          <w:lang w:val="en-US"/>
        </w:rPr>
      </w:r>
      <w:r w:rsidRPr="003D662E">
        <w:rPr>
          <w:lang w:val="en-US"/>
        </w:rPr>
        <w:fldChar w:fldCharType="separate"/>
      </w:r>
      <w:ins w:id="463" w:author="Holger Eichelberger" w:date="2025-03-06T13:05:00Z">
        <w:r w:rsidR="00262ACC" w:rsidRPr="003D662E">
          <w:rPr>
            <w:lang w:val="en-US"/>
          </w:rPr>
          <w:t xml:space="preserve">Table </w:t>
        </w:r>
        <w:r w:rsidR="00262ACC">
          <w:rPr>
            <w:noProof/>
            <w:lang w:val="en-US"/>
          </w:rPr>
          <w:t>21</w:t>
        </w:r>
      </w:ins>
      <w:r w:rsidRPr="003D662E">
        <w:rPr>
          <w:lang w:val="en-US"/>
        </w:rPr>
        <w:fldChar w:fldCharType="end"/>
      </w:r>
      <w:r w:rsidR="0018745A" w:rsidRPr="003D662E">
        <w:rPr>
          <w:rStyle w:val="FootnoteReference"/>
          <w:lang w:val="en-US"/>
        </w:rPr>
        <w:footnoteReference w:id="131"/>
      </w:r>
      <w:r w:rsidRPr="003D662E">
        <w:rPr>
          <w:lang w:val="en-US"/>
        </w:rPr>
        <w:t>. It is important that channels are independent of the transport protocol, i.e., apply equally to, e.g., MQTT or AMQP.</w:t>
      </w:r>
      <w:r w:rsidR="0012050F" w:rsidRPr="003D662E">
        <w:rPr>
          <w:lang w:val="en-US"/>
        </w:rPr>
        <w:t xml:space="preserve"> Moreover, the default metrics channels currently use a fixed JSON format and rely on a default String serializer defined in the Transport Layer. The service channels use an application-specific format determined by the active serializer and the code generation of the platform instantiation process.</w:t>
      </w:r>
    </w:p>
    <w:p w14:paraId="3B46794B" w14:textId="1678D1F0" w:rsidR="00D043C6" w:rsidRPr="003D662E" w:rsidRDefault="00D043C6" w:rsidP="00D043C6">
      <w:pPr>
        <w:pStyle w:val="Caption"/>
        <w:jc w:val="center"/>
        <w:rPr>
          <w:lang w:val="en-US"/>
        </w:rPr>
      </w:pPr>
      <w:bookmarkStart w:id="464" w:name="_Ref7845759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262ACC">
        <w:rPr>
          <w:noProof/>
          <w:lang w:val="en-US"/>
        </w:rPr>
        <w:t>21</w:t>
      </w:r>
      <w:r w:rsidRPr="003D662E">
        <w:fldChar w:fldCharType="end"/>
      </w:r>
      <w:bookmarkEnd w:id="464"/>
      <w:r w:rsidRPr="003D662E">
        <w:rPr>
          <w:lang w:val="en-US"/>
        </w:rPr>
        <w:t>: Transport Channels used by the platform</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730"/>
        <w:gridCol w:w="792"/>
        <w:gridCol w:w="1400"/>
        <w:gridCol w:w="1212"/>
        <w:gridCol w:w="2928"/>
      </w:tblGrid>
      <w:tr w:rsidR="004F4F70" w:rsidRPr="003D662E" w14:paraId="63E985C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086171"/>
          </w:tcPr>
          <w:p w14:paraId="1BEF7180" w14:textId="5327E3C1" w:rsidR="00191309" w:rsidRPr="003D662E" w:rsidRDefault="00191309" w:rsidP="00D457CF">
            <w:pPr>
              <w:rPr>
                <w:b w:val="0"/>
                <w:bCs w:val="0"/>
                <w:color w:val="FFFFFF" w:themeColor="background1"/>
                <w:lang w:val="en-US"/>
              </w:rPr>
            </w:pPr>
            <w:r w:rsidRPr="003D662E">
              <w:rPr>
                <w:color w:val="FFFFFF" w:themeColor="background1"/>
                <w:lang w:val="en-US"/>
              </w:rPr>
              <w:t>Channel</w:t>
            </w:r>
          </w:p>
        </w:tc>
        <w:tc>
          <w:tcPr>
            <w:tcW w:w="812" w:type="dxa"/>
            <w:tcBorders>
              <w:bottom w:val="none" w:sz="0" w:space="0" w:color="auto"/>
            </w:tcBorders>
            <w:shd w:val="clear" w:color="auto" w:fill="086171"/>
          </w:tcPr>
          <w:p w14:paraId="4BE1FAE4" w14:textId="70895888"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Kind</w:t>
            </w:r>
          </w:p>
        </w:tc>
        <w:tc>
          <w:tcPr>
            <w:tcW w:w="1467" w:type="dxa"/>
            <w:tcBorders>
              <w:bottom w:val="none" w:sz="0" w:space="0" w:color="auto"/>
            </w:tcBorders>
            <w:shd w:val="clear" w:color="auto" w:fill="086171"/>
          </w:tcPr>
          <w:p w14:paraId="2ADA25B1" w14:textId="7D46EFB4"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Component</w:t>
            </w:r>
          </w:p>
        </w:tc>
        <w:tc>
          <w:tcPr>
            <w:tcW w:w="839" w:type="dxa"/>
            <w:tcBorders>
              <w:bottom w:val="none" w:sz="0" w:space="0" w:color="auto"/>
            </w:tcBorders>
            <w:shd w:val="clear" w:color="auto" w:fill="086171"/>
          </w:tcPr>
          <w:p w14:paraId="30F98B63" w14:textId="710F4812"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Format</w:t>
            </w:r>
          </w:p>
        </w:tc>
        <w:tc>
          <w:tcPr>
            <w:tcW w:w="3822" w:type="dxa"/>
            <w:tcBorders>
              <w:bottom w:val="none" w:sz="0" w:space="0" w:color="auto"/>
            </w:tcBorders>
            <w:shd w:val="clear" w:color="auto" w:fill="086171"/>
          </w:tcPr>
          <w:p w14:paraId="3762C9EE" w14:textId="7D7FF57C"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r>
      <w:tr w:rsidR="004F4F70" w:rsidRPr="00566A62" w14:paraId="01F34707"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0BE06BA" w14:textId="04B1CF0F" w:rsidR="00191309" w:rsidRPr="003D662E" w:rsidRDefault="00191309" w:rsidP="00D457CF">
            <w:pPr>
              <w:rPr>
                <w:b w:val="0"/>
                <w:bCs w:val="0"/>
                <w:lang w:val="en-US"/>
              </w:rPr>
            </w:pPr>
            <w:r w:rsidRPr="003D662E">
              <w:rPr>
                <w:b w:val="0"/>
                <w:bCs w:val="0"/>
                <w:lang w:val="en-US"/>
              </w:rPr>
              <w:t>EcsMetrics</w:t>
            </w:r>
          </w:p>
        </w:tc>
        <w:tc>
          <w:tcPr>
            <w:tcW w:w="812" w:type="dxa"/>
          </w:tcPr>
          <w:p w14:paraId="6514C278" w14:textId="4F9573DC" w:rsidR="00191309" w:rsidRPr="003D662E" w:rsidRDefault="007960A2"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g</w:t>
            </w:r>
            <w:r w:rsidR="00191309" w:rsidRPr="003D662E">
              <w:rPr>
                <w:lang w:val="en-US"/>
              </w:rPr>
              <w:t>lobal</w:t>
            </w:r>
          </w:p>
        </w:tc>
        <w:tc>
          <w:tcPr>
            <w:tcW w:w="1467" w:type="dxa"/>
          </w:tcPr>
          <w:p w14:paraId="190DDF3E" w14:textId="1AEED7C9"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ECS Runtime</w:t>
            </w:r>
          </w:p>
        </w:tc>
        <w:tc>
          <w:tcPr>
            <w:tcW w:w="839" w:type="dxa"/>
          </w:tcPr>
          <w:p w14:paraId="719C8AB7" w14:textId="17EAD0D1"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JSON</w:t>
            </w:r>
          </w:p>
        </w:tc>
        <w:tc>
          <w:tcPr>
            <w:tcW w:w="3822" w:type="dxa"/>
          </w:tcPr>
          <w:p w14:paraId="53C32F1D" w14:textId="706519D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Metrics reporting by ECS Runtime</w:t>
            </w:r>
          </w:p>
        </w:tc>
      </w:tr>
      <w:tr w:rsidR="004F4F70" w:rsidRPr="00566A62" w14:paraId="0A1E8C7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CF882B3" w14:textId="006FE593" w:rsidR="00191309" w:rsidRPr="003D662E" w:rsidRDefault="00191309" w:rsidP="00D457CF">
            <w:pPr>
              <w:rPr>
                <w:b w:val="0"/>
                <w:lang w:val="en-US"/>
              </w:rPr>
            </w:pPr>
            <w:r w:rsidRPr="003D662E">
              <w:rPr>
                <w:b w:val="0"/>
                <w:lang w:val="en-US"/>
              </w:rPr>
              <w:t>ServiceMetrics</w:t>
            </w:r>
          </w:p>
        </w:tc>
        <w:tc>
          <w:tcPr>
            <w:tcW w:w="812" w:type="dxa"/>
          </w:tcPr>
          <w:p w14:paraId="14BAFED9" w14:textId="02806A5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global </w:t>
            </w:r>
          </w:p>
        </w:tc>
        <w:tc>
          <w:tcPr>
            <w:tcW w:w="1467" w:type="dxa"/>
          </w:tcPr>
          <w:p w14:paraId="02955409" w14:textId="5E91E56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 Mgt., Service Env.</w:t>
            </w:r>
          </w:p>
        </w:tc>
        <w:tc>
          <w:tcPr>
            <w:tcW w:w="839" w:type="dxa"/>
          </w:tcPr>
          <w:p w14:paraId="35101CAB" w14:textId="2741855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4CF91F0" w14:textId="1D82916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Metrics reporting by Services, can be augmented by application-specific metrics.</w:t>
            </w:r>
          </w:p>
        </w:tc>
      </w:tr>
      <w:tr w:rsidR="004F4F70" w:rsidRPr="00566A62" w14:paraId="19C8B6FC"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04D62AC8" w14:textId="221069C4" w:rsidR="00101FBD" w:rsidRPr="003D662E" w:rsidRDefault="00101FBD" w:rsidP="00D457CF">
            <w:pPr>
              <w:rPr>
                <w:b w:val="0"/>
                <w:lang w:val="en-US"/>
              </w:rPr>
            </w:pPr>
            <w:r w:rsidRPr="003D662E">
              <w:rPr>
                <w:b w:val="0"/>
                <w:lang w:val="en-US"/>
              </w:rPr>
              <w:t>ComponentStatus</w:t>
            </w:r>
          </w:p>
        </w:tc>
        <w:tc>
          <w:tcPr>
            <w:tcW w:w="812" w:type="dxa"/>
          </w:tcPr>
          <w:p w14:paraId="2733DFD3" w14:textId="417A5032"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0C1E58BA" w14:textId="6802E008"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033E9E75" w14:textId="74DFB58C" w:rsidR="00101FBD"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14519B8A" w14:textId="0981A9F6"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added, changed, removed components</w:t>
            </w:r>
            <w:r w:rsidR="00C86A35" w:rsidRPr="003D662E">
              <w:rPr>
                <w:bCs/>
                <w:lang w:val="en-US"/>
              </w:rPr>
              <w:t>.</w:t>
            </w:r>
            <w:r w:rsidR="00D03EFF" w:rsidRPr="003D662E">
              <w:rPr>
                <w:bCs/>
                <w:lang w:val="en-US"/>
              </w:rPr>
              <w:t xml:space="preserve"> Format pre-defined in transport component.</w:t>
            </w:r>
          </w:p>
        </w:tc>
      </w:tr>
      <w:tr w:rsidR="004F4F70" w:rsidRPr="00566A62" w14:paraId="008EE7D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607AF81" w14:textId="16B84EDE" w:rsidR="003F3AFA" w:rsidRPr="003D662E" w:rsidRDefault="003F3AFA" w:rsidP="00D457CF">
            <w:pPr>
              <w:rPr>
                <w:b w:val="0"/>
                <w:lang w:val="en-US"/>
              </w:rPr>
            </w:pPr>
            <w:r w:rsidRPr="003D662E">
              <w:rPr>
                <w:b w:val="0"/>
                <w:lang w:val="en-US"/>
              </w:rPr>
              <w:t>Trace</w:t>
            </w:r>
          </w:p>
        </w:tc>
        <w:tc>
          <w:tcPr>
            <w:tcW w:w="812" w:type="dxa"/>
          </w:tcPr>
          <w:p w14:paraId="4FE4D675" w14:textId="5699B0B6"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1904243E" w14:textId="6DC61649" w:rsidR="003F3AFA" w:rsidRPr="003D662E" w:rsidRDefault="00BF535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w:t>
            </w:r>
            <w:r w:rsidR="003F3AFA" w:rsidRPr="003D662E">
              <w:rPr>
                <w:bCs/>
                <w:i/>
                <w:lang w:val="en-US"/>
              </w:rPr>
              <w:t>ll</w:t>
            </w:r>
          </w:p>
        </w:tc>
        <w:tc>
          <w:tcPr>
            <w:tcW w:w="839" w:type="dxa"/>
          </w:tcPr>
          <w:p w14:paraId="4EEF1AEA" w14:textId="397E70FE"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45E86C48" w14:textId="2821D765"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Optional notification about received/sent data or parameter changes. Enabled </w:t>
            </w:r>
            <w:r w:rsidR="0074533E" w:rsidRPr="003D662E">
              <w:rPr>
                <w:bCs/>
                <w:lang w:val="en-US"/>
              </w:rPr>
              <w:t xml:space="preserve">per service </w:t>
            </w:r>
            <w:r w:rsidRPr="003D662E">
              <w:rPr>
                <w:bCs/>
                <w:lang w:val="en-US"/>
              </w:rPr>
              <w:t>via configuration model</w:t>
            </w:r>
            <w:r w:rsidR="00D03EFF" w:rsidRPr="003D662E">
              <w:rPr>
                <w:bCs/>
                <w:lang w:val="en-US"/>
              </w:rPr>
              <w:t>. Format pre-defined in transport component.</w:t>
            </w:r>
          </w:p>
        </w:tc>
      </w:tr>
      <w:tr w:rsidR="004F4F70" w:rsidRPr="00566A62" w14:paraId="1B32CF64"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AC67267" w14:textId="53493E37" w:rsidR="00D03EFF" w:rsidRPr="003D662E" w:rsidRDefault="00D03EFF" w:rsidP="00D457CF">
            <w:pPr>
              <w:rPr>
                <w:b w:val="0"/>
                <w:lang w:val="en-US"/>
              </w:rPr>
            </w:pPr>
            <w:r w:rsidRPr="003D662E">
              <w:rPr>
                <w:b w:val="0"/>
                <w:lang w:val="en-US"/>
              </w:rPr>
              <w:t>Alert</w:t>
            </w:r>
          </w:p>
        </w:tc>
        <w:tc>
          <w:tcPr>
            <w:tcW w:w="812" w:type="dxa"/>
          </w:tcPr>
          <w:p w14:paraId="4A1FA7A5" w14:textId="48B862FC"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3B6F30B2" w14:textId="7D5F0CCE"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33ABE8A4" w14:textId="630412FD"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508BC75" w14:textId="5A98D359"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monitoring alerts, format pre-defined in transport component.</w:t>
            </w:r>
          </w:p>
        </w:tc>
      </w:tr>
      <w:tr w:rsidR="004F4F70" w:rsidRPr="00566A62" w14:paraId="139061A2"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51006B41" w14:textId="5A459CF3"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181F8045" w14:textId="0F8C9BEC"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767FCA5F" w14:textId="7BFC47C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1C716E36" w14:textId="519402EF"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0B88A0E0" w14:textId="11DDE83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Inter-device transport channels per service and function.</w:t>
            </w:r>
            <w:r w:rsidR="004F4F70" w:rsidRPr="003D662E">
              <w:rPr>
                <w:bCs/>
                <w:lang w:val="en-US"/>
              </w:rPr>
              <w:t xml:space="preserve"> The channel name also contains the application identifier and, if utilized, the application instance id (may be omitted including the separating underscore).</w:t>
            </w:r>
          </w:p>
        </w:tc>
      </w:tr>
      <w:tr w:rsidR="004F4F70" w:rsidRPr="00566A62" w14:paraId="0D062DD0"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24FE366E" w14:textId="15BE4A88"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477AE4BD" w14:textId="498C2AC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local</w:t>
            </w:r>
          </w:p>
        </w:tc>
        <w:tc>
          <w:tcPr>
            <w:tcW w:w="1467" w:type="dxa"/>
          </w:tcPr>
          <w:p w14:paraId="13873108" w14:textId="5CF2B02E"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2EF6D105" w14:textId="4831B43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50A60B23" w14:textId="6E879598"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Intra-device transport channels per service and function</w:t>
            </w:r>
            <w:r w:rsidR="004F4F70" w:rsidRPr="003D662E">
              <w:rPr>
                <w:bCs/>
                <w:lang w:val="en-US"/>
              </w:rPr>
              <w:t xml:space="preserve"> (</w:t>
            </w:r>
            <w:r w:rsidR="004C6190" w:rsidRPr="003D662E">
              <w:rPr>
                <w:bCs/>
                <w:lang w:val="en-US"/>
              </w:rPr>
              <w:t xml:space="preserve">similar to </w:t>
            </w:r>
            <w:r w:rsidR="004F4F70" w:rsidRPr="003D662E">
              <w:rPr>
                <w:bCs/>
                <w:lang w:val="en-US"/>
              </w:rPr>
              <w:t>global service transport channels</w:t>
            </w:r>
            <w:r w:rsidR="004C6190" w:rsidRPr="003D662E">
              <w:rPr>
                <w:bCs/>
                <w:lang w:val="en-US"/>
              </w:rPr>
              <w:t xml:space="preserve"> above</w:t>
            </w:r>
            <w:r w:rsidR="004F4F70" w:rsidRPr="003D662E">
              <w:rPr>
                <w:bCs/>
                <w:lang w:val="en-US"/>
              </w:rPr>
              <w:t>)</w:t>
            </w:r>
            <w:r w:rsidRPr="003D662E">
              <w:rPr>
                <w:bCs/>
                <w:lang w:val="en-US"/>
              </w:rPr>
              <w:t>.</w:t>
            </w:r>
          </w:p>
        </w:tc>
      </w:tr>
    </w:tbl>
    <w:p w14:paraId="262FB748" w14:textId="5409E22E" w:rsidR="000F79E2" w:rsidRPr="003D662E" w:rsidRDefault="000F79E2" w:rsidP="000F79E2">
      <w:pPr>
        <w:spacing w:after="0"/>
        <w:rPr>
          <w:lang w:val="en-US"/>
        </w:rPr>
      </w:pPr>
    </w:p>
    <w:p w14:paraId="444E62BA" w14:textId="0688C4B0" w:rsidR="000E7CB1" w:rsidRPr="003D662E" w:rsidRDefault="000E7CB1" w:rsidP="000E7CB1">
      <w:pPr>
        <w:jc w:val="both"/>
        <w:rPr>
          <w:lang w:val="en-US"/>
        </w:rPr>
      </w:pPr>
      <w:r w:rsidRPr="003D662E">
        <w:rPr>
          <w:lang w:val="en-US"/>
        </w:rPr>
        <w:t>Further, (components of) the platform recognizes the command line parameters</w:t>
      </w:r>
      <w:r w:rsidR="00227D57">
        <w:rPr>
          <w:rStyle w:val="FootnoteReference"/>
          <w:lang w:val="en-US"/>
        </w:rPr>
        <w:footnoteReference w:id="132"/>
      </w:r>
      <w:r w:rsidRPr="003D662E">
        <w:rPr>
          <w:lang w:val="en-US"/>
        </w:rPr>
        <w:t xml:space="preserve"> summarized in </w:t>
      </w:r>
      <w:r w:rsidRPr="003D662E">
        <w:rPr>
          <w:lang w:val="en-US"/>
        </w:rPr>
        <w:fldChar w:fldCharType="begin"/>
      </w:r>
      <w:r w:rsidRPr="003D662E">
        <w:rPr>
          <w:lang w:val="en-US"/>
        </w:rPr>
        <w:instrText xml:space="preserve"> REF _Ref85050722 \h  \* MERGEFORMAT </w:instrText>
      </w:r>
      <w:r w:rsidRPr="003D662E">
        <w:rPr>
          <w:lang w:val="en-US"/>
        </w:rPr>
      </w:r>
      <w:r w:rsidRPr="003D662E">
        <w:rPr>
          <w:lang w:val="en-US"/>
        </w:rPr>
        <w:fldChar w:fldCharType="separate"/>
      </w:r>
      <w:ins w:id="465" w:author="Holger Eichelberger" w:date="2025-03-06T13:05:00Z">
        <w:r w:rsidR="00262ACC" w:rsidRPr="003D662E">
          <w:rPr>
            <w:lang w:val="en-US"/>
          </w:rPr>
          <w:t xml:space="preserve">Table </w:t>
        </w:r>
        <w:r w:rsidR="00262ACC">
          <w:rPr>
            <w:noProof/>
            <w:lang w:val="en-US"/>
          </w:rPr>
          <w:t>24</w:t>
        </w:r>
      </w:ins>
      <w:r w:rsidRPr="003D662E">
        <w:rPr>
          <w:lang w:val="en-US"/>
        </w:rPr>
        <w:fldChar w:fldCharType="end"/>
      </w:r>
      <w:r w:rsidRPr="003D662E">
        <w:rPr>
          <w:lang w:val="en-US"/>
        </w:rPr>
        <w:t>.</w:t>
      </w:r>
    </w:p>
    <w:p w14:paraId="47BF0CA2" w14:textId="2452E7BB" w:rsidR="00F6108B" w:rsidRPr="003D662E" w:rsidRDefault="00F6108B" w:rsidP="00F6108B">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262ACC">
        <w:rPr>
          <w:noProof/>
          <w:lang w:val="en-US"/>
        </w:rPr>
        <w:t>22</w:t>
      </w:r>
      <w:r w:rsidRPr="003D662E">
        <w:fldChar w:fldCharType="end"/>
      </w:r>
      <w:r w:rsidRPr="003D662E">
        <w:rPr>
          <w:lang w:val="en-US"/>
        </w:rPr>
        <w:t>: Command line parameters recognized by the platform (</w:t>
      </w:r>
      <w:r w:rsidR="006E600B" w:rsidRPr="003D662E">
        <w:rPr>
          <w:lang w:val="en-US"/>
        </w:rPr>
        <w:t>state as</w:t>
      </w:r>
      <w:r w:rsidRPr="003D662E">
        <w:rPr>
          <w:lang w:val="en-US"/>
        </w:rPr>
        <w:t xml:space="preserve"> </w:t>
      </w:r>
      <w:r w:rsidRPr="003D662E">
        <w:rPr>
          <w:rFonts w:ascii="Consolas" w:hAnsi="Consolas"/>
          <w:lang w:val="en-US"/>
        </w:rPr>
        <w:t>--parameterName=value</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031"/>
        <w:gridCol w:w="5605"/>
        <w:gridCol w:w="1426"/>
      </w:tblGrid>
      <w:tr w:rsidR="00F6108B" w:rsidRPr="003D662E" w14:paraId="25D085CC"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38" w:type="dxa"/>
            <w:tcBorders>
              <w:bottom w:val="none" w:sz="0" w:space="0" w:color="auto"/>
            </w:tcBorders>
            <w:shd w:val="clear" w:color="auto" w:fill="086171"/>
          </w:tcPr>
          <w:p w14:paraId="79C8EE07" w14:textId="3DC9E96B" w:rsidR="00F6108B" w:rsidRPr="003D662E" w:rsidRDefault="00F6108B" w:rsidP="00F6108B">
            <w:pPr>
              <w:rPr>
                <w:b w:val="0"/>
                <w:bCs w:val="0"/>
                <w:color w:val="FFFFFF" w:themeColor="background1"/>
                <w:lang w:val="en-US"/>
              </w:rPr>
            </w:pPr>
            <w:r w:rsidRPr="003D662E">
              <w:rPr>
                <w:color w:val="FFFFFF" w:themeColor="background1"/>
                <w:lang w:val="en-US"/>
              </w:rPr>
              <w:lastRenderedPageBreak/>
              <w:t>Parameter name</w:t>
            </w:r>
          </w:p>
        </w:tc>
        <w:tc>
          <w:tcPr>
            <w:tcW w:w="5798" w:type="dxa"/>
            <w:tcBorders>
              <w:bottom w:val="none" w:sz="0" w:space="0" w:color="auto"/>
            </w:tcBorders>
            <w:shd w:val="clear" w:color="auto" w:fill="086171"/>
          </w:tcPr>
          <w:p w14:paraId="2C608585"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426" w:type="dxa"/>
            <w:tcBorders>
              <w:bottom w:val="none" w:sz="0" w:space="0" w:color="auto"/>
            </w:tcBorders>
            <w:shd w:val="clear" w:color="auto" w:fill="086171"/>
          </w:tcPr>
          <w:p w14:paraId="0DEF0647"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F6108B" w:rsidRPr="003D662E" w14:paraId="56B5C29D"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4BA998D5" w14:textId="77777777" w:rsidR="00F6108B" w:rsidRPr="003D662E" w:rsidRDefault="00F6108B" w:rsidP="00F6108B">
            <w:pPr>
              <w:rPr>
                <w:rFonts w:ascii="Consolas" w:hAnsi="Consolas"/>
                <w:b w:val="0"/>
                <w:bCs w:val="0"/>
                <w:lang w:val="en-US"/>
              </w:rPr>
            </w:pPr>
            <w:r w:rsidRPr="003D662E">
              <w:rPr>
                <w:rFonts w:ascii="Consolas" w:hAnsi="Consolas"/>
                <w:b w:val="0"/>
                <w:bCs w:val="0"/>
                <w:lang w:val="en-US"/>
              </w:rPr>
              <w:t>iip.port</w:t>
            </w:r>
          </w:p>
        </w:tc>
        <w:tc>
          <w:tcPr>
            <w:tcW w:w="5798" w:type="dxa"/>
          </w:tcPr>
          <w:p w14:paraId="44590649" w14:textId="7C1BE82D"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w:t>
            </w:r>
            <w:r w:rsidR="000861F3" w:rsidRPr="003D662E">
              <w:rPr>
                <w:lang w:val="en-US"/>
              </w:rPr>
              <w:t xml:space="preserve">respective </w:t>
            </w:r>
            <w:r w:rsidRPr="003D662E">
              <w:rPr>
                <w:lang w:val="en-US"/>
              </w:rPr>
              <w:t>value in the platform configuration</w:t>
            </w:r>
            <w:r w:rsidR="000861F3" w:rsidRPr="003D662E">
              <w:rPr>
                <w:lang w:val="en-US"/>
              </w:rPr>
              <w:t xml:space="preserve"> as well as the environment setting with the same name</w:t>
            </w:r>
            <w:r w:rsidR="00F6108B" w:rsidRPr="003D662E">
              <w:rPr>
                <w:lang w:val="en-US"/>
              </w:rPr>
              <w:t>.</w:t>
            </w:r>
            <w:r w:rsidR="000861F3" w:rsidRPr="003D662E">
              <w:rPr>
                <w:lang w:val="en-US"/>
              </w:rPr>
              <w:t xml:space="preserve"> May be helpful to setup containers.</w:t>
            </w:r>
          </w:p>
        </w:tc>
        <w:tc>
          <w:tcPr>
            <w:tcW w:w="1426" w:type="dxa"/>
          </w:tcPr>
          <w:p w14:paraId="2652EF5E" w14:textId="0037C8D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373A1329"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64ED6E69" w14:textId="774CD36A" w:rsidR="008A2814" w:rsidRPr="003D662E" w:rsidRDefault="008A2814" w:rsidP="00F6108B">
            <w:pPr>
              <w:rPr>
                <w:rFonts w:ascii="Consolas" w:hAnsi="Consolas"/>
                <w:b w:val="0"/>
                <w:lang w:val="en-US"/>
              </w:rPr>
            </w:pPr>
            <w:r w:rsidRPr="003D662E">
              <w:rPr>
                <w:rFonts w:ascii="Consolas" w:hAnsi="Consolas"/>
                <w:b w:val="0"/>
                <w:lang w:val="en-US"/>
              </w:rPr>
              <w:t>iip.port.svcMgr</w:t>
            </w:r>
          </w:p>
        </w:tc>
        <w:tc>
          <w:tcPr>
            <w:tcW w:w="5798" w:type="dxa"/>
          </w:tcPr>
          <w:p w14:paraId="03B1949B" w14:textId="26FA3497"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Overrides </w:t>
            </w:r>
            <w:r w:rsidRPr="003D662E">
              <w:rPr>
                <w:rFonts w:ascii="Consolas" w:hAnsi="Consolas"/>
                <w:lang w:val="en-US"/>
              </w:rPr>
              <w:t>iip.port</w:t>
            </w:r>
            <w:r w:rsidRPr="003D662E">
              <w:rPr>
                <w:lang w:val="en-US"/>
              </w:rPr>
              <w:t xml:space="preserve"> but only for the service manager.</w:t>
            </w:r>
          </w:p>
        </w:tc>
        <w:tc>
          <w:tcPr>
            <w:tcW w:w="1426" w:type="dxa"/>
          </w:tcPr>
          <w:p w14:paraId="4E9EA558" w14:textId="19ADA2A1"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F6108B" w:rsidRPr="003D662E" w14:paraId="01281568"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15F7D63B" w14:textId="77777777" w:rsidR="00F6108B" w:rsidRPr="003D662E" w:rsidRDefault="00F6108B" w:rsidP="00F6108B">
            <w:pPr>
              <w:rPr>
                <w:rFonts w:ascii="Consolas" w:hAnsi="Consolas"/>
                <w:b w:val="0"/>
                <w:lang w:val="en-US"/>
              </w:rPr>
            </w:pPr>
            <w:r w:rsidRPr="003D662E">
              <w:rPr>
                <w:rFonts w:ascii="Consolas" w:hAnsi="Consolas"/>
                <w:b w:val="0"/>
                <w:lang w:val="en-US"/>
              </w:rPr>
              <w:t>iip.id</w:t>
            </w:r>
          </w:p>
        </w:tc>
        <w:tc>
          <w:tcPr>
            <w:tcW w:w="5798" w:type="dxa"/>
          </w:tcPr>
          <w:p w14:paraId="5FE25D10" w14:textId="7F70B1F1" w:rsidR="00F6108B" w:rsidRPr="003D662E" w:rsidRDefault="00F6108B"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Device id as </w:t>
            </w:r>
            <w:r w:rsidR="000E7CB1" w:rsidRPr="003D662E">
              <w:rPr>
                <w:lang w:val="en-US"/>
              </w:rPr>
              <w:t xml:space="preserve">used </w:t>
            </w:r>
            <w:r w:rsidRPr="003D662E">
              <w:rPr>
                <w:lang w:val="en-US"/>
              </w:rPr>
              <w:t>by the ECS-Runtime and the service manager</w:t>
            </w:r>
            <w:r w:rsidR="002F04ED" w:rsidRPr="003D662E">
              <w:rPr>
                <w:lang w:val="en-US"/>
              </w:rPr>
              <w:t xml:space="preserve"> (use </w:t>
            </w:r>
            <w:r w:rsidR="007A4300" w:rsidRPr="003D662E">
              <w:rPr>
                <w:lang w:val="en-US"/>
              </w:rPr>
              <w:t>consistently</w:t>
            </w:r>
            <w:r w:rsidR="002F04ED" w:rsidRPr="003D662E">
              <w:rPr>
                <w:lang w:val="en-US"/>
              </w:rPr>
              <w:t>, service manager must have same iip.id as corresponding ECS-Runtime)</w:t>
            </w:r>
            <w:r w:rsidRPr="003D662E">
              <w:rPr>
                <w:lang w:val="en-US"/>
              </w:rPr>
              <w:t xml:space="preserve">. Depending on the strategy realized by the active </w:t>
            </w:r>
            <w:r w:rsidRPr="003D662E">
              <w:rPr>
                <w:rFonts w:ascii="Consolas" w:hAnsi="Consolas"/>
                <w:lang w:val="en-US"/>
              </w:rPr>
              <w:t>IdProvider</w:t>
            </w:r>
            <w:r w:rsidRPr="003D662E">
              <w:rPr>
                <w:lang w:val="en-US"/>
              </w:rPr>
              <w:t xml:space="preserve">, a device </w:t>
            </w:r>
            <w:r w:rsidR="000E7CB1" w:rsidRPr="003D662E">
              <w:rPr>
                <w:lang w:val="en-US"/>
              </w:rPr>
              <w:t>id given on the command line may be ignored. The default provider considers the command line.</w:t>
            </w:r>
          </w:p>
        </w:tc>
        <w:tc>
          <w:tcPr>
            <w:tcW w:w="1426" w:type="dxa"/>
          </w:tcPr>
          <w:p w14:paraId="0A192188" w14:textId="22B1A14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MAC-based </w:t>
            </w:r>
            <w:r w:rsidRPr="003D662E">
              <w:rPr>
                <w:rFonts w:ascii="Consolas" w:hAnsi="Consolas"/>
                <w:lang w:val="en-US"/>
              </w:rPr>
              <w:t>IdProvider</w:t>
            </w:r>
          </w:p>
        </w:tc>
      </w:tr>
      <w:tr w:rsidR="00E546AE" w:rsidRPr="003D662E" w14:paraId="15EC8B8B"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592A15EE" w14:textId="59E6B585" w:rsidR="00E546AE" w:rsidRPr="003D662E" w:rsidRDefault="00E546AE" w:rsidP="00F6108B">
            <w:pPr>
              <w:rPr>
                <w:rFonts w:ascii="Consolas" w:hAnsi="Consolas"/>
                <w:b w:val="0"/>
                <w:lang w:val="en-US"/>
              </w:rPr>
            </w:pPr>
            <w:r w:rsidRPr="003D662E">
              <w:rPr>
                <w:rFonts w:ascii="Consolas" w:hAnsi="Consolas"/>
                <w:b w:val="0"/>
                <w:lang w:val="en-US"/>
              </w:rPr>
              <w:t>iip.profile</w:t>
            </w:r>
          </w:p>
        </w:tc>
        <w:tc>
          <w:tcPr>
            <w:tcW w:w="5798" w:type="dxa"/>
          </w:tcPr>
          <w:p w14:paraId="3E983BD1" w14:textId="06BCC0D1"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Start the given lifecycle profile via its name. The default profile starts all lifecycle descriptors of a component.</w:t>
            </w:r>
            <w:r w:rsidR="005D391F" w:rsidRPr="003D662E">
              <w:rPr>
                <w:lang w:val="en-US"/>
              </w:rPr>
              <w:t xml:space="preserve"> See </w:t>
            </w:r>
            <w:r w:rsidR="005D391F" w:rsidRPr="003D662E">
              <w:rPr>
                <w:lang w:val="en-US"/>
              </w:rPr>
              <w:fldChar w:fldCharType="begin"/>
            </w:r>
            <w:r w:rsidR="005D391F" w:rsidRPr="003D662E">
              <w:rPr>
                <w:lang w:val="en-US"/>
              </w:rPr>
              <w:instrText xml:space="preserve"> REF _Ref103580771 \h  \* MERGEFORMAT </w:instrText>
            </w:r>
            <w:r w:rsidR="005D391F" w:rsidRPr="003D662E">
              <w:rPr>
                <w:lang w:val="en-US"/>
              </w:rPr>
            </w:r>
            <w:r w:rsidR="005D391F" w:rsidRPr="003D662E">
              <w:rPr>
                <w:lang w:val="en-US"/>
              </w:rPr>
              <w:fldChar w:fldCharType="separate"/>
            </w:r>
            <w:ins w:id="466" w:author="Holger Eichelberger" w:date="2025-03-06T13:05:00Z">
              <w:r w:rsidR="00262ACC" w:rsidRPr="003D662E">
                <w:rPr>
                  <w:lang w:val="en-US"/>
                </w:rPr>
                <w:t xml:space="preserve">Table </w:t>
              </w:r>
              <w:r w:rsidR="00262ACC">
                <w:rPr>
                  <w:noProof/>
                  <w:lang w:val="en-US"/>
                </w:rPr>
                <w:t>23</w:t>
              </w:r>
            </w:ins>
            <w:r w:rsidR="005D391F" w:rsidRPr="003D662E">
              <w:rPr>
                <w:lang w:val="en-US"/>
              </w:rPr>
              <w:fldChar w:fldCharType="end"/>
            </w:r>
            <w:r w:rsidR="005D391F" w:rsidRPr="003D662E">
              <w:rPr>
                <w:lang w:val="en-US"/>
              </w:rPr>
              <w:t xml:space="preserve"> for available lifecycle profiles.</w:t>
            </w:r>
          </w:p>
        </w:tc>
        <w:tc>
          <w:tcPr>
            <w:tcW w:w="1426" w:type="dxa"/>
          </w:tcPr>
          <w:p w14:paraId="713B95BE" w14:textId="09214641"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rFonts w:ascii="Consolas" w:hAnsi="Consolas"/>
                <w:lang w:val="en-US"/>
              </w:rPr>
            </w:pPr>
            <w:r w:rsidRPr="003D662E">
              <w:rPr>
                <w:rFonts w:ascii="Consolas" w:hAnsi="Consolas"/>
                <w:lang w:val="en-US"/>
              </w:rPr>
              <w:t>“default”</w:t>
            </w:r>
          </w:p>
        </w:tc>
      </w:tr>
    </w:tbl>
    <w:p w14:paraId="410DC000" w14:textId="2345FDDE" w:rsidR="00F6108B" w:rsidRPr="003D662E" w:rsidRDefault="00F6108B" w:rsidP="000F79E2">
      <w:pPr>
        <w:spacing w:after="0"/>
        <w:rPr>
          <w:lang w:val="en-US"/>
        </w:rPr>
      </w:pPr>
    </w:p>
    <w:p w14:paraId="4F28E458" w14:textId="66FDA98F" w:rsidR="005D391F" w:rsidRPr="003D662E" w:rsidRDefault="005D391F" w:rsidP="005D391F">
      <w:pPr>
        <w:pStyle w:val="Caption"/>
        <w:jc w:val="center"/>
        <w:rPr>
          <w:lang w:val="en-US"/>
        </w:rPr>
      </w:pPr>
      <w:bookmarkStart w:id="467" w:name="_Ref103580771"/>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262ACC">
        <w:rPr>
          <w:noProof/>
          <w:lang w:val="en-US"/>
        </w:rPr>
        <w:t>23</w:t>
      </w:r>
      <w:r w:rsidRPr="003D662E">
        <w:fldChar w:fldCharType="end"/>
      </w:r>
      <w:bookmarkEnd w:id="467"/>
      <w:r w:rsidRPr="003D662E">
        <w:rPr>
          <w:lang w:val="en-US"/>
        </w:rPr>
        <w:t>: Lifecycle profiles defined by the platform.</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273"/>
        <w:gridCol w:w="5399"/>
        <w:gridCol w:w="1390"/>
      </w:tblGrid>
      <w:tr w:rsidR="00802C61" w:rsidRPr="003D662E" w14:paraId="79A0350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73" w:type="dxa"/>
            <w:tcBorders>
              <w:bottom w:val="none" w:sz="0" w:space="0" w:color="auto"/>
            </w:tcBorders>
            <w:shd w:val="clear" w:color="auto" w:fill="086171"/>
          </w:tcPr>
          <w:p w14:paraId="44920CCD" w14:textId="12936E95" w:rsidR="00802C61" w:rsidRPr="003D662E" w:rsidRDefault="00802C61" w:rsidP="00802C61">
            <w:pPr>
              <w:rPr>
                <w:b w:val="0"/>
                <w:bCs w:val="0"/>
                <w:color w:val="FFFFFF" w:themeColor="background1"/>
                <w:lang w:val="en-US"/>
              </w:rPr>
            </w:pPr>
            <w:r w:rsidRPr="003D662E">
              <w:rPr>
                <w:color w:val="FFFFFF" w:themeColor="background1"/>
                <w:lang w:val="en-US"/>
              </w:rPr>
              <w:t>Component</w:t>
            </w:r>
          </w:p>
        </w:tc>
        <w:tc>
          <w:tcPr>
            <w:tcW w:w="5399" w:type="dxa"/>
            <w:tcBorders>
              <w:bottom w:val="none" w:sz="0" w:space="0" w:color="auto"/>
            </w:tcBorders>
            <w:shd w:val="clear" w:color="auto" w:fill="086171"/>
          </w:tcPr>
          <w:p w14:paraId="3201EEC3" w14:textId="23B72AB9"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 xml:space="preserve">Lifecycle </w:t>
            </w:r>
            <w:r w:rsidR="005D391F" w:rsidRPr="003D662E">
              <w:rPr>
                <w:color w:val="FFFFFF" w:themeColor="background1"/>
                <w:lang w:val="en-US"/>
              </w:rPr>
              <w:t>Profiles</w:t>
            </w:r>
          </w:p>
        </w:tc>
        <w:tc>
          <w:tcPr>
            <w:tcW w:w="1390" w:type="dxa"/>
            <w:tcBorders>
              <w:bottom w:val="none" w:sz="0" w:space="0" w:color="auto"/>
            </w:tcBorders>
            <w:shd w:val="clear" w:color="auto" w:fill="086171"/>
          </w:tcPr>
          <w:p w14:paraId="0F3183F6" w14:textId="77777777"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802C61" w:rsidRPr="00566A62" w14:paraId="6E3DA2C3" w14:textId="77777777" w:rsidTr="0053312C">
        <w:tc>
          <w:tcPr>
            <w:cnfStyle w:val="001000000000" w:firstRow="0" w:lastRow="0" w:firstColumn="1" w:lastColumn="0" w:oddVBand="0" w:evenVBand="0" w:oddHBand="0" w:evenHBand="0" w:firstRowFirstColumn="0" w:firstRowLastColumn="0" w:lastRowFirstColumn="0" w:lastRowLastColumn="0"/>
            <w:tcW w:w="2273" w:type="dxa"/>
            <w:shd w:val="clear" w:color="auto" w:fill="9CC5D1"/>
          </w:tcPr>
          <w:p w14:paraId="121F4462" w14:textId="6E824313" w:rsidR="00802C61" w:rsidRPr="003D662E" w:rsidRDefault="005D391F" w:rsidP="00802C61">
            <w:pPr>
              <w:rPr>
                <w:rFonts w:cstheme="minorHAnsi"/>
                <w:b w:val="0"/>
                <w:bCs w:val="0"/>
                <w:lang w:val="en-US"/>
              </w:rPr>
            </w:pPr>
            <w:r w:rsidRPr="003D662E">
              <w:rPr>
                <w:rFonts w:cstheme="minorHAnsi"/>
                <w:b w:val="0"/>
                <w:bCs w:val="0"/>
                <w:lang w:val="en-US"/>
              </w:rPr>
              <w:t>Monitoring integration for Prometheus</w:t>
            </w:r>
          </w:p>
        </w:tc>
        <w:tc>
          <w:tcPr>
            <w:tcW w:w="5399" w:type="dxa"/>
          </w:tcPr>
          <w:p w14:paraId="0071F2C9" w14:textId="5EA147F9" w:rsidR="00802C61"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Monitoring.prometheus: Start the full integration in an own JVM.</w:t>
            </w:r>
          </w:p>
          <w:p w14:paraId="55E21902" w14:textId="61DE4EAD"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 Start only the platform-provided Prometheus through an own JVM.</w:t>
            </w:r>
          </w:p>
          <w:p w14:paraId="548F1A60" w14:textId="31D23FC5"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Prometheus.exporter: Start only the platform side of the integration, i.e., metrics exporter and alert manger integration in an own JVM.</w:t>
            </w:r>
          </w:p>
        </w:tc>
        <w:tc>
          <w:tcPr>
            <w:tcW w:w="1390" w:type="dxa"/>
          </w:tcPr>
          <w:p w14:paraId="10F3A640" w14:textId="11E92287" w:rsidR="00802C61" w:rsidRPr="003D662E" w:rsidRDefault="005D391F" w:rsidP="00802C6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Start the full integration with the platform component; conflicting with BaSyx.</w:t>
            </w:r>
          </w:p>
        </w:tc>
      </w:tr>
    </w:tbl>
    <w:p w14:paraId="211E551E" w14:textId="77777777" w:rsidR="00802C61" w:rsidRPr="003D662E" w:rsidRDefault="00802C61" w:rsidP="000F79E2">
      <w:pPr>
        <w:spacing w:after="0"/>
        <w:rPr>
          <w:lang w:val="en-US"/>
        </w:rPr>
      </w:pPr>
    </w:p>
    <w:p w14:paraId="14FAFAE3" w14:textId="79378614" w:rsidR="000F79E2" w:rsidRPr="003D662E" w:rsidRDefault="000F79E2" w:rsidP="000E7CB1">
      <w:pPr>
        <w:jc w:val="both"/>
        <w:rPr>
          <w:lang w:val="en-US"/>
        </w:rPr>
      </w:pPr>
      <w:r w:rsidRPr="003D662E">
        <w:rPr>
          <w:lang w:val="en-US"/>
        </w:rPr>
        <w:t xml:space="preserve">Moreover, the platform recognizes the </w:t>
      </w:r>
      <w:r w:rsidR="000E7CB1" w:rsidRPr="003D662E">
        <w:rPr>
          <w:lang w:val="en-US"/>
        </w:rPr>
        <w:t xml:space="preserve">following more overarching </w:t>
      </w:r>
      <w:r w:rsidRPr="003D662E">
        <w:rPr>
          <w:lang w:val="en-US"/>
        </w:rPr>
        <w:t xml:space="preserve">(Java) system properties in </w:t>
      </w:r>
      <w:r w:rsidR="00CF62AD" w:rsidRPr="003D662E">
        <w:rPr>
          <w:lang w:val="en-US"/>
        </w:rPr>
        <w:fldChar w:fldCharType="begin"/>
      </w:r>
      <w:r w:rsidR="00CF62AD" w:rsidRPr="003D662E">
        <w:rPr>
          <w:lang w:val="en-US"/>
        </w:rPr>
        <w:instrText xml:space="preserve"> REF _Ref85050722 \h  \* MERGEFORMAT </w:instrText>
      </w:r>
      <w:r w:rsidR="00CF62AD" w:rsidRPr="003D662E">
        <w:rPr>
          <w:lang w:val="en-US"/>
        </w:rPr>
      </w:r>
      <w:r w:rsidR="00CF62AD" w:rsidRPr="003D662E">
        <w:rPr>
          <w:lang w:val="en-US"/>
        </w:rPr>
        <w:fldChar w:fldCharType="separate"/>
      </w:r>
      <w:ins w:id="468" w:author="Holger Eichelberger" w:date="2025-03-06T13:05:00Z">
        <w:r w:rsidR="00262ACC" w:rsidRPr="003D662E">
          <w:rPr>
            <w:lang w:val="en-US"/>
          </w:rPr>
          <w:t xml:space="preserve">Table </w:t>
        </w:r>
        <w:r w:rsidR="00262ACC">
          <w:rPr>
            <w:noProof/>
            <w:lang w:val="en-US"/>
          </w:rPr>
          <w:t>24</w:t>
        </w:r>
      </w:ins>
      <w:r w:rsidR="00CF62AD" w:rsidRPr="003D662E">
        <w:rPr>
          <w:lang w:val="en-US"/>
        </w:rPr>
        <w:fldChar w:fldCharType="end"/>
      </w:r>
      <w:r w:rsidR="003364C8">
        <w:rPr>
          <w:lang w:val="en-US"/>
        </w:rPr>
        <w:t xml:space="preserve"> and environment variables in </w:t>
      </w:r>
      <w:r w:rsidR="003364C8">
        <w:rPr>
          <w:lang w:val="en-US"/>
        </w:rPr>
        <w:fldChar w:fldCharType="begin"/>
      </w:r>
      <w:r w:rsidR="003364C8">
        <w:rPr>
          <w:lang w:val="en-US"/>
        </w:rPr>
        <w:instrText xml:space="preserve"> REF _Ref129554018 \h </w:instrText>
      </w:r>
      <w:r w:rsidR="003364C8">
        <w:rPr>
          <w:lang w:val="en-US"/>
        </w:rPr>
      </w:r>
      <w:r w:rsidR="003364C8">
        <w:rPr>
          <w:lang w:val="en-US"/>
        </w:rPr>
        <w:fldChar w:fldCharType="separate"/>
      </w:r>
      <w:ins w:id="469" w:author="Holger Eichelberger" w:date="2025-03-06T13:05:00Z">
        <w:r w:rsidR="00262ACC" w:rsidRPr="003D662E">
          <w:rPr>
            <w:lang w:val="en-US"/>
          </w:rPr>
          <w:t xml:space="preserve">Table </w:t>
        </w:r>
        <w:r w:rsidR="00262ACC">
          <w:rPr>
            <w:noProof/>
            <w:lang w:val="en-US"/>
          </w:rPr>
          <w:t>25</w:t>
        </w:r>
      </w:ins>
      <w:r w:rsidR="003364C8">
        <w:rPr>
          <w:lang w:val="en-US"/>
        </w:rPr>
        <w:fldChar w:fldCharType="end"/>
      </w:r>
      <w:r w:rsidRPr="003D662E">
        <w:rPr>
          <w:lang w:val="en-US"/>
        </w:rPr>
        <w:t>:</w:t>
      </w:r>
    </w:p>
    <w:p w14:paraId="1E528277" w14:textId="434877A7" w:rsidR="000F79E2" w:rsidRPr="003D662E" w:rsidRDefault="000F79E2" w:rsidP="000F79E2">
      <w:pPr>
        <w:pStyle w:val="Caption"/>
        <w:jc w:val="center"/>
        <w:rPr>
          <w:lang w:val="en-US"/>
        </w:rPr>
      </w:pPr>
      <w:bookmarkStart w:id="470" w:name="_Ref8505072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262ACC">
        <w:rPr>
          <w:noProof/>
          <w:lang w:val="en-US"/>
        </w:rPr>
        <w:t>24</w:t>
      </w:r>
      <w:r w:rsidRPr="003D662E">
        <w:fldChar w:fldCharType="end"/>
      </w:r>
      <w:bookmarkEnd w:id="470"/>
      <w:r w:rsidRPr="003D662E">
        <w:rPr>
          <w:lang w:val="en-US"/>
        </w:rPr>
        <w:t>: System properties recognized by the platform</w:t>
      </w:r>
      <w:r w:rsidR="00E82057" w:rsidRPr="003D662E">
        <w:rPr>
          <w:lang w:val="en-US"/>
        </w:rPr>
        <w:t xml:space="preserve"> (stated as </w:t>
      </w:r>
      <w:r w:rsidR="00E82057" w:rsidRPr="003D662E">
        <w:rPr>
          <w:rFonts w:ascii="Consolas" w:hAnsi="Consolas"/>
          <w:lang w:val="en-US"/>
        </w:rPr>
        <w:t>-D</w:t>
      </w:r>
      <w:r w:rsidR="00E82057" w:rsidRPr="003D662E">
        <w:rPr>
          <w:lang w:val="en-US"/>
        </w:rPr>
        <w:t>property</w:t>
      </w:r>
      <w:r w:rsidR="00E82057" w:rsidRPr="003D662E">
        <w:rPr>
          <w:rFonts w:ascii="Consolas" w:hAnsi="Consolas"/>
          <w:lang w:val="en-US"/>
        </w:rPr>
        <w:t>=</w:t>
      </w:r>
      <w:r w:rsidR="00E82057" w:rsidRPr="003D662E">
        <w:rPr>
          <w:lang w:val="en-US"/>
        </w:rPr>
        <w:t>value)</w:t>
      </w:r>
      <w:r w:rsidR="003364C8">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CF62AD" w:rsidRPr="003D662E" w14:paraId="08C78936" w14:textId="17DC1F95"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3E46466B" w14:textId="79196709" w:rsidR="00CF62AD" w:rsidRPr="003D662E" w:rsidRDefault="00CF62AD" w:rsidP="00CB0F78">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79C1542F" w14:textId="77777777"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72B46294" w14:textId="513ABC56"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F62AD" w:rsidRPr="003D662E" w14:paraId="3D1ED95F" w14:textId="0D36C499"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9E79316" w14:textId="236377C8" w:rsidR="00CF62AD" w:rsidRPr="003D662E" w:rsidRDefault="00CF62AD" w:rsidP="00CB0F78">
            <w:pPr>
              <w:rPr>
                <w:rFonts w:ascii="Consolas" w:hAnsi="Consolas"/>
                <w:b w:val="0"/>
                <w:bCs w:val="0"/>
                <w:lang w:val="en-US"/>
              </w:rPr>
            </w:pPr>
            <w:r w:rsidRPr="003D662E">
              <w:rPr>
                <w:rFonts w:ascii="Consolas" w:hAnsi="Consolas"/>
                <w:b w:val="0"/>
                <w:bCs w:val="0"/>
                <w:lang w:val="en-US"/>
              </w:rPr>
              <w:t>iip.pid.dir</w:t>
            </w:r>
          </w:p>
        </w:tc>
        <w:tc>
          <w:tcPr>
            <w:tcW w:w="4395" w:type="dxa"/>
          </w:tcPr>
          <w:p w14:paraId="197F20ED" w14:textId="51133A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Directory where process identification files (PID) in Unix style are stored. These files indicate that a certain process was started. This information can be helpful when automatically starting platform processes, e.g., through a process manager. Default files are </w:t>
            </w:r>
            <w:r w:rsidRPr="003D662E">
              <w:rPr>
                <w:rFonts w:ascii="Consolas" w:hAnsi="Consolas"/>
                <w:lang w:val="en-US"/>
              </w:rPr>
              <w:t>iip-platform.pid</w:t>
            </w:r>
            <w:r w:rsidRPr="003D662E">
              <w:rPr>
                <w:lang w:val="en-US"/>
              </w:rPr>
              <w:t xml:space="preserve">, </w:t>
            </w:r>
            <w:r w:rsidRPr="003D662E">
              <w:rPr>
                <w:rFonts w:ascii="Consolas" w:hAnsi="Consolas"/>
                <w:lang w:val="en-US"/>
              </w:rPr>
              <w:t>iip-ecsRuntime.pid</w:t>
            </w:r>
            <w:r w:rsidRPr="003D662E">
              <w:rPr>
                <w:lang w:val="en-US"/>
              </w:rPr>
              <w:t xml:space="preserve"> and </w:t>
            </w:r>
            <w:r w:rsidRPr="003D662E">
              <w:rPr>
                <w:rFonts w:ascii="Consolas" w:hAnsi="Consolas"/>
                <w:lang w:val="en-US"/>
              </w:rPr>
              <w:t>iip-serviceMgr.pid</w:t>
            </w:r>
            <w:r w:rsidRPr="003D662E">
              <w:rPr>
                <w:lang w:val="en-US"/>
              </w:rPr>
              <w:t>.</w:t>
            </w:r>
          </w:p>
        </w:tc>
        <w:tc>
          <w:tcPr>
            <w:tcW w:w="1789" w:type="dxa"/>
          </w:tcPr>
          <w:p w14:paraId="0920ECBD" w14:textId="437296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system’s temporary directory.</w:t>
            </w:r>
          </w:p>
        </w:tc>
      </w:tr>
      <w:tr w:rsidR="000861F3" w:rsidRPr="003D662E" w14:paraId="789613B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4DC217A" w14:textId="77777777" w:rsidR="000861F3" w:rsidRDefault="000861F3" w:rsidP="00CB0F78">
            <w:pPr>
              <w:rPr>
                <w:rFonts w:ascii="Consolas" w:hAnsi="Consolas"/>
                <w:bCs w:val="0"/>
                <w:lang w:val="en-US"/>
              </w:rPr>
            </w:pPr>
            <w:r w:rsidRPr="003D662E">
              <w:rPr>
                <w:rFonts w:ascii="Consolas" w:hAnsi="Consolas"/>
                <w:b w:val="0"/>
                <w:lang w:val="en-US"/>
              </w:rPr>
              <w:t>iip.port</w:t>
            </w:r>
          </w:p>
          <w:p w14:paraId="375635D4" w14:textId="7166AC84" w:rsidR="00060345" w:rsidRPr="003D662E" w:rsidRDefault="00060345" w:rsidP="00CB0F78">
            <w:pPr>
              <w:rPr>
                <w:rFonts w:ascii="Consolas" w:hAnsi="Consolas"/>
                <w:b w:val="0"/>
                <w:lang w:val="en-US"/>
              </w:rPr>
            </w:pPr>
            <w:r>
              <w:rPr>
                <w:rFonts w:ascii="Consolas" w:hAnsi="Consolas"/>
                <w:b w:val="0"/>
                <w:lang w:val="en-US"/>
              </w:rPr>
              <w:t>IIP_PORT</w:t>
            </w:r>
          </w:p>
        </w:tc>
        <w:tc>
          <w:tcPr>
            <w:tcW w:w="4395" w:type="dxa"/>
          </w:tcPr>
          <w:p w14:paraId="015BEA33" w14:textId="075A0F3F"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respective value in the platform configuration. May be helpful to setup </w:t>
            </w:r>
            <w:r w:rsidRPr="00E501C0">
              <w:rPr>
                <w:lang w:val="en-US"/>
              </w:rPr>
              <w:t>containers</w:t>
            </w:r>
            <w:r w:rsidR="00060345" w:rsidRPr="00E501C0">
              <w:rPr>
                <w:lang w:val="en-US"/>
              </w:rPr>
              <w:t xml:space="preserve"> (usually then the capitalized form in Linux/Bash style)</w:t>
            </w:r>
            <w:r w:rsidRPr="00E501C0">
              <w:rPr>
                <w:lang w:val="en-US"/>
              </w:rPr>
              <w:t>.</w:t>
            </w:r>
          </w:p>
        </w:tc>
        <w:tc>
          <w:tcPr>
            <w:tcW w:w="1789" w:type="dxa"/>
          </w:tcPr>
          <w:p w14:paraId="3E345462" w14:textId="1E8BB0FC"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5FFF263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EA35FEF" w14:textId="77777777" w:rsidR="008A2814" w:rsidRPr="00146F44" w:rsidRDefault="008A2814" w:rsidP="008A2814">
            <w:pPr>
              <w:rPr>
                <w:rFonts w:ascii="Consolas" w:hAnsi="Consolas"/>
                <w:b w:val="0"/>
                <w:bCs w:val="0"/>
              </w:rPr>
            </w:pPr>
            <w:r w:rsidRPr="00146F44">
              <w:rPr>
                <w:rFonts w:ascii="Consolas" w:hAnsi="Consolas"/>
                <w:b w:val="0"/>
              </w:rPr>
              <w:t>iip.port.svcMgr</w:t>
            </w:r>
          </w:p>
          <w:p w14:paraId="4F628A0C" w14:textId="15E65BEF" w:rsidR="00060345" w:rsidRPr="00146F44" w:rsidRDefault="00060345" w:rsidP="008A2814">
            <w:pPr>
              <w:rPr>
                <w:rFonts w:ascii="Consolas" w:hAnsi="Consolas"/>
                <w:b w:val="0"/>
              </w:rPr>
            </w:pPr>
            <w:r w:rsidRPr="00146F44">
              <w:rPr>
                <w:rFonts w:ascii="Consolas" w:hAnsi="Consolas"/>
                <w:b w:val="0"/>
              </w:rPr>
              <w:t>IIP_PORT_SVCMGR</w:t>
            </w:r>
          </w:p>
        </w:tc>
        <w:tc>
          <w:tcPr>
            <w:tcW w:w="4395" w:type="dxa"/>
          </w:tcPr>
          <w:p w14:paraId="1256C7FA" w14:textId="0F3C4DCA" w:rsidR="008A2814" w:rsidRPr="003D662E" w:rsidRDefault="008B533E"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 xml:space="preserve">As </w:t>
            </w:r>
            <w:r w:rsidR="008A2814" w:rsidRPr="00E501C0">
              <w:rPr>
                <w:rFonts w:ascii="Consolas" w:hAnsi="Consolas"/>
                <w:lang w:val="en-US"/>
              </w:rPr>
              <w:t>iip.port</w:t>
            </w:r>
            <w:r w:rsidRPr="00E501C0">
              <w:rPr>
                <w:rFonts w:cstheme="minorHAnsi"/>
                <w:lang w:val="en-US"/>
              </w:rPr>
              <w:t xml:space="preserve">, overrides the given </w:t>
            </w:r>
            <w:r w:rsidR="00E501C0" w:rsidRPr="00E501C0">
              <w:rPr>
                <w:rFonts w:cstheme="minorHAnsi"/>
                <w:lang w:val="en-US"/>
              </w:rPr>
              <w:t>v</w:t>
            </w:r>
            <w:r w:rsidRPr="00E501C0">
              <w:rPr>
                <w:rFonts w:cstheme="minorHAnsi"/>
                <w:lang w:val="en-US"/>
              </w:rPr>
              <w:t xml:space="preserve">alue </w:t>
            </w:r>
            <w:r w:rsidR="008A2814" w:rsidRPr="00E501C0">
              <w:rPr>
                <w:lang w:val="en-US"/>
              </w:rPr>
              <w:t>but only for the service manager.</w:t>
            </w:r>
          </w:p>
        </w:tc>
        <w:tc>
          <w:tcPr>
            <w:tcW w:w="1789" w:type="dxa"/>
          </w:tcPr>
          <w:p w14:paraId="26427E97" w14:textId="5939F827"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A54722" w:rsidRPr="00566A62" w14:paraId="42CE575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61274C9" w14:textId="08B7CE85" w:rsidR="00A54722" w:rsidRPr="00A54722" w:rsidRDefault="00A54722" w:rsidP="008A2814">
            <w:pPr>
              <w:rPr>
                <w:rFonts w:ascii="Consolas" w:hAnsi="Consolas"/>
                <w:b w:val="0"/>
                <w:highlight w:val="green"/>
                <w:lang w:val="en-US"/>
              </w:rPr>
            </w:pPr>
            <w:r w:rsidRPr="00E501C0">
              <w:rPr>
                <w:rFonts w:ascii="Consolas" w:hAnsi="Consolas"/>
                <w:b w:val="0"/>
                <w:lang w:val="en-US"/>
              </w:rPr>
              <w:lastRenderedPageBreak/>
              <w:t>iip.supportedAppIds</w:t>
            </w:r>
          </w:p>
        </w:tc>
        <w:tc>
          <w:tcPr>
            <w:tcW w:w="4395" w:type="dxa"/>
          </w:tcPr>
          <w:p w14:paraId="7D170314" w14:textId="22823EF2"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w:t>
            </w:r>
          </w:p>
        </w:tc>
        <w:tc>
          <w:tcPr>
            <w:tcW w:w="1789" w:type="dxa"/>
          </w:tcPr>
          <w:p w14:paraId="76DE2214" w14:textId="357E6BDE"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i/>
                <w:lang w:val="en-US"/>
              </w:rPr>
            </w:pPr>
            <w:r w:rsidRPr="00E501C0">
              <w:rPr>
                <w:i/>
                <w:lang w:val="en-US"/>
              </w:rPr>
              <w:t>Environment variable with same name</w:t>
            </w:r>
          </w:p>
        </w:tc>
      </w:tr>
      <w:tr w:rsidR="008A2814" w:rsidRPr="003D662E" w14:paraId="020A656D"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84F0991" w14:textId="703C71A1" w:rsidR="008A2814" w:rsidRPr="003D662E" w:rsidRDefault="008A2814" w:rsidP="008A2814">
            <w:pPr>
              <w:rPr>
                <w:rFonts w:ascii="Consolas" w:hAnsi="Consolas"/>
                <w:b w:val="0"/>
                <w:lang w:val="en-US"/>
              </w:rPr>
            </w:pPr>
            <w:r w:rsidRPr="003D662E">
              <w:rPr>
                <w:rFonts w:ascii="Consolas" w:hAnsi="Consolas"/>
                <w:b w:val="0"/>
                <w:lang w:val="en-US"/>
              </w:rPr>
              <w:t>iip.identityStore</w:t>
            </w:r>
          </w:p>
        </w:tc>
        <w:tc>
          <w:tcPr>
            <w:tcW w:w="4395" w:type="dxa"/>
          </w:tcPr>
          <w:p w14:paraId="1B2EDF10" w14:textId="2405DF3A"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identity store with the file name / format required by the actual pluggable identity store (see </w:t>
            </w:r>
            <w:r w:rsidRPr="003D662E">
              <w:rPr>
                <w:lang w:val="en-US"/>
              </w:rPr>
              <w:fldChar w:fldCharType="begin"/>
            </w:r>
            <w:r w:rsidRPr="003D662E">
              <w:rPr>
                <w:lang w:val="en-US"/>
              </w:rPr>
              <w:instrText xml:space="preserve"> REF _Ref77589941 \h  \* MERGEFORMAT </w:instrText>
            </w:r>
            <w:r w:rsidRPr="003D662E">
              <w:rPr>
                <w:lang w:val="en-US"/>
              </w:rPr>
            </w:r>
            <w:r w:rsidRPr="003D662E">
              <w:rPr>
                <w:lang w:val="en-US"/>
              </w:rPr>
              <w:fldChar w:fldCharType="separate"/>
            </w:r>
            <w:ins w:id="471" w:author="Holger Eichelberger" w:date="2025-03-06T13:05:00Z">
              <w:r w:rsidR="00262ACC" w:rsidRPr="003D662E">
                <w:rPr>
                  <w:lang w:val="en-US"/>
                </w:rPr>
                <w:t xml:space="preserve">Table </w:t>
              </w:r>
              <w:r w:rsidR="00262ACC">
                <w:rPr>
                  <w:noProof/>
                  <w:lang w:val="en-US"/>
                </w:rPr>
                <w:t>20</w:t>
              </w:r>
            </w:ins>
            <w:r w:rsidRPr="003D662E">
              <w:rPr>
                <w:lang w:val="en-US"/>
              </w:rPr>
              <w:fldChar w:fldCharType="end"/>
            </w:r>
            <w:r w:rsidRPr="003D662E">
              <w:rPr>
                <w:lang w:val="en-US"/>
              </w:rPr>
              <w:t>).</w:t>
            </w:r>
          </w:p>
        </w:tc>
        <w:tc>
          <w:tcPr>
            <w:tcW w:w="1789" w:type="dxa"/>
          </w:tcPr>
          <w:p w14:paraId="7030250D" w14:textId="4B3B0290"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293B8094"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112665C" w14:textId="0D0342B6" w:rsidR="008A2814" w:rsidRPr="003D662E" w:rsidRDefault="008A2814" w:rsidP="008A2814">
            <w:pPr>
              <w:rPr>
                <w:rFonts w:ascii="Consolas" w:hAnsi="Consolas"/>
                <w:b w:val="0"/>
                <w:lang w:val="en-US"/>
              </w:rPr>
            </w:pPr>
            <w:r w:rsidRPr="003D662E">
              <w:rPr>
                <w:rFonts w:ascii="Consolas" w:hAnsi="Consolas"/>
                <w:b w:val="0"/>
                <w:lang w:val="en-US"/>
              </w:rPr>
              <w:t>iip.installedDeps</w:t>
            </w:r>
          </w:p>
        </w:tc>
        <w:tc>
          <w:tcPr>
            <w:tcW w:w="4395" w:type="dxa"/>
          </w:tcPr>
          <w:p w14:paraId="39ED85A7" w14:textId="07D2DED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w:t>
            </w:r>
            <w:r w:rsidRPr="003D662E">
              <w:rPr>
                <w:rFonts w:ascii="Consolas" w:hAnsi="Consolas"/>
                <w:lang w:val="en-US"/>
              </w:rPr>
              <w:t>installedDependencies.yml</w:t>
            </w:r>
            <w:r w:rsidRPr="003D662E">
              <w:rPr>
                <w:lang w:val="en-US"/>
              </w:rPr>
              <w:t xml:space="preserve"> file required by the service manager and individual services.</w:t>
            </w:r>
          </w:p>
        </w:tc>
        <w:tc>
          <w:tcPr>
            <w:tcW w:w="1789" w:type="dxa"/>
          </w:tcPr>
          <w:p w14:paraId="682D3447" w14:textId="288A7E4D"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6D3DA9A6"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892B54" w14:textId="763A5B68" w:rsidR="008A2814" w:rsidRPr="003D662E" w:rsidRDefault="008A2814" w:rsidP="008A2814">
            <w:pPr>
              <w:rPr>
                <w:rFonts w:ascii="Consolas" w:hAnsi="Consolas"/>
                <w:b w:val="0"/>
                <w:lang w:val="en-US"/>
              </w:rPr>
            </w:pPr>
            <w:r w:rsidRPr="003D662E">
              <w:rPr>
                <w:rFonts w:ascii="Consolas" w:hAnsi="Consolas"/>
                <w:b w:val="0"/>
                <w:lang w:val="en-US"/>
              </w:rPr>
              <w:t>iip.app.</w:t>
            </w:r>
          </w:p>
        </w:tc>
        <w:tc>
          <w:tcPr>
            <w:tcW w:w="4395" w:type="dxa"/>
          </w:tcPr>
          <w:p w14:paraId="2B502B3B" w14:textId="4A6A294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Name prefix of system properties to be passed on to the running service applications, e.g., to ease debugging.</w:t>
            </w:r>
            <w:r w:rsidR="00813087">
              <w:rPr>
                <w:lang w:val="en-US"/>
              </w:rPr>
              <w:t xml:space="preserve"> </w:t>
            </w:r>
            <w:r w:rsidR="00D5043D" w:rsidRPr="00E501C0">
              <w:rPr>
                <w:lang w:val="en-US"/>
              </w:rPr>
              <w:t>Implicit</w:t>
            </w:r>
            <w:r w:rsidR="00813087" w:rsidRPr="00E501C0">
              <w:rPr>
                <w:lang w:val="en-US"/>
              </w:rPr>
              <w:t xml:space="preserve"> </w:t>
            </w:r>
            <w:r w:rsidR="00D5043D" w:rsidRPr="00E501C0">
              <w:rPr>
                <w:lang w:val="en-US"/>
              </w:rPr>
              <w:t>properties</w:t>
            </w:r>
            <w:r w:rsidR="00813087" w:rsidRPr="00E501C0">
              <w:rPr>
                <w:lang w:val="en-US"/>
              </w:rPr>
              <w:t xml:space="preserve"> are </w:t>
            </w:r>
            <w:r w:rsidR="00813087"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.inPath</w:t>
            </w:r>
            <w:r w:rsidR="00FC3685" w:rsidRPr="00E501C0">
              <w:rPr>
                <w:lang w:val="en-US"/>
              </w:rPr>
              <w:t xml:space="preserve"> and </w:t>
            </w:r>
            <w:r w:rsidR="00FC3685"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.outPath</w:t>
            </w:r>
            <w:r w:rsidR="00FC3685" w:rsidRPr="00E501C0">
              <w:rPr>
                <w:lang w:val="en-US"/>
              </w:rPr>
              <w:t xml:space="preserve"> with </w:t>
            </w:r>
            <w:r w:rsidR="00FC3685" w:rsidRPr="00E501C0">
              <w:rPr>
                <w:i/>
                <w:lang w:val="en-US"/>
              </w:rPr>
              <w:t>c</w:t>
            </w:r>
            <w:r w:rsidR="00FC3685" w:rsidRPr="00E501C0">
              <w:rPr>
                <w:lang w:val="en-US"/>
              </w:rPr>
              <w:t xml:space="preserve"> the id of a model connector as specified in the application/platform configuration.</w:t>
            </w:r>
          </w:p>
        </w:tc>
        <w:tc>
          <w:tcPr>
            <w:tcW w:w="1789" w:type="dxa"/>
          </w:tcPr>
          <w:p w14:paraId="3D97379F" w14:textId="0CD52316"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1C66709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364A0C1" w14:textId="26C4F176" w:rsidR="008A2814" w:rsidRPr="003D662E" w:rsidRDefault="008A2814" w:rsidP="008A2814">
            <w:pPr>
              <w:rPr>
                <w:rFonts w:ascii="Consolas" w:hAnsi="Consolas"/>
                <w:b w:val="0"/>
                <w:lang w:val="en-GB"/>
              </w:rPr>
            </w:pPr>
            <w:r w:rsidRPr="003D662E">
              <w:rPr>
                <w:rFonts w:ascii="Consolas" w:hAnsi="Consolas"/>
                <w:b w:val="0"/>
                <w:lang w:val="en-GB"/>
              </w:rPr>
              <w:t>iip.devices.plcNext.</w:t>
            </w:r>
            <w:r w:rsidRPr="003D662E">
              <w:rPr>
                <w:rFonts w:ascii="Consolas" w:hAnsi="Consolas"/>
                <w:b w:val="0"/>
                <w:lang w:val="en-GB"/>
              </w:rPr>
              <w:br/>
              <w:t>grpc.sock</w:t>
            </w:r>
          </w:p>
        </w:tc>
        <w:tc>
          <w:tcPr>
            <w:tcW w:w="4395" w:type="dxa"/>
          </w:tcPr>
          <w:p w14:paraId="2677F9BC" w14:textId="30B8CCA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Location of the GRPC socket for the optional PLCnext system-level monitoring plugin.</w:t>
            </w:r>
          </w:p>
        </w:tc>
        <w:tc>
          <w:tcPr>
            <w:tcW w:w="1789" w:type="dxa"/>
          </w:tcPr>
          <w:p w14:paraId="63B4712B" w14:textId="2623453C"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/run/plcnext/</w:t>
            </w:r>
            <w:r w:rsidRPr="003D662E">
              <w:rPr>
                <w:rFonts w:ascii="Consolas" w:hAnsi="Consolas"/>
                <w:lang w:val="en-GB"/>
              </w:rPr>
              <w:br/>
              <w:t>grpc.sock</w:t>
            </w:r>
          </w:p>
        </w:tc>
      </w:tr>
      <w:tr w:rsidR="008A2814" w:rsidRPr="003D662E" w14:paraId="5D2086A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1E9EC" w14:textId="7C955FAD" w:rsidR="008A2814" w:rsidRPr="003D662E" w:rsidRDefault="008A2814" w:rsidP="008A2814">
            <w:pPr>
              <w:rPr>
                <w:rFonts w:ascii="Consolas" w:hAnsi="Consolas"/>
                <w:b w:val="0"/>
                <w:lang w:val="en-GB"/>
              </w:rPr>
            </w:pPr>
            <w:r w:rsidRPr="003D662E">
              <w:rPr>
                <w:rFonts w:ascii="Consolas" w:hAnsi="Consolas"/>
                <w:b w:val="0"/>
                <w:lang w:val="en-GB"/>
              </w:rPr>
              <w:t>iip.eclass.keystoreKey</w:t>
            </w:r>
          </w:p>
        </w:tc>
        <w:tc>
          <w:tcPr>
            <w:tcW w:w="4395" w:type="dxa"/>
          </w:tcPr>
          <w:p w14:paraId="2F280363" w14:textId="0324B4B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 xml:space="preserve">Identity store key providing access to the authentication certificate for the ECLASS </w:t>
            </w:r>
            <w:r w:rsidR="0094664B" w:rsidRPr="003D662E">
              <w:rPr>
                <w:lang w:val="en-GB"/>
              </w:rPr>
              <w:t>web service</w:t>
            </w:r>
            <w:r w:rsidRPr="003D662E">
              <w:rPr>
                <w:lang w:val="en-GB"/>
              </w:rPr>
              <w:t>.</w:t>
            </w:r>
          </w:p>
        </w:tc>
        <w:tc>
          <w:tcPr>
            <w:tcW w:w="1789" w:type="dxa"/>
          </w:tcPr>
          <w:p w14:paraId="2D16C216" w14:textId="58B1E0A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eclassCert</w:t>
            </w:r>
          </w:p>
        </w:tc>
      </w:tr>
      <w:tr w:rsidR="008A2814" w:rsidRPr="003D662E" w14:paraId="7AFC9CE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A7F4A" w14:textId="72264DD1" w:rsidR="008A2814" w:rsidRPr="003D662E" w:rsidRDefault="008A2814" w:rsidP="008A2814">
            <w:pPr>
              <w:rPr>
                <w:rFonts w:ascii="Consolas" w:hAnsi="Consolas"/>
                <w:b w:val="0"/>
                <w:lang w:val="en-GB"/>
              </w:rPr>
            </w:pPr>
            <w:r w:rsidRPr="003D662E">
              <w:rPr>
                <w:rFonts w:ascii="Consolas" w:hAnsi="Consolas"/>
                <w:b w:val="0"/>
                <w:lang w:val="en-GB"/>
              </w:rPr>
              <w:t>iip.eclass.locale</w:t>
            </w:r>
          </w:p>
        </w:tc>
        <w:tc>
          <w:tcPr>
            <w:tcW w:w="4395" w:type="dxa"/>
          </w:tcPr>
          <w:p w14:paraId="787236DC" w14:textId="2216B13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Locale used as preferred result language when querying the E</w:t>
            </w:r>
            <w:r w:rsidR="0094664B" w:rsidRPr="003D662E">
              <w:rPr>
                <w:lang w:val="en-GB"/>
              </w:rPr>
              <w:t>C</w:t>
            </w:r>
            <w:r w:rsidRPr="003D662E">
              <w:rPr>
                <w:lang w:val="en-GB"/>
              </w:rPr>
              <w:t xml:space="preserve">LASS </w:t>
            </w:r>
            <w:r w:rsidR="0094664B" w:rsidRPr="003D662E">
              <w:rPr>
                <w:lang w:val="en-GB"/>
              </w:rPr>
              <w:t>web service</w:t>
            </w:r>
            <w:r w:rsidRPr="003D662E">
              <w:rPr>
                <w:lang w:val="en-GB"/>
              </w:rPr>
              <w:t>.</w:t>
            </w:r>
          </w:p>
        </w:tc>
        <w:tc>
          <w:tcPr>
            <w:tcW w:w="1789" w:type="dxa"/>
          </w:tcPr>
          <w:p w14:paraId="50AF9539" w14:textId="5B4EF09E"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System locale</w:t>
            </w:r>
          </w:p>
        </w:tc>
      </w:tr>
      <w:tr w:rsidR="00874F6F" w:rsidRPr="00A37166" w14:paraId="563CEBF8"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F00E274" w14:textId="0A77155C" w:rsidR="00874F6F" w:rsidRPr="003D662E" w:rsidRDefault="00874F6F" w:rsidP="008A2814">
            <w:pPr>
              <w:rPr>
                <w:rFonts w:ascii="Consolas" w:hAnsi="Consolas"/>
                <w:b w:val="0"/>
              </w:rPr>
            </w:pPr>
            <w:r>
              <w:rPr>
                <w:rFonts w:ascii="Consolas" w:hAnsi="Consolas"/>
                <w:b w:val="0"/>
              </w:rPr>
              <w:t>iip.test</w:t>
            </w:r>
          </w:p>
        </w:tc>
        <w:tc>
          <w:tcPr>
            <w:tcW w:w="4395" w:type="dxa"/>
          </w:tcPr>
          <w:p w14:paraId="2FFC4426" w14:textId="2FEA34F0" w:rsidR="00874F6F" w:rsidRPr="003D662E" w:rsidRDefault="00874F6F"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Boolean flag indicating that an application shall be executed in testing mode. Testing mode currently enables </w:t>
            </w:r>
            <w:r w:rsidR="00645551">
              <w:rPr>
                <w:lang w:val="en-GB"/>
              </w:rPr>
              <w:t xml:space="preserve">file-based </w:t>
            </w:r>
            <w:r>
              <w:rPr>
                <w:lang w:val="en-GB"/>
              </w:rPr>
              <w:t>data recording on mesh sources and mesh sinks.</w:t>
            </w:r>
          </w:p>
        </w:tc>
        <w:tc>
          <w:tcPr>
            <w:tcW w:w="1789" w:type="dxa"/>
          </w:tcPr>
          <w:p w14:paraId="7BCF2EA2" w14:textId="47E7DF87" w:rsidR="00874F6F" w:rsidRPr="00874F6F" w:rsidRDefault="007F5501"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874F6F">
              <w:rPr>
                <w:rFonts w:ascii="Consolas" w:hAnsi="Consolas"/>
                <w:lang w:val="en-GB"/>
              </w:rPr>
              <w:t>F</w:t>
            </w:r>
            <w:r w:rsidR="00874F6F" w:rsidRPr="00874F6F">
              <w:rPr>
                <w:rFonts w:ascii="Consolas" w:hAnsi="Consolas"/>
                <w:lang w:val="en-GB"/>
              </w:rPr>
              <w:t>alse</w:t>
            </w:r>
          </w:p>
        </w:tc>
      </w:tr>
      <w:tr w:rsidR="008A2814" w:rsidRPr="00566A62" w14:paraId="3E2D606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2CFDADAD" w14:textId="11C45577" w:rsidR="008A2814" w:rsidRPr="003D662E" w:rsidRDefault="008A2814" w:rsidP="008A2814">
            <w:pPr>
              <w:rPr>
                <w:rFonts w:ascii="Consolas" w:hAnsi="Consolas"/>
                <w:lang w:val="en-GB"/>
              </w:rPr>
            </w:pPr>
            <w:r w:rsidRPr="003D662E">
              <w:rPr>
                <w:rFonts w:ascii="Consolas" w:hAnsi="Consolas"/>
                <w:b w:val="0"/>
              </w:rPr>
              <w:t>iip.test.dataFile</w:t>
            </w:r>
          </w:p>
        </w:tc>
        <w:tc>
          <w:tcPr>
            <w:tcW w:w="4395" w:type="dxa"/>
          </w:tcPr>
          <w:p w14:paraId="1AFC931A" w14:textId="340F7EE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Name of the data file in generated service/connector tests. Typically, as documented in the generated code, the default is a service-specific file name, but may be overridden, e.g., for continuous integration.</w:t>
            </w:r>
          </w:p>
        </w:tc>
        <w:tc>
          <w:tcPr>
            <w:tcW w:w="1789" w:type="dxa"/>
          </w:tcPr>
          <w:p w14:paraId="66A40A56" w14:textId="518491D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i/>
                <w:lang w:val="en-GB"/>
              </w:rPr>
              <w:t>As documented in generated code</w:t>
            </w:r>
          </w:p>
        </w:tc>
      </w:tr>
      <w:tr w:rsidR="007771F5" w:rsidRPr="00566A62" w14:paraId="6B7C53C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1E6CAA9A" w14:textId="437229A7" w:rsidR="007771F5" w:rsidRPr="00216B53" w:rsidRDefault="007771F5" w:rsidP="008A2814">
            <w:pPr>
              <w:rPr>
                <w:rFonts w:ascii="Consolas" w:hAnsi="Consolas"/>
                <w:b w:val="0"/>
              </w:rPr>
            </w:pPr>
            <w:r w:rsidRPr="00216B53">
              <w:rPr>
                <w:rFonts w:ascii="Consolas" w:hAnsi="Consolas"/>
                <w:b w:val="0"/>
              </w:rPr>
              <w:t>okto.plugins</w:t>
            </w:r>
          </w:p>
        </w:tc>
        <w:tc>
          <w:tcPr>
            <w:tcW w:w="4395" w:type="dxa"/>
          </w:tcPr>
          <w:p w14:paraId="49D9A6CB" w14:textId="3A46D11D" w:rsidR="007771F5" w:rsidRPr="003D662E" w:rsidRDefault="007771F5"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Comma/semicolon separated list of unpacked plugin root folders to load.</w:t>
            </w:r>
          </w:p>
        </w:tc>
        <w:tc>
          <w:tcPr>
            <w:tcW w:w="1789" w:type="dxa"/>
          </w:tcPr>
          <w:p w14:paraId="3DE09336" w14:textId="08FDF13B" w:rsidR="007771F5" w:rsidRPr="003D662E" w:rsidRDefault="007771F5" w:rsidP="008A2814">
            <w:pPr>
              <w:cnfStyle w:val="000000000000" w:firstRow="0" w:lastRow="0" w:firstColumn="0" w:lastColumn="0" w:oddVBand="0" w:evenVBand="0" w:oddHBand="0" w:evenHBand="0" w:firstRowFirstColumn="0" w:firstRowLastColumn="0" w:lastRowFirstColumn="0" w:lastRowLastColumn="0"/>
              <w:rPr>
                <w:i/>
                <w:lang w:val="en-GB"/>
              </w:rPr>
            </w:pPr>
          </w:p>
        </w:tc>
      </w:tr>
      <w:tr w:rsidR="008C6174" w:rsidRPr="007771F5" w14:paraId="4AE56509"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63A8FD3" w14:textId="781C64EC" w:rsidR="008C6174" w:rsidRPr="00216B53" w:rsidRDefault="008C6174" w:rsidP="008A2814">
            <w:pPr>
              <w:rPr>
                <w:rFonts w:ascii="Consolas" w:hAnsi="Consolas"/>
                <w:b w:val="0"/>
              </w:rPr>
            </w:pPr>
            <w:r>
              <w:rPr>
                <w:rFonts w:ascii="Consolas" w:hAnsi="Consolas"/>
                <w:b w:val="0"/>
              </w:rPr>
              <w:t>okto.aasFactoryId</w:t>
            </w:r>
          </w:p>
        </w:tc>
        <w:tc>
          <w:tcPr>
            <w:tcW w:w="4395" w:type="dxa"/>
          </w:tcPr>
          <w:p w14:paraId="4FAC6738" w14:textId="513746ED" w:rsidR="008C6174" w:rsidRDefault="008C6174"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Plugin-id of the </w:t>
            </w:r>
            <w:r w:rsidRPr="008C6174">
              <w:rPr>
                <w:rFonts w:ascii="Consolas" w:hAnsi="Consolas"/>
                <w:lang w:val="en-GB"/>
              </w:rPr>
              <w:t>AasFactory</w:t>
            </w:r>
            <w:r>
              <w:rPr>
                <w:lang w:val="en-GB"/>
              </w:rPr>
              <w:t>.</w:t>
            </w:r>
          </w:p>
        </w:tc>
        <w:tc>
          <w:tcPr>
            <w:tcW w:w="1789" w:type="dxa"/>
          </w:tcPr>
          <w:p w14:paraId="2400B9D2" w14:textId="56856589" w:rsidR="008C6174" w:rsidRPr="003D662E" w:rsidRDefault="008C6174" w:rsidP="008A2814">
            <w:pPr>
              <w:cnfStyle w:val="000000000000" w:firstRow="0" w:lastRow="0" w:firstColumn="0" w:lastColumn="0" w:oddVBand="0" w:evenVBand="0" w:oddHBand="0" w:evenHBand="0" w:firstRowFirstColumn="0" w:firstRowLastColumn="0" w:lastRowFirstColumn="0" w:lastRowLastColumn="0"/>
              <w:rPr>
                <w:i/>
                <w:lang w:val="en-GB"/>
              </w:rPr>
            </w:pPr>
            <w:r>
              <w:rPr>
                <w:i/>
                <w:lang w:val="en-GB"/>
              </w:rPr>
              <w:t>aas-default</w:t>
            </w:r>
          </w:p>
        </w:tc>
      </w:tr>
    </w:tbl>
    <w:p w14:paraId="195515EE" w14:textId="798E216A" w:rsidR="00A54722" w:rsidRDefault="00A54722" w:rsidP="000F79E2">
      <w:pPr>
        <w:rPr>
          <w:lang w:val="en-GB"/>
        </w:rPr>
      </w:pPr>
    </w:p>
    <w:p w14:paraId="0AD7F2F0" w14:textId="0289BF1B" w:rsidR="00A54722" w:rsidRPr="003D662E" w:rsidRDefault="00A54722" w:rsidP="00A54722">
      <w:pPr>
        <w:pStyle w:val="Caption"/>
        <w:jc w:val="center"/>
        <w:rPr>
          <w:lang w:val="en-US"/>
        </w:rPr>
      </w:pPr>
      <w:bookmarkStart w:id="472" w:name="_Ref12955401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262ACC">
        <w:rPr>
          <w:noProof/>
          <w:lang w:val="en-US"/>
        </w:rPr>
        <w:t>25</w:t>
      </w:r>
      <w:r w:rsidRPr="003D662E">
        <w:fldChar w:fldCharType="end"/>
      </w:r>
      <w:bookmarkEnd w:id="472"/>
      <w:r w:rsidRPr="003D662E">
        <w:rPr>
          <w:lang w:val="en-US"/>
        </w:rPr>
        <w:t xml:space="preserve">: </w:t>
      </w:r>
      <w:r>
        <w:rPr>
          <w:lang w:val="en-US"/>
        </w:rPr>
        <w:t xml:space="preserve">Environment variables </w:t>
      </w:r>
      <w:r w:rsidRPr="003D662E">
        <w:rPr>
          <w:lang w:val="en-US"/>
        </w:rPr>
        <w:t>recognized by the platform</w:t>
      </w:r>
      <w:r>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A54722" w:rsidRPr="003D662E" w14:paraId="31D5FE3D"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198F8D06" w14:textId="77777777" w:rsidR="00A54722" w:rsidRPr="003D662E" w:rsidRDefault="00A54722" w:rsidP="004E5DF0">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3321DC9F"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35199781"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54722" w:rsidRPr="00566A62" w14:paraId="6858EF31"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98743D9" w14:textId="1ABB499B" w:rsidR="00A54722" w:rsidRPr="00E501C0" w:rsidRDefault="00831B6D" w:rsidP="00A54722">
            <w:pPr>
              <w:rPr>
                <w:rFonts w:ascii="Consolas" w:hAnsi="Consolas"/>
                <w:b w:val="0"/>
                <w:bCs w:val="0"/>
                <w:lang w:val="en-US"/>
              </w:rPr>
            </w:pPr>
            <w:r w:rsidRPr="00E501C0">
              <w:rPr>
                <w:rFonts w:ascii="Consolas" w:hAnsi="Consolas"/>
                <w:b w:val="0"/>
                <w:lang w:val="en-US"/>
              </w:rPr>
              <w:t>IIP_SUPPORTED_APPIDS</w:t>
            </w:r>
          </w:p>
        </w:tc>
        <w:tc>
          <w:tcPr>
            <w:tcW w:w="4395" w:type="dxa"/>
          </w:tcPr>
          <w:p w14:paraId="5542C5EE" w14:textId="20FBF11F" w:rsidR="00A54722" w:rsidRPr="00E501C0" w:rsidRDefault="00A54722" w:rsidP="00A54722">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 (similar system property, here to ease container instantiation).</w:t>
            </w:r>
          </w:p>
        </w:tc>
        <w:tc>
          <w:tcPr>
            <w:tcW w:w="1789" w:type="dxa"/>
          </w:tcPr>
          <w:p w14:paraId="7DB01D17" w14:textId="03EDCCF6" w:rsidR="00A54722" w:rsidRPr="003D662E" w:rsidRDefault="00A54722" w:rsidP="00A54722">
            <w:pPr>
              <w:cnfStyle w:val="000000000000" w:firstRow="0" w:lastRow="0" w:firstColumn="0" w:lastColumn="0" w:oddVBand="0" w:evenVBand="0" w:oddHBand="0" w:evenHBand="0" w:firstRowFirstColumn="0" w:firstRowLastColumn="0" w:lastRowFirstColumn="0" w:lastRowLastColumn="0"/>
              <w:rPr>
                <w:lang w:val="en-US"/>
              </w:rPr>
            </w:pPr>
          </w:p>
        </w:tc>
      </w:tr>
    </w:tbl>
    <w:p w14:paraId="49B7CE3D" w14:textId="77777777" w:rsidR="00A54722" w:rsidRPr="003D662E" w:rsidRDefault="00A54722" w:rsidP="000F79E2">
      <w:pPr>
        <w:rPr>
          <w:lang w:val="en-GB"/>
        </w:rPr>
      </w:pPr>
    </w:p>
    <w:p w14:paraId="57C89005" w14:textId="4E691D40" w:rsidR="008B29E6" w:rsidRPr="003D662E" w:rsidRDefault="008B29E6" w:rsidP="00AF5CD8">
      <w:pPr>
        <w:pStyle w:val="Heading2"/>
        <w:rPr>
          <w:lang w:val="en-US"/>
        </w:rPr>
      </w:pPr>
      <w:bookmarkStart w:id="473" w:name="_Ref133572230"/>
      <w:bookmarkStart w:id="474" w:name="_Toc148037190"/>
      <w:r w:rsidRPr="003D662E">
        <w:rPr>
          <w:lang w:val="en-US"/>
        </w:rPr>
        <w:t xml:space="preserve">Compiling the </w:t>
      </w:r>
      <w:r w:rsidR="003321C9">
        <w:rPr>
          <w:lang w:val="en-US"/>
        </w:rPr>
        <w:t>P</w:t>
      </w:r>
      <w:r w:rsidRPr="003D662E">
        <w:rPr>
          <w:lang w:val="en-US"/>
        </w:rPr>
        <w:t>latform</w:t>
      </w:r>
      <w:bookmarkEnd w:id="473"/>
      <w:bookmarkEnd w:id="474"/>
    </w:p>
    <w:p w14:paraId="73251AF5" w14:textId="31C2ABFE"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 xml:space="preserve">Usually the binaries of the individual components are either available via Maven central (releases) or SSE Maven repository (snapshot, </w:t>
      </w:r>
      <w:r w:rsidR="00E76F27" w:rsidRPr="003D662E">
        <w:rPr>
          <w:lang w:val="en-US"/>
        </w:rPr>
        <w:lastRenderedPageBreak/>
        <w:t>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ins w:id="475" w:author="Holger Eichelberger" w:date="2025-03-06T13:05:00Z">
        <w:r w:rsidR="00262ACC" w:rsidRPr="003D662E">
          <w:rPr>
            <w:lang w:val="en-US"/>
          </w:rPr>
          <w:t xml:space="preserve">Figure </w:t>
        </w:r>
        <w:r w:rsidR="00262ACC">
          <w:rPr>
            <w:noProof/>
            <w:lang w:val="en-US"/>
          </w:rPr>
          <w:t>68</w:t>
        </w:r>
      </w:ins>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19730"/>
                    </a:xfrm>
                    <a:prstGeom prst="rect">
                      <a:avLst/>
                    </a:prstGeom>
                  </pic:spPr>
                </pic:pic>
              </a:graphicData>
            </a:graphic>
          </wp:inline>
        </w:drawing>
      </w:r>
    </w:p>
    <w:p w14:paraId="7039C0CA" w14:textId="4B1DFA84" w:rsidR="00365E2C" w:rsidRPr="003D662E" w:rsidRDefault="00365E2C" w:rsidP="00365E2C">
      <w:pPr>
        <w:pStyle w:val="Caption"/>
        <w:jc w:val="center"/>
        <w:rPr>
          <w:lang w:val="en-US"/>
        </w:rPr>
      </w:pPr>
      <w:bookmarkStart w:id="476"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68</w:t>
      </w:r>
      <w:r w:rsidRPr="003D662E">
        <w:fldChar w:fldCharType="end"/>
      </w:r>
      <w:bookmarkEnd w:id="476"/>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2F4CAB99"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ins w:id="477" w:author="Holger Eichelberger" w:date="2025-03-06T13:05:00Z">
        <w:r w:rsidR="00262ACC" w:rsidRPr="003D662E">
          <w:rPr>
            <w:lang w:val="en-US"/>
          </w:rPr>
          <w:t xml:space="preserve">Figure </w:t>
        </w:r>
        <w:r w:rsidR="00262ACC">
          <w:rPr>
            <w:noProof/>
            <w:lang w:val="en-US"/>
          </w:rPr>
          <w:t>69</w:t>
        </w:r>
      </w:ins>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ins w:id="478" w:author="Holger Eichelberger" w:date="2025-03-06T13:05:00Z">
        <w:r w:rsidR="00262ACC" w:rsidRPr="003D662E">
          <w:rPr>
            <w:lang w:val="en-US"/>
          </w:rPr>
          <w:t xml:space="preserve">Figure </w:t>
        </w:r>
        <w:r w:rsidR="00262ACC">
          <w:rPr>
            <w:noProof/>
            <w:lang w:val="en-US"/>
          </w:rPr>
          <w:t>69</w:t>
        </w:r>
      </w:ins>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1496E2C5"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262ACC">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managed 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85DB176"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4997F4F5" w:rsidR="00CF0804" w:rsidRPr="003D662E" w:rsidRDefault="00543D0A" w:rsidP="00BB3F40">
      <w:pPr>
        <w:jc w:val="center"/>
        <w:rPr>
          <w:lang w:val="en-US"/>
        </w:rPr>
      </w:pPr>
      <w:r w:rsidRPr="00543D0A">
        <w:rPr>
          <w:noProof/>
        </w:rPr>
        <w:lastRenderedPageBreak/>
        <w:drawing>
          <wp:inline distT="0" distB="0" distL="0" distR="0" wp14:anchorId="77DCED1D" wp14:editId="22B66045">
            <wp:extent cx="4792980" cy="7760970"/>
            <wp:effectExtent l="0" t="0" r="7620" b="0"/>
            <wp:docPr id="1654308203" name="Picture 165430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792980" cy="7760970"/>
                    </a:xfrm>
                    <a:prstGeom prst="rect">
                      <a:avLst/>
                    </a:prstGeom>
                    <a:noFill/>
                    <a:ln>
                      <a:noFill/>
                    </a:ln>
                  </pic:spPr>
                </pic:pic>
              </a:graphicData>
            </a:graphic>
          </wp:inline>
        </w:drawing>
      </w:r>
    </w:p>
    <w:p w14:paraId="4F256A6D" w14:textId="45275126" w:rsidR="00B7745A" w:rsidRPr="003D662E" w:rsidRDefault="0044351F" w:rsidP="0044351F">
      <w:pPr>
        <w:pStyle w:val="Caption"/>
        <w:jc w:val="center"/>
        <w:rPr>
          <w:lang w:val="en-US"/>
        </w:rPr>
      </w:pPr>
      <w:bookmarkStart w:id="479"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69</w:t>
      </w:r>
      <w:r w:rsidRPr="003D662E">
        <w:fldChar w:fldCharType="end"/>
      </w:r>
      <w:bookmarkEnd w:id="479"/>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0980F00D" w14:textId="1CAF39EB" w:rsidR="00657557" w:rsidRPr="003D662E" w:rsidRDefault="00657557" w:rsidP="00FD23BA">
      <w:pPr>
        <w:jc w:val="both"/>
        <w:rPr>
          <w:lang w:val="en-US"/>
        </w:rPr>
      </w:pPr>
      <w:r w:rsidRPr="003D662E">
        <w:rPr>
          <w:lang w:val="en-US"/>
        </w:rPr>
        <w:br w:type="page"/>
      </w:r>
      <w:r w:rsidRPr="003D662E">
        <w:rPr>
          <w:lang w:val="en-US"/>
        </w:rPr>
        <w:lastRenderedPageBreak/>
        <w:t xml:space="preserve">The BaSyx default implementation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5B36EFEC"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 which depends on the capabilities of EASy-Producer (stand-alone, Maven-based integration</w:t>
      </w:r>
      <w:r w:rsidR="00DB02C6">
        <w:rPr>
          <w:lang w:val="en-US"/>
        </w:rPr>
        <w:t>, JDK driving force through Eclipse/xText</w:t>
      </w:r>
      <w:r w:rsidR="00D615A9" w:rsidRPr="003D662E">
        <w:rPr>
          <w:lang w:val="en-US"/>
        </w:rPr>
        <w:t>).</w:t>
      </w:r>
      <w:r w:rsidR="002F57B1" w:rsidRPr="003D662E">
        <w:rPr>
          <w:lang w:val="en-US"/>
        </w:rPr>
        <w:t xml:space="preserve"> </w:t>
      </w:r>
      <w:r w:rsidR="00AF57F7" w:rsidRPr="003D662E">
        <w:rPr>
          <w:lang w:val="en-US"/>
        </w:rPr>
        <w:t xml:space="preserve">The </w:t>
      </w:r>
      <w:r w:rsidR="003A43D2">
        <w:rPr>
          <w:lang w:val="en-US"/>
        </w:rPr>
        <w:t xml:space="preserve">platform’s </w:t>
      </w:r>
      <w:r w:rsidR="00AF57F7" w:rsidRPr="003D662E">
        <w:rPr>
          <w:lang w:val="en-US"/>
        </w:rPr>
        <w:t xml:space="preserve"> Maven plugin </w:t>
      </w:r>
      <w:r w:rsidR="00E80CE8" w:rsidRPr="003D662E">
        <w:rPr>
          <w:rFonts w:ascii="Consolas" w:hAnsi="Consolas"/>
          <w:lang w:val="en-US"/>
        </w:rPr>
        <w:t>configuration.</w:t>
      </w:r>
      <w:r w:rsidR="00E80CE8">
        <w:rPr>
          <w:rFonts w:ascii="Consolas" w:hAnsi="Consolas"/>
          <w:lang w:val="en-US"/>
        </w:rPr>
        <w:t>maven</w:t>
      </w:r>
      <w:r w:rsidR="00E80CE8" w:rsidRPr="003D662E">
        <w:rPr>
          <w:lang w:val="en-US"/>
        </w:rPr>
        <w:t xml:space="preserve"> </w:t>
      </w:r>
      <w:r w:rsidR="00AF57F7" w:rsidRPr="003D662E">
        <w:rPr>
          <w:lang w:val="en-US"/>
        </w:rPr>
        <w:t xml:space="preserve">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635A7F59" w:rsidR="00640CFE" w:rsidRDefault="00640CFE" w:rsidP="00640CFE">
      <w:pPr>
        <w:jc w:val="both"/>
        <w:rPr>
          <w:lang w:val="en-US"/>
        </w:rPr>
      </w:pPr>
      <w:r w:rsidRPr="003D662E">
        <w:rPr>
          <w:lang w:val="en-US"/>
        </w:rPr>
        <w:lastRenderedPageBreak/>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r w:rsidRPr="003D662E">
        <w:rPr>
          <w:lang w:val="en-US"/>
        </w:rPr>
        <w:t xml:space="preserve">Moreover, </w:t>
      </w:r>
      <w:r w:rsidRPr="003D662E">
        <w:rPr>
          <w:rFonts w:ascii="Consolas" w:hAnsi="Consolas"/>
          <w:lang w:val="en-US"/>
        </w:rPr>
        <w:t>test.simpleStream.spring</w:t>
      </w:r>
      <w:r w:rsidRPr="003D662E">
        <w:rPr>
          <w:lang w:val="en-US"/>
        </w:rPr>
        <w:t xml:space="preserve"> is a testing artifact containing a simple stream processor chain for testing the Spring service manager in the Services Layer.</w:t>
      </w:r>
      <w:r w:rsidR="00A43F04"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6B8B7A66"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262ACC">
        <w:rPr>
          <w:lang w:val="en-US"/>
        </w:rPr>
        <w:t>7.5</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480" w:name="_Ref57897652"/>
      <w:bookmarkStart w:id="481" w:name="_Toc148037191"/>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480"/>
      <w:bookmarkEnd w:id="481"/>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33"/>
      </w:r>
      <w:r w:rsidR="0020475E" w:rsidRPr="000C51B3">
        <w:rPr>
          <w:lang w:val="en-US"/>
        </w:rPr>
        <w:t>.</w:t>
      </w:r>
    </w:p>
    <w:p w14:paraId="0CECFBAE" w14:textId="1E90FA98" w:rsidR="00C352DA" w:rsidRPr="003D662E" w:rsidRDefault="00C352DA" w:rsidP="00C352DA">
      <w:pPr>
        <w:pStyle w:val="Heading2"/>
        <w:rPr>
          <w:lang w:val="en-US"/>
        </w:rPr>
      </w:pPr>
      <w:bookmarkStart w:id="482" w:name="_Ref129187332"/>
      <w:bookmarkStart w:id="483" w:name="_Ref133225681"/>
      <w:bookmarkStart w:id="484" w:name="_Ref133572284"/>
      <w:bookmarkStart w:id="485" w:name="_Toc148037192"/>
      <w:r w:rsidRPr="003D662E">
        <w:rPr>
          <w:lang w:val="en-US"/>
        </w:rPr>
        <w:t xml:space="preserve">Considerations for a </w:t>
      </w:r>
      <w:r w:rsidR="00356B07">
        <w:rPr>
          <w:lang w:val="en-US"/>
        </w:rPr>
        <w:t xml:space="preserve">Permanent or </w:t>
      </w:r>
      <w:r w:rsidRPr="003D662E">
        <w:rPr>
          <w:lang w:val="en-US"/>
        </w:rPr>
        <w:t>Distributed Installation</w:t>
      </w:r>
      <w:bookmarkEnd w:id="482"/>
      <w:bookmarkEnd w:id="483"/>
      <w:bookmarkEnd w:id="484"/>
      <w:bookmarkEnd w:id="485"/>
    </w:p>
    <w:p w14:paraId="18DAE042" w14:textId="1F0A129C" w:rsidR="00356B07" w:rsidRDefault="00356B07" w:rsidP="00356B07">
      <w:pPr>
        <w:jc w:val="both"/>
        <w:rPr>
          <w:lang w:val="en-US"/>
        </w:rPr>
      </w:pPr>
      <w:r w:rsidRPr="003D662E">
        <w:rPr>
          <w:lang w:val="en-US"/>
        </w:rPr>
        <w:t xml:space="preserve">For a </w:t>
      </w:r>
      <w:r w:rsidRPr="003D662E">
        <w:rPr>
          <w:b/>
          <w:lang w:val="en-US"/>
        </w:rPr>
        <w:t>permanent installation</w:t>
      </w:r>
      <w:r w:rsidRPr="003D662E">
        <w:rPr>
          <w:lang w:val="en-US"/>
        </w:rPr>
        <w:t xml:space="preserve">, the instantiation process also generates service specifications for Linux systemd, for both, integrated installation of platform services, ECS runtime and service manager on a single machine/container and additional no-dependencies service specifications for device/container installation. The generation of these system service descriptors and their execution is based on several settings in the platform configuration (mentioned below), in particular, as Linux systemd does not take system environment variables into account. These system service descriptors assume an installation of the generated jars (including containing directory, e.g., </w:t>
      </w:r>
      <w:r w:rsidRPr="003D662E">
        <w:rPr>
          <w:rFonts w:ascii="Consolas" w:hAnsi="Consolas"/>
          <w:lang w:val="en-US"/>
        </w:rPr>
        <w:t>plJars</w:t>
      </w:r>
      <w:r w:rsidRPr="003D662E">
        <w:rPr>
          <w:lang w:val="en-US"/>
        </w:rPr>
        <w:t xml:space="preserve">) in the </w:t>
      </w:r>
      <w:r w:rsidRPr="003D662E">
        <w:rPr>
          <w:rFonts w:ascii="Consolas" w:hAnsi="Consolas"/>
          <w:lang w:val="en-US"/>
        </w:rPr>
        <w:t>instDir</w:t>
      </w:r>
      <w:r w:rsidRPr="003D662E">
        <w:rPr>
          <w:lang w:val="en-US"/>
        </w:rPr>
        <w:t xml:space="preserve"> (by default </w:t>
      </w:r>
      <w:r w:rsidRPr="003D662E">
        <w:rPr>
          <w:rFonts w:ascii="Consolas" w:hAnsi="Consolas"/>
          <w:lang w:val="en-US"/>
        </w:rPr>
        <w:t>/opt/iip</w:t>
      </w:r>
      <w:r w:rsidRPr="003D662E">
        <w:rPr>
          <w:lang w:val="en-US"/>
        </w:rPr>
        <w:t xml:space="preserve">). For execution, the Java specified in </w:t>
      </w:r>
      <w:r w:rsidRPr="003D662E">
        <w:rPr>
          <w:rFonts w:ascii="Consolas" w:hAnsi="Consolas"/>
          <w:lang w:val="en-US"/>
        </w:rPr>
        <w:t>javaExe</w:t>
      </w:r>
      <w:r w:rsidRPr="003D662E">
        <w:rPr>
          <w:lang w:val="en-US"/>
        </w:rPr>
        <w:t xml:space="preserve"> (default </w:t>
      </w:r>
      <w:r w:rsidRPr="003D662E">
        <w:rPr>
          <w:rFonts w:ascii="Consolas" w:hAnsi="Consolas"/>
          <w:lang w:val="en-US"/>
        </w:rPr>
        <w:t>/opt/iip/java</w:t>
      </w:r>
      <w:r w:rsidRPr="003D662E">
        <w:rPr>
          <w:lang w:val="en-US"/>
        </w:rPr>
        <w:t xml:space="preserve">, intended to be a link to the actual JVM) is used. After completion of the startup process, the respective platform executable creates a file containing the process identification (PID) in the </w:t>
      </w:r>
      <w:r w:rsidRPr="003D662E">
        <w:rPr>
          <w:rFonts w:ascii="Consolas" w:hAnsi="Consolas"/>
          <w:lang w:val="en-US"/>
        </w:rPr>
        <w:t>pidDir</w:t>
      </w:r>
      <w:r w:rsidRPr="003D662E">
        <w:rPr>
          <w:lang w:val="en-US"/>
        </w:rPr>
        <w:t xml:space="preserve"> (by default </w:t>
      </w:r>
      <w:r w:rsidRPr="003D662E">
        <w:rPr>
          <w:rFonts w:ascii="Consolas" w:hAnsi="Consolas"/>
          <w:lang w:val="en-US"/>
        </w:rPr>
        <w:t>/run</w:t>
      </w:r>
      <w:r w:rsidRPr="003D662E">
        <w:rPr>
          <w:rFonts w:cstheme="minorHAnsi"/>
          <w:lang w:val="en-US"/>
        </w:rPr>
        <w:t xml:space="preserve"> for Linux and the temporary folder for Windows</w:t>
      </w:r>
      <w:r w:rsidRPr="003D662E">
        <w:rPr>
          <w:rFonts w:ascii="Consolas" w:hAnsi="Consolas"/>
          <w:lang w:val="en-US"/>
        </w:rPr>
        <w:t>)</w:t>
      </w:r>
      <w:r w:rsidRPr="003D662E">
        <w:rPr>
          <w:lang w:val="en-US"/>
        </w:rPr>
        <w:t>. These PID files are, e.g., considered by the startup scripts of the generated containers.</w:t>
      </w:r>
    </w:p>
    <w:p w14:paraId="73F6F060" w14:textId="1397A974" w:rsidR="002726FF" w:rsidRPr="003D662E" w:rsidRDefault="002726FF" w:rsidP="00356B07">
      <w:pPr>
        <w:jc w:val="both"/>
        <w:rPr>
          <w:lang w:val="en-US"/>
        </w:rPr>
      </w:pPr>
      <w:r w:rsidRPr="00D05BB6">
        <w:rPr>
          <w:lang w:val="en-US"/>
        </w:rPr>
        <w:t xml:space="preserve">If applications shall be executed in </w:t>
      </w:r>
      <w:r w:rsidRPr="00D05BB6">
        <w:rPr>
          <w:b/>
          <w:lang w:val="en-US"/>
        </w:rPr>
        <w:t>non-containerized</w:t>
      </w:r>
      <w:r w:rsidRPr="00D05BB6">
        <w:rPr>
          <w:lang w:val="en-US"/>
        </w:rPr>
        <w:t xml:space="preserve"> manner, it may be required to install additional programs or libraries that are not shipped with a packaged application. This may be operating system programs that were excluded from packaging as well as </w:t>
      </w:r>
      <w:r w:rsidRPr="00D05BB6">
        <w:rPr>
          <w:b/>
          <w:lang w:val="en-US"/>
        </w:rPr>
        <w:t>Python dependencies</w:t>
      </w:r>
      <w:r w:rsidRPr="00D05BB6">
        <w:rPr>
          <w:lang w:val="en-US"/>
        </w:rPr>
        <w:t xml:space="preserve">. Often, Python installations assume that required Python packages are installed per user, i.e. in the user home. If a different process, e.g., via systemd shall execute your services, then the required dependencies must be also available in the search paths of that respective user, i.e., </w:t>
      </w:r>
      <w:r w:rsidR="00091C18" w:rsidRPr="00D05BB6">
        <w:rPr>
          <w:lang w:val="en-US"/>
        </w:rPr>
        <w:t xml:space="preserve">either installed global or </w:t>
      </w:r>
      <w:r w:rsidRPr="00D05BB6">
        <w:rPr>
          <w:lang w:val="en-US"/>
        </w:rPr>
        <w:t>as root user.</w:t>
      </w:r>
      <w:r w:rsidR="009057E8" w:rsidRPr="00D05BB6">
        <w:rPr>
          <w:lang w:val="en-US"/>
        </w:rPr>
        <w:t xml:space="preserve"> </w:t>
      </w:r>
      <w:r w:rsidR="009057E8" w:rsidRPr="00D05BB6">
        <w:rPr>
          <w:lang w:val="en-US"/>
        </w:rPr>
        <w:lastRenderedPageBreak/>
        <w:t xml:space="preserve">If your installation includes multiple versions of Python, it might be needed to set the environment variable </w:t>
      </w:r>
      <w:r w:rsidR="009057E8" w:rsidRPr="00D05BB6">
        <w:rPr>
          <w:rFonts w:ascii="Consolas" w:hAnsi="Consolas"/>
          <w:lang w:val="en-US"/>
        </w:rPr>
        <w:t>IIP_PYTHON</w:t>
      </w:r>
      <w:r w:rsidR="009057E8" w:rsidRPr="00D05BB6">
        <w:rPr>
          <w:lang w:val="en-US"/>
        </w:rPr>
        <w:t xml:space="preserve"> (cf. Section </w:t>
      </w:r>
      <w:r w:rsidR="009057E8" w:rsidRPr="00D05BB6">
        <w:rPr>
          <w:lang w:val="en-US"/>
        </w:rPr>
        <w:fldChar w:fldCharType="begin"/>
      </w:r>
      <w:r w:rsidR="009057E8" w:rsidRPr="00D05BB6">
        <w:rPr>
          <w:lang w:val="en-US"/>
        </w:rPr>
        <w:instrText xml:space="preserve"> REF _Ref145617617 \r \h </w:instrText>
      </w:r>
      <w:r w:rsidR="00131479" w:rsidRPr="00D05BB6">
        <w:rPr>
          <w:lang w:val="en-US"/>
        </w:rPr>
        <w:instrText xml:space="preserve"> \* MERGEFORMAT </w:instrText>
      </w:r>
      <w:r w:rsidR="009057E8" w:rsidRPr="00D05BB6">
        <w:rPr>
          <w:lang w:val="en-US"/>
        </w:rPr>
      </w:r>
      <w:r w:rsidR="009057E8" w:rsidRPr="00D05BB6">
        <w:rPr>
          <w:lang w:val="en-US"/>
        </w:rPr>
        <w:fldChar w:fldCharType="separate"/>
      </w:r>
      <w:r w:rsidR="00262ACC">
        <w:rPr>
          <w:lang w:val="en-US"/>
        </w:rPr>
        <w:t>3.5.2.2</w:t>
      </w:r>
      <w:r w:rsidR="009057E8" w:rsidRPr="00D05BB6">
        <w:rPr>
          <w:lang w:val="en-US"/>
        </w:rPr>
        <w:fldChar w:fldCharType="end"/>
      </w:r>
      <w:r w:rsidR="009057E8" w:rsidRPr="00D05BB6">
        <w:rPr>
          <w:lang w:val="en-US"/>
        </w:rPr>
        <w:t>).</w:t>
      </w:r>
      <w:r w:rsidR="00866346" w:rsidRPr="00D05BB6">
        <w:rPr>
          <w:lang w:val="en-US"/>
        </w:rPr>
        <w:t xml:space="preserve"> For systemd, </w:t>
      </w:r>
      <w:r w:rsidR="00866346" w:rsidRPr="00D05BB6">
        <w:rPr>
          <w:rFonts w:ascii="Consolas" w:hAnsi="Consolas"/>
          <w:lang w:val="en-US"/>
        </w:rPr>
        <w:t>IIP_PYTHON</w:t>
      </w:r>
      <w:r w:rsidR="00866346" w:rsidRPr="00D05BB6">
        <w:rPr>
          <w:lang w:val="en-US"/>
        </w:rPr>
        <w:t xml:space="preserve"> may have to be set explicitly in the systemd system descriptor.</w:t>
      </w:r>
      <w:r w:rsidR="00866346">
        <w:rPr>
          <w:highlight w:val="green"/>
          <w:lang w:val="en-US"/>
        </w:rPr>
        <w:t xml:space="preserve"> </w:t>
      </w:r>
    </w:p>
    <w:p w14:paraId="7A7FEEB7" w14:textId="32285F48" w:rsidR="00C352DA" w:rsidRPr="003D662E" w:rsidRDefault="00C352DA" w:rsidP="00C352DA">
      <w:pPr>
        <w:jc w:val="both"/>
        <w:rPr>
          <w:lang w:val="en-US"/>
        </w:rPr>
      </w:pPr>
      <w:r w:rsidRPr="003D662E">
        <w:rPr>
          <w:lang w:val="en-US"/>
        </w:rPr>
        <w:t xml:space="preserve">As mentioned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262ACC">
        <w:rPr>
          <w:lang w:val="en-US"/>
        </w:rPr>
        <w:t>7.5</w:t>
      </w:r>
      <w:r w:rsidRPr="003D662E">
        <w:rPr>
          <w:lang w:val="en-US"/>
        </w:rPr>
        <w:fldChar w:fldCharType="end"/>
      </w:r>
      <w:r w:rsidRPr="003D662E">
        <w:rPr>
          <w:lang w:val="en-US"/>
        </w:rPr>
        <w:t xml:space="preserve">, a distributed setup with </w:t>
      </w:r>
      <w:r w:rsidRPr="00F64EFF">
        <w:rPr>
          <w:b/>
          <w:lang w:val="en-US"/>
        </w:rPr>
        <w:t>multiple servers acting in different roles</w:t>
      </w:r>
      <w:r w:rsidRPr="003D662E">
        <w:rPr>
          <w:lang w:val="en-US"/>
        </w:rPr>
        <w:t xml:space="preserve"> may require a more individualized configuration. In </w:t>
      </w:r>
      <w:r w:rsidRPr="003D662E">
        <w:rPr>
          <w:lang w:val="en-US"/>
        </w:rPr>
        <w:fldChar w:fldCharType="begin"/>
      </w:r>
      <w:r w:rsidRPr="003D662E">
        <w:rPr>
          <w:lang w:val="en-US"/>
        </w:rPr>
        <w:instrText xml:space="preserve"> REF _Ref122336399 \h  \* MERGEFORMAT </w:instrText>
      </w:r>
      <w:r w:rsidRPr="003D662E">
        <w:rPr>
          <w:lang w:val="en-US"/>
        </w:rPr>
      </w:r>
      <w:r w:rsidRPr="003D662E">
        <w:rPr>
          <w:lang w:val="en-US"/>
        </w:rPr>
        <w:fldChar w:fldCharType="separate"/>
      </w:r>
      <w:ins w:id="486" w:author="Holger Eichelberger" w:date="2025-03-06T13:05:00Z">
        <w:r w:rsidR="00262ACC" w:rsidRPr="003D662E">
          <w:rPr>
            <w:lang w:val="en-US"/>
          </w:rPr>
          <w:t xml:space="preserve">Table </w:t>
        </w:r>
        <w:r w:rsidR="00262ACC">
          <w:rPr>
            <w:noProof/>
            <w:lang w:val="en-US"/>
          </w:rPr>
          <w:t>26</w:t>
        </w:r>
      </w:ins>
      <w:r w:rsidRPr="003D662E">
        <w:rPr>
          <w:lang w:val="en-US"/>
        </w:rPr>
        <w:fldChar w:fldCharType="end"/>
      </w:r>
      <w:r w:rsidRPr="003D662E">
        <w:rPr>
          <w:lang w:val="en-US"/>
        </w:rPr>
        <w:t xml:space="preserve">, we summarize the configuration </w:t>
      </w:r>
      <w:r w:rsidR="001C4048" w:rsidRPr="003D662E">
        <w:rPr>
          <w:lang w:val="en-US"/>
        </w:rPr>
        <w:t>variables that</w:t>
      </w:r>
      <w:r w:rsidRPr="003D662E">
        <w:rPr>
          <w:lang w:val="en-US"/>
        </w:rPr>
        <w:t xml:space="preserve"> are of particular importance for such a setup.</w:t>
      </w:r>
    </w:p>
    <w:p w14:paraId="18F5DEA4" w14:textId="723631CF" w:rsidR="00C352DA" w:rsidRPr="003D662E" w:rsidRDefault="00C352DA" w:rsidP="00C352DA">
      <w:pPr>
        <w:pStyle w:val="Caption"/>
        <w:jc w:val="center"/>
        <w:rPr>
          <w:lang w:val="en-US"/>
        </w:rPr>
      </w:pPr>
      <w:bookmarkStart w:id="487" w:name="_Ref122336399"/>
      <w:bookmarkStart w:id="488" w:name="_Ref12233639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262ACC">
        <w:rPr>
          <w:noProof/>
          <w:lang w:val="en-US"/>
        </w:rPr>
        <w:t>26</w:t>
      </w:r>
      <w:r w:rsidRPr="003D662E">
        <w:fldChar w:fldCharType="end"/>
      </w:r>
      <w:bookmarkEnd w:id="487"/>
      <w:r w:rsidRPr="003D662E">
        <w:rPr>
          <w:lang w:val="en-US"/>
        </w:rPr>
        <w:t>: Summary of configuration variables for a distributed server installation.</w:t>
      </w:r>
      <w:bookmarkEnd w:id="488"/>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3966"/>
        <w:gridCol w:w="3186"/>
        <w:gridCol w:w="1910"/>
      </w:tblGrid>
      <w:tr w:rsidR="00C352DA" w:rsidRPr="003D662E" w14:paraId="2205AAD9"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966" w:type="dxa"/>
            <w:tcBorders>
              <w:bottom w:val="none" w:sz="0" w:space="0" w:color="auto"/>
            </w:tcBorders>
            <w:shd w:val="clear" w:color="auto" w:fill="086171"/>
          </w:tcPr>
          <w:p w14:paraId="2B6AEC4E" w14:textId="77777777" w:rsidR="00C352DA" w:rsidRPr="003D662E" w:rsidRDefault="00C352DA" w:rsidP="00A80FDA">
            <w:pPr>
              <w:rPr>
                <w:b w:val="0"/>
                <w:bCs w:val="0"/>
                <w:color w:val="FFFFFF" w:themeColor="background1"/>
                <w:lang w:val="en-US"/>
              </w:rPr>
            </w:pPr>
            <w:r w:rsidRPr="003D662E">
              <w:rPr>
                <w:color w:val="FFFFFF" w:themeColor="background1"/>
                <w:lang w:val="en-US"/>
              </w:rPr>
              <w:t>IVML Variable</w:t>
            </w:r>
          </w:p>
        </w:tc>
        <w:tc>
          <w:tcPr>
            <w:tcW w:w="3186" w:type="dxa"/>
            <w:tcBorders>
              <w:bottom w:val="none" w:sz="0" w:space="0" w:color="auto"/>
            </w:tcBorders>
            <w:shd w:val="clear" w:color="auto" w:fill="086171"/>
          </w:tcPr>
          <w:p w14:paraId="3FF8450D"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Semantics</w:t>
            </w:r>
          </w:p>
        </w:tc>
        <w:tc>
          <w:tcPr>
            <w:tcW w:w="1910" w:type="dxa"/>
            <w:tcBorders>
              <w:bottom w:val="none" w:sz="0" w:space="0" w:color="auto"/>
            </w:tcBorders>
            <w:shd w:val="clear" w:color="auto" w:fill="086171"/>
          </w:tcPr>
          <w:p w14:paraId="327DDFF6"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352DA" w:rsidRPr="003D662E" w14:paraId="3F403066"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4E780F7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transport.globalHost</w:t>
            </w:r>
          </w:p>
        </w:tc>
        <w:tc>
          <w:tcPr>
            <w:tcW w:w="3186" w:type="dxa"/>
          </w:tcPr>
          <w:p w14:paraId="6EF515E6"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communication broker (depending on transport protocol) for inter-device communication, monitoring, tracing, etc. Default port is 8883, may differ depending on transport protocol.</w:t>
            </w:r>
          </w:p>
        </w:tc>
        <w:tc>
          <w:tcPr>
            <w:tcW w:w="1910" w:type="dxa"/>
          </w:tcPr>
          <w:p w14:paraId="4B560D1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localhost</w:t>
            </w:r>
          </w:p>
        </w:tc>
      </w:tr>
      <w:tr w:rsidR="00C352DA" w:rsidRPr="003D662E" w14:paraId="546B6A92"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C8D902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transport.localPort</w:t>
            </w:r>
          </w:p>
        </w:tc>
        <w:tc>
          <w:tcPr>
            <w:tcW w:w="3186" w:type="dxa"/>
          </w:tcPr>
          <w:p w14:paraId="7DDED1A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 xml:space="preserve">Network port for local broker instances, i.e., brokers for intra-device data transport. </w:t>
            </w:r>
          </w:p>
        </w:tc>
        <w:tc>
          <w:tcPr>
            <w:tcW w:w="1910" w:type="dxa"/>
          </w:tcPr>
          <w:p w14:paraId="681DA5B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sidRPr="003D662E">
              <w:rPr>
                <w:rFonts w:ascii="Consolas" w:hAnsi="Consolas" w:cstheme="minorHAnsi"/>
                <w:lang w:val="en-US"/>
              </w:rPr>
              <w:t>transport.port</w:t>
            </w:r>
          </w:p>
        </w:tc>
      </w:tr>
      <w:tr w:rsidR="00C352DA" w:rsidRPr="003D662E" w14:paraId="281DE70A"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7E43E01"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transport.localEcsPort</w:t>
            </w:r>
          </w:p>
        </w:tc>
        <w:tc>
          <w:tcPr>
            <w:tcW w:w="3186" w:type="dxa"/>
          </w:tcPr>
          <w:p w14:paraId="4A2B73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Network port of local broker instances (in ECS-runtime container). Must differ from global transport port if ECS-runtime/service manager shall be executed on central servers/broker.</w:t>
            </w:r>
          </w:p>
        </w:tc>
        <w:tc>
          <w:tcPr>
            <w:tcW w:w="1910" w:type="dxa"/>
          </w:tcPr>
          <w:p w14:paraId="7FF9AAE4"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8889</w:t>
            </w:r>
          </w:p>
        </w:tc>
      </w:tr>
      <w:tr w:rsidR="00C352DA" w:rsidRPr="00566A62" w14:paraId="412A0CFD"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E35280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aasServer.host</w:t>
            </w:r>
          </w:p>
        </w:tc>
        <w:tc>
          <w:tcPr>
            <w:tcW w:w="3186" w:type="dxa"/>
          </w:tcPr>
          <w:p w14:paraId="784C58C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AAS server host name as used by all devices.</w:t>
            </w:r>
          </w:p>
        </w:tc>
        <w:tc>
          <w:tcPr>
            <w:tcW w:w="1910" w:type="dxa"/>
          </w:tcPr>
          <w:p w14:paraId="23F6766E"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7D4C4AEB"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05411424"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aasServer.serverHost</w:t>
            </w:r>
          </w:p>
        </w:tc>
        <w:tc>
          <w:tcPr>
            <w:tcW w:w="3186" w:type="dxa"/>
          </w:tcPr>
          <w:p w14:paraId="2CAE4E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Replaces aasServer.host on the server if the AAS server process shall listen to a dedicated network.</w:t>
            </w:r>
          </w:p>
        </w:tc>
        <w:tc>
          <w:tcPr>
            <w:tcW w:w="1910" w:type="dxa"/>
          </w:tcPr>
          <w:p w14:paraId="36051D9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w:t>
            </w:r>
          </w:p>
        </w:tc>
      </w:tr>
      <w:tr w:rsidR="00C352DA" w:rsidRPr="00566A62" w14:paraId="0E9934F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72E3144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aasRegistryServer.host</w:t>
            </w:r>
            <w:r w:rsidRPr="003D662E">
              <w:rPr>
                <w:rFonts w:ascii="Consolas" w:hAnsi="Consolas" w:cstheme="minorHAnsi"/>
                <w:b w:val="0"/>
                <w:bCs w:val="0"/>
                <w:lang w:val="en-US"/>
              </w:rPr>
              <w:br/>
              <w:t>aasRegistryServer.serverHost</w:t>
            </w:r>
          </w:p>
        </w:tc>
        <w:tc>
          <w:tcPr>
            <w:tcW w:w="3186" w:type="dxa"/>
          </w:tcPr>
          <w:p w14:paraId="0C8CD7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Akin to aasServer, but for the AAS registry.</w:t>
            </w:r>
          </w:p>
        </w:tc>
        <w:tc>
          <w:tcPr>
            <w:tcW w:w="1910" w:type="dxa"/>
          </w:tcPr>
          <w:p w14:paraId="122ACA2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2702F0D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26910367"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platformMonitoring.host</w:t>
            </w:r>
          </w:p>
        </w:tc>
        <w:tc>
          <w:tcPr>
            <w:tcW w:w="3186" w:type="dxa"/>
          </w:tcPr>
          <w:p w14:paraId="243C57F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central platform monitoring, by default Prometheus. May be pre-installed.</w:t>
            </w:r>
          </w:p>
        </w:tc>
        <w:tc>
          <w:tcPr>
            <w:tcW w:w="1910" w:type="dxa"/>
          </w:tcPr>
          <w:p w14:paraId="3A06840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0038BDA0"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6DDE662"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platformMonitoring.exporterHost</w:t>
            </w:r>
          </w:p>
        </w:tc>
        <w:tc>
          <w:tcPr>
            <w:tcW w:w="3186" w:type="dxa"/>
          </w:tcPr>
          <w:p w14:paraId="79DC109E" w14:textId="07D0C281"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Prometheus data exporter.</w:t>
            </w:r>
          </w:p>
        </w:tc>
        <w:tc>
          <w:tcPr>
            <w:tcW w:w="1910" w:type="dxa"/>
          </w:tcPr>
          <w:p w14:paraId="0A76877F"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77A92C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BCF563B"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platformMonitoring.alertMgrHost</w:t>
            </w:r>
          </w:p>
        </w:tc>
        <w:tc>
          <w:tcPr>
            <w:tcW w:w="3186" w:type="dxa"/>
          </w:tcPr>
          <w:p w14:paraId="7C2BC4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running the Prometheus alert Manager. May be pre-installed.</w:t>
            </w:r>
          </w:p>
        </w:tc>
        <w:tc>
          <w:tcPr>
            <w:tcW w:w="1910" w:type="dxa"/>
          </w:tcPr>
          <w:p w14:paraId="36153AB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A0F9B7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45D2E96"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 xml:space="preserve">managementUI.port </w:t>
            </w:r>
          </w:p>
        </w:tc>
        <w:tc>
          <w:tcPr>
            <w:tcW w:w="3186" w:type="dxa"/>
          </w:tcPr>
          <w:p w14:paraId="65D111F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Port of the platform management UI. Currently started on same server as aasServer.</w:t>
            </w:r>
          </w:p>
        </w:tc>
        <w:tc>
          <w:tcPr>
            <w:tcW w:w="1910" w:type="dxa"/>
          </w:tcPr>
          <w:p w14:paraId="20AB635D"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4200</w:t>
            </w:r>
          </w:p>
        </w:tc>
      </w:tr>
      <w:tr w:rsidR="001D3E50" w:rsidRPr="003D662E" w14:paraId="4BB0A869"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B2176C1" w14:textId="3F2216E0" w:rsidR="001D3E50" w:rsidRPr="003D662E" w:rsidRDefault="001D3E50" w:rsidP="001D3E50">
            <w:pPr>
              <w:rPr>
                <w:rFonts w:ascii="Consolas" w:hAnsi="Consolas" w:cstheme="minorHAnsi"/>
                <w:lang w:val="en-US"/>
              </w:rPr>
            </w:pPr>
            <w:r w:rsidRPr="00811234">
              <w:rPr>
                <w:rFonts w:ascii="Consolas" w:hAnsi="Consolas" w:cstheme="minorHAnsi"/>
                <w:b w:val="0"/>
                <w:bCs w:val="0"/>
                <w:lang w:val="en-US"/>
              </w:rPr>
              <w:t>containerManager.registry</w:t>
            </w:r>
          </w:p>
        </w:tc>
        <w:tc>
          <w:tcPr>
            <w:tcW w:w="3186" w:type="dxa"/>
          </w:tcPr>
          <w:p w14:paraId="7DD5BBED" w14:textId="43EE9473"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Server hosting the local Docker registry w</w:t>
            </w:r>
            <w:r w:rsidR="00811234">
              <w:rPr>
                <w:rFonts w:cstheme="minorHAnsi"/>
                <w:lang w:val="en-US"/>
              </w:rPr>
              <w:t>i</w:t>
            </w:r>
            <w:r w:rsidRPr="00811234">
              <w:rPr>
                <w:rFonts w:cstheme="minorHAnsi"/>
                <w:lang w:val="en-US"/>
              </w:rPr>
              <w:t xml:space="preserve">th port. </w:t>
            </w:r>
            <w:r w:rsidR="00811234">
              <w:rPr>
                <w:rFonts w:cstheme="minorHAnsi"/>
                <w:lang w:val="en-US"/>
              </w:rPr>
              <w:t>Start before platform</w:t>
            </w:r>
            <w:r w:rsidRPr="00811234">
              <w:rPr>
                <w:rFonts w:cstheme="minorHAnsi"/>
                <w:lang w:val="en-US"/>
              </w:rPr>
              <w:t>.</w:t>
            </w:r>
          </w:p>
        </w:tc>
        <w:tc>
          <w:tcPr>
            <w:tcW w:w="1910" w:type="dxa"/>
          </w:tcPr>
          <w:p w14:paraId="0B977002" w14:textId="05706DAC"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192.168.2.1:5001</w:t>
            </w:r>
          </w:p>
        </w:tc>
      </w:tr>
    </w:tbl>
    <w:p w14:paraId="4A6B2EBE" w14:textId="674B4E4C" w:rsidR="00C352DA" w:rsidRDefault="00C352DA" w:rsidP="00A93AB1">
      <w:pPr>
        <w:rPr>
          <w:lang w:val="en-US"/>
        </w:rPr>
      </w:pPr>
    </w:p>
    <w:p w14:paraId="4F079924" w14:textId="5CD1C6B9" w:rsidR="00015C85" w:rsidRDefault="00015C85" w:rsidP="00A93AB1">
      <w:pPr>
        <w:rPr>
          <w:lang w:val="en-US"/>
        </w:rPr>
      </w:pPr>
      <w:r w:rsidRPr="003D662E">
        <w:rPr>
          <w:noProof/>
          <w:lang w:val="en-US"/>
        </w:rPr>
        <w:lastRenderedPageBreak/>
        <mc:AlternateContent>
          <mc:Choice Requires="wps">
            <w:drawing>
              <wp:anchor distT="45720" distB="45720" distL="114300" distR="114300" simplePos="0" relativeHeight="251774976" behindDoc="0" locked="0" layoutInCell="1" allowOverlap="1" wp14:anchorId="7F76A0B4" wp14:editId="76C17C79">
                <wp:simplePos x="0" y="0"/>
                <wp:positionH relativeFrom="margin">
                  <wp:align>left</wp:align>
                </wp:positionH>
                <wp:positionV relativeFrom="paragraph">
                  <wp:posOffset>283265</wp:posOffset>
                </wp:positionV>
                <wp:extent cx="5734050" cy="1404620"/>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chemeClr val="bg1">
                            <a:lumMod val="85000"/>
                          </a:schemeClr>
                        </a:solidFill>
                        <a:ln w="9525">
                          <a:noFill/>
                          <a:miter lim="800000"/>
                          <a:headEnd/>
                          <a:tailEnd/>
                        </a:ln>
                      </wps:spPr>
                      <wps:txbx>
                        <w:txbxContent>
                          <w:p w14:paraId="3AC7307E" w14:textId="77777777"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7135A5" w:rsidRPr="00015C85" w:rsidRDefault="007135A5" w:rsidP="00015C85">
                            <w:pPr>
                              <w:spacing w:after="0"/>
                              <w:rPr>
                                <w:rFonts w:ascii="Consolas" w:hAnsi="Consolas"/>
                                <w:color w:val="000000" w:themeColor="text1"/>
                                <w:lang w:val="en-GB"/>
                              </w:rPr>
                            </w:pPr>
                          </w:p>
                          <w:p w14:paraId="6AC35205" w14:textId="1AEA9BE0"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7135A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7135A5" w:rsidRPr="00015C85" w:rsidRDefault="007135A5" w:rsidP="00015C85">
                            <w:pPr>
                              <w:spacing w:after="0"/>
                              <w:rPr>
                                <w:rFonts w:ascii="Consolas" w:hAnsi="Consolas"/>
                                <w:color w:val="000000" w:themeColor="text1"/>
                                <w:lang w:val="en-US"/>
                              </w:rPr>
                            </w:pPr>
                          </w:p>
                          <w:p w14:paraId="61421330" w14:textId="29C443DE"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76A0B4" id="_x0000_s1029" type="#_x0000_t202" style="position:absolute;margin-left:0;margin-top:22.3pt;width:451.5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" fillcolor="#d8d8d8 [2732]" stroked="f">
                <v:textbox style="mso-fit-shape-to-text:t">
                  <w:txbxContent>
                    <w:p w14:paraId="3AC7307E" w14:textId="77777777"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7135A5" w:rsidRPr="00015C85" w:rsidRDefault="007135A5" w:rsidP="00015C85">
                      <w:pPr>
                        <w:spacing w:after="0"/>
                        <w:rPr>
                          <w:rFonts w:ascii="Consolas" w:hAnsi="Consolas"/>
                          <w:color w:val="000000" w:themeColor="text1"/>
                          <w:lang w:val="en-GB"/>
                        </w:rPr>
                      </w:pPr>
                    </w:p>
                    <w:p w14:paraId="6AC35205" w14:textId="1AEA9BE0"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7135A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7135A5" w:rsidRPr="00015C85" w:rsidRDefault="007135A5" w:rsidP="00015C85">
                      <w:pPr>
                        <w:spacing w:after="0"/>
                        <w:rPr>
                          <w:rFonts w:ascii="Consolas" w:hAnsi="Consolas"/>
                          <w:color w:val="000000" w:themeColor="text1"/>
                          <w:lang w:val="en-US"/>
                        </w:rPr>
                      </w:pPr>
                    </w:p>
                    <w:p w14:paraId="61421330" w14:textId="29C443DE"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v:textbox>
                <w10:wrap type="topAndBottom" anchorx="margin"/>
              </v:shape>
            </w:pict>
          </mc:Fallback>
        </mc:AlternateContent>
      </w:r>
      <w:r>
        <w:rPr>
          <w:lang w:val="en-US"/>
        </w:rPr>
        <w:t>In a real installation, there are also variables in the configuation model that need consideration, e.g.:</w:t>
      </w:r>
    </w:p>
    <w:p w14:paraId="144E9BFA" w14:textId="356A8BA3" w:rsidR="00015C85" w:rsidRPr="00454C08" w:rsidRDefault="00015C85" w:rsidP="00454C08">
      <w:pPr>
        <w:jc w:val="both"/>
        <w:rPr>
          <w:highlight w:val="green"/>
          <w:lang w:val="en-US"/>
        </w:rPr>
      </w:pPr>
      <w:r w:rsidRPr="00811234">
        <w:rPr>
          <w:lang w:val="en-US"/>
        </w:rPr>
        <w:t xml:space="preserve">The first three variable assignments define the actual installation locations on the target file system. </w:t>
      </w:r>
      <w:r w:rsidRPr="00811234">
        <w:rPr>
          <w:rFonts w:ascii="Consolas" w:hAnsi="Consolas"/>
          <w:lang w:val="en-US"/>
        </w:rPr>
        <w:t>instDir</w:t>
      </w:r>
      <w:r w:rsidRPr="00811234">
        <w:rPr>
          <w:lang w:val="en-US"/>
        </w:rPr>
        <w:t xml:space="preserve"> is the installation home directory of the platform, </w:t>
      </w:r>
      <w:r w:rsidRPr="00811234">
        <w:rPr>
          <w:rFonts w:ascii="Consolas" w:hAnsi="Consolas"/>
          <w:lang w:val="en-US"/>
        </w:rPr>
        <w:t>javaExe</w:t>
      </w:r>
      <w:r w:rsidRPr="00811234">
        <w:rPr>
          <w:lang w:val="en-US"/>
        </w:rPr>
        <w:t xml:space="preserve"> the JVM binary and </w:t>
      </w:r>
      <w:r w:rsidRPr="00811234">
        <w:rPr>
          <w:rFonts w:ascii="Consolas" w:hAnsi="Consolas"/>
          <w:lang w:val="en-US"/>
        </w:rPr>
        <w:t>pidDir</w:t>
      </w:r>
      <w:r w:rsidRPr="00811234">
        <w:rPr>
          <w:lang w:val="en-US"/>
        </w:rPr>
        <w:t xml:space="preserve"> the directory where to write process identification files (PID) to. Although technical installation settings, this information is used to instantiate scripts as actual or adequate default value. For example, Linux systemd service descriptors usually cannot work with system environment variables and need absolute paths. The generated system descriptors will then be ready to use on your system.</w:t>
      </w:r>
    </w:p>
    <w:p w14:paraId="002F3FCE" w14:textId="2E852330" w:rsidR="00015C85" w:rsidRPr="007C655F" w:rsidRDefault="00015C85" w:rsidP="00454C08">
      <w:pPr>
        <w:jc w:val="both"/>
        <w:rPr>
          <w:lang w:val="en-US"/>
        </w:rPr>
      </w:pPr>
      <w:r w:rsidRPr="007C655F">
        <w:rPr>
          <w:lang w:val="en-US"/>
        </w:rPr>
        <w:t xml:space="preserve">The </w:t>
      </w:r>
      <w:r w:rsidR="007C655F" w:rsidRPr="007C655F">
        <w:rPr>
          <w:lang w:val="en-US"/>
        </w:rPr>
        <w:t xml:space="preserve">following </w:t>
      </w:r>
      <w:r w:rsidRPr="007C655F">
        <w:rPr>
          <w:lang w:val="en-US"/>
        </w:rPr>
        <w:t xml:space="preserve">two settings define the folder where container descriptors, application/service artifacts and deployment plans are located for download. This </w:t>
      </w:r>
      <w:r w:rsidR="003F537C">
        <w:rPr>
          <w:lang w:val="en-US"/>
        </w:rPr>
        <w:t>can</w:t>
      </w:r>
      <w:r w:rsidRPr="007C655F">
        <w:rPr>
          <w:lang w:val="en-US"/>
        </w:rPr>
        <w:t xml:space="preserve"> be a path considered by the UI webserver or a path handled by an already installed</w:t>
      </w:r>
      <w:r w:rsidR="003F537C">
        <w:rPr>
          <w:lang w:val="en-US"/>
        </w:rPr>
        <w:t>, external</w:t>
      </w:r>
      <w:r w:rsidRPr="007C655F">
        <w:rPr>
          <w:lang w:val="en-US"/>
        </w:rPr>
        <w:t xml:space="preserve"> webserver. To compose the correct URLs in your </w:t>
      </w:r>
      <w:r w:rsidR="003F537C">
        <w:rPr>
          <w:lang w:val="en-US"/>
        </w:rPr>
        <w:t xml:space="preserve">installation, i.e., </w:t>
      </w:r>
      <w:r w:rsidRPr="007C655F">
        <w:rPr>
          <w:lang w:val="en-US"/>
        </w:rPr>
        <w:t xml:space="preserve">to enable devices the download of these descriptors, the </w:t>
      </w:r>
      <w:r w:rsidRPr="007C655F">
        <w:rPr>
          <w:rFonts w:ascii="Consolas" w:hAnsi="Consolas"/>
          <w:lang w:val="en-US"/>
        </w:rPr>
        <w:t>artifactsUriPrefix</w:t>
      </w:r>
      <w:r w:rsidRPr="007C655F">
        <w:rPr>
          <w:lang w:val="en-US"/>
        </w:rPr>
        <w:t xml:space="preserve"> must be setup with correct server name and path.</w:t>
      </w:r>
    </w:p>
    <w:p w14:paraId="47715E66" w14:textId="35ABE66F" w:rsidR="00015C85" w:rsidRDefault="00015C85" w:rsidP="00454C08">
      <w:pPr>
        <w:jc w:val="both"/>
        <w:rPr>
          <w:lang w:val="en-US"/>
        </w:rPr>
      </w:pPr>
      <w:r w:rsidRPr="00A3270E">
        <w:rPr>
          <w:lang w:val="en-US"/>
        </w:rPr>
        <w:t xml:space="preserve">The last example setting becomes relevant when the </w:t>
      </w:r>
      <w:r w:rsidR="00A3270E" w:rsidRPr="00A3270E">
        <w:rPr>
          <w:lang w:val="en-US"/>
        </w:rPr>
        <w:t>management user interface</w:t>
      </w:r>
      <w:r w:rsidRPr="00A3270E">
        <w:rPr>
          <w:lang w:val="en-US"/>
        </w:rPr>
        <w:t xml:space="preserve"> shall display the actual configuration and </w:t>
      </w:r>
      <w:r w:rsidR="00A3270E" w:rsidRPr="00A3270E">
        <w:rPr>
          <w:lang w:val="en-US"/>
        </w:rPr>
        <w:t>the user interface shall be enabled to modify</w:t>
      </w:r>
      <w:r w:rsidRPr="00A3270E">
        <w:rPr>
          <w:lang w:val="en-US"/>
        </w:rPr>
        <w:t xml:space="preserve"> the configuration, e.g., to compose new applications in drag &amp; drop fashion. Dependent on your installation, the </w:t>
      </w:r>
      <w:r w:rsidRPr="00A3270E">
        <w:rPr>
          <w:rFonts w:ascii="Consolas" w:hAnsi="Consolas"/>
          <w:lang w:val="en-US"/>
        </w:rPr>
        <w:t>modelBaseFolder</w:t>
      </w:r>
      <w:r w:rsidRPr="00A3270E">
        <w:rPr>
          <w:lang w:val="en-US"/>
        </w:rPr>
        <w:t xml:space="preserve"> points to the directory where the configuration model</w:t>
      </w:r>
      <w:r w:rsidR="004765CE">
        <w:rPr>
          <w:rStyle w:val="FootnoteReference"/>
          <w:lang w:val="en-US"/>
        </w:rPr>
        <w:footnoteReference w:id="134"/>
      </w:r>
      <w:r w:rsidRPr="00A3270E">
        <w:rPr>
          <w:lang w:val="en-US"/>
        </w:rPr>
        <w:t xml:space="preserve"> </w:t>
      </w:r>
      <w:r w:rsidR="00A3270E" w:rsidRPr="00A3270E">
        <w:rPr>
          <w:lang w:val="en-US"/>
        </w:rPr>
        <w:t xml:space="preserve"> </w:t>
      </w:r>
      <w:r w:rsidRPr="00A3270E">
        <w:rPr>
          <w:lang w:val="en-US"/>
        </w:rPr>
        <w:t>is located</w:t>
      </w:r>
      <w:r w:rsidR="00A3270E" w:rsidRPr="00A3270E">
        <w:rPr>
          <w:lang w:val="en-US"/>
        </w:rPr>
        <w:t xml:space="preserve">. The model base folder </w:t>
      </w:r>
      <w:r w:rsidRPr="00A3270E">
        <w:rPr>
          <w:lang w:val="en-US"/>
        </w:rPr>
        <w:t xml:space="preserve">may be the </w:t>
      </w:r>
      <w:r w:rsidR="00A3270E" w:rsidRPr="00A3270E">
        <w:rPr>
          <w:lang w:val="en-US"/>
        </w:rPr>
        <w:t xml:space="preserve">same </w:t>
      </w:r>
      <w:r w:rsidRPr="00A3270E">
        <w:rPr>
          <w:lang w:val="en-US"/>
        </w:rPr>
        <w:t xml:space="preserve">used for setting up the platform, it may be located in a different directory due to </w:t>
      </w:r>
      <w:r w:rsidR="00A3270E" w:rsidRPr="00A3270E">
        <w:rPr>
          <w:lang w:val="en-US"/>
        </w:rPr>
        <w:t xml:space="preserve">web server </w:t>
      </w:r>
      <w:r w:rsidRPr="00A3270E">
        <w:rPr>
          <w:lang w:val="en-US"/>
        </w:rPr>
        <w:t>access permissions, it may be a symbolic links</w:t>
      </w:r>
      <w:r w:rsidR="00A3270E" w:rsidRPr="00A3270E">
        <w:rPr>
          <w:lang w:val="en-US"/>
        </w:rPr>
        <w:t xml:space="preserve"> or combined with symbolic links if parts of the model shall be located in a separate application directory for development, etc.</w:t>
      </w:r>
    </w:p>
    <w:p w14:paraId="6E4B839E" w14:textId="021F20DC" w:rsidR="00186891" w:rsidRPr="00A3270E" w:rsidRDefault="00186891" w:rsidP="00454C08">
      <w:pPr>
        <w:jc w:val="both"/>
        <w:rPr>
          <w:lang w:val="en-US"/>
        </w:rPr>
      </w:pPr>
      <w:r>
        <w:rPr>
          <w:lang w:val="en-US"/>
        </w:rPr>
        <w:t xml:space="preserve">As the management UI is based on the platform AAS, which is typically running on a different network port and may even run on a different server, access may need to be granted, in particular in terms of CORS (see also Section </w:t>
      </w:r>
      <w:r>
        <w:rPr>
          <w:lang w:val="en-US"/>
        </w:rPr>
        <w:fldChar w:fldCharType="begin"/>
      </w:r>
      <w:r>
        <w:rPr>
          <w:lang w:val="en-US"/>
        </w:rPr>
        <w:instrText xml:space="preserve"> REF _Ref101352799 \r \h </w:instrText>
      </w:r>
      <w:r>
        <w:rPr>
          <w:lang w:val="en-US"/>
        </w:rPr>
      </w:r>
      <w:r>
        <w:rPr>
          <w:lang w:val="en-US"/>
        </w:rPr>
        <w:fldChar w:fldCharType="separate"/>
      </w:r>
      <w:r w:rsidR="00262ACC">
        <w:rPr>
          <w:lang w:val="en-US"/>
        </w:rPr>
        <w:t>3.12</w:t>
      </w:r>
      <w:r>
        <w:rPr>
          <w:lang w:val="en-US"/>
        </w:rPr>
        <w:fldChar w:fldCharType="end"/>
      </w:r>
      <w:r>
        <w:rPr>
          <w:lang w:val="en-US"/>
        </w:rPr>
        <w:t xml:space="preserve">). </w:t>
      </w:r>
    </w:p>
    <w:p w14:paraId="4111507B" w14:textId="365866A7" w:rsidR="00015C85" w:rsidRPr="000A4CE4" w:rsidRDefault="00015C85" w:rsidP="00454C08">
      <w:pPr>
        <w:jc w:val="both"/>
        <w:rPr>
          <w:lang w:val="en-US"/>
        </w:rPr>
      </w:pPr>
      <w:r w:rsidRPr="000A4CE4">
        <w:rPr>
          <w:lang w:val="en-US"/>
        </w:rPr>
        <w:t xml:space="preserve">For all of these settings, </w:t>
      </w:r>
      <w:r w:rsidR="00A3270E" w:rsidRPr="000A4CE4">
        <w:rPr>
          <w:lang w:val="en-US"/>
        </w:rPr>
        <w:t xml:space="preserve">do the assignments in </w:t>
      </w:r>
      <w:r w:rsidR="00A3270E" w:rsidRPr="000A4CE4">
        <w:rPr>
          <w:rFonts w:ascii="Consolas" w:hAnsi="Consolas"/>
          <w:lang w:val="en-US"/>
        </w:rPr>
        <w:t>TechnicalSettings.ivml</w:t>
      </w:r>
      <w:r w:rsidR="00A3270E" w:rsidRPr="000A4CE4">
        <w:rPr>
          <w:lang w:val="en-US"/>
        </w:rPr>
        <w:t xml:space="preserve"> and consider freezing </w:t>
      </w:r>
      <w:r w:rsidRPr="000A4CE4">
        <w:rPr>
          <w:lang w:val="en-US"/>
        </w:rPr>
        <w:t xml:space="preserve">the variables, i.e., mention the variable name in the freeze block </w:t>
      </w:r>
      <w:r w:rsidR="00A3270E" w:rsidRPr="000A4CE4">
        <w:rPr>
          <w:lang w:val="en-US"/>
        </w:rPr>
        <w:t xml:space="preserve">(usually at the end) </w:t>
      </w:r>
      <w:r w:rsidRPr="000A4CE4">
        <w:rPr>
          <w:lang w:val="en-US"/>
        </w:rPr>
        <w:t xml:space="preserve">of </w:t>
      </w:r>
      <w:r w:rsidRPr="000A4CE4">
        <w:rPr>
          <w:rFonts w:ascii="Consolas" w:hAnsi="Consolas"/>
          <w:lang w:val="en-US"/>
        </w:rPr>
        <w:t>TechnicalSettings.ivml</w:t>
      </w:r>
      <w:r w:rsidRPr="000A4CE4">
        <w:rPr>
          <w:lang w:val="en-US"/>
        </w:rPr>
        <w:t>.</w:t>
      </w:r>
      <w:r w:rsidR="00010CB4" w:rsidRPr="000A4CE4">
        <w:rPr>
          <w:lang w:val="en-US"/>
        </w:rPr>
        <w:t xml:space="preserve"> Without freezing, the actual value will not become available to the platform instantiation and a default value will be used instead</w:t>
      </w:r>
      <w:r w:rsidR="000A4CE4" w:rsidRPr="000A4CE4">
        <w:rPr>
          <w:lang w:val="en-US"/>
        </w:rPr>
        <w:t>, i.e., your settings will not have an effect</w:t>
      </w:r>
      <w:r w:rsidR="00010CB4" w:rsidRPr="000A4CE4">
        <w:rPr>
          <w:lang w:val="en-US"/>
        </w:rPr>
        <w:t>.</w:t>
      </w:r>
    </w:p>
    <w:p w14:paraId="54CBFE90" w14:textId="267DB9FC" w:rsidR="00380280" w:rsidRDefault="001C2180" w:rsidP="0073678A">
      <w:pPr>
        <w:jc w:val="both"/>
        <w:rPr>
          <w:lang w:val="en-US"/>
        </w:rPr>
      </w:pPr>
      <w:r w:rsidRPr="000A4CE4">
        <w:rPr>
          <w:lang w:val="en-US"/>
        </w:rPr>
        <w:t xml:space="preserve">Transporting containers to a target device can be done by </w:t>
      </w:r>
      <w:r w:rsidR="000A4CE4" w:rsidRPr="000A4CE4">
        <w:rPr>
          <w:lang w:val="en-US"/>
        </w:rPr>
        <w:t>obtaining</w:t>
      </w:r>
      <w:r w:rsidRPr="000A4CE4">
        <w:rPr>
          <w:lang w:val="en-US"/>
        </w:rPr>
        <w:t xml:space="preserve"> them </w:t>
      </w:r>
      <w:r w:rsidR="000A4CE4" w:rsidRPr="000A4CE4">
        <w:rPr>
          <w:lang w:val="en-US"/>
        </w:rPr>
        <w:t>from the</w:t>
      </w:r>
      <w:r w:rsidRPr="000A4CE4">
        <w:rPr>
          <w:lang w:val="en-US"/>
        </w:rPr>
        <w:t xml:space="preserve"> local Docker registry. Often a local/private Docker registry is preferred over a public repository as services may rely on IPR protected</w:t>
      </w:r>
      <w:r w:rsidR="000A4CE4" w:rsidRPr="000A4CE4">
        <w:rPr>
          <w:lang w:val="en-US"/>
        </w:rPr>
        <w:t xml:space="preserve"> code</w:t>
      </w:r>
      <w:r w:rsidRPr="000A4CE4">
        <w:rPr>
          <w:lang w:val="en-US"/>
        </w:rPr>
        <w:t xml:space="preserve">, which shall not be made available to the public. </w:t>
      </w:r>
      <w:r w:rsidR="0073678A" w:rsidRPr="000A4CE4">
        <w:rPr>
          <w:lang w:val="en-US"/>
        </w:rPr>
        <w:t xml:space="preserve">We discuss the setup of a local Docker registry in the installation manual </w:t>
      </w:r>
      <w:r w:rsidR="000A4CE4" w:rsidRPr="000A4CE4">
        <w:rPr>
          <w:lang w:val="en-US"/>
        </w:rPr>
        <w:t>on</w:t>
      </w:r>
      <w:r w:rsidR="0073678A" w:rsidRPr="000A4CE4">
        <w:rPr>
          <w:lang w:val="en-US"/>
        </w:rPr>
        <w:t xml:space="preserve"> github</w:t>
      </w:r>
      <w:r w:rsidR="000A4CE4" w:rsidRPr="000A4CE4">
        <w:rPr>
          <w:rStyle w:val="FootnoteReference"/>
          <w:lang w:val="en-US"/>
        </w:rPr>
        <w:footnoteReference w:id="135"/>
      </w:r>
      <w:r w:rsidR="000A4CE4" w:rsidRPr="000A4CE4">
        <w:rPr>
          <w:lang w:val="en-US"/>
        </w:rPr>
        <w:t>.</w:t>
      </w:r>
    </w:p>
    <w:p w14:paraId="4054BD42" w14:textId="0FE69BEE" w:rsidR="009C7D88" w:rsidRPr="0073678A" w:rsidRDefault="009C7D88" w:rsidP="0073678A">
      <w:pPr>
        <w:jc w:val="both"/>
        <w:rPr>
          <w:lang w:val="en-US"/>
        </w:rPr>
      </w:pPr>
      <w:r>
        <w:rPr>
          <w:lang w:val="en-US"/>
        </w:rPr>
        <w:t xml:space="preserve">Although a platform configuration ensures that the setup of the individual processes is consistent, there are needs for overwriting individual configuration values at runtime, e.g., if the platform runs with ephemeral AAS ports, subsequent platform processes must be adjusted based on this dynamic information. Moreover, in vendor store settings, pre-instantiated platform components might be </w:t>
      </w:r>
      <w:r>
        <w:rPr>
          <w:lang w:val="en-US"/>
        </w:rPr>
        <w:lastRenderedPageBreak/>
        <w:t xml:space="preserve">helpful, for which just a few network settings shall be replaced. This happens in the </w:t>
      </w:r>
      <w:r w:rsidRPr="00F9505D">
        <w:rPr>
          <w:rFonts w:ascii="Consolas" w:hAnsi="Consolas"/>
          <w:lang w:val="en-US"/>
        </w:rPr>
        <w:t>oktoflow-local.yml</w:t>
      </w:r>
      <w:r>
        <w:rPr>
          <w:lang w:val="en-US"/>
        </w:rPr>
        <w:t xml:space="preserve"> file (same structure as the application.yml or iipecosphere.yml files created by the platform process), which is searched in the folder where the platform is started, the </w:t>
      </w:r>
      <w:r w:rsidR="007D6A34">
        <w:rPr>
          <w:lang w:val="en-US"/>
        </w:rPr>
        <w:t>harddisk system root folder or the user’s home folder.</w:t>
      </w:r>
    </w:p>
    <w:p w14:paraId="12FD7556" w14:textId="4AAB0817" w:rsidR="00720260" w:rsidRPr="003D662E" w:rsidRDefault="00DC0D2F" w:rsidP="00720260">
      <w:pPr>
        <w:pStyle w:val="Heading2"/>
        <w:rPr>
          <w:lang w:val="en-US"/>
        </w:rPr>
      </w:pPr>
      <w:bookmarkStart w:id="489" w:name="_Ref133572362"/>
      <w:bookmarkStart w:id="490" w:name="_Ref137117178"/>
      <w:bookmarkStart w:id="491" w:name="_Toc148037193"/>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489"/>
      <w:bookmarkEnd w:id="490"/>
      <w:bookmarkEnd w:id="491"/>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36"/>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0B27CF29" w:rsidR="004A024E" w:rsidRPr="003D662E" w:rsidRDefault="004A024E" w:rsidP="004A024E">
      <w:pPr>
        <w:pStyle w:val="Caption"/>
        <w:jc w:val="center"/>
        <w:rPr>
          <w:lang w:val="en-GB"/>
        </w:rPr>
      </w:pPr>
      <w:bookmarkStart w:id="492"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262ACC">
        <w:rPr>
          <w:noProof/>
          <w:lang w:val="en-GB"/>
        </w:rPr>
        <w:t>70</w:t>
      </w:r>
      <w:r w:rsidRPr="003D662E">
        <w:fldChar w:fldCharType="end"/>
      </w:r>
      <w:r w:rsidRPr="003D662E">
        <w:rPr>
          <w:lang w:val="en-GB"/>
        </w:rPr>
        <w:t>: The steps</w:t>
      </w:r>
      <w:bookmarkEnd w:id="492"/>
      <w:r w:rsidRPr="003D662E">
        <w:rPr>
          <w:lang w:val="en-GB"/>
        </w:rPr>
        <w:t xml:space="preserve"> executed automatically by PETE</w:t>
      </w:r>
    </w:p>
    <w:p w14:paraId="1F3FF0CE" w14:textId="4B1C1138"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ins w:id="493" w:author="Holger Eichelberger" w:date="2025-03-06T13:05:00Z">
        <w:r w:rsidR="00262ACC" w:rsidRPr="003D662E">
          <w:rPr>
            <w:lang w:val="en-GB"/>
          </w:rPr>
          <w:t xml:space="preserve">Figure </w:t>
        </w:r>
        <w:r w:rsidR="00262ACC">
          <w:rPr>
            <w:noProof/>
            <w:lang w:val="en-GB"/>
          </w:rPr>
          <w:t>70</w:t>
        </w:r>
        <w:r w:rsidR="00262ACC" w:rsidRPr="003D662E">
          <w:rPr>
            <w:lang w:val="en-GB"/>
          </w:rPr>
          <w:t>: The steps</w:t>
        </w:r>
      </w:ins>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6C052A">
      <w:pPr>
        <w:pStyle w:val="ListParagraph"/>
        <w:numPr>
          <w:ilvl w:val="0"/>
          <w:numId w:val="57"/>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lastRenderedPageBreak/>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6C052A">
      <w:pPr>
        <w:pStyle w:val="ListParagraph"/>
        <w:numPr>
          <w:ilvl w:val="0"/>
          <w:numId w:val="57"/>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37"/>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51335B">
      <w:pPr>
        <w:pStyle w:val="ListParagraph"/>
        <w:numPr>
          <w:ilvl w:val="0"/>
          <w:numId w:val="56"/>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51335B">
      <w:pPr>
        <w:pStyle w:val="ListParagraph"/>
        <w:numPr>
          <w:ilvl w:val="0"/>
          <w:numId w:val="56"/>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51335B">
      <w:pPr>
        <w:pStyle w:val="ListParagraph"/>
        <w:numPr>
          <w:ilvl w:val="0"/>
          <w:numId w:val="56"/>
        </w:numPr>
        <w:jc w:val="both"/>
        <w:rPr>
          <w:lang w:val="en-US"/>
        </w:rPr>
      </w:pPr>
      <w:r w:rsidRPr="003D662E">
        <w:rPr>
          <w:b/>
          <w:lang w:val="en-US"/>
        </w:rPr>
        <w:lastRenderedPageBreak/>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51335B">
      <w:pPr>
        <w:pStyle w:val="ListParagraph"/>
        <w:numPr>
          <w:ilvl w:val="0"/>
          <w:numId w:val="56"/>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51335B">
      <w:pPr>
        <w:pStyle w:val="ListParagraph"/>
        <w:numPr>
          <w:ilvl w:val="0"/>
          <w:numId w:val="56"/>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1707D241" w14:textId="1F1F04DB" w:rsidR="00720260" w:rsidRPr="003D662E" w:rsidRDefault="00720260" w:rsidP="0006791F">
      <w:pPr>
        <w:autoSpaceDE w:val="0"/>
        <w:autoSpaceDN w:val="0"/>
        <w:adjustRightInd w:val="0"/>
        <w:spacing w:after="0" w:line="240" w:lineRule="auto"/>
        <w:jc w:val="both"/>
        <w:rPr>
          <w:lang w:val="en-US"/>
        </w:rPr>
      </w:pPr>
      <w:r w:rsidRPr="003D662E">
        <w:rPr>
          <w:lang w:val="en-US"/>
        </w:rPr>
        <w:br w:type="page"/>
      </w:r>
    </w:p>
    <w:p w14:paraId="502C9329" w14:textId="6116F8D7" w:rsidR="00F725F7" w:rsidRPr="003D662E" w:rsidRDefault="00F725F7" w:rsidP="00E45421">
      <w:pPr>
        <w:pStyle w:val="Heading1"/>
        <w:rPr>
          <w:lang w:val="en-US"/>
        </w:rPr>
      </w:pPr>
      <w:bookmarkStart w:id="494" w:name="_Ref76979553"/>
      <w:bookmarkStart w:id="495" w:name="_Ref76979589"/>
      <w:bookmarkStart w:id="496" w:name="_Toc148037194"/>
      <w:bookmarkStart w:id="497" w:name="_Ref57109836"/>
      <w:bookmarkEnd w:id="271"/>
      <w:r w:rsidRPr="003D662E">
        <w:rPr>
          <w:lang w:val="en-US"/>
        </w:rPr>
        <w:lastRenderedPageBreak/>
        <w:t>How to apply, extend or contribute</w:t>
      </w:r>
      <w:bookmarkEnd w:id="494"/>
      <w:bookmarkEnd w:id="495"/>
      <w:bookmarkEnd w:id="496"/>
    </w:p>
    <w:p w14:paraId="49553C4D" w14:textId="010C1452" w:rsidR="00C172D3" w:rsidRPr="003D662E" w:rsidRDefault="00C172D3" w:rsidP="00C172D3">
      <w:pPr>
        <w:jc w:val="both"/>
        <w:rPr>
          <w:lang w:val="en-US"/>
        </w:rPr>
      </w:pPr>
      <w:r w:rsidRPr="003D662E">
        <w:rPr>
          <w:lang w:val="en-US"/>
        </w:rPr>
        <w:t xml:space="preserve">In this section, we summarize procedures for some tasks that you may want to perform with the </w:t>
      </w:r>
      <w:r w:rsidR="002F749C">
        <w:rPr>
          <w:lang w:val="en-US"/>
        </w:rPr>
        <w:t>oktoflow</w:t>
      </w:r>
      <w:r w:rsidRPr="003D662E">
        <w:rPr>
          <w:lang w:val="en-US"/>
        </w:rPr>
        <w:t xml:space="preserve"> platform.</w:t>
      </w:r>
      <w:r w:rsidR="005E6938" w:rsidRPr="003D662E">
        <w:rPr>
          <w:lang w:val="en-US"/>
        </w:rPr>
        <w:t xml:space="preserve"> In the last sub-section (Section </w:t>
      </w:r>
      <w:r w:rsidR="005E6938" w:rsidRPr="003D662E">
        <w:rPr>
          <w:lang w:val="en-US"/>
        </w:rPr>
        <w:fldChar w:fldCharType="begin"/>
      </w:r>
      <w:r w:rsidR="005E6938" w:rsidRPr="003D662E">
        <w:rPr>
          <w:lang w:val="en-US"/>
        </w:rPr>
        <w:instrText xml:space="preserve"> REF _Ref77754105 \r \h </w:instrText>
      </w:r>
      <w:r w:rsidR="003D662E">
        <w:rPr>
          <w:lang w:val="en-US"/>
        </w:rPr>
        <w:instrText xml:space="preserve"> \* MERGEFORMAT </w:instrText>
      </w:r>
      <w:r w:rsidR="005E6938" w:rsidRPr="003D662E">
        <w:rPr>
          <w:lang w:val="en-US"/>
        </w:rPr>
      </w:r>
      <w:r w:rsidR="005E6938" w:rsidRPr="003D662E">
        <w:rPr>
          <w:lang w:val="en-US"/>
        </w:rPr>
        <w:fldChar w:fldCharType="separate"/>
      </w:r>
      <w:r w:rsidR="00262ACC">
        <w:rPr>
          <w:lang w:val="en-US"/>
        </w:rPr>
        <w:t>8.5</w:t>
      </w:r>
      <w:r w:rsidR="005E6938" w:rsidRPr="003D662E">
        <w:rPr>
          <w:lang w:val="en-US"/>
        </w:rPr>
        <w:fldChar w:fldCharType="end"/>
      </w:r>
      <w:r w:rsidR="005E6938" w:rsidRPr="003D662E">
        <w:rPr>
          <w:lang w:val="en-US"/>
        </w:rPr>
        <w:t>), we provide answers to frequently asked questions.</w:t>
      </w:r>
    </w:p>
    <w:p w14:paraId="6D697A7E" w14:textId="1223E6A1" w:rsidR="00434FA0" w:rsidRPr="003D662E" w:rsidRDefault="00FA7A98" w:rsidP="00434FA0">
      <w:pPr>
        <w:pStyle w:val="Heading2"/>
        <w:rPr>
          <w:lang w:val="en-US"/>
        </w:rPr>
      </w:pPr>
      <w:bookmarkStart w:id="498" w:name="_Ref103068499"/>
      <w:bookmarkStart w:id="499" w:name="_Toc148037195"/>
      <w:r w:rsidRPr="003D662E">
        <w:rPr>
          <w:lang w:val="en-US"/>
        </w:rPr>
        <w:t xml:space="preserve">Defining an own </w:t>
      </w:r>
      <w:r w:rsidR="00E8467C" w:rsidRPr="003D662E">
        <w:rPr>
          <w:lang w:val="en-US"/>
        </w:rPr>
        <w:t xml:space="preserve">application-specific </w:t>
      </w:r>
      <w:r w:rsidR="00434FA0" w:rsidRPr="003D662E">
        <w:rPr>
          <w:lang w:val="en-US"/>
        </w:rPr>
        <w:t>service</w:t>
      </w:r>
      <w:bookmarkEnd w:id="498"/>
      <w:bookmarkEnd w:id="499"/>
    </w:p>
    <w:p w14:paraId="06537573" w14:textId="51466765" w:rsidR="005F463D" w:rsidRPr="003D662E" w:rsidRDefault="005F463D" w:rsidP="005F463D">
      <w:pPr>
        <w:rPr>
          <w:lang w:val="en-US"/>
        </w:rPr>
      </w:pPr>
      <w:r w:rsidRPr="003D662E">
        <w:rPr>
          <w:lang w:val="en-US"/>
        </w:rPr>
        <w:t xml:space="preserve">This is a short/modified form of the explanation in Section </w:t>
      </w:r>
      <w:r w:rsidRPr="003D662E">
        <w:rPr>
          <w:lang w:val="en-US"/>
        </w:rPr>
        <w:fldChar w:fldCharType="begin"/>
      </w:r>
      <w:r w:rsidRPr="003D662E">
        <w:rPr>
          <w:lang w:val="en-US"/>
        </w:rPr>
        <w:instrText xml:space="preserve"> REF _Ref101369004 \r \h </w:instrText>
      </w:r>
      <w:r w:rsidR="003D662E">
        <w:rPr>
          <w:lang w:val="en-US"/>
        </w:rPr>
        <w:instrText xml:space="preserve"> \* MERGEFORMAT </w:instrText>
      </w:r>
      <w:r w:rsidRPr="003D662E">
        <w:rPr>
          <w:lang w:val="en-US"/>
        </w:rPr>
      </w:r>
      <w:r w:rsidRPr="003D662E">
        <w:rPr>
          <w:lang w:val="en-US"/>
        </w:rPr>
        <w:fldChar w:fldCharType="separate"/>
      </w:r>
      <w:r w:rsidR="00262ACC">
        <w:rPr>
          <w:lang w:val="en-US"/>
        </w:rPr>
        <w:t>6.8</w:t>
      </w:r>
      <w:r w:rsidRPr="003D662E">
        <w:rPr>
          <w:lang w:val="en-US"/>
        </w:rPr>
        <w:fldChar w:fldCharType="end"/>
      </w:r>
      <w:r w:rsidRPr="003D662E">
        <w:rPr>
          <w:lang w:val="en-US"/>
        </w:rPr>
        <w:t>.</w:t>
      </w:r>
    </w:p>
    <w:p w14:paraId="4868A0E5" w14:textId="3EB80192" w:rsidR="00756501" w:rsidRPr="003D662E" w:rsidRDefault="00756501" w:rsidP="0051335B">
      <w:pPr>
        <w:pStyle w:val="ListParagraph"/>
        <w:numPr>
          <w:ilvl w:val="0"/>
          <w:numId w:val="22"/>
        </w:numPr>
        <w:jc w:val="both"/>
        <w:rPr>
          <w:lang w:val="en-US"/>
        </w:rPr>
      </w:pPr>
      <w:bookmarkStart w:id="500" w:name="_Ref77593696"/>
      <w:r w:rsidRPr="003D662E">
        <w:rPr>
          <w:lang w:val="en-US"/>
        </w:rPr>
        <w:t xml:space="preserve">Adjust your platform configuration and define a new service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262ACC">
        <w:rPr>
          <w:lang w:val="en-US"/>
        </w:rPr>
        <w:t>6</w:t>
      </w:r>
      <w:r w:rsidRPr="003D662E">
        <w:rPr>
          <w:lang w:val="en-US"/>
        </w:rPr>
        <w:fldChar w:fldCharType="end"/>
      </w:r>
      <w:r w:rsidRPr="003D662E">
        <w:rPr>
          <w:lang w:val="en-US"/>
        </w:rPr>
        <w:t xml:space="preserve">). </w:t>
      </w:r>
      <w:bookmarkEnd w:id="500"/>
    </w:p>
    <w:p w14:paraId="3B2B80E0" w14:textId="5BC91E7C" w:rsidR="00756501" w:rsidRPr="003D662E" w:rsidRDefault="00756501" w:rsidP="0051335B">
      <w:pPr>
        <w:pStyle w:val="ListParagraph"/>
        <w:numPr>
          <w:ilvl w:val="0"/>
          <w:numId w:val="22"/>
        </w:numPr>
        <w:jc w:val="both"/>
        <w:rPr>
          <w:lang w:val="en-US"/>
        </w:rPr>
      </w:pPr>
      <w:r w:rsidRPr="003D662E">
        <w:rPr>
          <w:lang w:val="en-US"/>
        </w:rPr>
        <w:t xml:space="preserve">Execute the platform instantiation </w:t>
      </w:r>
      <w:r w:rsidR="007F0169" w:rsidRPr="003D662E">
        <w:rPr>
          <w:lang w:val="en-US"/>
        </w:rPr>
        <w:t xml:space="preserve">with </w:t>
      </w:r>
      <w:r w:rsidR="007F0169" w:rsidRPr="003D662E">
        <w:rPr>
          <w:rFonts w:ascii="Consolas" w:hAnsi="Consolas" w:cstheme="minorHAnsi"/>
          <w:lang w:val="en-US"/>
        </w:rPr>
        <w:t>generateAppsNoDeps</w:t>
      </w:r>
      <w:r w:rsidR="007F0169" w:rsidRPr="003D662E">
        <w:rPr>
          <w:lang w:val="en-US"/>
        </w:rPr>
        <w:t xml:space="preserve"> </w:t>
      </w:r>
      <w:r w:rsidRPr="003D662E">
        <w:rPr>
          <w:lang w:val="en-US"/>
        </w:rPr>
        <w:t xml:space="preserve">so that the service interfaces </w:t>
      </w:r>
      <w:r w:rsidR="004B5EA3" w:rsidRPr="003D662E">
        <w:rPr>
          <w:lang w:val="en-US"/>
        </w:rPr>
        <w:t xml:space="preserve">artifact is </w:t>
      </w:r>
      <w:r w:rsidR="007F0169" w:rsidRPr="003D662E">
        <w:rPr>
          <w:lang w:val="en-US"/>
        </w:rPr>
        <w:t>generated</w:t>
      </w:r>
      <w:r w:rsidR="004B5EA3" w:rsidRPr="003D662E">
        <w:rPr>
          <w:lang w:val="en-US"/>
        </w:rPr>
        <w:t xml:space="preserve"> and installed</w:t>
      </w:r>
      <w:r w:rsidRPr="003D662E">
        <w:rPr>
          <w:lang w:val="en-US"/>
        </w:rPr>
        <w:t>.</w:t>
      </w:r>
      <w:r w:rsidR="009D5878" w:rsidRPr="003D662E">
        <w:rPr>
          <w:lang w:val="en-US"/>
        </w:rPr>
        <w:t xml:space="preserve"> </w:t>
      </w:r>
    </w:p>
    <w:p w14:paraId="14C9732F" w14:textId="33EF9F70" w:rsidR="00756501" w:rsidRPr="003D662E" w:rsidRDefault="00A21923" w:rsidP="0051335B">
      <w:pPr>
        <w:pStyle w:val="ListParagraph"/>
        <w:numPr>
          <w:ilvl w:val="0"/>
          <w:numId w:val="22"/>
        </w:numPr>
        <w:jc w:val="both"/>
        <w:rPr>
          <w:lang w:val="en-US"/>
        </w:rPr>
      </w:pPr>
      <w:r w:rsidRPr="003D662E">
        <w:rPr>
          <w:lang w:val="en-US"/>
        </w:rPr>
        <w:t xml:space="preserve">Import the generated template (gen/templates) as project into </w:t>
      </w:r>
      <w:r w:rsidR="00756501" w:rsidRPr="003D662E">
        <w:rPr>
          <w:lang w:val="en-US"/>
        </w:rPr>
        <w:t xml:space="preserve">Eclipse and add only required components as dependencies, in particular your configured application </w:t>
      </w:r>
      <w:r w:rsidR="004B5EA3" w:rsidRPr="003D662E">
        <w:rPr>
          <w:lang w:val="en-US"/>
        </w:rPr>
        <w:t xml:space="preserve">interfaces </w:t>
      </w:r>
      <w:r w:rsidR="00756501" w:rsidRPr="003D662E">
        <w:rPr>
          <w:lang w:val="en-US"/>
        </w:rPr>
        <w:t xml:space="preserve">(see step </w:t>
      </w:r>
      <w:r w:rsidR="00756501" w:rsidRPr="003D662E">
        <w:rPr>
          <w:lang w:val="en-US"/>
        </w:rPr>
        <w:fldChar w:fldCharType="begin"/>
      </w:r>
      <w:r w:rsidR="00756501" w:rsidRPr="003D662E">
        <w:rPr>
          <w:lang w:val="en-US"/>
        </w:rPr>
        <w:instrText xml:space="preserve"> REF _Ref77593696 \r \h </w:instrText>
      </w:r>
      <w:r w:rsidR="00EB6CE4" w:rsidRPr="003D662E">
        <w:rPr>
          <w:lang w:val="en-US"/>
        </w:rPr>
        <w:instrText xml:space="preserve"> \* MERGEFORMAT </w:instrText>
      </w:r>
      <w:r w:rsidR="00756501" w:rsidRPr="003D662E">
        <w:rPr>
          <w:lang w:val="en-US"/>
        </w:rPr>
      </w:r>
      <w:r w:rsidR="00756501" w:rsidRPr="003D662E">
        <w:rPr>
          <w:lang w:val="en-US"/>
        </w:rPr>
        <w:fldChar w:fldCharType="separate"/>
      </w:r>
      <w:r w:rsidR="00262ACC">
        <w:rPr>
          <w:lang w:val="en-US"/>
        </w:rPr>
        <w:t>1</w:t>
      </w:r>
      <w:r w:rsidR="00756501" w:rsidRPr="003D662E">
        <w:rPr>
          <w:lang w:val="en-US"/>
        </w:rPr>
        <w:fldChar w:fldCharType="end"/>
      </w:r>
      <w:r w:rsidR="0081540A" w:rsidRPr="003D662E">
        <w:rPr>
          <w:lang w:val="en-US"/>
        </w:rPr>
        <w:t>)</w:t>
      </w:r>
      <w:r w:rsidR="00756501" w:rsidRPr="003D662E">
        <w:rPr>
          <w:lang w:val="en-US"/>
        </w:rPr>
        <w:t>. Alternative and optional components such as AAS implementations or protocols may be added as dependencies in the test scope</w:t>
      </w:r>
      <w:r w:rsidR="00A326B6" w:rsidRPr="003D662E">
        <w:rPr>
          <w:lang w:val="en-US"/>
        </w:rPr>
        <w:t xml:space="preserve"> (see architecture constraints from Section </w:t>
      </w:r>
      <w:r w:rsidR="00A326B6" w:rsidRPr="003D662E">
        <w:rPr>
          <w:lang w:val="en-US"/>
        </w:rPr>
        <w:fldChar w:fldCharType="begin"/>
      </w:r>
      <w:r w:rsidR="00A326B6" w:rsidRPr="003D662E">
        <w:rPr>
          <w:lang w:val="en-US"/>
        </w:rPr>
        <w:instrText xml:space="preserve"> REF _Ref69736036 \r \h </w:instrText>
      </w:r>
      <w:r w:rsidR="003D662E">
        <w:rPr>
          <w:lang w:val="en-US"/>
        </w:rPr>
        <w:instrText xml:space="preserve"> \* MERGEFORMAT </w:instrText>
      </w:r>
      <w:r w:rsidR="00A326B6" w:rsidRPr="003D662E">
        <w:rPr>
          <w:lang w:val="en-US"/>
        </w:rPr>
      </w:r>
      <w:r w:rsidR="00A326B6" w:rsidRPr="003D662E">
        <w:rPr>
          <w:lang w:val="en-US"/>
        </w:rPr>
        <w:fldChar w:fldCharType="separate"/>
      </w:r>
      <w:r w:rsidR="00262ACC">
        <w:rPr>
          <w:lang w:val="en-US"/>
        </w:rPr>
        <w:t>4</w:t>
      </w:r>
      <w:r w:rsidR="00A326B6" w:rsidRPr="003D662E">
        <w:rPr>
          <w:lang w:val="en-US"/>
        </w:rPr>
        <w:fldChar w:fldCharType="end"/>
      </w:r>
      <w:r w:rsidR="00A326B6" w:rsidRPr="003D662E">
        <w:rPr>
          <w:lang w:val="en-US"/>
        </w:rPr>
        <w:t>)</w:t>
      </w:r>
      <w:r w:rsidR="00756501" w:rsidRPr="003D662E">
        <w:rPr>
          <w:lang w:val="en-US"/>
        </w:rPr>
        <w:t>.</w:t>
      </w:r>
    </w:p>
    <w:p w14:paraId="785EA6FD" w14:textId="77777777" w:rsidR="00587F18" w:rsidRPr="003D662E" w:rsidRDefault="009D5878" w:rsidP="0051335B">
      <w:pPr>
        <w:pStyle w:val="ListParagraph"/>
        <w:numPr>
          <w:ilvl w:val="0"/>
          <w:numId w:val="22"/>
        </w:numPr>
        <w:jc w:val="both"/>
        <w:rPr>
          <w:lang w:val="en-US"/>
        </w:rPr>
      </w:pPr>
      <w:r w:rsidRPr="003D662E">
        <w:rPr>
          <w:lang w:val="en-US"/>
        </w:rPr>
        <w:t xml:space="preserve">Realize the service, e.g., as Java class(es) </w:t>
      </w:r>
      <w:r w:rsidR="001215AE" w:rsidRPr="003D662E">
        <w:rPr>
          <w:lang w:val="en-US"/>
        </w:rPr>
        <w:t xml:space="preserve">in </w:t>
      </w:r>
      <w:r w:rsidR="001215AE" w:rsidRPr="003D662E">
        <w:rPr>
          <w:rFonts w:ascii="Consolas" w:hAnsi="Consolas"/>
          <w:lang w:val="en-US"/>
        </w:rPr>
        <w:t>src/main/java</w:t>
      </w:r>
      <w:r w:rsidR="001215AE" w:rsidRPr="003D662E">
        <w:rPr>
          <w:lang w:val="en-US"/>
        </w:rPr>
        <w:t xml:space="preserve"> </w:t>
      </w:r>
      <w:r w:rsidR="002D6B24" w:rsidRPr="003D662E">
        <w:rPr>
          <w:lang w:val="en-US"/>
        </w:rPr>
        <w:t xml:space="preserve">or Python class(es) </w:t>
      </w:r>
      <w:r w:rsidR="001215AE" w:rsidRPr="003D662E">
        <w:rPr>
          <w:lang w:val="en-US"/>
        </w:rPr>
        <w:t xml:space="preserve">in </w:t>
      </w:r>
      <w:r w:rsidR="001215AE" w:rsidRPr="003D662E">
        <w:rPr>
          <w:rFonts w:ascii="Consolas" w:hAnsi="Consolas"/>
          <w:lang w:val="en-US"/>
        </w:rPr>
        <w:t>src/main/python/services</w:t>
      </w:r>
      <w:r w:rsidR="001215AE" w:rsidRPr="003D662E">
        <w:rPr>
          <w:lang w:val="en-US"/>
        </w:rPr>
        <w:t xml:space="preserve"> </w:t>
      </w:r>
      <w:r w:rsidRPr="003D662E">
        <w:rPr>
          <w:lang w:val="en-US"/>
        </w:rPr>
        <w:t>implementing the new interface(s).</w:t>
      </w:r>
      <w:r w:rsidR="005757FE" w:rsidRPr="003D662E">
        <w:rPr>
          <w:lang w:val="en-US"/>
        </w:rPr>
        <w:t xml:space="preserve"> </w:t>
      </w:r>
    </w:p>
    <w:p w14:paraId="23B210C4" w14:textId="5F803D58" w:rsidR="009D5878" w:rsidRPr="003D662E" w:rsidRDefault="00587F18" w:rsidP="0051335B">
      <w:pPr>
        <w:pStyle w:val="ListParagraph"/>
        <w:numPr>
          <w:ilvl w:val="1"/>
          <w:numId w:val="22"/>
        </w:numPr>
        <w:jc w:val="both"/>
        <w:rPr>
          <w:lang w:val="en-US"/>
        </w:rPr>
      </w:pPr>
      <w:r w:rsidRPr="003D662E">
        <w:rPr>
          <w:b/>
          <w:lang w:val="en-US"/>
        </w:rPr>
        <w:t>Java:</w:t>
      </w:r>
      <w:r w:rsidRPr="003D662E">
        <w:rPr>
          <w:lang w:val="en-US"/>
        </w:rPr>
        <w:t xml:space="preserve"> </w:t>
      </w:r>
      <w:r w:rsidR="007F3F69" w:rsidRPr="003D662E">
        <w:rPr>
          <w:lang w:val="en-US"/>
        </w:rPr>
        <w:t>For automated creation of instances, s</w:t>
      </w:r>
      <w:r w:rsidR="005757FE" w:rsidRPr="003D662E">
        <w:rPr>
          <w:lang w:val="en-US"/>
        </w:rPr>
        <w:t xml:space="preserve">ervices </w:t>
      </w:r>
      <w:r w:rsidR="00882609" w:rsidRPr="003D662E">
        <w:rPr>
          <w:lang w:val="en-US"/>
        </w:rPr>
        <w:t>must</w:t>
      </w:r>
      <w:r w:rsidR="005757FE" w:rsidRPr="003D662E">
        <w:rPr>
          <w:lang w:val="en-US"/>
        </w:rPr>
        <w:t xml:space="preserve"> have two constructors, one taking the </w:t>
      </w:r>
      <w:r w:rsidR="005757FE" w:rsidRPr="003D662E">
        <w:rPr>
          <w:rFonts w:ascii="Consolas" w:hAnsi="Consolas" w:cs="Courier New"/>
          <w:lang w:val="en-US"/>
        </w:rPr>
        <w:t>serviceId</w:t>
      </w:r>
      <w:r w:rsidR="005757FE" w:rsidRPr="003D662E">
        <w:rPr>
          <w:lang w:val="en-US"/>
        </w:rPr>
        <w:t xml:space="preserve"> and an </w:t>
      </w:r>
      <w:r w:rsidR="005757FE" w:rsidRPr="003D662E">
        <w:rPr>
          <w:rFonts w:ascii="Consolas" w:hAnsi="Consolas"/>
          <w:lang w:val="en-US"/>
        </w:rPr>
        <w:t>InputStream</w:t>
      </w:r>
      <w:r w:rsidR="005757FE" w:rsidRPr="003D662E">
        <w:rPr>
          <w:lang w:val="en-US"/>
        </w:rPr>
        <w:t xml:space="preserve"> containing the deployment descriptor YAML as well as a no-argument fallback constructor.</w:t>
      </w:r>
    </w:p>
    <w:p w14:paraId="39D967E2" w14:textId="4D1B4E9A" w:rsidR="001215AE" w:rsidRPr="003D662E" w:rsidRDefault="00587F18" w:rsidP="0051335B">
      <w:pPr>
        <w:pStyle w:val="ListParagraph"/>
        <w:numPr>
          <w:ilvl w:val="1"/>
          <w:numId w:val="22"/>
        </w:numPr>
        <w:jc w:val="both"/>
        <w:rPr>
          <w:lang w:val="en-US"/>
        </w:rPr>
      </w:pPr>
      <w:r w:rsidRPr="003D662E">
        <w:rPr>
          <w:b/>
          <w:lang w:val="en-US"/>
        </w:rPr>
        <w:t>Python:</w:t>
      </w:r>
      <w:r w:rsidRPr="003D662E">
        <w:rPr>
          <w:lang w:val="en-US"/>
        </w:rPr>
        <w:t xml:space="preserve"> The service must be a class implementing the generated base service, which carries the service identification, description, etc. At the end of your class, the service must instantiate itself to register with the service environment. </w:t>
      </w:r>
      <w:r w:rsidR="00C17669" w:rsidRPr="003D662E">
        <w:rPr>
          <w:lang w:val="en-US"/>
        </w:rPr>
        <w:t xml:space="preserve">Further, a Maven artifact descriptor is required to correctly package and deploy the Python sources. </w:t>
      </w:r>
    </w:p>
    <w:p w14:paraId="2BA35458" w14:textId="2AB166A4" w:rsidR="00240F15" w:rsidRPr="003D662E" w:rsidRDefault="00240F15" w:rsidP="00240F15">
      <w:pPr>
        <w:pStyle w:val="ListParagraph"/>
        <w:jc w:val="both"/>
        <w:rPr>
          <w:lang w:val="en-US"/>
        </w:rPr>
      </w:pPr>
      <w:r w:rsidRPr="003D662E">
        <w:rPr>
          <w:lang w:val="en-US"/>
        </w:rPr>
        <w:t xml:space="preserve">For </w:t>
      </w:r>
      <w:r w:rsidR="004F4F70" w:rsidRPr="003D662E">
        <w:rPr>
          <w:lang w:val="en-US"/>
        </w:rPr>
        <w:t>all supported</w:t>
      </w:r>
      <w:r w:rsidRPr="003D662E">
        <w:rPr>
          <w:lang w:val="en-US"/>
        </w:rPr>
        <w:t xml:space="preserve"> programming languages, we recommend using the generated application templates, which contain programming frames for Java and Python services, frames for Java and Python tests, testing resources, an example identity store file, required packaging descriptors, and a matching build process</w:t>
      </w:r>
      <w:r w:rsidR="004F4F70" w:rsidRPr="003D662E">
        <w:rPr>
          <w:lang w:val="en-US"/>
        </w:rPr>
        <w:t xml:space="preserve"> (see also Section </w:t>
      </w:r>
      <w:r w:rsidR="004F4F70" w:rsidRPr="003D662E">
        <w:rPr>
          <w:lang w:val="en-US"/>
        </w:rPr>
        <w:fldChar w:fldCharType="begin"/>
      </w:r>
      <w:r w:rsidR="004F4F70" w:rsidRPr="003D662E">
        <w:rPr>
          <w:lang w:val="en-US"/>
        </w:rPr>
        <w:instrText xml:space="preserve"> REF _Ref110940416 \r \h  \* MERGEFORMAT </w:instrText>
      </w:r>
      <w:r w:rsidR="004F4F70" w:rsidRPr="003D662E">
        <w:rPr>
          <w:lang w:val="en-US"/>
        </w:rPr>
      </w:r>
      <w:r w:rsidR="004F4F70" w:rsidRPr="003D662E">
        <w:rPr>
          <w:lang w:val="en-US"/>
        </w:rPr>
        <w:fldChar w:fldCharType="separate"/>
      </w:r>
      <w:r w:rsidR="00262ACC">
        <w:rPr>
          <w:lang w:val="en-US"/>
        </w:rPr>
        <w:t>6.9</w:t>
      </w:r>
      <w:r w:rsidR="004F4F70" w:rsidRPr="003D662E">
        <w:rPr>
          <w:lang w:val="en-US"/>
        </w:rPr>
        <w:fldChar w:fldCharType="end"/>
      </w:r>
      <w:r w:rsidR="004F4F70" w:rsidRPr="003D662E">
        <w:rPr>
          <w:lang w:val="en-US"/>
        </w:rPr>
        <w:t>)</w:t>
      </w:r>
      <w:r w:rsidRPr="003D662E">
        <w:rPr>
          <w:lang w:val="en-US"/>
        </w:rPr>
        <w:t>.</w:t>
      </w:r>
    </w:p>
    <w:p w14:paraId="0F7BC663" w14:textId="7F26175F" w:rsidR="00A73EEB" w:rsidRPr="003D662E" w:rsidRDefault="00A73EEB" w:rsidP="0051335B">
      <w:pPr>
        <w:pStyle w:val="ListParagraph"/>
        <w:numPr>
          <w:ilvl w:val="0"/>
          <w:numId w:val="22"/>
        </w:numPr>
        <w:jc w:val="both"/>
        <w:rPr>
          <w:lang w:val="en-US"/>
        </w:rPr>
      </w:pPr>
      <w:r w:rsidRPr="003D662E">
        <w:rPr>
          <w:lang w:val="en-US"/>
        </w:rPr>
        <w:t>Modify the platform configuration by add</w:t>
      </w:r>
      <w:r w:rsidR="00010586" w:rsidRPr="003D662E">
        <w:rPr>
          <w:lang w:val="en-US"/>
        </w:rPr>
        <w:t>ing</w:t>
      </w:r>
      <w:r w:rsidRPr="003D662E">
        <w:rPr>
          <w:lang w:val="en-US"/>
        </w:rPr>
        <w:t xml:space="preserve"> the artifact specification of your service implementation artifact to </w:t>
      </w:r>
      <w:r w:rsidR="00010586" w:rsidRPr="003D662E">
        <w:rPr>
          <w:lang w:val="en-US"/>
        </w:rPr>
        <w:t xml:space="preserve">the </w:t>
      </w:r>
      <w:r w:rsidRPr="003D662E">
        <w:rPr>
          <w:lang w:val="en-US"/>
        </w:rPr>
        <w:t>configuration of your service(s).</w:t>
      </w:r>
      <w:r w:rsidR="001215AE" w:rsidRPr="003D662E">
        <w:rPr>
          <w:lang w:val="en-US"/>
        </w:rPr>
        <w:t xml:space="preserve"> </w:t>
      </w:r>
    </w:p>
    <w:p w14:paraId="2EE9AA04" w14:textId="0167CB3F" w:rsidR="00E0461C" w:rsidRPr="003D662E" w:rsidRDefault="00E0461C" w:rsidP="0051335B">
      <w:pPr>
        <w:pStyle w:val="ListParagraph"/>
        <w:numPr>
          <w:ilvl w:val="0"/>
          <w:numId w:val="22"/>
        </w:numPr>
        <w:jc w:val="both"/>
        <w:rPr>
          <w:lang w:val="en-US"/>
        </w:rPr>
      </w:pPr>
      <w:r w:rsidRPr="003D662E">
        <w:rPr>
          <w:lang w:val="en-US"/>
        </w:rPr>
        <w:t xml:space="preserve">Run the platform instantiation </w:t>
      </w:r>
      <w:r w:rsidR="006C5C89" w:rsidRPr="003D662E">
        <w:rPr>
          <w:lang w:val="en-US"/>
        </w:rPr>
        <w:t xml:space="preserve">with </w:t>
      </w:r>
      <w:r w:rsidR="006C5C89" w:rsidRPr="003D662E">
        <w:rPr>
          <w:rFonts w:ascii="Consolas" w:hAnsi="Consolas"/>
          <w:lang w:val="en-US"/>
        </w:rPr>
        <w:t>generateApps</w:t>
      </w:r>
      <w:r w:rsidRPr="003D662E">
        <w:rPr>
          <w:lang w:val="en-US"/>
        </w:rPr>
        <w:t xml:space="preserve"> so that the complete artifact is built.</w:t>
      </w:r>
    </w:p>
    <w:p w14:paraId="2E2F18AF" w14:textId="1A081140" w:rsidR="00E0461C" w:rsidRPr="003D662E" w:rsidRDefault="004F2F2D" w:rsidP="0051335B">
      <w:pPr>
        <w:pStyle w:val="ListParagraph"/>
        <w:numPr>
          <w:ilvl w:val="0"/>
          <w:numId w:val="22"/>
        </w:numPr>
        <w:jc w:val="both"/>
        <w:rPr>
          <w:lang w:val="en-US"/>
        </w:rPr>
      </w:pPr>
      <w:r w:rsidRPr="003D662E">
        <w:rPr>
          <w:lang w:val="en-US"/>
        </w:rPr>
        <w:t xml:space="preserve">Deploy </w:t>
      </w:r>
      <w:r w:rsidR="00E0461C" w:rsidRPr="003D662E">
        <w:rPr>
          <w:lang w:val="en-US"/>
        </w:rPr>
        <w:t>the artifacts</w:t>
      </w:r>
      <w:r w:rsidR="00010586" w:rsidRPr="003D662E">
        <w:rPr>
          <w:lang w:val="en-US"/>
        </w:rPr>
        <w:t xml:space="preserve"> to your installation devices</w:t>
      </w:r>
      <w:r w:rsidR="00E0461C" w:rsidRPr="003D662E">
        <w:rPr>
          <w:lang w:val="en-US"/>
        </w:rPr>
        <w:t xml:space="preserve">, start the platform and try out your service as discussed in Section </w:t>
      </w:r>
      <w:r w:rsidR="00E0461C" w:rsidRPr="003D662E">
        <w:rPr>
          <w:lang w:val="en-US"/>
        </w:rPr>
        <w:fldChar w:fldCharType="begin"/>
      </w:r>
      <w:r w:rsidR="00E0461C" w:rsidRPr="003D662E">
        <w:rPr>
          <w:lang w:val="en-US"/>
        </w:rPr>
        <w:instrText xml:space="preserve"> REF _Ref57897652 \r \h </w:instrText>
      </w:r>
      <w:r w:rsidR="00EB6CE4" w:rsidRPr="003D662E">
        <w:rPr>
          <w:lang w:val="en-US"/>
        </w:rPr>
        <w:instrText xml:space="preserve"> \* MERGEFORMAT </w:instrText>
      </w:r>
      <w:r w:rsidR="00E0461C" w:rsidRPr="003D662E">
        <w:rPr>
          <w:lang w:val="en-US"/>
        </w:rPr>
      </w:r>
      <w:r w:rsidR="00E0461C" w:rsidRPr="003D662E">
        <w:rPr>
          <w:lang w:val="en-US"/>
        </w:rPr>
        <w:fldChar w:fldCharType="separate"/>
      </w:r>
      <w:r w:rsidR="00262ACC">
        <w:rPr>
          <w:lang w:val="en-US"/>
        </w:rPr>
        <w:t>7.5</w:t>
      </w:r>
      <w:r w:rsidR="00E0461C" w:rsidRPr="003D662E">
        <w:rPr>
          <w:lang w:val="en-US"/>
        </w:rPr>
        <w:fldChar w:fldCharType="end"/>
      </w:r>
      <w:r w:rsidR="00E0461C" w:rsidRPr="003D662E">
        <w:rPr>
          <w:lang w:val="en-US"/>
        </w:rPr>
        <w:t>.</w:t>
      </w:r>
    </w:p>
    <w:p w14:paraId="61CA6FC7" w14:textId="55ABA2A3" w:rsidR="00E0461C" w:rsidRPr="003D662E" w:rsidRDefault="00E0461C" w:rsidP="0051335B">
      <w:pPr>
        <w:pStyle w:val="ListParagraph"/>
        <w:numPr>
          <w:ilvl w:val="0"/>
          <w:numId w:val="22"/>
        </w:numPr>
        <w:jc w:val="both"/>
        <w:rPr>
          <w:lang w:val="en-US"/>
        </w:rPr>
      </w:pPr>
      <w:r w:rsidRPr="003D662E">
        <w:rPr>
          <w:lang w:val="en-US"/>
        </w:rPr>
        <w:t xml:space="preserve">Let </w:t>
      </w:r>
      <w:r w:rsidR="003A43D2">
        <w:rPr>
          <w:lang w:val="en-US"/>
        </w:rPr>
        <w:t>is</w:t>
      </w:r>
      <w:r w:rsidRPr="003D662E">
        <w:rPr>
          <w:lang w:val="en-US"/>
        </w:rPr>
        <w:t xml:space="preserve"> know about your work. In case of a potential open source component, please consider contributing it to </w:t>
      </w:r>
      <w:r w:rsidR="003A43D2">
        <w:rPr>
          <w:lang w:val="en-US"/>
        </w:rPr>
        <w:t>the platform</w:t>
      </w:r>
      <w:r w:rsidRPr="003D662E">
        <w:rPr>
          <w:lang w:val="en-US"/>
        </w:rPr>
        <w:t>.</w:t>
      </w:r>
    </w:p>
    <w:p w14:paraId="156E5559" w14:textId="320950AF" w:rsidR="002D779F" w:rsidRPr="003D662E" w:rsidRDefault="002D779F" w:rsidP="00C172D3">
      <w:pPr>
        <w:pStyle w:val="Heading2"/>
        <w:rPr>
          <w:lang w:val="en-US"/>
        </w:rPr>
      </w:pPr>
      <w:bookmarkStart w:id="501" w:name="_Toc148037196"/>
      <w:r w:rsidRPr="003D662E">
        <w:rPr>
          <w:lang w:val="en-US"/>
        </w:rPr>
        <w:t>Defining an AAS for a device</w:t>
      </w:r>
      <w:bookmarkEnd w:id="501"/>
    </w:p>
    <w:p w14:paraId="25EA23F1" w14:textId="54F1EE4F" w:rsidR="00B92757" w:rsidRPr="003D662E" w:rsidRDefault="002D779F" w:rsidP="009244FD">
      <w:pPr>
        <w:jc w:val="both"/>
        <w:rPr>
          <w:lang w:val="en-US"/>
        </w:rPr>
      </w:pPr>
      <w:r w:rsidRPr="003D662E">
        <w:rPr>
          <w:lang w:val="en-US"/>
        </w:rPr>
        <w:t xml:space="preserve">Nowadays, AAS is still a </w:t>
      </w:r>
      <w:r w:rsidR="0044180A" w:rsidRPr="003D662E">
        <w:rPr>
          <w:lang w:val="en-US"/>
        </w:rPr>
        <w:t xml:space="preserve">rather </w:t>
      </w:r>
      <w:r w:rsidRPr="003D662E">
        <w:rPr>
          <w:lang w:val="en-US"/>
        </w:rPr>
        <w:t xml:space="preserve">new approach and devices may not be equipped with </w:t>
      </w:r>
      <w:r w:rsidR="00B343FD" w:rsidRPr="003D662E">
        <w:rPr>
          <w:lang w:val="en-US"/>
        </w:rPr>
        <w:t xml:space="preserve">their </w:t>
      </w:r>
      <w:r w:rsidRPr="003D662E">
        <w:rPr>
          <w:lang w:val="en-US"/>
        </w:rPr>
        <w:t xml:space="preserve">own AAS, although first experimental device plugins do exist, e.g., for Phoenix Contact PLCnext. </w:t>
      </w:r>
      <w:r w:rsidR="00823A1C" w:rsidRPr="003D662E">
        <w:rPr>
          <w:lang w:val="en-US"/>
        </w:rPr>
        <w:t xml:space="preserve">Currently, </w:t>
      </w:r>
      <w:r w:rsidR="00871205" w:rsidRPr="003D662E">
        <w:rPr>
          <w:lang w:val="en-US"/>
        </w:rPr>
        <w:t xml:space="preserve">as stated in Section </w:t>
      </w:r>
      <w:r w:rsidR="00871205" w:rsidRPr="003D662E">
        <w:rPr>
          <w:lang w:val="en-US"/>
        </w:rPr>
        <w:fldChar w:fldCharType="begin"/>
      </w:r>
      <w:r w:rsidR="00871205" w:rsidRPr="003D662E">
        <w:rPr>
          <w:lang w:val="en-US"/>
        </w:rPr>
        <w:instrText xml:space="preserve"> REF _Ref69826081 \r \h </w:instrText>
      </w:r>
      <w:r w:rsidR="009244FD" w:rsidRPr="003D662E">
        <w:rPr>
          <w:lang w:val="en-US"/>
        </w:rPr>
        <w:instrText xml:space="preserve"> \* MERGEFORMAT </w:instrText>
      </w:r>
      <w:r w:rsidR="00871205" w:rsidRPr="003D662E">
        <w:rPr>
          <w:lang w:val="en-US"/>
        </w:rPr>
      </w:r>
      <w:r w:rsidR="00871205" w:rsidRPr="003D662E">
        <w:rPr>
          <w:lang w:val="en-US"/>
        </w:rPr>
        <w:fldChar w:fldCharType="separate"/>
      </w:r>
      <w:r w:rsidR="00262ACC">
        <w:rPr>
          <w:lang w:val="en-US"/>
        </w:rPr>
        <w:t>3.6.1</w:t>
      </w:r>
      <w:r w:rsidR="00871205" w:rsidRPr="003D662E">
        <w:rPr>
          <w:lang w:val="en-US"/>
        </w:rPr>
        <w:fldChar w:fldCharType="end"/>
      </w:r>
      <w:r w:rsidR="00871205" w:rsidRPr="003D662E">
        <w:rPr>
          <w:lang w:val="en-US"/>
        </w:rPr>
        <w:t xml:space="preserve">, </w:t>
      </w:r>
      <w:r w:rsidR="00823A1C" w:rsidRPr="003D662E">
        <w:rPr>
          <w:lang w:val="en-US"/>
        </w:rPr>
        <w:t xml:space="preserve">the </w:t>
      </w:r>
      <w:r w:rsidR="003A43D2">
        <w:rPr>
          <w:lang w:val="en-US"/>
        </w:rPr>
        <w:t xml:space="preserve">platform </w:t>
      </w:r>
      <w:r w:rsidR="00823A1C" w:rsidRPr="003D662E">
        <w:rPr>
          <w:lang w:val="en-US"/>
        </w:rPr>
        <w:t>allows for two ways of defining an own AAS, in particular to provide a nameplate with device/vendor information or, if desired, a specification of the provided device services.</w:t>
      </w:r>
      <w:r w:rsidR="00797ADB" w:rsidRPr="003D662E">
        <w:rPr>
          <w:lang w:val="en-US"/>
        </w:rPr>
        <w:t xml:space="preserve"> </w:t>
      </w:r>
    </w:p>
    <w:p w14:paraId="0B5471A6" w14:textId="77777777" w:rsidR="00B92757" w:rsidRPr="003D662E" w:rsidRDefault="00797ADB" w:rsidP="0051335B">
      <w:pPr>
        <w:pStyle w:val="ListParagraph"/>
        <w:numPr>
          <w:ilvl w:val="0"/>
          <w:numId w:val="53"/>
        </w:numPr>
        <w:jc w:val="both"/>
        <w:rPr>
          <w:lang w:val="en-US"/>
        </w:rPr>
      </w:pPr>
      <w:r w:rsidRPr="003D662E">
        <w:rPr>
          <w:lang w:val="en-US"/>
        </w:rPr>
        <w:t xml:space="preserve">The first approach is to pragmatically state the AAS in a specific Yaml-Format, which is turned into an AAS. </w:t>
      </w:r>
    </w:p>
    <w:p w14:paraId="18541F35" w14:textId="77777777" w:rsidR="00B92757" w:rsidRPr="003D662E" w:rsidRDefault="00797ADB" w:rsidP="0051335B">
      <w:pPr>
        <w:pStyle w:val="ListParagraph"/>
        <w:numPr>
          <w:ilvl w:val="0"/>
          <w:numId w:val="53"/>
        </w:numPr>
        <w:jc w:val="both"/>
        <w:rPr>
          <w:lang w:val="en-US"/>
        </w:rPr>
      </w:pPr>
      <w:r w:rsidRPr="003D662E">
        <w:rPr>
          <w:lang w:val="en-US"/>
        </w:rPr>
        <w:t xml:space="preserve">The second approach is to provide an AASX package, which makes up the device AAS. </w:t>
      </w:r>
    </w:p>
    <w:p w14:paraId="4DFB8CC2" w14:textId="48C8C522" w:rsidR="00B92757" w:rsidRPr="003D662E" w:rsidRDefault="00797ADB" w:rsidP="009244FD">
      <w:pPr>
        <w:jc w:val="both"/>
        <w:rPr>
          <w:lang w:val="en-US"/>
        </w:rPr>
      </w:pPr>
      <w:r w:rsidRPr="003D662E">
        <w:rPr>
          <w:lang w:val="en-US"/>
        </w:rPr>
        <w:t>Further forms, e.g., referring to an external AAS, can be realized through plugins.</w:t>
      </w:r>
      <w:r w:rsidR="00B92757" w:rsidRPr="003D662E">
        <w:rPr>
          <w:lang w:val="en-US"/>
        </w:rPr>
        <w:t xml:space="preserve"> The AAS specification can be</w:t>
      </w:r>
      <w:r w:rsidR="00B343FD" w:rsidRPr="003D662E">
        <w:rPr>
          <w:lang w:val="en-US"/>
        </w:rPr>
        <w:t>:</w:t>
      </w:r>
      <w:r w:rsidR="00B92757" w:rsidRPr="003D662E">
        <w:rPr>
          <w:lang w:val="en-US"/>
        </w:rPr>
        <w:t xml:space="preserve"> </w:t>
      </w:r>
    </w:p>
    <w:p w14:paraId="2A6918C6" w14:textId="14D1D919" w:rsidR="002D779F" w:rsidRPr="003D662E" w:rsidRDefault="00B92757" w:rsidP="0051335B">
      <w:pPr>
        <w:pStyle w:val="ListParagraph"/>
        <w:numPr>
          <w:ilvl w:val="0"/>
          <w:numId w:val="54"/>
        </w:numPr>
        <w:jc w:val="both"/>
        <w:rPr>
          <w:lang w:val="en-US"/>
        </w:rPr>
      </w:pPr>
      <w:r w:rsidRPr="003D662E">
        <w:rPr>
          <w:lang w:val="en-US"/>
        </w:rPr>
        <w:lastRenderedPageBreak/>
        <w:t xml:space="preserve">Build into your instantiated platform if the respective files are stated in the resources/device folder before starting the platform instantiation.  These files are named according to the device identification, e.g., by default the MAC-Address with all characters in </w:t>
      </w:r>
      <w:r w:rsidR="00B343FD" w:rsidRPr="003D662E">
        <w:rPr>
          <w:lang w:val="en-US"/>
        </w:rPr>
        <w:t>capitals</w:t>
      </w:r>
      <w:r w:rsidRPr="003D662E">
        <w:rPr>
          <w:lang w:val="en-US"/>
        </w:rPr>
        <w:t>.</w:t>
      </w:r>
    </w:p>
    <w:p w14:paraId="1B273024" w14:textId="3B2E6818" w:rsidR="00B92757" w:rsidRPr="003D662E" w:rsidRDefault="00B92757" w:rsidP="0051335B">
      <w:pPr>
        <w:pStyle w:val="ListParagraph"/>
        <w:numPr>
          <w:ilvl w:val="0"/>
          <w:numId w:val="54"/>
        </w:numPr>
        <w:jc w:val="both"/>
        <w:rPr>
          <w:lang w:val="en-US"/>
        </w:rPr>
      </w:pPr>
      <w:r w:rsidRPr="003D662E">
        <w:rPr>
          <w:lang w:val="en-US"/>
        </w:rPr>
        <w:t xml:space="preserve">Loaded from the device upon startup of the respective ECS runtime. Thereby, we search for a file called </w:t>
      </w:r>
      <w:r w:rsidRPr="003D662E">
        <w:rPr>
          <w:rFonts w:ascii="Consolas" w:hAnsi="Consolas"/>
          <w:lang w:val="en-US"/>
        </w:rPr>
        <w:t>nameplate.yml</w:t>
      </w:r>
      <w:r w:rsidRPr="003D662E">
        <w:rPr>
          <w:lang w:val="en-US"/>
        </w:rPr>
        <w:t xml:space="preserve"> or </w:t>
      </w:r>
      <w:r w:rsidRPr="003D662E">
        <w:rPr>
          <w:rFonts w:ascii="Consolas" w:hAnsi="Consolas"/>
          <w:lang w:val="en-US"/>
        </w:rPr>
        <w:t>device.aasx</w:t>
      </w:r>
      <w:r w:rsidRPr="003D662E">
        <w:rPr>
          <w:lang w:val="en-US"/>
        </w:rPr>
        <w:t xml:space="preserve"> in the installation folder of the platform component, respectively.</w:t>
      </w:r>
    </w:p>
    <w:p w14:paraId="7E5C219A" w14:textId="34D1BCA3" w:rsidR="000A7980" w:rsidRPr="003D662E" w:rsidRDefault="000A7980" w:rsidP="000A7980">
      <w:pPr>
        <w:rPr>
          <w:lang w:val="en-US"/>
        </w:rPr>
      </w:pPr>
      <w:r w:rsidRPr="003D662E">
        <w:rPr>
          <w:lang w:val="en-US"/>
        </w:rPr>
        <w:t>The AAS must at least contain a nameplate according to [</w:t>
      </w:r>
      <w:r w:rsidR="00FC78D2" w:rsidRPr="003D662E">
        <w:rPr>
          <w:lang w:val="en-US"/>
        </w:rPr>
        <w:t>43</w:t>
      </w:r>
      <w:r w:rsidRPr="003D662E">
        <w:rPr>
          <w:lang w:val="en-US"/>
        </w:rPr>
        <w:t xml:space="preserve">, </w:t>
      </w:r>
      <w:r w:rsidR="006B4B9E" w:rsidRPr="003D662E">
        <w:rPr>
          <w:lang w:val="en-US"/>
        </w:rPr>
        <w:t>2</w:t>
      </w:r>
      <w:r w:rsidRPr="003D662E">
        <w:rPr>
          <w:lang w:val="en-US"/>
        </w:rPr>
        <w:t>].</w:t>
      </w:r>
    </w:p>
    <w:p w14:paraId="3BE9541F" w14:textId="59FE8CD9" w:rsidR="007B605A" w:rsidRPr="003D662E" w:rsidRDefault="007B605A" w:rsidP="00C172D3">
      <w:pPr>
        <w:pStyle w:val="Heading2"/>
        <w:rPr>
          <w:lang w:val="en-US"/>
        </w:rPr>
      </w:pPr>
      <w:bookmarkStart w:id="502" w:name="_Toc148037197"/>
      <w:r w:rsidRPr="003D662E">
        <w:rPr>
          <w:lang w:val="en-US"/>
        </w:rPr>
        <w:t>Implementing a monitoring</w:t>
      </w:r>
      <w:r w:rsidR="009C45F3" w:rsidRPr="003D662E">
        <w:rPr>
          <w:lang w:val="en-US"/>
        </w:rPr>
        <w:t>/alert data</w:t>
      </w:r>
      <w:r w:rsidRPr="003D662E">
        <w:rPr>
          <w:lang w:val="en-US"/>
        </w:rPr>
        <w:t xml:space="preserve"> service</w:t>
      </w:r>
      <w:bookmarkEnd w:id="502"/>
    </w:p>
    <w:p w14:paraId="03FD64F4" w14:textId="01F3DEFE" w:rsidR="007B605A" w:rsidRPr="003D662E" w:rsidRDefault="007B605A" w:rsidP="008F4D10">
      <w:pPr>
        <w:jc w:val="both"/>
        <w:rPr>
          <w:lang w:val="en-US"/>
        </w:rPr>
      </w:pPr>
      <w:r w:rsidRPr="003D662E">
        <w:rPr>
          <w:lang w:val="en-US"/>
        </w:rPr>
        <w:t xml:space="preserve">Monitoring services are data- or application-specific </w:t>
      </w:r>
      <w:r w:rsidR="002D6B24" w:rsidRPr="003D662E">
        <w:rPr>
          <w:lang w:val="en-US"/>
        </w:rPr>
        <w:t xml:space="preserve">Java </w:t>
      </w:r>
      <w:r w:rsidRPr="003D662E">
        <w:rPr>
          <w:lang w:val="en-US"/>
        </w:rPr>
        <w:t xml:space="preserve">functions that may send out an alert </w:t>
      </w:r>
      <w:r w:rsidR="0093771B" w:rsidRPr="003D662E">
        <w:rPr>
          <w:lang w:val="en-US"/>
        </w:rPr>
        <w:t xml:space="preserve">if specific conditions </w:t>
      </w:r>
      <w:r w:rsidR="008F4D10" w:rsidRPr="003D662E">
        <w:rPr>
          <w:lang w:val="en-US"/>
        </w:rPr>
        <w:t>occur</w:t>
      </w:r>
      <w:r w:rsidR="0093771B" w:rsidRPr="003D662E">
        <w:rPr>
          <w:lang w:val="en-US"/>
        </w:rPr>
        <w:t>. So far, the platform does not implement a generic, e.g., rule-based alert service that can easily be reused.</w:t>
      </w:r>
      <w:r w:rsidR="009C45F3" w:rsidRPr="003D662E">
        <w:rPr>
          <w:lang w:val="en-US"/>
        </w:rPr>
        <w:t xml:space="preserve"> Basically, a monitoring/alert data service is realized as discussed for general application-specific services in Section </w:t>
      </w:r>
      <w:r w:rsidR="009C45F3" w:rsidRPr="003D662E">
        <w:rPr>
          <w:lang w:val="en-US"/>
        </w:rPr>
        <w:fldChar w:fldCharType="begin"/>
      </w:r>
      <w:r w:rsidR="009C45F3" w:rsidRPr="003D662E">
        <w:rPr>
          <w:lang w:val="en-US"/>
        </w:rPr>
        <w:instrText xml:space="preserve"> REF _Ref103068499 \r \h </w:instrText>
      </w:r>
      <w:r w:rsidR="00A075F9" w:rsidRPr="003D662E">
        <w:rPr>
          <w:lang w:val="en-US"/>
        </w:rPr>
        <w:instrText xml:space="preserve"> \* MERGEFORMAT </w:instrText>
      </w:r>
      <w:r w:rsidR="009C45F3" w:rsidRPr="003D662E">
        <w:rPr>
          <w:lang w:val="en-US"/>
        </w:rPr>
      </w:r>
      <w:r w:rsidR="009C45F3" w:rsidRPr="003D662E">
        <w:rPr>
          <w:lang w:val="en-US"/>
        </w:rPr>
        <w:fldChar w:fldCharType="separate"/>
      </w:r>
      <w:r w:rsidR="00262ACC">
        <w:rPr>
          <w:lang w:val="en-US"/>
        </w:rPr>
        <w:t>8.1</w:t>
      </w:r>
      <w:r w:rsidR="009C45F3" w:rsidRPr="003D662E">
        <w:rPr>
          <w:lang w:val="en-US"/>
        </w:rPr>
        <w:fldChar w:fldCharType="end"/>
      </w:r>
      <w:r w:rsidR="009C45F3" w:rsidRPr="003D662E">
        <w:rPr>
          <w:lang w:val="en-US"/>
        </w:rPr>
        <w:t>. However, to have access to the micrometer monitoring structures, specific steps may be required</w:t>
      </w:r>
      <w:r w:rsidR="000576EA" w:rsidRPr="003D662E">
        <w:rPr>
          <w:lang w:val="en-US"/>
        </w:rPr>
        <w:t xml:space="preserve"> in Step 4:</w:t>
      </w:r>
    </w:p>
    <w:p w14:paraId="29A1AAFE" w14:textId="575580C2" w:rsidR="002D6B24" w:rsidRPr="003D662E" w:rsidRDefault="002D6B24" w:rsidP="002D6B24">
      <w:pPr>
        <w:jc w:val="both"/>
        <w:rPr>
          <w:lang w:val="en-US"/>
        </w:rPr>
      </w:pPr>
      <w:r w:rsidRPr="003D662E">
        <w:rPr>
          <w:lang w:val="en-US"/>
        </w:rPr>
        <w:t>Realize the service, e.g., as Java class(es) implementing the new interface(s)</w:t>
      </w:r>
      <w:r w:rsidR="00BA21D6" w:rsidRPr="003D662E">
        <w:rPr>
          <w:lang w:val="en-US"/>
        </w:rPr>
        <w:t xml:space="preserve"> and the </w:t>
      </w:r>
      <w:r w:rsidR="00BA21D6" w:rsidRPr="003D662E">
        <w:rPr>
          <w:rFonts w:ascii="Consolas" w:hAnsi="Consolas"/>
          <w:lang w:val="en-US"/>
        </w:rPr>
        <w:t xml:space="preserve">MonitoringService </w:t>
      </w:r>
      <w:r w:rsidR="00BA21D6" w:rsidRPr="003D662E">
        <w:rPr>
          <w:lang w:val="en-US"/>
        </w:rPr>
        <w:t xml:space="preserve">interface from </w:t>
      </w:r>
      <w:r w:rsidR="00BA21D6" w:rsidRPr="003D662E">
        <w:rPr>
          <w:rFonts w:ascii="Consolas" w:hAnsi="Consolas"/>
          <w:lang w:val="en-US"/>
        </w:rPr>
        <w:t>services.environment</w:t>
      </w:r>
      <w:r w:rsidRPr="003D662E">
        <w:rPr>
          <w:lang w:val="en-US"/>
        </w:rPr>
        <w:t xml:space="preserve">. </w:t>
      </w:r>
      <w:r w:rsidR="00BA21D6" w:rsidRPr="003D662E">
        <w:rPr>
          <w:lang w:val="en-US"/>
        </w:rPr>
        <w:t xml:space="preserve">This will provide </w:t>
      </w:r>
      <w:r w:rsidR="006A6098" w:rsidRPr="003D662E">
        <w:rPr>
          <w:lang w:val="en-US"/>
        </w:rPr>
        <w:t>a service</w:t>
      </w:r>
      <w:r w:rsidR="00BA21D6" w:rsidRPr="003D662E">
        <w:rPr>
          <w:lang w:val="en-US"/>
        </w:rPr>
        <w:t xml:space="preserve"> with access to the </w:t>
      </w:r>
      <w:r w:rsidR="00BA21D6" w:rsidRPr="003D662E">
        <w:rPr>
          <w:rFonts w:ascii="Consolas" w:hAnsi="Consolas"/>
          <w:lang w:val="en-US"/>
        </w:rPr>
        <w:t>MetricsProvider</w:t>
      </w:r>
      <w:r w:rsidR="00BA21D6" w:rsidRPr="003D662E">
        <w:rPr>
          <w:lang w:val="en-US"/>
        </w:rPr>
        <w:t xml:space="preserve"> in case that you want to add custom metrics. Consider </w:t>
      </w:r>
      <w:r w:rsidR="00BA21D6" w:rsidRPr="003D662E">
        <w:rPr>
          <w:rFonts w:ascii="Consolas" w:hAnsi="Consolas"/>
          <w:lang w:val="en-US"/>
        </w:rPr>
        <w:t>Transport.sentAlert</w:t>
      </w:r>
      <w:r w:rsidR="00BA21D6" w:rsidRPr="003D662E">
        <w:rPr>
          <w:lang w:val="en-US"/>
        </w:rPr>
        <w:t xml:space="preserve"> if conditions fail. </w:t>
      </w:r>
      <w:r w:rsidR="006A6098" w:rsidRPr="003D662E">
        <w:rPr>
          <w:lang w:val="en-US"/>
        </w:rPr>
        <w:t xml:space="preserve">In addition, the interface </w:t>
      </w:r>
      <w:r w:rsidR="006A6098" w:rsidRPr="003D662E">
        <w:rPr>
          <w:rFonts w:ascii="Consolas" w:hAnsi="Consolas"/>
          <w:lang w:val="en-US"/>
        </w:rPr>
        <w:t>UpdatingMonitoringService</w:t>
      </w:r>
      <w:r w:rsidR="006A6098" w:rsidRPr="003D662E">
        <w:rPr>
          <w:lang w:val="en-US"/>
        </w:rPr>
        <w:t xml:space="preserve"> is automatically called regularly to update metrics if needed. </w:t>
      </w:r>
      <w:r w:rsidR="00BA21D6" w:rsidRPr="003D662E">
        <w:rPr>
          <w:lang w:val="en-US"/>
        </w:rPr>
        <w:t>As above, please consider the rules for constructors</w:t>
      </w:r>
      <w:r w:rsidRPr="003D662E">
        <w:rPr>
          <w:lang w:val="en-US"/>
        </w:rPr>
        <w:t>.</w:t>
      </w:r>
    </w:p>
    <w:p w14:paraId="1E8610C1" w14:textId="62FA6B0A" w:rsidR="00C172D3" w:rsidRPr="003D662E" w:rsidRDefault="00FA7A98" w:rsidP="00C172D3">
      <w:pPr>
        <w:pStyle w:val="Heading2"/>
        <w:rPr>
          <w:lang w:val="en-US"/>
        </w:rPr>
      </w:pPr>
      <w:bookmarkStart w:id="503" w:name="_Toc148037198"/>
      <w:r w:rsidRPr="003D662E">
        <w:rPr>
          <w:lang w:val="en-US"/>
        </w:rPr>
        <w:t>E</w:t>
      </w:r>
      <w:r w:rsidR="00C172D3" w:rsidRPr="003D662E">
        <w:rPr>
          <w:lang w:val="en-US"/>
        </w:rPr>
        <w:t>xtending the platform</w:t>
      </w:r>
      <w:r w:rsidRPr="003D662E">
        <w:rPr>
          <w:lang w:val="en-US"/>
        </w:rPr>
        <w:t xml:space="preserve"> by adding a component</w:t>
      </w:r>
      <w:r w:rsidR="00EE6312" w:rsidRPr="003D662E">
        <w:rPr>
          <w:lang w:val="en-US"/>
        </w:rPr>
        <w:t xml:space="preserve"> or a platform service</w:t>
      </w:r>
      <w:bookmarkEnd w:id="503"/>
    </w:p>
    <w:p w14:paraId="095D0C5A" w14:textId="5203AD7F" w:rsidR="00C172D3" w:rsidRPr="003D662E" w:rsidRDefault="00C172D3" w:rsidP="0051335B">
      <w:pPr>
        <w:pStyle w:val="ListParagraph"/>
        <w:numPr>
          <w:ilvl w:val="0"/>
          <w:numId w:val="23"/>
        </w:numPr>
        <w:jc w:val="both"/>
        <w:rPr>
          <w:lang w:val="en-US"/>
        </w:rPr>
      </w:pPr>
      <w:r w:rsidRPr="003D662E">
        <w:rPr>
          <w:lang w:val="en-US"/>
        </w:rPr>
        <w:t xml:space="preserve">Make yourself familiar with the design of the respective component. Identify the interfaces to implement, e.g., the Service interface in </w:t>
      </w:r>
      <w:r w:rsidRPr="003D662E">
        <w:rPr>
          <w:rFonts w:ascii="Consolas" w:hAnsi="Consolas"/>
          <w:lang w:val="en-US"/>
        </w:rPr>
        <w:t>services.environment</w:t>
      </w:r>
      <w:r w:rsidRPr="003D662E">
        <w:rPr>
          <w:lang w:val="en-US"/>
        </w:rPr>
        <w:t>.</w:t>
      </w:r>
    </w:p>
    <w:p w14:paraId="7223CE4E" w14:textId="56B2FE0B" w:rsidR="00C172D3" w:rsidRPr="003D662E" w:rsidRDefault="00F279F1" w:rsidP="0051335B">
      <w:pPr>
        <w:pStyle w:val="ListParagraph"/>
        <w:numPr>
          <w:ilvl w:val="0"/>
          <w:numId w:val="23"/>
        </w:numPr>
        <w:jc w:val="both"/>
        <w:rPr>
          <w:lang w:val="en-US"/>
        </w:rPr>
      </w:pPr>
      <w:r w:rsidRPr="003D662E">
        <w:rPr>
          <w:lang w:val="en-US"/>
        </w:rPr>
        <w:t xml:space="preserve">Create a Maven Eclipse project, use the platform dependencies as parent and add only required components as dependencies. Alternative and optional components such as AAS implementations or protocols may be added as dependencies in the test scope, not in </w:t>
      </w:r>
      <w:r w:rsidR="00111DCC" w:rsidRPr="003D662E">
        <w:rPr>
          <w:lang w:val="en-US"/>
        </w:rPr>
        <w:t xml:space="preserve">the </w:t>
      </w:r>
      <w:r w:rsidRPr="003D662E">
        <w:rPr>
          <w:lang w:val="en-US"/>
        </w:rPr>
        <w:t>(default) production scope.</w:t>
      </w:r>
    </w:p>
    <w:p w14:paraId="49D7EFFF" w14:textId="7805D01F" w:rsidR="00F279F1" w:rsidRPr="003D662E" w:rsidRDefault="00F279F1" w:rsidP="0051335B">
      <w:pPr>
        <w:pStyle w:val="ListParagraph"/>
        <w:numPr>
          <w:ilvl w:val="0"/>
          <w:numId w:val="23"/>
        </w:numPr>
        <w:jc w:val="both"/>
        <w:rPr>
          <w:lang w:val="en-US"/>
        </w:rPr>
      </w:pPr>
      <w:r w:rsidRPr="003D662E">
        <w:rPr>
          <w:lang w:val="en-US"/>
        </w:rPr>
        <w:t>Implement your component</w:t>
      </w:r>
      <w:r w:rsidR="0016022E" w:rsidRPr="003D662E">
        <w:rPr>
          <w:lang w:val="en-US"/>
        </w:rPr>
        <w:t xml:space="preserve"> and test it</w:t>
      </w:r>
      <w:r w:rsidR="00A15663" w:rsidRPr="003D662E">
        <w:rPr>
          <w:lang w:val="en-US"/>
        </w:rPr>
        <w:t>.</w:t>
      </w:r>
    </w:p>
    <w:p w14:paraId="5B9BD0E4" w14:textId="1A3775CC" w:rsidR="006D3E6E" w:rsidRPr="003D662E" w:rsidRDefault="002A7DFF" w:rsidP="0051335B">
      <w:pPr>
        <w:pStyle w:val="ListParagraph"/>
        <w:numPr>
          <w:ilvl w:val="0"/>
          <w:numId w:val="23"/>
        </w:numPr>
        <w:jc w:val="both"/>
        <w:rPr>
          <w:lang w:val="en-US"/>
        </w:rPr>
      </w:pPr>
      <w:r w:rsidRPr="003D662E">
        <w:rPr>
          <w:lang w:val="en-US"/>
        </w:rPr>
        <w:t xml:space="preserve">Consider extending the platform configuration meta-model, i.e., search for the part describing the components. In some cases, e.g., AAS protocols, this may just </w:t>
      </w:r>
      <w:r w:rsidR="000C3743" w:rsidRPr="003D662E">
        <w:rPr>
          <w:lang w:val="en-US"/>
        </w:rPr>
        <w:t xml:space="preserve">be </w:t>
      </w:r>
      <w:r w:rsidRPr="003D662E">
        <w:rPr>
          <w:lang w:val="en-US"/>
        </w:rPr>
        <w:t xml:space="preserve">an additional entry in an enumeration. For other components, this may require a new typed </w:t>
      </w:r>
      <w:r w:rsidR="0018565D" w:rsidRPr="003D662E">
        <w:rPr>
          <w:lang w:val="en-US"/>
        </w:rPr>
        <w:t xml:space="preserve">IVML </w:t>
      </w:r>
      <w:r w:rsidRPr="003D662E">
        <w:rPr>
          <w:lang w:val="en-US"/>
        </w:rPr>
        <w:t>compound with default values (akin to the already given compounds).</w:t>
      </w:r>
      <w:r w:rsidR="006D3E6E" w:rsidRPr="003D662E">
        <w:rPr>
          <w:lang w:val="en-US"/>
        </w:rPr>
        <w:t xml:space="preserve"> For services, no changes to the meta-model are required.</w:t>
      </w:r>
    </w:p>
    <w:p w14:paraId="120E3B76" w14:textId="3B8135B3" w:rsidR="002A7DFF" w:rsidRPr="003D662E" w:rsidRDefault="006D3E6E" w:rsidP="0051335B">
      <w:pPr>
        <w:pStyle w:val="ListParagraph"/>
        <w:numPr>
          <w:ilvl w:val="0"/>
          <w:numId w:val="23"/>
        </w:numPr>
        <w:jc w:val="both"/>
        <w:rPr>
          <w:lang w:val="en-US"/>
        </w:rPr>
      </w:pPr>
      <w:r w:rsidRPr="003D662E">
        <w:rPr>
          <w:lang w:val="en-US"/>
        </w:rPr>
        <w:t xml:space="preserve">Adjust your platform configuration so that your new </w:t>
      </w:r>
      <w:r w:rsidR="00220548" w:rsidRPr="003D662E">
        <w:rPr>
          <w:lang w:val="en-US"/>
        </w:rPr>
        <w:t>elements are</w:t>
      </w:r>
      <w:r w:rsidRPr="003D662E">
        <w:rPr>
          <w:lang w:val="en-US"/>
        </w:rPr>
        <w:t xml:space="preserve"> taken up. In case of a new enum value, use that value. In case of a new compound, replace the existing compound value by a value of your type (providing also the respective settings in the compound value). For a new service, add the service to the application part of your platform configuration and link it into the service mesh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262ACC">
        <w:rPr>
          <w:lang w:val="en-US"/>
        </w:rPr>
        <w:t>6</w:t>
      </w:r>
      <w:r w:rsidRPr="003D662E">
        <w:rPr>
          <w:lang w:val="en-US"/>
        </w:rPr>
        <w:fldChar w:fldCharType="end"/>
      </w:r>
      <w:r w:rsidRPr="003D662E">
        <w:rPr>
          <w:lang w:val="en-US"/>
        </w:rPr>
        <w:t>).</w:t>
      </w:r>
    </w:p>
    <w:p w14:paraId="2C8B4062" w14:textId="03B5B32F" w:rsidR="006D3E6E" w:rsidRPr="003D662E" w:rsidRDefault="006D3E6E" w:rsidP="0051335B">
      <w:pPr>
        <w:pStyle w:val="ListParagraph"/>
        <w:numPr>
          <w:ilvl w:val="0"/>
          <w:numId w:val="23"/>
        </w:numPr>
        <w:jc w:val="both"/>
        <w:rPr>
          <w:lang w:val="en-US"/>
        </w:rPr>
      </w:pPr>
      <w:r w:rsidRPr="003D662E">
        <w:rPr>
          <w:lang w:val="en-US"/>
        </w:rPr>
        <w:t xml:space="preserve">Run the platform instantiation as discussed in Section </w:t>
      </w:r>
      <w:r w:rsidRPr="003D662E">
        <w:rPr>
          <w:lang w:val="en-US"/>
        </w:rPr>
        <w:fldChar w:fldCharType="begin"/>
      </w:r>
      <w:r w:rsidRPr="003D662E">
        <w:rPr>
          <w:lang w:val="en-US"/>
        </w:rPr>
        <w:instrText xml:space="preserve"> REF _Ref57897652 \r \h </w:instrText>
      </w:r>
      <w:r w:rsidR="00EB6CE4" w:rsidRPr="003D662E">
        <w:rPr>
          <w:lang w:val="en-US"/>
        </w:rPr>
        <w:instrText xml:space="preserve"> \* MERGEFORMAT </w:instrText>
      </w:r>
      <w:r w:rsidRPr="003D662E">
        <w:rPr>
          <w:lang w:val="en-US"/>
        </w:rPr>
      </w:r>
      <w:r w:rsidRPr="003D662E">
        <w:rPr>
          <w:lang w:val="en-US"/>
        </w:rPr>
        <w:fldChar w:fldCharType="separate"/>
      </w:r>
      <w:r w:rsidR="00262ACC">
        <w:rPr>
          <w:lang w:val="en-US"/>
        </w:rPr>
        <w:t>7.5</w:t>
      </w:r>
      <w:r w:rsidRPr="003D662E">
        <w:rPr>
          <w:lang w:val="en-US"/>
        </w:rPr>
        <w:fldChar w:fldCharType="end"/>
      </w:r>
      <w:r w:rsidR="00E0461C" w:rsidRPr="003D662E">
        <w:rPr>
          <w:lang w:val="en-US"/>
        </w:rPr>
        <w:t>, copy the artifacts</w:t>
      </w:r>
      <w:r w:rsidR="00111DCC" w:rsidRPr="003D662E">
        <w:rPr>
          <w:lang w:val="en-US"/>
        </w:rPr>
        <w:t xml:space="preserve"> to your installation devices</w:t>
      </w:r>
      <w:r w:rsidR="00E0461C" w:rsidRPr="003D662E">
        <w:rPr>
          <w:lang w:val="en-US"/>
        </w:rPr>
        <w:t>, start the platform</w:t>
      </w:r>
      <w:r w:rsidRPr="003D662E">
        <w:rPr>
          <w:lang w:val="en-US"/>
        </w:rPr>
        <w:t xml:space="preserve"> and try out your </w:t>
      </w:r>
      <w:r w:rsidR="00E0461C" w:rsidRPr="003D662E">
        <w:rPr>
          <w:lang w:val="en-US"/>
        </w:rPr>
        <w:t>extension</w:t>
      </w:r>
      <w:r w:rsidRPr="003D662E">
        <w:rPr>
          <w:lang w:val="en-US"/>
        </w:rPr>
        <w:t>.</w:t>
      </w:r>
    </w:p>
    <w:p w14:paraId="5DF002EC" w14:textId="4A161A06" w:rsidR="00434FA0" w:rsidRPr="003D662E" w:rsidRDefault="00434FA0" w:rsidP="0051335B">
      <w:pPr>
        <w:pStyle w:val="ListParagraph"/>
        <w:numPr>
          <w:ilvl w:val="0"/>
          <w:numId w:val="23"/>
        </w:numPr>
        <w:jc w:val="both"/>
        <w:rPr>
          <w:lang w:val="en-US"/>
        </w:rPr>
      </w:pPr>
      <w:r w:rsidRPr="003D662E">
        <w:rPr>
          <w:lang w:val="en-US"/>
        </w:rPr>
        <w:t xml:space="preserve">Let </w:t>
      </w:r>
      <w:r w:rsidR="003A43D2">
        <w:rPr>
          <w:lang w:val="en-US"/>
        </w:rPr>
        <w:t xml:space="preserve">us </w:t>
      </w:r>
      <w:r w:rsidRPr="003D662E">
        <w:rPr>
          <w:lang w:val="en-US"/>
        </w:rPr>
        <w:t xml:space="preserve">know about your work. In case of a potential open source component, please consider contributing it to </w:t>
      </w:r>
      <w:r w:rsidR="003A43D2">
        <w:rPr>
          <w:lang w:val="en-US"/>
        </w:rPr>
        <w:t>the platform</w:t>
      </w:r>
      <w:r w:rsidRPr="003D662E">
        <w:rPr>
          <w:lang w:val="en-US"/>
        </w:rPr>
        <w:t>.</w:t>
      </w:r>
    </w:p>
    <w:p w14:paraId="2FBA309A" w14:textId="280DA79B" w:rsidR="005B5BD6" w:rsidRPr="003D662E" w:rsidRDefault="005B5BD6" w:rsidP="005B5BD6">
      <w:pPr>
        <w:pStyle w:val="Heading2"/>
        <w:rPr>
          <w:lang w:val="en-US"/>
        </w:rPr>
      </w:pPr>
      <w:bookmarkStart w:id="504" w:name="_Toc148037199"/>
      <w:bookmarkStart w:id="505" w:name="_Ref77754105"/>
      <w:r w:rsidRPr="003D662E">
        <w:rPr>
          <w:lang w:val="en-US"/>
        </w:rPr>
        <w:lastRenderedPageBreak/>
        <w:t>Defining a new type in the configuration</w:t>
      </w:r>
      <w:r w:rsidR="00DD7246" w:rsidRPr="003D662E">
        <w:rPr>
          <w:lang w:val="en-US"/>
        </w:rPr>
        <w:t xml:space="preserve"> model</w:t>
      </w:r>
      <w:bookmarkEnd w:id="504"/>
    </w:p>
    <w:p w14:paraId="59067D34" w14:textId="15F2DDD1" w:rsidR="001D73A7" w:rsidRPr="003D662E" w:rsidRDefault="005B5BD6" w:rsidP="00A24480">
      <w:pPr>
        <w:jc w:val="both"/>
        <w:rPr>
          <w:lang w:val="en-US"/>
        </w:rPr>
      </w:pPr>
      <w:r w:rsidRPr="003D662E">
        <w:rPr>
          <w:lang w:val="en-US"/>
        </w:rPr>
        <w:t xml:space="preserve">The platform </w:t>
      </w:r>
      <w:r w:rsidR="00DD7246" w:rsidRPr="003D662E">
        <w:rPr>
          <w:lang w:val="en-US"/>
        </w:rPr>
        <w:t xml:space="preserve">configuration model is equipped with several basic types, e.g., </w:t>
      </w:r>
      <w:r w:rsidR="00BA7283" w:rsidRPr="003D662E">
        <w:rPr>
          <w:lang w:val="en-US"/>
        </w:rPr>
        <w:t>for String</w:t>
      </w:r>
      <w:r w:rsidR="0091017C" w:rsidRPr="003D662E">
        <w:rPr>
          <w:lang w:val="en-US"/>
        </w:rPr>
        <w:t xml:space="preserve">, </w:t>
      </w:r>
      <w:r w:rsidR="00BA7283" w:rsidRPr="003D662E">
        <w:rPr>
          <w:lang w:val="en-US"/>
        </w:rPr>
        <w:t>Integer numbers</w:t>
      </w:r>
      <w:r w:rsidR="00685389" w:rsidRPr="003D662E">
        <w:rPr>
          <w:rStyle w:val="FootnoteReference"/>
          <w:lang w:val="en-US"/>
        </w:rPr>
        <w:footnoteReference w:id="138"/>
      </w:r>
      <w:r w:rsidR="0091017C" w:rsidRPr="003D662E">
        <w:rPr>
          <w:lang w:val="en-US"/>
        </w:rPr>
        <w:t xml:space="preserve">, </w:t>
      </w:r>
      <w:r w:rsidR="00BA7283" w:rsidRPr="003D662E">
        <w:rPr>
          <w:lang w:val="en-US"/>
        </w:rPr>
        <w:t xml:space="preserve">IEC61131-3 </w:t>
      </w:r>
      <w:r w:rsidR="0091017C" w:rsidRPr="003D662E">
        <w:rPr>
          <w:lang w:val="en-US"/>
        </w:rPr>
        <w:t>date type or OPC UA basic types</w:t>
      </w:r>
      <w:r w:rsidR="00BA7283" w:rsidRPr="003D662E">
        <w:rPr>
          <w:lang w:val="en-US"/>
        </w:rPr>
        <w:t>. However, we do not aim at defining an encompassing set of types rather than mechanisms that allow for adding types later.</w:t>
      </w:r>
      <w:r w:rsidR="00CB504A" w:rsidRPr="003D662E">
        <w:rPr>
          <w:lang w:val="en-US"/>
        </w:rPr>
        <w:t xml:space="preserve"> This is in particular true for record types, which may be highly application specific. </w:t>
      </w:r>
      <w:r w:rsidR="00F80B49" w:rsidRPr="003D662E">
        <w:rPr>
          <w:lang w:val="en-US"/>
        </w:rPr>
        <w:t>This is also true for primitive types.</w:t>
      </w:r>
      <w:r w:rsidR="00FC369D" w:rsidRPr="003D662E">
        <w:rPr>
          <w:lang w:val="en-US"/>
        </w:rPr>
        <w:t xml:space="preserve"> </w:t>
      </w:r>
      <w:r w:rsidR="00F1267B" w:rsidRPr="003D662E">
        <w:rPr>
          <w:lang w:val="en-US"/>
        </w:rPr>
        <w:t>The definition of primitives</w:t>
      </w:r>
      <w:r w:rsidR="000B65A9" w:rsidRPr="003D662E">
        <w:rPr>
          <w:lang w:val="en-US"/>
        </w:rPr>
        <w:t xml:space="preserve"> applies the IVML model pattern for alternatives with detailing properties (</w:t>
      </w:r>
      <w:r w:rsidR="000B65A9" w:rsidRPr="003D662E">
        <w:rPr>
          <w:lang w:val="en-US"/>
        </w:rPr>
        <w:fldChar w:fldCharType="begin"/>
      </w:r>
      <w:r w:rsidR="000B65A9" w:rsidRPr="003D662E">
        <w:rPr>
          <w:lang w:val="en-US"/>
        </w:rPr>
        <w:instrText xml:space="preserve"> REF _Ref88393858 \h </w:instrText>
      </w:r>
      <w:r w:rsidR="005E73FF" w:rsidRPr="003D662E">
        <w:rPr>
          <w:lang w:val="en-US"/>
        </w:rPr>
        <w:instrText xml:space="preserve"> \* MERGEFORMAT </w:instrText>
      </w:r>
      <w:r w:rsidR="000B65A9" w:rsidRPr="003D662E">
        <w:rPr>
          <w:lang w:val="en-US"/>
        </w:rPr>
      </w:r>
      <w:r w:rsidR="000B65A9" w:rsidRPr="003D662E">
        <w:rPr>
          <w:lang w:val="en-US"/>
        </w:rPr>
        <w:fldChar w:fldCharType="separate"/>
      </w:r>
      <w:ins w:id="506" w:author="Holger Eichelberger" w:date="2025-03-06T13:05:00Z">
        <w:r w:rsidR="00262ACC" w:rsidRPr="003D662E">
          <w:rPr>
            <w:lang w:val="en-US"/>
          </w:rPr>
          <w:t xml:space="preserve">Figure </w:t>
        </w:r>
        <w:r w:rsidR="00262ACC">
          <w:rPr>
            <w:noProof/>
            <w:lang w:val="en-US"/>
          </w:rPr>
          <w:t>46</w:t>
        </w:r>
      </w:ins>
      <w:r w:rsidR="000B65A9" w:rsidRPr="003D662E">
        <w:rPr>
          <w:lang w:val="en-US"/>
        </w:rPr>
        <w:fldChar w:fldCharType="end"/>
      </w:r>
      <w:r w:rsidR="000B65A9" w:rsidRPr="003D662E">
        <w:rPr>
          <w:lang w:val="en-US"/>
        </w:rPr>
        <w:t xml:space="preserve">). </w:t>
      </w:r>
    </w:p>
    <w:p w14:paraId="505032D0" w14:textId="5742D54B" w:rsidR="005B5BD6" w:rsidRPr="003D662E" w:rsidRDefault="00FC369D" w:rsidP="00A24480">
      <w:pPr>
        <w:jc w:val="both"/>
        <w:rPr>
          <w:lang w:val="en-US"/>
        </w:rPr>
      </w:pPr>
      <w:r w:rsidRPr="003D662E">
        <w:rPr>
          <w:lang w:val="en-US"/>
        </w:rPr>
        <w:t>To add a new primitive type</w:t>
      </w:r>
      <w:r w:rsidR="001D73A7" w:rsidRPr="003D662E">
        <w:rPr>
          <w:lang w:val="en-US"/>
        </w:rPr>
        <w:t xml:space="preserve">, we explain the modifications to the configuration model for the IEC61131-3 date-time type as illustrated in </w:t>
      </w:r>
      <w:r w:rsidR="001D73A7" w:rsidRPr="003D662E">
        <w:rPr>
          <w:lang w:val="en-US"/>
        </w:rPr>
        <w:fldChar w:fldCharType="begin"/>
      </w:r>
      <w:r w:rsidR="001D73A7" w:rsidRPr="003D662E">
        <w:rPr>
          <w:lang w:val="en-US"/>
        </w:rPr>
        <w:instrText xml:space="preserve"> REF _Ref97297364 \h </w:instrText>
      </w:r>
      <w:r w:rsidR="005E73FF" w:rsidRPr="003D662E">
        <w:rPr>
          <w:lang w:val="en-US"/>
        </w:rPr>
        <w:instrText xml:space="preserve"> \* MERGEFORMAT </w:instrText>
      </w:r>
      <w:r w:rsidR="001D73A7" w:rsidRPr="003D662E">
        <w:rPr>
          <w:lang w:val="en-US"/>
        </w:rPr>
      </w:r>
      <w:r w:rsidR="001D73A7" w:rsidRPr="003D662E">
        <w:rPr>
          <w:lang w:val="en-US"/>
        </w:rPr>
        <w:fldChar w:fldCharType="separate"/>
      </w:r>
      <w:ins w:id="507" w:author="Holger Eichelberger" w:date="2025-03-06T13:05:00Z">
        <w:r w:rsidR="00262ACC" w:rsidRPr="003D662E">
          <w:rPr>
            <w:lang w:val="en-GB"/>
          </w:rPr>
          <w:t xml:space="preserve">Figure </w:t>
        </w:r>
        <w:r w:rsidR="00262ACC">
          <w:rPr>
            <w:noProof/>
            <w:lang w:val="en-GB"/>
          </w:rPr>
          <w:t>71</w:t>
        </w:r>
      </w:ins>
      <w:r w:rsidR="001D73A7" w:rsidRPr="003D662E">
        <w:rPr>
          <w:lang w:val="en-US"/>
        </w:rPr>
        <w:fldChar w:fldCharType="end"/>
      </w:r>
      <w:r w:rsidRPr="003D662E">
        <w:rPr>
          <w:lang w:val="en-US"/>
        </w:rPr>
        <w:t>:</w:t>
      </w:r>
    </w:p>
    <w:p w14:paraId="692F6384" w14:textId="5343802F" w:rsidR="001D73A7" w:rsidRPr="003D662E" w:rsidRDefault="001D73A7" w:rsidP="0051335B">
      <w:pPr>
        <w:pStyle w:val="ListParagraph"/>
        <w:numPr>
          <w:ilvl w:val="0"/>
          <w:numId w:val="38"/>
        </w:numPr>
        <w:jc w:val="both"/>
        <w:rPr>
          <w:lang w:val="en-US"/>
        </w:rPr>
      </w:pPr>
      <w:r w:rsidRPr="003D662E">
        <w:rPr>
          <w:lang w:val="en-US"/>
        </w:rPr>
        <w:t xml:space="preserve">Define a new meta-type for the type, i.e., a compound that just refines the respective base meta type, e.g., </w:t>
      </w:r>
      <w:r w:rsidRPr="003D662E">
        <w:rPr>
          <w:rFonts w:ascii="Consolas" w:hAnsi="Consolas"/>
          <w:lang w:val="en-US"/>
        </w:rPr>
        <w:t>PrimitiveType</w:t>
      </w:r>
      <w:r w:rsidRPr="003D662E">
        <w:rPr>
          <w:lang w:val="en-US"/>
        </w:rPr>
        <w:t xml:space="preserve"> or </w:t>
      </w:r>
      <w:r w:rsidRPr="003D662E">
        <w:rPr>
          <w:rFonts w:ascii="Consolas" w:hAnsi="Consolas"/>
          <w:lang w:val="en-US"/>
        </w:rPr>
        <w:t>ArrayType</w:t>
      </w:r>
      <w:r w:rsidR="009A2FAF" w:rsidRPr="003D662E">
        <w:rPr>
          <w:lang w:val="en-US"/>
        </w:rPr>
        <w:t xml:space="preserve"> (lines 3-4 in </w:t>
      </w:r>
      <w:r w:rsidR="009A2FAF" w:rsidRPr="003D662E">
        <w:rPr>
          <w:lang w:val="en-US"/>
        </w:rPr>
        <w:fldChar w:fldCharType="begin"/>
      </w:r>
      <w:r w:rsidR="009A2FAF" w:rsidRPr="003D662E">
        <w:rPr>
          <w:lang w:val="en-US"/>
        </w:rPr>
        <w:instrText xml:space="preserve"> REF _Ref97297364 \h </w:instrText>
      </w:r>
      <w:r w:rsidR="005E73FF" w:rsidRPr="003D662E">
        <w:rPr>
          <w:lang w:val="en-US"/>
        </w:rPr>
        <w:instrText xml:space="preserve"> \* MERGEFORMAT </w:instrText>
      </w:r>
      <w:r w:rsidR="009A2FAF" w:rsidRPr="003D662E">
        <w:rPr>
          <w:lang w:val="en-US"/>
        </w:rPr>
      </w:r>
      <w:r w:rsidR="009A2FAF" w:rsidRPr="003D662E">
        <w:rPr>
          <w:lang w:val="en-US"/>
        </w:rPr>
        <w:fldChar w:fldCharType="separate"/>
      </w:r>
      <w:ins w:id="508" w:author="Holger Eichelberger" w:date="2025-03-06T13:05:00Z">
        <w:r w:rsidR="00262ACC" w:rsidRPr="003D662E">
          <w:rPr>
            <w:lang w:val="en-GB"/>
          </w:rPr>
          <w:t xml:space="preserve">Figure </w:t>
        </w:r>
        <w:r w:rsidR="00262ACC">
          <w:rPr>
            <w:noProof/>
            <w:lang w:val="en-GB"/>
          </w:rPr>
          <w:t>71</w:t>
        </w:r>
      </w:ins>
      <w:r w:rsidR="009A2FAF" w:rsidRPr="003D662E">
        <w:rPr>
          <w:lang w:val="en-US"/>
        </w:rPr>
        <w:fldChar w:fldCharType="end"/>
      </w:r>
      <w:r w:rsidR="009A2FAF" w:rsidRPr="003D662E">
        <w:rPr>
          <w:lang w:val="en-US"/>
        </w:rPr>
        <w:t xml:space="preserve">, thus suffix </w:t>
      </w:r>
      <w:r w:rsidR="009A2FAF" w:rsidRPr="003D662E">
        <w:rPr>
          <w:rFonts w:ascii="Consolas" w:hAnsi="Consolas"/>
          <w:lang w:val="en-US"/>
        </w:rPr>
        <w:t>TypeType</w:t>
      </w:r>
      <w:r w:rsidR="009A2FAF" w:rsidRPr="003D662E">
        <w:rPr>
          <w:lang w:val="en-US"/>
        </w:rPr>
        <w:t>)</w:t>
      </w:r>
      <w:r w:rsidRPr="003D662E">
        <w:rPr>
          <w:lang w:val="en-US"/>
        </w:rPr>
        <w:t>.</w:t>
      </w:r>
      <w:r w:rsidR="009A2FAF" w:rsidRPr="003D662E">
        <w:rPr>
          <w:lang w:val="en-US"/>
        </w:rPr>
        <w:t xml:space="preserve"> </w:t>
      </w:r>
    </w:p>
    <w:p w14:paraId="277A311B" w14:textId="5E8CA46B" w:rsidR="009A2FAF" w:rsidRPr="003D662E" w:rsidRDefault="009A2FAF" w:rsidP="0051335B">
      <w:pPr>
        <w:pStyle w:val="ListParagraph"/>
        <w:numPr>
          <w:ilvl w:val="0"/>
          <w:numId w:val="38"/>
        </w:numPr>
        <w:jc w:val="both"/>
        <w:rPr>
          <w:lang w:val="en-US"/>
        </w:rPr>
      </w:pPr>
      <w:r w:rsidRPr="003D662E">
        <w:rPr>
          <w:lang w:val="en-US"/>
        </w:rPr>
        <w:t xml:space="preserve">Define a variable of that type and assign a default (display) name (lines 5-7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ins w:id="509" w:author="Holger Eichelberger" w:date="2025-03-06T13:05:00Z">
        <w:r w:rsidR="00262ACC" w:rsidRPr="003D662E">
          <w:rPr>
            <w:lang w:val="en-GB"/>
          </w:rPr>
          <w:t xml:space="preserve">Figure </w:t>
        </w:r>
        <w:r w:rsidR="00262ACC">
          <w:rPr>
            <w:noProof/>
            <w:lang w:val="en-GB"/>
          </w:rPr>
          <w:t>71</w:t>
        </w:r>
      </w:ins>
      <w:r w:rsidRPr="003D662E">
        <w:rPr>
          <w:lang w:val="en-US"/>
        </w:rPr>
        <w:fldChar w:fldCharType="end"/>
      </w:r>
      <w:r w:rsidRPr="003D662E">
        <w:rPr>
          <w:lang w:val="en-US"/>
        </w:rPr>
        <w:t xml:space="preserve">). This variable will represent the type, e.g., in record fields and, thus, the variable has the name suffix </w:t>
      </w:r>
      <w:r w:rsidRPr="003D662E">
        <w:rPr>
          <w:rFonts w:ascii="Consolas" w:hAnsi="Consolas"/>
          <w:lang w:val="en-US"/>
        </w:rPr>
        <w:t>Type</w:t>
      </w:r>
      <w:r w:rsidRPr="003D662E">
        <w:rPr>
          <w:lang w:val="en-US"/>
        </w:rPr>
        <w:t>. The name will be used by the code generation as fallback alternative in several situations if the behavior is not overridden.</w:t>
      </w:r>
    </w:p>
    <w:p w14:paraId="5DEBBEA0" w14:textId="2F1780A6" w:rsidR="009A2FAF" w:rsidRPr="003D662E" w:rsidRDefault="009A2FAF" w:rsidP="0051335B">
      <w:pPr>
        <w:pStyle w:val="ListParagraph"/>
        <w:numPr>
          <w:ilvl w:val="0"/>
          <w:numId w:val="38"/>
        </w:numPr>
        <w:jc w:val="both"/>
        <w:rPr>
          <w:lang w:val="en-US"/>
        </w:rPr>
      </w:pPr>
      <w:r w:rsidRPr="003D662E">
        <w:rPr>
          <w:lang w:val="en-US"/>
        </w:rPr>
        <w:t xml:space="preserve">Freeze the new variable in order to make it available to the code generation as it is (lines19-13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ins w:id="510" w:author="Holger Eichelberger" w:date="2025-03-06T13:05:00Z">
        <w:r w:rsidR="00262ACC" w:rsidRPr="003D662E">
          <w:rPr>
            <w:lang w:val="en-GB"/>
          </w:rPr>
          <w:t xml:space="preserve">Figure </w:t>
        </w:r>
        <w:r w:rsidR="00262ACC">
          <w:rPr>
            <w:noProof/>
            <w:lang w:val="en-GB"/>
          </w:rPr>
          <w:t>71</w:t>
        </w:r>
      </w:ins>
      <w:r w:rsidRPr="003D662E">
        <w:rPr>
          <w:lang w:val="en-US"/>
        </w:rPr>
        <w:fldChar w:fldCharType="end"/>
      </w:r>
      <w:r w:rsidRPr="003D662E">
        <w:rPr>
          <w:lang w:val="en-US"/>
        </w:rPr>
        <w:t xml:space="preserve">). </w:t>
      </w:r>
    </w:p>
    <w:p w14:paraId="79D29042" w14:textId="13D00F5C" w:rsidR="009A2FAF" w:rsidRPr="003D662E" w:rsidRDefault="009A2FAF" w:rsidP="0051335B">
      <w:pPr>
        <w:pStyle w:val="ListParagraph"/>
        <w:numPr>
          <w:ilvl w:val="0"/>
          <w:numId w:val="38"/>
        </w:numPr>
        <w:jc w:val="both"/>
        <w:rPr>
          <w:lang w:val="en-US"/>
        </w:rPr>
      </w:pPr>
      <w:r w:rsidRPr="003D662E">
        <w:rPr>
          <w:lang w:val="en-US"/>
        </w:rPr>
        <w:t xml:space="preserve">Adjust the intentionally open parts of the code generation. For example,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ins w:id="511" w:author="Holger Eichelberger" w:date="2025-03-06T13:05:00Z">
        <w:r w:rsidR="00262ACC" w:rsidRPr="003D662E">
          <w:rPr>
            <w:lang w:val="en-GB"/>
          </w:rPr>
          <w:t xml:space="preserve">Figure </w:t>
        </w:r>
        <w:r w:rsidR="00262ACC">
          <w:rPr>
            <w:noProof/>
            <w:lang w:val="en-GB"/>
          </w:rPr>
          <w:t>71</w:t>
        </w:r>
      </w:ins>
      <w:r w:rsidRPr="003D662E">
        <w:rPr>
          <w:lang w:val="en-US"/>
        </w:rPr>
        <w:fldChar w:fldCharType="end"/>
      </w:r>
      <w:r w:rsidRPr="003D662E">
        <w:rPr>
          <w:lang w:val="en-US"/>
        </w:rPr>
        <w:t xml:space="preserve">, we extend the language basics for the generation of Java artifacts (lines 16-18) by a specific method which returns the type name to be used (a basic method for </w:t>
      </w:r>
      <w:r w:rsidRPr="003D662E">
        <w:rPr>
          <w:rFonts w:ascii="Consolas" w:hAnsi="Consolas"/>
          <w:lang w:val="en-US"/>
        </w:rPr>
        <w:t>DataType</w:t>
      </w:r>
      <w:r w:rsidRPr="003D662E">
        <w:rPr>
          <w:lang w:val="en-US"/>
        </w:rPr>
        <w:t xml:space="preserve"> is defined, the new method is selected through dynamic type dispatch). Similar, the method in lines 21-23 indicates</w:t>
      </w:r>
      <w:r w:rsidR="009C1F53" w:rsidRPr="003D662E">
        <w:rPr>
          <w:lang w:val="en-US"/>
        </w:rPr>
        <w:t xml:space="preserve"> that a type-specific conversion parameter shall be used when obtaining values from a connector parser or writing values to a connector formatter.</w:t>
      </w:r>
    </w:p>
    <w:p w14:paraId="2BDD0568" w14:textId="5C5B4347" w:rsidR="004E300B" w:rsidRPr="003D662E" w:rsidRDefault="004E300B" w:rsidP="0051335B">
      <w:pPr>
        <w:pStyle w:val="ListParagraph"/>
        <w:numPr>
          <w:ilvl w:val="0"/>
          <w:numId w:val="38"/>
        </w:numPr>
        <w:jc w:val="both"/>
        <w:rPr>
          <w:lang w:val="en-US"/>
        </w:rPr>
      </w:pPr>
      <w:r w:rsidRPr="003D662E">
        <w:rPr>
          <w:lang w:val="en-US"/>
        </w:rPr>
        <w:t>Ad</w:t>
      </w:r>
      <w:r w:rsidR="008F4D10" w:rsidRPr="003D662E">
        <w:rPr>
          <w:lang w:val="en-US"/>
        </w:rPr>
        <w:t>j</w:t>
      </w:r>
      <w:r w:rsidRPr="003D662E">
        <w:rPr>
          <w:lang w:val="en-US"/>
        </w:rPr>
        <w:t xml:space="preserve">ust also the code generation for Python in </w:t>
      </w:r>
      <w:r w:rsidRPr="003D662E">
        <w:rPr>
          <w:rFonts w:ascii="Consolas" w:hAnsi="Consolas"/>
          <w:lang w:val="en-US"/>
        </w:rPr>
        <w:t>PythonBasics.vtl</w:t>
      </w:r>
      <w:r w:rsidRPr="003D662E">
        <w:rPr>
          <w:lang w:val="en-US"/>
        </w:rPr>
        <w:t xml:space="preserve"> (similar to step 4).</w:t>
      </w:r>
    </w:p>
    <w:p w14:paraId="6F655EAF" w14:textId="6082C5EB" w:rsidR="00E472AE" w:rsidRPr="003D662E" w:rsidRDefault="002B007E" w:rsidP="001D73A7">
      <w:pPr>
        <w:jc w:val="center"/>
        <w:rPr>
          <w:rFonts w:cstheme="minorHAnsi"/>
          <w:lang w:val="en-US"/>
        </w:rPr>
      </w:pPr>
      <w:r w:rsidRPr="003D662E">
        <w:rPr>
          <w:noProof/>
          <w:lang w:val="en-US"/>
        </w:rPr>
        <w:lastRenderedPageBreak/>
        <w:drawing>
          <wp:inline distT="0" distB="0" distL="0" distR="0" wp14:anchorId="319FC2E1" wp14:editId="5113F821">
            <wp:extent cx="4583875" cy="4664720"/>
            <wp:effectExtent l="0" t="0" r="762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04823" cy="4686037"/>
                    </a:xfrm>
                    <a:prstGeom prst="rect">
                      <a:avLst/>
                    </a:prstGeom>
                    <a:noFill/>
                    <a:ln>
                      <a:noFill/>
                    </a:ln>
                  </pic:spPr>
                </pic:pic>
              </a:graphicData>
            </a:graphic>
          </wp:inline>
        </w:drawing>
      </w:r>
    </w:p>
    <w:p w14:paraId="399B09F1" w14:textId="3E3051B7" w:rsidR="00E472AE" w:rsidRPr="003D662E" w:rsidRDefault="001D73A7" w:rsidP="001D73A7">
      <w:pPr>
        <w:pStyle w:val="Caption"/>
        <w:jc w:val="center"/>
        <w:rPr>
          <w:rFonts w:cstheme="minorHAnsi"/>
          <w:lang w:val="en-US"/>
        </w:rPr>
      </w:pPr>
      <w:bookmarkStart w:id="512" w:name="_Ref9729736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262ACC">
        <w:rPr>
          <w:noProof/>
          <w:lang w:val="en-GB"/>
        </w:rPr>
        <w:t>71</w:t>
      </w:r>
      <w:r w:rsidRPr="003D662E">
        <w:fldChar w:fldCharType="end"/>
      </w:r>
      <w:bookmarkEnd w:id="512"/>
      <w:r w:rsidRPr="003D662E">
        <w:rPr>
          <w:lang w:val="en-GB"/>
        </w:rPr>
        <w:t>: Adding IEC 61131-3 date time to the primitive types of the configuration model</w:t>
      </w:r>
    </w:p>
    <w:p w14:paraId="17B88796" w14:textId="38718571" w:rsidR="00CA5665" w:rsidRPr="003D662E" w:rsidRDefault="005E73FF" w:rsidP="005E73FF">
      <w:pPr>
        <w:jc w:val="both"/>
        <w:rPr>
          <w:lang w:val="en-US"/>
        </w:rPr>
      </w:pPr>
      <w:r w:rsidRPr="003D662E">
        <w:rPr>
          <w:lang w:val="en-US"/>
        </w:rPr>
        <w:fldChar w:fldCharType="begin"/>
      </w:r>
      <w:r w:rsidRPr="003D662E">
        <w:rPr>
          <w:lang w:val="en-US"/>
        </w:rPr>
        <w:instrText xml:space="preserve"> REF _Ref97297364 \h  \* MERGEFORMAT </w:instrText>
      </w:r>
      <w:r w:rsidRPr="003D662E">
        <w:rPr>
          <w:lang w:val="en-US"/>
        </w:rPr>
      </w:r>
      <w:r w:rsidRPr="003D662E">
        <w:rPr>
          <w:lang w:val="en-US"/>
        </w:rPr>
        <w:fldChar w:fldCharType="separate"/>
      </w:r>
      <w:ins w:id="513" w:author="Holger Eichelberger" w:date="2025-03-06T13:05:00Z">
        <w:r w:rsidR="00262ACC" w:rsidRPr="003D662E">
          <w:rPr>
            <w:lang w:val="en-GB"/>
          </w:rPr>
          <w:t xml:space="preserve">Figure </w:t>
        </w:r>
        <w:r w:rsidR="00262ACC">
          <w:rPr>
            <w:noProof/>
            <w:lang w:val="en-GB"/>
          </w:rPr>
          <w:t>71</w:t>
        </w:r>
      </w:ins>
      <w:r w:rsidRPr="003D662E">
        <w:rPr>
          <w:lang w:val="en-US"/>
        </w:rPr>
        <w:fldChar w:fldCharType="end"/>
      </w:r>
      <w:r w:rsidRPr="003D662E">
        <w:rPr>
          <w:lang w:val="en-US"/>
        </w:rPr>
        <w:t xml:space="preserve"> may create the impression that all foundational parts of the model must be modified to introduce new data types. While this is true for default types that shall be shipped with the platform, it is not necessarily true for data types needed by individual applications. Thanks to the dynamic dispatch across imported IVML/VTL modules, it is possible to define the type and the overridden functions also in the</w:t>
      </w:r>
      <w:r w:rsidR="008F4D10" w:rsidRPr="003D662E">
        <w:rPr>
          <w:lang w:val="en-US"/>
        </w:rPr>
        <w:t>ir</w:t>
      </w:r>
      <w:r w:rsidRPr="003D662E">
        <w:rPr>
          <w:lang w:val="en-US"/>
        </w:rPr>
        <w:t xml:space="preserve"> own platform configuration module, which imports the shipped platform model.</w:t>
      </w:r>
      <w:r w:rsidR="00C254BC" w:rsidRPr="003D662E">
        <w:rPr>
          <w:lang w:val="en-US"/>
        </w:rPr>
        <w:t xml:space="preserve"> </w:t>
      </w:r>
    </w:p>
    <w:p w14:paraId="65FEC84C" w14:textId="4CF13E15" w:rsidR="005E73FF" w:rsidRPr="003D662E" w:rsidRDefault="00CA5665" w:rsidP="005E73FF">
      <w:pPr>
        <w:jc w:val="both"/>
        <w:rPr>
          <w:lang w:val="en-US"/>
        </w:rPr>
      </w:pPr>
      <w:r w:rsidRPr="003D662E">
        <w:rPr>
          <w:lang w:val="en-US"/>
        </w:rPr>
        <w:t xml:space="preserve">However, it is important that </w:t>
      </w:r>
      <w:r w:rsidR="003251FF" w:rsidRPr="003D662E">
        <w:rPr>
          <w:lang w:val="en-US"/>
        </w:rPr>
        <w:t xml:space="preserve">also </w:t>
      </w:r>
      <w:r w:rsidRPr="003D662E">
        <w:rPr>
          <w:lang w:val="en-US"/>
        </w:rPr>
        <w:t xml:space="preserve">certain consistency rules apply. The types declared in </w:t>
      </w:r>
      <w:r w:rsidRPr="003D662E">
        <w:rPr>
          <w:rFonts w:ascii="Consolas" w:hAnsi="Consolas"/>
          <w:lang w:val="en-US"/>
        </w:rPr>
        <w:t>JavaBasics</w:t>
      </w:r>
      <w:r w:rsidR="00351CE3" w:rsidRPr="003D662E">
        <w:rPr>
          <w:rFonts w:ascii="Consolas" w:hAnsi="Consolas"/>
          <w:lang w:val="en-US"/>
        </w:rPr>
        <w:t>.vtl</w:t>
      </w:r>
      <w:r w:rsidRPr="003D662E">
        <w:rPr>
          <w:lang w:val="en-US"/>
        </w:rPr>
        <w:t xml:space="preserve"> and the names/conversion parameters declared in </w:t>
      </w:r>
      <w:r w:rsidRPr="003D662E">
        <w:rPr>
          <w:rFonts w:ascii="Consolas" w:hAnsi="Consolas"/>
          <w:lang w:val="en-US"/>
        </w:rPr>
        <w:t>DataOperationBasics</w:t>
      </w:r>
      <w:r w:rsidR="00351CE3" w:rsidRPr="003D662E">
        <w:rPr>
          <w:rFonts w:ascii="Consolas" w:hAnsi="Consolas"/>
          <w:lang w:val="en-US"/>
        </w:rPr>
        <w:t>.vtl</w:t>
      </w:r>
      <w:r w:rsidRPr="003D662E">
        <w:rPr>
          <w:lang w:val="en-US"/>
        </w:rPr>
        <w:t xml:space="preserve"> must match the underlying implementation, in particular of the </w:t>
      </w:r>
      <w:r w:rsidRPr="003D662E">
        <w:rPr>
          <w:rFonts w:ascii="Consolas" w:hAnsi="Consolas"/>
          <w:lang w:val="en-US"/>
        </w:rPr>
        <w:t>Input</w:t>
      </w:r>
      <w:r w:rsidR="00ED0B36" w:rsidRPr="003D662E">
        <w:rPr>
          <w:rFonts w:ascii="Consolas" w:hAnsi="Consolas"/>
          <w:lang w:val="en-US"/>
        </w:rPr>
        <w:t>Con</w:t>
      </w:r>
      <w:r w:rsidR="000D5E93" w:rsidRPr="003D662E">
        <w:rPr>
          <w:rFonts w:ascii="Consolas" w:hAnsi="Consolas"/>
          <w:lang w:val="en-US"/>
        </w:rPr>
        <w:t>v</w:t>
      </w:r>
      <w:r w:rsidR="00ED0B36" w:rsidRPr="003D662E">
        <w:rPr>
          <w:rFonts w:ascii="Consolas" w:hAnsi="Consolas"/>
          <w:lang w:val="en-US"/>
        </w:rPr>
        <w:t>erter</w:t>
      </w:r>
      <w:r w:rsidR="00351CE3" w:rsidRPr="003D662E">
        <w:rPr>
          <w:lang w:val="en-US"/>
        </w:rPr>
        <w:t xml:space="preserve"> and </w:t>
      </w:r>
      <w:r w:rsidR="00351CE3" w:rsidRPr="003D662E">
        <w:rPr>
          <w:rFonts w:ascii="Consolas" w:hAnsi="Consolas"/>
          <w:lang w:val="en-US"/>
        </w:rPr>
        <w:t>OutputFormatter</w:t>
      </w:r>
      <w:r w:rsidR="00351CE3" w:rsidRPr="003D662E">
        <w:rPr>
          <w:lang w:val="en-US"/>
        </w:rPr>
        <w:t xml:space="preserve"> interfaces declared in the Connectors Component. There, the specified Java types must be valid input/output parameters of operations with name infix declared in the corresponding </w:t>
      </w:r>
      <w:r w:rsidR="00351CE3" w:rsidRPr="003D662E">
        <w:rPr>
          <w:rFonts w:ascii="Consolas" w:hAnsi="Consolas"/>
          <w:lang w:val="en-US"/>
        </w:rPr>
        <w:t>convName</w:t>
      </w:r>
      <w:r w:rsidR="00341B21" w:rsidRPr="003D662E">
        <w:rPr>
          <w:rFonts w:cstheme="minorHAnsi"/>
          <w:lang w:val="en-US"/>
        </w:rPr>
        <w:t xml:space="preserve"> function</w:t>
      </w:r>
      <w:r w:rsidR="00351CE3" w:rsidRPr="003D662E">
        <w:rPr>
          <w:lang w:val="en-US"/>
        </w:rPr>
        <w:t xml:space="preserve">. </w:t>
      </w:r>
      <w:r w:rsidR="003251FF" w:rsidRPr="003D662E">
        <w:rPr>
          <w:lang w:val="en-US"/>
        </w:rPr>
        <w:t xml:space="preserve">For the used Java types, the assumption is that types declared in the Java library or in the imported components can be used. Other types </w:t>
      </w:r>
      <w:r w:rsidR="00B235B3" w:rsidRPr="003D662E">
        <w:rPr>
          <w:lang w:val="en-US"/>
        </w:rPr>
        <w:t>must</w:t>
      </w:r>
      <w:r w:rsidR="003251FF" w:rsidRPr="003D662E">
        <w:rPr>
          <w:lang w:val="en-US"/>
        </w:rPr>
        <w:t xml:space="preserve"> be converted by the connector or service targeted by the code generation. </w:t>
      </w:r>
      <w:r w:rsidR="00351CE3" w:rsidRPr="003D662E">
        <w:rPr>
          <w:lang w:val="en-US"/>
        </w:rPr>
        <w:t xml:space="preserve">Moreover, if a conversion parameter is required, e.g., for date or time values, also the </w:t>
      </w:r>
      <w:r w:rsidR="003251FF" w:rsidRPr="003D662E">
        <w:rPr>
          <w:lang w:val="en-US"/>
        </w:rPr>
        <w:t xml:space="preserve">value provided by the </w:t>
      </w:r>
      <w:r w:rsidR="00351CE3" w:rsidRPr="003D662E">
        <w:rPr>
          <w:rFonts w:ascii="Consolas" w:hAnsi="Consolas"/>
          <w:lang w:val="en-US"/>
        </w:rPr>
        <w:t>convParam</w:t>
      </w:r>
      <w:r w:rsidR="00351CE3" w:rsidRPr="003D662E">
        <w:rPr>
          <w:lang w:val="en-US"/>
        </w:rPr>
        <w:t xml:space="preserve"> </w:t>
      </w:r>
      <w:r w:rsidR="003251FF" w:rsidRPr="003D662E">
        <w:rPr>
          <w:lang w:val="en-US"/>
        </w:rPr>
        <w:t xml:space="preserve">function </w:t>
      </w:r>
      <w:r w:rsidR="00351CE3" w:rsidRPr="003D662E">
        <w:rPr>
          <w:lang w:val="en-US"/>
        </w:rPr>
        <w:t xml:space="preserve">must match. For date/time conversion parameters, formatter strings as valid for the Java </w:t>
      </w:r>
      <w:r w:rsidR="00351CE3" w:rsidRPr="003D662E">
        <w:rPr>
          <w:rFonts w:ascii="Consolas" w:hAnsi="Consolas"/>
          <w:lang w:val="en-US"/>
        </w:rPr>
        <w:t>SimpleDateFormat</w:t>
      </w:r>
      <w:r w:rsidR="00351CE3" w:rsidRPr="003D662E">
        <w:rPr>
          <w:lang w:val="en-US"/>
        </w:rPr>
        <w:t xml:space="preserve"> class or logical names as defined in the </w:t>
      </w:r>
      <w:r w:rsidR="00351CE3" w:rsidRPr="003D662E">
        <w:rPr>
          <w:rFonts w:ascii="Consolas" w:hAnsi="Consolas"/>
          <w:lang w:val="en-US"/>
        </w:rPr>
        <w:t>FormatCache</w:t>
      </w:r>
      <w:r w:rsidR="00351CE3" w:rsidRPr="003D662E">
        <w:rPr>
          <w:lang w:val="en-US"/>
        </w:rPr>
        <w:t xml:space="preserve"> class of the </w:t>
      </w:r>
      <w:r w:rsidR="003251FF" w:rsidRPr="003D662E">
        <w:rPr>
          <w:lang w:val="en-US"/>
        </w:rPr>
        <w:t xml:space="preserve">connectors component </w:t>
      </w:r>
      <w:r w:rsidR="00351CE3" w:rsidRPr="003D662E">
        <w:rPr>
          <w:lang w:val="en-US"/>
        </w:rPr>
        <w:t>may be used</w:t>
      </w:r>
      <w:r w:rsidR="003251FF" w:rsidRPr="003D662E">
        <w:rPr>
          <w:lang w:val="en-US"/>
        </w:rPr>
        <w:t xml:space="preserve">, e.g., ISO8601 for a specific date format not supported by </w:t>
      </w:r>
      <w:r w:rsidR="003251FF" w:rsidRPr="003D662E">
        <w:rPr>
          <w:rFonts w:ascii="Consolas" w:hAnsi="Consolas"/>
          <w:lang w:val="en-US"/>
        </w:rPr>
        <w:t>SimpleDateFormat</w:t>
      </w:r>
      <w:r w:rsidR="00351CE3" w:rsidRPr="003D662E">
        <w:rPr>
          <w:lang w:val="en-US"/>
        </w:rPr>
        <w:t xml:space="preserve">. </w:t>
      </w:r>
      <w:r w:rsidR="00C254BC" w:rsidRPr="003D662E">
        <w:rPr>
          <w:lang w:val="en-US"/>
        </w:rPr>
        <w:t xml:space="preserve">Further additions to </w:t>
      </w:r>
      <w:r w:rsidR="00C254BC" w:rsidRPr="003D662E">
        <w:rPr>
          <w:rFonts w:ascii="Consolas" w:hAnsi="Consolas"/>
          <w:lang w:val="en-US"/>
        </w:rPr>
        <w:t>JavaType.</w:t>
      </w:r>
      <w:r w:rsidR="00E07187" w:rsidRPr="003D662E">
        <w:rPr>
          <w:rFonts w:ascii="Consolas" w:hAnsi="Consolas"/>
          <w:lang w:val="en-US"/>
        </w:rPr>
        <w:t>vtl</w:t>
      </w:r>
      <w:r w:rsidR="00C254BC" w:rsidRPr="003D662E">
        <w:rPr>
          <w:lang w:val="en-US"/>
        </w:rPr>
        <w:t xml:space="preserve"> may be required if the type is declared as primitive type and realized in Java as object. Then the approaches to obtain a hashcode and an equals comparison may have to be adjusted from Java primitive types to object types.</w:t>
      </w:r>
    </w:p>
    <w:p w14:paraId="3B11711E" w14:textId="230D91F5" w:rsidR="0081042F" w:rsidRPr="003D662E" w:rsidRDefault="0081042F" w:rsidP="0081042F">
      <w:pPr>
        <w:pStyle w:val="Heading2"/>
        <w:rPr>
          <w:lang w:val="en-US"/>
        </w:rPr>
      </w:pPr>
      <w:bookmarkStart w:id="514" w:name="_Toc148037200"/>
      <w:r w:rsidRPr="003D662E">
        <w:rPr>
          <w:lang w:val="en-US"/>
        </w:rPr>
        <w:lastRenderedPageBreak/>
        <w:t>Using a different transport protocol</w:t>
      </w:r>
      <w:bookmarkEnd w:id="514"/>
    </w:p>
    <w:p w14:paraId="5AA51681" w14:textId="1D78A91A" w:rsidR="0081042F" w:rsidRPr="003D662E" w:rsidRDefault="0081042F" w:rsidP="001B7A90">
      <w:pPr>
        <w:jc w:val="both"/>
        <w:rPr>
          <w:lang w:val="en-US"/>
        </w:rPr>
      </w:pPr>
      <w:r w:rsidRPr="003D662E">
        <w:rPr>
          <w:lang w:val="en-US"/>
        </w:rPr>
        <w:t xml:space="preserve">The default transport protocol that is being set up and integrated by the platform integration is AMQP. </w:t>
      </w:r>
      <w:r w:rsidR="00D369F0" w:rsidRPr="003D662E">
        <w:rPr>
          <w:lang w:val="en-US"/>
        </w:rPr>
        <w:t xml:space="preserve">The following describes what steps </w:t>
      </w:r>
      <w:r w:rsidRPr="003D662E">
        <w:rPr>
          <w:lang w:val="en-US"/>
        </w:rPr>
        <w:t>are needed to use one of the alternatives, e.g., MQTT v5.</w:t>
      </w:r>
    </w:p>
    <w:p w14:paraId="27AFF44C" w14:textId="3A14A7BF" w:rsidR="008A50C3" w:rsidRPr="003D662E" w:rsidRDefault="008A50C3" w:rsidP="0051335B">
      <w:pPr>
        <w:pStyle w:val="ListParagraph"/>
        <w:numPr>
          <w:ilvl w:val="0"/>
          <w:numId w:val="39"/>
        </w:numPr>
        <w:jc w:val="both"/>
        <w:rPr>
          <w:lang w:val="en-US"/>
        </w:rPr>
      </w:pPr>
      <w:r w:rsidRPr="003D662E">
        <w:rPr>
          <w:lang w:val="en-US"/>
        </w:rPr>
        <w:t xml:space="preserve">Open your configuration for editing, e.g., </w:t>
      </w:r>
      <w:r w:rsidRPr="003D662E">
        <w:rPr>
          <w:rFonts w:ascii="Consolas" w:hAnsi="Consolas"/>
          <w:lang w:val="en-US"/>
        </w:rPr>
        <w:t>src/main/easy/InstallTest.ivml</w:t>
      </w:r>
      <w:r w:rsidRPr="003D662E">
        <w:rPr>
          <w:lang w:val="en-US"/>
        </w:rPr>
        <w:t xml:space="preserve"> in the install package explained in Section </w:t>
      </w:r>
      <w:r w:rsidRPr="003D662E">
        <w:rPr>
          <w:lang w:val="en-US"/>
        </w:rPr>
        <w:fldChar w:fldCharType="begin"/>
      </w:r>
      <w:r w:rsidRPr="003D662E">
        <w:rPr>
          <w:lang w:val="en-US"/>
        </w:rPr>
        <w:instrText xml:space="preserve"> REF _Ref57897652 \r \h </w:instrText>
      </w:r>
      <w:r w:rsidR="00AC388B" w:rsidRPr="003D662E">
        <w:rPr>
          <w:lang w:val="en-US"/>
        </w:rPr>
        <w:instrText xml:space="preserve"> \* MERGEFORMAT </w:instrText>
      </w:r>
      <w:r w:rsidRPr="003D662E">
        <w:rPr>
          <w:lang w:val="en-US"/>
        </w:rPr>
      </w:r>
      <w:r w:rsidRPr="003D662E">
        <w:rPr>
          <w:lang w:val="en-US"/>
        </w:rPr>
        <w:fldChar w:fldCharType="separate"/>
      </w:r>
      <w:r w:rsidR="00262ACC">
        <w:rPr>
          <w:lang w:val="en-US"/>
        </w:rPr>
        <w:t>7.5</w:t>
      </w:r>
      <w:r w:rsidRPr="003D662E">
        <w:rPr>
          <w:lang w:val="en-US"/>
        </w:rPr>
        <w:fldChar w:fldCharType="end"/>
      </w:r>
      <w:r w:rsidRPr="003D662E">
        <w:rPr>
          <w:lang w:val="en-US"/>
        </w:rPr>
        <w:t>.</w:t>
      </w:r>
    </w:p>
    <w:p w14:paraId="35E34955" w14:textId="09307FC2" w:rsidR="004E33F6" w:rsidRPr="003D662E" w:rsidRDefault="004E33F6" w:rsidP="0051335B">
      <w:pPr>
        <w:pStyle w:val="ListParagraph"/>
        <w:numPr>
          <w:ilvl w:val="0"/>
          <w:numId w:val="39"/>
        </w:numPr>
        <w:jc w:val="both"/>
        <w:rPr>
          <w:lang w:val="en-US"/>
        </w:rPr>
      </w:pPr>
      <w:r w:rsidRPr="003D662E">
        <w:rPr>
          <w:lang w:val="en-US"/>
        </w:rPr>
        <w:t xml:space="preserve">Search for the variable </w:t>
      </w:r>
      <w:r w:rsidRPr="003D662E">
        <w:rPr>
          <w:rFonts w:ascii="Consolas" w:hAnsi="Consolas"/>
          <w:lang w:val="en-US"/>
        </w:rPr>
        <w:t>transportProtocol</w:t>
      </w:r>
      <w:r w:rsidRPr="003D662E">
        <w:rPr>
          <w:lang w:val="en-US"/>
        </w:rPr>
        <w:t xml:space="preserve"> and replace in the instance type </w:t>
      </w:r>
      <w:r w:rsidR="00D62DF2" w:rsidRPr="003D662E">
        <w:rPr>
          <w:lang w:val="en-US"/>
        </w:rPr>
        <w:t xml:space="preserve">the suffix AMQP by MQTTv5 (or MQTTv3, respectively) as illustrated in </w:t>
      </w:r>
      <w:r w:rsidR="00D62DF2" w:rsidRPr="003D662E">
        <w:rPr>
          <w:lang w:val="en-US"/>
        </w:rPr>
        <w:fldChar w:fldCharType="begin"/>
      </w:r>
      <w:r w:rsidR="00D62DF2" w:rsidRPr="003D662E">
        <w:rPr>
          <w:lang w:val="en-US"/>
        </w:rPr>
        <w:instrText xml:space="preserve"> REF _Ref98767936 \h </w:instrText>
      </w:r>
      <w:r w:rsidR="00AC388B" w:rsidRPr="003D662E">
        <w:rPr>
          <w:lang w:val="en-US"/>
        </w:rPr>
        <w:instrText xml:space="preserve"> \* MERGEFORMAT </w:instrText>
      </w:r>
      <w:r w:rsidR="00D62DF2" w:rsidRPr="003D662E">
        <w:rPr>
          <w:lang w:val="en-US"/>
        </w:rPr>
      </w:r>
      <w:r w:rsidR="00D62DF2" w:rsidRPr="003D662E">
        <w:rPr>
          <w:lang w:val="en-US"/>
        </w:rPr>
        <w:fldChar w:fldCharType="separate"/>
      </w:r>
      <w:ins w:id="515" w:author="Holger Eichelberger" w:date="2025-03-06T13:05:00Z">
        <w:r w:rsidR="00262ACC" w:rsidRPr="003D662E">
          <w:rPr>
            <w:lang w:val="en-GB"/>
          </w:rPr>
          <w:t xml:space="preserve">Figure </w:t>
        </w:r>
        <w:r w:rsidR="00262ACC">
          <w:rPr>
            <w:noProof/>
            <w:lang w:val="en-GB"/>
          </w:rPr>
          <w:t>72</w:t>
        </w:r>
      </w:ins>
      <w:r w:rsidR="00D62DF2" w:rsidRPr="003D662E">
        <w:rPr>
          <w:lang w:val="en-US"/>
        </w:rPr>
        <w:fldChar w:fldCharType="end"/>
      </w:r>
      <w:r w:rsidR="00D62DF2" w:rsidRPr="003D662E">
        <w:rPr>
          <w:lang w:val="en-US"/>
        </w:rPr>
        <w:t>.</w:t>
      </w:r>
      <w:r w:rsidRPr="003D662E">
        <w:rPr>
          <w:lang w:val="en-US"/>
        </w:rPr>
        <w:t xml:space="preserve"> </w:t>
      </w:r>
      <w:r w:rsidR="006E1B43" w:rsidRPr="003D662E">
        <w:rPr>
          <w:lang w:val="en-US"/>
        </w:rPr>
        <w:t>AMQP requires an authentication which is obtained from the identity store using the key “amqp”. In contrast, MQTT does not require an authentication (which may differ depending on your setup).</w:t>
      </w:r>
      <w:r w:rsidR="00D62DF2" w:rsidRPr="003D662E">
        <w:rPr>
          <w:lang w:val="en-US"/>
        </w:rPr>
        <w:t xml:space="preserve"> </w:t>
      </w:r>
      <w:r w:rsidR="0097632A" w:rsidRPr="003D662E">
        <w:rPr>
          <w:lang w:val="en-US"/>
        </w:rPr>
        <w:t xml:space="preserve">The values for </w:t>
      </w:r>
      <w:r w:rsidR="0097632A" w:rsidRPr="003D662E">
        <w:rPr>
          <w:rFonts w:ascii="Consolas" w:hAnsi="Consolas"/>
          <w:lang w:val="en-US"/>
        </w:rPr>
        <w:t>globalHost</w:t>
      </w:r>
      <w:r w:rsidR="00DA10E1" w:rsidRPr="003D662E">
        <w:rPr>
          <w:rFonts w:cstheme="minorHAnsi"/>
          <w:lang w:val="en-US"/>
        </w:rPr>
        <w:t>, the global communication broker</w:t>
      </w:r>
      <w:r w:rsidR="0097632A" w:rsidRPr="003D662E">
        <w:rPr>
          <w:lang w:val="en-US"/>
        </w:rPr>
        <w:t xml:space="preserve"> (by default “localhost” or in </w:t>
      </w:r>
      <w:r w:rsidR="0097632A" w:rsidRPr="003D662E">
        <w:rPr>
          <w:rFonts w:ascii="Consolas" w:hAnsi="Consolas"/>
          <w:lang w:val="en-US"/>
        </w:rPr>
        <w:t>InstallTest.ivml</w:t>
      </w:r>
      <w:r w:rsidR="0097632A" w:rsidRPr="003D662E">
        <w:rPr>
          <w:lang w:val="en-US"/>
        </w:rPr>
        <w:t xml:space="preserve"> </w:t>
      </w:r>
      <w:r w:rsidR="00F26F98" w:rsidRPr="003D662E">
        <w:rPr>
          <w:lang w:val="en-US"/>
        </w:rPr>
        <w:t xml:space="preserve">explicitly </w:t>
      </w:r>
      <w:r w:rsidR="0097632A" w:rsidRPr="003D662E">
        <w:rPr>
          <w:lang w:val="en-US"/>
        </w:rPr>
        <w:t xml:space="preserve">set to </w:t>
      </w:r>
      <w:r w:rsidR="0097632A" w:rsidRPr="003D662E">
        <w:rPr>
          <w:rFonts w:ascii="Consolas" w:hAnsi="Consolas"/>
          <w:lang w:val="en-US"/>
        </w:rPr>
        <w:t>globalhost</w:t>
      </w:r>
      <w:r w:rsidR="0097632A" w:rsidRPr="003D662E">
        <w:rPr>
          <w:lang w:val="en-US"/>
        </w:rPr>
        <w:t>) may be adjusted as needed.</w:t>
      </w:r>
    </w:p>
    <w:p w14:paraId="16C9ED21" w14:textId="43350A0D" w:rsidR="00D62DF2" w:rsidRPr="003D662E" w:rsidRDefault="00D62DF2" w:rsidP="0051335B">
      <w:pPr>
        <w:pStyle w:val="ListParagraph"/>
        <w:numPr>
          <w:ilvl w:val="0"/>
          <w:numId w:val="39"/>
        </w:numPr>
        <w:jc w:val="both"/>
        <w:rPr>
          <w:lang w:val="en-US"/>
        </w:rPr>
      </w:pPr>
      <w:r w:rsidRPr="003D662E">
        <w:rPr>
          <w:lang w:val="en-US"/>
        </w:rPr>
        <w:t xml:space="preserve">Add the </w:t>
      </w:r>
      <w:r w:rsidRPr="003D662E">
        <w:rPr>
          <w:rFonts w:ascii="Consolas" w:hAnsi="Consolas"/>
          <w:lang w:val="en-US"/>
        </w:rPr>
        <w:t>serviceProtocol</w:t>
      </w:r>
      <w:r w:rsidRPr="003D662E">
        <w:rPr>
          <w:lang w:val="en-US"/>
        </w:rPr>
        <w:t xml:space="preserve"> assignment (last line of the lower box in </w:t>
      </w:r>
      <w:r w:rsidRPr="003D662E">
        <w:rPr>
          <w:lang w:val="en-US"/>
        </w:rPr>
        <w:fldChar w:fldCharType="begin"/>
      </w:r>
      <w:r w:rsidRPr="003D662E">
        <w:rPr>
          <w:lang w:val="en-US"/>
        </w:rPr>
        <w:instrText xml:space="preserve"> REF _Ref98767936 \h </w:instrText>
      </w:r>
      <w:r w:rsidR="00AC388B" w:rsidRPr="003D662E">
        <w:rPr>
          <w:lang w:val="en-US"/>
        </w:rPr>
        <w:instrText xml:space="preserve"> \* MERGEFORMAT </w:instrText>
      </w:r>
      <w:r w:rsidRPr="003D662E">
        <w:rPr>
          <w:lang w:val="en-US"/>
        </w:rPr>
      </w:r>
      <w:r w:rsidRPr="003D662E">
        <w:rPr>
          <w:lang w:val="en-US"/>
        </w:rPr>
        <w:fldChar w:fldCharType="separate"/>
      </w:r>
      <w:ins w:id="516" w:author="Holger Eichelberger" w:date="2025-03-06T13:05:00Z">
        <w:r w:rsidR="00262ACC" w:rsidRPr="003D662E">
          <w:rPr>
            <w:lang w:val="en-GB"/>
          </w:rPr>
          <w:t xml:space="preserve">Figure </w:t>
        </w:r>
        <w:r w:rsidR="00262ACC">
          <w:rPr>
            <w:noProof/>
            <w:lang w:val="en-GB"/>
          </w:rPr>
          <w:t>72</w:t>
        </w:r>
      </w:ins>
      <w:r w:rsidRPr="003D662E">
        <w:rPr>
          <w:lang w:val="en-US"/>
        </w:rPr>
        <w:fldChar w:fldCharType="end"/>
      </w:r>
      <w:r w:rsidRPr="003D662E">
        <w:rPr>
          <w:lang w:val="en-US"/>
        </w:rPr>
        <w:t xml:space="preserve">), which is </w:t>
      </w:r>
      <w:r w:rsidR="00954E60" w:rsidRPr="003D662E">
        <w:rPr>
          <w:lang w:val="en-US"/>
        </w:rPr>
        <w:t xml:space="preserve">so far </w:t>
      </w:r>
      <w:r w:rsidRPr="003D662E">
        <w:rPr>
          <w:lang w:val="en-US"/>
        </w:rPr>
        <w:t>set to AMQP by default</w:t>
      </w:r>
      <w:r w:rsidR="00954E60" w:rsidRPr="003D662E">
        <w:rPr>
          <w:lang w:val="en-US"/>
        </w:rPr>
        <w:t xml:space="preserve"> in the shipped models</w:t>
      </w:r>
      <w:r w:rsidRPr="003D662E">
        <w:rPr>
          <w:lang w:val="en-US"/>
        </w:rPr>
        <w:t>.</w:t>
      </w:r>
    </w:p>
    <w:p w14:paraId="4FB98F38" w14:textId="16D24359" w:rsidR="00D62DF2" w:rsidRPr="003D662E" w:rsidRDefault="00D62DF2" w:rsidP="0051335B">
      <w:pPr>
        <w:pStyle w:val="ListParagraph"/>
        <w:numPr>
          <w:ilvl w:val="0"/>
          <w:numId w:val="39"/>
        </w:numPr>
        <w:jc w:val="both"/>
        <w:rPr>
          <w:lang w:val="en-US"/>
        </w:rPr>
      </w:pPr>
      <w:r w:rsidRPr="003D662E">
        <w:rPr>
          <w:lang w:val="en-US"/>
        </w:rPr>
        <w:t>Re-run the instantiation of your platform to enact the changes.</w:t>
      </w:r>
    </w:p>
    <w:p w14:paraId="0CB7D039" w14:textId="53EC1375" w:rsidR="0081042F" w:rsidRPr="003D662E" w:rsidRDefault="006E1B43" w:rsidP="008A50C3">
      <w:pPr>
        <w:jc w:val="center"/>
        <w:rPr>
          <w:lang w:val="en-US"/>
        </w:rPr>
      </w:pPr>
      <w:r w:rsidRPr="003D662E">
        <w:rPr>
          <w:noProof/>
          <w:lang w:val="en-US"/>
        </w:rPr>
        <w:drawing>
          <wp:inline distT="0" distB="0" distL="0" distR="0" wp14:anchorId="22B351BD" wp14:editId="54537828">
            <wp:extent cx="3872550" cy="214330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84163" cy="2149734"/>
                    </a:xfrm>
                    <a:prstGeom prst="rect">
                      <a:avLst/>
                    </a:prstGeom>
                    <a:noFill/>
                    <a:ln>
                      <a:noFill/>
                    </a:ln>
                  </pic:spPr>
                </pic:pic>
              </a:graphicData>
            </a:graphic>
          </wp:inline>
        </w:drawing>
      </w:r>
    </w:p>
    <w:p w14:paraId="13E4084A" w14:textId="00780996" w:rsidR="008A50C3" w:rsidRPr="003D662E" w:rsidRDefault="008A50C3" w:rsidP="008A50C3">
      <w:pPr>
        <w:pStyle w:val="Caption"/>
        <w:jc w:val="center"/>
        <w:rPr>
          <w:lang w:val="en-GB"/>
        </w:rPr>
      </w:pPr>
      <w:bookmarkStart w:id="517" w:name="_Ref98767936"/>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262ACC">
        <w:rPr>
          <w:noProof/>
          <w:lang w:val="en-GB"/>
        </w:rPr>
        <w:t>72</w:t>
      </w:r>
      <w:r w:rsidRPr="003D662E">
        <w:fldChar w:fldCharType="end"/>
      </w:r>
      <w:bookmarkEnd w:id="517"/>
      <w:r w:rsidRPr="003D662E">
        <w:rPr>
          <w:lang w:val="en-GB"/>
        </w:rPr>
        <w:t xml:space="preserve">: </w:t>
      </w:r>
      <w:r w:rsidR="00D62DF2" w:rsidRPr="003D662E">
        <w:rPr>
          <w:lang w:val="en-GB"/>
        </w:rPr>
        <w:t>Switching the transport protocol from AMQP to MQTT.</w:t>
      </w:r>
    </w:p>
    <w:p w14:paraId="4AF9D739" w14:textId="70A12F21" w:rsidR="00220548" w:rsidRPr="003D662E" w:rsidRDefault="00220548" w:rsidP="00450345">
      <w:pPr>
        <w:jc w:val="both"/>
        <w:rPr>
          <w:lang w:val="en-GB"/>
        </w:rPr>
      </w:pPr>
      <w:r w:rsidRPr="003D662E">
        <w:rPr>
          <w:lang w:val="en-GB"/>
        </w:rPr>
        <w:t>T</w:t>
      </w:r>
      <w:r w:rsidR="00450345" w:rsidRPr="003D662E">
        <w:rPr>
          <w:lang w:val="en-GB"/>
        </w:rPr>
        <w:t xml:space="preserve">he platform may instantiate an example broker for the selected protocol using </w:t>
      </w:r>
      <w:r w:rsidR="00450345" w:rsidRPr="003D662E">
        <w:rPr>
          <w:rFonts w:ascii="Consolas" w:hAnsi="Consolas"/>
          <w:lang w:val="en-GB"/>
        </w:rPr>
        <w:t>generateBroker</w:t>
      </w:r>
      <w:r w:rsidR="00450345" w:rsidRPr="003D662E">
        <w:rPr>
          <w:lang w:val="en-GB"/>
        </w:rPr>
        <w:t xml:space="preserve"> on as argument for the </w:t>
      </w:r>
      <w:r w:rsidR="00450345" w:rsidRPr="003D662E">
        <w:rPr>
          <w:rFonts w:ascii="Consolas" w:hAnsi="Consolas"/>
          <w:lang w:val="en-GB"/>
        </w:rPr>
        <w:t>PlatformInstantiator</w:t>
      </w:r>
      <w:r w:rsidR="00450345" w:rsidRPr="003D662E">
        <w:rPr>
          <w:lang w:val="en-GB"/>
        </w:rPr>
        <w:t>.</w:t>
      </w:r>
      <w:r w:rsidR="000D7F8A" w:rsidRPr="003D662E">
        <w:rPr>
          <w:lang w:val="en-GB"/>
        </w:rPr>
        <w:t xml:space="preserve"> Please consider that different combinations of brokers and protocol implementations may imply different timing </w:t>
      </w:r>
      <w:r w:rsidR="005A2D30" w:rsidRPr="003D662E">
        <w:rPr>
          <w:lang w:val="en-GB"/>
        </w:rPr>
        <w:t>behaviour</w:t>
      </w:r>
      <w:r w:rsidR="000D7F8A" w:rsidRPr="003D662E">
        <w:rPr>
          <w:lang w:val="en-GB"/>
        </w:rPr>
        <w:t xml:space="preserve">, e.g., when an operation shall be considered as failed due to timeouts. For this purpose, the transport protocol defines the </w:t>
      </w:r>
      <w:r w:rsidR="000D7F8A" w:rsidRPr="003D662E">
        <w:rPr>
          <w:rFonts w:ascii="Consolas" w:hAnsi="Consolas"/>
          <w:lang w:val="en-GB"/>
        </w:rPr>
        <w:t>actionTimeout</w:t>
      </w:r>
      <w:r w:rsidR="000D7F8A" w:rsidRPr="003D662E">
        <w:rPr>
          <w:lang w:val="en-GB"/>
        </w:rPr>
        <w:t xml:space="preserve"> setting, a timeout in milliseconds when an operation is considered as failed. By default and experience, a sufficient timeout for AMQP is 1000 ms and for MQTT 3000 ms (considered automatically as minimum values during platform/application instantiation).</w:t>
      </w:r>
    </w:p>
    <w:p w14:paraId="457748CC" w14:textId="696AE41E" w:rsidR="00E61907" w:rsidRPr="003D662E" w:rsidRDefault="00E61907" w:rsidP="00E61907">
      <w:pPr>
        <w:pStyle w:val="Heading2"/>
        <w:rPr>
          <w:lang w:val="en-US"/>
        </w:rPr>
      </w:pPr>
      <w:bookmarkStart w:id="518" w:name="_Toc148037201"/>
      <w:r w:rsidRPr="003D662E">
        <w:rPr>
          <w:lang w:val="en-US"/>
        </w:rPr>
        <w:t>Observe or debug the data processing</w:t>
      </w:r>
      <w:bookmarkEnd w:id="518"/>
    </w:p>
    <w:p w14:paraId="6826DA75" w14:textId="77777777" w:rsidR="00F05390" w:rsidRPr="003D662E" w:rsidRDefault="00F355E7" w:rsidP="001F5495">
      <w:pPr>
        <w:jc w:val="both"/>
        <w:rPr>
          <w:lang w:val="en-US"/>
        </w:rPr>
      </w:pPr>
      <w:r w:rsidRPr="003D662E">
        <w:rPr>
          <w:lang w:val="en-US"/>
        </w:rPr>
        <w:t xml:space="preserve">To figure out what is happening in the data processing in a service mesh, of course you can add respective logging calls to the code that implements your services. Please consider that depending on the approach such additional calls may impact the performance (throughput), i.e., approaches to at least disable the logging (as usually supported by logging frameworks) shall be applied. In addition, the platform currently offers two further approaches that are generated into the service glue code that is calling your code and, thus, also applies to connectors and services that are not realized by your organization: </w:t>
      </w:r>
      <w:r w:rsidR="00EE3A67" w:rsidRPr="003D662E">
        <w:rPr>
          <w:lang w:val="en-US"/>
        </w:rPr>
        <w:t>Logging and t</w:t>
      </w:r>
      <w:r w:rsidRPr="003D662E">
        <w:rPr>
          <w:lang w:val="en-US"/>
        </w:rPr>
        <w:t>racing</w:t>
      </w:r>
      <w:r w:rsidR="00EE3A67" w:rsidRPr="003D662E">
        <w:rPr>
          <w:lang w:val="en-US"/>
        </w:rPr>
        <w:t>.</w:t>
      </w:r>
      <w:r w:rsidR="00F05390" w:rsidRPr="003D662E">
        <w:rPr>
          <w:lang w:val="en-US"/>
        </w:rPr>
        <w:t xml:space="preserve"> </w:t>
      </w:r>
    </w:p>
    <w:p w14:paraId="476C9309" w14:textId="1AAE7EDF" w:rsidR="00F05390" w:rsidRPr="003D662E" w:rsidRDefault="00F05390" w:rsidP="0051335B">
      <w:pPr>
        <w:pStyle w:val="ListParagraph"/>
        <w:numPr>
          <w:ilvl w:val="0"/>
          <w:numId w:val="42"/>
        </w:numPr>
        <w:jc w:val="both"/>
        <w:rPr>
          <w:lang w:val="en-US"/>
        </w:rPr>
      </w:pPr>
      <w:r w:rsidRPr="003D662E">
        <w:rPr>
          <w:i/>
          <w:lang w:val="en-US"/>
        </w:rPr>
        <w:t>Logging</w:t>
      </w:r>
      <w:r w:rsidRPr="003D662E">
        <w:rPr>
          <w:lang w:val="en-US"/>
        </w:rPr>
        <w:t xml:space="preserve"> emits information via the default logging framework used in the platform as debug information to the respective log output (as set up the console, a file, </w:t>
      </w:r>
      <w:r w:rsidR="00B235B3" w:rsidRPr="003D662E">
        <w:rPr>
          <w:lang w:val="en-US"/>
        </w:rPr>
        <w:t>etc.</w:t>
      </w:r>
      <w:r w:rsidRPr="003D662E">
        <w:rPr>
          <w:lang w:val="en-US"/>
        </w:rPr>
        <w:t xml:space="preserve">). </w:t>
      </w:r>
    </w:p>
    <w:p w14:paraId="7643A7A4" w14:textId="53377682" w:rsidR="00E23F68" w:rsidRPr="003D662E" w:rsidRDefault="00E23F68" w:rsidP="0051335B">
      <w:pPr>
        <w:pStyle w:val="ListParagraph"/>
        <w:numPr>
          <w:ilvl w:val="0"/>
          <w:numId w:val="42"/>
        </w:numPr>
        <w:jc w:val="both"/>
        <w:rPr>
          <w:lang w:val="en-US"/>
        </w:rPr>
      </w:pPr>
      <w:r w:rsidRPr="003D662E">
        <w:rPr>
          <w:i/>
          <w:lang w:val="en-US"/>
        </w:rPr>
        <w:t>Command line streams</w:t>
      </w:r>
      <w:r w:rsidRPr="003D662E">
        <w:rPr>
          <w:lang w:val="en-US"/>
        </w:rPr>
        <w:t xml:space="preserve"> (sysout) logging is like logging via a framework, but emits the information without filtering (and specific logging formatting). This may be helpful if it is </w:t>
      </w:r>
      <w:r w:rsidRPr="003D662E">
        <w:rPr>
          <w:lang w:val="en-US"/>
        </w:rPr>
        <w:lastRenderedPageBreak/>
        <w:t>inconvenient to change the logging level of the logging framework or other software takes control over filtering of the logs and prevents debug output.</w:t>
      </w:r>
    </w:p>
    <w:p w14:paraId="3C176AD9" w14:textId="03252643" w:rsidR="000B7F22" w:rsidRPr="003D662E" w:rsidRDefault="00F05390" w:rsidP="0051335B">
      <w:pPr>
        <w:pStyle w:val="ListParagraph"/>
        <w:numPr>
          <w:ilvl w:val="0"/>
          <w:numId w:val="42"/>
        </w:numPr>
        <w:jc w:val="both"/>
        <w:rPr>
          <w:lang w:val="en-US"/>
        </w:rPr>
      </w:pPr>
      <w:r w:rsidRPr="003D662E">
        <w:rPr>
          <w:i/>
          <w:lang w:val="en-US"/>
        </w:rPr>
        <w:t>Tracing</w:t>
      </w:r>
      <w:r w:rsidRPr="003D662E">
        <w:rPr>
          <w:lang w:val="en-US"/>
        </w:rPr>
        <w:t xml:space="preserve"> means sending trace entries through the trace channel (see Section 8.1) to any interested party, in particular the hybrid </w:t>
      </w:r>
      <w:r w:rsidRPr="003D662E">
        <w:rPr>
          <w:rFonts w:ascii="Consolas" w:hAnsi="Consolas"/>
          <w:lang w:val="en-US"/>
        </w:rPr>
        <w:t>TraceToAasService</w:t>
      </w:r>
      <w:r w:rsidRPr="003D662E">
        <w:rPr>
          <w:lang w:val="en-US"/>
        </w:rPr>
        <w:t xml:space="preserve"> (see Section </w:t>
      </w:r>
      <w:r w:rsidRPr="003D662E">
        <w:rPr>
          <w:lang w:val="en-US"/>
        </w:rPr>
        <w:fldChar w:fldCharType="begin"/>
      </w:r>
      <w:r w:rsidRPr="003D662E">
        <w:rPr>
          <w:lang w:val="en-US"/>
        </w:rPr>
        <w:instrText xml:space="preserve"> REF _Ref101351661 \r \h </w:instrText>
      </w:r>
      <w:r w:rsidR="001F5495" w:rsidRPr="003D662E">
        <w:rPr>
          <w:lang w:val="en-US"/>
        </w:rPr>
        <w:instrText xml:space="preserve"> \* MERGEFORMAT </w:instrText>
      </w:r>
      <w:r w:rsidRPr="003D662E">
        <w:rPr>
          <w:lang w:val="en-US"/>
        </w:rPr>
      </w:r>
      <w:r w:rsidRPr="003D662E">
        <w:rPr>
          <w:lang w:val="en-US"/>
        </w:rPr>
        <w:fldChar w:fldCharType="separate"/>
      </w:r>
      <w:r w:rsidR="00262ACC">
        <w:rPr>
          <w:lang w:val="en-US"/>
        </w:rPr>
        <w:t>3.5.2.1</w:t>
      </w:r>
      <w:r w:rsidRPr="003D662E">
        <w:rPr>
          <w:lang w:val="en-US"/>
        </w:rPr>
        <w:fldChar w:fldCharType="end"/>
      </w:r>
      <w:r w:rsidRPr="003D662E">
        <w:rPr>
          <w:lang w:val="en-US"/>
        </w:rPr>
        <w:t>)</w:t>
      </w:r>
      <w:r w:rsidR="001F5495" w:rsidRPr="003D662E">
        <w:rPr>
          <w:lang w:val="en-US"/>
        </w:rPr>
        <w:t xml:space="preserve">. The </w:t>
      </w:r>
      <w:r w:rsidR="001F5495" w:rsidRPr="003D662E">
        <w:rPr>
          <w:rFonts w:ascii="Consolas" w:hAnsi="Consolas"/>
          <w:lang w:val="en-US"/>
        </w:rPr>
        <w:t>TraceToAasService</w:t>
      </w:r>
      <w:r w:rsidRPr="003D662E">
        <w:rPr>
          <w:lang w:val="en-US"/>
        </w:rPr>
        <w:t xml:space="preserve"> may act as a </w:t>
      </w:r>
      <w:r w:rsidR="001F5495" w:rsidRPr="003D662E">
        <w:rPr>
          <w:lang w:val="en-US"/>
        </w:rPr>
        <w:t>sink</w:t>
      </w:r>
      <w:r w:rsidRPr="003D662E">
        <w:rPr>
          <w:lang w:val="en-US"/>
        </w:rPr>
        <w:t xml:space="preserve"> in a service mesh and </w:t>
      </w:r>
      <w:r w:rsidR="001F5495" w:rsidRPr="003D662E">
        <w:rPr>
          <w:lang w:val="en-US"/>
        </w:rPr>
        <w:t xml:space="preserve">turns in particular received trace entries into an AAS structure. That service can be used </w:t>
      </w:r>
      <w:r w:rsidRPr="003D662E">
        <w:rPr>
          <w:lang w:val="en-US"/>
        </w:rPr>
        <w:t>as it is (generic service) or customized by code to allow, e.g., for application-specific operations.</w:t>
      </w:r>
    </w:p>
    <w:p w14:paraId="60F7E404" w14:textId="394C1D3F" w:rsidR="00F355E7" w:rsidRPr="003D662E" w:rsidRDefault="00EE3A67" w:rsidP="001F5495">
      <w:pPr>
        <w:jc w:val="both"/>
        <w:rPr>
          <w:lang w:val="en-US"/>
        </w:rPr>
      </w:pPr>
      <w:r w:rsidRPr="003D662E">
        <w:rPr>
          <w:lang w:val="en-US"/>
        </w:rPr>
        <w:t xml:space="preserve">All services in the configuration model offer individual tracing settings as declared in the Services module of the configuration model as illustrated in </w:t>
      </w:r>
      <w:r w:rsidRPr="003D662E">
        <w:rPr>
          <w:lang w:val="en-US"/>
        </w:rPr>
        <w:fldChar w:fldCharType="begin"/>
      </w:r>
      <w:r w:rsidRPr="003D662E">
        <w:rPr>
          <w:lang w:val="en-US"/>
        </w:rPr>
        <w:instrText xml:space="preserve"> REF _Ref102115401 \h </w:instrText>
      </w:r>
      <w:r w:rsidR="001F5495" w:rsidRPr="003D662E">
        <w:rPr>
          <w:lang w:val="en-US"/>
        </w:rPr>
        <w:instrText xml:space="preserve"> \* MERGEFORMAT </w:instrText>
      </w:r>
      <w:r w:rsidRPr="003D662E">
        <w:rPr>
          <w:lang w:val="en-US"/>
        </w:rPr>
      </w:r>
      <w:r w:rsidRPr="003D662E">
        <w:rPr>
          <w:lang w:val="en-US"/>
        </w:rPr>
        <w:fldChar w:fldCharType="separate"/>
      </w:r>
      <w:ins w:id="519" w:author="Holger Eichelberger" w:date="2025-03-06T13:05:00Z">
        <w:r w:rsidR="00262ACC" w:rsidRPr="003D662E">
          <w:rPr>
            <w:lang w:val="en-GB"/>
          </w:rPr>
          <w:t xml:space="preserve">Figure </w:t>
        </w:r>
        <w:r w:rsidR="00262ACC">
          <w:rPr>
            <w:noProof/>
            <w:lang w:val="en-GB"/>
          </w:rPr>
          <w:t>73</w:t>
        </w:r>
      </w:ins>
      <w:r w:rsidRPr="003D662E">
        <w:rPr>
          <w:lang w:val="en-US"/>
        </w:rPr>
        <w:fldChar w:fldCharType="end"/>
      </w:r>
      <w:r w:rsidRPr="003D662E">
        <w:rPr>
          <w:lang w:val="en-US"/>
        </w:rPr>
        <w:t>.</w:t>
      </w:r>
    </w:p>
    <w:p w14:paraId="512BAC27" w14:textId="7673D036" w:rsidR="00EE3A67" w:rsidRPr="003D662E" w:rsidRDefault="00E23F68" w:rsidP="00EE3A67">
      <w:pPr>
        <w:jc w:val="center"/>
        <w:rPr>
          <w:lang w:val="en-US"/>
        </w:rPr>
      </w:pPr>
      <w:r w:rsidRPr="003D662E">
        <w:rPr>
          <w:noProof/>
          <w:lang w:val="en-US"/>
        </w:rPr>
        <w:drawing>
          <wp:inline distT="0" distB="0" distL="0" distR="0" wp14:anchorId="02838619" wp14:editId="05A45B58">
            <wp:extent cx="4338537" cy="1359546"/>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52660" cy="1363972"/>
                    </a:xfrm>
                    <a:prstGeom prst="rect">
                      <a:avLst/>
                    </a:prstGeom>
                    <a:noFill/>
                    <a:ln>
                      <a:noFill/>
                    </a:ln>
                  </pic:spPr>
                </pic:pic>
              </a:graphicData>
            </a:graphic>
          </wp:inline>
        </w:drawing>
      </w:r>
    </w:p>
    <w:p w14:paraId="7EB9101C" w14:textId="0F46DDD7" w:rsidR="00EE3A67" w:rsidRPr="003D662E" w:rsidRDefault="00EE3A67" w:rsidP="00EE3A67">
      <w:pPr>
        <w:pStyle w:val="Caption"/>
        <w:jc w:val="center"/>
        <w:rPr>
          <w:lang w:val="en-GB"/>
        </w:rPr>
      </w:pPr>
      <w:bookmarkStart w:id="520" w:name="_Ref102115401"/>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262ACC">
        <w:rPr>
          <w:noProof/>
          <w:lang w:val="en-GB"/>
        </w:rPr>
        <w:t>73</w:t>
      </w:r>
      <w:r w:rsidRPr="003D662E">
        <w:fldChar w:fldCharType="end"/>
      </w:r>
      <w:bookmarkEnd w:id="520"/>
      <w:r w:rsidRPr="003D662E">
        <w:rPr>
          <w:lang w:val="en-GB"/>
        </w:rPr>
        <w:t>: Switching the transport protocol from AMQP to MQTT.</w:t>
      </w:r>
    </w:p>
    <w:p w14:paraId="379F8B8A" w14:textId="421652BF" w:rsidR="00EE3A67" w:rsidRPr="003D662E" w:rsidRDefault="00EE3A67" w:rsidP="001F5495">
      <w:pPr>
        <w:jc w:val="both"/>
        <w:rPr>
          <w:lang w:val="en-GB"/>
        </w:rPr>
      </w:pPr>
      <w:r w:rsidRPr="003D662E">
        <w:rPr>
          <w:lang w:val="en-GB"/>
        </w:rPr>
        <w:t xml:space="preserve">Currently, there are </w:t>
      </w:r>
      <w:r w:rsidR="00823B97" w:rsidRPr="003D662E">
        <w:rPr>
          <w:lang w:val="en-GB"/>
        </w:rPr>
        <w:t>four</w:t>
      </w:r>
      <w:r w:rsidRPr="003D662E">
        <w:rPr>
          <w:lang w:val="en-GB"/>
        </w:rPr>
        <w:t xml:space="preserve"> modes, </w:t>
      </w:r>
      <w:r w:rsidR="00823B97" w:rsidRPr="003D662E">
        <w:rPr>
          <w:lang w:val="en-GB"/>
        </w:rPr>
        <w:t xml:space="preserve">no tracing </w:t>
      </w:r>
      <w:r w:rsidRPr="003D662E">
        <w:rPr>
          <w:lang w:val="en-GB"/>
        </w:rPr>
        <w:t>(</w:t>
      </w:r>
      <w:r w:rsidR="00823B97" w:rsidRPr="003D662E">
        <w:rPr>
          <w:rFonts w:ascii="Consolas" w:hAnsi="Consolas"/>
          <w:lang w:val="en-GB"/>
        </w:rPr>
        <w:t>NONE</w:t>
      </w:r>
      <w:r w:rsidRPr="003D662E">
        <w:rPr>
          <w:lang w:val="en-GB"/>
        </w:rPr>
        <w:t xml:space="preserve">) as well as tracing </w:t>
      </w:r>
      <w:r w:rsidR="00823B97" w:rsidRPr="003D662E">
        <w:rPr>
          <w:lang w:val="en-GB"/>
        </w:rPr>
        <w:t>(</w:t>
      </w:r>
      <w:r w:rsidR="00823B97" w:rsidRPr="003D662E">
        <w:rPr>
          <w:rFonts w:ascii="Consolas" w:hAnsi="Consolas"/>
          <w:lang w:val="en-GB"/>
        </w:rPr>
        <w:t>TRACE</w:t>
      </w:r>
      <w:r w:rsidR="00823B97" w:rsidRPr="003D662E">
        <w:rPr>
          <w:lang w:val="en-GB"/>
        </w:rPr>
        <w:t xml:space="preserve">) </w:t>
      </w:r>
      <w:r w:rsidRPr="003D662E">
        <w:rPr>
          <w:lang w:val="en-GB"/>
        </w:rPr>
        <w:t>and logging</w:t>
      </w:r>
      <w:r w:rsidR="00823B97" w:rsidRPr="003D662E">
        <w:rPr>
          <w:lang w:val="en-GB"/>
        </w:rPr>
        <w:t xml:space="preserve"> as debug </w:t>
      </w:r>
      <w:r w:rsidR="001B7A90" w:rsidRPr="003D662E">
        <w:rPr>
          <w:lang w:val="en-GB"/>
        </w:rPr>
        <w:t>information</w:t>
      </w:r>
      <w:r w:rsidR="00823B97" w:rsidRPr="003D662E">
        <w:rPr>
          <w:lang w:val="en-GB"/>
        </w:rPr>
        <w:t xml:space="preserve"> via the logging framework (</w:t>
      </w:r>
      <w:r w:rsidR="00823B97" w:rsidRPr="003D662E">
        <w:rPr>
          <w:rFonts w:ascii="Consolas" w:hAnsi="Consolas"/>
          <w:lang w:val="en-GB"/>
        </w:rPr>
        <w:t>LOG</w:t>
      </w:r>
      <w:r w:rsidR="00823B97" w:rsidRPr="003D662E">
        <w:rPr>
          <w:lang w:val="en-GB"/>
        </w:rPr>
        <w:t>) and logging on the system output stream (</w:t>
      </w:r>
      <w:r w:rsidR="00823B97" w:rsidRPr="003D662E">
        <w:rPr>
          <w:rFonts w:ascii="Consolas" w:hAnsi="Consolas"/>
          <w:lang w:val="en-GB"/>
        </w:rPr>
        <w:t>SYSOUT</w:t>
      </w:r>
      <w:r w:rsidR="00823B97" w:rsidRPr="003D662E">
        <w:rPr>
          <w:lang w:val="en-GB"/>
        </w:rPr>
        <w:t>)</w:t>
      </w:r>
      <w:r w:rsidRPr="003D662E">
        <w:rPr>
          <w:lang w:val="en-GB"/>
        </w:rPr>
        <w:t xml:space="preserve">. These modes can be set for </w:t>
      </w:r>
      <w:r w:rsidR="0005319D" w:rsidRPr="003D662E">
        <w:rPr>
          <w:lang w:val="en-GB"/>
        </w:rPr>
        <w:t>data reception (</w:t>
      </w:r>
      <w:r w:rsidR="0005319D" w:rsidRPr="003D662E">
        <w:rPr>
          <w:rFonts w:ascii="Consolas" w:hAnsi="Consolas"/>
          <w:lang w:val="en-GB"/>
        </w:rPr>
        <w:t>traceRcv</w:t>
      </w:r>
      <w:r w:rsidR="0005319D" w:rsidRPr="003D662E">
        <w:rPr>
          <w:lang w:val="en-GB"/>
        </w:rPr>
        <w:t>) and data sending (</w:t>
      </w:r>
      <w:r w:rsidR="0005319D" w:rsidRPr="003D662E">
        <w:rPr>
          <w:rFonts w:ascii="Consolas" w:hAnsi="Consolas"/>
          <w:lang w:val="en-GB"/>
        </w:rPr>
        <w:t>traceSent</w:t>
      </w:r>
      <w:r w:rsidR="0005319D" w:rsidRPr="003D662E">
        <w:rPr>
          <w:lang w:val="en-GB"/>
        </w:rPr>
        <w:t>) of a service.</w:t>
      </w:r>
      <w:r w:rsidR="001F5495" w:rsidRPr="003D662E">
        <w:rPr>
          <w:lang w:val="en-GB"/>
        </w:rPr>
        <w:t xml:space="preserve"> If enabled, respective code is inserted during code generation. By default, tracing is disabled on all services, but you may activate it individually, e.g., to focus debugging on a certain part of a service mesh.</w:t>
      </w:r>
    </w:p>
    <w:p w14:paraId="7A7393BD" w14:textId="22E56268" w:rsidR="00001126" w:rsidRPr="003D662E" w:rsidRDefault="00001126" w:rsidP="001F5495">
      <w:pPr>
        <w:jc w:val="both"/>
        <w:rPr>
          <w:lang w:val="en-GB"/>
        </w:rPr>
      </w:pPr>
      <w:r w:rsidRPr="003D662E">
        <w:rPr>
          <w:lang w:val="en-GB"/>
        </w:rPr>
        <w:t xml:space="preserve">In some cases, knowledge on the input / output of services may be sufficient to identify a problem. In some cases, the problem is part of the routing of the data among the services. For this purpose, the application allows to </w:t>
      </w:r>
      <w:r w:rsidR="00C65E0B" w:rsidRPr="003D662E">
        <w:rPr>
          <w:lang w:val="en-GB"/>
        </w:rPr>
        <w:t>set a debug flag (</w:t>
      </w:r>
      <w:r w:rsidR="00C65E0B" w:rsidRPr="003D662E">
        <w:rPr>
          <w:rFonts w:ascii="Consolas" w:hAnsi="Consolas"/>
          <w:lang w:val="en-GB"/>
        </w:rPr>
        <w:t>Boolean debug = false</w:t>
      </w:r>
      <w:r w:rsidR="00C65E0B" w:rsidRPr="003D662E">
        <w:rPr>
          <w:lang w:val="en-GB"/>
        </w:rPr>
        <w:t>), which may enable additional logging and debugging methods of the service execution framework, e.g., for Spring Cloud Stream.</w:t>
      </w:r>
    </w:p>
    <w:p w14:paraId="54FCEDF9" w14:textId="12BF945E" w:rsidR="00C65E0B" w:rsidRPr="003D662E" w:rsidRDefault="00C65E0B" w:rsidP="001F5495">
      <w:pPr>
        <w:jc w:val="both"/>
        <w:rPr>
          <w:lang w:val="en-GB"/>
        </w:rPr>
      </w:pPr>
      <w:r w:rsidRPr="003D662E">
        <w:rPr>
          <w:lang w:val="en-GB"/>
        </w:rPr>
        <w:t xml:space="preserve">Enabling debugging requires a re-instantiation of the application. Usually, the application rather than its interfaces is sufficient, i.e., </w:t>
      </w:r>
      <w:r w:rsidRPr="003D662E">
        <w:rPr>
          <w:rFonts w:ascii="Consolas" w:hAnsi="Consolas"/>
          <w:lang w:val="en-GB"/>
        </w:rPr>
        <w:t>generateApps</w:t>
      </w:r>
      <w:r w:rsidRPr="003D662E">
        <w:rPr>
          <w:lang w:val="en-GB"/>
        </w:rPr>
        <w:t xml:space="preserve"> rather than </w:t>
      </w:r>
      <w:r w:rsidRPr="003D662E">
        <w:rPr>
          <w:rFonts w:ascii="Consolas" w:hAnsi="Consolas"/>
          <w:lang w:val="en-GB"/>
        </w:rPr>
        <w:t>generateAppsNoDeps</w:t>
      </w:r>
      <w:r w:rsidRPr="003D662E">
        <w:rPr>
          <w:rFonts w:cstheme="minorHAnsi"/>
          <w:lang w:val="en-GB"/>
        </w:rPr>
        <w:t xml:space="preserve"> would be the required option for the </w:t>
      </w:r>
      <w:r w:rsidRPr="003D662E">
        <w:rPr>
          <w:rFonts w:ascii="Consolas" w:hAnsi="Consolas"/>
          <w:lang w:val="en-GB"/>
        </w:rPr>
        <w:t>PlatformInstantiator</w:t>
      </w:r>
      <w:r w:rsidRPr="003D662E">
        <w:rPr>
          <w:rFonts w:cstheme="minorHAnsi"/>
          <w:lang w:val="en-GB"/>
        </w:rPr>
        <w:t xml:space="preserve"> (see also Section </w:t>
      </w:r>
      <w:r w:rsidRPr="003D662E">
        <w:rPr>
          <w:rFonts w:cstheme="minorHAnsi"/>
          <w:lang w:val="en-GB"/>
        </w:rPr>
        <w:fldChar w:fldCharType="begin"/>
      </w:r>
      <w:r w:rsidRPr="003D662E">
        <w:rPr>
          <w:rFonts w:cstheme="minorHAnsi"/>
          <w:lang w:val="en-GB"/>
        </w:rPr>
        <w:instrText xml:space="preserve"> REF _Ref102576465 \r \h  \* MERGEFORMAT </w:instrText>
      </w:r>
      <w:r w:rsidRPr="003D662E">
        <w:rPr>
          <w:rFonts w:cstheme="minorHAnsi"/>
          <w:lang w:val="en-GB"/>
        </w:rPr>
      </w:r>
      <w:r w:rsidRPr="003D662E">
        <w:rPr>
          <w:rFonts w:cstheme="minorHAnsi"/>
          <w:lang w:val="en-GB"/>
        </w:rPr>
        <w:fldChar w:fldCharType="separate"/>
      </w:r>
      <w:r w:rsidR="00262ACC">
        <w:rPr>
          <w:rFonts w:cstheme="minorHAnsi"/>
          <w:lang w:val="en-GB"/>
        </w:rPr>
        <w:t>6.2</w:t>
      </w:r>
      <w:r w:rsidRPr="003D662E">
        <w:rPr>
          <w:rFonts w:cstheme="minorHAnsi"/>
          <w:lang w:val="en-GB"/>
        </w:rPr>
        <w:fldChar w:fldCharType="end"/>
      </w:r>
      <w:r w:rsidRPr="003D662E">
        <w:rPr>
          <w:rFonts w:cstheme="minorHAnsi"/>
          <w:lang w:val="en-GB"/>
        </w:rPr>
        <w:t>).</w:t>
      </w:r>
    </w:p>
    <w:p w14:paraId="6444C752" w14:textId="654C9183" w:rsidR="00D27990" w:rsidRPr="003D662E" w:rsidRDefault="00D27990" w:rsidP="00D27990">
      <w:pPr>
        <w:pStyle w:val="Heading2"/>
        <w:rPr>
          <w:lang w:val="en-US"/>
        </w:rPr>
      </w:pPr>
      <w:bookmarkStart w:id="521" w:name="_Toc148037202"/>
      <w:r w:rsidRPr="003D662E">
        <w:rPr>
          <w:lang w:val="en-US"/>
        </w:rPr>
        <w:t>Frequently Asked Questions (FAQ)</w:t>
      </w:r>
      <w:bookmarkEnd w:id="505"/>
      <w:bookmarkEnd w:id="521"/>
    </w:p>
    <w:p w14:paraId="5B2CB219" w14:textId="0E5BCB5F" w:rsidR="00D27990" w:rsidRPr="003D662E" w:rsidRDefault="006F38E6" w:rsidP="00D27990">
      <w:pPr>
        <w:rPr>
          <w:lang w:val="en-US"/>
        </w:rPr>
      </w:pPr>
      <w:r>
        <w:rPr>
          <w:lang w:val="en-US"/>
        </w:rPr>
        <w:t>The FAQ is now online in github.</w:t>
      </w:r>
    </w:p>
    <w:p w14:paraId="5F223960" w14:textId="31ECB6E1" w:rsidR="00454C08" w:rsidRDefault="00454C08">
      <w:pPr>
        <w:rPr>
          <w:rFonts w:cstheme="minorHAnsi"/>
          <w:color w:val="008080"/>
          <w:sz w:val="20"/>
          <w:szCs w:val="20"/>
          <w:lang w:val="en-US"/>
        </w:rPr>
      </w:pPr>
      <w:r>
        <w:rPr>
          <w:rFonts w:cstheme="minorHAnsi"/>
          <w:color w:val="008080"/>
          <w:sz w:val="20"/>
          <w:szCs w:val="20"/>
          <w:lang w:val="en-US"/>
        </w:rPr>
        <w:br w:type="page"/>
      </w:r>
    </w:p>
    <w:p w14:paraId="602A6576" w14:textId="0206FDAA" w:rsidR="00AD0790" w:rsidRPr="003D662E" w:rsidRDefault="00CA2F6B" w:rsidP="00E45421">
      <w:pPr>
        <w:pStyle w:val="Heading1"/>
        <w:rPr>
          <w:lang w:val="en-US"/>
        </w:rPr>
      </w:pPr>
      <w:bookmarkStart w:id="522" w:name="_Ref76979717"/>
      <w:bookmarkStart w:id="523" w:name="_Toc148037203"/>
      <w:r w:rsidRPr="003D662E">
        <w:rPr>
          <w:lang w:val="en-US"/>
        </w:rPr>
        <w:lastRenderedPageBreak/>
        <w:t>Summary &amp; Conclusions</w:t>
      </w:r>
      <w:bookmarkEnd w:id="497"/>
      <w:bookmarkEnd w:id="522"/>
      <w:bookmarkEnd w:id="523"/>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51335B">
      <w:pPr>
        <w:pStyle w:val="ListParagraph"/>
        <w:numPr>
          <w:ilvl w:val="0"/>
          <w:numId w:val="24"/>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51335B">
      <w:pPr>
        <w:pStyle w:val="ListParagraph"/>
        <w:numPr>
          <w:ilvl w:val="0"/>
          <w:numId w:val="24"/>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51335B">
      <w:pPr>
        <w:pStyle w:val="ListParagraph"/>
        <w:numPr>
          <w:ilvl w:val="0"/>
          <w:numId w:val="24"/>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524" w:name="_Ref76979728"/>
      <w:bookmarkStart w:id="525" w:name="_Toc148037204"/>
      <w:r w:rsidRPr="003D662E">
        <w:rPr>
          <w:lang w:val="en-US"/>
        </w:rPr>
        <w:lastRenderedPageBreak/>
        <w:t>References</w:t>
      </w:r>
      <w:bookmarkEnd w:id="524"/>
      <w:bookmarkEnd w:id="525"/>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81"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82"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83"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84"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5"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6"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7"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88"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89"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526" w:name="_Hlk72428649"/>
      <w:r w:rsidRPr="003D662E">
        <w:t>M. Staciwa, Experimentelles Container-Deployment auf Industrie 4.0 Geräte, Projektarbeit, Uni Hildesheim, 2020</w:t>
      </w:r>
      <w:bookmarkEnd w:id="526"/>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90" w:history="1">
        <w:r w:rsidRPr="003D662E">
          <w:rPr>
            <w:rStyle w:val="Hyperlink"/>
            <w:lang w:val="en-US"/>
          </w:rPr>
          <w:t>https://www.plattform-i40.de/IP/Redaktion/DE/Downloads/Publikation/Submodel_Templates-Asset_Administration_Shell-digital_nameplate.html</w:t>
        </w:r>
      </w:hyperlink>
    </w:p>
    <w:p w14:paraId="4E0A0533" w14:textId="40E28BB1" w:rsidR="007B6304"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38017B0B" w14:textId="21F761F2" w:rsidR="002642F2" w:rsidRPr="002642F2" w:rsidRDefault="002642F2" w:rsidP="002642F2">
      <w:pPr>
        <w:jc w:val="both"/>
        <w:rPr>
          <w:lang w:val="en-US"/>
        </w:rPr>
      </w:pPr>
      <w:r>
        <w:rPr>
          <w:lang w:val="en-US"/>
        </w:rPr>
        <w:t xml:space="preserve">[45] </w:t>
      </w:r>
      <w:r w:rsidRPr="002642F2">
        <w:rPr>
          <w:lang w:val="en-US"/>
        </w:rPr>
        <w:t>IDTA 02003-1-2 Generic Frame for Technical Data for Industrial Equipment in Manufacturing</w:t>
      </w:r>
      <w:r>
        <w:rPr>
          <w:lang w:val="en-US"/>
        </w:rPr>
        <w:t xml:space="preserve"> (</w:t>
      </w:r>
      <w:hyperlink r:id="rId91" w:history="1">
        <w:r w:rsidRPr="00D33C71">
          <w:rPr>
            <w:rStyle w:val="Hyperlink"/>
            <w:lang w:val="en-GB"/>
          </w:rPr>
          <w:t>https://industrialdigitaltwin.org/wp-content/uploads/2022/10/IDTA-02003-1-2_Submodel_TechnicalData.pdf</w:t>
        </w:r>
      </w:hyperlink>
      <w:r>
        <w:rPr>
          <w:lang w:val="en-GB"/>
        </w:rPr>
        <w:t>)</w:t>
      </w:r>
      <w:r w:rsidRPr="002642F2">
        <w:rPr>
          <w:lang w:val="en-US"/>
        </w:rPr>
        <w:t xml:space="preserve"> </w:t>
      </w:r>
    </w:p>
    <w:p w14:paraId="2BDA313C" w14:textId="73A65209" w:rsidR="002642F2" w:rsidRPr="002642F2" w:rsidRDefault="002642F2" w:rsidP="002642F2">
      <w:pPr>
        <w:rPr>
          <w:lang w:val="en-US"/>
        </w:rPr>
      </w:pPr>
      <w:r>
        <w:rPr>
          <w:lang w:val="en-US"/>
        </w:rPr>
        <w:t xml:space="preserve">[46] </w:t>
      </w:r>
      <w:r w:rsidRPr="002642F2">
        <w:rPr>
          <w:lang w:val="en-US"/>
        </w:rPr>
        <w:t>IDTA 02004-1-2 Handover Documentation</w:t>
      </w:r>
      <w:r>
        <w:rPr>
          <w:lang w:val="en-US"/>
        </w:rPr>
        <w:t xml:space="preserve"> (</w:t>
      </w:r>
      <w:hyperlink r:id="rId92" w:history="1">
        <w:r w:rsidRPr="00D33C71">
          <w:rPr>
            <w:rStyle w:val="Hyperlink"/>
            <w:lang w:val="en-GB"/>
          </w:rPr>
          <w:t>https://industrialdigitaltwin.org/wp-content/uploads/2023/03/IDTA-02004-1-2_Submodel_Handover-Documentation.pdf</w:t>
        </w:r>
      </w:hyperlink>
      <w:r w:rsidRPr="002642F2">
        <w:rPr>
          <w:rStyle w:val="Hyperlink"/>
          <w:color w:val="000000" w:themeColor="text1"/>
          <w:lang w:val="en-GB"/>
        </w:rPr>
        <w:t>)</w:t>
      </w:r>
    </w:p>
    <w:p w14:paraId="6C9F9546" w14:textId="7B8AA027" w:rsidR="002642F2" w:rsidRPr="002642F2" w:rsidRDefault="002642F2" w:rsidP="002642F2">
      <w:pPr>
        <w:rPr>
          <w:lang w:val="en-US"/>
        </w:rPr>
      </w:pPr>
      <w:r>
        <w:rPr>
          <w:lang w:val="en-US"/>
        </w:rPr>
        <w:t xml:space="preserve">[47] </w:t>
      </w:r>
      <w:r w:rsidRPr="002642F2">
        <w:rPr>
          <w:lang w:val="en-US"/>
        </w:rPr>
        <w:t>IDTA 02011-1-0 Hierarchical Structures enabling Bills of Material</w:t>
      </w:r>
      <w:r>
        <w:rPr>
          <w:lang w:val="en-US"/>
        </w:rPr>
        <w:t xml:space="preserve"> (</w:t>
      </w:r>
      <w:hyperlink r:id="rId93" w:history="1">
        <w:r w:rsidRPr="00D33C71">
          <w:rPr>
            <w:rStyle w:val="Hyperlink"/>
            <w:lang w:val="en-GB"/>
          </w:rPr>
          <w:t>https://industrialdigitaltwin.org/wp-content/uploads/2023/04/IDTA-02011-1-0_Submodel_HierarchicalStructuresEnablingBoM.pdf</w:t>
        </w:r>
      </w:hyperlink>
      <w:r w:rsidRPr="002642F2">
        <w:rPr>
          <w:rStyle w:val="Hyperlink"/>
          <w:color w:val="000000" w:themeColor="text1"/>
          <w:lang w:val="en-GB"/>
        </w:rPr>
        <w:t>)</w:t>
      </w:r>
    </w:p>
    <w:p w14:paraId="412E8D66" w14:textId="64A9213C" w:rsidR="002642F2" w:rsidRPr="002642F2" w:rsidRDefault="002642F2" w:rsidP="002642F2">
      <w:pPr>
        <w:rPr>
          <w:lang w:val="en-US"/>
        </w:rPr>
      </w:pPr>
      <w:r>
        <w:rPr>
          <w:lang w:val="en-US"/>
        </w:rPr>
        <w:t xml:space="preserve">[48] </w:t>
      </w:r>
      <w:r w:rsidRPr="002642F2">
        <w:rPr>
          <w:lang w:val="en-US"/>
        </w:rPr>
        <w:t xml:space="preserve">IDTA 2023-01-24 </w:t>
      </w:r>
      <w:r w:rsidR="00496A2A">
        <w:rPr>
          <w:lang w:val="en-US"/>
        </w:rPr>
        <w:t>Product Carbon Footprint</w:t>
      </w:r>
      <w:r>
        <w:rPr>
          <w:lang w:val="en-US"/>
        </w:rPr>
        <w:t xml:space="preserve"> (</w:t>
      </w:r>
      <w:r w:rsidR="00496A2A" w:rsidRPr="00496A2A">
        <w:rPr>
          <w:rStyle w:val="Hyperlink"/>
          <w:lang w:val="en-GB"/>
        </w:rPr>
        <w:t>https://github.com/admin-shell-io/submodel-templates/blob/main/published/Carbon%20Footprint/0/9/IDTA%202023-0-9%20_Submodel_CarbonFootprint.pdf</w:t>
      </w:r>
      <w:r w:rsidRPr="002642F2">
        <w:rPr>
          <w:rStyle w:val="Hyperlink"/>
          <w:color w:val="000000" w:themeColor="text1"/>
          <w:lang w:val="en-GB"/>
        </w:rPr>
        <w:t>)</w:t>
      </w:r>
    </w:p>
    <w:p w14:paraId="31F35C58" w14:textId="509F5001" w:rsidR="002642F2" w:rsidRPr="002642F2" w:rsidRDefault="002642F2" w:rsidP="002642F2">
      <w:pPr>
        <w:rPr>
          <w:lang w:val="en-US"/>
        </w:rPr>
      </w:pPr>
      <w:r>
        <w:rPr>
          <w:lang w:val="en-US"/>
        </w:rPr>
        <w:t xml:space="preserve">[49] </w:t>
      </w:r>
      <w:r w:rsidRPr="002642F2">
        <w:rPr>
          <w:lang w:val="en-US"/>
        </w:rPr>
        <w:t>IDTA 02008-1-1 Time Series Data</w:t>
      </w:r>
      <w:r>
        <w:rPr>
          <w:lang w:val="en-US"/>
        </w:rPr>
        <w:t xml:space="preserve"> (</w:t>
      </w:r>
      <w:hyperlink r:id="rId94" w:history="1">
        <w:r w:rsidRPr="00D33C71">
          <w:rPr>
            <w:rStyle w:val="Hyperlink"/>
            <w:lang w:val="en-GB"/>
          </w:rPr>
          <w:t>https://industrialdigitaltwin.org/en/wp-content/uploads/sites/2/2023/03/IDTA-02008-1-1_Submodel_TimeSeriesData.pdf</w:t>
        </w:r>
      </w:hyperlink>
      <w:r w:rsidRPr="002642F2">
        <w:rPr>
          <w:rStyle w:val="Hyperlink"/>
          <w:color w:val="000000" w:themeColor="text1"/>
          <w:lang w:val="en-GB"/>
        </w:rPr>
        <w:t>)</w:t>
      </w:r>
    </w:p>
    <w:p w14:paraId="3625CB89" w14:textId="77777777" w:rsidR="000133D3" w:rsidRDefault="000133D3" w:rsidP="007B6304">
      <w:pPr>
        <w:spacing w:after="120" w:line="240" w:lineRule="auto"/>
        <w:ind w:left="426" w:hanging="426"/>
        <w:rPr>
          <w:lang w:val="en-GB"/>
        </w:rPr>
      </w:pPr>
      <w:r w:rsidRPr="000133D3">
        <w:rPr>
          <w:lang w:val="en-GB"/>
        </w:rPr>
        <w:t>[</w:t>
      </w:r>
      <w:r>
        <w:rPr>
          <w:lang w:val="en-GB"/>
        </w:rPr>
        <w:t xml:space="preserve">50] </w:t>
      </w:r>
      <w:r w:rsidRPr="000133D3">
        <w:rPr>
          <w:lang w:val="en-GB"/>
        </w:rPr>
        <w:t>IDTA 02002-1-0 Submodel for Contact Information</w:t>
      </w:r>
      <w:r>
        <w:rPr>
          <w:lang w:val="en-GB"/>
        </w:rPr>
        <w:t xml:space="preserve"> (</w:t>
      </w:r>
      <w:hyperlink r:id="rId95" w:history="1">
        <w:r w:rsidRPr="0056263D">
          <w:rPr>
            <w:rStyle w:val="Hyperlink"/>
            <w:lang w:val="en-GB"/>
          </w:rPr>
          <w:t>https://industrialdigitaltwin.org/wp-content/uploads/2022/10/IDTA-02002-1-0_Submodel_ContactInformation.pdf</w:t>
        </w:r>
      </w:hyperlink>
      <w:r w:rsidRPr="000133D3">
        <w:rPr>
          <w:lang w:val="en-GB"/>
        </w:rPr>
        <w:t>)</w:t>
      </w:r>
    </w:p>
    <w:p w14:paraId="24E8609F" w14:textId="22567929" w:rsidR="00EF60A9" w:rsidRDefault="000133D3" w:rsidP="000133D3">
      <w:pPr>
        <w:spacing w:after="120" w:line="240" w:lineRule="auto"/>
        <w:ind w:left="426" w:hanging="426"/>
        <w:rPr>
          <w:lang w:val="en-GB"/>
        </w:rPr>
      </w:pPr>
      <w:r w:rsidRPr="000133D3">
        <w:rPr>
          <w:lang w:val="en-GB"/>
        </w:rPr>
        <w:t>[51] IDTA 02007-1-0 Nameplate for Software in Manufact</w:t>
      </w:r>
      <w:r>
        <w:rPr>
          <w:lang w:val="en-GB"/>
        </w:rPr>
        <w:t>uring</w:t>
      </w:r>
      <w:r w:rsidRPr="000133D3">
        <w:rPr>
          <w:lang w:val="en-GB"/>
        </w:rPr>
        <w:t xml:space="preserve"> (</w:t>
      </w:r>
      <w:hyperlink r:id="rId96" w:history="1">
        <w:r w:rsidRPr="000133D3">
          <w:rPr>
            <w:rStyle w:val="Hyperlink"/>
            <w:lang w:val="en-GB"/>
          </w:rPr>
          <w:t>https://industrialdigitaltwin.org/wp-content/uploads/2023/08/IDTA-02007-1-0_Submodel_Software-Nameplate.pdf</w:t>
        </w:r>
      </w:hyperlink>
      <w:r w:rsidRPr="000133D3">
        <w:rPr>
          <w:lang w:val="en-GB"/>
        </w:rPr>
        <w:t>)</w:t>
      </w:r>
    </w:p>
    <w:p w14:paraId="6A72E220" w14:textId="2B6E7B64" w:rsidR="00907CC1" w:rsidRPr="00907CC1" w:rsidRDefault="00907CC1" w:rsidP="000133D3">
      <w:pPr>
        <w:spacing w:after="120" w:line="240" w:lineRule="auto"/>
        <w:ind w:left="426" w:hanging="426"/>
        <w:rPr>
          <w:lang w:val="en-GB"/>
        </w:rPr>
      </w:pPr>
      <w:r w:rsidRPr="00907CC1">
        <w:rPr>
          <w:lang w:val="en-GB"/>
        </w:rPr>
        <w:t>[52] H. Eichelberger, C. Sauer, A. S. Ahmadian, C. Kröher, Industry 4.0/IIoT Platforms for manufacturing systems — A systematic review contrasting the scientific and the industrial side</w:t>
      </w:r>
      <w:r>
        <w:rPr>
          <w:lang w:val="en-GB"/>
        </w:rPr>
        <w:t xml:space="preserve">, Journal of Information and Software Technology (IST), volume 179, 107650, </w:t>
      </w:r>
      <w:hyperlink r:id="rId97" w:history="1">
        <w:r w:rsidRPr="000C2392">
          <w:rPr>
            <w:rStyle w:val="Hyperlink"/>
            <w:lang w:val="en-GB"/>
          </w:rPr>
          <w:t>https://doi.org/10.1016/j.infsof.2024.107650</w:t>
        </w:r>
      </w:hyperlink>
      <w:r>
        <w:rPr>
          <w:lang w:val="en-GB"/>
        </w:rPr>
        <w:t xml:space="preserve">, 2025 </w:t>
      </w:r>
    </w:p>
    <w:p w14:paraId="69A4E21B" w14:textId="77777777" w:rsidR="00EF60A9" w:rsidRPr="00907CC1" w:rsidRDefault="00EF60A9">
      <w:pPr>
        <w:rPr>
          <w:lang w:val="en-GB"/>
        </w:rPr>
      </w:pPr>
      <w:r w:rsidRPr="00907CC1">
        <w:rPr>
          <w:lang w:val="en-GB"/>
        </w:rPr>
        <w:br w:type="page"/>
      </w:r>
    </w:p>
    <w:p w14:paraId="1A319F4E" w14:textId="1A6B2948" w:rsidR="00CD3E73" w:rsidRPr="003D662E" w:rsidRDefault="00EF60A9" w:rsidP="00EF60A9">
      <w:pPr>
        <w:pStyle w:val="Heading1"/>
        <w:rPr>
          <w:lang w:val="en-GB"/>
        </w:rPr>
      </w:pPr>
      <w:bookmarkStart w:id="527" w:name="_Ref146532729"/>
      <w:bookmarkStart w:id="528" w:name="_Toc148037205"/>
      <w:r>
        <w:rPr>
          <w:lang w:val="en-US"/>
        </w:rPr>
        <w:lastRenderedPageBreak/>
        <w:t>Appendix</w:t>
      </w:r>
      <w:bookmarkEnd w:id="527"/>
      <w:bookmarkEnd w:id="528"/>
    </w:p>
    <w:p w14:paraId="55E86BC6" w14:textId="77777777" w:rsidR="00EF60A9" w:rsidRPr="003D662E" w:rsidRDefault="00EF60A9" w:rsidP="00EB6326">
      <w:pPr>
        <w:pStyle w:val="Heading2"/>
        <w:rPr>
          <w:lang w:val="en-US"/>
        </w:rPr>
      </w:pPr>
      <w:bookmarkStart w:id="529" w:name="_Ref69806407"/>
      <w:bookmarkStart w:id="530" w:name="_Toc148037206"/>
      <w:r w:rsidRPr="003D662E">
        <w:rPr>
          <w:lang w:val="en-US"/>
        </w:rPr>
        <w:t>IIP-Ecosphere Profile</w:t>
      </w:r>
      <w:bookmarkEnd w:id="529"/>
      <w:bookmarkEnd w:id="530"/>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43423BBF" w:rsidR="00EF60A9" w:rsidRPr="003D662E" w:rsidRDefault="00EF60A9" w:rsidP="00EF60A9">
      <w:pPr>
        <w:pStyle w:val="Caption"/>
        <w:jc w:val="center"/>
        <w:rPr>
          <w:lang w:val="en-US"/>
        </w:rPr>
      </w:pPr>
      <w:bookmarkStart w:id="531"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74</w:t>
      </w:r>
      <w:r w:rsidRPr="003D662E">
        <w:fldChar w:fldCharType="end"/>
      </w:r>
      <w:bookmarkEnd w:id="531"/>
      <w:r w:rsidRPr="003D662E">
        <w:rPr>
          <w:lang w:val="en-US"/>
        </w:rPr>
        <w:t>: AAS stereotypes in the IIP-Ecosphere profile (comments cropped).</w:t>
      </w:r>
    </w:p>
    <w:p w14:paraId="2A2CAC77" w14:textId="2E1323FE"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39"/>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ins w:id="532" w:author="Holger Eichelberger" w:date="2025-03-06T13:05:00Z">
        <w:r w:rsidR="00262ACC" w:rsidRPr="003D662E">
          <w:rPr>
            <w:lang w:val="en-US"/>
          </w:rPr>
          <w:t xml:space="preserve">Figure </w:t>
        </w:r>
        <w:r w:rsidR="00262ACC">
          <w:rPr>
            <w:noProof/>
            <w:lang w:val="en-US"/>
          </w:rPr>
          <w:t>74</w:t>
        </w:r>
      </w:ins>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40"/>
      </w:r>
      <w:r w:rsidRPr="003D662E">
        <w:rPr>
          <w:lang w:val="en-US"/>
        </w:rPr>
        <w:t>, e.g., for soft-realtime (streaming) connections. Such endpoints that are currently not part of the AAS standard</w:t>
      </w:r>
      <w:bookmarkStart w:id="533" w:name="_Ref57325504"/>
      <w:r w:rsidRPr="003D662E">
        <w:rPr>
          <w:rStyle w:val="FootnoteReference"/>
          <w:lang w:val="en-US"/>
        </w:rPr>
        <w:footnoteReference w:id="141"/>
      </w:r>
      <w:bookmarkEnd w:id="533"/>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534" w:name="_Hlk77927786"/>
      <w:r w:rsidRPr="003D662E">
        <w:rPr>
          <w:rFonts w:ascii="Consolas" w:eastAsia="Times New Roman" w:hAnsi="Consolas" w:cstheme="minorHAnsi"/>
          <w:lang w:val="en-US" w:eastAsia="de-DE"/>
        </w:rPr>
        <w:t>«</w:t>
      </w:r>
      <w:bookmarkEnd w:id="534"/>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1E21F7FE"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ins w:id="535" w:author="Holger Eichelberger" w:date="2025-03-06T13:05:00Z">
        <w:r w:rsidR="00262ACC" w:rsidRPr="003D662E">
          <w:rPr>
            <w:lang w:val="en-US"/>
          </w:rPr>
          <w:t xml:space="preserve">Figure </w:t>
        </w:r>
        <w:r w:rsidR="00262ACC">
          <w:rPr>
            <w:noProof/>
            <w:lang w:val="en-US"/>
          </w:rPr>
          <w:t>75</w:t>
        </w:r>
      </w:ins>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w:t>
      </w:r>
      <w:r w:rsidRPr="003D662E">
        <w:rPr>
          <w:lang w:val="en-US"/>
        </w:rPr>
        <w:lastRenderedPageBreak/>
        <w:t xml:space="preserve">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27AE093E" w:rsidR="00EF60A9" w:rsidRPr="003D662E" w:rsidRDefault="00EF60A9" w:rsidP="00EF60A9">
      <w:pPr>
        <w:pStyle w:val="Caption"/>
        <w:jc w:val="center"/>
        <w:rPr>
          <w:lang w:val="en-US"/>
        </w:rPr>
      </w:pPr>
      <w:bookmarkStart w:id="536"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75</w:t>
      </w:r>
      <w:r w:rsidRPr="003D662E">
        <w:fldChar w:fldCharType="end"/>
      </w:r>
      <w:bookmarkEnd w:id="536"/>
      <w:r w:rsidRPr="003D662E">
        <w:rPr>
          <w:lang w:val="en-US"/>
        </w:rPr>
        <w:t>: Service and connector stereotypes in the IIP-Ecosphere profile (comments cropped).</w:t>
      </w:r>
    </w:p>
    <w:p w14:paraId="36B57F3F" w14:textId="6A172E34"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ins w:id="537" w:author="Holger Eichelberger" w:date="2025-03-06T13:05:00Z">
        <w:r w:rsidR="00262ACC" w:rsidRPr="003D662E">
          <w:rPr>
            <w:lang w:val="en-US"/>
          </w:rPr>
          <w:t xml:space="preserve">Figure </w:t>
        </w:r>
        <w:r w:rsidR="00262ACC">
          <w:rPr>
            <w:noProof/>
            <w:lang w:val="en-US"/>
          </w:rPr>
          <w:t>76</w:t>
        </w:r>
      </w:ins>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20311584" w:rsidR="00EF60A9" w:rsidRPr="003D662E" w:rsidRDefault="00EF60A9" w:rsidP="00EF60A9">
      <w:pPr>
        <w:pStyle w:val="Caption"/>
        <w:jc w:val="center"/>
        <w:rPr>
          <w:lang w:val="en-US"/>
        </w:rPr>
      </w:pPr>
      <w:bookmarkStart w:id="538"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76</w:t>
      </w:r>
      <w:r w:rsidRPr="003D662E">
        <w:fldChar w:fldCharType="end"/>
      </w:r>
      <w:bookmarkEnd w:id="538"/>
      <w:r w:rsidRPr="003D662E">
        <w:rPr>
          <w:lang w:val="en-US"/>
        </w:rPr>
        <w:t>: Container and distribution stereotypes in the IIP-Ecosphere profile (comments cropped).</w:t>
      </w:r>
    </w:p>
    <w:p w14:paraId="2BC05657" w14:textId="04EC3301"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539" w:name="_Ref77169602"/>
      <w:r w:rsidRPr="003D662E">
        <w:rPr>
          <w:rStyle w:val="FootnoteReference"/>
          <w:b/>
          <w:lang w:val="en-US"/>
        </w:rPr>
        <w:footnoteReference w:id="142"/>
      </w:r>
      <w:bookmarkEnd w:id="539"/>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ins w:id="540" w:author="Holger Eichelberger" w:date="2025-03-06T13:05:00Z">
        <w:r w:rsidR="00262ACC" w:rsidRPr="003D662E">
          <w:rPr>
            <w:lang w:val="en-US"/>
          </w:rPr>
          <w:t xml:space="preserve">Figure </w:t>
        </w:r>
        <w:r w:rsidR="00262ACC">
          <w:rPr>
            <w:noProof/>
            <w:lang w:val="en-US"/>
          </w:rPr>
          <w:t>77</w:t>
        </w:r>
      </w:ins>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3"/>
      </w:r>
      <w:r w:rsidRPr="003D662E">
        <w:rPr>
          <w:lang w:val="en-US"/>
        </w:rPr>
        <w:t>, delegation of control to another element via an association, read-only attributes (without corresponding setter)</w:t>
      </w:r>
      <w:r w:rsidRPr="003D662E">
        <w:rPr>
          <w:rStyle w:val="FootnoteReference"/>
          <w:lang w:val="en-US"/>
        </w:rPr>
        <w:footnoteReference w:id="144"/>
      </w:r>
      <w:r w:rsidRPr="003D662E">
        <w:rPr>
          <w:lang w:val="en-US"/>
        </w:rPr>
        <w:t>, builder pattern</w:t>
      </w:r>
      <w:r w:rsidRPr="003D662E">
        <w:rPr>
          <w:rStyle w:val="FootnoteReference"/>
          <w:lang w:val="en-US"/>
        </w:rPr>
        <w:footnoteReference w:id="145"/>
      </w:r>
      <w:r w:rsidRPr="003D662E">
        <w:rPr>
          <w:lang w:val="en-US"/>
        </w:rPr>
        <w:t xml:space="preserve"> (or classes that shall use this pattern to realize read-only attributes) or visitor pattern</w:t>
      </w:r>
      <w:r w:rsidRPr="003D662E">
        <w:rPr>
          <w:rStyle w:val="FootnoteReference"/>
          <w:lang w:val="en-US"/>
        </w:rPr>
        <w:footnoteReference w:id="146"/>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ins w:id="541" w:author="Holger Eichelberger" w:date="2025-03-06T13:05:00Z">
        <w:r w:rsidR="00262ACC" w:rsidRPr="003D662E">
          <w:rPr>
            <w:lang w:val="en-US"/>
          </w:rPr>
          <w:t xml:space="preserve">Figure </w:t>
        </w:r>
        <w:r w:rsidR="00262ACC">
          <w:rPr>
            <w:noProof/>
            <w:lang w:val="en-US"/>
          </w:rPr>
          <w:t>78</w:t>
        </w:r>
      </w:ins>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47"/>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48"/>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lastRenderedPageBreak/>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100">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08C7EB0C" w:rsidR="00EF60A9" w:rsidRPr="003D662E" w:rsidRDefault="00EF60A9" w:rsidP="00EF60A9">
      <w:pPr>
        <w:pStyle w:val="Caption"/>
        <w:jc w:val="center"/>
        <w:rPr>
          <w:lang w:val="en-US"/>
        </w:rPr>
      </w:pPr>
      <w:bookmarkStart w:id="542"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77</w:t>
      </w:r>
      <w:r w:rsidRPr="003D662E">
        <w:fldChar w:fldCharType="end"/>
      </w:r>
      <w:bookmarkEnd w:id="542"/>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5D73D13C" w:rsidR="00EF60A9" w:rsidRPr="003D662E" w:rsidRDefault="00EF60A9" w:rsidP="00EF60A9">
      <w:pPr>
        <w:pStyle w:val="Caption"/>
        <w:jc w:val="center"/>
        <w:rPr>
          <w:lang w:val="en-US"/>
        </w:rPr>
      </w:pPr>
      <w:bookmarkStart w:id="543"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78</w:t>
      </w:r>
      <w:r w:rsidRPr="003D662E">
        <w:fldChar w:fldCharType="end"/>
      </w:r>
      <w:bookmarkEnd w:id="543"/>
      <w:r w:rsidRPr="003D662E">
        <w:rPr>
          <w:lang w:val="en-US"/>
        </w:rPr>
        <w:t>: Factory and plugin/registration patterns in the IIP-Ecosphere profile (comments cropped).</w:t>
      </w:r>
    </w:p>
    <w:p w14:paraId="7265E378" w14:textId="6F1C2C07"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ins w:id="544" w:author="Holger Eichelberger" w:date="2025-03-06T13:05:00Z">
        <w:r w:rsidR="00262ACC" w:rsidRPr="003D662E">
          <w:rPr>
            <w:lang w:val="en-US"/>
          </w:rPr>
          <w:t xml:space="preserve">Figure </w:t>
        </w:r>
        <w:r w:rsidR="00262ACC">
          <w:rPr>
            <w:noProof/>
            <w:lang w:val="en-US"/>
          </w:rPr>
          <w:t>79</w:t>
        </w:r>
      </w:ins>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2">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5EB898B6" w:rsidR="00EF60A9" w:rsidRPr="003D662E" w:rsidRDefault="00EF60A9" w:rsidP="00EF60A9">
      <w:pPr>
        <w:pStyle w:val="Caption"/>
        <w:jc w:val="center"/>
        <w:rPr>
          <w:lang w:val="en-US"/>
        </w:rPr>
      </w:pPr>
      <w:bookmarkStart w:id="545"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79</w:t>
      </w:r>
      <w:r w:rsidRPr="003D662E">
        <w:fldChar w:fldCharType="end"/>
      </w:r>
      <w:bookmarkEnd w:id="545"/>
      <w:r w:rsidRPr="003D662E">
        <w:rPr>
          <w:lang w:val="en-US"/>
        </w:rPr>
        <w:t>: Licenses and programming languages in the IIP-Ecosphere profile (comments cropped).</w:t>
      </w:r>
    </w:p>
    <w:p w14:paraId="48F4A25E" w14:textId="46FB7A66"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ins w:id="546" w:author="Holger Eichelberger" w:date="2025-03-06T13:05:00Z">
        <w:r w:rsidR="00262ACC" w:rsidRPr="003D662E">
          <w:rPr>
            <w:lang w:val="en-US"/>
          </w:rPr>
          <w:t xml:space="preserve">Figure </w:t>
        </w:r>
        <w:r w:rsidR="00262ACC">
          <w:rPr>
            <w:noProof/>
            <w:lang w:val="en-US"/>
          </w:rPr>
          <w:t>80</w:t>
        </w:r>
      </w:ins>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lastRenderedPageBreak/>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5D47574E" w:rsidR="00EF60A9" w:rsidRPr="003D662E" w:rsidRDefault="00EF60A9" w:rsidP="00EF60A9">
      <w:pPr>
        <w:pStyle w:val="Caption"/>
        <w:jc w:val="center"/>
        <w:rPr>
          <w:lang w:val="en-US"/>
        </w:rPr>
      </w:pPr>
      <w:bookmarkStart w:id="547"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80</w:t>
      </w:r>
      <w:r w:rsidRPr="003D662E">
        <w:fldChar w:fldCharType="end"/>
      </w:r>
      <w:bookmarkEnd w:id="547"/>
      <w:r w:rsidRPr="003D662E">
        <w:rPr>
          <w:lang w:val="en-US"/>
        </w:rPr>
        <w:t>: Maturity status for comments, packages or models.</w:t>
      </w:r>
    </w:p>
    <w:p w14:paraId="44A7E90A" w14:textId="5E9F00F4"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262ACC">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ins w:id="548" w:author="Holger Eichelberger" w:date="2025-03-06T13:05:00Z">
        <w:r w:rsidR="00262ACC" w:rsidRPr="003D662E">
          <w:rPr>
            <w:lang w:val="en-US"/>
          </w:rPr>
          <w:t xml:space="preserve">Figure </w:t>
        </w:r>
        <w:r w:rsidR="00262ACC">
          <w:rPr>
            <w:noProof/>
            <w:lang w:val="en-US"/>
          </w:rPr>
          <w:t>81</w:t>
        </w:r>
      </w:ins>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14EEAEA2"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ins w:id="549" w:author="Holger Eichelberger" w:date="2025-03-06T13:05:00Z">
        <w:r w:rsidR="00262ACC" w:rsidRPr="003D662E">
          <w:rPr>
            <w:lang w:val="en-US"/>
          </w:rPr>
          <w:t xml:space="preserve">Figure </w:t>
        </w:r>
        <w:r w:rsidR="00262ACC">
          <w:rPr>
            <w:noProof/>
            <w:lang w:val="en-US"/>
          </w:rPr>
          <w:t>81</w:t>
        </w:r>
      </w:ins>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lastRenderedPageBreak/>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4">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3D44682F" w:rsidR="00EF60A9" w:rsidRPr="003D662E" w:rsidRDefault="00EF60A9" w:rsidP="00EF60A9">
      <w:pPr>
        <w:pStyle w:val="Caption"/>
        <w:jc w:val="center"/>
        <w:rPr>
          <w:lang w:val="en-US"/>
        </w:rPr>
      </w:pPr>
      <w:bookmarkStart w:id="550"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262ACC">
        <w:rPr>
          <w:noProof/>
          <w:lang w:val="en-US"/>
        </w:rPr>
        <w:t>81</w:t>
      </w:r>
      <w:r w:rsidRPr="003D662E">
        <w:rPr>
          <w:lang w:val="en-US"/>
        </w:rPr>
        <w:fldChar w:fldCharType="end"/>
      </w:r>
      <w:bookmarkEnd w:id="550"/>
      <w:r w:rsidRPr="003D662E">
        <w:rPr>
          <w:lang w:val="en-US"/>
        </w:rPr>
        <w:t>: Configuration modeling and variability management stereotypes (comments cropped).</w:t>
      </w:r>
    </w:p>
    <w:p w14:paraId="05C8D080" w14:textId="2BE66196"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ins w:id="551" w:author="Holger Eichelberger" w:date="2025-03-06T13:05:00Z">
        <w:r w:rsidR="00262ACC" w:rsidRPr="003D662E">
          <w:rPr>
            <w:lang w:val="en-US"/>
          </w:rPr>
          <w:t xml:space="preserve">Figure </w:t>
        </w:r>
        <w:r w:rsidR="00262ACC">
          <w:rPr>
            <w:noProof/>
            <w:lang w:val="en-US"/>
          </w:rPr>
          <w:t>82</w:t>
        </w:r>
      </w:ins>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2CC938CE" w:rsidR="00EF60A9" w:rsidRPr="003D662E" w:rsidRDefault="00EF60A9" w:rsidP="00EF60A9">
      <w:pPr>
        <w:pStyle w:val="Caption"/>
        <w:jc w:val="center"/>
        <w:rPr>
          <w:lang w:val="en-US"/>
        </w:rPr>
      </w:pPr>
      <w:bookmarkStart w:id="552"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82</w:t>
      </w:r>
      <w:r w:rsidRPr="003D662E">
        <w:fldChar w:fldCharType="end"/>
      </w:r>
      <w:bookmarkEnd w:id="552"/>
      <w:r w:rsidRPr="003D662E">
        <w:rPr>
          <w:lang w:val="en-US"/>
        </w:rPr>
        <w:t>: Stereotype for generated code (comments cropped).</w:t>
      </w:r>
    </w:p>
    <w:p w14:paraId="68F44CFB" w14:textId="229114BC"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ins w:id="553" w:author="Holger Eichelberger" w:date="2025-03-06T13:05:00Z">
        <w:r w:rsidR="00262ACC" w:rsidRPr="003D662E">
          <w:rPr>
            <w:lang w:val="en-US"/>
          </w:rPr>
          <w:t xml:space="preserve">Figure </w:t>
        </w:r>
        <w:r w:rsidR="00262ACC">
          <w:rPr>
            <w:noProof/>
            <w:lang w:val="en-US"/>
          </w:rPr>
          <w:t>83</w:t>
        </w:r>
      </w:ins>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5">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1CB01DDE" w:rsidR="00EF60A9" w:rsidRPr="003D662E" w:rsidRDefault="00EF60A9" w:rsidP="00EF60A9">
      <w:pPr>
        <w:pStyle w:val="Caption"/>
        <w:jc w:val="center"/>
        <w:rPr>
          <w:lang w:val="en-US"/>
        </w:rPr>
      </w:pPr>
      <w:bookmarkStart w:id="554"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83</w:t>
      </w:r>
      <w:r w:rsidRPr="003D662E">
        <w:fldChar w:fldCharType="end"/>
      </w:r>
      <w:bookmarkEnd w:id="554"/>
      <w:r w:rsidRPr="003D662E">
        <w:rPr>
          <w:lang w:val="en-US"/>
        </w:rPr>
        <w:t>: Marking model elements as support for self-adaptation.</w:t>
      </w:r>
    </w:p>
    <w:p w14:paraId="340B79B1" w14:textId="3CC5F2A5" w:rsidR="00EF60A9" w:rsidRPr="003D662E" w:rsidRDefault="00EF60A9" w:rsidP="00EF60A9">
      <w:pPr>
        <w:jc w:val="both"/>
        <w:rPr>
          <w:lang w:val="en-US"/>
        </w:rPr>
      </w:pPr>
      <w:r w:rsidRPr="003D662E">
        <w:rPr>
          <w:lang w:val="en-US"/>
        </w:rPr>
        <w:lastRenderedPageBreak/>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ins w:id="555" w:author="Holger Eichelberger" w:date="2025-03-06T13:05:00Z">
        <w:r w:rsidR="00262ACC" w:rsidRPr="003D662E">
          <w:rPr>
            <w:lang w:val="en-US"/>
          </w:rPr>
          <w:t xml:space="preserve">Figure </w:t>
        </w:r>
        <w:r w:rsidR="00262ACC">
          <w:rPr>
            <w:noProof/>
            <w:lang w:val="en-US"/>
          </w:rPr>
          <w:t>84</w:t>
        </w:r>
      </w:ins>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6">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6DCB0ABD" w:rsidR="00EF60A9" w:rsidRPr="003D662E" w:rsidRDefault="00EF60A9" w:rsidP="00EF60A9">
      <w:pPr>
        <w:pStyle w:val="Caption"/>
        <w:jc w:val="center"/>
        <w:rPr>
          <w:lang w:val="en-US"/>
        </w:rPr>
      </w:pPr>
      <w:bookmarkStart w:id="556"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262ACC">
        <w:rPr>
          <w:noProof/>
          <w:lang w:val="en-US"/>
        </w:rPr>
        <w:t>84</w:t>
      </w:r>
      <w:r w:rsidRPr="003D662E">
        <w:rPr>
          <w:noProof/>
        </w:rPr>
        <w:fldChar w:fldCharType="end"/>
      </w:r>
      <w:bookmarkEnd w:id="556"/>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907CC1" w:rsidRDefault="00184A3D" w:rsidP="00D154CB">
      <w:pPr>
        <w:rPr>
          <w:lang w:val="en-US"/>
        </w:rPr>
      </w:pPr>
    </w:p>
    <w:sectPr w:rsidR="00184A3D" w:rsidRPr="00907CC1" w:rsidSect="00BB6BA2">
      <w:headerReference w:type="even" r:id="rId107"/>
      <w:headerReference w:type="default" r:id="rId108"/>
      <w:footerReference w:type="even" r:id="rId109"/>
      <w:footerReference w:type="default" r:id="rId110"/>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9A5938" w14:textId="77777777" w:rsidR="006A0507" w:rsidRDefault="006A0507" w:rsidP="005C07D6">
      <w:pPr>
        <w:spacing w:after="0" w:line="240" w:lineRule="auto"/>
      </w:pPr>
      <w:r>
        <w:separator/>
      </w:r>
    </w:p>
  </w:endnote>
  <w:endnote w:type="continuationSeparator" w:id="0">
    <w:p w14:paraId="27EC8C57" w14:textId="77777777" w:rsidR="006A0507" w:rsidRDefault="006A0507"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7135A5" w:rsidRDefault="007135A5">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7135A5" w:rsidRPr="00E46558" w:rsidRDefault="007135A5">
    <w:pPr>
      <w:pStyle w:val="Footer"/>
      <w:rPr>
        <w:color w:val="808080" w:themeColor="background1" w:themeShade="80"/>
        <w:sz w:val="18"/>
        <w:szCs w:val="18"/>
      </w:rPr>
    </w:pPr>
  </w:p>
  <w:p w14:paraId="1FD5EB09" w14:textId="248C8368" w:rsidR="007135A5" w:rsidRPr="00E46558" w:rsidRDefault="007135A5">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04777E" w14:textId="77777777" w:rsidR="006A0507" w:rsidRDefault="006A0507" w:rsidP="005C07D6">
      <w:pPr>
        <w:spacing w:after="0" w:line="240" w:lineRule="auto"/>
      </w:pPr>
      <w:r>
        <w:separator/>
      </w:r>
    </w:p>
  </w:footnote>
  <w:footnote w:type="continuationSeparator" w:id="0">
    <w:p w14:paraId="247860C8" w14:textId="77777777" w:rsidR="006A0507" w:rsidRDefault="006A0507" w:rsidP="005C07D6">
      <w:pPr>
        <w:spacing w:after="0" w:line="240" w:lineRule="auto"/>
      </w:pPr>
      <w:r>
        <w:continuationSeparator/>
      </w:r>
    </w:p>
  </w:footnote>
  <w:footnote w:id="1">
    <w:p w14:paraId="74603A00" w14:textId="3D55179E" w:rsidR="007135A5" w:rsidRPr="00085F89" w:rsidRDefault="007135A5">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7135A5" w:rsidRPr="009E3BD1" w:rsidRDefault="007135A5"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7135A5" w:rsidRPr="00072CE4" w:rsidRDefault="007135A5">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7135A5" w:rsidRPr="00891CB3" w:rsidRDefault="007135A5"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640DD78" w14:textId="0E50E1EF" w:rsidR="007135A5" w:rsidRPr="00CF15B2" w:rsidRDefault="007135A5">
      <w:pPr>
        <w:pStyle w:val="FootnoteText"/>
        <w:rPr>
          <w:lang w:val="en-GB"/>
        </w:rPr>
      </w:pPr>
      <w:r>
        <w:rPr>
          <w:rStyle w:val="FootnoteReference"/>
        </w:rPr>
        <w:footnoteRef/>
      </w:r>
      <w:r w:rsidRPr="00CF15B2">
        <w:rPr>
          <w:lang w:val="en-GB"/>
        </w:rPr>
        <w:t xml:space="preserve"> </w:t>
      </w:r>
      <w:hyperlink r:id="rId3" w:history="1">
        <w:r w:rsidRPr="00FE03F1">
          <w:rPr>
            <w:rStyle w:val="Hyperlink"/>
            <w:lang w:val="en-GB"/>
          </w:rPr>
          <w:t>https://github.com/iip-ecosphere/platform/blob/main/platform/documentation/RELEASES.md</w:t>
        </w:r>
      </w:hyperlink>
      <w:r>
        <w:rPr>
          <w:lang w:val="en-GB"/>
        </w:rPr>
        <w:t xml:space="preserve"> </w:t>
      </w:r>
    </w:p>
  </w:footnote>
  <w:footnote w:id="6">
    <w:p w14:paraId="3B15BF1A" w14:textId="77777777" w:rsidR="007135A5" w:rsidRPr="000011E5" w:rsidRDefault="007135A5" w:rsidP="00F32F9B">
      <w:pPr>
        <w:pStyle w:val="FootnoteText"/>
        <w:rPr>
          <w:lang w:val="en-GB"/>
        </w:rPr>
      </w:pPr>
      <w:r>
        <w:rPr>
          <w:rStyle w:val="FootnoteReference"/>
        </w:rPr>
        <w:footnoteRef/>
      </w:r>
      <w:r w:rsidRPr="000011E5">
        <w:rPr>
          <w:lang w:val="en-GB"/>
        </w:rPr>
        <w:t xml:space="preserve"> </w:t>
      </w:r>
      <w:hyperlink r:id="rId4" w:history="1">
        <w:hyperlink r:id="rId5" w:history="1">
          <w:r w:rsidRPr="000011E5">
            <w:rPr>
              <w:rStyle w:val="Hyperlink"/>
              <w:lang w:val="en-DE"/>
            </w:rPr>
            <w:t>https://www.iip-ecosphere.de/angebote/plattform/</w:t>
          </w:r>
        </w:hyperlink>
      </w:hyperlink>
      <w:r>
        <w:rPr>
          <w:lang w:val="en-GB"/>
        </w:rPr>
        <w:t xml:space="preserve"> and </w:t>
      </w:r>
      <w:hyperlink r:id="rId6" w:history="1">
        <w:hyperlink r:id="rId7" w:history="1">
          <w:r w:rsidRPr="000011E5">
            <w:rPr>
              <w:rStyle w:val="Hyperlink"/>
              <w:lang w:val="en-DE"/>
            </w:rPr>
            <w:t>https://www.youtube.com/playlist?list=PL5VSYtiD_PfdxUDXGlX53UsHdQlXcHYK7</w:t>
          </w:r>
        </w:hyperlink>
      </w:hyperlink>
    </w:p>
  </w:footnote>
  <w:footnote w:id="7">
    <w:p w14:paraId="526F5EC0" w14:textId="5C13F175" w:rsidR="007135A5" w:rsidRPr="00DB5F74" w:rsidRDefault="007135A5">
      <w:pPr>
        <w:pStyle w:val="FootnoteText"/>
        <w:rPr>
          <w:lang w:val="en-GB"/>
        </w:rPr>
      </w:pPr>
      <w:r>
        <w:rPr>
          <w:rStyle w:val="FootnoteReference"/>
        </w:rPr>
        <w:footnoteRef/>
      </w:r>
      <w:r w:rsidRPr="00DB5F74">
        <w:rPr>
          <w:lang w:val="en-GB"/>
        </w:rPr>
        <w:t xml:space="preserve"> </w:t>
      </w:r>
      <w:hyperlink r:id="rId8" w:history="1">
        <w:r w:rsidRPr="00050DDF">
          <w:rPr>
            <w:rStyle w:val="Hyperlink"/>
            <w:lang w:val="en-GB"/>
          </w:rPr>
          <w:t>http://oktoflow.de</w:t>
        </w:r>
      </w:hyperlink>
      <w:r>
        <w:rPr>
          <w:lang w:val="en-GB"/>
        </w:rPr>
        <w:t xml:space="preserve"> </w:t>
      </w:r>
    </w:p>
  </w:footnote>
  <w:footnote w:id="8">
    <w:p w14:paraId="740F3335" w14:textId="5E6B24D5" w:rsidR="007135A5" w:rsidRPr="009D50BD" w:rsidRDefault="007135A5">
      <w:pPr>
        <w:pStyle w:val="FootnoteText"/>
        <w:rPr>
          <w:lang w:val="en-US"/>
        </w:rPr>
      </w:pPr>
      <w:r>
        <w:rPr>
          <w:rStyle w:val="FootnoteReference"/>
        </w:rPr>
        <w:footnoteRef/>
      </w:r>
      <w:r w:rsidRPr="009D50BD">
        <w:rPr>
          <w:lang w:val="en-US"/>
        </w:rPr>
        <w:t xml:space="preserve"> </w:t>
      </w:r>
      <w:hyperlink r:id="rId9" w:history="1">
        <w:r w:rsidRPr="009D50BD">
          <w:rPr>
            <w:rStyle w:val="Hyperlink"/>
            <w:lang w:val="en-US"/>
          </w:rPr>
          <w:t>http://dapro-projekt.de/</w:t>
        </w:r>
      </w:hyperlink>
      <w:r w:rsidRPr="009D50BD">
        <w:rPr>
          <w:lang w:val="en-US"/>
        </w:rPr>
        <w:t xml:space="preserve"> </w:t>
      </w:r>
    </w:p>
  </w:footnote>
  <w:footnote w:id="9">
    <w:p w14:paraId="440EB26A" w14:textId="5A613721" w:rsidR="007135A5" w:rsidRPr="009D50BD" w:rsidRDefault="007135A5">
      <w:pPr>
        <w:pStyle w:val="FootnoteText"/>
        <w:rPr>
          <w:lang w:val="en-US"/>
        </w:rPr>
      </w:pPr>
      <w:r>
        <w:rPr>
          <w:rStyle w:val="FootnoteReference"/>
        </w:rPr>
        <w:footnoteRef/>
      </w:r>
      <w:r w:rsidRPr="009D50BD">
        <w:rPr>
          <w:lang w:val="en-US"/>
        </w:rPr>
        <w:t xml:space="preserve"> </w:t>
      </w:r>
      <w:hyperlink r:id="rId10" w:history="1">
        <w:r w:rsidRPr="009D50BD">
          <w:rPr>
            <w:rStyle w:val="Hyperlink"/>
            <w:lang w:val="en-US"/>
          </w:rPr>
          <w:t>https://www.basys40.de/</w:t>
        </w:r>
      </w:hyperlink>
      <w:r w:rsidRPr="009D50BD">
        <w:rPr>
          <w:lang w:val="en-US"/>
        </w:rPr>
        <w:t xml:space="preserve"> </w:t>
      </w:r>
    </w:p>
  </w:footnote>
  <w:footnote w:id="10">
    <w:p w14:paraId="5BEDAB14" w14:textId="76E7F61A" w:rsidR="007135A5" w:rsidRPr="009D50BD" w:rsidRDefault="007135A5">
      <w:pPr>
        <w:pStyle w:val="FootnoteText"/>
        <w:rPr>
          <w:lang w:val="en-US"/>
        </w:rPr>
      </w:pPr>
      <w:r>
        <w:rPr>
          <w:rStyle w:val="FootnoteReference"/>
        </w:rPr>
        <w:footnoteRef/>
      </w:r>
      <w:r w:rsidRPr="009D50BD">
        <w:rPr>
          <w:lang w:val="en-US"/>
        </w:rPr>
        <w:t xml:space="preserve"> </w:t>
      </w:r>
      <w:hyperlink r:id="rId11" w:history="1">
        <w:r w:rsidRPr="009D50BD">
          <w:rPr>
            <w:rStyle w:val="Hyperlink"/>
            <w:lang w:val="en-US"/>
          </w:rPr>
          <w:t>https://www.fab-os.org/</w:t>
        </w:r>
      </w:hyperlink>
      <w:r w:rsidRPr="009D50BD">
        <w:rPr>
          <w:lang w:val="en-US"/>
        </w:rPr>
        <w:t xml:space="preserve"> </w:t>
      </w:r>
    </w:p>
  </w:footnote>
  <w:footnote w:id="11">
    <w:p w14:paraId="188C4E7C" w14:textId="6F4A22B4" w:rsidR="007135A5" w:rsidRPr="00290596" w:rsidRDefault="007135A5">
      <w:pPr>
        <w:pStyle w:val="FootnoteText"/>
        <w:rPr>
          <w:lang w:val="en-US"/>
        </w:rPr>
      </w:pPr>
      <w:r>
        <w:rPr>
          <w:rStyle w:val="FootnoteReference"/>
        </w:rPr>
        <w:footnoteRef/>
      </w:r>
      <w:r w:rsidRPr="00290596">
        <w:rPr>
          <w:lang w:val="en-US"/>
        </w:rPr>
        <w:t xml:space="preserve"> </w:t>
      </w:r>
      <w:hyperlink r:id="rId12" w:history="1">
        <w:r w:rsidRPr="00290596">
          <w:rPr>
            <w:rStyle w:val="Hyperlink"/>
            <w:lang w:val="en-US"/>
          </w:rPr>
          <w:t>https://www.servicemeister.org/</w:t>
        </w:r>
      </w:hyperlink>
      <w:r w:rsidRPr="00290596">
        <w:rPr>
          <w:lang w:val="en-US"/>
        </w:rPr>
        <w:t xml:space="preserve"> </w:t>
      </w:r>
    </w:p>
  </w:footnote>
  <w:footnote w:id="12">
    <w:p w14:paraId="7D169E68" w14:textId="77777777" w:rsidR="007135A5" w:rsidRPr="00290596" w:rsidRDefault="007135A5" w:rsidP="00B87C8F">
      <w:pPr>
        <w:pStyle w:val="FootnoteText"/>
        <w:rPr>
          <w:lang w:val="en-US"/>
        </w:rPr>
      </w:pPr>
      <w:r>
        <w:rPr>
          <w:rStyle w:val="FootnoteReference"/>
        </w:rPr>
        <w:footnoteRef/>
      </w:r>
      <w:r w:rsidRPr="00290596">
        <w:rPr>
          <w:lang w:val="en-US"/>
        </w:rPr>
        <w:t xml:space="preserve"> </w:t>
      </w:r>
      <w:hyperlink r:id="rId13" w:history="1">
        <w:r w:rsidRPr="00290596">
          <w:rPr>
            <w:rStyle w:val="Hyperlink"/>
            <w:lang w:val="en-US"/>
          </w:rPr>
          <w:t>https://www.data-infrastructure.eu/</w:t>
        </w:r>
      </w:hyperlink>
      <w:r w:rsidRPr="00290596">
        <w:rPr>
          <w:lang w:val="en-US"/>
        </w:rPr>
        <w:t xml:space="preserve"> </w:t>
      </w:r>
    </w:p>
  </w:footnote>
  <w:footnote w:id="13">
    <w:p w14:paraId="30197809" w14:textId="241AE614" w:rsidR="007135A5" w:rsidRDefault="007135A5">
      <w:pPr>
        <w:pStyle w:val="FootnoteText"/>
      </w:pPr>
      <w:r>
        <w:rPr>
          <w:rStyle w:val="FootnoteReference"/>
        </w:rPr>
        <w:footnoteRef/>
      </w:r>
      <w:r>
        <w:t xml:space="preserve"> </w:t>
      </w:r>
    </w:p>
  </w:footnote>
  <w:footnote w:id="14">
    <w:p w14:paraId="4F148D75" w14:textId="5C70AC83" w:rsidR="007135A5" w:rsidRDefault="007135A5" w:rsidP="000D69AB">
      <w:pPr>
        <w:pStyle w:val="FootnoteText"/>
      </w:pPr>
      <w:r>
        <w:rPr>
          <w:rStyle w:val="FootnoteReference"/>
        </w:rPr>
        <w:footnoteRef/>
      </w:r>
      <w:r>
        <w:t xml:space="preserve"> </w:t>
      </w:r>
      <w:hyperlink r:id="rId14" w:history="1">
        <w:r w:rsidRPr="00445AB0">
          <w:rPr>
            <w:rStyle w:val="Hyperlink"/>
          </w:rPr>
          <w:t>https://www.eclipse.org/papyrus/</w:t>
        </w:r>
      </w:hyperlink>
      <w:r>
        <w:t xml:space="preserve"> version 4.8</w:t>
      </w:r>
    </w:p>
  </w:footnote>
  <w:footnote w:id="15">
    <w:p w14:paraId="68D74DEB" w14:textId="614DE1D8" w:rsidR="007135A5" w:rsidRPr="00496A2A" w:rsidRDefault="007135A5">
      <w:pPr>
        <w:pStyle w:val="FootnoteText"/>
      </w:pPr>
      <w:r>
        <w:rPr>
          <w:rStyle w:val="FootnoteReference"/>
        </w:rPr>
        <w:footnoteRef/>
      </w:r>
      <w:r w:rsidRPr="00496A2A">
        <w:t xml:space="preserve"> </w:t>
      </w:r>
      <w:hyperlink r:id="rId15" w:history="1">
        <w:r w:rsidRPr="00496A2A">
          <w:rPr>
            <w:rStyle w:val="Hyperlink"/>
          </w:rPr>
          <w:t>https://maven.apache.org/</w:t>
        </w:r>
      </w:hyperlink>
    </w:p>
  </w:footnote>
  <w:footnote w:id="16">
    <w:p w14:paraId="693CAC3E" w14:textId="73287137" w:rsidR="007135A5" w:rsidRPr="00496A2A" w:rsidRDefault="007135A5">
      <w:pPr>
        <w:pStyle w:val="FootnoteText"/>
      </w:pPr>
      <w:r>
        <w:rPr>
          <w:rStyle w:val="FootnoteReference"/>
        </w:rPr>
        <w:footnoteRef/>
      </w:r>
      <w:r w:rsidRPr="00496A2A">
        <w:t xml:space="preserve"> </w:t>
      </w:r>
      <w:hyperlink r:id="rId16" w:history="1">
        <w:r w:rsidRPr="00496A2A">
          <w:rPr>
            <w:rStyle w:val="Hyperlink"/>
          </w:rPr>
          <w:t>https://git-scm.com/</w:t>
        </w:r>
      </w:hyperlink>
      <w:r w:rsidRPr="00496A2A">
        <w:t xml:space="preserve"> </w:t>
      </w:r>
    </w:p>
  </w:footnote>
  <w:footnote w:id="17">
    <w:p w14:paraId="0261B8CE" w14:textId="77886D4E" w:rsidR="007135A5" w:rsidRPr="00706FB9" w:rsidRDefault="007135A5">
      <w:pPr>
        <w:pStyle w:val="FootnoteText"/>
        <w:rPr>
          <w:lang w:val="en-GB"/>
        </w:rPr>
      </w:pPr>
      <w:r>
        <w:rPr>
          <w:rStyle w:val="FootnoteReference"/>
        </w:rPr>
        <w:footnoteRef/>
      </w:r>
      <w:r w:rsidRPr="00706FB9">
        <w:rPr>
          <w:lang w:val="en-GB"/>
        </w:rPr>
        <w:t xml:space="preserve"> </w:t>
      </w:r>
      <w:hyperlink r:id="rId17" w:history="1">
        <w:r w:rsidRPr="00706FB9">
          <w:rPr>
            <w:rStyle w:val="Hyperlink"/>
            <w:lang w:val="en-GB"/>
          </w:rPr>
          <w:t>https://checkstyle.sourceforge.io/</w:t>
        </w:r>
      </w:hyperlink>
    </w:p>
  </w:footnote>
  <w:footnote w:id="18">
    <w:p w14:paraId="339A35C4" w14:textId="3E2FEF67" w:rsidR="007135A5" w:rsidRPr="00B07554" w:rsidRDefault="007135A5">
      <w:pPr>
        <w:pStyle w:val="FootnoteText"/>
        <w:rPr>
          <w:lang w:val="en-GB"/>
        </w:rPr>
      </w:pPr>
      <w:r>
        <w:rPr>
          <w:rStyle w:val="FootnoteReference"/>
        </w:rPr>
        <w:footnoteRef/>
      </w:r>
      <w:r w:rsidRPr="00B07554">
        <w:rPr>
          <w:lang w:val="en-GB"/>
        </w:rPr>
        <w:t xml:space="preserve"> </w:t>
      </w:r>
      <w:r>
        <w:rPr>
          <w:lang w:val="en-GB"/>
        </w:rPr>
        <w:t xml:space="preserve">For the required versions, please see </w:t>
      </w:r>
      <w:hyperlink r:id="rId18" w:history="1">
        <w:r w:rsidRPr="009E0408">
          <w:rPr>
            <w:rStyle w:val="Hyperlink"/>
            <w:lang w:val="en-US"/>
          </w:rPr>
          <w:t>https://github.com/iip-ecosphere/platform/</w:t>
        </w:r>
      </w:hyperlink>
      <w:r>
        <w:rPr>
          <w:rStyle w:val="Hyperlink"/>
          <w:lang w:val="en-US"/>
        </w:rPr>
        <w:t>platform/documentation/PREREQUISITES.MD</w:t>
      </w:r>
    </w:p>
  </w:footnote>
  <w:footnote w:id="19">
    <w:p w14:paraId="40799E05" w14:textId="0FE63B7C" w:rsidR="007135A5" w:rsidRPr="00C57C0C" w:rsidRDefault="007135A5">
      <w:pPr>
        <w:pStyle w:val="FootnoteText"/>
        <w:rPr>
          <w:lang w:val="en-GB"/>
        </w:rPr>
      </w:pPr>
      <w:r>
        <w:rPr>
          <w:rStyle w:val="FootnoteReference"/>
        </w:rPr>
        <w:footnoteRef/>
      </w:r>
      <w:r w:rsidRPr="00C57C0C">
        <w:rPr>
          <w:lang w:val="en-GB"/>
        </w:rPr>
        <w:t xml:space="preserve"> </w:t>
      </w:r>
      <w:hyperlink r:id="rId19" w:history="1">
        <w:r w:rsidRPr="00C57C0C">
          <w:rPr>
            <w:rStyle w:val="Hyperlink"/>
            <w:lang w:val="en-GB"/>
          </w:rPr>
          <w:t>https://en.wikipedia.org/wiki/YAML</w:t>
        </w:r>
      </w:hyperlink>
      <w:r w:rsidRPr="00C57C0C">
        <w:rPr>
          <w:lang w:val="en-GB"/>
        </w:rPr>
        <w:t xml:space="preserve"> </w:t>
      </w:r>
    </w:p>
  </w:footnote>
  <w:footnote w:id="20">
    <w:p w14:paraId="11960A5B" w14:textId="085979D1" w:rsidR="007135A5" w:rsidRPr="00441192" w:rsidRDefault="007135A5">
      <w:pPr>
        <w:pStyle w:val="FootnoteText"/>
        <w:rPr>
          <w:lang w:val="en-GB"/>
        </w:rPr>
      </w:pPr>
      <w:r>
        <w:rPr>
          <w:rStyle w:val="FootnoteReference"/>
        </w:rPr>
        <w:footnoteRef/>
      </w:r>
      <w:r w:rsidRPr="00441192">
        <w:rPr>
          <w:lang w:val="en-GB"/>
        </w:rPr>
        <w:t xml:space="preserve"> </w:t>
      </w:r>
      <w:hyperlink r:id="rId20" w:history="1">
        <w:r w:rsidRPr="00441192">
          <w:rPr>
            <w:rStyle w:val="Hyperlink"/>
            <w:lang w:val="en-GB"/>
          </w:rPr>
          <w:t>https://www.json.org/json-en.html</w:t>
        </w:r>
      </w:hyperlink>
      <w:r w:rsidRPr="00441192">
        <w:rPr>
          <w:lang w:val="en-GB"/>
        </w:rPr>
        <w:t xml:space="preserve"> </w:t>
      </w:r>
    </w:p>
  </w:footnote>
  <w:footnote w:id="21">
    <w:p w14:paraId="7C8DF52E" w14:textId="7E41EF7B" w:rsidR="007135A5" w:rsidRPr="0085763E" w:rsidRDefault="007135A5"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22">
    <w:p w14:paraId="7C7EE492" w14:textId="688AAED7" w:rsidR="007135A5" w:rsidRPr="009E0408" w:rsidRDefault="007135A5">
      <w:pPr>
        <w:pStyle w:val="FootnoteText"/>
        <w:rPr>
          <w:lang w:val="en-US"/>
        </w:rPr>
      </w:pPr>
      <w:r>
        <w:rPr>
          <w:rStyle w:val="FootnoteReference"/>
        </w:rPr>
        <w:footnoteRef/>
      </w:r>
      <w:r w:rsidRPr="009E0408">
        <w:rPr>
          <w:lang w:val="en-US"/>
        </w:rPr>
        <w:t xml:space="preserve"> </w:t>
      </w:r>
      <w:hyperlink r:id="rId21" w:history="1">
        <w:r w:rsidRPr="009E0408">
          <w:rPr>
            <w:rStyle w:val="Hyperlink"/>
            <w:lang w:val="en-US"/>
          </w:rPr>
          <w:t>https://github.com/iip-ecosphere/platform/</w:t>
        </w:r>
      </w:hyperlink>
      <w:r w:rsidRPr="009E0408">
        <w:rPr>
          <w:lang w:val="en-US"/>
        </w:rPr>
        <w:t xml:space="preserve"> </w:t>
      </w:r>
    </w:p>
  </w:footnote>
  <w:footnote w:id="23">
    <w:p w14:paraId="7130794C" w14:textId="2907B391" w:rsidR="007135A5" w:rsidRPr="00931795" w:rsidRDefault="007135A5">
      <w:pPr>
        <w:pStyle w:val="FootnoteText"/>
        <w:rPr>
          <w:lang w:val="en-US"/>
        </w:rPr>
      </w:pPr>
      <w:r>
        <w:rPr>
          <w:rStyle w:val="FootnoteReference"/>
        </w:rPr>
        <w:footnoteRef/>
      </w:r>
      <w:r w:rsidRPr="00931795">
        <w:rPr>
          <w:lang w:val="en-US"/>
        </w:rPr>
        <w:t xml:space="preserve"> </w:t>
      </w:r>
      <w:hyperlink r:id="rId22" w:history="1">
        <w:r w:rsidRPr="00931795">
          <w:rPr>
            <w:rStyle w:val="Hyperlink"/>
            <w:lang w:val="en-US"/>
          </w:rPr>
          <w:t>https://projects.sse.uni-hildesheim.de/qm/maven/</w:t>
        </w:r>
      </w:hyperlink>
      <w:r w:rsidRPr="00931795">
        <w:rPr>
          <w:lang w:val="en-US"/>
        </w:rPr>
        <w:t xml:space="preserve"> </w:t>
      </w:r>
    </w:p>
  </w:footnote>
  <w:footnote w:id="24">
    <w:p w14:paraId="7D5A394E" w14:textId="334356D3" w:rsidR="007135A5" w:rsidRPr="00931795" w:rsidRDefault="007135A5">
      <w:pPr>
        <w:pStyle w:val="FootnoteText"/>
        <w:rPr>
          <w:lang w:val="en-US"/>
        </w:rPr>
      </w:pPr>
      <w:r>
        <w:rPr>
          <w:rStyle w:val="FootnoteReference"/>
        </w:rPr>
        <w:footnoteRef/>
      </w:r>
      <w:r w:rsidRPr="00931795">
        <w:rPr>
          <w:lang w:val="en-US"/>
        </w:rPr>
        <w:t xml:space="preserve"> E.g., </w:t>
      </w:r>
      <w:hyperlink r:id="rId23" w:history="1">
        <w:r w:rsidRPr="00931795">
          <w:rPr>
            <w:rStyle w:val="Hyperlink"/>
            <w:lang w:val="en-US"/>
          </w:rPr>
          <w:t>https://repo1.maven.org/maven2/de/iip-ecosphere/platform/</w:t>
        </w:r>
      </w:hyperlink>
      <w:r w:rsidRPr="00931795">
        <w:rPr>
          <w:lang w:val="en-US"/>
        </w:rPr>
        <w:t xml:space="preserve">, </w:t>
      </w:r>
      <w:hyperlink r:id="rId24" w:history="1">
        <w:r w:rsidRPr="00931795">
          <w:rPr>
            <w:rStyle w:val="Hyperlink"/>
            <w:lang w:val="en-US"/>
          </w:rPr>
          <w:t>https://search.maven.org/artifact/de.iip-ecosphere.platform/transport</w:t>
        </w:r>
      </w:hyperlink>
      <w:r w:rsidRPr="00931795">
        <w:rPr>
          <w:lang w:val="en-US"/>
        </w:rPr>
        <w:t xml:space="preserve">  </w:t>
      </w:r>
    </w:p>
  </w:footnote>
  <w:footnote w:id="25">
    <w:p w14:paraId="72128536" w14:textId="57F307FE" w:rsidR="007135A5" w:rsidRPr="000048B7" w:rsidRDefault="007135A5">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6">
    <w:p w14:paraId="62AB40DF" w14:textId="24B5456C" w:rsidR="007135A5" w:rsidRPr="00931795" w:rsidRDefault="007135A5">
      <w:pPr>
        <w:pStyle w:val="FootnoteText"/>
        <w:rPr>
          <w:lang w:val="en-US"/>
        </w:rPr>
      </w:pPr>
      <w:r>
        <w:rPr>
          <w:rStyle w:val="FootnoteReference"/>
        </w:rPr>
        <w:footnoteRef/>
      </w:r>
      <w:r w:rsidRPr="00931795">
        <w:rPr>
          <w:lang w:val="en-US"/>
        </w:rPr>
        <w:t xml:space="preserve"> </w:t>
      </w:r>
      <w:hyperlink r:id="rId25" w:history="1">
        <w:r w:rsidRPr="00931795">
          <w:rPr>
            <w:rStyle w:val="Hyperlink"/>
            <w:lang w:val="en-US"/>
          </w:rPr>
          <w:t>https://www.eclipse.org/basyx/</w:t>
        </w:r>
      </w:hyperlink>
      <w:r w:rsidRPr="00931795">
        <w:rPr>
          <w:lang w:val="en-US"/>
        </w:rPr>
        <w:t xml:space="preserve"> </w:t>
      </w:r>
    </w:p>
  </w:footnote>
  <w:footnote w:id="27">
    <w:p w14:paraId="2DE6C669" w14:textId="77777777" w:rsidR="007135A5" w:rsidRPr="008C5B6D" w:rsidRDefault="007135A5" w:rsidP="009B1783">
      <w:pPr>
        <w:pStyle w:val="FootnoteText"/>
        <w:rPr>
          <w:lang w:val="en-US"/>
        </w:rPr>
      </w:pPr>
      <w:r>
        <w:rPr>
          <w:rStyle w:val="FootnoteReference"/>
        </w:rPr>
        <w:footnoteRef/>
      </w:r>
      <w:r w:rsidRPr="008C5B6D">
        <w:rPr>
          <w:lang w:val="en-US"/>
        </w:rPr>
        <w:t xml:space="preserve"> </w:t>
      </w:r>
      <w:hyperlink r:id="rId26" w:history="1">
        <w:r w:rsidRPr="00D01CD3">
          <w:rPr>
            <w:rStyle w:val="Hyperlink"/>
            <w:lang w:val="en-US"/>
          </w:rPr>
          <w:t>https://mqtt.org/</w:t>
        </w:r>
      </w:hyperlink>
      <w:r>
        <w:rPr>
          <w:lang w:val="en-US"/>
        </w:rPr>
        <w:t xml:space="preserve"> </w:t>
      </w:r>
    </w:p>
  </w:footnote>
  <w:footnote w:id="28">
    <w:p w14:paraId="0956663E" w14:textId="77777777" w:rsidR="007135A5" w:rsidRPr="008C5B6D" w:rsidRDefault="007135A5" w:rsidP="009B1783">
      <w:pPr>
        <w:pStyle w:val="FootnoteText"/>
        <w:rPr>
          <w:lang w:val="en-US"/>
        </w:rPr>
      </w:pPr>
      <w:r>
        <w:rPr>
          <w:rStyle w:val="FootnoteReference"/>
        </w:rPr>
        <w:footnoteRef/>
      </w:r>
      <w:r w:rsidRPr="008C5B6D">
        <w:rPr>
          <w:lang w:val="en-US"/>
        </w:rPr>
        <w:t xml:space="preserve"> </w:t>
      </w:r>
      <w:hyperlink r:id="rId27" w:history="1">
        <w:r w:rsidRPr="00D01CD3">
          <w:rPr>
            <w:rStyle w:val="Hyperlink"/>
            <w:lang w:val="en-US"/>
          </w:rPr>
          <w:t>https://www.amqp.org/</w:t>
        </w:r>
      </w:hyperlink>
      <w:r>
        <w:rPr>
          <w:lang w:val="en-US"/>
        </w:rPr>
        <w:t xml:space="preserve"> </w:t>
      </w:r>
    </w:p>
  </w:footnote>
  <w:footnote w:id="29">
    <w:p w14:paraId="311C1B6D" w14:textId="77777777" w:rsidR="007135A5" w:rsidRPr="00153B39" w:rsidRDefault="007135A5" w:rsidP="00A3348A">
      <w:pPr>
        <w:pStyle w:val="FootnoteText"/>
        <w:rPr>
          <w:lang w:val="en-US"/>
        </w:rPr>
      </w:pPr>
      <w:r>
        <w:rPr>
          <w:rStyle w:val="FootnoteReference"/>
        </w:rPr>
        <w:footnoteRef/>
      </w:r>
      <w:r w:rsidRPr="00153B39">
        <w:rPr>
          <w:lang w:val="en-US"/>
        </w:rPr>
        <w:t xml:space="preserve"> </w:t>
      </w:r>
      <w:hyperlink r:id="rId28"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30">
    <w:p w14:paraId="5BF31E6C" w14:textId="77777777" w:rsidR="007135A5" w:rsidRPr="00E701BA" w:rsidRDefault="007135A5" w:rsidP="00FF08B7">
      <w:pPr>
        <w:pStyle w:val="FootnoteText"/>
        <w:rPr>
          <w:lang w:val="en-US"/>
        </w:rPr>
      </w:pPr>
      <w:r>
        <w:rPr>
          <w:rStyle w:val="FootnoteReference"/>
        </w:rPr>
        <w:footnoteRef/>
      </w:r>
      <w:r w:rsidRPr="00E701BA">
        <w:rPr>
          <w:lang w:val="en-US"/>
        </w:rPr>
        <w:t xml:space="preserve"> </w:t>
      </w:r>
      <w:hyperlink r:id="rId29" w:history="1">
        <w:r w:rsidRPr="00D01CD3">
          <w:rPr>
            <w:rStyle w:val="Hyperlink"/>
            <w:lang w:val="en-US"/>
          </w:rPr>
          <w:t>https://www.internationaldataspaces.org/</w:t>
        </w:r>
      </w:hyperlink>
      <w:r>
        <w:rPr>
          <w:lang w:val="en-US"/>
        </w:rPr>
        <w:t xml:space="preserve"> </w:t>
      </w:r>
    </w:p>
  </w:footnote>
  <w:footnote w:id="31">
    <w:p w14:paraId="1AEDBC08" w14:textId="7D3FEBCF" w:rsidR="007135A5" w:rsidRPr="009208B0" w:rsidRDefault="007135A5">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32">
    <w:p w14:paraId="0070046A" w14:textId="640C7E44" w:rsidR="007135A5" w:rsidRPr="00D56664" w:rsidRDefault="007135A5"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3">
    <w:p w14:paraId="1246942E" w14:textId="57016229" w:rsidR="007135A5" w:rsidRPr="000D44B8" w:rsidRDefault="007135A5">
      <w:pPr>
        <w:pStyle w:val="FootnoteText"/>
        <w:rPr>
          <w:lang w:val="en-GB"/>
        </w:rPr>
      </w:pPr>
      <w:r>
        <w:rPr>
          <w:rStyle w:val="FootnoteReference"/>
        </w:rPr>
        <w:footnoteRef/>
      </w:r>
      <w:r w:rsidRPr="000D44B8">
        <w:rPr>
          <w:lang w:val="en-GB"/>
        </w:rPr>
        <w:t xml:space="preserve"> </w:t>
      </w:r>
      <w:hyperlink r:id="rId30" w:history="1">
        <w:r w:rsidRPr="00825603">
          <w:rPr>
            <w:rStyle w:val="Hyperlink"/>
            <w:lang w:val="en-GB"/>
          </w:rPr>
          <w:t>https://github.com/kiprotect/eps</w:t>
        </w:r>
      </w:hyperlink>
      <w:r>
        <w:rPr>
          <w:lang w:val="en-GB"/>
        </w:rPr>
        <w:t xml:space="preserve"> </w:t>
      </w:r>
    </w:p>
  </w:footnote>
  <w:footnote w:id="34">
    <w:p w14:paraId="65387D4D" w14:textId="5F85C520" w:rsidR="007135A5" w:rsidRPr="00BC2145" w:rsidRDefault="007135A5"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5">
    <w:p w14:paraId="6721765B" w14:textId="0A77A4C1" w:rsidR="007135A5" w:rsidRPr="006461D2" w:rsidRDefault="007135A5">
      <w:pPr>
        <w:pStyle w:val="FootnoteText"/>
        <w:rPr>
          <w:lang w:val="en-US"/>
        </w:rPr>
      </w:pPr>
      <w:r>
        <w:rPr>
          <w:rStyle w:val="FootnoteReference"/>
        </w:rPr>
        <w:footnoteRef/>
      </w:r>
      <w:r w:rsidRPr="006461D2">
        <w:rPr>
          <w:lang w:val="en-US"/>
        </w:rPr>
        <w:t xml:space="preserve"> </w:t>
      </w:r>
      <w:hyperlink r:id="rId31" w:history="1">
        <w:r w:rsidRPr="009C3FDF">
          <w:rPr>
            <w:rStyle w:val="Hyperlink"/>
            <w:lang w:val="en-US"/>
          </w:rPr>
          <w:t>https://lni40.de/lni40-content/uploads/2020/11/AAS-testbed.pdf</w:t>
        </w:r>
      </w:hyperlink>
      <w:r>
        <w:rPr>
          <w:lang w:val="en-US"/>
        </w:rPr>
        <w:t xml:space="preserve"> </w:t>
      </w:r>
    </w:p>
  </w:footnote>
  <w:footnote w:id="36">
    <w:p w14:paraId="0D537847" w14:textId="1570259F" w:rsidR="007135A5" w:rsidRPr="006461D2" w:rsidRDefault="007135A5"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7">
    <w:p w14:paraId="32CB36E1" w14:textId="77777777" w:rsidR="007135A5" w:rsidRPr="006461D2" w:rsidRDefault="007135A5" w:rsidP="00F91E3C">
      <w:pPr>
        <w:pStyle w:val="FootnoteText"/>
        <w:rPr>
          <w:lang w:val="en-US"/>
        </w:rPr>
      </w:pPr>
      <w:r>
        <w:rPr>
          <w:rStyle w:val="FootnoteReference"/>
        </w:rPr>
        <w:footnoteRef/>
      </w:r>
      <w:r w:rsidRPr="006461D2">
        <w:rPr>
          <w:lang w:val="en-US"/>
        </w:rPr>
        <w:t xml:space="preserve"> </w:t>
      </w:r>
      <w:hyperlink r:id="rId32" w:history="1">
        <w:r w:rsidRPr="009C3FDF">
          <w:rPr>
            <w:rStyle w:val="Hyperlink"/>
            <w:lang w:val="en-US"/>
          </w:rPr>
          <w:t>https://docs.oracle.com/javase/8/docs/api/java/util/ServiceLoader.html</w:t>
        </w:r>
      </w:hyperlink>
      <w:r>
        <w:rPr>
          <w:lang w:val="en-US"/>
        </w:rPr>
        <w:t xml:space="preserve"> </w:t>
      </w:r>
    </w:p>
  </w:footnote>
  <w:footnote w:id="38">
    <w:p w14:paraId="674EE56B" w14:textId="1532D8E4" w:rsidR="007135A5" w:rsidRPr="006461D2" w:rsidRDefault="007135A5">
      <w:pPr>
        <w:pStyle w:val="FootnoteText"/>
        <w:rPr>
          <w:lang w:val="en-US"/>
        </w:rPr>
      </w:pPr>
      <w:r>
        <w:rPr>
          <w:rStyle w:val="FootnoteReference"/>
        </w:rPr>
        <w:footnoteRef/>
      </w:r>
      <w:r w:rsidRPr="006461D2">
        <w:rPr>
          <w:lang w:val="en-US"/>
        </w:rPr>
        <w:t xml:space="preserve"> </w:t>
      </w:r>
      <w:hyperlink r:id="rId33" w:history="1">
        <w:r w:rsidRPr="009C3FDF">
          <w:rPr>
            <w:rStyle w:val="Hyperlink"/>
            <w:lang w:val="en-US"/>
          </w:rPr>
          <w:t>https://en.wikipedia.org/wiki/Adapter_pattern</w:t>
        </w:r>
      </w:hyperlink>
      <w:r>
        <w:rPr>
          <w:lang w:val="en-US"/>
        </w:rPr>
        <w:t xml:space="preserve"> </w:t>
      </w:r>
    </w:p>
  </w:footnote>
  <w:footnote w:id="39">
    <w:p w14:paraId="012C830D" w14:textId="752B2E27" w:rsidR="007135A5" w:rsidRPr="00C13332" w:rsidRDefault="007135A5">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262ACC">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40">
    <w:p w14:paraId="7F6D00D7" w14:textId="03E6D77E" w:rsidR="007135A5" w:rsidRPr="00F6358D" w:rsidRDefault="007135A5">
      <w:pPr>
        <w:pStyle w:val="FootnoteText"/>
        <w:rPr>
          <w:lang w:val="en-GB"/>
        </w:rPr>
      </w:pPr>
      <w:r>
        <w:rPr>
          <w:rStyle w:val="FootnoteReference"/>
        </w:rPr>
        <w:footnoteRef/>
      </w:r>
      <w:r w:rsidRPr="00F6358D">
        <w:rPr>
          <w:lang w:val="en-GB"/>
        </w:rPr>
        <w:t xml:space="preserve"> </w:t>
      </w:r>
      <w:hyperlink r:id="rId34" w:history="1">
        <w:r w:rsidRPr="00A2263A">
          <w:rPr>
            <w:rStyle w:val="Hyperlink"/>
            <w:lang w:val="en-GB"/>
          </w:rPr>
          <w:t>https://github.com/profesorfalken/jSensors</w:t>
        </w:r>
      </w:hyperlink>
      <w:r>
        <w:rPr>
          <w:lang w:val="en-GB"/>
        </w:rPr>
        <w:t xml:space="preserve"> </w:t>
      </w:r>
    </w:p>
  </w:footnote>
  <w:footnote w:id="41">
    <w:p w14:paraId="05DFD927" w14:textId="48879CE4" w:rsidR="007135A5" w:rsidRPr="00317C5D" w:rsidRDefault="007135A5">
      <w:pPr>
        <w:pStyle w:val="FootnoteText"/>
        <w:rPr>
          <w:lang w:val="en-US"/>
        </w:rPr>
      </w:pPr>
      <w:r>
        <w:rPr>
          <w:rStyle w:val="FootnoteReference"/>
        </w:rPr>
        <w:footnoteRef/>
      </w:r>
      <w:r w:rsidRPr="00317C5D">
        <w:rPr>
          <w:lang w:val="en-US"/>
        </w:rPr>
        <w:t xml:space="preserve"> </w:t>
      </w:r>
      <w:hyperlink r:id="rId35" w:history="1">
        <w:r w:rsidRPr="00317C5D">
          <w:rPr>
            <w:rStyle w:val="Hyperlink"/>
            <w:lang w:val="en-US"/>
          </w:rPr>
          <w:t>https://github.com/oshi/oshi</w:t>
        </w:r>
      </w:hyperlink>
      <w:r w:rsidRPr="00317C5D">
        <w:rPr>
          <w:lang w:val="en-US"/>
        </w:rPr>
        <w:t xml:space="preserve"> </w:t>
      </w:r>
    </w:p>
  </w:footnote>
  <w:footnote w:id="42">
    <w:p w14:paraId="6057A259" w14:textId="4786C1D0" w:rsidR="007135A5" w:rsidRPr="002D32EE" w:rsidRDefault="007135A5">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43">
    <w:p w14:paraId="4589E7E8" w14:textId="207D8A8C" w:rsidR="007135A5" w:rsidRPr="0062261D" w:rsidRDefault="007135A5">
      <w:pPr>
        <w:pStyle w:val="FootnoteText"/>
        <w:rPr>
          <w:lang w:val="en-GB"/>
        </w:rPr>
      </w:pPr>
      <w:r w:rsidRPr="0078282C">
        <w:rPr>
          <w:rStyle w:val="FootnoteReference"/>
        </w:rPr>
        <w:footnoteRef/>
      </w:r>
      <w:r w:rsidRPr="0078282C">
        <w:rPr>
          <w:lang w:val="en-GB"/>
        </w:rPr>
        <w:t xml:space="preserve"> </w:t>
      </w:r>
      <w:hyperlink r:id="rId36"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44">
    <w:p w14:paraId="0624037F" w14:textId="0646BCF3" w:rsidR="007135A5" w:rsidRPr="007F2061" w:rsidRDefault="007135A5">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45">
    <w:p w14:paraId="2F65C456" w14:textId="1E99E4FA" w:rsidR="007135A5" w:rsidRPr="007F2061" w:rsidRDefault="007135A5">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46">
    <w:p w14:paraId="47A38CC3" w14:textId="0B38EFBC" w:rsidR="007135A5" w:rsidRPr="00B57BEF" w:rsidRDefault="007135A5">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47">
    <w:p w14:paraId="22E8BFE1" w14:textId="2251AEBB" w:rsidR="007135A5" w:rsidRPr="006B57FD" w:rsidRDefault="007135A5">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48">
    <w:p w14:paraId="6C47F8DD" w14:textId="0DEB0AFF" w:rsidR="007135A5" w:rsidRPr="00DE5787" w:rsidRDefault="007135A5">
      <w:pPr>
        <w:pStyle w:val="FootnoteText"/>
        <w:rPr>
          <w:lang w:val="en-US"/>
        </w:rPr>
      </w:pPr>
      <w:r>
        <w:rPr>
          <w:rStyle w:val="FootnoteReference"/>
        </w:rPr>
        <w:footnoteRef/>
      </w:r>
      <w:r w:rsidRPr="00DE5787">
        <w:rPr>
          <w:lang w:val="en-US"/>
        </w:rPr>
        <w:t xml:space="preserve"> </w:t>
      </w:r>
      <w:hyperlink r:id="rId37" w:history="1">
        <w:r w:rsidRPr="007F6180">
          <w:rPr>
            <w:rStyle w:val="Hyperlink"/>
            <w:lang w:val="en-US"/>
          </w:rPr>
          <w:t>https://spring.io/projects/spring-cloud-stream</w:t>
        </w:r>
      </w:hyperlink>
      <w:r>
        <w:rPr>
          <w:lang w:val="en-US"/>
        </w:rPr>
        <w:t xml:space="preserve"> </w:t>
      </w:r>
    </w:p>
  </w:footnote>
  <w:footnote w:id="49">
    <w:p w14:paraId="35E00422" w14:textId="77777777" w:rsidR="007135A5" w:rsidRPr="0020787C" w:rsidRDefault="007135A5"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38" w:history="1">
        <w:r w:rsidRPr="00513568">
          <w:rPr>
            <w:rStyle w:val="Hyperlink"/>
            <w:lang w:val="en-US"/>
          </w:rPr>
          <w:t>https://www.heise.de/news/Java-Framework-Native-Spring-Anwendungen-laufen-ohne-die-JVM-5078681.html</w:t>
        </w:r>
      </w:hyperlink>
      <w:r>
        <w:rPr>
          <w:lang w:val="en-US"/>
        </w:rPr>
        <w:t xml:space="preserve"> </w:t>
      </w:r>
    </w:p>
  </w:footnote>
  <w:footnote w:id="50">
    <w:p w14:paraId="45021D6A" w14:textId="77777777" w:rsidR="007135A5" w:rsidRPr="00252BC9" w:rsidRDefault="007135A5" w:rsidP="007823B9">
      <w:pPr>
        <w:pStyle w:val="FootnoteText"/>
        <w:rPr>
          <w:lang w:val="en-US"/>
        </w:rPr>
      </w:pPr>
      <w:r>
        <w:rPr>
          <w:rStyle w:val="FootnoteReference"/>
        </w:rPr>
        <w:footnoteRef/>
      </w:r>
      <w:r w:rsidRPr="00252BC9">
        <w:rPr>
          <w:lang w:val="en-US"/>
        </w:rPr>
        <w:t xml:space="preserve"> </w:t>
      </w:r>
      <w:hyperlink r:id="rId39" w:history="1">
        <w:r w:rsidRPr="00252BC9">
          <w:rPr>
            <w:rStyle w:val="Hyperlink"/>
            <w:lang w:val="en-US"/>
          </w:rPr>
          <w:t>https://iot.eclipse.org/</w:t>
        </w:r>
      </w:hyperlink>
      <w:r w:rsidRPr="00252BC9">
        <w:rPr>
          <w:lang w:val="en-US"/>
        </w:rPr>
        <w:t xml:space="preserve"> </w:t>
      </w:r>
    </w:p>
  </w:footnote>
  <w:footnote w:id="51">
    <w:p w14:paraId="7D2F3DB3" w14:textId="77777777" w:rsidR="007135A5" w:rsidRPr="002814E1" w:rsidRDefault="007135A5" w:rsidP="007823B9">
      <w:pPr>
        <w:pStyle w:val="FootnoteText"/>
        <w:rPr>
          <w:lang w:val="en-US"/>
        </w:rPr>
      </w:pPr>
      <w:r>
        <w:rPr>
          <w:rStyle w:val="FootnoteReference"/>
        </w:rPr>
        <w:footnoteRef/>
      </w:r>
      <w:r w:rsidRPr="002814E1">
        <w:rPr>
          <w:lang w:val="en-US"/>
        </w:rPr>
        <w:t xml:space="preserve"> </w:t>
      </w:r>
      <w:hyperlink r:id="rId40" w:history="1">
        <w:r w:rsidRPr="007F6180">
          <w:rPr>
            <w:rStyle w:val="Hyperlink"/>
            <w:lang w:val="en-US"/>
          </w:rPr>
          <w:t>https://projects.eclipse.org/projects/iot.paho</w:t>
        </w:r>
      </w:hyperlink>
      <w:r>
        <w:rPr>
          <w:lang w:val="en-US"/>
        </w:rPr>
        <w:t xml:space="preserve"> </w:t>
      </w:r>
    </w:p>
  </w:footnote>
  <w:footnote w:id="52">
    <w:p w14:paraId="185F0633" w14:textId="77777777" w:rsidR="007135A5" w:rsidRPr="002814E1" w:rsidRDefault="007135A5" w:rsidP="007823B9">
      <w:pPr>
        <w:pStyle w:val="FootnoteText"/>
        <w:rPr>
          <w:lang w:val="en-US"/>
        </w:rPr>
      </w:pPr>
      <w:r>
        <w:rPr>
          <w:rStyle w:val="FootnoteReference"/>
        </w:rPr>
        <w:footnoteRef/>
      </w:r>
      <w:r w:rsidRPr="002814E1">
        <w:rPr>
          <w:lang w:val="en-US"/>
        </w:rPr>
        <w:t xml:space="preserve"> </w:t>
      </w:r>
      <w:hyperlink r:id="rId41" w:history="1">
        <w:r w:rsidRPr="007F6180">
          <w:rPr>
            <w:rStyle w:val="Hyperlink"/>
            <w:lang w:val="en-US"/>
          </w:rPr>
          <w:t>https://projects.eclipse.org/projects/iot.hono</w:t>
        </w:r>
      </w:hyperlink>
      <w:r>
        <w:rPr>
          <w:lang w:val="en-US"/>
        </w:rPr>
        <w:t xml:space="preserve"> </w:t>
      </w:r>
    </w:p>
  </w:footnote>
  <w:footnote w:id="53">
    <w:p w14:paraId="107D83E9" w14:textId="77777777" w:rsidR="007135A5" w:rsidRPr="002814E1" w:rsidRDefault="007135A5" w:rsidP="007823B9">
      <w:pPr>
        <w:pStyle w:val="FootnoteText"/>
        <w:rPr>
          <w:lang w:val="en-US"/>
        </w:rPr>
      </w:pPr>
      <w:r>
        <w:rPr>
          <w:rStyle w:val="FootnoteReference"/>
        </w:rPr>
        <w:footnoteRef/>
      </w:r>
      <w:r w:rsidRPr="002814E1">
        <w:rPr>
          <w:lang w:val="en-US"/>
        </w:rPr>
        <w:t xml:space="preserve"> </w:t>
      </w:r>
      <w:hyperlink r:id="rId42" w:history="1">
        <w:r w:rsidRPr="007F6180">
          <w:rPr>
            <w:rStyle w:val="Hyperlink"/>
            <w:lang w:val="en-US"/>
          </w:rPr>
          <w:t>https://projects.eclipse.org/projects/iot.milo</w:t>
        </w:r>
      </w:hyperlink>
      <w:r>
        <w:rPr>
          <w:lang w:val="en-US"/>
        </w:rPr>
        <w:t xml:space="preserve"> </w:t>
      </w:r>
    </w:p>
  </w:footnote>
  <w:footnote w:id="54">
    <w:p w14:paraId="4585BF15" w14:textId="3EDF23FF" w:rsidR="007135A5" w:rsidRPr="00B45228" w:rsidRDefault="007135A5">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5">
    <w:p w14:paraId="22C7D251" w14:textId="77E7149A" w:rsidR="007135A5" w:rsidRPr="007D792A" w:rsidRDefault="007135A5">
      <w:pPr>
        <w:pStyle w:val="FootnoteText"/>
        <w:rPr>
          <w:lang w:val="en-US"/>
        </w:rPr>
      </w:pPr>
      <w:r>
        <w:rPr>
          <w:rStyle w:val="FootnoteReference"/>
        </w:rPr>
        <w:footnoteRef/>
      </w:r>
      <w:r w:rsidRPr="007D792A">
        <w:rPr>
          <w:lang w:val="en-US"/>
        </w:rPr>
        <w:t xml:space="preserve"> </w:t>
      </w:r>
      <w:hyperlink r:id="rId43" w:history="1">
        <w:r w:rsidRPr="007F6180">
          <w:rPr>
            <w:rStyle w:val="Hyperlink"/>
            <w:lang w:val="en-US"/>
          </w:rPr>
          <w:t>https://developers.google.com/protocol-buffers</w:t>
        </w:r>
      </w:hyperlink>
      <w:r>
        <w:rPr>
          <w:lang w:val="en-US"/>
        </w:rPr>
        <w:t xml:space="preserve"> </w:t>
      </w:r>
    </w:p>
  </w:footnote>
  <w:footnote w:id="56">
    <w:p w14:paraId="6804054F" w14:textId="6AC08821" w:rsidR="007135A5" w:rsidRPr="00A537D7" w:rsidRDefault="007135A5">
      <w:pPr>
        <w:pStyle w:val="FootnoteText"/>
        <w:rPr>
          <w:lang w:val="en-US"/>
        </w:rPr>
      </w:pPr>
      <w:r>
        <w:rPr>
          <w:rStyle w:val="FootnoteReference"/>
        </w:rPr>
        <w:footnoteRef/>
      </w:r>
      <w:r w:rsidRPr="00A537D7">
        <w:rPr>
          <w:lang w:val="en-US"/>
        </w:rPr>
        <w:t xml:space="preserve"> </w:t>
      </w:r>
      <w:hyperlink r:id="rId44" w:history="1">
        <w:r w:rsidRPr="00F55CEA">
          <w:rPr>
            <w:rStyle w:val="Hyperlink"/>
            <w:lang w:val="en-US"/>
          </w:rPr>
          <w:t>https://netty.io/</w:t>
        </w:r>
      </w:hyperlink>
      <w:r>
        <w:rPr>
          <w:lang w:val="en-US"/>
        </w:rPr>
        <w:t xml:space="preserve"> </w:t>
      </w:r>
    </w:p>
  </w:footnote>
  <w:footnote w:id="57">
    <w:p w14:paraId="76AF068F" w14:textId="6DDB274C" w:rsidR="007135A5" w:rsidRPr="00966C4A" w:rsidRDefault="007135A5"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58">
    <w:p w14:paraId="4CB14E37" w14:textId="3861131B" w:rsidR="007135A5" w:rsidRPr="0006519A" w:rsidRDefault="007135A5">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ins w:id="145" w:author="Holger Eichelberger" w:date="2025-03-06T13:05:00Z">
        <w:r w:rsidR="00262ACC" w:rsidRPr="003D662E">
          <w:rPr>
            <w:lang w:val="en-US"/>
          </w:rPr>
          <w:t xml:space="preserve">Table </w:t>
        </w:r>
        <w:r w:rsidR="00262ACC">
          <w:rPr>
            <w:noProof/>
            <w:lang w:val="en-US"/>
          </w:rPr>
          <w:t>6</w:t>
        </w:r>
      </w:ins>
      <w:r>
        <w:rPr>
          <w:lang w:val="en-US"/>
        </w:rPr>
        <w:fldChar w:fldCharType="end"/>
      </w:r>
      <w:r>
        <w:rPr>
          <w:lang w:val="en-US"/>
        </w:rPr>
        <w:t>, this leads to 13.5 GBytes up to 66 GBytes per hour.</w:t>
      </w:r>
    </w:p>
  </w:footnote>
  <w:footnote w:id="59">
    <w:p w14:paraId="6743852E" w14:textId="1E23A862" w:rsidR="007135A5" w:rsidRPr="002F41F5" w:rsidRDefault="007135A5">
      <w:pPr>
        <w:pStyle w:val="FootnoteText"/>
        <w:rPr>
          <w:lang w:val="en-US"/>
        </w:rPr>
      </w:pPr>
      <w:r>
        <w:rPr>
          <w:rStyle w:val="FootnoteReference"/>
        </w:rPr>
        <w:footnoteRef/>
      </w:r>
      <w:r w:rsidRPr="002F41F5">
        <w:rPr>
          <w:lang w:val="en-US"/>
        </w:rPr>
        <w:t xml:space="preserve"> </w:t>
      </w:r>
      <w:hyperlink r:id="rId45" w:history="1">
        <w:r w:rsidRPr="007F6180">
          <w:rPr>
            <w:rStyle w:val="Hyperlink"/>
            <w:lang w:val="en-US"/>
          </w:rPr>
          <w:t>https://projects.eclipse.org/projects/iot.californium</w:t>
        </w:r>
      </w:hyperlink>
      <w:r>
        <w:rPr>
          <w:lang w:val="en-US"/>
        </w:rPr>
        <w:t xml:space="preserve"> </w:t>
      </w:r>
    </w:p>
  </w:footnote>
  <w:footnote w:id="60">
    <w:p w14:paraId="762EE7A1" w14:textId="6531084F" w:rsidR="007135A5" w:rsidRPr="002F41F5" w:rsidRDefault="007135A5">
      <w:pPr>
        <w:pStyle w:val="FootnoteText"/>
        <w:rPr>
          <w:lang w:val="en-US"/>
        </w:rPr>
      </w:pPr>
      <w:r>
        <w:rPr>
          <w:rStyle w:val="FootnoteReference"/>
        </w:rPr>
        <w:footnoteRef/>
      </w:r>
      <w:r w:rsidRPr="002F41F5">
        <w:rPr>
          <w:lang w:val="en-US"/>
        </w:rPr>
        <w:t xml:space="preserve"> </w:t>
      </w:r>
      <w:hyperlink r:id="rId46" w:history="1">
        <w:r w:rsidRPr="007F6180">
          <w:rPr>
            <w:rStyle w:val="Hyperlink"/>
            <w:lang w:val="en-US"/>
          </w:rPr>
          <w:t>https://projects.eclipse.org/projects/iot.leshan</w:t>
        </w:r>
      </w:hyperlink>
      <w:r>
        <w:rPr>
          <w:lang w:val="en-US"/>
        </w:rPr>
        <w:t xml:space="preserve"> </w:t>
      </w:r>
    </w:p>
  </w:footnote>
  <w:footnote w:id="61">
    <w:p w14:paraId="188933F8" w14:textId="72E63F91" w:rsidR="007135A5" w:rsidRPr="002F41F5" w:rsidRDefault="007135A5">
      <w:pPr>
        <w:pStyle w:val="FootnoteText"/>
        <w:rPr>
          <w:lang w:val="en-US"/>
        </w:rPr>
      </w:pPr>
      <w:r>
        <w:rPr>
          <w:rStyle w:val="FootnoteReference"/>
        </w:rPr>
        <w:footnoteRef/>
      </w:r>
      <w:r w:rsidRPr="002F41F5">
        <w:rPr>
          <w:lang w:val="en-US"/>
        </w:rPr>
        <w:t xml:space="preserve"> </w:t>
      </w:r>
      <w:hyperlink r:id="rId47" w:history="1">
        <w:r w:rsidRPr="007F6180">
          <w:rPr>
            <w:rStyle w:val="Hyperlink"/>
            <w:lang w:val="en-US"/>
          </w:rPr>
          <w:t>https://projects.eclipse.org/projects/iot.tahu</w:t>
        </w:r>
      </w:hyperlink>
      <w:r>
        <w:rPr>
          <w:lang w:val="en-US"/>
        </w:rPr>
        <w:t xml:space="preserve"> </w:t>
      </w:r>
    </w:p>
  </w:footnote>
  <w:footnote w:id="62">
    <w:p w14:paraId="304204A0" w14:textId="3AE30031" w:rsidR="007135A5" w:rsidRPr="006724F7" w:rsidRDefault="007135A5">
      <w:pPr>
        <w:pStyle w:val="FootnoteText"/>
        <w:rPr>
          <w:lang w:val="en-US"/>
        </w:rPr>
      </w:pPr>
      <w:r>
        <w:rPr>
          <w:rStyle w:val="FootnoteReference"/>
        </w:rPr>
        <w:footnoteRef/>
      </w:r>
      <w:r w:rsidRPr="006724F7">
        <w:rPr>
          <w:lang w:val="en-US"/>
        </w:rPr>
        <w:t xml:space="preserve"> </w:t>
      </w:r>
      <w:hyperlink r:id="rId48" w:history="1">
        <w:r w:rsidRPr="005513A8">
          <w:rPr>
            <w:rStyle w:val="Hyperlink"/>
            <w:lang w:val="en-US"/>
          </w:rPr>
          <w:t>https://projects.eclipse.org/projects/iot.agail</w:t>
        </w:r>
      </w:hyperlink>
      <w:r>
        <w:rPr>
          <w:lang w:val="en-US"/>
        </w:rPr>
        <w:t xml:space="preserve"> </w:t>
      </w:r>
    </w:p>
  </w:footnote>
  <w:footnote w:id="63">
    <w:p w14:paraId="68451594" w14:textId="2BC90A8E" w:rsidR="007135A5" w:rsidRPr="006724F7" w:rsidRDefault="007135A5">
      <w:pPr>
        <w:pStyle w:val="FootnoteText"/>
        <w:rPr>
          <w:lang w:val="en-US"/>
        </w:rPr>
      </w:pPr>
      <w:r>
        <w:rPr>
          <w:rStyle w:val="FootnoteReference"/>
        </w:rPr>
        <w:footnoteRef/>
      </w:r>
      <w:r w:rsidRPr="006724F7">
        <w:rPr>
          <w:lang w:val="en-US"/>
        </w:rPr>
        <w:t xml:space="preserve"> </w:t>
      </w:r>
      <w:hyperlink r:id="rId49" w:history="1">
        <w:r w:rsidRPr="005513A8">
          <w:rPr>
            <w:rStyle w:val="Hyperlink"/>
            <w:lang w:val="en-US"/>
          </w:rPr>
          <w:t>https://www.eclipse.org/kapua/</w:t>
        </w:r>
      </w:hyperlink>
      <w:r>
        <w:rPr>
          <w:lang w:val="en-US"/>
        </w:rPr>
        <w:t xml:space="preserve"> </w:t>
      </w:r>
    </w:p>
  </w:footnote>
  <w:footnote w:id="64">
    <w:p w14:paraId="44722AA8" w14:textId="1B3D1815" w:rsidR="007135A5" w:rsidRPr="006724F7" w:rsidRDefault="007135A5">
      <w:pPr>
        <w:pStyle w:val="FootnoteText"/>
        <w:rPr>
          <w:lang w:val="en-US"/>
        </w:rPr>
      </w:pPr>
      <w:r>
        <w:rPr>
          <w:rStyle w:val="FootnoteReference"/>
        </w:rPr>
        <w:footnoteRef/>
      </w:r>
      <w:r w:rsidRPr="006724F7">
        <w:rPr>
          <w:lang w:val="en-US"/>
        </w:rPr>
        <w:t xml:space="preserve"> </w:t>
      </w:r>
      <w:hyperlink r:id="rId50" w:history="1">
        <w:r w:rsidRPr="005513A8">
          <w:rPr>
            <w:rStyle w:val="Hyperlink"/>
            <w:lang w:val="en-US"/>
          </w:rPr>
          <w:t>https://projects.eclipse.org/projects/iot.ponte</w:t>
        </w:r>
      </w:hyperlink>
      <w:r>
        <w:rPr>
          <w:lang w:val="en-US"/>
        </w:rPr>
        <w:t xml:space="preserve"> </w:t>
      </w:r>
    </w:p>
  </w:footnote>
  <w:footnote w:id="65">
    <w:p w14:paraId="28B1599D" w14:textId="77777777" w:rsidR="007135A5" w:rsidRPr="00B60C22" w:rsidRDefault="007135A5"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66">
    <w:p w14:paraId="1D8675A7" w14:textId="169418A8" w:rsidR="00545B30" w:rsidRPr="00545B30" w:rsidRDefault="00545B30">
      <w:pPr>
        <w:pStyle w:val="FootnoteText"/>
        <w:rPr>
          <w:lang w:val="en-GB"/>
        </w:rPr>
      </w:pPr>
      <w:r>
        <w:rPr>
          <w:rStyle w:val="FootnoteReference"/>
        </w:rPr>
        <w:footnoteRef/>
      </w:r>
      <w:r w:rsidRPr="00545B30">
        <w:rPr>
          <w:lang w:val="en-GB"/>
        </w:rPr>
        <w:t xml:space="preserve"> </w:t>
      </w:r>
      <w:r>
        <w:rPr>
          <w:lang w:val="en-GB"/>
        </w:rPr>
        <w:t xml:space="preserve">In progress: Integration of direct reading/wrining typed access bypassing the type translators for performance </w:t>
      </w:r>
      <w:r w:rsidR="00A254AC">
        <w:rPr>
          <w:lang w:val="en-GB"/>
        </w:rPr>
        <w:t>reasons</w:t>
      </w:r>
      <w:r>
        <w:rPr>
          <w:lang w:val="en-GB"/>
        </w:rPr>
        <w:t>.</w:t>
      </w:r>
    </w:p>
  </w:footnote>
  <w:footnote w:id="67">
    <w:p w14:paraId="2455D157" w14:textId="32A8EE96" w:rsidR="007135A5" w:rsidRPr="00BB3F40" w:rsidRDefault="007135A5"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68">
    <w:p w14:paraId="34653BF7" w14:textId="41AB11DA" w:rsidR="007135A5" w:rsidRPr="00BA7F56" w:rsidRDefault="007135A5">
      <w:pPr>
        <w:pStyle w:val="FootnoteText"/>
        <w:rPr>
          <w:lang w:val="en-US"/>
        </w:rPr>
      </w:pPr>
      <w:r>
        <w:rPr>
          <w:rStyle w:val="FootnoteReference"/>
        </w:rPr>
        <w:footnoteRef/>
      </w:r>
      <w:r w:rsidRPr="00BA7F56">
        <w:rPr>
          <w:lang w:val="en-US"/>
        </w:rPr>
        <w:t xml:space="preserve"> </w:t>
      </w:r>
      <w:hyperlink r:id="rId51" w:history="1">
        <w:r w:rsidRPr="00F6456D">
          <w:rPr>
            <w:rStyle w:val="Hyperlink"/>
            <w:lang w:val="en-US"/>
          </w:rPr>
          <w:t>https://micrometer.io/</w:t>
        </w:r>
      </w:hyperlink>
      <w:r>
        <w:rPr>
          <w:lang w:val="en-US"/>
        </w:rPr>
        <w:t xml:space="preserve"> </w:t>
      </w:r>
    </w:p>
  </w:footnote>
  <w:footnote w:id="69">
    <w:p w14:paraId="4D59145A" w14:textId="21480E50" w:rsidR="007135A5" w:rsidRPr="00CB053F" w:rsidRDefault="007135A5">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70">
    <w:p w14:paraId="1995B9F4" w14:textId="77777777" w:rsidR="007135A5" w:rsidRPr="001D1274" w:rsidRDefault="007135A5" w:rsidP="008A4B2E">
      <w:pPr>
        <w:pStyle w:val="FootnoteText"/>
        <w:rPr>
          <w:lang w:val="en-US"/>
        </w:rPr>
      </w:pPr>
      <w:r>
        <w:rPr>
          <w:rStyle w:val="FootnoteReference"/>
        </w:rPr>
        <w:footnoteRef/>
      </w:r>
      <w:r w:rsidRPr="001D1274">
        <w:rPr>
          <w:lang w:val="en-US"/>
        </w:rPr>
        <w:t xml:space="preserve"> </w:t>
      </w:r>
      <w:hyperlink r:id="rId52" w:history="1">
        <w:r w:rsidRPr="00850F75">
          <w:rPr>
            <w:rStyle w:val="Hyperlink"/>
            <w:lang w:val="en-US"/>
          </w:rPr>
          <w:t>https://micrometer.io/docs/concepts</w:t>
        </w:r>
      </w:hyperlink>
      <w:r>
        <w:rPr>
          <w:lang w:val="en-US"/>
        </w:rPr>
        <w:t xml:space="preserve"> </w:t>
      </w:r>
    </w:p>
  </w:footnote>
  <w:footnote w:id="71">
    <w:p w14:paraId="15A1A8CE" w14:textId="7F6FCE1A" w:rsidR="007135A5" w:rsidRPr="00146F44" w:rsidRDefault="007135A5">
      <w:pPr>
        <w:pStyle w:val="FootnoteText"/>
        <w:rPr>
          <w:lang w:val="en-GB"/>
        </w:rPr>
      </w:pPr>
      <w:r>
        <w:rPr>
          <w:rStyle w:val="FootnoteReference"/>
        </w:rPr>
        <w:footnoteRef/>
      </w:r>
      <w:r w:rsidRPr="00146F44">
        <w:rPr>
          <w:lang w:val="en-GB"/>
        </w:rPr>
        <w:t xml:space="preserve"> </w:t>
      </w:r>
      <w:hyperlink r:id="rId53" w:history="1">
        <w:r w:rsidRPr="00345B3B">
          <w:rPr>
            <w:rStyle w:val="Hyperlink"/>
            <w:lang w:val="en-GB"/>
          </w:rPr>
          <w:t>https://de.wikipedia.org/wiki/Representational_State_Transfer</w:t>
        </w:r>
      </w:hyperlink>
      <w:r>
        <w:rPr>
          <w:lang w:val="en-GB"/>
        </w:rPr>
        <w:t xml:space="preserve"> </w:t>
      </w:r>
    </w:p>
  </w:footnote>
  <w:footnote w:id="72">
    <w:p w14:paraId="14DEA6EA" w14:textId="1BD60B43" w:rsidR="007135A5" w:rsidRPr="00146F44" w:rsidRDefault="007135A5">
      <w:pPr>
        <w:pStyle w:val="FootnoteText"/>
        <w:rPr>
          <w:lang w:val="en-GB"/>
        </w:rPr>
      </w:pPr>
      <w:r>
        <w:rPr>
          <w:rStyle w:val="FootnoteReference"/>
        </w:rPr>
        <w:footnoteRef/>
      </w:r>
      <w:r w:rsidRPr="00146F44">
        <w:rPr>
          <w:lang w:val="en-GB"/>
        </w:rPr>
        <w:t xml:space="preserve"> </w:t>
      </w:r>
      <w:hyperlink r:id="rId54" w:history="1">
        <w:r w:rsidRPr="00345B3B">
          <w:rPr>
            <w:rStyle w:val="Hyperlink"/>
            <w:lang w:val="en-GB"/>
          </w:rPr>
          <w:t>https://de.wikipedia.org/wiki/WebSocket</w:t>
        </w:r>
      </w:hyperlink>
      <w:r>
        <w:rPr>
          <w:lang w:val="en-GB"/>
        </w:rPr>
        <w:t xml:space="preserve"> </w:t>
      </w:r>
    </w:p>
  </w:footnote>
  <w:footnote w:id="73">
    <w:p w14:paraId="5BBF75C9" w14:textId="02AC3CB0" w:rsidR="007135A5" w:rsidRPr="00FA78D0" w:rsidRDefault="007135A5">
      <w:pPr>
        <w:pStyle w:val="FootnoteText"/>
        <w:rPr>
          <w:lang w:val="en-GB"/>
        </w:rPr>
      </w:pPr>
      <w:r>
        <w:rPr>
          <w:rStyle w:val="FootnoteReference"/>
        </w:rPr>
        <w:footnoteRef/>
      </w:r>
      <w:r w:rsidRPr="00FA78D0">
        <w:rPr>
          <w:lang w:val="en-GB"/>
        </w:rPr>
        <w:t xml:space="preserve"> </w:t>
      </w:r>
      <w:hyperlink r:id="rId55" w:history="1">
        <w:r w:rsidRPr="00345B3B">
          <w:rPr>
            <w:rStyle w:val="Hyperlink"/>
            <w:lang w:val="en-GB"/>
          </w:rPr>
          <w:t>https://de.wikipedia.org/wiki/Remote_Procedure_Call</w:t>
        </w:r>
      </w:hyperlink>
      <w:r>
        <w:rPr>
          <w:lang w:val="en-GB"/>
        </w:rPr>
        <w:t xml:space="preserve"> </w:t>
      </w:r>
    </w:p>
  </w:footnote>
  <w:footnote w:id="74">
    <w:p w14:paraId="5CD71514" w14:textId="0A84C4F6" w:rsidR="007135A5" w:rsidRPr="00FA78D0" w:rsidRDefault="007135A5">
      <w:pPr>
        <w:pStyle w:val="FootnoteText"/>
        <w:rPr>
          <w:lang w:val="en-GB"/>
        </w:rPr>
      </w:pPr>
      <w:r>
        <w:rPr>
          <w:rStyle w:val="FootnoteReference"/>
        </w:rPr>
        <w:footnoteRef/>
      </w:r>
      <w:r w:rsidRPr="00FA78D0">
        <w:rPr>
          <w:lang w:val="en-GB"/>
        </w:rPr>
        <w:t xml:space="preserve"> </w:t>
      </w:r>
      <w:hyperlink r:id="rId56" w:history="1">
        <w:r w:rsidRPr="00345B3B">
          <w:rPr>
            <w:rStyle w:val="Hyperlink"/>
            <w:lang w:val="en-GB"/>
          </w:rPr>
          <w:t>https://grpc.io/</w:t>
        </w:r>
      </w:hyperlink>
      <w:r>
        <w:rPr>
          <w:lang w:val="en-GB"/>
        </w:rPr>
        <w:t xml:space="preserve"> </w:t>
      </w:r>
    </w:p>
  </w:footnote>
  <w:footnote w:id="75">
    <w:p w14:paraId="7DD1C80A" w14:textId="105F45AF" w:rsidR="007135A5" w:rsidRPr="00D62741" w:rsidRDefault="007135A5">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76">
    <w:p w14:paraId="509AE17C" w14:textId="315D8F09" w:rsidR="007135A5" w:rsidRPr="005736E5" w:rsidRDefault="007135A5">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77">
    <w:p w14:paraId="2E4D1099" w14:textId="76BACF00" w:rsidR="007135A5" w:rsidRPr="00906533" w:rsidRDefault="007135A5">
      <w:pPr>
        <w:pStyle w:val="FootnoteText"/>
        <w:rPr>
          <w:lang w:val="en-US"/>
        </w:rPr>
      </w:pPr>
      <w:r>
        <w:rPr>
          <w:rStyle w:val="FootnoteReference"/>
        </w:rPr>
        <w:footnoteRef/>
      </w:r>
      <w:r w:rsidRPr="00906533">
        <w:rPr>
          <w:lang w:val="en-US"/>
        </w:rPr>
        <w:t xml:space="preserve"> </w:t>
      </w:r>
      <w:hyperlink r:id="rId57"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58"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78">
    <w:p w14:paraId="25883283" w14:textId="77777777" w:rsidR="007135A5" w:rsidRPr="00A332BC" w:rsidRDefault="007135A5" w:rsidP="00906533">
      <w:pPr>
        <w:pStyle w:val="FootnoteText"/>
        <w:rPr>
          <w:lang w:val="en-US"/>
        </w:rPr>
      </w:pPr>
      <w:r>
        <w:rPr>
          <w:rStyle w:val="FootnoteReference"/>
        </w:rPr>
        <w:footnoteRef/>
      </w:r>
      <w:r w:rsidRPr="00A332BC">
        <w:rPr>
          <w:lang w:val="en-US"/>
        </w:rPr>
        <w:t xml:space="preserve"> </w:t>
      </w:r>
      <w:hyperlink r:id="rId59" w:history="1">
        <w:r w:rsidRPr="00A856FE">
          <w:rPr>
            <w:rStyle w:val="Hyperlink"/>
            <w:lang w:val="en-US"/>
          </w:rPr>
          <w:t>https://www.lfedge.org/projects/openhorizon/</w:t>
        </w:r>
      </w:hyperlink>
      <w:r>
        <w:rPr>
          <w:lang w:val="en-US"/>
        </w:rPr>
        <w:t xml:space="preserve"> </w:t>
      </w:r>
    </w:p>
  </w:footnote>
  <w:footnote w:id="79">
    <w:p w14:paraId="750683B5" w14:textId="77777777" w:rsidR="007135A5" w:rsidRPr="00A332BC" w:rsidRDefault="007135A5" w:rsidP="00906533">
      <w:pPr>
        <w:pStyle w:val="FootnoteText"/>
        <w:rPr>
          <w:lang w:val="en-US"/>
        </w:rPr>
      </w:pPr>
      <w:r>
        <w:rPr>
          <w:rStyle w:val="FootnoteReference"/>
        </w:rPr>
        <w:footnoteRef/>
      </w:r>
      <w:r w:rsidRPr="00A332BC">
        <w:rPr>
          <w:lang w:val="en-US"/>
        </w:rPr>
        <w:t xml:space="preserve"> </w:t>
      </w:r>
      <w:hyperlink r:id="rId60" w:history="1">
        <w:r w:rsidRPr="006F7B67">
          <w:rPr>
            <w:rStyle w:val="Hyperlink"/>
            <w:lang w:val="en-US"/>
          </w:rPr>
          <w:t>https://www.ibm.com/docs/en/edge-computing/4.1</w:t>
        </w:r>
      </w:hyperlink>
      <w:r>
        <w:rPr>
          <w:lang w:val="en-US"/>
        </w:rPr>
        <w:t xml:space="preserve"> </w:t>
      </w:r>
    </w:p>
  </w:footnote>
  <w:footnote w:id="80">
    <w:p w14:paraId="15F7B8D5" w14:textId="77777777" w:rsidR="007135A5" w:rsidRPr="00A332BC" w:rsidRDefault="007135A5" w:rsidP="00906533">
      <w:pPr>
        <w:pStyle w:val="FootnoteText"/>
        <w:rPr>
          <w:lang w:val="en-US"/>
        </w:rPr>
      </w:pPr>
      <w:r>
        <w:rPr>
          <w:rStyle w:val="FootnoteReference"/>
        </w:rPr>
        <w:footnoteRef/>
      </w:r>
      <w:r w:rsidRPr="00A332BC">
        <w:rPr>
          <w:lang w:val="en-US"/>
        </w:rPr>
        <w:t xml:space="preserve"> </w:t>
      </w:r>
      <w:hyperlink r:id="rId61" w:history="1">
        <w:r w:rsidRPr="00A856FE">
          <w:rPr>
            <w:rStyle w:val="Hyperlink"/>
            <w:lang w:val="en-US"/>
          </w:rPr>
          <w:t>https://kubernetes.io/de/</w:t>
        </w:r>
      </w:hyperlink>
      <w:r>
        <w:rPr>
          <w:lang w:val="en-US"/>
        </w:rPr>
        <w:t xml:space="preserve"> </w:t>
      </w:r>
    </w:p>
  </w:footnote>
  <w:footnote w:id="81">
    <w:p w14:paraId="134B0887" w14:textId="77777777" w:rsidR="007135A5" w:rsidRPr="00A332BC" w:rsidRDefault="007135A5" w:rsidP="003530B3">
      <w:pPr>
        <w:pStyle w:val="FootnoteText"/>
        <w:rPr>
          <w:lang w:val="en-US"/>
        </w:rPr>
      </w:pPr>
      <w:r>
        <w:rPr>
          <w:rStyle w:val="FootnoteReference"/>
        </w:rPr>
        <w:footnoteRef/>
      </w:r>
      <w:r w:rsidRPr="00A332BC">
        <w:rPr>
          <w:lang w:val="en-US"/>
        </w:rPr>
        <w:t xml:space="preserve"> </w:t>
      </w:r>
      <w:hyperlink r:id="rId62" w:history="1">
        <w:r w:rsidRPr="00A856FE">
          <w:rPr>
            <w:rStyle w:val="Hyperlink"/>
            <w:lang w:val="en-US"/>
          </w:rPr>
          <w:t>https://www.docker.com/</w:t>
        </w:r>
      </w:hyperlink>
      <w:r>
        <w:rPr>
          <w:lang w:val="en-US"/>
        </w:rPr>
        <w:t xml:space="preserve"> </w:t>
      </w:r>
    </w:p>
  </w:footnote>
  <w:footnote w:id="82">
    <w:p w14:paraId="6C2A5A0E" w14:textId="19779F62" w:rsidR="007135A5" w:rsidRPr="001E30B4" w:rsidRDefault="007135A5">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63"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64" w:history="1">
        <w:r w:rsidRPr="00FD0FED">
          <w:rPr>
            <w:rStyle w:val="Hyperlink"/>
            <w:lang w:val="en-US"/>
          </w:rPr>
          <w:t>https://github.com/SSEHUB/EASyProducer</w:t>
        </w:r>
      </w:hyperlink>
      <w:r w:rsidRPr="00FD0FED">
        <w:rPr>
          <w:lang w:val="en-US"/>
        </w:rPr>
        <w:t>.</w:t>
      </w:r>
    </w:p>
  </w:footnote>
  <w:footnote w:id="83">
    <w:p w14:paraId="446957E6" w14:textId="77777777" w:rsidR="007135A5" w:rsidRPr="00B93E93" w:rsidRDefault="007135A5" w:rsidP="00906533">
      <w:pPr>
        <w:pStyle w:val="FootnoteText"/>
        <w:rPr>
          <w:lang w:val="en-GB"/>
        </w:rPr>
      </w:pPr>
      <w:r>
        <w:rPr>
          <w:rStyle w:val="FootnoteReference"/>
        </w:rPr>
        <w:footnoteRef/>
      </w:r>
      <w:r w:rsidRPr="00B93E93">
        <w:rPr>
          <w:lang w:val="en-GB"/>
        </w:rPr>
        <w:t xml:space="preserve"> </w:t>
      </w:r>
      <w:hyperlink r:id="rId65" w:history="1">
        <w:r w:rsidRPr="005E7262">
          <w:rPr>
            <w:rStyle w:val="Hyperlink"/>
            <w:lang w:val="en-GB"/>
          </w:rPr>
          <w:t>http://tdongsi.github.io/blog/2017/04/23/docker-out-of-docker/</w:t>
        </w:r>
      </w:hyperlink>
      <w:r>
        <w:rPr>
          <w:lang w:val="en-GB"/>
        </w:rPr>
        <w:t xml:space="preserve"> </w:t>
      </w:r>
    </w:p>
  </w:footnote>
  <w:footnote w:id="84">
    <w:p w14:paraId="23BB3035" w14:textId="0E213282" w:rsidR="007135A5" w:rsidRPr="00A332BC" w:rsidRDefault="007135A5">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262ACC">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85">
    <w:p w14:paraId="795F113A" w14:textId="2336D39E" w:rsidR="007135A5" w:rsidRPr="00A332BC" w:rsidRDefault="007135A5">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262ACC">
        <w:rPr>
          <w:lang w:val="en-US"/>
        </w:rPr>
        <w:t>3.3</w:t>
      </w:r>
      <w:r>
        <w:rPr>
          <w:lang w:val="en-US"/>
        </w:rPr>
        <w:fldChar w:fldCharType="end"/>
      </w:r>
      <w:r>
        <w:rPr>
          <w:lang w:val="en-US"/>
        </w:rPr>
        <w:t xml:space="preserve">. </w:t>
      </w:r>
    </w:p>
  </w:footnote>
  <w:footnote w:id="86">
    <w:p w14:paraId="3414F161" w14:textId="1043B977" w:rsidR="007135A5" w:rsidRPr="00A67094" w:rsidRDefault="007135A5">
      <w:pPr>
        <w:pStyle w:val="FootnoteText"/>
        <w:rPr>
          <w:lang w:val="en-US"/>
        </w:rPr>
      </w:pPr>
      <w:r>
        <w:rPr>
          <w:rStyle w:val="FootnoteReference"/>
        </w:rPr>
        <w:footnoteRef/>
      </w:r>
      <w:r w:rsidRPr="00A67094">
        <w:rPr>
          <w:lang w:val="en-US"/>
        </w:rPr>
        <w:t xml:space="preserve"> </w:t>
      </w:r>
      <w:hyperlink r:id="rId66" w:history="1">
        <w:r w:rsidRPr="00E07EDA">
          <w:rPr>
            <w:rStyle w:val="Hyperlink"/>
            <w:lang w:val="en-US"/>
          </w:rPr>
          <w:t>https://github.com/devicehive</w:t>
        </w:r>
      </w:hyperlink>
    </w:p>
  </w:footnote>
  <w:footnote w:id="87">
    <w:p w14:paraId="5EC32193" w14:textId="6CDE0CC3" w:rsidR="007135A5" w:rsidRPr="00A67094" w:rsidRDefault="007135A5">
      <w:pPr>
        <w:pStyle w:val="FootnoteText"/>
        <w:rPr>
          <w:lang w:val="en-US"/>
        </w:rPr>
      </w:pPr>
      <w:r>
        <w:rPr>
          <w:rStyle w:val="FootnoteReference"/>
        </w:rPr>
        <w:footnoteRef/>
      </w:r>
      <w:r w:rsidRPr="00A67094">
        <w:rPr>
          <w:lang w:val="en-US"/>
        </w:rPr>
        <w:t xml:space="preserve"> </w:t>
      </w:r>
      <w:hyperlink r:id="rId67" w:history="1">
        <w:r w:rsidRPr="00E07EDA">
          <w:rPr>
            <w:rStyle w:val="Hyperlink"/>
            <w:lang w:val="en-US"/>
          </w:rPr>
          <w:t>https://github.com/thingsboard/thingsboard</w:t>
        </w:r>
      </w:hyperlink>
      <w:r>
        <w:rPr>
          <w:lang w:val="en-US"/>
        </w:rPr>
        <w:t xml:space="preserve"> </w:t>
      </w:r>
    </w:p>
  </w:footnote>
  <w:footnote w:id="88">
    <w:p w14:paraId="48BEAB69" w14:textId="10E550D4" w:rsidR="007135A5" w:rsidRPr="00E44BA9" w:rsidRDefault="007135A5">
      <w:pPr>
        <w:pStyle w:val="FootnoteText"/>
        <w:rPr>
          <w:lang w:val="en-US"/>
        </w:rPr>
      </w:pPr>
      <w:r>
        <w:rPr>
          <w:rStyle w:val="FootnoteReference"/>
        </w:rPr>
        <w:footnoteRef/>
      </w:r>
      <w:r w:rsidRPr="00E44BA9">
        <w:rPr>
          <w:lang w:val="en-US"/>
        </w:rPr>
        <w:t xml:space="preserve"> </w:t>
      </w:r>
      <w:hyperlink r:id="rId68" w:history="1">
        <w:r w:rsidRPr="00E07EDA">
          <w:rPr>
            <w:rStyle w:val="Hyperlink"/>
            <w:lang w:val="en-US"/>
          </w:rPr>
          <w:t>https://github.com/minio/minio</w:t>
        </w:r>
      </w:hyperlink>
      <w:r>
        <w:rPr>
          <w:lang w:val="en-US"/>
        </w:rPr>
        <w:t xml:space="preserve"> </w:t>
      </w:r>
    </w:p>
  </w:footnote>
  <w:footnote w:id="89">
    <w:p w14:paraId="57B11339" w14:textId="1469AB4B" w:rsidR="007135A5" w:rsidRPr="00E44BA9" w:rsidRDefault="007135A5">
      <w:pPr>
        <w:pStyle w:val="FootnoteText"/>
        <w:rPr>
          <w:lang w:val="en-US"/>
        </w:rPr>
      </w:pPr>
      <w:r>
        <w:rPr>
          <w:rStyle w:val="FootnoteReference"/>
        </w:rPr>
        <w:footnoteRef/>
      </w:r>
      <w:r w:rsidRPr="00E44BA9">
        <w:rPr>
          <w:lang w:val="en-US"/>
        </w:rPr>
        <w:t xml:space="preserve"> </w:t>
      </w:r>
      <w:hyperlink r:id="rId69" w:history="1">
        <w:r w:rsidRPr="00E07EDA">
          <w:rPr>
            <w:rStyle w:val="Hyperlink"/>
            <w:lang w:val="en-US"/>
          </w:rPr>
          <w:t>https://github.com/openstack/swift</w:t>
        </w:r>
      </w:hyperlink>
      <w:r>
        <w:rPr>
          <w:lang w:val="en-US"/>
        </w:rPr>
        <w:t xml:space="preserve"> </w:t>
      </w:r>
    </w:p>
  </w:footnote>
  <w:footnote w:id="90">
    <w:p w14:paraId="36E2BE19" w14:textId="3616FCDE" w:rsidR="007135A5" w:rsidRPr="00D44FA6" w:rsidRDefault="007135A5">
      <w:pPr>
        <w:pStyle w:val="FootnoteText"/>
        <w:rPr>
          <w:lang w:val="en-US"/>
        </w:rPr>
      </w:pPr>
      <w:r>
        <w:rPr>
          <w:rStyle w:val="FootnoteReference"/>
        </w:rPr>
        <w:footnoteRef/>
      </w:r>
      <w:r w:rsidRPr="00D44FA6">
        <w:rPr>
          <w:lang w:val="en-US"/>
        </w:rPr>
        <w:t xml:space="preserve"> </w:t>
      </w:r>
      <w:hyperlink r:id="rId70" w:history="1">
        <w:r w:rsidRPr="00E60191">
          <w:rPr>
            <w:rStyle w:val="Hyperlink"/>
            <w:lang w:val="en-US"/>
          </w:rPr>
          <w:t>https://github.com/pambrose/prometheus-proxy</w:t>
        </w:r>
      </w:hyperlink>
      <w:r>
        <w:rPr>
          <w:lang w:val="en-US"/>
        </w:rPr>
        <w:t xml:space="preserve"> </w:t>
      </w:r>
    </w:p>
  </w:footnote>
  <w:footnote w:id="91">
    <w:p w14:paraId="51CD9B38" w14:textId="77777777" w:rsidR="007135A5" w:rsidRPr="00816592" w:rsidRDefault="007135A5" w:rsidP="00451509">
      <w:pPr>
        <w:pStyle w:val="FootnoteText"/>
        <w:rPr>
          <w:lang w:val="en-US"/>
        </w:rPr>
      </w:pPr>
      <w:r>
        <w:rPr>
          <w:rStyle w:val="FootnoteReference"/>
        </w:rPr>
        <w:footnoteRef/>
      </w:r>
      <w:r w:rsidRPr="00816592">
        <w:rPr>
          <w:lang w:val="en-US"/>
        </w:rPr>
        <w:t xml:space="preserve"> </w:t>
      </w:r>
      <w:hyperlink r:id="rId71" w:history="1">
        <w:r w:rsidRPr="00E60191">
          <w:rPr>
            <w:rStyle w:val="Hyperlink"/>
            <w:lang w:val="en-US"/>
          </w:rPr>
          <w:t>https://github.com/matjaz99/alertmonitor</w:t>
        </w:r>
      </w:hyperlink>
      <w:r>
        <w:rPr>
          <w:lang w:val="en-US"/>
        </w:rPr>
        <w:t xml:space="preserve"> </w:t>
      </w:r>
    </w:p>
  </w:footnote>
  <w:footnote w:id="92">
    <w:p w14:paraId="14810840" w14:textId="61CEC164" w:rsidR="007135A5" w:rsidRPr="003A64FA" w:rsidRDefault="007135A5">
      <w:pPr>
        <w:pStyle w:val="FootnoteText"/>
        <w:rPr>
          <w:lang w:val="en-US"/>
        </w:rPr>
      </w:pPr>
      <w:r>
        <w:rPr>
          <w:rStyle w:val="FootnoteReference"/>
        </w:rPr>
        <w:footnoteRef/>
      </w:r>
      <w:r w:rsidRPr="003A64FA">
        <w:rPr>
          <w:lang w:val="en-US"/>
        </w:rPr>
        <w:t xml:space="preserve"> </w:t>
      </w:r>
      <w:hyperlink r:id="rId72" w:history="1">
        <w:r w:rsidRPr="00F83E6D">
          <w:rPr>
            <w:rStyle w:val="Hyperlink"/>
            <w:lang w:val="en-US"/>
          </w:rPr>
          <w:t>https://heykodex.com/</w:t>
        </w:r>
      </w:hyperlink>
      <w:r>
        <w:rPr>
          <w:lang w:val="en-US"/>
        </w:rPr>
        <w:t xml:space="preserve">, </w:t>
      </w:r>
      <w:hyperlink r:id="rId73" w:history="1">
        <w:r w:rsidRPr="00F83E6D">
          <w:rPr>
            <w:rStyle w:val="Hyperlink"/>
            <w:lang w:val="en-US"/>
          </w:rPr>
          <w:t>https://github.com/kiprotect/kodex</w:t>
        </w:r>
      </w:hyperlink>
    </w:p>
  </w:footnote>
  <w:footnote w:id="93">
    <w:p w14:paraId="46B5926C" w14:textId="17F71B89" w:rsidR="007135A5" w:rsidRPr="00AC213D" w:rsidRDefault="007135A5">
      <w:pPr>
        <w:pStyle w:val="FootnoteText"/>
        <w:rPr>
          <w:lang w:val="en-GB"/>
        </w:rPr>
      </w:pPr>
      <w:r>
        <w:rPr>
          <w:rStyle w:val="FootnoteReference"/>
        </w:rPr>
        <w:footnoteRef/>
      </w:r>
      <w:r w:rsidRPr="00AC213D">
        <w:rPr>
          <w:lang w:val="en-GB"/>
        </w:rPr>
        <w:t xml:space="preserve"> </w:t>
      </w:r>
      <w:hyperlink r:id="rId74" w:history="1">
        <w:r w:rsidRPr="00C51C52">
          <w:rPr>
            <w:rStyle w:val="Hyperlink"/>
            <w:lang w:val="en-GB"/>
          </w:rPr>
          <w:t>https://zxing.org/w/decode.jspx</w:t>
        </w:r>
      </w:hyperlink>
      <w:r>
        <w:rPr>
          <w:lang w:val="en-GB"/>
        </w:rPr>
        <w:t xml:space="preserve"> </w:t>
      </w:r>
    </w:p>
  </w:footnote>
  <w:footnote w:id="94">
    <w:p w14:paraId="521FAC89" w14:textId="3D0B2DCE" w:rsidR="007135A5" w:rsidRPr="00AC213D" w:rsidRDefault="007135A5">
      <w:pPr>
        <w:pStyle w:val="FootnoteText"/>
        <w:rPr>
          <w:lang w:val="en-GB"/>
        </w:rPr>
      </w:pPr>
      <w:r>
        <w:rPr>
          <w:rStyle w:val="FootnoteReference"/>
        </w:rPr>
        <w:footnoteRef/>
      </w:r>
      <w:r w:rsidRPr="00AC213D">
        <w:rPr>
          <w:lang w:val="en-GB"/>
        </w:rPr>
        <w:t xml:space="preserve"> </w:t>
      </w:r>
      <w:hyperlink r:id="rId75" w:history="1">
        <w:r w:rsidRPr="00C51C52">
          <w:rPr>
            <w:rStyle w:val="Hyperlink"/>
            <w:lang w:val="en-GB"/>
          </w:rPr>
          <w:t>https://pypi.org/project/pyzbar/</w:t>
        </w:r>
      </w:hyperlink>
      <w:r>
        <w:rPr>
          <w:lang w:val="en-GB"/>
        </w:rPr>
        <w:t xml:space="preserve"> </w:t>
      </w:r>
    </w:p>
  </w:footnote>
  <w:footnote w:id="95">
    <w:p w14:paraId="4BF342F1" w14:textId="0467FD7F" w:rsidR="007135A5" w:rsidRPr="00DE5C88" w:rsidRDefault="007135A5">
      <w:pPr>
        <w:pStyle w:val="FootnoteText"/>
        <w:rPr>
          <w:lang w:val="en-GB"/>
        </w:rPr>
      </w:pPr>
      <w:r>
        <w:rPr>
          <w:rStyle w:val="FootnoteReference"/>
        </w:rPr>
        <w:footnoteRef/>
      </w:r>
      <w:r w:rsidRPr="00DE5C88">
        <w:rPr>
          <w:lang w:val="en-GB"/>
        </w:rPr>
        <w:t xml:space="preserve"> </w:t>
      </w:r>
      <w:hyperlink r:id="rId76" w:history="1">
        <w:r w:rsidRPr="002553DC">
          <w:rPr>
            <w:rStyle w:val="Hyperlink"/>
            <w:lang w:val="en-GB"/>
          </w:rPr>
          <w:t>https://flower.dev/</w:t>
        </w:r>
      </w:hyperlink>
      <w:r>
        <w:rPr>
          <w:lang w:val="en-GB"/>
        </w:rPr>
        <w:t xml:space="preserve"> </w:t>
      </w:r>
    </w:p>
  </w:footnote>
  <w:footnote w:id="96">
    <w:p w14:paraId="0D4FC75D" w14:textId="43452EB7" w:rsidR="007135A5" w:rsidRPr="001A4D88" w:rsidRDefault="007135A5">
      <w:pPr>
        <w:pStyle w:val="FootnoteText"/>
        <w:rPr>
          <w:lang w:val="en-GB"/>
        </w:rPr>
      </w:pPr>
      <w:r>
        <w:rPr>
          <w:rStyle w:val="FootnoteReference"/>
        </w:rPr>
        <w:footnoteRef/>
      </w:r>
      <w:r w:rsidRPr="001A4D88">
        <w:rPr>
          <w:lang w:val="en-GB"/>
        </w:rPr>
        <w:t xml:space="preserve"> </w:t>
      </w:r>
      <w:hyperlink r:id="rId77" w:history="1">
        <w:r w:rsidRPr="009165E9">
          <w:rPr>
            <w:rStyle w:val="Hyperlink"/>
            <w:lang w:val="en-GB"/>
          </w:rPr>
          <w:t>https://mip-technology.de/</w:t>
        </w:r>
      </w:hyperlink>
      <w:r>
        <w:rPr>
          <w:lang w:val="en-GB"/>
        </w:rPr>
        <w:t xml:space="preserve"> </w:t>
      </w:r>
    </w:p>
  </w:footnote>
  <w:footnote w:id="97">
    <w:p w14:paraId="408040AB" w14:textId="7184777E" w:rsidR="007135A5" w:rsidRPr="006E6C51" w:rsidRDefault="007135A5">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98">
    <w:p w14:paraId="7A944261" w14:textId="0D5C9860" w:rsidR="007135A5" w:rsidRPr="006E6C51" w:rsidRDefault="007135A5">
      <w:pPr>
        <w:pStyle w:val="FootnoteText"/>
        <w:rPr>
          <w:lang w:val="en-US"/>
        </w:rPr>
      </w:pPr>
      <w:r>
        <w:rPr>
          <w:rStyle w:val="FootnoteReference"/>
        </w:rPr>
        <w:footnoteRef/>
      </w:r>
      <w:r w:rsidRPr="006E6C51">
        <w:rPr>
          <w:lang w:val="en-US"/>
        </w:rPr>
        <w:t xml:space="preserve"> </w:t>
      </w:r>
      <w:hyperlink r:id="rId78"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99">
    <w:p w14:paraId="754D043D" w14:textId="372EEC23" w:rsidR="007135A5" w:rsidRPr="007F6C8E" w:rsidRDefault="007135A5">
      <w:pPr>
        <w:pStyle w:val="FootnoteText"/>
        <w:rPr>
          <w:lang w:val="en-US"/>
        </w:rPr>
      </w:pPr>
      <w:r>
        <w:rPr>
          <w:rStyle w:val="FootnoteReference"/>
        </w:rPr>
        <w:footnoteRef/>
      </w:r>
      <w:r w:rsidRPr="007F6C8E">
        <w:rPr>
          <w:lang w:val="en-US"/>
        </w:rPr>
        <w:t xml:space="preserve"> </w:t>
      </w:r>
      <w:hyperlink r:id="rId79" w:history="1">
        <w:r w:rsidRPr="007A16C9">
          <w:rPr>
            <w:rStyle w:val="Hyperlink"/>
            <w:lang w:val="en-US"/>
          </w:rPr>
          <w:t>https://help.sonatype.com/repomanager3/product-information/download</w:t>
        </w:r>
      </w:hyperlink>
      <w:r>
        <w:rPr>
          <w:lang w:val="en-US"/>
        </w:rPr>
        <w:t xml:space="preserve"> </w:t>
      </w:r>
    </w:p>
  </w:footnote>
  <w:footnote w:id="100">
    <w:p w14:paraId="2DD0AC51" w14:textId="1C8748EC" w:rsidR="007135A5" w:rsidRPr="007F6C8E" w:rsidRDefault="007135A5">
      <w:pPr>
        <w:pStyle w:val="FootnoteText"/>
        <w:rPr>
          <w:lang w:val="en-US"/>
        </w:rPr>
      </w:pPr>
      <w:r>
        <w:rPr>
          <w:rStyle w:val="FootnoteReference"/>
        </w:rPr>
        <w:footnoteRef/>
      </w:r>
      <w:r w:rsidRPr="007F6C8E">
        <w:rPr>
          <w:lang w:val="en-US"/>
        </w:rPr>
        <w:t xml:space="preserve"> </w:t>
      </w:r>
      <w:hyperlink r:id="rId80" w:history="1">
        <w:r w:rsidRPr="007A16C9">
          <w:rPr>
            <w:rStyle w:val="Hyperlink"/>
            <w:lang w:val="en-US"/>
          </w:rPr>
          <w:t>https://jfrog.com/artifactory</w:t>
        </w:r>
      </w:hyperlink>
      <w:r>
        <w:rPr>
          <w:lang w:val="en-US"/>
        </w:rPr>
        <w:t xml:space="preserve"> </w:t>
      </w:r>
    </w:p>
  </w:footnote>
  <w:footnote w:id="101">
    <w:p w14:paraId="48C9B1D6" w14:textId="4CDB80E5" w:rsidR="007135A5" w:rsidRPr="00002168" w:rsidRDefault="007135A5">
      <w:pPr>
        <w:pStyle w:val="FootnoteText"/>
        <w:rPr>
          <w:lang w:val="en-US"/>
        </w:rPr>
      </w:pPr>
      <w:r>
        <w:rPr>
          <w:rStyle w:val="FootnoteReference"/>
        </w:rPr>
        <w:footnoteRef/>
      </w:r>
      <w:r w:rsidRPr="00002168">
        <w:rPr>
          <w:lang w:val="en-GB"/>
        </w:rPr>
        <w:t xml:space="preserve"> </w:t>
      </w:r>
      <w:hyperlink r:id="rId81" w:history="1">
        <w:r w:rsidRPr="00002168">
          <w:rPr>
            <w:rStyle w:val="Hyperlink"/>
            <w:lang w:val="en-US"/>
          </w:rPr>
          <w:t>https://mokkapps.de/blog/how-to-build-an-angular-app-once-and-deploy-it-to-multiple-environments/</w:t>
        </w:r>
      </w:hyperlink>
      <w:r w:rsidRPr="00002168">
        <w:rPr>
          <w:lang w:val="en-US"/>
        </w:rPr>
        <w:t xml:space="preserve"> </w:t>
      </w:r>
    </w:p>
  </w:footnote>
  <w:footnote w:id="102">
    <w:p w14:paraId="2B2F9AE7" w14:textId="130D6E53" w:rsidR="007135A5" w:rsidRPr="00186891" w:rsidRDefault="007135A5">
      <w:pPr>
        <w:pStyle w:val="FootnoteText"/>
        <w:rPr>
          <w:lang w:val="en-GB"/>
        </w:rPr>
      </w:pPr>
      <w:r>
        <w:rPr>
          <w:rStyle w:val="FootnoteReference"/>
        </w:rPr>
        <w:footnoteRef/>
      </w:r>
      <w:r w:rsidRPr="00186891">
        <w:rPr>
          <w:lang w:val="en-GB"/>
        </w:rPr>
        <w:t xml:space="preserve"> https://de.wikipedia.org/wiki/Cross-Origin_Resource_Sharing</w:t>
      </w:r>
    </w:p>
  </w:footnote>
  <w:footnote w:id="103">
    <w:p w14:paraId="5C9FD626" w14:textId="77777777" w:rsidR="007135A5" w:rsidRPr="00AF0A23" w:rsidRDefault="007135A5"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04">
    <w:p w14:paraId="7B2B243B" w14:textId="431575AA" w:rsidR="007135A5" w:rsidRPr="00A37166" w:rsidRDefault="007135A5">
      <w:pPr>
        <w:pStyle w:val="FootnoteText"/>
        <w:rPr>
          <w:lang w:val="en-GB"/>
        </w:rPr>
      </w:pPr>
      <w:r>
        <w:rPr>
          <w:rStyle w:val="FootnoteReference"/>
        </w:rPr>
        <w:footnoteRef/>
      </w:r>
      <w:r w:rsidRPr="00A37166">
        <w:rPr>
          <w:lang w:val="en-GB"/>
        </w:rPr>
        <w:t xml:space="preserve"> </w:t>
      </w:r>
      <w:hyperlink r:id="rId82" w:history="1">
        <w:r w:rsidRPr="00510721">
          <w:rPr>
            <w:rStyle w:val="Hyperlink"/>
            <w:lang w:val="en-GB"/>
          </w:rPr>
          <w:t>https://github.com/kiprotect/hyper</w:t>
        </w:r>
      </w:hyperlink>
    </w:p>
  </w:footnote>
  <w:footnote w:id="105">
    <w:p w14:paraId="6F4DD461" w14:textId="04D825D9" w:rsidR="007135A5" w:rsidRPr="00A65A3C" w:rsidRDefault="007135A5">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06">
    <w:p w14:paraId="2B67369F" w14:textId="2219B873" w:rsidR="007135A5" w:rsidRPr="00CC10B9" w:rsidRDefault="007135A5">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07">
    <w:p w14:paraId="5C677045" w14:textId="4EBCB979" w:rsidR="007135A5" w:rsidRPr="000F3218" w:rsidRDefault="007135A5">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08">
    <w:p w14:paraId="789E1905" w14:textId="49D16859" w:rsidR="007135A5" w:rsidRPr="00805568" w:rsidRDefault="007135A5">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09">
    <w:p w14:paraId="31266992" w14:textId="0A0A9CA6" w:rsidR="007135A5" w:rsidRPr="00F35E26" w:rsidRDefault="007135A5">
      <w:pPr>
        <w:pStyle w:val="FootnoteText"/>
        <w:rPr>
          <w:lang w:val="en-GB"/>
        </w:rPr>
      </w:pPr>
      <w:r>
        <w:rPr>
          <w:rStyle w:val="FootnoteReference"/>
        </w:rPr>
        <w:footnoteRef/>
      </w:r>
      <w:r w:rsidRPr="00F35E26">
        <w:rPr>
          <w:lang w:val="en-GB"/>
        </w:rPr>
        <w:t xml:space="preserve"> </w:t>
      </w:r>
      <w:hyperlink r:id="rId83" w:history="1">
        <w:r w:rsidRPr="00184684">
          <w:rPr>
            <w:rStyle w:val="Hyperlink"/>
            <w:lang w:val="en-GB"/>
          </w:rPr>
          <w:t>https://reference.opcfoundation.org/TMC/v200/docs/8.1</w:t>
        </w:r>
      </w:hyperlink>
      <w:r>
        <w:rPr>
          <w:lang w:val="en-GB"/>
        </w:rPr>
        <w:t xml:space="preserve"> </w:t>
      </w:r>
    </w:p>
  </w:footnote>
  <w:footnote w:id="110">
    <w:p w14:paraId="3A5AD658" w14:textId="6771283A" w:rsidR="007135A5" w:rsidRPr="00031E18" w:rsidRDefault="007135A5">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11">
    <w:p w14:paraId="26DE67A2" w14:textId="671E9D69" w:rsidR="007135A5" w:rsidRPr="003961CE" w:rsidRDefault="007135A5">
      <w:pPr>
        <w:pStyle w:val="FootnoteText"/>
        <w:rPr>
          <w:lang w:val="en-GB"/>
        </w:rPr>
      </w:pPr>
      <w:r>
        <w:rPr>
          <w:rStyle w:val="FootnoteReference"/>
        </w:rPr>
        <w:footnoteRef/>
      </w:r>
      <w:r w:rsidRPr="003961CE">
        <w:rPr>
          <w:lang w:val="en-GB"/>
        </w:rPr>
        <w:t xml:space="preserve"> </w:t>
      </w:r>
      <w:r>
        <w:rPr>
          <w:lang w:val="en-GB"/>
        </w:rPr>
        <w:t>The current default value may be inconvenient as (in our demonstrators) usually dynamic data is represented and CACHE_NONE must be specified explicitly, e.g., for OPC UA connectors.</w:t>
      </w:r>
    </w:p>
  </w:footnote>
  <w:footnote w:id="112">
    <w:p w14:paraId="01E8FF78" w14:textId="5E967741" w:rsidR="007135A5" w:rsidRPr="00A7653E" w:rsidRDefault="007135A5">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13">
    <w:p w14:paraId="4ACAE021" w14:textId="6EB67D29" w:rsidR="007135A5" w:rsidRPr="005E6028" w:rsidRDefault="007135A5">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262ACC">
        <w:rPr>
          <w:lang w:val="en-GB"/>
        </w:rPr>
        <w:t>7.7</w:t>
      </w:r>
      <w:r>
        <w:rPr>
          <w:lang w:val="en-GB"/>
        </w:rPr>
        <w:fldChar w:fldCharType="end"/>
      </w:r>
      <w:r>
        <w:rPr>
          <w:lang w:val="en-GB"/>
        </w:rPr>
        <w:t>.</w:t>
      </w:r>
    </w:p>
  </w:footnote>
  <w:footnote w:id="114">
    <w:p w14:paraId="6DB90526" w14:textId="77777777" w:rsidR="007135A5" w:rsidRPr="003E5BB1" w:rsidRDefault="007135A5" w:rsidP="00505128">
      <w:pPr>
        <w:pStyle w:val="FootnoteText"/>
        <w:rPr>
          <w:lang w:val="en-US"/>
        </w:rPr>
      </w:pPr>
      <w:r>
        <w:rPr>
          <w:rStyle w:val="FootnoteReference"/>
        </w:rPr>
        <w:footnoteRef/>
      </w:r>
      <w:r w:rsidRPr="003E5BB1">
        <w:rPr>
          <w:lang w:val="en-US"/>
        </w:rPr>
        <w:t xml:space="preserve"> </w:t>
      </w:r>
      <w:hyperlink r:id="rId84" w:history="1">
        <w:r w:rsidRPr="00C80F0B">
          <w:rPr>
            <w:rStyle w:val="Hyperlink"/>
            <w:lang w:val="en-US"/>
          </w:rPr>
          <w:t>https://github.com/iip-ecosphere/platform/tree/main/platform/examples</w:t>
        </w:r>
      </w:hyperlink>
      <w:r>
        <w:rPr>
          <w:lang w:val="en-US"/>
        </w:rPr>
        <w:t xml:space="preserve"> </w:t>
      </w:r>
    </w:p>
  </w:footnote>
  <w:footnote w:id="115">
    <w:p w14:paraId="19BA32E6" w14:textId="3A0BA282" w:rsidR="007135A5" w:rsidRPr="00C11DA9" w:rsidRDefault="007135A5"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16">
    <w:p w14:paraId="65A7E63F" w14:textId="5F27DB91" w:rsidR="007135A5" w:rsidRPr="004D723A" w:rsidRDefault="007135A5">
      <w:pPr>
        <w:pStyle w:val="FootnoteText"/>
        <w:rPr>
          <w:lang w:val="en-US"/>
        </w:rPr>
      </w:pPr>
      <w:r>
        <w:rPr>
          <w:rStyle w:val="FootnoteReference"/>
        </w:rPr>
        <w:footnoteRef/>
      </w:r>
      <w:r w:rsidRPr="004D723A">
        <w:rPr>
          <w:lang w:val="en-US"/>
        </w:rPr>
        <w:t xml:space="preserve"> </w:t>
      </w:r>
      <w:hyperlink r:id="rId85" w:history="1">
        <w:r w:rsidRPr="00C80F0B">
          <w:rPr>
            <w:rStyle w:val="Hyperlink"/>
            <w:lang w:val="en-US"/>
          </w:rPr>
          <w:t>https://github.com/iip-ecosphere/platform/tree/main/platform/tools</w:t>
        </w:r>
      </w:hyperlink>
      <w:r>
        <w:rPr>
          <w:lang w:val="en-US"/>
        </w:rPr>
        <w:t xml:space="preserve"> </w:t>
      </w:r>
    </w:p>
  </w:footnote>
  <w:footnote w:id="117">
    <w:p w14:paraId="2B1DAFED" w14:textId="35C1BCA2" w:rsidR="007135A5" w:rsidRPr="002D400D" w:rsidRDefault="007135A5">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18">
    <w:p w14:paraId="07F2002C" w14:textId="4AB00DB4" w:rsidR="007135A5" w:rsidRPr="00F57D99" w:rsidRDefault="007135A5"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424" w:name="_Hlk148945810"/>
      <w:r w:rsidRPr="00F57D99">
        <w:rPr>
          <w:rFonts w:ascii="Consolas" w:hAnsi="Consolas"/>
          <w:lang w:val="en-GB"/>
        </w:rPr>
        <w:t>src/main/easy</w:t>
      </w:r>
      <w:bookmarkEnd w:id="424"/>
      <w:r>
        <w:rPr>
          <w:lang w:val="en-GB"/>
        </w:rPr>
        <w:t>.</w:t>
      </w:r>
    </w:p>
  </w:footnote>
  <w:footnote w:id="119">
    <w:p w14:paraId="0F00EA39" w14:textId="77777777" w:rsidR="007135A5" w:rsidRPr="00AB0BD8" w:rsidRDefault="007135A5"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20">
    <w:p w14:paraId="4224B273" w14:textId="305DDB56" w:rsidR="007135A5" w:rsidRPr="00EF06CB" w:rsidRDefault="007135A5">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21">
    <w:p w14:paraId="6F09BDBE" w14:textId="5AEF9BCB" w:rsidR="007135A5" w:rsidRPr="005F50DD" w:rsidRDefault="007135A5">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22">
    <w:p w14:paraId="582D01A0" w14:textId="7856FD7C" w:rsidR="007135A5" w:rsidRPr="009D5C52" w:rsidRDefault="007135A5">
      <w:pPr>
        <w:pStyle w:val="FootnoteText"/>
        <w:rPr>
          <w:lang w:val="en-US"/>
        </w:rPr>
      </w:pPr>
      <w:r>
        <w:rPr>
          <w:rStyle w:val="FootnoteReference"/>
        </w:rPr>
        <w:footnoteRef/>
      </w:r>
      <w:r w:rsidRPr="009D5C52">
        <w:rPr>
          <w:lang w:val="en-US"/>
        </w:rPr>
        <w:t xml:space="preserve"> </w:t>
      </w:r>
      <w:hyperlink r:id="rId86" w:history="1">
        <w:r w:rsidRPr="00F55CEA">
          <w:rPr>
            <w:rStyle w:val="Hyperlink"/>
            <w:lang w:val="en-US"/>
          </w:rPr>
          <w:t>https://de.wikipedia.org/wiki/Markdown</w:t>
        </w:r>
      </w:hyperlink>
      <w:r>
        <w:rPr>
          <w:lang w:val="en-US"/>
        </w:rPr>
        <w:t xml:space="preserve"> </w:t>
      </w:r>
    </w:p>
  </w:footnote>
  <w:footnote w:id="123">
    <w:p w14:paraId="2FE252F4" w14:textId="3F6C1EAF" w:rsidR="007135A5" w:rsidRPr="008E6CAC" w:rsidRDefault="007135A5">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87" w:history="1">
        <w:r w:rsidRPr="00815D20">
          <w:rPr>
            <w:rStyle w:val="Hyperlink"/>
            <w:lang w:val="en-US"/>
          </w:rPr>
          <w:t>https://github.com/iip-ecosphere/platform/blob/main/platform/documentation/README.md</w:t>
        </w:r>
      </w:hyperlink>
      <w:r>
        <w:rPr>
          <w:lang w:val="en-US"/>
        </w:rPr>
        <w:t xml:space="preserve"> </w:t>
      </w:r>
    </w:p>
  </w:footnote>
  <w:footnote w:id="124">
    <w:p w14:paraId="39BD350D" w14:textId="44FF8BA9" w:rsidR="007135A5" w:rsidRPr="001C5338" w:rsidRDefault="007135A5">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25">
    <w:p w14:paraId="53750B6E" w14:textId="336BE234" w:rsidR="007135A5" w:rsidRPr="00F344BA" w:rsidRDefault="007135A5">
      <w:pPr>
        <w:pStyle w:val="FootnoteText"/>
        <w:rPr>
          <w:lang w:val="en-US"/>
        </w:rPr>
      </w:pPr>
      <w:r>
        <w:rPr>
          <w:rStyle w:val="FootnoteReference"/>
        </w:rPr>
        <w:footnoteRef/>
      </w:r>
      <w:r w:rsidRPr="00F344BA">
        <w:rPr>
          <w:lang w:val="en-US"/>
        </w:rPr>
        <w:t xml:space="preserve"> </w:t>
      </w:r>
      <w:r>
        <w:rPr>
          <w:lang w:val="en-US"/>
        </w:rPr>
        <w:t xml:space="preserve">Located in </w:t>
      </w:r>
      <w:hyperlink r:id="rId88" w:history="1">
        <w:r w:rsidRPr="00B02795">
          <w:rPr>
            <w:rStyle w:val="Hyperlink"/>
            <w:lang w:val="en-US"/>
          </w:rPr>
          <w:t>https://github.com/iip-ecosphere/platform/tree/main/platform/tools</w:t>
        </w:r>
      </w:hyperlink>
      <w:r>
        <w:rPr>
          <w:lang w:val="en-US"/>
        </w:rPr>
        <w:t xml:space="preserve"> </w:t>
      </w:r>
    </w:p>
  </w:footnote>
  <w:footnote w:id="126">
    <w:p w14:paraId="7D6EF201" w14:textId="565033F8" w:rsidR="007135A5" w:rsidRPr="00A332BC" w:rsidRDefault="007135A5">
      <w:pPr>
        <w:pStyle w:val="FootnoteText"/>
        <w:rPr>
          <w:lang w:val="en-US"/>
        </w:rPr>
      </w:pPr>
      <w:r>
        <w:rPr>
          <w:rStyle w:val="FootnoteReference"/>
        </w:rPr>
        <w:footnoteRef/>
      </w:r>
      <w:r w:rsidRPr="00A332BC">
        <w:rPr>
          <w:lang w:val="en-US"/>
        </w:rPr>
        <w:t xml:space="preserve"> </w:t>
      </w:r>
      <w:hyperlink r:id="rId89" w:history="1">
        <w:r w:rsidRPr="00A332BC">
          <w:rPr>
            <w:rStyle w:val="Hyperlink"/>
            <w:lang w:val="en-US"/>
          </w:rPr>
          <w:t>https://github.com/iip-ecosphere/platform/</w:t>
        </w:r>
      </w:hyperlink>
    </w:p>
  </w:footnote>
  <w:footnote w:id="127">
    <w:p w14:paraId="4AE37479" w14:textId="0C69EA5A" w:rsidR="007135A5" w:rsidRPr="00A332BC" w:rsidRDefault="007135A5">
      <w:pPr>
        <w:pStyle w:val="FootnoteText"/>
        <w:rPr>
          <w:lang w:val="en-US"/>
        </w:rPr>
      </w:pPr>
      <w:r>
        <w:rPr>
          <w:rStyle w:val="FootnoteReference"/>
        </w:rPr>
        <w:footnoteRef/>
      </w:r>
      <w:r w:rsidRPr="00A332BC">
        <w:rPr>
          <w:lang w:val="en-US"/>
        </w:rPr>
        <w:t xml:space="preserve"> </w:t>
      </w:r>
      <w:hyperlink r:id="rId90" w:history="1">
        <w:r w:rsidRPr="00A332BC">
          <w:rPr>
            <w:rStyle w:val="Hyperlink"/>
            <w:lang w:val="en-US"/>
          </w:rPr>
          <w:t>https://repo1.maven.org/maven2/de/iip-ecosphere/platform/</w:t>
        </w:r>
      </w:hyperlink>
      <w:r>
        <w:rPr>
          <w:lang w:val="en-US"/>
        </w:rPr>
        <w:t xml:space="preserve"> </w:t>
      </w:r>
    </w:p>
  </w:footnote>
  <w:footnote w:id="128">
    <w:p w14:paraId="5CF49746" w14:textId="5ACE8EBF" w:rsidR="007135A5" w:rsidRPr="00A332BC" w:rsidRDefault="007135A5">
      <w:pPr>
        <w:pStyle w:val="FootnoteText"/>
        <w:rPr>
          <w:lang w:val="en-US"/>
        </w:rPr>
      </w:pPr>
      <w:r>
        <w:rPr>
          <w:rStyle w:val="FootnoteReference"/>
        </w:rPr>
        <w:footnoteRef/>
      </w:r>
      <w:r w:rsidRPr="00A332BC">
        <w:rPr>
          <w:lang w:val="en-US"/>
        </w:rPr>
        <w:t xml:space="preserve"> </w:t>
      </w:r>
      <w:hyperlink r:id="rId91" w:history="1">
        <w:r w:rsidRPr="00A332BC">
          <w:rPr>
            <w:rStyle w:val="Hyperlink"/>
            <w:lang w:val="en-US"/>
          </w:rPr>
          <w:t>https://projects.sse.uni-hildesheim.de/qm/maven/de/iip-ecosphere/platform/</w:t>
        </w:r>
      </w:hyperlink>
      <w:r>
        <w:rPr>
          <w:lang w:val="en-US"/>
        </w:rPr>
        <w:t xml:space="preserve"> </w:t>
      </w:r>
    </w:p>
  </w:footnote>
  <w:footnote w:id="129">
    <w:p w14:paraId="3D801AB8" w14:textId="68B2B6F6" w:rsidR="007135A5" w:rsidRPr="001D1274" w:rsidRDefault="007135A5">
      <w:pPr>
        <w:pStyle w:val="FootnoteText"/>
        <w:rPr>
          <w:lang w:val="en-US"/>
        </w:rPr>
      </w:pPr>
      <w:r>
        <w:rPr>
          <w:rStyle w:val="FootnoteReference"/>
        </w:rPr>
        <w:footnoteRef/>
      </w:r>
      <w:r w:rsidRPr="001D1274">
        <w:rPr>
          <w:lang w:val="en-US"/>
        </w:rPr>
        <w:t xml:space="preserve"> </w:t>
      </w:r>
      <w:r>
        <w:rPr>
          <w:lang w:val="en-US"/>
        </w:rPr>
        <w:t xml:space="preserve">The detailed settings are documented in the </w:t>
      </w:r>
      <w:r w:rsidRPr="001D1274">
        <w:rPr>
          <w:rFonts w:ascii="Consolas" w:hAnsi="Consolas"/>
          <w:lang w:val="en-US"/>
        </w:rPr>
        <w:t>README.MD</w:t>
      </w:r>
      <w:r>
        <w:rPr>
          <w:lang w:val="en-US"/>
        </w:rPr>
        <w:t xml:space="preserve"> file of the respective components.</w:t>
      </w:r>
    </w:p>
  </w:footnote>
  <w:footnote w:id="130">
    <w:p w14:paraId="69A0A4D8" w14:textId="6B661909" w:rsidR="007135A5" w:rsidRPr="001D1274" w:rsidRDefault="007135A5">
      <w:pPr>
        <w:pStyle w:val="FootnoteText"/>
        <w:rPr>
          <w:lang w:val="en-US"/>
        </w:rPr>
      </w:pPr>
      <w:r>
        <w:rPr>
          <w:rStyle w:val="FootnoteReference"/>
        </w:rPr>
        <w:footnoteRef/>
      </w:r>
      <w:r w:rsidRPr="001D1274">
        <w:rPr>
          <w:lang w:val="en-US"/>
        </w:rPr>
        <w:t xml:space="preserve"> </w:t>
      </w:r>
      <w:r>
        <w:rPr>
          <w:lang w:val="en-US"/>
        </w:rPr>
        <w:t xml:space="preserve">In Spring applications, this file is typically called </w:t>
      </w:r>
      <w:r w:rsidRPr="001D1274">
        <w:rPr>
          <w:rFonts w:ascii="Consolas" w:hAnsi="Consolas"/>
          <w:lang w:val="en-US"/>
        </w:rPr>
        <w:t>application.yml</w:t>
      </w:r>
      <w:r>
        <w:rPr>
          <w:lang w:val="en-US"/>
        </w:rPr>
        <w:t>. The name for the platform is different, also as Spring is only used in alternative components.</w:t>
      </w:r>
    </w:p>
  </w:footnote>
  <w:footnote w:id="131">
    <w:p w14:paraId="0C5FB049" w14:textId="2B17C041" w:rsidR="007135A5" w:rsidRPr="0018745A" w:rsidRDefault="007135A5">
      <w:pPr>
        <w:pStyle w:val="FootnoteText"/>
        <w:rPr>
          <w:lang w:val="en-GB"/>
        </w:rPr>
      </w:pPr>
      <w:r>
        <w:rPr>
          <w:rStyle w:val="FootnoteReference"/>
        </w:rPr>
        <w:footnoteRef/>
      </w:r>
      <w:r w:rsidRPr="0018745A">
        <w:rPr>
          <w:lang w:val="en-GB"/>
        </w:rPr>
        <w:t xml:space="preserve"> </w:t>
      </w:r>
      <w:r w:rsidRPr="00E77575">
        <w:rPr>
          <w:lang w:val="en-GB"/>
        </w:rPr>
        <w:t>Due to problems with Spring Cloud Stream for asynchronous data injection, a workaround for connectors uses further, undocumented streams. In future versions, we plan to completely rely on Spring Cloud Stream to be able to exploit existing binders. If this fails for technical reasons, we will detail the stream names here.</w:t>
      </w:r>
    </w:p>
  </w:footnote>
  <w:footnote w:id="132">
    <w:p w14:paraId="0D8B2B79" w14:textId="5113F3C2" w:rsidR="007135A5" w:rsidRPr="00227D57" w:rsidRDefault="007135A5">
      <w:pPr>
        <w:pStyle w:val="FootnoteText"/>
        <w:rPr>
          <w:lang w:val="en-GB"/>
        </w:rPr>
      </w:pPr>
      <w:r>
        <w:rPr>
          <w:rStyle w:val="FootnoteReference"/>
        </w:rPr>
        <w:footnoteRef/>
      </w:r>
      <w:r w:rsidRPr="00227D57">
        <w:rPr>
          <w:lang w:val="en-GB"/>
        </w:rPr>
        <w:t xml:space="preserve"> </w:t>
      </w:r>
      <w:r>
        <w:rPr>
          <w:lang w:val="en-GB"/>
        </w:rPr>
        <w:t>Initially, all properties/parameters were prefixed with “iip”. We tend to migrate those to “okto” over time.</w:t>
      </w:r>
    </w:p>
  </w:footnote>
  <w:footnote w:id="133">
    <w:p w14:paraId="4B611344" w14:textId="79ED1589" w:rsidR="007135A5" w:rsidRPr="00911C2B" w:rsidRDefault="007135A5">
      <w:pPr>
        <w:pStyle w:val="FootnoteText"/>
        <w:rPr>
          <w:lang w:val="en-GB"/>
        </w:rPr>
      </w:pPr>
      <w:r>
        <w:rPr>
          <w:rStyle w:val="FootnoteReference"/>
        </w:rPr>
        <w:footnoteRef/>
      </w:r>
      <w:r w:rsidRPr="00911C2B">
        <w:rPr>
          <w:lang w:val="en-GB"/>
        </w:rPr>
        <w:t xml:space="preserve"> </w:t>
      </w:r>
      <w:hyperlink r:id="rId92"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93" w:history="1">
        <w:r w:rsidRPr="000F4128">
          <w:rPr>
            <w:rStyle w:val="Hyperlink"/>
            <w:lang w:val="en-GB"/>
          </w:rPr>
          <w:t>https://github.com/iip-ecosphere/platform/tree/main/platform/tools/Install</w:t>
        </w:r>
      </w:hyperlink>
      <w:r>
        <w:rPr>
          <w:lang w:val="en-GB"/>
        </w:rPr>
        <w:t xml:space="preserve"> </w:t>
      </w:r>
    </w:p>
  </w:footnote>
  <w:footnote w:id="134">
    <w:p w14:paraId="1EB40884" w14:textId="1549B75B" w:rsidR="007135A5" w:rsidRPr="004765CE" w:rsidRDefault="007135A5">
      <w:pPr>
        <w:pStyle w:val="FootnoteText"/>
        <w:rPr>
          <w:lang w:val="en-GB"/>
        </w:rPr>
      </w:pPr>
      <w:r>
        <w:rPr>
          <w:rStyle w:val="FootnoteReference"/>
        </w:rPr>
        <w:footnoteRef/>
      </w:r>
      <w:r w:rsidRPr="004765CE">
        <w:rPr>
          <w:lang w:val="en-GB"/>
        </w:rPr>
        <w:t xml:space="preserve"> </w:t>
      </w:r>
      <w:r>
        <w:rPr>
          <w:lang w:val="en-GB"/>
        </w:rPr>
        <w:t xml:space="preserve">The defaults still point to the “heritage” locations </w:t>
      </w:r>
      <w:r w:rsidRPr="00A3270E">
        <w:rPr>
          <w:rFonts w:ascii="Consolas" w:hAnsi="Consolas"/>
          <w:lang w:val="en-US"/>
        </w:rPr>
        <w:t>src/main/easy</w:t>
      </w:r>
      <w:r w:rsidRPr="00A3270E">
        <w:rPr>
          <w:lang w:val="en-US"/>
        </w:rPr>
        <w:t xml:space="preserve"> and </w:t>
      </w:r>
      <w:r w:rsidRPr="00A3270E">
        <w:rPr>
          <w:rFonts w:ascii="Consolas" w:hAnsi="Consolas"/>
          <w:lang w:val="en-US"/>
        </w:rPr>
        <w:t>src/test/easy</w:t>
      </w:r>
      <w:r>
        <w:rPr>
          <w:lang w:val="en-US"/>
        </w:rPr>
        <w:t>.</w:t>
      </w:r>
    </w:p>
  </w:footnote>
  <w:footnote w:id="135">
    <w:p w14:paraId="3D048BD5" w14:textId="13295E14" w:rsidR="007135A5" w:rsidRPr="000A4CE4" w:rsidRDefault="007135A5">
      <w:pPr>
        <w:pStyle w:val="FootnoteText"/>
        <w:rPr>
          <w:lang w:val="en-GB"/>
        </w:rPr>
      </w:pPr>
      <w:r>
        <w:rPr>
          <w:rStyle w:val="FootnoteReference"/>
        </w:rPr>
        <w:footnoteRef/>
      </w:r>
      <w:r w:rsidRPr="000A4CE4">
        <w:rPr>
          <w:lang w:val="en-GB"/>
        </w:rPr>
        <w:t xml:space="preserve"> </w:t>
      </w:r>
      <w:hyperlink r:id="rId94" w:history="1">
        <w:r w:rsidRPr="00556EE8">
          <w:rPr>
            <w:rStyle w:val="Hyperlink"/>
            <w:lang w:val="en-GB"/>
          </w:rPr>
          <w:t>https://github.com/iip-ecosphere/platform/blob/main/platform/documentation/INSTALL.md</w:t>
        </w:r>
      </w:hyperlink>
      <w:r>
        <w:rPr>
          <w:lang w:val="en-GB"/>
        </w:rPr>
        <w:t xml:space="preserve"> </w:t>
      </w:r>
    </w:p>
  </w:footnote>
  <w:footnote w:id="136">
    <w:p w14:paraId="28713916" w14:textId="77777777" w:rsidR="007135A5" w:rsidRPr="00D3458F" w:rsidRDefault="007135A5" w:rsidP="004A024E">
      <w:pPr>
        <w:pStyle w:val="FootnoteText"/>
        <w:rPr>
          <w:lang w:val="en-GB"/>
        </w:rPr>
      </w:pPr>
      <w:r>
        <w:rPr>
          <w:rStyle w:val="FootnoteReference"/>
        </w:rPr>
        <w:footnoteRef/>
      </w:r>
      <w:r w:rsidRPr="00D3458F">
        <w:rPr>
          <w:lang w:val="en-GB"/>
        </w:rPr>
        <w:t xml:space="preserve"> </w:t>
      </w:r>
      <w:hyperlink r:id="rId95" w:history="1">
        <w:r w:rsidRPr="000B1CCB">
          <w:rPr>
            <w:rStyle w:val="Hyperlink"/>
            <w:lang w:val="en-GB"/>
          </w:rPr>
          <w:t>https://jupyter.org/</w:t>
        </w:r>
      </w:hyperlink>
      <w:r>
        <w:rPr>
          <w:lang w:val="en-GB"/>
        </w:rPr>
        <w:t xml:space="preserve"> </w:t>
      </w:r>
    </w:p>
  </w:footnote>
  <w:footnote w:id="137">
    <w:p w14:paraId="165C2ECA" w14:textId="20F038B4" w:rsidR="007135A5" w:rsidRPr="00E00806" w:rsidRDefault="007135A5" w:rsidP="00E00806">
      <w:pPr>
        <w:pStyle w:val="FootnoteText"/>
        <w:tabs>
          <w:tab w:val="left" w:pos="6946"/>
        </w:tabs>
        <w:rPr>
          <w:lang w:val="en-GB"/>
        </w:rPr>
      </w:pPr>
      <w:r>
        <w:rPr>
          <w:rStyle w:val="FootnoteReference"/>
        </w:rPr>
        <w:footnoteRef/>
      </w:r>
      <w:r w:rsidRPr="00E00806">
        <w:rPr>
          <w:lang w:val="en-GB"/>
        </w:rPr>
        <w:t xml:space="preserve"> </w:t>
      </w:r>
      <w:hyperlink r:id="rId96" w:history="1">
        <w:r w:rsidRPr="00556EE8">
          <w:rPr>
            <w:rStyle w:val="Hyperlink"/>
            <w:lang w:val="en-GB"/>
          </w:rPr>
          <w:t>https://github.com/iip-ecosphere/platform/blob/main/platform/tests/test.environment/README.md</w:t>
        </w:r>
      </w:hyperlink>
      <w:r>
        <w:rPr>
          <w:lang w:val="en-GB"/>
        </w:rPr>
        <w:t xml:space="preserve"> </w:t>
      </w:r>
    </w:p>
  </w:footnote>
  <w:footnote w:id="138">
    <w:p w14:paraId="6D26E37A" w14:textId="46DB6DDF" w:rsidR="007135A5" w:rsidRPr="00685389" w:rsidRDefault="007135A5">
      <w:pPr>
        <w:pStyle w:val="FootnoteText"/>
        <w:rPr>
          <w:lang w:val="en-GB"/>
        </w:rPr>
      </w:pPr>
      <w:r w:rsidRPr="008F4D10">
        <w:rPr>
          <w:rStyle w:val="FootnoteReference"/>
        </w:rPr>
        <w:footnoteRef/>
      </w:r>
      <w:r w:rsidRPr="008F4D10">
        <w:rPr>
          <w:lang w:val="en-GB"/>
        </w:rPr>
        <w:t xml:space="preserve"> Please note that IVML provides similar primitive types that we use to specify the structure of the configuration model, i.e., the IVML primitive types are on meta (M2) level rather than on model level (M1) that we target here.</w:t>
      </w:r>
    </w:p>
  </w:footnote>
  <w:footnote w:id="139">
    <w:p w14:paraId="698652AD" w14:textId="77777777" w:rsidR="007135A5" w:rsidRPr="007B3BC7" w:rsidRDefault="007135A5"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40">
    <w:p w14:paraId="611E981A" w14:textId="77777777" w:rsidR="007135A5" w:rsidRPr="0006519A" w:rsidRDefault="007135A5"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41">
    <w:p w14:paraId="6DBE14CE" w14:textId="77777777" w:rsidR="007135A5" w:rsidRPr="00DE3052" w:rsidRDefault="007135A5"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42">
    <w:p w14:paraId="30310A3D" w14:textId="77777777" w:rsidR="007135A5" w:rsidRPr="00017DA6" w:rsidRDefault="007135A5"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43">
    <w:p w14:paraId="6462931C" w14:textId="77777777" w:rsidR="007135A5" w:rsidRPr="006461D2" w:rsidRDefault="007135A5" w:rsidP="00EF60A9">
      <w:pPr>
        <w:pStyle w:val="FootnoteText"/>
        <w:rPr>
          <w:lang w:val="en-US"/>
        </w:rPr>
      </w:pPr>
      <w:r>
        <w:rPr>
          <w:rStyle w:val="FootnoteReference"/>
        </w:rPr>
        <w:footnoteRef/>
      </w:r>
      <w:r w:rsidRPr="006461D2">
        <w:rPr>
          <w:lang w:val="en-US"/>
        </w:rPr>
        <w:t xml:space="preserve"> </w:t>
      </w:r>
      <w:hyperlink r:id="rId97" w:history="1">
        <w:r w:rsidRPr="009C3FDF">
          <w:rPr>
            <w:rStyle w:val="Hyperlink"/>
            <w:lang w:val="en-US"/>
          </w:rPr>
          <w:t>https://en.wikipedia.org/wiki/Multitier_architecture</w:t>
        </w:r>
      </w:hyperlink>
      <w:r>
        <w:rPr>
          <w:lang w:val="en-US"/>
        </w:rPr>
        <w:t xml:space="preserve"> </w:t>
      </w:r>
    </w:p>
  </w:footnote>
  <w:footnote w:id="144">
    <w:p w14:paraId="34B287EB" w14:textId="77777777" w:rsidR="007135A5" w:rsidRPr="0006519A" w:rsidRDefault="007135A5"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45">
    <w:p w14:paraId="401507AE" w14:textId="77777777" w:rsidR="007135A5" w:rsidRPr="006461D2" w:rsidRDefault="007135A5" w:rsidP="00EF60A9">
      <w:pPr>
        <w:pStyle w:val="FootnoteText"/>
        <w:rPr>
          <w:lang w:val="en-US"/>
        </w:rPr>
      </w:pPr>
      <w:r>
        <w:rPr>
          <w:rStyle w:val="FootnoteReference"/>
        </w:rPr>
        <w:footnoteRef/>
      </w:r>
      <w:r w:rsidRPr="006461D2">
        <w:rPr>
          <w:lang w:val="en-US"/>
        </w:rPr>
        <w:t xml:space="preserve"> </w:t>
      </w:r>
      <w:hyperlink r:id="rId98" w:history="1">
        <w:r w:rsidRPr="009C3FDF">
          <w:rPr>
            <w:rStyle w:val="Hyperlink"/>
            <w:lang w:val="en-US"/>
          </w:rPr>
          <w:t>https://en.wikipedia.org/wiki/Builder_pattern</w:t>
        </w:r>
      </w:hyperlink>
      <w:r>
        <w:rPr>
          <w:lang w:val="en-US"/>
        </w:rPr>
        <w:t xml:space="preserve"> </w:t>
      </w:r>
    </w:p>
  </w:footnote>
  <w:footnote w:id="146">
    <w:p w14:paraId="01D478BA" w14:textId="77777777" w:rsidR="007135A5" w:rsidRPr="00017DA6" w:rsidRDefault="007135A5" w:rsidP="00EF60A9">
      <w:pPr>
        <w:pStyle w:val="FootnoteText"/>
        <w:rPr>
          <w:lang w:val="en-US"/>
        </w:rPr>
      </w:pPr>
      <w:r>
        <w:rPr>
          <w:rStyle w:val="FootnoteReference"/>
        </w:rPr>
        <w:footnoteRef/>
      </w:r>
      <w:r w:rsidRPr="00017DA6">
        <w:rPr>
          <w:lang w:val="en-US"/>
        </w:rPr>
        <w:t xml:space="preserve"> </w:t>
      </w:r>
      <w:hyperlink r:id="rId99" w:history="1">
        <w:r w:rsidRPr="00FD5D39">
          <w:rPr>
            <w:rStyle w:val="Hyperlink"/>
            <w:lang w:val="en-US"/>
          </w:rPr>
          <w:t>https://en.wikipedia.org/wiki/Visitor_pattern</w:t>
        </w:r>
      </w:hyperlink>
      <w:r>
        <w:rPr>
          <w:lang w:val="en-US"/>
        </w:rPr>
        <w:t xml:space="preserve"> </w:t>
      </w:r>
    </w:p>
  </w:footnote>
  <w:footnote w:id="147">
    <w:p w14:paraId="4F283B3B" w14:textId="77777777" w:rsidR="007135A5" w:rsidRPr="006461D2" w:rsidRDefault="007135A5" w:rsidP="00EF60A9">
      <w:pPr>
        <w:pStyle w:val="FootnoteText"/>
        <w:rPr>
          <w:lang w:val="en-US"/>
        </w:rPr>
      </w:pPr>
      <w:r>
        <w:rPr>
          <w:rStyle w:val="FootnoteReference"/>
        </w:rPr>
        <w:footnoteRef/>
      </w:r>
      <w:r w:rsidRPr="006461D2">
        <w:rPr>
          <w:lang w:val="en-US"/>
        </w:rPr>
        <w:t xml:space="preserve"> </w:t>
      </w:r>
      <w:hyperlink r:id="rId100" w:history="1">
        <w:r w:rsidRPr="009C3FDF">
          <w:rPr>
            <w:rStyle w:val="Hyperlink"/>
            <w:lang w:val="en-US"/>
          </w:rPr>
          <w:t>https://en.wikipedia.org/wiki/Factory_method_pattern</w:t>
        </w:r>
      </w:hyperlink>
      <w:r>
        <w:rPr>
          <w:lang w:val="en-US"/>
        </w:rPr>
        <w:t xml:space="preserve"> </w:t>
      </w:r>
    </w:p>
  </w:footnote>
  <w:footnote w:id="148">
    <w:p w14:paraId="55752119" w14:textId="77777777" w:rsidR="007135A5" w:rsidRPr="003D6084" w:rsidRDefault="007135A5" w:rsidP="00EF60A9">
      <w:pPr>
        <w:pStyle w:val="FootnoteText"/>
        <w:rPr>
          <w:lang w:val="en-US"/>
        </w:rPr>
      </w:pPr>
      <w:r>
        <w:rPr>
          <w:rStyle w:val="FootnoteReference"/>
        </w:rPr>
        <w:footnoteRef/>
      </w:r>
      <w:r w:rsidRPr="003D6084">
        <w:rPr>
          <w:lang w:val="en-US"/>
        </w:rPr>
        <w:t xml:space="preserve"> </w:t>
      </w:r>
      <w:hyperlink r:id="rId101"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7135A5" w:rsidRDefault="007135A5">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7135A5" w:rsidRPr="00C8307C" w:rsidRDefault="007135A5"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30"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1E909B38" w:rsidR="00B80572" w:rsidRPr="00C8307C" w:rsidRDefault="00B80572"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7135A5" w:rsidRPr="00BB6BA2" w:rsidRDefault="007135A5"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1"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" fillcolor="#086171" stroked="f" strokeweight="1pt">
              <v:textbox>
                <w:txbxContent>
                  <w:p w14:paraId="0B9BB3FB" w14:textId="53B7479F" w:rsidR="00B80572" w:rsidRPr="00BB6BA2" w:rsidRDefault="00B80572"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7135A5" w:rsidRDefault="007135A5">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7135A5" w:rsidRPr="00526D58" w:rsidRDefault="007135A5"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2"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2D6A1F57" w:rsidR="00B80572" w:rsidRPr="00526D58" w:rsidRDefault="00B80572"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7135A5" w:rsidRPr="009B57B8" w:rsidRDefault="007135A5"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3"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" fillcolor="#086171" stroked="f" strokeweight="1pt">
              <v:textbox>
                <w:txbxContent>
                  <w:p w14:paraId="34907929" w14:textId="59A61C58" w:rsidR="00B80572" w:rsidRPr="009B57B8" w:rsidRDefault="00B80572"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3A08F0"/>
    <w:multiLevelType w:val="hybridMultilevel"/>
    <w:tmpl w:val="2C1480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BD60A1"/>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5"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1EB12F8D"/>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4080A52"/>
    <w:multiLevelType w:val="hybridMultilevel"/>
    <w:tmpl w:val="51C08562"/>
    <w:lvl w:ilvl="0" w:tplc="20000001">
      <w:start w:val="1"/>
      <w:numFmt w:val="bullet"/>
      <w:lvlText w:val=""/>
      <w:lvlJc w:val="left"/>
      <w:pPr>
        <w:ind w:left="1125" w:hanging="360"/>
      </w:pPr>
      <w:rPr>
        <w:rFonts w:ascii="Symbol" w:hAnsi="Symbol" w:hint="default"/>
      </w:rPr>
    </w:lvl>
    <w:lvl w:ilvl="1" w:tplc="20000003" w:tentative="1">
      <w:start w:val="1"/>
      <w:numFmt w:val="bullet"/>
      <w:lvlText w:val="o"/>
      <w:lvlJc w:val="left"/>
      <w:pPr>
        <w:ind w:left="1845" w:hanging="360"/>
      </w:pPr>
      <w:rPr>
        <w:rFonts w:ascii="Courier New" w:hAnsi="Courier New" w:cs="Courier New" w:hint="default"/>
      </w:rPr>
    </w:lvl>
    <w:lvl w:ilvl="2" w:tplc="20000005" w:tentative="1">
      <w:start w:val="1"/>
      <w:numFmt w:val="bullet"/>
      <w:lvlText w:val=""/>
      <w:lvlJc w:val="left"/>
      <w:pPr>
        <w:ind w:left="2565" w:hanging="360"/>
      </w:pPr>
      <w:rPr>
        <w:rFonts w:ascii="Wingdings" w:hAnsi="Wingdings" w:hint="default"/>
      </w:rPr>
    </w:lvl>
    <w:lvl w:ilvl="3" w:tplc="20000001" w:tentative="1">
      <w:start w:val="1"/>
      <w:numFmt w:val="bullet"/>
      <w:lvlText w:val=""/>
      <w:lvlJc w:val="left"/>
      <w:pPr>
        <w:ind w:left="3285" w:hanging="360"/>
      </w:pPr>
      <w:rPr>
        <w:rFonts w:ascii="Symbol" w:hAnsi="Symbol" w:hint="default"/>
      </w:rPr>
    </w:lvl>
    <w:lvl w:ilvl="4" w:tplc="20000003" w:tentative="1">
      <w:start w:val="1"/>
      <w:numFmt w:val="bullet"/>
      <w:lvlText w:val="o"/>
      <w:lvlJc w:val="left"/>
      <w:pPr>
        <w:ind w:left="4005" w:hanging="360"/>
      </w:pPr>
      <w:rPr>
        <w:rFonts w:ascii="Courier New" w:hAnsi="Courier New" w:cs="Courier New" w:hint="default"/>
      </w:rPr>
    </w:lvl>
    <w:lvl w:ilvl="5" w:tplc="20000005" w:tentative="1">
      <w:start w:val="1"/>
      <w:numFmt w:val="bullet"/>
      <w:lvlText w:val=""/>
      <w:lvlJc w:val="left"/>
      <w:pPr>
        <w:ind w:left="4725" w:hanging="360"/>
      </w:pPr>
      <w:rPr>
        <w:rFonts w:ascii="Wingdings" w:hAnsi="Wingdings" w:hint="default"/>
      </w:rPr>
    </w:lvl>
    <w:lvl w:ilvl="6" w:tplc="20000001" w:tentative="1">
      <w:start w:val="1"/>
      <w:numFmt w:val="bullet"/>
      <w:lvlText w:val=""/>
      <w:lvlJc w:val="left"/>
      <w:pPr>
        <w:ind w:left="5445" w:hanging="360"/>
      </w:pPr>
      <w:rPr>
        <w:rFonts w:ascii="Symbol" w:hAnsi="Symbol" w:hint="default"/>
      </w:rPr>
    </w:lvl>
    <w:lvl w:ilvl="7" w:tplc="20000003" w:tentative="1">
      <w:start w:val="1"/>
      <w:numFmt w:val="bullet"/>
      <w:lvlText w:val="o"/>
      <w:lvlJc w:val="left"/>
      <w:pPr>
        <w:ind w:left="6165" w:hanging="360"/>
      </w:pPr>
      <w:rPr>
        <w:rFonts w:ascii="Courier New" w:hAnsi="Courier New" w:cs="Courier New" w:hint="default"/>
      </w:rPr>
    </w:lvl>
    <w:lvl w:ilvl="8" w:tplc="20000005" w:tentative="1">
      <w:start w:val="1"/>
      <w:numFmt w:val="bullet"/>
      <w:lvlText w:val=""/>
      <w:lvlJc w:val="left"/>
      <w:pPr>
        <w:ind w:left="6885" w:hanging="360"/>
      </w:pPr>
      <w:rPr>
        <w:rFonts w:ascii="Wingdings" w:hAnsi="Wingdings" w:hint="default"/>
      </w:rPr>
    </w:lvl>
  </w:abstractNum>
  <w:abstractNum w:abstractNumId="20"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15127E8"/>
    <w:multiLevelType w:val="hybridMultilevel"/>
    <w:tmpl w:val="AC5E34E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2995475"/>
    <w:multiLevelType w:val="hybridMultilevel"/>
    <w:tmpl w:val="916C66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30"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33D66646"/>
    <w:multiLevelType w:val="hybridMultilevel"/>
    <w:tmpl w:val="D3BEDFB2"/>
    <w:lvl w:ilvl="0" w:tplc="ADFC428C">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3CE01B3D"/>
    <w:multiLevelType w:val="hybridMultilevel"/>
    <w:tmpl w:val="308E2AE8"/>
    <w:lvl w:ilvl="0" w:tplc="B5A4DCAC">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3E3837F5"/>
    <w:multiLevelType w:val="hybridMultilevel"/>
    <w:tmpl w:val="C3E272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91772F"/>
    <w:multiLevelType w:val="hybridMultilevel"/>
    <w:tmpl w:val="DA267D0E"/>
    <w:lvl w:ilvl="0" w:tplc="2000000F">
      <w:start w:val="1"/>
      <w:numFmt w:val="decimal"/>
      <w:lvlText w:val="%1."/>
      <w:lvlJc w:val="left"/>
      <w:pPr>
        <w:ind w:left="766" w:hanging="360"/>
      </w:pPr>
    </w:lvl>
    <w:lvl w:ilvl="1" w:tplc="2734530E">
      <w:start w:val="1"/>
      <w:numFmt w:val="lowerLetter"/>
      <w:lvlText w:val="%2)"/>
      <w:lvlJc w:val="left"/>
      <w:pPr>
        <w:ind w:left="1486" w:hanging="360"/>
      </w:pPr>
      <w:rPr>
        <w:rFonts w:hint="default"/>
      </w:r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41"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4DD24874"/>
    <w:multiLevelType w:val="hybridMultilevel"/>
    <w:tmpl w:val="9E56F2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4F315CE9"/>
    <w:multiLevelType w:val="hybridMultilevel"/>
    <w:tmpl w:val="ED8A50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5"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8"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5AED0C4A"/>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1"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52"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5F7A0CA5"/>
    <w:multiLevelType w:val="hybridMultilevel"/>
    <w:tmpl w:val="9DE04A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AB871D7"/>
    <w:multiLevelType w:val="hybridMultilevel"/>
    <w:tmpl w:val="3B5CC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0"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1" w15:restartNumberingAfterBreak="0">
    <w:nsid w:val="6CDE60E0"/>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2" w15:restartNumberingAfterBreak="0">
    <w:nsid w:val="6E296895"/>
    <w:multiLevelType w:val="hybridMultilevel"/>
    <w:tmpl w:val="F93AEED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3"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4"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5"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6"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7" w15:restartNumberingAfterBreak="0">
    <w:nsid w:val="740D6EFA"/>
    <w:multiLevelType w:val="hybridMultilevel"/>
    <w:tmpl w:val="69CC35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8" w15:restartNumberingAfterBreak="0">
    <w:nsid w:val="74FE0A4C"/>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9"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0"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1"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2"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1"/>
  </w:num>
  <w:num w:numId="2">
    <w:abstractNumId w:val="48"/>
  </w:num>
  <w:num w:numId="3">
    <w:abstractNumId w:val="6"/>
  </w:num>
  <w:num w:numId="4">
    <w:abstractNumId w:val="4"/>
  </w:num>
  <w:num w:numId="5">
    <w:abstractNumId w:val="45"/>
  </w:num>
  <w:num w:numId="6">
    <w:abstractNumId w:val="8"/>
  </w:num>
  <w:num w:numId="7">
    <w:abstractNumId w:val="24"/>
  </w:num>
  <w:num w:numId="8">
    <w:abstractNumId w:val="11"/>
  </w:num>
  <w:num w:numId="9">
    <w:abstractNumId w:val="3"/>
  </w:num>
  <w:num w:numId="10">
    <w:abstractNumId w:val="39"/>
  </w:num>
  <w:num w:numId="11">
    <w:abstractNumId w:val="58"/>
  </w:num>
  <w:num w:numId="12">
    <w:abstractNumId w:val="56"/>
  </w:num>
  <w:num w:numId="13">
    <w:abstractNumId w:val="40"/>
  </w:num>
  <w:num w:numId="14">
    <w:abstractNumId w:val="23"/>
  </w:num>
  <w:num w:numId="15">
    <w:abstractNumId w:val="44"/>
  </w:num>
  <w:num w:numId="16">
    <w:abstractNumId w:val="29"/>
  </w:num>
  <w:num w:numId="17">
    <w:abstractNumId w:val="55"/>
  </w:num>
  <w:num w:numId="18">
    <w:abstractNumId w:val="67"/>
  </w:num>
  <w:num w:numId="19">
    <w:abstractNumId w:val="30"/>
  </w:num>
  <w:num w:numId="20">
    <w:abstractNumId w:val="63"/>
  </w:num>
  <w:num w:numId="21">
    <w:abstractNumId w:val="61"/>
  </w:num>
  <w:num w:numId="22">
    <w:abstractNumId w:val="16"/>
  </w:num>
  <w:num w:numId="23">
    <w:abstractNumId w:val="10"/>
  </w:num>
  <w:num w:numId="24">
    <w:abstractNumId w:val="14"/>
  </w:num>
  <w:num w:numId="25">
    <w:abstractNumId w:val="35"/>
  </w:num>
  <w:num w:numId="26">
    <w:abstractNumId w:val="37"/>
  </w:num>
  <w:num w:numId="27">
    <w:abstractNumId w:val="46"/>
  </w:num>
  <w:num w:numId="28">
    <w:abstractNumId w:val="65"/>
  </w:num>
  <w:num w:numId="29">
    <w:abstractNumId w:val="71"/>
  </w:num>
  <w:num w:numId="30">
    <w:abstractNumId w:val="19"/>
  </w:num>
  <w:num w:numId="31">
    <w:abstractNumId w:val="36"/>
  </w:num>
  <w:num w:numId="32">
    <w:abstractNumId w:val="59"/>
  </w:num>
  <w:num w:numId="33">
    <w:abstractNumId w:val="54"/>
  </w:num>
  <w:num w:numId="34">
    <w:abstractNumId w:val="34"/>
  </w:num>
  <w:num w:numId="35">
    <w:abstractNumId w:val="52"/>
  </w:num>
  <w:num w:numId="36">
    <w:abstractNumId w:val="9"/>
  </w:num>
  <w:num w:numId="37">
    <w:abstractNumId w:val="25"/>
  </w:num>
  <w:num w:numId="38">
    <w:abstractNumId w:val="70"/>
  </w:num>
  <w:num w:numId="39">
    <w:abstractNumId w:val="26"/>
  </w:num>
  <w:num w:numId="40">
    <w:abstractNumId w:val="57"/>
  </w:num>
  <w:num w:numId="41">
    <w:abstractNumId w:val="2"/>
  </w:num>
  <w:num w:numId="42">
    <w:abstractNumId w:val="32"/>
  </w:num>
  <w:num w:numId="43">
    <w:abstractNumId w:val="7"/>
  </w:num>
  <w:num w:numId="44">
    <w:abstractNumId w:val="22"/>
  </w:num>
  <w:num w:numId="45">
    <w:abstractNumId w:val="15"/>
  </w:num>
  <w:num w:numId="46">
    <w:abstractNumId w:val="0"/>
  </w:num>
  <w:num w:numId="47">
    <w:abstractNumId w:val="60"/>
  </w:num>
  <w:num w:numId="48">
    <w:abstractNumId w:val="49"/>
  </w:num>
  <w:num w:numId="49">
    <w:abstractNumId w:val="12"/>
  </w:num>
  <w:num w:numId="50">
    <w:abstractNumId w:val="42"/>
  </w:num>
  <w:num w:numId="51">
    <w:abstractNumId w:val="5"/>
  </w:num>
  <w:num w:numId="52">
    <w:abstractNumId w:val="72"/>
  </w:num>
  <w:num w:numId="53">
    <w:abstractNumId w:val="18"/>
  </w:num>
  <w:num w:numId="54">
    <w:abstractNumId w:val="38"/>
  </w:num>
  <w:num w:numId="55">
    <w:abstractNumId w:val="47"/>
  </w:num>
  <w:num w:numId="56">
    <w:abstractNumId w:val="33"/>
  </w:num>
  <w:num w:numId="57">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3"/>
  </w:num>
  <w:num w:numId="59">
    <w:abstractNumId w:val="17"/>
  </w:num>
  <w:num w:numId="60">
    <w:abstractNumId w:val="68"/>
  </w:num>
  <w:num w:numId="61">
    <w:abstractNumId w:val="43"/>
  </w:num>
  <w:num w:numId="62">
    <w:abstractNumId w:val="27"/>
  </w:num>
  <w:num w:numId="63">
    <w:abstractNumId w:val="50"/>
  </w:num>
  <w:num w:numId="64">
    <w:abstractNumId w:val="62"/>
  </w:num>
  <w:num w:numId="65">
    <w:abstractNumId w:val="31"/>
  </w:num>
  <w:num w:numId="66">
    <w:abstractNumId w:val="21"/>
  </w:num>
  <w:num w:numId="67">
    <w:abstractNumId w:val="1"/>
  </w:num>
  <w:num w:numId="68">
    <w:abstractNumId w:val="66"/>
  </w:num>
  <w:num w:numId="69">
    <w:abstractNumId w:val="20"/>
  </w:num>
  <w:num w:numId="70">
    <w:abstractNumId w:val="69"/>
  </w:num>
  <w:num w:numId="71">
    <w:abstractNumId w:val="64"/>
  </w:num>
  <w:num w:numId="72">
    <w:abstractNumId w:val="53"/>
  </w:num>
  <w:num w:numId="73">
    <w:abstractNumId w:val="28"/>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olger Eichelberger">
    <w15:presenceInfo w15:providerId="AD" w15:userId="S-1-5-21-1585363792-2588653877-132038687-11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A8A"/>
    <w:rsid w:val="00003B43"/>
    <w:rsid w:val="00003C47"/>
    <w:rsid w:val="00003F78"/>
    <w:rsid w:val="00004017"/>
    <w:rsid w:val="000040B6"/>
    <w:rsid w:val="00004139"/>
    <w:rsid w:val="00004157"/>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3D3"/>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D8D"/>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A5E"/>
    <w:rsid w:val="000D5AEA"/>
    <w:rsid w:val="000D5B6E"/>
    <w:rsid w:val="000D5E74"/>
    <w:rsid w:val="000D5E93"/>
    <w:rsid w:val="000D642C"/>
    <w:rsid w:val="000D64E2"/>
    <w:rsid w:val="000D6698"/>
    <w:rsid w:val="000D66BF"/>
    <w:rsid w:val="000D69AB"/>
    <w:rsid w:val="000D6AD4"/>
    <w:rsid w:val="000D6B90"/>
    <w:rsid w:val="000D6BA4"/>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3B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8FB"/>
    <w:rsid w:val="0012291D"/>
    <w:rsid w:val="00122ADE"/>
    <w:rsid w:val="00122D55"/>
    <w:rsid w:val="00122F7D"/>
    <w:rsid w:val="00123523"/>
    <w:rsid w:val="001237BC"/>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A09"/>
    <w:rsid w:val="00190C0C"/>
    <w:rsid w:val="00190FEA"/>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0EF8"/>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0B1"/>
    <w:rsid w:val="001B6154"/>
    <w:rsid w:val="001B618C"/>
    <w:rsid w:val="001B621D"/>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237"/>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4B2"/>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2F2D"/>
    <w:rsid w:val="001E304A"/>
    <w:rsid w:val="001E304F"/>
    <w:rsid w:val="001E30B4"/>
    <w:rsid w:val="001E314C"/>
    <w:rsid w:val="001E3216"/>
    <w:rsid w:val="001E330C"/>
    <w:rsid w:val="001E3538"/>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A0"/>
    <w:rsid w:val="0021574B"/>
    <w:rsid w:val="00215870"/>
    <w:rsid w:val="00215BD9"/>
    <w:rsid w:val="00215C0C"/>
    <w:rsid w:val="00215D07"/>
    <w:rsid w:val="00216016"/>
    <w:rsid w:val="002164D5"/>
    <w:rsid w:val="002165BE"/>
    <w:rsid w:val="0021660F"/>
    <w:rsid w:val="0021693F"/>
    <w:rsid w:val="0021695D"/>
    <w:rsid w:val="00216A2A"/>
    <w:rsid w:val="00216B53"/>
    <w:rsid w:val="00216BAD"/>
    <w:rsid w:val="00216BDA"/>
    <w:rsid w:val="00216FBA"/>
    <w:rsid w:val="002170CC"/>
    <w:rsid w:val="0021716F"/>
    <w:rsid w:val="00217185"/>
    <w:rsid w:val="00217299"/>
    <w:rsid w:val="002173C9"/>
    <w:rsid w:val="002173E6"/>
    <w:rsid w:val="002174EA"/>
    <w:rsid w:val="00217670"/>
    <w:rsid w:val="002176F9"/>
    <w:rsid w:val="0021775C"/>
    <w:rsid w:val="002177CD"/>
    <w:rsid w:val="002179CF"/>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553"/>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27D57"/>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2A2"/>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3B2"/>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ACC"/>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2F2"/>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69C"/>
    <w:rsid w:val="002819C2"/>
    <w:rsid w:val="00281B10"/>
    <w:rsid w:val="00281B1D"/>
    <w:rsid w:val="00281B36"/>
    <w:rsid w:val="00281DF7"/>
    <w:rsid w:val="00282034"/>
    <w:rsid w:val="0028221F"/>
    <w:rsid w:val="00282B70"/>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0D8"/>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1D7"/>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56"/>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36"/>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317"/>
    <w:rsid w:val="002F44AD"/>
    <w:rsid w:val="002F44C5"/>
    <w:rsid w:val="002F4748"/>
    <w:rsid w:val="002F4FF5"/>
    <w:rsid w:val="002F57AB"/>
    <w:rsid w:val="002F57B1"/>
    <w:rsid w:val="002F5A25"/>
    <w:rsid w:val="002F5A9D"/>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1E2"/>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36E"/>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058"/>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0E4C"/>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2658"/>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250"/>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067"/>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60"/>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0BB"/>
    <w:rsid w:val="004031DF"/>
    <w:rsid w:val="00403346"/>
    <w:rsid w:val="0040379E"/>
    <w:rsid w:val="00403F3D"/>
    <w:rsid w:val="004042CE"/>
    <w:rsid w:val="004043AE"/>
    <w:rsid w:val="0040454C"/>
    <w:rsid w:val="0040473D"/>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6E7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750"/>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7B2"/>
    <w:rsid w:val="00433A5B"/>
    <w:rsid w:val="00433B52"/>
    <w:rsid w:val="00433C62"/>
    <w:rsid w:val="00433DBB"/>
    <w:rsid w:val="00434052"/>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2D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1FF"/>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630"/>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9DF"/>
    <w:rsid w:val="00451C3E"/>
    <w:rsid w:val="00451F27"/>
    <w:rsid w:val="004520F2"/>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AD6"/>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922"/>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A2A"/>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090"/>
    <w:rsid w:val="004A21F8"/>
    <w:rsid w:val="004A24AA"/>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D75"/>
    <w:rsid w:val="004B0DBD"/>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21"/>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266"/>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202C4"/>
    <w:rsid w:val="00520315"/>
    <w:rsid w:val="0052032D"/>
    <w:rsid w:val="00520681"/>
    <w:rsid w:val="00520AA7"/>
    <w:rsid w:val="00520AE1"/>
    <w:rsid w:val="00520AF6"/>
    <w:rsid w:val="00520B55"/>
    <w:rsid w:val="00520E69"/>
    <w:rsid w:val="00520F4E"/>
    <w:rsid w:val="00521012"/>
    <w:rsid w:val="00521635"/>
    <w:rsid w:val="00521724"/>
    <w:rsid w:val="00521791"/>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3D0A"/>
    <w:rsid w:val="00544274"/>
    <w:rsid w:val="00544283"/>
    <w:rsid w:val="0054466F"/>
    <w:rsid w:val="00544876"/>
    <w:rsid w:val="00544C3F"/>
    <w:rsid w:val="005451D4"/>
    <w:rsid w:val="00545308"/>
    <w:rsid w:val="00545B00"/>
    <w:rsid w:val="00545B30"/>
    <w:rsid w:val="00545BB4"/>
    <w:rsid w:val="00546024"/>
    <w:rsid w:val="00546963"/>
    <w:rsid w:val="00546A10"/>
    <w:rsid w:val="00546B03"/>
    <w:rsid w:val="00546B6A"/>
    <w:rsid w:val="00546BD0"/>
    <w:rsid w:val="00546BFE"/>
    <w:rsid w:val="005473E9"/>
    <w:rsid w:val="005477EB"/>
    <w:rsid w:val="005478EE"/>
    <w:rsid w:val="00547A6C"/>
    <w:rsid w:val="00547E7F"/>
    <w:rsid w:val="0055011D"/>
    <w:rsid w:val="005501CE"/>
    <w:rsid w:val="005503B7"/>
    <w:rsid w:val="0055040D"/>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CD"/>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A62"/>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39F"/>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5D7F"/>
    <w:rsid w:val="00586090"/>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A0B"/>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30"/>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5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9D"/>
    <w:rsid w:val="005D31CC"/>
    <w:rsid w:val="005D3692"/>
    <w:rsid w:val="005D391F"/>
    <w:rsid w:val="005D3D2E"/>
    <w:rsid w:val="005D3ED0"/>
    <w:rsid w:val="005D470E"/>
    <w:rsid w:val="005D497C"/>
    <w:rsid w:val="005D4AB3"/>
    <w:rsid w:val="005D4C62"/>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2C2"/>
    <w:rsid w:val="005F23E6"/>
    <w:rsid w:val="005F2878"/>
    <w:rsid w:val="005F2B3C"/>
    <w:rsid w:val="005F2B51"/>
    <w:rsid w:val="005F2C70"/>
    <w:rsid w:val="005F2F4C"/>
    <w:rsid w:val="005F2F53"/>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9F0"/>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A93"/>
    <w:rsid w:val="00643C9E"/>
    <w:rsid w:val="00643CA2"/>
    <w:rsid w:val="00643EC7"/>
    <w:rsid w:val="0064415E"/>
    <w:rsid w:val="006441D6"/>
    <w:rsid w:val="00644423"/>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C9B"/>
    <w:rsid w:val="00667EF6"/>
    <w:rsid w:val="00670216"/>
    <w:rsid w:val="0067035F"/>
    <w:rsid w:val="00670721"/>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174"/>
    <w:rsid w:val="006733FF"/>
    <w:rsid w:val="006734F3"/>
    <w:rsid w:val="0067372E"/>
    <w:rsid w:val="00673850"/>
    <w:rsid w:val="00673AE8"/>
    <w:rsid w:val="00673C31"/>
    <w:rsid w:val="00673C3F"/>
    <w:rsid w:val="00673C71"/>
    <w:rsid w:val="00673E8B"/>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132"/>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1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507"/>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7F5"/>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D68"/>
    <w:rsid w:val="006B0EC3"/>
    <w:rsid w:val="006B0FE2"/>
    <w:rsid w:val="006B1481"/>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D2E"/>
    <w:rsid w:val="006C198B"/>
    <w:rsid w:val="006C1E0B"/>
    <w:rsid w:val="006C1F10"/>
    <w:rsid w:val="006C1F27"/>
    <w:rsid w:val="006C21D3"/>
    <w:rsid w:val="006C2B13"/>
    <w:rsid w:val="006C2B57"/>
    <w:rsid w:val="006C2C48"/>
    <w:rsid w:val="006C320D"/>
    <w:rsid w:val="006C33DA"/>
    <w:rsid w:val="006C3440"/>
    <w:rsid w:val="006C37F6"/>
    <w:rsid w:val="006C4146"/>
    <w:rsid w:val="006C41C8"/>
    <w:rsid w:val="006C4337"/>
    <w:rsid w:val="006C4716"/>
    <w:rsid w:val="006C47AB"/>
    <w:rsid w:val="006C4A16"/>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1E6"/>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6FB9"/>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5A5"/>
    <w:rsid w:val="00713938"/>
    <w:rsid w:val="00713A3A"/>
    <w:rsid w:val="00713B7C"/>
    <w:rsid w:val="00713BBB"/>
    <w:rsid w:val="00713BC8"/>
    <w:rsid w:val="00713C70"/>
    <w:rsid w:val="00713E6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9EA"/>
    <w:rsid w:val="00743B0E"/>
    <w:rsid w:val="00743C2E"/>
    <w:rsid w:val="0074444A"/>
    <w:rsid w:val="00744645"/>
    <w:rsid w:val="00745139"/>
    <w:rsid w:val="007452DA"/>
    <w:rsid w:val="00745331"/>
    <w:rsid w:val="0074533E"/>
    <w:rsid w:val="007453E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93C"/>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A52"/>
    <w:rsid w:val="00757DF2"/>
    <w:rsid w:val="00757F3A"/>
    <w:rsid w:val="00757F6B"/>
    <w:rsid w:val="007602B3"/>
    <w:rsid w:val="007604FF"/>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C24"/>
    <w:rsid w:val="00765E0C"/>
    <w:rsid w:val="00765EE0"/>
    <w:rsid w:val="007666E6"/>
    <w:rsid w:val="00766768"/>
    <w:rsid w:val="0076679D"/>
    <w:rsid w:val="0076696B"/>
    <w:rsid w:val="00766ADF"/>
    <w:rsid w:val="00766AFE"/>
    <w:rsid w:val="00766B4A"/>
    <w:rsid w:val="00766BA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1F5"/>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DB"/>
    <w:rsid w:val="007A0CDF"/>
    <w:rsid w:val="007A0DB3"/>
    <w:rsid w:val="007A0EDF"/>
    <w:rsid w:val="007A0FEC"/>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6C8E"/>
    <w:rsid w:val="007F72AE"/>
    <w:rsid w:val="007F73CC"/>
    <w:rsid w:val="007F7764"/>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256"/>
    <w:rsid w:val="00805568"/>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1"/>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4FD5"/>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AB9"/>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2A11"/>
    <w:rsid w:val="00873485"/>
    <w:rsid w:val="00873528"/>
    <w:rsid w:val="00873798"/>
    <w:rsid w:val="008738F3"/>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4D"/>
    <w:rsid w:val="008871C6"/>
    <w:rsid w:val="0088750B"/>
    <w:rsid w:val="008875B4"/>
    <w:rsid w:val="008877CB"/>
    <w:rsid w:val="00887C8E"/>
    <w:rsid w:val="00887EB5"/>
    <w:rsid w:val="00887F1B"/>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7A8"/>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686"/>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C0136"/>
    <w:rsid w:val="008C031D"/>
    <w:rsid w:val="008C05A2"/>
    <w:rsid w:val="008C0759"/>
    <w:rsid w:val="008C08B2"/>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B6D"/>
    <w:rsid w:val="008C5C52"/>
    <w:rsid w:val="008C5CA3"/>
    <w:rsid w:val="008C5CC1"/>
    <w:rsid w:val="008C5F83"/>
    <w:rsid w:val="008C60B5"/>
    <w:rsid w:val="008C6103"/>
    <w:rsid w:val="008C6112"/>
    <w:rsid w:val="008C6174"/>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18"/>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D7D84"/>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499"/>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166"/>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CC1"/>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198"/>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90F"/>
    <w:rsid w:val="00961A89"/>
    <w:rsid w:val="00961B57"/>
    <w:rsid w:val="00961DC4"/>
    <w:rsid w:val="00961FD9"/>
    <w:rsid w:val="0096200C"/>
    <w:rsid w:val="009621EE"/>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5FA3"/>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48D"/>
    <w:rsid w:val="00983E79"/>
    <w:rsid w:val="00983EDF"/>
    <w:rsid w:val="00983F8C"/>
    <w:rsid w:val="0098434F"/>
    <w:rsid w:val="009847B3"/>
    <w:rsid w:val="009847DA"/>
    <w:rsid w:val="0098488F"/>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DAD"/>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1FEC"/>
    <w:rsid w:val="009B231C"/>
    <w:rsid w:val="009B28D3"/>
    <w:rsid w:val="009B2990"/>
    <w:rsid w:val="009B2AA7"/>
    <w:rsid w:val="009B2C5E"/>
    <w:rsid w:val="009B2DE8"/>
    <w:rsid w:val="009B2F57"/>
    <w:rsid w:val="009B3023"/>
    <w:rsid w:val="009B307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7DE"/>
    <w:rsid w:val="009B58B8"/>
    <w:rsid w:val="009B5E00"/>
    <w:rsid w:val="009B6558"/>
    <w:rsid w:val="009B65A9"/>
    <w:rsid w:val="009B68C5"/>
    <w:rsid w:val="009B6A0E"/>
    <w:rsid w:val="009B6CA2"/>
    <w:rsid w:val="009B7060"/>
    <w:rsid w:val="009B70F4"/>
    <w:rsid w:val="009B74F8"/>
    <w:rsid w:val="009B7AA6"/>
    <w:rsid w:val="009C00DA"/>
    <w:rsid w:val="009C04BD"/>
    <w:rsid w:val="009C0A4A"/>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D05C0"/>
    <w:rsid w:val="009D0B6A"/>
    <w:rsid w:val="009D0C66"/>
    <w:rsid w:val="009D10C8"/>
    <w:rsid w:val="009D14E8"/>
    <w:rsid w:val="009D1582"/>
    <w:rsid w:val="009D189B"/>
    <w:rsid w:val="009D1AEF"/>
    <w:rsid w:val="009D1C08"/>
    <w:rsid w:val="009D1D99"/>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AF"/>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7FF"/>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538"/>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4AC"/>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B8A"/>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2A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30D"/>
    <w:rsid w:val="00A47466"/>
    <w:rsid w:val="00A47527"/>
    <w:rsid w:val="00A47BC9"/>
    <w:rsid w:val="00A47C71"/>
    <w:rsid w:val="00A47D46"/>
    <w:rsid w:val="00A47F51"/>
    <w:rsid w:val="00A500A1"/>
    <w:rsid w:val="00A504CB"/>
    <w:rsid w:val="00A5053C"/>
    <w:rsid w:val="00A5074B"/>
    <w:rsid w:val="00A509B3"/>
    <w:rsid w:val="00A50A80"/>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78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770"/>
    <w:rsid w:val="00A96AC7"/>
    <w:rsid w:val="00A96B0F"/>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360"/>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43BD"/>
    <w:rsid w:val="00AB4416"/>
    <w:rsid w:val="00AB4893"/>
    <w:rsid w:val="00AB48C9"/>
    <w:rsid w:val="00AB4986"/>
    <w:rsid w:val="00AB4D28"/>
    <w:rsid w:val="00AB4E4D"/>
    <w:rsid w:val="00AB51D0"/>
    <w:rsid w:val="00AB529F"/>
    <w:rsid w:val="00AB57BC"/>
    <w:rsid w:val="00AB5886"/>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35E"/>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F43"/>
    <w:rsid w:val="00AD306D"/>
    <w:rsid w:val="00AD3597"/>
    <w:rsid w:val="00AD3802"/>
    <w:rsid w:val="00AD38B8"/>
    <w:rsid w:val="00AD3D70"/>
    <w:rsid w:val="00AD3D8C"/>
    <w:rsid w:val="00AD3E35"/>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0AB"/>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54"/>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20C"/>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3F5D"/>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E17"/>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0FA"/>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572"/>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0B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3"/>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AC2"/>
    <w:rsid w:val="00C07CD0"/>
    <w:rsid w:val="00C07EC4"/>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E90"/>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3E1E"/>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041"/>
    <w:rsid w:val="00C86115"/>
    <w:rsid w:val="00C86322"/>
    <w:rsid w:val="00C865FE"/>
    <w:rsid w:val="00C86706"/>
    <w:rsid w:val="00C86A35"/>
    <w:rsid w:val="00C86C8E"/>
    <w:rsid w:val="00C86DF3"/>
    <w:rsid w:val="00C86FD3"/>
    <w:rsid w:val="00C87247"/>
    <w:rsid w:val="00C8729A"/>
    <w:rsid w:val="00C873E1"/>
    <w:rsid w:val="00C8759F"/>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339"/>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42"/>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51E"/>
    <w:rsid w:val="00CF0804"/>
    <w:rsid w:val="00CF0AE8"/>
    <w:rsid w:val="00CF0B19"/>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1D9"/>
    <w:rsid w:val="00CF33E5"/>
    <w:rsid w:val="00CF3981"/>
    <w:rsid w:val="00CF3AF9"/>
    <w:rsid w:val="00CF3BAC"/>
    <w:rsid w:val="00CF3C35"/>
    <w:rsid w:val="00CF3D02"/>
    <w:rsid w:val="00CF3D16"/>
    <w:rsid w:val="00CF3F55"/>
    <w:rsid w:val="00CF4242"/>
    <w:rsid w:val="00CF42F5"/>
    <w:rsid w:val="00CF44D3"/>
    <w:rsid w:val="00CF4776"/>
    <w:rsid w:val="00CF503C"/>
    <w:rsid w:val="00CF5099"/>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D17"/>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B02C6"/>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9A7"/>
    <w:rsid w:val="00DC0A2C"/>
    <w:rsid w:val="00DC0AD1"/>
    <w:rsid w:val="00DC0C85"/>
    <w:rsid w:val="00DC0D2F"/>
    <w:rsid w:val="00DC1207"/>
    <w:rsid w:val="00DC16C7"/>
    <w:rsid w:val="00DC1867"/>
    <w:rsid w:val="00DC192C"/>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37"/>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5AA"/>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48F"/>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9B3"/>
    <w:rsid w:val="00E04EBA"/>
    <w:rsid w:val="00E05110"/>
    <w:rsid w:val="00E05195"/>
    <w:rsid w:val="00E05263"/>
    <w:rsid w:val="00E05343"/>
    <w:rsid w:val="00E05378"/>
    <w:rsid w:val="00E0541A"/>
    <w:rsid w:val="00E0554F"/>
    <w:rsid w:val="00E0594B"/>
    <w:rsid w:val="00E05B93"/>
    <w:rsid w:val="00E05E20"/>
    <w:rsid w:val="00E05E6D"/>
    <w:rsid w:val="00E06099"/>
    <w:rsid w:val="00E062A5"/>
    <w:rsid w:val="00E062ED"/>
    <w:rsid w:val="00E0637B"/>
    <w:rsid w:val="00E064CD"/>
    <w:rsid w:val="00E06583"/>
    <w:rsid w:val="00E06723"/>
    <w:rsid w:val="00E06772"/>
    <w:rsid w:val="00E06B1A"/>
    <w:rsid w:val="00E06C6E"/>
    <w:rsid w:val="00E06D1D"/>
    <w:rsid w:val="00E07121"/>
    <w:rsid w:val="00E07187"/>
    <w:rsid w:val="00E0721F"/>
    <w:rsid w:val="00E07380"/>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87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6F16"/>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7F6"/>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C5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156"/>
    <w:rsid w:val="00E805E0"/>
    <w:rsid w:val="00E807DF"/>
    <w:rsid w:val="00E80A84"/>
    <w:rsid w:val="00E80CE8"/>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745"/>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AF0"/>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803"/>
    <w:rsid w:val="00ED1966"/>
    <w:rsid w:val="00ED1E11"/>
    <w:rsid w:val="00ED1FD0"/>
    <w:rsid w:val="00ED21C0"/>
    <w:rsid w:val="00ED2568"/>
    <w:rsid w:val="00ED2A7F"/>
    <w:rsid w:val="00ED2CAE"/>
    <w:rsid w:val="00ED2D52"/>
    <w:rsid w:val="00ED31D5"/>
    <w:rsid w:val="00ED3535"/>
    <w:rsid w:val="00ED394A"/>
    <w:rsid w:val="00ED3A00"/>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265"/>
    <w:rsid w:val="00EE6312"/>
    <w:rsid w:val="00EE6983"/>
    <w:rsid w:val="00EE6B9D"/>
    <w:rsid w:val="00EE6DB6"/>
    <w:rsid w:val="00EE6DEA"/>
    <w:rsid w:val="00EE6E2E"/>
    <w:rsid w:val="00EE739F"/>
    <w:rsid w:val="00EE73F1"/>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A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D55"/>
    <w:rsid w:val="00F02E4B"/>
    <w:rsid w:val="00F031C4"/>
    <w:rsid w:val="00F03310"/>
    <w:rsid w:val="00F03431"/>
    <w:rsid w:val="00F034D1"/>
    <w:rsid w:val="00F036A8"/>
    <w:rsid w:val="00F039A6"/>
    <w:rsid w:val="00F03D62"/>
    <w:rsid w:val="00F03E0E"/>
    <w:rsid w:val="00F03E39"/>
    <w:rsid w:val="00F03E88"/>
    <w:rsid w:val="00F03FBB"/>
    <w:rsid w:val="00F040E4"/>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364"/>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3D"/>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FE7"/>
    <w:rsid w:val="00F2203F"/>
    <w:rsid w:val="00F22679"/>
    <w:rsid w:val="00F22C58"/>
    <w:rsid w:val="00F22E10"/>
    <w:rsid w:val="00F22F4E"/>
    <w:rsid w:val="00F23024"/>
    <w:rsid w:val="00F23143"/>
    <w:rsid w:val="00F23336"/>
    <w:rsid w:val="00F2360E"/>
    <w:rsid w:val="00F236B2"/>
    <w:rsid w:val="00F236F0"/>
    <w:rsid w:val="00F23713"/>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C1E"/>
    <w:rsid w:val="00F56D41"/>
    <w:rsid w:val="00F56EC7"/>
    <w:rsid w:val="00F56EE9"/>
    <w:rsid w:val="00F56F11"/>
    <w:rsid w:val="00F56F7B"/>
    <w:rsid w:val="00F5748C"/>
    <w:rsid w:val="00F574D4"/>
    <w:rsid w:val="00F574F4"/>
    <w:rsid w:val="00F576E3"/>
    <w:rsid w:val="00F578A5"/>
    <w:rsid w:val="00F57C19"/>
    <w:rsid w:val="00F57D99"/>
    <w:rsid w:val="00F57EC4"/>
    <w:rsid w:val="00F57EF7"/>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725"/>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6EE6"/>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728"/>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47"/>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B0B"/>
    <w:rsid w:val="00FC6B8F"/>
    <w:rsid w:val="00FC6D5D"/>
    <w:rsid w:val="00FC6FDE"/>
    <w:rsid w:val="00FC7448"/>
    <w:rsid w:val="00FC75ED"/>
    <w:rsid w:val="00FC7656"/>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41A"/>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D2"/>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B8F"/>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35"/>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png"/><Relationship Id="rId84" Type="http://schemas.openxmlformats.org/officeDocument/2006/relationships/hyperlink" Target="https://internationaldataspaces.org/ids-ram-3-0/" TargetMode="External"/><Relationship Id="rId89" Type="http://schemas.openxmlformats.org/officeDocument/2006/relationships/hyperlink" Target="https://www.plattform-i40.de/PI40/Redaktion/EN/Downloads/Publikation/rami40-an-introduction.html" TargetMode="External"/><Relationship Id="rId112" Type="http://schemas.microsoft.com/office/2011/relationships/people" Target="people.xml"/><Relationship Id="rId16" Type="http://schemas.openxmlformats.org/officeDocument/2006/relationships/image" Target="media/image9.png"/><Relationship Id="rId107" Type="http://schemas.openxmlformats.org/officeDocument/2006/relationships/header" Target="header1.xml"/><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image" Target="media/image72.emf"/><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hyperlink" Target="https://www.plattform-i40.de/IP/Redaktion/DE/Downloads/Publikation/Submodel_Templates-Asset_Administration_Shell-digital_nameplate.html" TargetMode="External"/><Relationship Id="rId95" Type="http://schemas.openxmlformats.org/officeDocument/2006/relationships/hyperlink" Target="https://industrialdigitaltwin.org/wp-content/uploads/2022/10/IDTA-02002-1-0_Submodel_ContactInformation.pdf"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wmf"/><Relationship Id="rId69" Type="http://schemas.openxmlformats.org/officeDocument/2006/relationships/image" Target="media/image62.emf"/><Relationship Id="rId113" Type="http://schemas.openxmlformats.org/officeDocument/2006/relationships/theme" Target="theme/theme1.xml"/><Relationship Id="rId80" Type="http://schemas.openxmlformats.org/officeDocument/2006/relationships/image" Target="media/image73.emf"/><Relationship Id="rId85" Type="http://schemas.openxmlformats.org/officeDocument/2006/relationships/hyperlink" Target="https://www.iiconsortium.org/pdf/IIRA-v1.9.pdf" TargetMode="External"/><Relationship Id="rId12" Type="http://schemas.openxmlformats.org/officeDocument/2006/relationships/image" Target="media/image5.png"/><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79.png"/><Relationship Id="rId108" Type="http://schemas.openxmlformats.org/officeDocument/2006/relationships/header" Target="header2.xml"/><Relationship Id="rId54" Type="http://schemas.openxmlformats.org/officeDocument/2006/relationships/image" Target="media/image47.emf"/><Relationship Id="rId70" Type="http://schemas.openxmlformats.org/officeDocument/2006/relationships/image" Target="media/image63.emf"/><Relationship Id="rId75" Type="http://schemas.openxmlformats.org/officeDocument/2006/relationships/image" Target="media/image68.png"/><Relationship Id="rId91" Type="http://schemas.openxmlformats.org/officeDocument/2006/relationships/hyperlink" Target="https://industrialdigitaltwin.org/wp-content/uploads/2022/10/IDTA-02003-1-2_Submodel_TechnicalData.pdf" TargetMode="External"/><Relationship Id="rId96" Type="http://schemas.openxmlformats.org/officeDocument/2006/relationships/hyperlink" Target="https://industrialdigitaltwin.org/wp-content/uploads/2023/08/IDTA-02007-1-0_Submodel_Software-Nameplate.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6" Type="http://schemas.openxmlformats.org/officeDocument/2006/relationships/image" Target="media/image82.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wmf"/><Relationship Id="rId73" Type="http://schemas.openxmlformats.org/officeDocument/2006/relationships/image" Target="media/image66.png"/><Relationship Id="rId78" Type="http://schemas.openxmlformats.org/officeDocument/2006/relationships/image" Target="media/image71.emf"/><Relationship Id="rId81"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86" Type="http://schemas.openxmlformats.org/officeDocument/2006/relationships/hyperlink" Target="https://www.plattform-i40.de/PI40/Redaktion/EN/Downloads/Publikation/LNI4.0-Testbed-Edge-Configuration_UsageViewEN.pdf?__blob=publicationFile&amp;v=5" TargetMode="External"/><Relationship Id="rId94" Type="http://schemas.openxmlformats.org/officeDocument/2006/relationships/hyperlink" Target="https://industrialdigitaltwin.org/en/wp-content/uploads/sites/2/2023/03/IDTA-02008-1-1_Submodel_TimeSeriesData.pdf" TargetMode="External"/><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hyperlink" Target="https://doi.org/10.1016/j.infsof.2024.107650" TargetMode="External"/><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hyperlink" Target="https://industrialdigitaltwin.org/wp-content/uploads/2023/03/IDTA-02004-1-2_Submodel_Handover-Documentation.pdf" TargetMode="External"/><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hyperlink" Target="https://www.omg.org/spec/UML/About-UML/" TargetMode="External"/><Relationship Id="rId110" Type="http://schemas.openxmlformats.org/officeDocument/2006/relationships/footer" Target="footer2.xml"/><Relationship Id="rId61" Type="http://schemas.openxmlformats.org/officeDocument/2006/relationships/image" Target="media/image54.emf"/><Relationship Id="rId82" Type="http://schemas.openxmlformats.org/officeDocument/2006/relationships/hyperlink" Target="http://projects.sse.uni-hildesheim.de/easy/docs-git/docRelease/ivml_spec.pdf" TargetMode="External"/><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wmf"/><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hyperlink" Target="https://industrialdigitaltwin.org/wp-content/uploads/2023/04/IDTA-02011-1-0_Submodel_HierarchicalStructuresEnablingBoM.pdf" TargetMode="External"/><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20" Type="http://schemas.openxmlformats.org/officeDocument/2006/relationships/image" Target="media/image13.emf"/><Relationship Id="rId41" Type="http://schemas.openxmlformats.org/officeDocument/2006/relationships/image" Target="media/image34.png"/><Relationship Id="rId62" Type="http://schemas.openxmlformats.org/officeDocument/2006/relationships/image" Target="media/image55.emf"/><Relationship Id="rId83" Type="http://schemas.openxmlformats.org/officeDocument/2006/relationships/hyperlink" Target="http://projects.sse.uni-hildesheim.de/easy/docs-git/docRelease/vil_spec.pdf" TargetMode="External"/><Relationship Id="rId88" Type="http://schemas.openxmlformats.org/officeDocument/2006/relationships/hyperlink" Target="https://www.plattform-i40.de/PI40/Redaktion/DE/Downloads/Publikation/verwaltungsschale-im-detail-pr%C3%A4sentation.html" TargetMode="External"/><Relationship Id="rId111" Type="http://schemas.openxmlformats.org/officeDocument/2006/relationships/fontTable" Target="fontTable.xml"/></Relationships>
</file>

<file path=word/_rels/footnotes.xml.rels><?xml version="1.0" encoding="UTF-8" standalone="yes"?>
<Relationships xmlns="http://schemas.openxmlformats.org/package/2006/relationships"><Relationship Id="rId26" Type="http://schemas.openxmlformats.org/officeDocument/2006/relationships/hyperlink" Target="https://mqtt.org/" TargetMode="External"/><Relationship Id="rId21" Type="http://schemas.openxmlformats.org/officeDocument/2006/relationships/hyperlink" Target="https://github.com/iip-ecosphere/platform/" TargetMode="External"/><Relationship Id="rId42" Type="http://schemas.openxmlformats.org/officeDocument/2006/relationships/hyperlink" Target="https://projects.eclipse.org/projects/iot.milo" TargetMode="External"/><Relationship Id="rId47" Type="http://schemas.openxmlformats.org/officeDocument/2006/relationships/hyperlink" Target="https://projects.eclipse.org/projects/iot.tahu" TargetMode="External"/><Relationship Id="rId63" Type="http://schemas.openxmlformats.org/officeDocument/2006/relationships/hyperlink" Target="https://github.com/digitalspider/jlxd" TargetMode="External"/><Relationship Id="rId68" Type="http://schemas.openxmlformats.org/officeDocument/2006/relationships/hyperlink" Target="https://github.com/minio/minio" TargetMode="External"/><Relationship Id="rId84" Type="http://schemas.openxmlformats.org/officeDocument/2006/relationships/hyperlink" Target="https://github.com/iip-ecosphere/platform/tree/main/platform/examples" TargetMode="External"/><Relationship Id="rId89" Type="http://schemas.openxmlformats.org/officeDocument/2006/relationships/hyperlink" Target="https://github.com/iip-ecosphere/platform/" TargetMode="External"/><Relationship Id="rId16" Type="http://schemas.openxmlformats.org/officeDocument/2006/relationships/hyperlink" Target="https://git-scm.com/" TargetMode="External"/><Relationship Id="rId11" Type="http://schemas.openxmlformats.org/officeDocument/2006/relationships/hyperlink" Target="https://www.fab-os.org/" TargetMode="External"/><Relationship Id="rId32" Type="http://schemas.openxmlformats.org/officeDocument/2006/relationships/hyperlink" Target="https://docs.oracle.com/javase/8/docs/api/java/util/ServiceLoader.html" TargetMode="External"/><Relationship Id="rId37" Type="http://schemas.openxmlformats.org/officeDocument/2006/relationships/hyperlink" Target="https://spring.io/projects/spring-cloud-stream" TargetMode="External"/><Relationship Id="rId53" Type="http://schemas.openxmlformats.org/officeDocument/2006/relationships/hyperlink" Target="https://de.wikipedia.org/wiki/Representational_State_Transfer" TargetMode="External"/><Relationship Id="rId58" Type="http://schemas.openxmlformats.org/officeDocument/2006/relationships/hyperlink" Target="https://sse.uni-hildesheim.de/aktuelles/detailansicht/weltweiter-marktfuehrer-unterstuetzt-universitaet-hildesheim-im-bereich-industrie-40/" TargetMode="External"/><Relationship Id="rId74" Type="http://schemas.openxmlformats.org/officeDocument/2006/relationships/hyperlink" Target="https://zxing.org/w/decode.jspx" TargetMode="External"/><Relationship Id="rId79" Type="http://schemas.openxmlformats.org/officeDocument/2006/relationships/hyperlink" Target="https://help.sonatype.com/repomanager3/product-information/download" TargetMode="External"/><Relationship Id="rId5" Type="http://schemas.openxmlformats.org/officeDocument/2006/relationships/hyperlink" Target="https://www.iip-ecosphere.de/angebote/plattform/" TargetMode="External"/><Relationship Id="rId90" Type="http://schemas.openxmlformats.org/officeDocument/2006/relationships/hyperlink" Target="https://repo1.maven.org/maven2/de/iip-ecosphere/platform/" TargetMode="External"/><Relationship Id="rId95" Type="http://schemas.openxmlformats.org/officeDocument/2006/relationships/hyperlink" Target="https://jupyter.org/" TargetMode="External"/><Relationship Id="rId22" Type="http://schemas.openxmlformats.org/officeDocument/2006/relationships/hyperlink" Target="https://projects.sse.uni-hildesheim.de/qm/maven/" TargetMode="External"/><Relationship Id="rId27" Type="http://schemas.openxmlformats.org/officeDocument/2006/relationships/hyperlink" Target="https://www.amqp.org/" TargetMode="External"/><Relationship Id="rId43" Type="http://schemas.openxmlformats.org/officeDocument/2006/relationships/hyperlink" Target="https://developers.google.com/protocol-buffers" TargetMode="External"/><Relationship Id="rId48" Type="http://schemas.openxmlformats.org/officeDocument/2006/relationships/hyperlink" Target="https://projects.eclipse.org/projects/iot.agail" TargetMode="External"/><Relationship Id="rId64" Type="http://schemas.openxmlformats.org/officeDocument/2006/relationships/hyperlink" Target="https://github.com/SSEHUB/EASyProducer" TargetMode="External"/><Relationship Id="rId69" Type="http://schemas.openxmlformats.org/officeDocument/2006/relationships/hyperlink" Target="https://github.com/openstack/swift" TargetMode="External"/><Relationship Id="rId80" Type="http://schemas.openxmlformats.org/officeDocument/2006/relationships/hyperlink" Target="https://jfrog.com/artifactory" TargetMode="External"/><Relationship Id="rId85" Type="http://schemas.openxmlformats.org/officeDocument/2006/relationships/hyperlink" Target="https://github.com/iip-ecosphere/platform/tree/main/platform/tools" TargetMode="External"/><Relationship Id="rId12" Type="http://schemas.openxmlformats.org/officeDocument/2006/relationships/hyperlink" Target="https://www.servicemeister.org/" TargetMode="External"/><Relationship Id="rId17" Type="http://schemas.openxmlformats.org/officeDocument/2006/relationships/hyperlink" Target="https://checkstyle.sourceforge.io/" TargetMode="External"/><Relationship Id="rId25" Type="http://schemas.openxmlformats.org/officeDocument/2006/relationships/hyperlink" Target="https://www.eclipse.org/basyx/" TargetMode="External"/><Relationship Id="rId33" Type="http://schemas.openxmlformats.org/officeDocument/2006/relationships/hyperlink" Target="https://en.wikipedia.org/wiki/Adapter_pattern" TargetMode="External"/><Relationship Id="rId38" Type="http://schemas.openxmlformats.org/officeDocument/2006/relationships/hyperlink" Target="https://www.heise.de/news/Java-Framework-Native-Spring-Anwendungen-laufen-ohne-die-JVM-5078681.html" TargetMode="External"/><Relationship Id="rId46" Type="http://schemas.openxmlformats.org/officeDocument/2006/relationships/hyperlink" Target="https://projects.eclipse.org/projects/iot.leshan" TargetMode="External"/><Relationship Id="rId59" Type="http://schemas.openxmlformats.org/officeDocument/2006/relationships/hyperlink" Target="https://www.lfedge.org/projects/openhorizon/" TargetMode="External"/><Relationship Id="rId67" Type="http://schemas.openxmlformats.org/officeDocument/2006/relationships/hyperlink" Target="https://github.com/thingsboard/thingsboard" TargetMode="External"/><Relationship Id="rId20" Type="http://schemas.openxmlformats.org/officeDocument/2006/relationships/hyperlink" Target="https://www.json.org/json-en.html" TargetMode="External"/><Relationship Id="rId41" Type="http://schemas.openxmlformats.org/officeDocument/2006/relationships/hyperlink" Target="https://projects.eclipse.org/projects/iot.hono" TargetMode="External"/><Relationship Id="rId54" Type="http://schemas.openxmlformats.org/officeDocument/2006/relationships/hyperlink" Target="https://de.wikipedia.org/wiki/WebSocket" TargetMode="External"/><Relationship Id="rId62" Type="http://schemas.openxmlformats.org/officeDocument/2006/relationships/hyperlink" Target="https://www.docker.com/" TargetMode="External"/><Relationship Id="rId70" Type="http://schemas.openxmlformats.org/officeDocument/2006/relationships/hyperlink" Target="https://github.com/pambrose/prometheus-proxy" TargetMode="External"/><Relationship Id="rId75" Type="http://schemas.openxmlformats.org/officeDocument/2006/relationships/hyperlink" Target="https://pypi.org/project/pyzbar/" TargetMode="External"/><Relationship Id="rId83" Type="http://schemas.openxmlformats.org/officeDocument/2006/relationships/hyperlink" Target="https://reference.opcfoundation.org/TMC/v200/docs/8.1" TargetMode="External"/><Relationship Id="rId88" Type="http://schemas.openxmlformats.org/officeDocument/2006/relationships/hyperlink" Target="https://github.com/iip-ecosphere/platform/tree/main/platform/tools" TargetMode="External"/><Relationship Id="rId91" Type="http://schemas.openxmlformats.org/officeDocument/2006/relationships/hyperlink" Target="https://projects.sse.uni-hildesheim.de/qm/maven/de/iip-ecosphere/platform/" TargetMode="External"/><Relationship Id="rId96" Type="http://schemas.openxmlformats.org/officeDocument/2006/relationships/hyperlink" Target="https://github.com/iip-ecosphere/platform/blob/main/platform/tests/test.environment/README.md"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youtube.com/playlist?list=PL5VSYtiD_PfdxUDXGlX53UsHdQlXcHYK7" TargetMode="External"/><Relationship Id="rId15" Type="http://schemas.openxmlformats.org/officeDocument/2006/relationships/hyperlink" Target="https://maven.apache.org/" TargetMode="External"/><Relationship Id="rId23" Type="http://schemas.openxmlformats.org/officeDocument/2006/relationships/hyperlink" Target="https://repo1.maven.org/maven2/de/iip-ecosphere/platform/" TargetMode="External"/><Relationship Id="rId28" Type="http://schemas.openxmlformats.org/officeDocument/2006/relationships/hyperlink" Target="https://opcfoundation.org/news/press-releases/opc-foundation-announces-opc-ua-pubsub-release-important-extension-opc-ua-communication-platform/" TargetMode="External"/><Relationship Id="rId36" Type="http://schemas.openxmlformats.org/officeDocument/2006/relationships/hyperlink" Target="https://eclass.eu/" TargetMode="External"/><Relationship Id="rId49" Type="http://schemas.openxmlformats.org/officeDocument/2006/relationships/hyperlink" Target="https://www.eclipse.org/kapua/" TargetMode="External"/><Relationship Id="rId57" Type="http://schemas.openxmlformats.org/officeDocument/2006/relationships/hyperlink" Target="https://www.phoenixcontact.com/online/portal/de?uri=pxc-oc-itemdetail:pid=1069208&amp;library=dede&amp;tab=1" TargetMode="External"/><Relationship Id="rId10" Type="http://schemas.openxmlformats.org/officeDocument/2006/relationships/hyperlink" Target="https://www.basys40.de/" TargetMode="External"/><Relationship Id="rId31" Type="http://schemas.openxmlformats.org/officeDocument/2006/relationships/hyperlink" Target="https://lni40.de/lni40-content/uploads/2020/11/AAS-testbed.pdf" TargetMode="External"/><Relationship Id="rId44" Type="http://schemas.openxmlformats.org/officeDocument/2006/relationships/hyperlink" Target="https://netty.io/" TargetMode="External"/><Relationship Id="rId52" Type="http://schemas.openxmlformats.org/officeDocument/2006/relationships/hyperlink" Target="https://micrometer.io/docs/concepts" TargetMode="External"/><Relationship Id="rId60" Type="http://schemas.openxmlformats.org/officeDocument/2006/relationships/hyperlink" Target="https://www.ibm.com/docs/en/edge-computing/4.1" TargetMode="External"/><Relationship Id="rId65" Type="http://schemas.openxmlformats.org/officeDocument/2006/relationships/hyperlink" Target="http://tdongsi.github.io/blog/2017/04/23/docker-out-of-docker/" TargetMode="External"/><Relationship Id="rId73" Type="http://schemas.openxmlformats.org/officeDocument/2006/relationships/hyperlink" Target="https://github.com/kiprotect/kodex" TargetMode="External"/><Relationship Id="rId78" Type="http://schemas.openxmlformats.org/officeDocument/2006/relationships/hyperlink" Target="https://www.plattform-i40.de/IP/Redaktion/DE/Newsletter/2019/Ausgabe21/2019-21-Praxisbeispiel2.html" TargetMode="External"/><Relationship Id="rId81" Type="http://schemas.openxmlformats.org/officeDocument/2006/relationships/hyperlink" Target="https://mokkapps.de/blog/how-to-build-an-angular-app-once-and-deploy-it-to-multiple-environments/" TargetMode="External"/><Relationship Id="rId86" Type="http://schemas.openxmlformats.org/officeDocument/2006/relationships/hyperlink" Target="https://de.wikipedia.org/wiki/Markdown" TargetMode="External"/><Relationship Id="rId94" Type="http://schemas.openxmlformats.org/officeDocument/2006/relationships/hyperlink" Target="https://github.com/iip-ecosphere/platform/blob/main/platform/documentation/INSTALL.md" TargetMode="External"/><Relationship Id="rId99" Type="http://schemas.openxmlformats.org/officeDocument/2006/relationships/hyperlink" Target="https://en.wikipedia.org/wiki/Visitor_pattern" TargetMode="External"/><Relationship Id="rId101" Type="http://schemas.openxmlformats.org/officeDocument/2006/relationships/hyperlink" Target="https://docs.oracle.com/javase/9/docs/api/java/util/ServiceLoader.html" TargetMode="External"/><Relationship Id="rId4" Type="http://schemas.openxmlformats.org/officeDocument/2006/relationships/hyperlink" Target="https://www.iip-ecosphere.de/angebote/plattform/" TargetMode="External"/><Relationship Id="rId9" Type="http://schemas.openxmlformats.org/officeDocument/2006/relationships/hyperlink" Target="http://dapro-projekt.de/" TargetMode="External"/><Relationship Id="rId13" Type="http://schemas.openxmlformats.org/officeDocument/2006/relationships/hyperlink" Target="https://www.data-infrastructure.eu/" TargetMode="External"/><Relationship Id="rId18" Type="http://schemas.openxmlformats.org/officeDocument/2006/relationships/hyperlink" Target="https://github.com/iip-ecosphere/platform/" TargetMode="External"/><Relationship Id="rId39" Type="http://schemas.openxmlformats.org/officeDocument/2006/relationships/hyperlink" Target="https://iot.eclipse.org/" TargetMode="External"/><Relationship Id="rId34" Type="http://schemas.openxmlformats.org/officeDocument/2006/relationships/hyperlink" Target="https://github.com/profesorfalken/jSensors" TargetMode="External"/><Relationship Id="rId50" Type="http://schemas.openxmlformats.org/officeDocument/2006/relationships/hyperlink" Target="https://projects.eclipse.org/projects/iot.ponte" TargetMode="External"/><Relationship Id="rId55" Type="http://schemas.openxmlformats.org/officeDocument/2006/relationships/hyperlink" Target="https://de.wikipedia.org/wiki/Remote_Procedure_Call" TargetMode="External"/><Relationship Id="rId76" Type="http://schemas.openxmlformats.org/officeDocument/2006/relationships/hyperlink" Target="https://flower.dev/" TargetMode="External"/><Relationship Id="rId97" Type="http://schemas.openxmlformats.org/officeDocument/2006/relationships/hyperlink" Target="https://en.wikipedia.org/wiki/Multitier_architecture" TargetMode="External"/><Relationship Id="rId7" Type="http://schemas.openxmlformats.org/officeDocument/2006/relationships/hyperlink" Target="https://www.youtube.com/playlist?list=PL5VSYtiD_PfdxUDXGlX53UsHdQlXcHYK7" TargetMode="External"/><Relationship Id="rId71" Type="http://schemas.openxmlformats.org/officeDocument/2006/relationships/hyperlink" Target="https://github.com/matjaz99/alertmonitor" TargetMode="External"/><Relationship Id="rId92" Type="http://schemas.openxmlformats.org/officeDocument/2006/relationships/hyperlink" Target="https://github.com/iip-ecosphere/platform/blob/main/platform/documentation/INSTALL.md" TargetMode="External"/><Relationship Id="rId2" Type="http://schemas.openxmlformats.org/officeDocument/2006/relationships/hyperlink" Target="https://data-infrastructure.eu" TargetMode="External"/><Relationship Id="rId29" Type="http://schemas.openxmlformats.org/officeDocument/2006/relationships/hyperlink" Target="https://www.internationaldataspaces.org/" TargetMode="External"/><Relationship Id="rId24" Type="http://schemas.openxmlformats.org/officeDocument/2006/relationships/hyperlink" Target="https://search.maven.org/artifact/de.iip-ecosphere.platform/transport" TargetMode="External"/><Relationship Id="rId40" Type="http://schemas.openxmlformats.org/officeDocument/2006/relationships/hyperlink" Target="https://projects.eclipse.org/projects/iot.paho" TargetMode="External"/><Relationship Id="rId45" Type="http://schemas.openxmlformats.org/officeDocument/2006/relationships/hyperlink" Target="https://projects.eclipse.org/projects/iot.californium" TargetMode="External"/><Relationship Id="rId66" Type="http://schemas.openxmlformats.org/officeDocument/2006/relationships/hyperlink" Target="https://github.com/devicehive" TargetMode="External"/><Relationship Id="rId87" Type="http://schemas.openxmlformats.org/officeDocument/2006/relationships/hyperlink" Target="https://github.com/iip-ecosphere/platform/blob/main/platform/documentation/README.md" TargetMode="External"/><Relationship Id="rId61" Type="http://schemas.openxmlformats.org/officeDocument/2006/relationships/hyperlink" Target="https://kubernetes.io/de/" TargetMode="External"/><Relationship Id="rId82" Type="http://schemas.openxmlformats.org/officeDocument/2006/relationships/hyperlink" Target="https://github.com/kiprotect/hyper" TargetMode="External"/><Relationship Id="rId19" Type="http://schemas.openxmlformats.org/officeDocument/2006/relationships/hyperlink" Target="https://en.wikipedia.org/wiki/YAML" TargetMode="External"/><Relationship Id="rId14" Type="http://schemas.openxmlformats.org/officeDocument/2006/relationships/hyperlink" Target="https://www.eclipse.org/papyrus/" TargetMode="External"/><Relationship Id="rId30" Type="http://schemas.openxmlformats.org/officeDocument/2006/relationships/hyperlink" Target="https://github.com/kiprotect/eps" TargetMode="External"/><Relationship Id="rId35" Type="http://schemas.openxmlformats.org/officeDocument/2006/relationships/hyperlink" Target="https://github.com/oshi/oshi" TargetMode="External"/><Relationship Id="rId56" Type="http://schemas.openxmlformats.org/officeDocument/2006/relationships/hyperlink" Target="https://grpc.io/" TargetMode="External"/><Relationship Id="rId77" Type="http://schemas.openxmlformats.org/officeDocument/2006/relationships/hyperlink" Target="https://mip-technology.de/" TargetMode="External"/><Relationship Id="rId100" Type="http://schemas.openxmlformats.org/officeDocument/2006/relationships/hyperlink" Target="https://en.wikipedia.org/wiki/Factory_method_pattern" TargetMode="External"/><Relationship Id="rId8" Type="http://schemas.openxmlformats.org/officeDocument/2006/relationships/hyperlink" Target="http://oktoflow.de" TargetMode="External"/><Relationship Id="rId51" Type="http://schemas.openxmlformats.org/officeDocument/2006/relationships/hyperlink" Target="https://micrometer.io/" TargetMode="External"/><Relationship Id="rId72" Type="http://schemas.openxmlformats.org/officeDocument/2006/relationships/hyperlink" Target="https://heykodex.com/" TargetMode="External"/><Relationship Id="rId93" Type="http://schemas.openxmlformats.org/officeDocument/2006/relationships/hyperlink" Target="https://github.com/iip-ecosphere/platform/tree/main/platform/tools/Install" TargetMode="External"/><Relationship Id="rId98" Type="http://schemas.openxmlformats.org/officeDocument/2006/relationships/hyperlink" Target="https://en.wikipedia.org/wiki/Builder_pattern" TargetMode="External"/><Relationship Id="rId3" Type="http://schemas.openxmlformats.org/officeDocument/2006/relationships/hyperlink" Target="https://github.com/iip-ecosphere/platform/blob/main/platform/documentation/RELEASES.md"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9CB0CC-2B2E-402D-A330-1B89ACAF14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197</Pages>
  <Words>85331</Words>
  <Characters>486387</Characters>
  <Application>Microsoft Office Word</Application>
  <DocSecurity>0</DocSecurity>
  <Lines>4053</Lines>
  <Paragraphs>1141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570577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762</cp:revision>
  <cp:lastPrinted>2025-03-06T12:05:00Z</cp:lastPrinted>
  <dcterms:created xsi:type="dcterms:W3CDTF">2023-03-06T10:45:00Z</dcterms:created>
  <dcterms:modified xsi:type="dcterms:W3CDTF">2025-03-06T12:05:00Z</dcterms:modified>
</cp:coreProperties>
</file>