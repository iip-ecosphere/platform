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362A4A72" w:rsidR="00BB6BA2" w:rsidRPr="003D662E" w:rsidRDefault="00426F25">
      <w:pPr>
        <w:rPr>
          <w:rFonts w:eastAsiaTheme="majorEastAsia" w:cstheme="minorHAnsi"/>
          <w:color w:val="014294"/>
          <w:spacing w:val="-10"/>
          <w:kern w:val="28"/>
          <w:sz w:val="36"/>
          <w:szCs w:val="36"/>
          <w:lang w:val="en-US"/>
        </w:rPr>
      </w:pP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0C9D5895">
                <wp:simplePos x="0" y="0"/>
                <wp:positionH relativeFrom="column">
                  <wp:posOffset>-118745</wp:posOffset>
                </wp:positionH>
                <wp:positionV relativeFrom="paragraph">
                  <wp:posOffset>6657340</wp:posOffset>
                </wp:positionV>
                <wp:extent cx="541020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410200" cy="1047750"/>
                        </a:xfrm>
                        <a:prstGeom prst="rect">
                          <a:avLst/>
                        </a:prstGeom>
                        <a:noFill/>
                        <a:ln w="6350">
                          <a:noFill/>
                        </a:ln>
                      </wps:spPr>
                      <wps:txb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2B59B" id="_x0000_t202" coordsize="21600,21600" o:spt="202" path="m,l,21600r21600,l21600,xe">
                <v:stroke joinstyle="miter"/>
                <v:path gradientshapeok="t" o:connecttype="rect"/>
              </v:shapetype>
              <v:shape id="Textfeld 6" o:spid="_x0000_s1026" type="#_x0000_t202" style="position:absolute;margin-left:-9.35pt;margin-top:524.2pt;width:426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" filled="f" stroked="f" strokeweight=".5pt">
                <v:textbo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v:textbox>
              </v:shape>
            </w:pict>
          </mc:Fallback>
        </mc:AlternateContent>
      </w:r>
      <w:r w:rsidR="00AA5360">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yAIAIAAEE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7F4105F">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CB5D1F6"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D5CB6">
                              <w:rPr>
                                <w:rFonts w:ascii="Microsoft Sans Serif" w:hAnsi="Microsoft Sans Serif" w:cs="Microsoft Sans Serif"/>
                                <w:b/>
                                <w:noProof/>
                                <w:sz w:val="32"/>
                                <w:szCs w:val="32"/>
                                <w:highlight w:val="yellow"/>
                                <w:lang w:val="en-US"/>
                              </w:rPr>
                              <w:t>12/5/2025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8"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CB5D1F6"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ED5CB6">
                        <w:rPr>
                          <w:rFonts w:ascii="Microsoft Sans Serif" w:hAnsi="Microsoft Sans Serif" w:cs="Microsoft Sans Serif"/>
                          <w:b/>
                          <w:noProof/>
                          <w:sz w:val="32"/>
                          <w:szCs w:val="32"/>
                          <w:highlight w:val="yellow"/>
                          <w:lang w:val="en-US"/>
                        </w:rPr>
                        <w:t>12/5/2025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Default="00C13123" w:rsidP="00C84C38">
      <w:pPr>
        <w:rPr>
          <w:lang w:val="en-US"/>
        </w:rPr>
      </w:pPr>
    </w:p>
    <w:p w14:paraId="08516461" w14:textId="63693B75" w:rsidR="00C84C38" w:rsidRPr="003D662E" w:rsidRDefault="00C84C38" w:rsidP="00C84C38">
      <w:pPr>
        <w:jc w:val="both"/>
        <w:rPr>
          <w:lang w:val="en-US"/>
        </w:rPr>
      </w:pPr>
      <w:r>
        <w:rPr>
          <w:lang w:val="en-US"/>
        </w:rPr>
        <w:t>As oktoflow is now used in ReGaP as technical innovation platform and this handbook has been revised for the use in ReGaP, we decided to remove authors that were not active for a longer time or are not active anymore. Thus, the author list of this handbook is dynamic and may be extended again in the future.</w:t>
      </w:r>
    </w:p>
    <w:p w14:paraId="2F6095E1" w14:textId="7188D594" w:rsidR="00C13123" w:rsidRPr="003D662E" w:rsidRDefault="00C13123" w:rsidP="00C13123">
      <w:pPr>
        <w:rPr>
          <w:lang w:val="en-US"/>
        </w:rPr>
      </w:pPr>
    </w:p>
    <w:p w14:paraId="684E7F0B" w14:textId="3BD1956A" w:rsidR="00C13123" w:rsidRPr="003D662E" w:rsidRDefault="00401637">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3C1EFEE2">
              <wp:simplePos x="0" y="0"/>
              <wp:positionH relativeFrom="column">
                <wp:posOffset>3012293</wp:posOffset>
              </wp:positionH>
              <wp:positionV relativeFrom="paragraph">
                <wp:posOffset>3180618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45134046">
            <wp:simplePos x="0" y="0"/>
            <wp:positionH relativeFrom="margin">
              <wp:posOffset>1837544</wp:posOffset>
            </wp:positionH>
            <wp:positionV relativeFrom="paragraph">
              <wp:posOffset>3138756</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62E">
        <w:rPr>
          <w:noProof/>
          <w:lang w:val="en-US"/>
        </w:rPr>
        <w:drawing>
          <wp:anchor distT="0" distB="0" distL="114300" distR="114300" simplePos="0" relativeHeight="251783168" behindDoc="0" locked="0" layoutInCell="1" allowOverlap="1" wp14:anchorId="381AF3E1" wp14:editId="2BF5A118">
            <wp:simplePos x="0" y="0"/>
            <wp:positionH relativeFrom="column">
              <wp:posOffset>729370</wp:posOffset>
            </wp:positionH>
            <wp:positionV relativeFrom="paragraph">
              <wp:posOffset>3011219</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646B9296" w14:textId="24E6CD32" w:rsidR="00603EB2"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5827848" w:history="1">
            <w:r w:rsidR="00603EB2" w:rsidRPr="00866CA1">
              <w:rPr>
                <w:rStyle w:val="Hyperlink"/>
                <w:noProof/>
                <w:lang w:val="en-US"/>
              </w:rPr>
              <w:t>1</w:t>
            </w:r>
            <w:r w:rsidR="00603EB2">
              <w:rPr>
                <w:rFonts w:eastAsiaTheme="minorEastAsia"/>
                <w:noProof/>
                <w:kern w:val="2"/>
                <w:sz w:val="24"/>
                <w:szCs w:val="24"/>
                <w:lang w:val="en-DE" w:eastAsia="en-DE"/>
                <w14:ligatures w14:val="standardContextual"/>
              </w:rPr>
              <w:tab/>
            </w:r>
            <w:r w:rsidR="00603EB2" w:rsidRPr="00866CA1">
              <w:rPr>
                <w:rStyle w:val="Hyperlink"/>
                <w:noProof/>
                <w:lang w:val="en-US"/>
              </w:rPr>
              <w:t>Introduction</w:t>
            </w:r>
            <w:r w:rsidR="00603EB2">
              <w:rPr>
                <w:noProof/>
                <w:webHidden/>
              </w:rPr>
              <w:tab/>
            </w:r>
            <w:r w:rsidR="00603EB2">
              <w:rPr>
                <w:noProof/>
                <w:webHidden/>
              </w:rPr>
              <w:fldChar w:fldCharType="begin"/>
            </w:r>
            <w:r w:rsidR="00603EB2">
              <w:rPr>
                <w:noProof/>
                <w:webHidden/>
              </w:rPr>
              <w:instrText xml:space="preserve"> PAGEREF _Toc215827848 \h </w:instrText>
            </w:r>
            <w:r w:rsidR="00603EB2">
              <w:rPr>
                <w:noProof/>
                <w:webHidden/>
              </w:rPr>
            </w:r>
            <w:r w:rsidR="00603EB2">
              <w:rPr>
                <w:noProof/>
                <w:webHidden/>
              </w:rPr>
              <w:fldChar w:fldCharType="separate"/>
            </w:r>
            <w:r w:rsidR="00ED5CB6">
              <w:rPr>
                <w:noProof/>
                <w:webHidden/>
              </w:rPr>
              <w:t>6</w:t>
            </w:r>
            <w:r w:rsidR="00603EB2">
              <w:rPr>
                <w:noProof/>
                <w:webHidden/>
              </w:rPr>
              <w:fldChar w:fldCharType="end"/>
            </w:r>
          </w:hyperlink>
        </w:p>
        <w:p w14:paraId="0DE37A0F" w14:textId="62169AD5" w:rsidR="00603EB2" w:rsidRDefault="00603EB2">
          <w:pPr>
            <w:pStyle w:val="TOC2"/>
            <w:rPr>
              <w:rFonts w:eastAsiaTheme="minorEastAsia"/>
              <w:noProof/>
              <w:kern w:val="2"/>
              <w:sz w:val="24"/>
              <w:szCs w:val="24"/>
              <w:lang w:val="en-DE" w:eastAsia="en-DE"/>
              <w14:ligatures w14:val="standardContextual"/>
            </w:rPr>
          </w:pPr>
          <w:hyperlink w:anchor="_Toc215827849" w:history="1">
            <w:r w:rsidRPr="00866CA1">
              <w:rPr>
                <w:rStyle w:val="Hyperlink"/>
                <w:noProof/>
                <w:lang w:val="en-US"/>
              </w:rPr>
              <w:t>1.1</w:t>
            </w:r>
            <w:r>
              <w:rPr>
                <w:rFonts w:eastAsiaTheme="minorEastAsia"/>
                <w:noProof/>
                <w:kern w:val="2"/>
                <w:sz w:val="24"/>
                <w:szCs w:val="24"/>
                <w:lang w:val="en-DE" w:eastAsia="en-DE"/>
                <w14:ligatures w14:val="standardContextual"/>
              </w:rPr>
              <w:tab/>
            </w:r>
            <w:r w:rsidRPr="00866CA1">
              <w:rPr>
                <w:rStyle w:val="Hyperlink"/>
                <w:noProof/>
                <w:lang w:val="en-US"/>
              </w:rPr>
              <w:t>Motivation and Goals</w:t>
            </w:r>
            <w:r>
              <w:rPr>
                <w:noProof/>
                <w:webHidden/>
              </w:rPr>
              <w:tab/>
            </w:r>
            <w:r>
              <w:rPr>
                <w:noProof/>
                <w:webHidden/>
              </w:rPr>
              <w:fldChar w:fldCharType="begin"/>
            </w:r>
            <w:r>
              <w:rPr>
                <w:noProof/>
                <w:webHidden/>
              </w:rPr>
              <w:instrText xml:space="preserve"> PAGEREF _Toc215827849 \h </w:instrText>
            </w:r>
            <w:r>
              <w:rPr>
                <w:noProof/>
                <w:webHidden/>
              </w:rPr>
            </w:r>
            <w:r>
              <w:rPr>
                <w:noProof/>
                <w:webHidden/>
              </w:rPr>
              <w:fldChar w:fldCharType="separate"/>
            </w:r>
            <w:r w:rsidR="00ED5CB6">
              <w:rPr>
                <w:noProof/>
                <w:webHidden/>
              </w:rPr>
              <w:t>6</w:t>
            </w:r>
            <w:r>
              <w:rPr>
                <w:noProof/>
                <w:webHidden/>
              </w:rPr>
              <w:fldChar w:fldCharType="end"/>
            </w:r>
          </w:hyperlink>
        </w:p>
        <w:p w14:paraId="6ACE44B3" w14:textId="3DA23BFE" w:rsidR="00603EB2" w:rsidRDefault="00603EB2">
          <w:pPr>
            <w:pStyle w:val="TOC2"/>
            <w:rPr>
              <w:rFonts w:eastAsiaTheme="minorEastAsia"/>
              <w:noProof/>
              <w:kern w:val="2"/>
              <w:sz w:val="24"/>
              <w:szCs w:val="24"/>
              <w:lang w:val="en-DE" w:eastAsia="en-DE"/>
              <w14:ligatures w14:val="standardContextual"/>
            </w:rPr>
          </w:pPr>
          <w:hyperlink w:anchor="_Toc215827850" w:history="1">
            <w:r w:rsidRPr="00866CA1">
              <w:rPr>
                <w:rStyle w:val="Hyperlink"/>
                <w:noProof/>
                <w:lang w:val="en-US"/>
              </w:rPr>
              <w:t>1.2</w:t>
            </w:r>
            <w:r>
              <w:rPr>
                <w:rFonts w:eastAsiaTheme="minorEastAsia"/>
                <w:noProof/>
                <w:kern w:val="2"/>
                <w:sz w:val="24"/>
                <w:szCs w:val="24"/>
                <w:lang w:val="en-DE" w:eastAsia="en-DE"/>
                <w14:ligatures w14:val="standardContextual"/>
              </w:rPr>
              <w:tab/>
            </w:r>
            <w:r w:rsidRPr="00866CA1">
              <w:rPr>
                <w:rStyle w:val="Hyperlink"/>
                <w:noProof/>
                <w:lang w:val="en-US"/>
              </w:rPr>
              <w:t>Interaction with other initiatives</w:t>
            </w:r>
            <w:r>
              <w:rPr>
                <w:noProof/>
                <w:webHidden/>
              </w:rPr>
              <w:tab/>
            </w:r>
            <w:r>
              <w:rPr>
                <w:noProof/>
                <w:webHidden/>
              </w:rPr>
              <w:fldChar w:fldCharType="begin"/>
            </w:r>
            <w:r>
              <w:rPr>
                <w:noProof/>
                <w:webHidden/>
              </w:rPr>
              <w:instrText xml:space="preserve"> PAGEREF _Toc215827850 \h </w:instrText>
            </w:r>
            <w:r>
              <w:rPr>
                <w:noProof/>
                <w:webHidden/>
              </w:rPr>
            </w:r>
            <w:r>
              <w:rPr>
                <w:noProof/>
                <w:webHidden/>
              </w:rPr>
              <w:fldChar w:fldCharType="separate"/>
            </w:r>
            <w:r w:rsidR="00ED5CB6">
              <w:rPr>
                <w:noProof/>
                <w:webHidden/>
              </w:rPr>
              <w:t>7</w:t>
            </w:r>
            <w:r>
              <w:rPr>
                <w:noProof/>
                <w:webHidden/>
              </w:rPr>
              <w:fldChar w:fldCharType="end"/>
            </w:r>
          </w:hyperlink>
        </w:p>
        <w:p w14:paraId="062E6A29" w14:textId="39EB02D4" w:rsidR="00603EB2" w:rsidRDefault="00603EB2">
          <w:pPr>
            <w:pStyle w:val="TOC2"/>
            <w:rPr>
              <w:rFonts w:eastAsiaTheme="minorEastAsia"/>
              <w:noProof/>
              <w:kern w:val="2"/>
              <w:sz w:val="24"/>
              <w:szCs w:val="24"/>
              <w:lang w:val="en-DE" w:eastAsia="en-DE"/>
              <w14:ligatures w14:val="standardContextual"/>
            </w:rPr>
          </w:pPr>
          <w:hyperlink w:anchor="_Toc215827851" w:history="1">
            <w:r w:rsidRPr="00866CA1">
              <w:rPr>
                <w:rStyle w:val="Hyperlink"/>
                <w:noProof/>
                <w:lang w:val="en-US"/>
              </w:rPr>
              <w:t>1.3</w:t>
            </w:r>
            <w:r>
              <w:rPr>
                <w:rFonts w:eastAsiaTheme="minorEastAsia"/>
                <w:noProof/>
                <w:kern w:val="2"/>
                <w:sz w:val="24"/>
                <w:szCs w:val="24"/>
                <w:lang w:val="en-DE" w:eastAsia="en-DE"/>
                <w14:ligatures w14:val="standardContextual"/>
              </w:rPr>
              <w:tab/>
            </w:r>
            <w:r w:rsidRPr="00866CA1">
              <w:rPr>
                <w:rStyle w:val="Hyperlink"/>
                <w:noProof/>
                <w:lang w:val="en-US"/>
              </w:rPr>
              <w:t>Structure of the document</w:t>
            </w:r>
            <w:r>
              <w:rPr>
                <w:noProof/>
                <w:webHidden/>
              </w:rPr>
              <w:tab/>
            </w:r>
            <w:r>
              <w:rPr>
                <w:noProof/>
                <w:webHidden/>
              </w:rPr>
              <w:fldChar w:fldCharType="begin"/>
            </w:r>
            <w:r>
              <w:rPr>
                <w:noProof/>
                <w:webHidden/>
              </w:rPr>
              <w:instrText xml:space="preserve"> PAGEREF _Toc215827851 \h </w:instrText>
            </w:r>
            <w:r>
              <w:rPr>
                <w:noProof/>
                <w:webHidden/>
              </w:rPr>
            </w:r>
            <w:r>
              <w:rPr>
                <w:noProof/>
                <w:webHidden/>
              </w:rPr>
              <w:fldChar w:fldCharType="separate"/>
            </w:r>
            <w:r w:rsidR="00ED5CB6">
              <w:rPr>
                <w:noProof/>
                <w:webHidden/>
              </w:rPr>
              <w:t>8</w:t>
            </w:r>
            <w:r>
              <w:rPr>
                <w:noProof/>
                <w:webHidden/>
              </w:rPr>
              <w:fldChar w:fldCharType="end"/>
            </w:r>
          </w:hyperlink>
        </w:p>
        <w:p w14:paraId="3DAB665C" w14:textId="11CFDB7E" w:rsidR="00603EB2" w:rsidRDefault="00603EB2">
          <w:pPr>
            <w:pStyle w:val="TOC1"/>
            <w:rPr>
              <w:rFonts w:eastAsiaTheme="minorEastAsia"/>
              <w:noProof/>
              <w:kern w:val="2"/>
              <w:sz w:val="24"/>
              <w:szCs w:val="24"/>
              <w:lang w:val="en-DE" w:eastAsia="en-DE"/>
              <w14:ligatures w14:val="standardContextual"/>
            </w:rPr>
          </w:pPr>
          <w:hyperlink w:anchor="_Toc215827852" w:history="1">
            <w:r w:rsidRPr="00866CA1">
              <w:rPr>
                <w:rStyle w:val="Hyperlink"/>
                <w:noProof/>
                <w:lang w:val="en-US"/>
              </w:rPr>
              <w:t>2</w:t>
            </w:r>
            <w:r>
              <w:rPr>
                <w:rFonts w:eastAsiaTheme="minorEastAsia"/>
                <w:noProof/>
                <w:kern w:val="2"/>
                <w:sz w:val="24"/>
                <w:szCs w:val="24"/>
                <w:lang w:val="en-DE" w:eastAsia="en-DE"/>
                <w14:ligatures w14:val="standardContextual"/>
              </w:rPr>
              <w:tab/>
            </w:r>
            <w:r w:rsidRPr="00866CA1">
              <w:rPr>
                <w:rStyle w:val="Hyperlink"/>
                <w:noProof/>
                <w:lang w:val="en-US"/>
              </w:rPr>
              <w:t>Tooling and Basic Technical Decisions</w:t>
            </w:r>
            <w:r>
              <w:rPr>
                <w:noProof/>
                <w:webHidden/>
              </w:rPr>
              <w:tab/>
            </w:r>
            <w:r>
              <w:rPr>
                <w:noProof/>
                <w:webHidden/>
              </w:rPr>
              <w:fldChar w:fldCharType="begin"/>
            </w:r>
            <w:r>
              <w:rPr>
                <w:noProof/>
                <w:webHidden/>
              </w:rPr>
              <w:instrText xml:space="preserve"> PAGEREF _Toc215827852 \h </w:instrText>
            </w:r>
            <w:r>
              <w:rPr>
                <w:noProof/>
                <w:webHidden/>
              </w:rPr>
            </w:r>
            <w:r>
              <w:rPr>
                <w:noProof/>
                <w:webHidden/>
              </w:rPr>
              <w:fldChar w:fldCharType="separate"/>
            </w:r>
            <w:r w:rsidR="00ED5CB6">
              <w:rPr>
                <w:noProof/>
                <w:webHidden/>
              </w:rPr>
              <w:t>10</w:t>
            </w:r>
            <w:r>
              <w:rPr>
                <w:noProof/>
                <w:webHidden/>
              </w:rPr>
              <w:fldChar w:fldCharType="end"/>
            </w:r>
          </w:hyperlink>
        </w:p>
        <w:p w14:paraId="7382AB7D" w14:textId="7CBA6F78" w:rsidR="00603EB2" w:rsidRDefault="00603EB2">
          <w:pPr>
            <w:pStyle w:val="TOC1"/>
            <w:rPr>
              <w:rFonts w:eastAsiaTheme="minorEastAsia"/>
              <w:noProof/>
              <w:kern w:val="2"/>
              <w:sz w:val="24"/>
              <w:szCs w:val="24"/>
              <w:lang w:val="en-DE" w:eastAsia="en-DE"/>
              <w14:ligatures w14:val="standardContextual"/>
            </w:rPr>
          </w:pPr>
          <w:hyperlink w:anchor="_Toc215827853" w:history="1">
            <w:r w:rsidRPr="00866CA1">
              <w:rPr>
                <w:rStyle w:val="Hyperlink"/>
                <w:noProof/>
                <w:lang w:val="en-US"/>
              </w:rPr>
              <w:t>3</w:t>
            </w:r>
            <w:r>
              <w:rPr>
                <w:rFonts w:eastAsiaTheme="minorEastAsia"/>
                <w:noProof/>
                <w:kern w:val="2"/>
                <w:sz w:val="24"/>
                <w:szCs w:val="24"/>
                <w:lang w:val="en-DE" w:eastAsia="en-DE"/>
                <w14:ligatures w14:val="standardContextual"/>
              </w:rPr>
              <w:tab/>
            </w:r>
            <w:r w:rsidRPr="00866CA1">
              <w:rPr>
                <w:rStyle w:val="Hyperlink"/>
                <w:noProof/>
                <w:lang w:val="en-US"/>
              </w:rPr>
              <w:t>Architecture</w:t>
            </w:r>
            <w:r>
              <w:rPr>
                <w:noProof/>
                <w:webHidden/>
              </w:rPr>
              <w:tab/>
            </w:r>
            <w:r>
              <w:rPr>
                <w:noProof/>
                <w:webHidden/>
              </w:rPr>
              <w:fldChar w:fldCharType="begin"/>
            </w:r>
            <w:r>
              <w:rPr>
                <w:noProof/>
                <w:webHidden/>
              </w:rPr>
              <w:instrText xml:space="preserve"> PAGEREF _Toc215827853 \h </w:instrText>
            </w:r>
            <w:r>
              <w:rPr>
                <w:noProof/>
                <w:webHidden/>
              </w:rPr>
            </w:r>
            <w:r>
              <w:rPr>
                <w:noProof/>
                <w:webHidden/>
              </w:rPr>
              <w:fldChar w:fldCharType="separate"/>
            </w:r>
            <w:r w:rsidR="00ED5CB6">
              <w:rPr>
                <w:noProof/>
                <w:webHidden/>
              </w:rPr>
              <w:t>14</w:t>
            </w:r>
            <w:r>
              <w:rPr>
                <w:noProof/>
                <w:webHidden/>
              </w:rPr>
              <w:fldChar w:fldCharType="end"/>
            </w:r>
          </w:hyperlink>
        </w:p>
        <w:p w14:paraId="76F9D2F7" w14:textId="70FA45C0" w:rsidR="00603EB2" w:rsidRDefault="00603EB2">
          <w:pPr>
            <w:pStyle w:val="TOC2"/>
            <w:rPr>
              <w:rFonts w:eastAsiaTheme="minorEastAsia"/>
              <w:noProof/>
              <w:kern w:val="2"/>
              <w:sz w:val="24"/>
              <w:szCs w:val="24"/>
              <w:lang w:val="en-DE" w:eastAsia="en-DE"/>
              <w14:ligatures w14:val="standardContextual"/>
            </w:rPr>
          </w:pPr>
          <w:hyperlink w:anchor="_Toc215827854" w:history="1">
            <w:r w:rsidRPr="00866CA1">
              <w:rPr>
                <w:rStyle w:val="Hyperlink"/>
                <w:noProof/>
                <w:lang w:val="en-US"/>
              </w:rPr>
              <w:t>3.1</w:t>
            </w:r>
            <w:r>
              <w:rPr>
                <w:rFonts w:eastAsiaTheme="minorEastAsia"/>
                <w:noProof/>
                <w:kern w:val="2"/>
                <w:sz w:val="24"/>
                <w:szCs w:val="24"/>
                <w:lang w:val="en-DE" w:eastAsia="en-DE"/>
                <w14:ligatures w14:val="standardContextual"/>
              </w:rPr>
              <w:tab/>
            </w:r>
            <w:r w:rsidRPr="00866CA1">
              <w:rPr>
                <w:rStyle w:val="Hyperlink"/>
                <w:noProof/>
                <w:lang w:val="en-US"/>
              </w:rPr>
              <w:t>Overview</w:t>
            </w:r>
            <w:r>
              <w:rPr>
                <w:noProof/>
                <w:webHidden/>
              </w:rPr>
              <w:tab/>
            </w:r>
            <w:r>
              <w:rPr>
                <w:noProof/>
                <w:webHidden/>
              </w:rPr>
              <w:fldChar w:fldCharType="begin"/>
            </w:r>
            <w:r>
              <w:rPr>
                <w:noProof/>
                <w:webHidden/>
              </w:rPr>
              <w:instrText xml:space="preserve"> PAGEREF _Toc215827854 \h </w:instrText>
            </w:r>
            <w:r>
              <w:rPr>
                <w:noProof/>
                <w:webHidden/>
              </w:rPr>
            </w:r>
            <w:r>
              <w:rPr>
                <w:noProof/>
                <w:webHidden/>
              </w:rPr>
              <w:fldChar w:fldCharType="separate"/>
            </w:r>
            <w:r w:rsidR="00ED5CB6">
              <w:rPr>
                <w:noProof/>
                <w:webHidden/>
              </w:rPr>
              <w:t>14</w:t>
            </w:r>
            <w:r>
              <w:rPr>
                <w:noProof/>
                <w:webHidden/>
              </w:rPr>
              <w:fldChar w:fldCharType="end"/>
            </w:r>
          </w:hyperlink>
        </w:p>
        <w:p w14:paraId="691F57F9" w14:textId="215ABCF9"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55" w:history="1">
            <w:r w:rsidRPr="00866CA1">
              <w:rPr>
                <w:rStyle w:val="Hyperlink"/>
                <w:noProof/>
                <w:lang w:val="en-US"/>
              </w:rPr>
              <w:t>3.1.1</w:t>
            </w:r>
            <w:r>
              <w:rPr>
                <w:rFonts w:eastAsiaTheme="minorEastAsia"/>
                <w:noProof/>
                <w:kern w:val="2"/>
                <w:sz w:val="24"/>
                <w:szCs w:val="24"/>
                <w:lang w:val="en-DE" w:eastAsia="en-DE"/>
                <w14:ligatures w14:val="standardContextual"/>
              </w:rPr>
              <w:tab/>
            </w:r>
            <w:r w:rsidRPr="00866CA1">
              <w:rPr>
                <w:rStyle w:val="Hyperlink"/>
                <w:noProof/>
                <w:lang w:val="en-US"/>
              </w:rPr>
              <w:t>Relation to Reference Architectures</w:t>
            </w:r>
            <w:r>
              <w:rPr>
                <w:noProof/>
                <w:webHidden/>
              </w:rPr>
              <w:tab/>
            </w:r>
            <w:r>
              <w:rPr>
                <w:noProof/>
                <w:webHidden/>
              </w:rPr>
              <w:fldChar w:fldCharType="begin"/>
            </w:r>
            <w:r>
              <w:rPr>
                <w:noProof/>
                <w:webHidden/>
              </w:rPr>
              <w:instrText xml:space="preserve"> PAGEREF _Toc215827855 \h </w:instrText>
            </w:r>
            <w:r>
              <w:rPr>
                <w:noProof/>
                <w:webHidden/>
              </w:rPr>
            </w:r>
            <w:r>
              <w:rPr>
                <w:noProof/>
                <w:webHidden/>
              </w:rPr>
              <w:fldChar w:fldCharType="separate"/>
            </w:r>
            <w:r w:rsidR="00ED5CB6">
              <w:rPr>
                <w:noProof/>
                <w:webHidden/>
              </w:rPr>
              <w:t>19</w:t>
            </w:r>
            <w:r>
              <w:rPr>
                <w:noProof/>
                <w:webHidden/>
              </w:rPr>
              <w:fldChar w:fldCharType="end"/>
            </w:r>
          </w:hyperlink>
        </w:p>
        <w:p w14:paraId="727ECA3D" w14:textId="5C6F579F"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56" w:history="1">
            <w:r w:rsidRPr="00866CA1">
              <w:rPr>
                <w:rStyle w:val="Hyperlink"/>
                <w:noProof/>
                <w:lang w:val="en-US"/>
              </w:rPr>
              <w:t>3.1.2</w:t>
            </w:r>
            <w:r>
              <w:rPr>
                <w:rFonts w:eastAsiaTheme="minorEastAsia"/>
                <w:noProof/>
                <w:kern w:val="2"/>
                <w:sz w:val="24"/>
                <w:szCs w:val="24"/>
                <w:lang w:val="en-DE" w:eastAsia="en-DE"/>
                <w14:ligatures w14:val="standardContextual"/>
              </w:rPr>
              <w:tab/>
            </w:r>
            <w:r w:rsidRPr="00866CA1">
              <w:rPr>
                <w:rStyle w:val="Hyperlink"/>
                <w:noProof/>
                <w:lang w:val="en-US"/>
              </w:rPr>
              <w:t>Stream (Data) Processing</w:t>
            </w:r>
            <w:r>
              <w:rPr>
                <w:noProof/>
                <w:webHidden/>
              </w:rPr>
              <w:tab/>
            </w:r>
            <w:r>
              <w:rPr>
                <w:noProof/>
                <w:webHidden/>
              </w:rPr>
              <w:fldChar w:fldCharType="begin"/>
            </w:r>
            <w:r>
              <w:rPr>
                <w:noProof/>
                <w:webHidden/>
              </w:rPr>
              <w:instrText xml:space="preserve"> PAGEREF _Toc215827856 \h </w:instrText>
            </w:r>
            <w:r>
              <w:rPr>
                <w:noProof/>
                <w:webHidden/>
              </w:rPr>
            </w:r>
            <w:r>
              <w:rPr>
                <w:noProof/>
                <w:webHidden/>
              </w:rPr>
              <w:fldChar w:fldCharType="separate"/>
            </w:r>
            <w:r w:rsidR="00ED5CB6">
              <w:rPr>
                <w:noProof/>
                <w:webHidden/>
              </w:rPr>
              <w:t>19</w:t>
            </w:r>
            <w:r>
              <w:rPr>
                <w:noProof/>
                <w:webHidden/>
              </w:rPr>
              <w:fldChar w:fldCharType="end"/>
            </w:r>
          </w:hyperlink>
        </w:p>
        <w:p w14:paraId="05217DC0" w14:textId="19CAE21C"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57" w:history="1">
            <w:r w:rsidRPr="00866CA1">
              <w:rPr>
                <w:rStyle w:val="Hyperlink"/>
                <w:noProof/>
                <w:lang w:val="en-US"/>
              </w:rPr>
              <w:t>3.1.3</w:t>
            </w:r>
            <w:r>
              <w:rPr>
                <w:rFonts w:eastAsiaTheme="minorEastAsia"/>
                <w:noProof/>
                <w:kern w:val="2"/>
                <w:sz w:val="24"/>
                <w:szCs w:val="24"/>
                <w:lang w:val="en-DE" w:eastAsia="en-DE"/>
                <w14:ligatures w14:val="standardContextual"/>
              </w:rPr>
              <w:tab/>
            </w:r>
            <w:r w:rsidRPr="00866CA1">
              <w:rPr>
                <w:rStyle w:val="Hyperlink"/>
                <w:noProof/>
                <w:lang w:val="en-US"/>
              </w:rPr>
              <w:t>Asset Administration Shells</w:t>
            </w:r>
            <w:r>
              <w:rPr>
                <w:noProof/>
                <w:webHidden/>
              </w:rPr>
              <w:tab/>
            </w:r>
            <w:r>
              <w:rPr>
                <w:noProof/>
                <w:webHidden/>
              </w:rPr>
              <w:fldChar w:fldCharType="begin"/>
            </w:r>
            <w:r>
              <w:rPr>
                <w:noProof/>
                <w:webHidden/>
              </w:rPr>
              <w:instrText xml:space="preserve"> PAGEREF _Toc215827857 \h </w:instrText>
            </w:r>
            <w:r>
              <w:rPr>
                <w:noProof/>
                <w:webHidden/>
              </w:rPr>
            </w:r>
            <w:r>
              <w:rPr>
                <w:noProof/>
                <w:webHidden/>
              </w:rPr>
              <w:fldChar w:fldCharType="separate"/>
            </w:r>
            <w:r w:rsidR="00ED5CB6">
              <w:rPr>
                <w:noProof/>
                <w:webHidden/>
              </w:rPr>
              <w:t>20</w:t>
            </w:r>
            <w:r>
              <w:rPr>
                <w:noProof/>
                <w:webHidden/>
              </w:rPr>
              <w:fldChar w:fldCharType="end"/>
            </w:r>
          </w:hyperlink>
        </w:p>
        <w:p w14:paraId="70E1DE54" w14:textId="1BE1D8A8"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58" w:history="1">
            <w:r w:rsidRPr="00866CA1">
              <w:rPr>
                <w:rStyle w:val="Hyperlink"/>
                <w:noProof/>
                <w:lang w:val="en-US"/>
              </w:rPr>
              <w:t>3.1.4</w:t>
            </w:r>
            <w:r>
              <w:rPr>
                <w:rFonts w:eastAsiaTheme="minorEastAsia"/>
                <w:noProof/>
                <w:kern w:val="2"/>
                <w:sz w:val="24"/>
                <w:szCs w:val="24"/>
                <w:lang w:val="en-DE" w:eastAsia="en-DE"/>
                <w14:ligatures w14:val="standardContextual"/>
              </w:rPr>
              <w:tab/>
            </w:r>
            <w:r w:rsidRPr="00866CA1">
              <w:rPr>
                <w:rStyle w:val="Hyperlink"/>
                <w:noProof/>
                <w:lang w:val="en-US"/>
              </w:rPr>
              <w:t>Component Interaction Overview</w:t>
            </w:r>
            <w:r>
              <w:rPr>
                <w:noProof/>
                <w:webHidden/>
              </w:rPr>
              <w:tab/>
            </w:r>
            <w:r>
              <w:rPr>
                <w:noProof/>
                <w:webHidden/>
              </w:rPr>
              <w:fldChar w:fldCharType="begin"/>
            </w:r>
            <w:r>
              <w:rPr>
                <w:noProof/>
                <w:webHidden/>
              </w:rPr>
              <w:instrText xml:space="preserve"> PAGEREF _Toc215827858 \h </w:instrText>
            </w:r>
            <w:r>
              <w:rPr>
                <w:noProof/>
                <w:webHidden/>
              </w:rPr>
            </w:r>
            <w:r>
              <w:rPr>
                <w:noProof/>
                <w:webHidden/>
              </w:rPr>
              <w:fldChar w:fldCharType="separate"/>
            </w:r>
            <w:r w:rsidR="00ED5CB6">
              <w:rPr>
                <w:noProof/>
                <w:webHidden/>
              </w:rPr>
              <w:t>22</w:t>
            </w:r>
            <w:r>
              <w:rPr>
                <w:noProof/>
                <w:webHidden/>
              </w:rPr>
              <w:fldChar w:fldCharType="end"/>
            </w:r>
          </w:hyperlink>
        </w:p>
        <w:p w14:paraId="241B2378" w14:textId="6296863F"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59" w:history="1">
            <w:r w:rsidRPr="00866CA1">
              <w:rPr>
                <w:rStyle w:val="Hyperlink"/>
                <w:noProof/>
                <w:lang w:val="en-US"/>
              </w:rPr>
              <w:t>3.1.5</w:t>
            </w:r>
            <w:r>
              <w:rPr>
                <w:rFonts w:eastAsiaTheme="minorEastAsia"/>
                <w:noProof/>
                <w:kern w:val="2"/>
                <w:sz w:val="24"/>
                <w:szCs w:val="24"/>
                <w:lang w:val="en-DE" w:eastAsia="en-DE"/>
                <w14:ligatures w14:val="standardContextual"/>
              </w:rPr>
              <w:tab/>
            </w:r>
            <w:r w:rsidRPr="00866CA1">
              <w:rPr>
                <w:rStyle w:val="Hyperlink"/>
                <w:noProof/>
                <w:lang w:val="en-US"/>
              </w:rPr>
              <w:t>Virtual Character of the Platform</w:t>
            </w:r>
            <w:r>
              <w:rPr>
                <w:noProof/>
                <w:webHidden/>
              </w:rPr>
              <w:tab/>
            </w:r>
            <w:r>
              <w:rPr>
                <w:noProof/>
                <w:webHidden/>
              </w:rPr>
              <w:fldChar w:fldCharType="begin"/>
            </w:r>
            <w:r>
              <w:rPr>
                <w:noProof/>
                <w:webHidden/>
              </w:rPr>
              <w:instrText xml:space="preserve"> PAGEREF _Toc215827859 \h </w:instrText>
            </w:r>
            <w:r>
              <w:rPr>
                <w:noProof/>
                <w:webHidden/>
              </w:rPr>
            </w:r>
            <w:r>
              <w:rPr>
                <w:noProof/>
                <w:webHidden/>
              </w:rPr>
              <w:fldChar w:fldCharType="separate"/>
            </w:r>
            <w:r w:rsidR="00ED5CB6">
              <w:rPr>
                <w:noProof/>
                <w:webHidden/>
              </w:rPr>
              <w:t>24</w:t>
            </w:r>
            <w:r>
              <w:rPr>
                <w:noProof/>
                <w:webHidden/>
              </w:rPr>
              <w:fldChar w:fldCharType="end"/>
            </w:r>
          </w:hyperlink>
        </w:p>
        <w:p w14:paraId="402C7C40" w14:textId="4765C632" w:rsidR="00603EB2" w:rsidRDefault="00603EB2">
          <w:pPr>
            <w:pStyle w:val="TOC2"/>
            <w:rPr>
              <w:rFonts w:eastAsiaTheme="minorEastAsia"/>
              <w:noProof/>
              <w:kern w:val="2"/>
              <w:sz w:val="24"/>
              <w:szCs w:val="24"/>
              <w:lang w:val="en-DE" w:eastAsia="en-DE"/>
              <w14:ligatures w14:val="standardContextual"/>
            </w:rPr>
          </w:pPr>
          <w:hyperlink w:anchor="_Toc215827860" w:history="1">
            <w:r w:rsidRPr="00866CA1">
              <w:rPr>
                <w:rStyle w:val="Hyperlink"/>
                <w:noProof/>
                <w:lang w:val="en-US"/>
              </w:rPr>
              <w:t>3.2</w:t>
            </w:r>
            <w:r>
              <w:rPr>
                <w:rFonts w:eastAsiaTheme="minorEastAsia"/>
                <w:noProof/>
                <w:kern w:val="2"/>
                <w:sz w:val="24"/>
                <w:szCs w:val="24"/>
                <w:lang w:val="en-DE" w:eastAsia="en-DE"/>
                <w14:ligatures w14:val="standardContextual"/>
              </w:rPr>
              <w:tab/>
            </w:r>
            <w:r w:rsidRPr="00866CA1">
              <w:rPr>
                <w:rStyle w:val="Hyperlink"/>
                <w:noProof/>
                <w:lang w:val="en-US"/>
              </w:rPr>
              <w:t>Overall Requirements</w:t>
            </w:r>
            <w:r>
              <w:rPr>
                <w:noProof/>
                <w:webHidden/>
              </w:rPr>
              <w:tab/>
            </w:r>
            <w:r>
              <w:rPr>
                <w:noProof/>
                <w:webHidden/>
              </w:rPr>
              <w:fldChar w:fldCharType="begin"/>
            </w:r>
            <w:r>
              <w:rPr>
                <w:noProof/>
                <w:webHidden/>
              </w:rPr>
              <w:instrText xml:space="preserve"> PAGEREF _Toc215827860 \h </w:instrText>
            </w:r>
            <w:r>
              <w:rPr>
                <w:noProof/>
                <w:webHidden/>
              </w:rPr>
            </w:r>
            <w:r>
              <w:rPr>
                <w:noProof/>
                <w:webHidden/>
              </w:rPr>
              <w:fldChar w:fldCharType="separate"/>
            </w:r>
            <w:r w:rsidR="00ED5CB6">
              <w:rPr>
                <w:noProof/>
                <w:webHidden/>
              </w:rPr>
              <w:t>25</w:t>
            </w:r>
            <w:r>
              <w:rPr>
                <w:noProof/>
                <w:webHidden/>
              </w:rPr>
              <w:fldChar w:fldCharType="end"/>
            </w:r>
          </w:hyperlink>
        </w:p>
        <w:p w14:paraId="05A76BEF" w14:textId="61E24E2E" w:rsidR="00603EB2" w:rsidRDefault="00603EB2">
          <w:pPr>
            <w:pStyle w:val="TOC2"/>
            <w:rPr>
              <w:rFonts w:eastAsiaTheme="minorEastAsia"/>
              <w:noProof/>
              <w:kern w:val="2"/>
              <w:sz w:val="24"/>
              <w:szCs w:val="24"/>
              <w:lang w:val="en-DE" w:eastAsia="en-DE"/>
              <w14:ligatures w14:val="standardContextual"/>
            </w:rPr>
          </w:pPr>
          <w:hyperlink w:anchor="_Toc215827861" w:history="1">
            <w:r w:rsidRPr="00866CA1">
              <w:rPr>
                <w:rStyle w:val="Hyperlink"/>
                <w:noProof/>
                <w:lang w:val="en-US"/>
              </w:rPr>
              <w:t>3.3</w:t>
            </w:r>
            <w:r>
              <w:rPr>
                <w:rFonts w:eastAsiaTheme="minorEastAsia"/>
                <w:noProof/>
                <w:kern w:val="2"/>
                <w:sz w:val="24"/>
                <w:szCs w:val="24"/>
                <w:lang w:val="en-DE" w:eastAsia="en-DE"/>
                <w14:ligatures w14:val="standardContextual"/>
              </w:rPr>
              <w:tab/>
            </w:r>
            <w:r w:rsidRPr="00866CA1">
              <w:rPr>
                <w:rStyle w:val="Hyperlink"/>
                <w:noProof/>
                <w:lang w:val="en-US"/>
              </w:rPr>
              <w:t>Support Layer</w:t>
            </w:r>
            <w:r>
              <w:rPr>
                <w:noProof/>
                <w:webHidden/>
              </w:rPr>
              <w:tab/>
            </w:r>
            <w:r>
              <w:rPr>
                <w:noProof/>
                <w:webHidden/>
              </w:rPr>
              <w:fldChar w:fldCharType="begin"/>
            </w:r>
            <w:r>
              <w:rPr>
                <w:noProof/>
                <w:webHidden/>
              </w:rPr>
              <w:instrText xml:space="preserve"> PAGEREF _Toc215827861 \h </w:instrText>
            </w:r>
            <w:r>
              <w:rPr>
                <w:noProof/>
                <w:webHidden/>
              </w:rPr>
            </w:r>
            <w:r>
              <w:rPr>
                <w:noProof/>
                <w:webHidden/>
              </w:rPr>
              <w:fldChar w:fldCharType="separate"/>
            </w:r>
            <w:r w:rsidR="00ED5CB6">
              <w:rPr>
                <w:noProof/>
                <w:webHidden/>
              </w:rPr>
              <w:t>26</w:t>
            </w:r>
            <w:r>
              <w:rPr>
                <w:noProof/>
                <w:webHidden/>
              </w:rPr>
              <w:fldChar w:fldCharType="end"/>
            </w:r>
          </w:hyperlink>
        </w:p>
        <w:p w14:paraId="02E46AA6" w14:textId="041FA4D9"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62" w:history="1">
            <w:r w:rsidRPr="00866CA1">
              <w:rPr>
                <w:rStyle w:val="Hyperlink"/>
                <w:noProof/>
                <w:lang w:val="en-US"/>
              </w:rPr>
              <w:t>3.3.1</w:t>
            </w:r>
            <w:r>
              <w:rPr>
                <w:rFonts w:eastAsiaTheme="minorEastAsia"/>
                <w:noProof/>
                <w:kern w:val="2"/>
                <w:sz w:val="24"/>
                <w:szCs w:val="24"/>
                <w:lang w:val="en-DE" w:eastAsia="en-DE"/>
                <w14:ligatures w14:val="standardContextual"/>
              </w:rPr>
              <w:tab/>
            </w:r>
            <w:r w:rsidRPr="00866CA1">
              <w:rPr>
                <w:rStyle w:val="Hyperlink"/>
                <w:noProof/>
                <w:lang w:val="en-US"/>
              </w:rPr>
              <w:t>Component Structure of the Support Layer</w:t>
            </w:r>
            <w:r>
              <w:rPr>
                <w:noProof/>
                <w:webHidden/>
              </w:rPr>
              <w:tab/>
            </w:r>
            <w:r>
              <w:rPr>
                <w:noProof/>
                <w:webHidden/>
              </w:rPr>
              <w:fldChar w:fldCharType="begin"/>
            </w:r>
            <w:r>
              <w:rPr>
                <w:noProof/>
                <w:webHidden/>
              </w:rPr>
              <w:instrText xml:space="preserve"> PAGEREF _Toc215827862 \h </w:instrText>
            </w:r>
            <w:r>
              <w:rPr>
                <w:noProof/>
                <w:webHidden/>
              </w:rPr>
            </w:r>
            <w:r>
              <w:rPr>
                <w:noProof/>
                <w:webHidden/>
              </w:rPr>
              <w:fldChar w:fldCharType="separate"/>
            </w:r>
            <w:r w:rsidR="00ED5CB6">
              <w:rPr>
                <w:noProof/>
                <w:webHidden/>
              </w:rPr>
              <w:t>27</w:t>
            </w:r>
            <w:r>
              <w:rPr>
                <w:noProof/>
                <w:webHidden/>
              </w:rPr>
              <w:fldChar w:fldCharType="end"/>
            </w:r>
          </w:hyperlink>
        </w:p>
        <w:p w14:paraId="0FDC05F9" w14:textId="282608D4"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63" w:history="1">
            <w:r w:rsidRPr="00866CA1">
              <w:rPr>
                <w:rStyle w:val="Hyperlink"/>
                <w:noProof/>
                <w:lang w:val="en-US"/>
              </w:rPr>
              <w:t>3.3.2</w:t>
            </w:r>
            <w:r>
              <w:rPr>
                <w:rFonts w:eastAsiaTheme="minorEastAsia"/>
                <w:noProof/>
                <w:kern w:val="2"/>
                <w:sz w:val="24"/>
                <w:szCs w:val="24"/>
                <w:lang w:val="en-DE" w:eastAsia="en-DE"/>
                <w14:ligatures w14:val="standardContextual"/>
              </w:rPr>
              <w:tab/>
            </w:r>
            <w:r w:rsidRPr="00866CA1">
              <w:rPr>
                <w:rStyle w:val="Hyperlink"/>
                <w:noProof/>
                <w:lang w:val="en-US"/>
              </w:rPr>
              <w:t>The support.boot Component</w:t>
            </w:r>
            <w:r>
              <w:rPr>
                <w:noProof/>
                <w:webHidden/>
              </w:rPr>
              <w:tab/>
            </w:r>
            <w:r>
              <w:rPr>
                <w:noProof/>
                <w:webHidden/>
              </w:rPr>
              <w:fldChar w:fldCharType="begin"/>
            </w:r>
            <w:r>
              <w:rPr>
                <w:noProof/>
                <w:webHidden/>
              </w:rPr>
              <w:instrText xml:space="preserve"> PAGEREF _Toc215827863 \h </w:instrText>
            </w:r>
            <w:r>
              <w:rPr>
                <w:noProof/>
                <w:webHidden/>
              </w:rPr>
            </w:r>
            <w:r>
              <w:rPr>
                <w:noProof/>
                <w:webHidden/>
              </w:rPr>
              <w:fldChar w:fldCharType="separate"/>
            </w:r>
            <w:r w:rsidR="00ED5CB6">
              <w:rPr>
                <w:noProof/>
                <w:webHidden/>
              </w:rPr>
              <w:t>27</w:t>
            </w:r>
            <w:r>
              <w:rPr>
                <w:noProof/>
                <w:webHidden/>
              </w:rPr>
              <w:fldChar w:fldCharType="end"/>
            </w:r>
          </w:hyperlink>
        </w:p>
        <w:p w14:paraId="06DDE69F" w14:textId="2679AC56"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64" w:history="1">
            <w:r w:rsidRPr="00866CA1">
              <w:rPr>
                <w:rStyle w:val="Hyperlink"/>
                <w:noProof/>
                <w:lang w:val="en-US"/>
              </w:rPr>
              <w:t>3.3.3</w:t>
            </w:r>
            <w:r>
              <w:rPr>
                <w:rFonts w:eastAsiaTheme="minorEastAsia"/>
                <w:noProof/>
                <w:kern w:val="2"/>
                <w:sz w:val="24"/>
                <w:szCs w:val="24"/>
                <w:lang w:val="en-DE" w:eastAsia="en-DE"/>
                <w14:ligatures w14:val="standardContextual"/>
              </w:rPr>
              <w:tab/>
            </w:r>
            <w:r w:rsidRPr="00866CA1">
              <w:rPr>
                <w:rStyle w:val="Hyperlink"/>
                <w:noProof/>
                <w:lang w:val="en-US"/>
              </w:rPr>
              <w:t>The support Component</w:t>
            </w:r>
            <w:r>
              <w:rPr>
                <w:noProof/>
                <w:webHidden/>
              </w:rPr>
              <w:tab/>
            </w:r>
            <w:r>
              <w:rPr>
                <w:noProof/>
                <w:webHidden/>
              </w:rPr>
              <w:fldChar w:fldCharType="begin"/>
            </w:r>
            <w:r>
              <w:rPr>
                <w:noProof/>
                <w:webHidden/>
              </w:rPr>
              <w:instrText xml:space="preserve"> PAGEREF _Toc215827864 \h </w:instrText>
            </w:r>
            <w:r>
              <w:rPr>
                <w:noProof/>
                <w:webHidden/>
              </w:rPr>
            </w:r>
            <w:r>
              <w:rPr>
                <w:noProof/>
                <w:webHidden/>
              </w:rPr>
              <w:fldChar w:fldCharType="separate"/>
            </w:r>
            <w:r w:rsidR="00ED5CB6">
              <w:rPr>
                <w:noProof/>
                <w:webHidden/>
              </w:rPr>
              <w:t>29</w:t>
            </w:r>
            <w:r>
              <w:rPr>
                <w:noProof/>
                <w:webHidden/>
              </w:rPr>
              <w:fldChar w:fldCharType="end"/>
            </w:r>
          </w:hyperlink>
        </w:p>
        <w:p w14:paraId="09E51EFB" w14:textId="1DB1C937"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65" w:history="1">
            <w:r w:rsidRPr="00866CA1">
              <w:rPr>
                <w:rStyle w:val="Hyperlink"/>
                <w:noProof/>
                <w:lang w:val="en-US"/>
              </w:rPr>
              <w:t>3.3.4</w:t>
            </w:r>
            <w:r>
              <w:rPr>
                <w:rFonts w:eastAsiaTheme="minorEastAsia"/>
                <w:noProof/>
                <w:kern w:val="2"/>
                <w:sz w:val="24"/>
                <w:szCs w:val="24"/>
                <w:lang w:val="en-DE" w:eastAsia="en-DE"/>
                <w14:ligatures w14:val="standardContextual"/>
              </w:rPr>
              <w:tab/>
            </w:r>
            <w:r w:rsidRPr="00866CA1">
              <w:rPr>
                <w:rStyle w:val="Hyperlink"/>
                <w:noProof/>
                <w:lang w:val="en-US"/>
              </w:rPr>
              <w:t>The support.aas Component</w:t>
            </w:r>
            <w:r>
              <w:rPr>
                <w:noProof/>
                <w:webHidden/>
              </w:rPr>
              <w:tab/>
            </w:r>
            <w:r>
              <w:rPr>
                <w:noProof/>
                <w:webHidden/>
              </w:rPr>
              <w:fldChar w:fldCharType="begin"/>
            </w:r>
            <w:r>
              <w:rPr>
                <w:noProof/>
                <w:webHidden/>
              </w:rPr>
              <w:instrText xml:space="preserve"> PAGEREF _Toc215827865 \h </w:instrText>
            </w:r>
            <w:r>
              <w:rPr>
                <w:noProof/>
                <w:webHidden/>
              </w:rPr>
            </w:r>
            <w:r>
              <w:rPr>
                <w:noProof/>
                <w:webHidden/>
              </w:rPr>
              <w:fldChar w:fldCharType="separate"/>
            </w:r>
            <w:r w:rsidR="00ED5CB6">
              <w:rPr>
                <w:noProof/>
                <w:webHidden/>
              </w:rPr>
              <w:t>31</w:t>
            </w:r>
            <w:r>
              <w:rPr>
                <w:noProof/>
                <w:webHidden/>
              </w:rPr>
              <w:fldChar w:fldCharType="end"/>
            </w:r>
          </w:hyperlink>
        </w:p>
        <w:p w14:paraId="35E24605" w14:textId="19D73183"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66" w:history="1">
            <w:r w:rsidRPr="00866CA1">
              <w:rPr>
                <w:rStyle w:val="Hyperlink"/>
                <w:noProof/>
                <w:lang w:val="en-US"/>
              </w:rPr>
              <w:t>3.3.5</w:t>
            </w:r>
            <w:r>
              <w:rPr>
                <w:rFonts w:eastAsiaTheme="minorEastAsia"/>
                <w:noProof/>
                <w:kern w:val="2"/>
                <w:sz w:val="24"/>
                <w:szCs w:val="24"/>
                <w:lang w:val="en-DE" w:eastAsia="en-DE"/>
                <w14:ligatures w14:val="standardContextual"/>
              </w:rPr>
              <w:tab/>
            </w:r>
            <w:r w:rsidRPr="00866CA1">
              <w:rPr>
                <w:rStyle w:val="Hyperlink"/>
                <w:noProof/>
                <w:lang w:val="en-US"/>
              </w:rPr>
              <w:t>The support.iip-aas Component</w:t>
            </w:r>
            <w:r>
              <w:rPr>
                <w:noProof/>
                <w:webHidden/>
              </w:rPr>
              <w:tab/>
            </w:r>
            <w:r>
              <w:rPr>
                <w:noProof/>
                <w:webHidden/>
              </w:rPr>
              <w:fldChar w:fldCharType="begin"/>
            </w:r>
            <w:r>
              <w:rPr>
                <w:noProof/>
                <w:webHidden/>
              </w:rPr>
              <w:instrText xml:space="preserve"> PAGEREF _Toc215827866 \h </w:instrText>
            </w:r>
            <w:r>
              <w:rPr>
                <w:noProof/>
                <w:webHidden/>
              </w:rPr>
            </w:r>
            <w:r>
              <w:rPr>
                <w:noProof/>
                <w:webHidden/>
              </w:rPr>
              <w:fldChar w:fldCharType="separate"/>
            </w:r>
            <w:r w:rsidR="00ED5CB6">
              <w:rPr>
                <w:noProof/>
                <w:webHidden/>
              </w:rPr>
              <w:t>35</w:t>
            </w:r>
            <w:r>
              <w:rPr>
                <w:noProof/>
                <w:webHidden/>
              </w:rPr>
              <w:fldChar w:fldCharType="end"/>
            </w:r>
          </w:hyperlink>
        </w:p>
        <w:p w14:paraId="44A5088E" w14:textId="79CE2082"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67" w:history="1">
            <w:r w:rsidRPr="00866CA1">
              <w:rPr>
                <w:rStyle w:val="Hyperlink"/>
                <w:noProof/>
                <w:lang w:val="en-US"/>
              </w:rPr>
              <w:t>3.3.6</w:t>
            </w:r>
            <w:r>
              <w:rPr>
                <w:rFonts w:eastAsiaTheme="minorEastAsia"/>
                <w:noProof/>
                <w:kern w:val="2"/>
                <w:sz w:val="24"/>
                <w:szCs w:val="24"/>
                <w:lang w:val="en-DE" w:eastAsia="en-DE"/>
                <w14:ligatures w14:val="standardContextual"/>
              </w:rPr>
              <w:tab/>
            </w:r>
            <w:r w:rsidRPr="00866CA1">
              <w:rPr>
                <w:rStyle w:val="Hyperlink"/>
                <w:noProof/>
                <w:lang w:val="en-US"/>
              </w:rPr>
              <w:t>AAS Creation and Usage Pattern</w:t>
            </w:r>
            <w:r>
              <w:rPr>
                <w:noProof/>
                <w:webHidden/>
              </w:rPr>
              <w:tab/>
            </w:r>
            <w:r>
              <w:rPr>
                <w:noProof/>
                <w:webHidden/>
              </w:rPr>
              <w:fldChar w:fldCharType="begin"/>
            </w:r>
            <w:r>
              <w:rPr>
                <w:noProof/>
                <w:webHidden/>
              </w:rPr>
              <w:instrText xml:space="preserve"> PAGEREF _Toc215827867 \h </w:instrText>
            </w:r>
            <w:r>
              <w:rPr>
                <w:noProof/>
                <w:webHidden/>
              </w:rPr>
            </w:r>
            <w:r>
              <w:rPr>
                <w:noProof/>
                <w:webHidden/>
              </w:rPr>
              <w:fldChar w:fldCharType="separate"/>
            </w:r>
            <w:r w:rsidR="00ED5CB6">
              <w:rPr>
                <w:noProof/>
                <w:webHidden/>
              </w:rPr>
              <w:t>37</w:t>
            </w:r>
            <w:r>
              <w:rPr>
                <w:noProof/>
                <w:webHidden/>
              </w:rPr>
              <w:fldChar w:fldCharType="end"/>
            </w:r>
          </w:hyperlink>
        </w:p>
        <w:p w14:paraId="0A460828" w14:textId="79B7104A"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68" w:history="1">
            <w:r w:rsidRPr="00866CA1">
              <w:rPr>
                <w:rStyle w:val="Hyperlink"/>
                <w:noProof/>
                <w:lang w:val="en-US"/>
              </w:rPr>
              <w:t>3.3.7</w:t>
            </w:r>
            <w:r>
              <w:rPr>
                <w:rFonts w:eastAsiaTheme="minorEastAsia"/>
                <w:noProof/>
                <w:kern w:val="2"/>
                <w:sz w:val="24"/>
                <w:szCs w:val="24"/>
                <w:lang w:val="en-DE" w:eastAsia="en-DE"/>
                <w14:ligatures w14:val="standardContextual"/>
              </w:rPr>
              <w:tab/>
            </w:r>
            <w:r w:rsidRPr="00866CA1">
              <w:rPr>
                <w:rStyle w:val="Hyperlink"/>
                <w:noProof/>
                <w:lang w:val="en-US"/>
              </w:rPr>
              <w:t>Plugins</w:t>
            </w:r>
            <w:r>
              <w:rPr>
                <w:noProof/>
                <w:webHidden/>
              </w:rPr>
              <w:tab/>
            </w:r>
            <w:r>
              <w:rPr>
                <w:noProof/>
                <w:webHidden/>
              </w:rPr>
              <w:fldChar w:fldCharType="begin"/>
            </w:r>
            <w:r>
              <w:rPr>
                <w:noProof/>
                <w:webHidden/>
              </w:rPr>
              <w:instrText xml:space="preserve"> PAGEREF _Toc215827868 \h </w:instrText>
            </w:r>
            <w:r>
              <w:rPr>
                <w:noProof/>
                <w:webHidden/>
              </w:rPr>
            </w:r>
            <w:r>
              <w:rPr>
                <w:noProof/>
                <w:webHidden/>
              </w:rPr>
              <w:fldChar w:fldCharType="separate"/>
            </w:r>
            <w:r w:rsidR="00ED5CB6">
              <w:rPr>
                <w:noProof/>
                <w:webHidden/>
              </w:rPr>
              <w:t>38</w:t>
            </w:r>
            <w:r>
              <w:rPr>
                <w:noProof/>
                <w:webHidden/>
              </w:rPr>
              <w:fldChar w:fldCharType="end"/>
            </w:r>
          </w:hyperlink>
        </w:p>
        <w:p w14:paraId="3BB38E78" w14:textId="2CF7120D" w:rsidR="00603EB2" w:rsidRDefault="00603EB2">
          <w:pPr>
            <w:pStyle w:val="TOC2"/>
            <w:rPr>
              <w:rFonts w:eastAsiaTheme="minorEastAsia"/>
              <w:noProof/>
              <w:kern w:val="2"/>
              <w:sz w:val="24"/>
              <w:szCs w:val="24"/>
              <w:lang w:val="en-DE" w:eastAsia="en-DE"/>
              <w14:ligatures w14:val="standardContextual"/>
            </w:rPr>
          </w:pPr>
          <w:hyperlink w:anchor="_Toc215827869" w:history="1">
            <w:r w:rsidRPr="00866CA1">
              <w:rPr>
                <w:rStyle w:val="Hyperlink"/>
                <w:noProof/>
                <w:lang w:val="en-US"/>
              </w:rPr>
              <w:t>3.4</w:t>
            </w:r>
            <w:r>
              <w:rPr>
                <w:rFonts w:eastAsiaTheme="minorEastAsia"/>
                <w:noProof/>
                <w:kern w:val="2"/>
                <w:sz w:val="24"/>
                <w:szCs w:val="24"/>
                <w:lang w:val="en-DE" w:eastAsia="en-DE"/>
                <w14:ligatures w14:val="standardContextual"/>
              </w:rPr>
              <w:tab/>
            </w:r>
            <w:r w:rsidRPr="00866CA1">
              <w:rPr>
                <w:rStyle w:val="Hyperlink"/>
                <w:noProof/>
                <w:lang w:val="en-US"/>
              </w:rPr>
              <w:t>Transport and Connection Layer</w:t>
            </w:r>
            <w:r>
              <w:rPr>
                <w:noProof/>
                <w:webHidden/>
              </w:rPr>
              <w:tab/>
            </w:r>
            <w:r>
              <w:rPr>
                <w:noProof/>
                <w:webHidden/>
              </w:rPr>
              <w:fldChar w:fldCharType="begin"/>
            </w:r>
            <w:r>
              <w:rPr>
                <w:noProof/>
                <w:webHidden/>
              </w:rPr>
              <w:instrText xml:space="preserve"> PAGEREF _Toc215827869 \h </w:instrText>
            </w:r>
            <w:r>
              <w:rPr>
                <w:noProof/>
                <w:webHidden/>
              </w:rPr>
            </w:r>
            <w:r>
              <w:rPr>
                <w:noProof/>
                <w:webHidden/>
              </w:rPr>
              <w:fldChar w:fldCharType="separate"/>
            </w:r>
            <w:r w:rsidR="00ED5CB6">
              <w:rPr>
                <w:noProof/>
                <w:webHidden/>
              </w:rPr>
              <w:t>39</w:t>
            </w:r>
            <w:r>
              <w:rPr>
                <w:noProof/>
                <w:webHidden/>
              </w:rPr>
              <w:fldChar w:fldCharType="end"/>
            </w:r>
          </w:hyperlink>
        </w:p>
        <w:p w14:paraId="726D6450" w14:textId="4587AA31"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70" w:history="1">
            <w:r w:rsidRPr="00866CA1">
              <w:rPr>
                <w:rStyle w:val="Hyperlink"/>
                <w:noProof/>
                <w:lang w:val="en-US"/>
              </w:rPr>
              <w:t>3.4.1</w:t>
            </w:r>
            <w:r>
              <w:rPr>
                <w:rFonts w:eastAsiaTheme="minorEastAsia"/>
                <w:noProof/>
                <w:kern w:val="2"/>
                <w:sz w:val="24"/>
                <w:szCs w:val="24"/>
                <w:lang w:val="en-DE" w:eastAsia="en-DE"/>
                <w14:ligatures w14:val="standardContextual"/>
              </w:rPr>
              <w:tab/>
            </w:r>
            <w:r w:rsidRPr="00866CA1">
              <w:rPr>
                <w:rStyle w:val="Hyperlink"/>
                <w:noProof/>
                <w:lang w:val="en-US"/>
              </w:rPr>
              <w:t>Transport Component</w:t>
            </w:r>
            <w:r>
              <w:rPr>
                <w:noProof/>
                <w:webHidden/>
              </w:rPr>
              <w:tab/>
            </w:r>
            <w:r>
              <w:rPr>
                <w:noProof/>
                <w:webHidden/>
              </w:rPr>
              <w:fldChar w:fldCharType="begin"/>
            </w:r>
            <w:r>
              <w:rPr>
                <w:noProof/>
                <w:webHidden/>
              </w:rPr>
              <w:instrText xml:space="preserve"> PAGEREF _Toc215827870 \h </w:instrText>
            </w:r>
            <w:r>
              <w:rPr>
                <w:noProof/>
                <w:webHidden/>
              </w:rPr>
            </w:r>
            <w:r>
              <w:rPr>
                <w:noProof/>
                <w:webHidden/>
              </w:rPr>
              <w:fldChar w:fldCharType="separate"/>
            </w:r>
            <w:r w:rsidR="00ED5CB6">
              <w:rPr>
                <w:noProof/>
                <w:webHidden/>
              </w:rPr>
              <w:t>39</w:t>
            </w:r>
            <w:r>
              <w:rPr>
                <w:noProof/>
                <w:webHidden/>
              </w:rPr>
              <w:fldChar w:fldCharType="end"/>
            </w:r>
          </w:hyperlink>
        </w:p>
        <w:p w14:paraId="69AE3F48" w14:textId="079C62AF"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71" w:history="1">
            <w:r w:rsidRPr="00866CA1">
              <w:rPr>
                <w:rStyle w:val="Hyperlink"/>
                <w:noProof/>
                <w:lang w:val="en-US"/>
              </w:rPr>
              <w:t>3.4.2</w:t>
            </w:r>
            <w:r>
              <w:rPr>
                <w:rFonts w:eastAsiaTheme="minorEastAsia"/>
                <w:noProof/>
                <w:kern w:val="2"/>
                <w:sz w:val="24"/>
                <w:szCs w:val="24"/>
                <w:lang w:val="en-DE" w:eastAsia="en-DE"/>
                <w14:ligatures w14:val="standardContextual"/>
              </w:rPr>
              <w:tab/>
            </w:r>
            <w:r w:rsidRPr="00866CA1">
              <w:rPr>
                <w:rStyle w:val="Hyperlink"/>
                <w:noProof/>
                <w:lang w:val="en-US"/>
              </w:rPr>
              <w:t>Connectors Component</w:t>
            </w:r>
            <w:r>
              <w:rPr>
                <w:noProof/>
                <w:webHidden/>
              </w:rPr>
              <w:tab/>
            </w:r>
            <w:r>
              <w:rPr>
                <w:noProof/>
                <w:webHidden/>
              </w:rPr>
              <w:fldChar w:fldCharType="begin"/>
            </w:r>
            <w:r>
              <w:rPr>
                <w:noProof/>
                <w:webHidden/>
              </w:rPr>
              <w:instrText xml:space="preserve"> PAGEREF _Toc215827871 \h </w:instrText>
            </w:r>
            <w:r>
              <w:rPr>
                <w:noProof/>
                <w:webHidden/>
              </w:rPr>
            </w:r>
            <w:r>
              <w:rPr>
                <w:noProof/>
                <w:webHidden/>
              </w:rPr>
              <w:fldChar w:fldCharType="separate"/>
            </w:r>
            <w:r w:rsidR="00ED5CB6">
              <w:rPr>
                <w:noProof/>
                <w:webHidden/>
              </w:rPr>
              <w:t>47</w:t>
            </w:r>
            <w:r>
              <w:rPr>
                <w:noProof/>
                <w:webHidden/>
              </w:rPr>
              <w:fldChar w:fldCharType="end"/>
            </w:r>
          </w:hyperlink>
        </w:p>
        <w:p w14:paraId="5CBE8E7D" w14:textId="4BBD584F" w:rsidR="00603EB2" w:rsidRDefault="00603EB2">
          <w:pPr>
            <w:pStyle w:val="TOC2"/>
            <w:rPr>
              <w:rFonts w:eastAsiaTheme="minorEastAsia"/>
              <w:noProof/>
              <w:kern w:val="2"/>
              <w:sz w:val="24"/>
              <w:szCs w:val="24"/>
              <w:lang w:val="en-DE" w:eastAsia="en-DE"/>
              <w14:ligatures w14:val="standardContextual"/>
            </w:rPr>
          </w:pPr>
          <w:hyperlink w:anchor="_Toc215827872" w:history="1">
            <w:r w:rsidRPr="00866CA1">
              <w:rPr>
                <w:rStyle w:val="Hyperlink"/>
                <w:noProof/>
                <w:lang w:val="en-US"/>
              </w:rPr>
              <w:t>3.5</w:t>
            </w:r>
            <w:r>
              <w:rPr>
                <w:rFonts w:eastAsiaTheme="minorEastAsia"/>
                <w:noProof/>
                <w:kern w:val="2"/>
                <w:sz w:val="24"/>
                <w:szCs w:val="24"/>
                <w:lang w:val="en-DE" w:eastAsia="en-DE"/>
                <w14:ligatures w14:val="standardContextual"/>
              </w:rPr>
              <w:tab/>
            </w:r>
            <w:r w:rsidRPr="00866CA1">
              <w:rPr>
                <w:rStyle w:val="Hyperlink"/>
                <w:noProof/>
                <w:lang w:val="en-US"/>
              </w:rPr>
              <w:t>Services Layer</w:t>
            </w:r>
            <w:r>
              <w:rPr>
                <w:noProof/>
                <w:webHidden/>
              </w:rPr>
              <w:tab/>
            </w:r>
            <w:r>
              <w:rPr>
                <w:noProof/>
                <w:webHidden/>
              </w:rPr>
              <w:fldChar w:fldCharType="begin"/>
            </w:r>
            <w:r>
              <w:rPr>
                <w:noProof/>
                <w:webHidden/>
              </w:rPr>
              <w:instrText xml:space="preserve"> PAGEREF _Toc215827872 \h </w:instrText>
            </w:r>
            <w:r>
              <w:rPr>
                <w:noProof/>
                <w:webHidden/>
              </w:rPr>
            </w:r>
            <w:r>
              <w:rPr>
                <w:noProof/>
                <w:webHidden/>
              </w:rPr>
              <w:fldChar w:fldCharType="separate"/>
            </w:r>
            <w:r w:rsidR="00ED5CB6">
              <w:rPr>
                <w:noProof/>
                <w:webHidden/>
              </w:rPr>
              <w:t>58</w:t>
            </w:r>
            <w:r>
              <w:rPr>
                <w:noProof/>
                <w:webHidden/>
              </w:rPr>
              <w:fldChar w:fldCharType="end"/>
            </w:r>
          </w:hyperlink>
        </w:p>
        <w:p w14:paraId="156D2961" w14:textId="0821C92B"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73" w:history="1">
            <w:r w:rsidRPr="00866CA1">
              <w:rPr>
                <w:rStyle w:val="Hyperlink"/>
                <w:noProof/>
                <w:lang w:val="en-US"/>
              </w:rPr>
              <w:t>3.5.1</w:t>
            </w:r>
            <w:r>
              <w:rPr>
                <w:rFonts w:eastAsiaTheme="minorEastAsia"/>
                <w:noProof/>
                <w:kern w:val="2"/>
                <w:sz w:val="24"/>
                <w:szCs w:val="24"/>
                <w:lang w:val="en-DE" w:eastAsia="en-DE"/>
                <w14:ligatures w14:val="standardContextual"/>
              </w:rPr>
              <w:tab/>
            </w:r>
            <w:r w:rsidRPr="00866CA1">
              <w:rPr>
                <w:rStyle w:val="Hyperlink"/>
                <w:noProof/>
                <w:lang w:val="en-US"/>
              </w:rPr>
              <w:t>Terminology and Background</w:t>
            </w:r>
            <w:r>
              <w:rPr>
                <w:noProof/>
                <w:webHidden/>
              </w:rPr>
              <w:tab/>
            </w:r>
            <w:r>
              <w:rPr>
                <w:noProof/>
                <w:webHidden/>
              </w:rPr>
              <w:fldChar w:fldCharType="begin"/>
            </w:r>
            <w:r>
              <w:rPr>
                <w:noProof/>
                <w:webHidden/>
              </w:rPr>
              <w:instrText xml:space="preserve"> PAGEREF _Toc215827873 \h </w:instrText>
            </w:r>
            <w:r>
              <w:rPr>
                <w:noProof/>
                <w:webHidden/>
              </w:rPr>
            </w:r>
            <w:r>
              <w:rPr>
                <w:noProof/>
                <w:webHidden/>
              </w:rPr>
              <w:fldChar w:fldCharType="separate"/>
            </w:r>
            <w:r w:rsidR="00ED5CB6">
              <w:rPr>
                <w:noProof/>
                <w:webHidden/>
              </w:rPr>
              <w:t>58</w:t>
            </w:r>
            <w:r>
              <w:rPr>
                <w:noProof/>
                <w:webHidden/>
              </w:rPr>
              <w:fldChar w:fldCharType="end"/>
            </w:r>
          </w:hyperlink>
        </w:p>
        <w:p w14:paraId="17D92B28" w14:textId="12C81A42"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74" w:history="1">
            <w:r w:rsidRPr="00866CA1">
              <w:rPr>
                <w:rStyle w:val="Hyperlink"/>
                <w:noProof/>
                <w:lang w:val="en-US"/>
              </w:rPr>
              <w:t>3.5.2</w:t>
            </w:r>
            <w:r>
              <w:rPr>
                <w:rFonts w:eastAsiaTheme="minorEastAsia"/>
                <w:noProof/>
                <w:kern w:val="2"/>
                <w:sz w:val="24"/>
                <w:szCs w:val="24"/>
                <w:lang w:val="en-DE" w:eastAsia="en-DE"/>
                <w14:ligatures w14:val="standardContextual"/>
              </w:rPr>
              <w:tab/>
            </w:r>
            <w:r w:rsidRPr="00866CA1">
              <w:rPr>
                <w:rStyle w:val="Hyperlink"/>
                <w:noProof/>
                <w:lang w:val="en-US"/>
              </w:rPr>
              <w:t>Service Environments</w:t>
            </w:r>
            <w:r>
              <w:rPr>
                <w:noProof/>
                <w:webHidden/>
              </w:rPr>
              <w:tab/>
            </w:r>
            <w:r>
              <w:rPr>
                <w:noProof/>
                <w:webHidden/>
              </w:rPr>
              <w:fldChar w:fldCharType="begin"/>
            </w:r>
            <w:r>
              <w:rPr>
                <w:noProof/>
                <w:webHidden/>
              </w:rPr>
              <w:instrText xml:space="preserve"> PAGEREF _Toc215827874 \h </w:instrText>
            </w:r>
            <w:r>
              <w:rPr>
                <w:noProof/>
                <w:webHidden/>
              </w:rPr>
            </w:r>
            <w:r>
              <w:rPr>
                <w:noProof/>
                <w:webHidden/>
              </w:rPr>
              <w:fldChar w:fldCharType="separate"/>
            </w:r>
            <w:r w:rsidR="00ED5CB6">
              <w:rPr>
                <w:noProof/>
                <w:webHidden/>
              </w:rPr>
              <w:t>60</w:t>
            </w:r>
            <w:r>
              <w:rPr>
                <w:noProof/>
                <w:webHidden/>
              </w:rPr>
              <w:fldChar w:fldCharType="end"/>
            </w:r>
          </w:hyperlink>
        </w:p>
        <w:p w14:paraId="01596ADD" w14:textId="2E4D6A54"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75" w:history="1">
            <w:r w:rsidRPr="00866CA1">
              <w:rPr>
                <w:rStyle w:val="Hyperlink"/>
                <w:noProof/>
                <w:lang w:val="en-US"/>
              </w:rPr>
              <w:t>3.5.3</w:t>
            </w:r>
            <w:r>
              <w:rPr>
                <w:rFonts w:eastAsiaTheme="minorEastAsia"/>
                <w:noProof/>
                <w:kern w:val="2"/>
                <w:sz w:val="24"/>
                <w:szCs w:val="24"/>
                <w:lang w:val="en-DE" w:eastAsia="en-DE"/>
                <w14:ligatures w14:val="standardContextual"/>
              </w:rPr>
              <w:tab/>
            </w:r>
            <w:r w:rsidRPr="00866CA1">
              <w:rPr>
                <w:rStyle w:val="Hyperlink"/>
                <w:noProof/>
                <w:lang w:val="en-US"/>
              </w:rPr>
              <w:t>Service Control and Management</w:t>
            </w:r>
            <w:r>
              <w:rPr>
                <w:noProof/>
                <w:webHidden/>
              </w:rPr>
              <w:tab/>
            </w:r>
            <w:r>
              <w:rPr>
                <w:noProof/>
                <w:webHidden/>
              </w:rPr>
              <w:fldChar w:fldCharType="begin"/>
            </w:r>
            <w:r>
              <w:rPr>
                <w:noProof/>
                <w:webHidden/>
              </w:rPr>
              <w:instrText xml:space="preserve"> PAGEREF _Toc215827875 \h </w:instrText>
            </w:r>
            <w:r>
              <w:rPr>
                <w:noProof/>
                <w:webHidden/>
              </w:rPr>
            </w:r>
            <w:r>
              <w:rPr>
                <w:noProof/>
                <w:webHidden/>
              </w:rPr>
              <w:fldChar w:fldCharType="separate"/>
            </w:r>
            <w:r w:rsidR="00ED5CB6">
              <w:rPr>
                <w:noProof/>
                <w:webHidden/>
              </w:rPr>
              <w:t>68</w:t>
            </w:r>
            <w:r>
              <w:rPr>
                <w:noProof/>
                <w:webHidden/>
              </w:rPr>
              <w:fldChar w:fldCharType="end"/>
            </w:r>
          </w:hyperlink>
        </w:p>
        <w:p w14:paraId="5E653EC8" w14:textId="51C32193" w:rsidR="00603EB2" w:rsidRDefault="00603EB2">
          <w:pPr>
            <w:pStyle w:val="TOC2"/>
            <w:rPr>
              <w:rFonts w:eastAsiaTheme="minorEastAsia"/>
              <w:noProof/>
              <w:kern w:val="2"/>
              <w:sz w:val="24"/>
              <w:szCs w:val="24"/>
              <w:lang w:val="en-DE" w:eastAsia="en-DE"/>
              <w14:ligatures w14:val="standardContextual"/>
            </w:rPr>
          </w:pPr>
          <w:hyperlink w:anchor="_Toc215827876" w:history="1">
            <w:r w:rsidRPr="00866CA1">
              <w:rPr>
                <w:rStyle w:val="Hyperlink"/>
                <w:noProof/>
                <w:lang w:val="en-US"/>
              </w:rPr>
              <w:t>3.6</w:t>
            </w:r>
            <w:r>
              <w:rPr>
                <w:rFonts w:eastAsiaTheme="minorEastAsia"/>
                <w:noProof/>
                <w:kern w:val="2"/>
                <w:sz w:val="24"/>
                <w:szCs w:val="24"/>
                <w:lang w:val="en-DE" w:eastAsia="en-DE"/>
                <w14:ligatures w14:val="standardContextual"/>
              </w:rPr>
              <w:tab/>
            </w:r>
            <w:r w:rsidRPr="00866CA1">
              <w:rPr>
                <w:rStyle w:val="Hyperlink"/>
                <w:noProof/>
                <w:lang w:val="en-US"/>
              </w:rPr>
              <w:t>Resources and Monitoring Layer</w:t>
            </w:r>
            <w:r>
              <w:rPr>
                <w:noProof/>
                <w:webHidden/>
              </w:rPr>
              <w:tab/>
            </w:r>
            <w:r>
              <w:rPr>
                <w:noProof/>
                <w:webHidden/>
              </w:rPr>
              <w:fldChar w:fldCharType="begin"/>
            </w:r>
            <w:r>
              <w:rPr>
                <w:noProof/>
                <w:webHidden/>
              </w:rPr>
              <w:instrText xml:space="preserve"> PAGEREF _Toc215827876 \h </w:instrText>
            </w:r>
            <w:r>
              <w:rPr>
                <w:noProof/>
                <w:webHidden/>
              </w:rPr>
            </w:r>
            <w:r>
              <w:rPr>
                <w:noProof/>
                <w:webHidden/>
              </w:rPr>
              <w:fldChar w:fldCharType="separate"/>
            </w:r>
            <w:r w:rsidR="00ED5CB6">
              <w:rPr>
                <w:noProof/>
                <w:webHidden/>
              </w:rPr>
              <w:t>74</w:t>
            </w:r>
            <w:r>
              <w:rPr>
                <w:noProof/>
                <w:webHidden/>
              </w:rPr>
              <w:fldChar w:fldCharType="end"/>
            </w:r>
          </w:hyperlink>
        </w:p>
        <w:p w14:paraId="6D2655B9" w14:textId="06BF2AEC"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77" w:history="1">
            <w:r w:rsidRPr="00866CA1">
              <w:rPr>
                <w:rStyle w:val="Hyperlink"/>
                <w:noProof/>
                <w:lang w:val="en-US"/>
              </w:rPr>
              <w:t>3.6.1</w:t>
            </w:r>
            <w:r>
              <w:rPr>
                <w:rFonts w:eastAsiaTheme="minorEastAsia"/>
                <w:noProof/>
                <w:kern w:val="2"/>
                <w:sz w:val="24"/>
                <w:szCs w:val="24"/>
                <w:lang w:val="en-DE" w:eastAsia="en-DE"/>
                <w14:ligatures w14:val="standardContextual"/>
              </w:rPr>
              <w:tab/>
            </w:r>
            <w:r w:rsidRPr="00866CA1">
              <w:rPr>
                <w:rStyle w:val="Hyperlink"/>
                <w:noProof/>
                <w:lang w:val="en-US"/>
              </w:rPr>
              <w:t>ECS runtime</w:t>
            </w:r>
            <w:r>
              <w:rPr>
                <w:noProof/>
                <w:webHidden/>
              </w:rPr>
              <w:tab/>
            </w:r>
            <w:r>
              <w:rPr>
                <w:noProof/>
                <w:webHidden/>
              </w:rPr>
              <w:fldChar w:fldCharType="begin"/>
            </w:r>
            <w:r>
              <w:rPr>
                <w:noProof/>
                <w:webHidden/>
              </w:rPr>
              <w:instrText xml:space="preserve"> PAGEREF _Toc215827877 \h </w:instrText>
            </w:r>
            <w:r>
              <w:rPr>
                <w:noProof/>
                <w:webHidden/>
              </w:rPr>
            </w:r>
            <w:r>
              <w:rPr>
                <w:noProof/>
                <w:webHidden/>
              </w:rPr>
              <w:fldChar w:fldCharType="separate"/>
            </w:r>
            <w:r w:rsidR="00ED5CB6">
              <w:rPr>
                <w:noProof/>
                <w:webHidden/>
              </w:rPr>
              <w:t>75</w:t>
            </w:r>
            <w:r>
              <w:rPr>
                <w:noProof/>
                <w:webHidden/>
              </w:rPr>
              <w:fldChar w:fldCharType="end"/>
            </w:r>
          </w:hyperlink>
        </w:p>
        <w:p w14:paraId="72B3820E" w14:textId="602B674F"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78" w:history="1">
            <w:r w:rsidRPr="00866CA1">
              <w:rPr>
                <w:rStyle w:val="Hyperlink"/>
                <w:noProof/>
                <w:lang w:val="en-US"/>
              </w:rPr>
              <w:t>3.6.2</w:t>
            </w:r>
            <w:r>
              <w:rPr>
                <w:rFonts w:eastAsiaTheme="minorEastAsia"/>
                <w:noProof/>
                <w:kern w:val="2"/>
                <w:sz w:val="24"/>
                <w:szCs w:val="24"/>
                <w:lang w:val="en-DE" w:eastAsia="en-DE"/>
                <w14:ligatures w14:val="standardContextual"/>
              </w:rPr>
              <w:tab/>
            </w:r>
            <w:r w:rsidRPr="00866CA1">
              <w:rPr>
                <w:rStyle w:val="Hyperlink"/>
                <w:noProof/>
                <w:lang w:val="en-US"/>
              </w:rPr>
              <w:t>Device/Resource Management</w:t>
            </w:r>
            <w:r>
              <w:rPr>
                <w:noProof/>
                <w:webHidden/>
              </w:rPr>
              <w:tab/>
            </w:r>
            <w:r>
              <w:rPr>
                <w:noProof/>
                <w:webHidden/>
              </w:rPr>
              <w:fldChar w:fldCharType="begin"/>
            </w:r>
            <w:r>
              <w:rPr>
                <w:noProof/>
                <w:webHidden/>
              </w:rPr>
              <w:instrText xml:space="preserve"> PAGEREF _Toc215827878 \h </w:instrText>
            </w:r>
            <w:r>
              <w:rPr>
                <w:noProof/>
                <w:webHidden/>
              </w:rPr>
            </w:r>
            <w:r>
              <w:rPr>
                <w:noProof/>
                <w:webHidden/>
              </w:rPr>
              <w:fldChar w:fldCharType="separate"/>
            </w:r>
            <w:r w:rsidR="00ED5CB6">
              <w:rPr>
                <w:noProof/>
                <w:webHidden/>
              </w:rPr>
              <w:t>82</w:t>
            </w:r>
            <w:r>
              <w:rPr>
                <w:noProof/>
                <w:webHidden/>
              </w:rPr>
              <w:fldChar w:fldCharType="end"/>
            </w:r>
          </w:hyperlink>
        </w:p>
        <w:p w14:paraId="6B9149FF" w14:textId="03F94791"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79" w:history="1">
            <w:r w:rsidRPr="00866CA1">
              <w:rPr>
                <w:rStyle w:val="Hyperlink"/>
                <w:noProof/>
                <w:lang w:val="en-US"/>
              </w:rPr>
              <w:t>3.6.3</w:t>
            </w:r>
            <w:r>
              <w:rPr>
                <w:rFonts w:eastAsiaTheme="minorEastAsia"/>
                <w:noProof/>
                <w:kern w:val="2"/>
                <w:sz w:val="24"/>
                <w:szCs w:val="24"/>
                <w:lang w:val="en-DE" w:eastAsia="en-DE"/>
                <w14:ligatures w14:val="standardContextual"/>
              </w:rPr>
              <w:tab/>
            </w:r>
            <w:r w:rsidRPr="00866CA1">
              <w:rPr>
                <w:rStyle w:val="Hyperlink"/>
                <w:noProof/>
                <w:lang w:val="en-US"/>
              </w:rPr>
              <w:t>Monitoring</w:t>
            </w:r>
            <w:r>
              <w:rPr>
                <w:noProof/>
                <w:webHidden/>
              </w:rPr>
              <w:tab/>
            </w:r>
            <w:r>
              <w:rPr>
                <w:noProof/>
                <w:webHidden/>
              </w:rPr>
              <w:fldChar w:fldCharType="begin"/>
            </w:r>
            <w:r>
              <w:rPr>
                <w:noProof/>
                <w:webHidden/>
              </w:rPr>
              <w:instrText xml:space="preserve"> PAGEREF _Toc215827879 \h </w:instrText>
            </w:r>
            <w:r>
              <w:rPr>
                <w:noProof/>
                <w:webHidden/>
              </w:rPr>
            </w:r>
            <w:r>
              <w:rPr>
                <w:noProof/>
                <w:webHidden/>
              </w:rPr>
              <w:fldChar w:fldCharType="separate"/>
            </w:r>
            <w:r w:rsidR="00ED5CB6">
              <w:rPr>
                <w:noProof/>
                <w:webHidden/>
              </w:rPr>
              <w:t>86</w:t>
            </w:r>
            <w:r>
              <w:rPr>
                <w:noProof/>
                <w:webHidden/>
              </w:rPr>
              <w:fldChar w:fldCharType="end"/>
            </w:r>
          </w:hyperlink>
        </w:p>
        <w:p w14:paraId="3FD09FAB" w14:textId="33E9E065" w:rsidR="00603EB2" w:rsidRDefault="00603EB2">
          <w:pPr>
            <w:pStyle w:val="TOC2"/>
            <w:rPr>
              <w:rFonts w:eastAsiaTheme="minorEastAsia"/>
              <w:noProof/>
              <w:kern w:val="2"/>
              <w:sz w:val="24"/>
              <w:szCs w:val="24"/>
              <w:lang w:val="en-DE" w:eastAsia="en-DE"/>
              <w14:ligatures w14:val="standardContextual"/>
            </w:rPr>
          </w:pPr>
          <w:hyperlink w:anchor="_Toc215827880" w:history="1">
            <w:r w:rsidRPr="00866CA1">
              <w:rPr>
                <w:rStyle w:val="Hyperlink"/>
                <w:noProof/>
                <w:lang w:val="en-US"/>
              </w:rPr>
              <w:t>3.7</w:t>
            </w:r>
            <w:r>
              <w:rPr>
                <w:rFonts w:eastAsiaTheme="minorEastAsia"/>
                <w:noProof/>
                <w:kern w:val="2"/>
                <w:sz w:val="24"/>
                <w:szCs w:val="24"/>
                <w:lang w:val="en-DE" w:eastAsia="en-DE"/>
                <w14:ligatures w14:val="standardContextual"/>
              </w:rPr>
              <w:tab/>
            </w:r>
            <w:r w:rsidRPr="00866CA1">
              <w:rPr>
                <w:rStyle w:val="Hyperlink"/>
                <w:noProof/>
                <w:lang w:val="en-US"/>
              </w:rPr>
              <w:t>Storage, Security and Data Protection Layer</w:t>
            </w:r>
            <w:r>
              <w:rPr>
                <w:noProof/>
                <w:webHidden/>
              </w:rPr>
              <w:tab/>
            </w:r>
            <w:r>
              <w:rPr>
                <w:noProof/>
                <w:webHidden/>
              </w:rPr>
              <w:fldChar w:fldCharType="begin"/>
            </w:r>
            <w:r>
              <w:rPr>
                <w:noProof/>
                <w:webHidden/>
              </w:rPr>
              <w:instrText xml:space="preserve"> PAGEREF _Toc215827880 \h </w:instrText>
            </w:r>
            <w:r>
              <w:rPr>
                <w:noProof/>
                <w:webHidden/>
              </w:rPr>
            </w:r>
            <w:r>
              <w:rPr>
                <w:noProof/>
                <w:webHidden/>
              </w:rPr>
              <w:fldChar w:fldCharType="separate"/>
            </w:r>
            <w:r w:rsidR="00ED5CB6">
              <w:rPr>
                <w:noProof/>
                <w:webHidden/>
              </w:rPr>
              <w:t>88</w:t>
            </w:r>
            <w:r>
              <w:rPr>
                <w:noProof/>
                <w:webHidden/>
              </w:rPr>
              <w:fldChar w:fldCharType="end"/>
            </w:r>
          </w:hyperlink>
        </w:p>
        <w:p w14:paraId="418A297B" w14:textId="248D0EEE"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81" w:history="1">
            <w:r w:rsidRPr="00866CA1">
              <w:rPr>
                <w:rStyle w:val="Hyperlink"/>
                <w:noProof/>
                <w:lang w:val="en-US"/>
              </w:rPr>
              <w:t>3.7.1</w:t>
            </w:r>
            <w:r>
              <w:rPr>
                <w:rFonts w:eastAsiaTheme="minorEastAsia"/>
                <w:noProof/>
                <w:kern w:val="2"/>
                <w:sz w:val="24"/>
                <w:szCs w:val="24"/>
                <w:lang w:val="en-DE" w:eastAsia="en-DE"/>
                <w14:ligatures w14:val="standardContextual"/>
              </w:rPr>
              <w:tab/>
            </w:r>
            <w:r w:rsidRPr="00866CA1">
              <w:rPr>
                <w:rStyle w:val="Hyperlink"/>
                <w:noProof/>
                <w:lang w:val="en-US"/>
              </w:rPr>
              <w:t>KODEX platform service</w:t>
            </w:r>
            <w:r>
              <w:rPr>
                <w:noProof/>
                <w:webHidden/>
              </w:rPr>
              <w:tab/>
            </w:r>
            <w:r>
              <w:rPr>
                <w:noProof/>
                <w:webHidden/>
              </w:rPr>
              <w:fldChar w:fldCharType="begin"/>
            </w:r>
            <w:r>
              <w:rPr>
                <w:noProof/>
                <w:webHidden/>
              </w:rPr>
              <w:instrText xml:space="preserve"> PAGEREF _Toc215827881 \h </w:instrText>
            </w:r>
            <w:r>
              <w:rPr>
                <w:noProof/>
                <w:webHidden/>
              </w:rPr>
            </w:r>
            <w:r>
              <w:rPr>
                <w:noProof/>
                <w:webHidden/>
              </w:rPr>
              <w:fldChar w:fldCharType="separate"/>
            </w:r>
            <w:r w:rsidR="00ED5CB6">
              <w:rPr>
                <w:noProof/>
                <w:webHidden/>
              </w:rPr>
              <w:t>88</w:t>
            </w:r>
            <w:r>
              <w:rPr>
                <w:noProof/>
                <w:webHidden/>
              </w:rPr>
              <w:fldChar w:fldCharType="end"/>
            </w:r>
          </w:hyperlink>
        </w:p>
        <w:p w14:paraId="6C661CA9" w14:textId="75DF5F3B"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82" w:history="1">
            <w:r w:rsidRPr="00866CA1">
              <w:rPr>
                <w:rStyle w:val="Hyperlink"/>
                <w:noProof/>
                <w:lang w:val="en-US"/>
              </w:rPr>
              <w:t>3.7.2</w:t>
            </w:r>
            <w:r>
              <w:rPr>
                <w:rFonts w:eastAsiaTheme="minorEastAsia"/>
                <w:noProof/>
                <w:kern w:val="2"/>
                <w:sz w:val="24"/>
                <w:szCs w:val="24"/>
                <w:lang w:val="en-DE" w:eastAsia="en-DE"/>
                <w14:ligatures w14:val="standardContextual"/>
              </w:rPr>
              <w:tab/>
            </w:r>
            <w:r w:rsidRPr="00866CA1">
              <w:rPr>
                <w:rStyle w:val="Hyperlink"/>
                <w:noProof/>
                <w:lang w:val="en-US"/>
              </w:rPr>
              <w:t>Influx DB connector</w:t>
            </w:r>
            <w:r>
              <w:rPr>
                <w:noProof/>
                <w:webHidden/>
              </w:rPr>
              <w:tab/>
            </w:r>
            <w:r>
              <w:rPr>
                <w:noProof/>
                <w:webHidden/>
              </w:rPr>
              <w:fldChar w:fldCharType="begin"/>
            </w:r>
            <w:r>
              <w:rPr>
                <w:noProof/>
                <w:webHidden/>
              </w:rPr>
              <w:instrText xml:space="preserve"> PAGEREF _Toc215827882 \h </w:instrText>
            </w:r>
            <w:r>
              <w:rPr>
                <w:noProof/>
                <w:webHidden/>
              </w:rPr>
            </w:r>
            <w:r>
              <w:rPr>
                <w:noProof/>
                <w:webHidden/>
              </w:rPr>
              <w:fldChar w:fldCharType="separate"/>
            </w:r>
            <w:r w:rsidR="00ED5CB6">
              <w:rPr>
                <w:noProof/>
                <w:webHidden/>
              </w:rPr>
              <w:t>89</w:t>
            </w:r>
            <w:r>
              <w:rPr>
                <w:noProof/>
                <w:webHidden/>
              </w:rPr>
              <w:fldChar w:fldCharType="end"/>
            </w:r>
          </w:hyperlink>
        </w:p>
        <w:p w14:paraId="24667C74" w14:textId="0432CB9B" w:rsidR="00603EB2" w:rsidRDefault="00603EB2">
          <w:pPr>
            <w:pStyle w:val="TOC2"/>
            <w:rPr>
              <w:rFonts w:eastAsiaTheme="minorEastAsia"/>
              <w:noProof/>
              <w:kern w:val="2"/>
              <w:sz w:val="24"/>
              <w:szCs w:val="24"/>
              <w:lang w:val="en-DE" w:eastAsia="en-DE"/>
              <w14:ligatures w14:val="standardContextual"/>
            </w:rPr>
          </w:pPr>
          <w:hyperlink w:anchor="_Toc215827883" w:history="1">
            <w:r w:rsidRPr="00866CA1">
              <w:rPr>
                <w:rStyle w:val="Hyperlink"/>
                <w:noProof/>
                <w:lang w:val="en-US"/>
              </w:rPr>
              <w:t>3.8</w:t>
            </w:r>
            <w:r>
              <w:rPr>
                <w:rFonts w:eastAsiaTheme="minorEastAsia"/>
                <w:noProof/>
                <w:kern w:val="2"/>
                <w:sz w:val="24"/>
                <w:szCs w:val="24"/>
                <w:lang w:val="en-DE" w:eastAsia="en-DE"/>
                <w14:ligatures w14:val="standardContextual"/>
              </w:rPr>
              <w:tab/>
            </w:r>
            <w:r w:rsidRPr="00866CA1">
              <w:rPr>
                <w:rStyle w:val="Hyperlink"/>
                <w:noProof/>
                <w:lang w:val="en-US"/>
              </w:rPr>
              <w:t>Reusable Intelligent Services Layer</w:t>
            </w:r>
            <w:r>
              <w:rPr>
                <w:noProof/>
                <w:webHidden/>
              </w:rPr>
              <w:tab/>
            </w:r>
            <w:r>
              <w:rPr>
                <w:noProof/>
                <w:webHidden/>
              </w:rPr>
              <w:fldChar w:fldCharType="begin"/>
            </w:r>
            <w:r>
              <w:rPr>
                <w:noProof/>
                <w:webHidden/>
              </w:rPr>
              <w:instrText xml:space="preserve"> PAGEREF _Toc215827883 \h </w:instrText>
            </w:r>
            <w:r>
              <w:rPr>
                <w:noProof/>
                <w:webHidden/>
              </w:rPr>
            </w:r>
            <w:r>
              <w:rPr>
                <w:noProof/>
                <w:webHidden/>
              </w:rPr>
              <w:fldChar w:fldCharType="separate"/>
            </w:r>
            <w:r w:rsidR="00ED5CB6">
              <w:rPr>
                <w:noProof/>
                <w:webHidden/>
              </w:rPr>
              <w:t>90</w:t>
            </w:r>
            <w:r>
              <w:rPr>
                <w:noProof/>
                <w:webHidden/>
              </w:rPr>
              <w:fldChar w:fldCharType="end"/>
            </w:r>
          </w:hyperlink>
        </w:p>
        <w:p w14:paraId="0AC127C4" w14:textId="0EDE38E8"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84" w:history="1">
            <w:r w:rsidRPr="00866CA1">
              <w:rPr>
                <w:rStyle w:val="Hyperlink"/>
                <w:noProof/>
                <w:lang w:val="en-US"/>
              </w:rPr>
              <w:t>3.8.1</w:t>
            </w:r>
            <w:r>
              <w:rPr>
                <w:rFonts w:eastAsiaTheme="minorEastAsia"/>
                <w:noProof/>
                <w:kern w:val="2"/>
                <w:sz w:val="24"/>
                <w:szCs w:val="24"/>
                <w:lang w:val="en-DE" w:eastAsia="en-DE"/>
                <w14:ligatures w14:val="standardContextual"/>
              </w:rPr>
              <w:tab/>
            </w:r>
            <w:r w:rsidRPr="00866CA1">
              <w:rPr>
                <w:rStyle w:val="Hyperlink"/>
                <w:noProof/>
                <w:lang w:val="en-US"/>
              </w:rPr>
              <w:t>Data Processing Function Library</w:t>
            </w:r>
            <w:r>
              <w:rPr>
                <w:noProof/>
                <w:webHidden/>
              </w:rPr>
              <w:tab/>
            </w:r>
            <w:r>
              <w:rPr>
                <w:noProof/>
                <w:webHidden/>
              </w:rPr>
              <w:fldChar w:fldCharType="begin"/>
            </w:r>
            <w:r>
              <w:rPr>
                <w:noProof/>
                <w:webHidden/>
              </w:rPr>
              <w:instrText xml:space="preserve"> PAGEREF _Toc215827884 \h </w:instrText>
            </w:r>
            <w:r>
              <w:rPr>
                <w:noProof/>
                <w:webHidden/>
              </w:rPr>
            </w:r>
            <w:r>
              <w:rPr>
                <w:noProof/>
                <w:webHidden/>
              </w:rPr>
              <w:fldChar w:fldCharType="separate"/>
            </w:r>
            <w:r w:rsidR="00ED5CB6">
              <w:rPr>
                <w:noProof/>
                <w:webHidden/>
              </w:rPr>
              <w:t>90</w:t>
            </w:r>
            <w:r>
              <w:rPr>
                <w:noProof/>
                <w:webHidden/>
              </w:rPr>
              <w:fldChar w:fldCharType="end"/>
            </w:r>
          </w:hyperlink>
        </w:p>
        <w:p w14:paraId="2F1F3178" w14:textId="0E11928D"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85" w:history="1">
            <w:r w:rsidRPr="00866CA1">
              <w:rPr>
                <w:rStyle w:val="Hyperlink"/>
                <w:noProof/>
                <w:lang w:val="en-US"/>
              </w:rPr>
              <w:t>3.8.2</w:t>
            </w:r>
            <w:r>
              <w:rPr>
                <w:rFonts w:eastAsiaTheme="minorEastAsia"/>
                <w:noProof/>
                <w:kern w:val="2"/>
                <w:sz w:val="24"/>
                <w:szCs w:val="24"/>
                <w:lang w:val="en-DE" w:eastAsia="en-DE"/>
                <w14:ligatures w14:val="standardContextual"/>
              </w:rPr>
              <w:tab/>
            </w:r>
            <w:r w:rsidRPr="00866CA1">
              <w:rPr>
                <w:rStyle w:val="Hyperlink"/>
                <w:noProof/>
                <w:lang w:val="en-US"/>
              </w:rPr>
              <w:t>RapidMiner RTSA service</w:t>
            </w:r>
            <w:r>
              <w:rPr>
                <w:noProof/>
                <w:webHidden/>
              </w:rPr>
              <w:tab/>
            </w:r>
            <w:r>
              <w:rPr>
                <w:noProof/>
                <w:webHidden/>
              </w:rPr>
              <w:fldChar w:fldCharType="begin"/>
            </w:r>
            <w:r>
              <w:rPr>
                <w:noProof/>
                <w:webHidden/>
              </w:rPr>
              <w:instrText xml:space="preserve"> PAGEREF _Toc215827885 \h </w:instrText>
            </w:r>
            <w:r>
              <w:rPr>
                <w:noProof/>
                <w:webHidden/>
              </w:rPr>
            </w:r>
            <w:r>
              <w:rPr>
                <w:noProof/>
                <w:webHidden/>
              </w:rPr>
              <w:fldChar w:fldCharType="separate"/>
            </w:r>
            <w:r w:rsidR="00ED5CB6">
              <w:rPr>
                <w:noProof/>
                <w:webHidden/>
              </w:rPr>
              <w:t>91</w:t>
            </w:r>
            <w:r>
              <w:rPr>
                <w:noProof/>
                <w:webHidden/>
              </w:rPr>
              <w:fldChar w:fldCharType="end"/>
            </w:r>
          </w:hyperlink>
        </w:p>
        <w:p w14:paraId="5AB982F6" w14:textId="71E363A4" w:rsidR="00603EB2" w:rsidRDefault="00603EB2">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5827886" w:history="1">
            <w:r w:rsidRPr="00866CA1">
              <w:rPr>
                <w:rStyle w:val="Hyperlink"/>
                <w:noProof/>
                <w:lang w:val="en-US"/>
              </w:rPr>
              <w:t>3.8.3</w:t>
            </w:r>
            <w:r>
              <w:rPr>
                <w:rFonts w:eastAsiaTheme="minorEastAsia"/>
                <w:noProof/>
                <w:kern w:val="2"/>
                <w:sz w:val="24"/>
                <w:szCs w:val="24"/>
                <w:lang w:val="en-DE" w:eastAsia="en-DE"/>
                <w14:ligatures w14:val="standardContextual"/>
              </w:rPr>
              <w:tab/>
            </w:r>
            <w:r w:rsidRPr="00866CA1">
              <w:rPr>
                <w:rStyle w:val="Hyperlink"/>
                <w:noProof/>
                <w:lang w:val="en-US"/>
              </w:rPr>
              <w:t>Flower-based Federated Learning</w:t>
            </w:r>
            <w:r>
              <w:rPr>
                <w:noProof/>
                <w:webHidden/>
              </w:rPr>
              <w:tab/>
            </w:r>
            <w:r>
              <w:rPr>
                <w:noProof/>
                <w:webHidden/>
              </w:rPr>
              <w:fldChar w:fldCharType="begin"/>
            </w:r>
            <w:r>
              <w:rPr>
                <w:noProof/>
                <w:webHidden/>
              </w:rPr>
              <w:instrText xml:space="preserve"> PAGEREF _Toc215827886 \h </w:instrText>
            </w:r>
            <w:r>
              <w:rPr>
                <w:noProof/>
                <w:webHidden/>
              </w:rPr>
            </w:r>
            <w:r>
              <w:rPr>
                <w:noProof/>
                <w:webHidden/>
              </w:rPr>
              <w:fldChar w:fldCharType="separate"/>
            </w:r>
            <w:r w:rsidR="00ED5CB6">
              <w:rPr>
                <w:noProof/>
                <w:webHidden/>
              </w:rPr>
              <w:t>91</w:t>
            </w:r>
            <w:r>
              <w:rPr>
                <w:noProof/>
                <w:webHidden/>
              </w:rPr>
              <w:fldChar w:fldCharType="end"/>
            </w:r>
          </w:hyperlink>
        </w:p>
        <w:p w14:paraId="19E20451" w14:textId="31A80A68" w:rsidR="00603EB2" w:rsidRDefault="00603EB2">
          <w:pPr>
            <w:pStyle w:val="TOC2"/>
            <w:rPr>
              <w:rFonts w:eastAsiaTheme="minorEastAsia"/>
              <w:noProof/>
              <w:kern w:val="2"/>
              <w:sz w:val="24"/>
              <w:szCs w:val="24"/>
              <w:lang w:val="en-DE" w:eastAsia="en-DE"/>
              <w14:ligatures w14:val="standardContextual"/>
            </w:rPr>
          </w:pPr>
          <w:hyperlink w:anchor="_Toc215827887" w:history="1">
            <w:r w:rsidRPr="00866CA1">
              <w:rPr>
                <w:rStyle w:val="Hyperlink"/>
                <w:noProof/>
                <w:lang w:val="en-US"/>
              </w:rPr>
              <w:t>3.9</w:t>
            </w:r>
            <w:r>
              <w:rPr>
                <w:rFonts w:eastAsiaTheme="minorEastAsia"/>
                <w:noProof/>
                <w:kern w:val="2"/>
                <w:sz w:val="24"/>
                <w:szCs w:val="24"/>
                <w:lang w:val="en-DE" w:eastAsia="en-DE"/>
                <w14:ligatures w14:val="standardContextual"/>
              </w:rPr>
              <w:tab/>
            </w:r>
            <w:r w:rsidRPr="00866CA1">
              <w:rPr>
                <w:rStyle w:val="Hyperlink"/>
                <w:noProof/>
                <w:lang w:val="en-US"/>
              </w:rPr>
              <w:t>Configuration Layer</w:t>
            </w:r>
            <w:r>
              <w:rPr>
                <w:noProof/>
                <w:webHidden/>
              </w:rPr>
              <w:tab/>
            </w:r>
            <w:r>
              <w:rPr>
                <w:noProof/>
                <w:webHidden/>
              </w:rPr>
              <w:fldChar w:fldCharType="begin"/>
            </w:r>
            <w:r>
              <w:rPr>
                <w:noProof/>
                <w:webHidden/>
              </w:rPr>
              <w:instrText xml:space="preserve"> PAGEREF _Toc215827887 \h </w:instrText>
            </w:r>
            <w:r>
              <w:rPr>
                <w:noProof/>
                <w:webHidden/>
              </w:rPr>
            </w:r>
            <w:r>
              <w:rPr>
                <w:noProof/>
                <w:webHidden/>
              </w:rPr>
              <w:fldChar w:fldCharType="separate"/>
            </w:r>
            <w:r w:rsidR="00ED5CB6">
              <w:rPr>
                <w:noProof/>
                <w:webHidden/>
              </w:rPr>
              <w:t>92</w:t>
            </w:r>
            <w:r>
              <w:rPr>
                <w:noProof/>
                <w:webHidden/>
              </w:rPr>
              <w:fldChar w:fldCharType="end"/>
            </w:r>
          </w:hyperlink>
        </w:p>
        <w:p w14:paraId="0ECC4EF3" w14:textId="2FCBEC5B" w:rsidR="00603EB2" w:rsidRDefault="00603EB2">
          <w:pPr>
            <w:pStyle w:val="TOC2"/>
            <w:rPr>
              <w:rFonts w:eastAsiaTheme="minorEastAsia"/>
              <w:noProof/>
              <w:kern w:val="2"/>
              <w:sz w:val="24"/>
              <w:szCs w:val="24"/>
              <w:lang w:val="en-DE" w:eastAsia="en-DE"/>
              <w14:ligatures w14:val="standardContextual"/>
            </w:rPr>
          </w:pPr>
          <w:hyperlink w:anchor="_Toc215827888" w:history="1">
            <w:r w:rsidRPr="00866CA1">
              <w:rPr>
                <w:rStyle w:val="Hyperlink"/>
                <w:noProof/>
                <w:lang w:val="en-US"/>
              </w:rPr>
              <w:t>3.10</w:t>
            </w:r>
            <w:r>
              <w:rPr>
                <w:rFonts w:eastAsiaTheme="minorEastAsia"/>
                <w:noProof/>
                <w:kern w:val="2"/>
                <w:sz w:val="24"/>
                <w:szCs w:val="24"/>
                <w:lang w:val="en-DE" w:eastAsia="en-DE"/>
                <w14:ligatures w14:val="standardContextual"/>
              </w:rPr>
              <w:tab/>
            </w:r>
            <w:r w:rsidRPr="00866CA1">
              <w:rPr>
                <w:rStyle w:val="Hyperlink"/>
                <w:noProof/>
                <w:lang w:val="en-US"/>
              </w:rPr>
              <w:t>Application Layer</w:t>
            </w:r>
            <w:r>
              <w:rPr>
                <w:noProof/>
                <w:webHidden/>
              </w:rPr>
              <w:tab/>
            </w:r>
            <w:r>
              <w:rPr>
                <w:noProof/>
                <w:webHidden/>
              </w:rPr>
              <w:fldChar w:fldCharType="begin"/>
            </w:r>
            <w:r>
              <w:rPr>
                <w:noProof/>
                <w:webHidden/>
              </w:rPr>
              <w:instrText xml:space="preserve"> PAGEREF _Toc215827888 \h </w:instrText>
            </w:r>
            <w:r>
              <w:rPr>
                <w:noProof/>
                <w:webHidden/>
              </w:rPr>
            </w:r>
            <w:r>
              <w:rPr>
                <w:noProof/>
                <w:webHidden/>
              </w:rPr>
              <w:fldChar w:fldCharType="separate"/>
            </w:r>
            <w:r w:rsidR="00ED5CB6">
              <w:rPr>
                <w:noProof/>
                <w:webHidden/>
              </w:rPr>
              <w:t>94</w:t>
            </w:r>
            <w:r>
              <w:rPr>
                <w:noProof/>
                <w:webHidden/>
              </w:rPr>
              <w:fldChar w:fldCharType="end"/>
            </w:r>
          </w:hyperlink>
        </w:p>
        <w:p w14:paraId="4EFD8A9B" w14:textId="0A35853D" w:rsidR="00603EB2" w:rsidRDefault="00603EB2">
          <w:pPr>
            <w:pStyle w:val="TOC2"/>
            <w:rPr>
              <w:rFonts w:eastAsiaTheme="minorEastAsia"/>
              <w:noProof/>
              <w:kern w:val="2"/>
              <w:sz w:val="24"/>
              <w:szCs w:val="24"/>
              <w:lang w:val="en-DE" w:eastAsia="en-DE"/>
              <w14:ligatures w14:val="standardContextual"/>
            </w:rPr>
          </w:pPr>
          <w:hyperlink w:anchor="_Toc215827889" w:history="1">
            <w:r w:rsidRPr="00866CA1">
              <w:rPr>
                <w:rStyle w:val="Hyperlink"/>
                <w:noProof/>
                <w:lang w:val="en-US"/>
              </w:rPr>
              <w:t>3.11</w:t>
            </w:r>
            <w:r>
              <w:rPr>
                <w:rFonts w:eastAsiaTheme="minorEastAsia"/>
                <w:noProof/>
                <w:kern w:val="2"/>
                <w:sz w:val="24"/>
                <w:szCs w:val="24"/>
                <w:lang w:val="en-DE" w:eastAsia="en-DE"/>
                <w14:ligatures w14:val="standardContextual"/>
              </w:rPr>
              <w:tab/>
            </w:r>
            <w:r w:rsidRPr="00866CA1">
              <w:rPr>
                <w:rStyle w:val="Hyperlink"/>
                <w:noProof/>
                <w:lang w:val="en-US"/>
              </w:rPr>
              <w:t>Platform Server(s)</w:t>
            </w:r>
            <w:r>
              <w:rPr>
                <w:noProof/>
                <w:webHidden/>
              </w:rPr>
              <w:tab/>
            </w:r>
            <w:r>
              <w:rPr>
                <w:noProof/>
                <w:webHidden/>
              </w:rPr>
              <w:fldChar w:fldCharType="begin"/>
            </w:r>
            <w:r>
              <w:rPr>
                <w:noProof/>
                <w:webHidden/>
              </w:rPr>
              <w:instrText xml:space="preserve"> PAGEREF _Toc215827889 \h </w:instrText>
            </w:r>
            <w:r>
              <w:rPr>
                <w:noProof/>
                <w:webHidden/>
              </w:rPr>
            </w:r>
            <w:r>
              <w:rPr>
                <w:noProof/>
                <w:webHidden/>
              </w:rPr>
              <w:fldChar w:fldCharType="separate"/>
            </w:r>
            <w:r w:rsidR="00ED5CB6">
              <w:rPr>
                <w:noProof/>
                <w:webHidden/>
              </w:rPr>
              <w:t>95</w:t>
            </w:r>
            <w:r>
              <w:rPr>
                <w:noProof/>
                <w:webHidden/>
              </w:rPr>
              <w:fldChar w:fldCharType="end"/>
            </w:r>
          </w:hyperlink>
        </w:p>
        <w:p w14:paraId="6FBB3D57" w14:textId="740951CE" w:rsidR="00603EB2" w:rsidRDefault="00603EB2">
          <w:pPr>
            <w:pStyle w:val="TOC2"/>
            <w:rPr>
              <w:rFonts w:eastAsiaTheme="minorEastAsia"/>
              <w:noProof/>
              <w:kern w:val="2"/>
              <w:sz w:val="24"/>
              <w:szCs w:val="24"/>
              <w:lang w:val="en-DE" w:eastAsia="en-DE"/>
              <w14:ligatures w14:val="standardContextual"/>
            </w:rPr>
          </w:pPr>
          <w:hyperlink w:anchor="_Toc215827890" w:history="1">
            <w:r w:rsidRPr="00866CA1">
              <w:rPr>
                <w:rStyle w:val="Hyperlink"/>
                <w:noProof/>
                <w:lang w:val="en-US"/>
              </w:rPr>
              <w:t>3.12</w:t>
            </w:r>
            <w:r>
              <w:rPr>
                <w:rFonts w:eastAsiaTheme="minorEastAsia"/>
                <w:noProof/>
                <w:kern w:val="2"/>
                <w:sz w:val="24"/>
                <w:szCs w:val="24"/>
                <w:lang w:val="en-DE" w:eastAsia="en-DE"/>
                <w14:ligatures w14:val="standardContextual"/>
              </w:rPr>
              <w:tab/>
            </w:r>
            <w:r w:rsidRPr="00866CA1">
              <w:rPr>
                <w:rStyle w:val="Hyperlink"/>
                <w:noProof/>
                <w:lang w:val="en-US"/>
              </w:rPr>
              <w:t>Platform Management User Interface</w:t>
            </w:r>
            <w:r>
              <w:rPr>
                <w:noProof/>
                <w:webHidden/>
              </w:rPr>
              <w:tab/>
            </w:r>
            <w:r>
              <w:rPr>
                <w:noProof/>
                <w:webHidden/>
              </w:rPr>
              <w:fldChar w:fldCharType="begin"/>
            </w:r>
            <w:r>
              <w:rPr>
                <w:noProof/>
                <w:webHidden/>
              </w:rPr>
              <w:instrText xml:space="preserve"> PAGEREF _Toc215827890 \h </w:instrText>
            </w:r>
            <w:r>
              <w:rPr>
                <w:noProof/>
                <w:webHidden/>
              </w:rPr>
            </w:r>
            <w:r>
              <w:rPr>
                <w:noProof/>
                <w:webHidden/>
              </w:rPr>
              <w:fldChar w:fldCharType="separate"/>
            </w:r>
            <w:r w:rsidR="00ED5CB6">
              <w:rPr>
                <w:noProof/>
                <w:webHidden/>
              </w:rPr>
              <w:t>97</w:t>
            </w:r>
            <w:r>
              <w:rPr>
                <w:noProof/>
                <w:webHidden/>
              </w:rPr>
              <w:fldChar w:fldCharType="end"/>
            </w:r>
          </w:hyperlink>
        </w:p>
        <w:p w14:paraId="7D2D150F" w14:textId="65366FD5" w:rsidR="00603EB2" w:rsidRDefault="00603EB2">
          <w:pPr>
            <w:pStyle w:val="TOC2"/>
            <w:rPr>
              <w:rFonts w:eastAsiaTheme="minorEastAsia"/>
              <w:noProof/>
              <w:kern w:val="2"/>
              <w:sz w:val="24"/>
              <w:szCs w:val="24"/>
              <w:lang w:val="en-DE" w:eastAsia="en-DE"/>
              <w14:ligatures w14:val="standardContextual"/>
            </w:rPr>
          </w:pPr>
          <w:hyperlink w:anchor="_Toc215827891" w:history="1">
            <w:r w:rsidRPr="00866CA1">
              <w:rPr>
                <w:rStyle w:val="Hyperlink"/>
                <w:noProof/>
                <w:lang w:val="en-US"/>
              </w:rPr>
              <w:t>3.13</w:t>
            </w:r>
            <w:r>
              <w:rPr>
                <w:rFonts w:eastAsiaTheme="minorEastAsia"/>
                <w:noProof/>
                <w:kern w:val="2"/>
                <w:sz w:val="24"/>
                <w:szCs w:val="24"/>
                <w:lang w:val="en-DE" w:eastAsia="en-DE"/>
                <w14:ligatures w14:val="standardContextual"/>
              </w:rPr>
              <w:tab/>
            </w:r>
            <w:r w:rsidRPr="00866CA1">
              <w:rPr>
                <w:rStyle w:val="Hyperlink"/>
                <w:noProof/>
                <w:lang w:val="en-US"/>
              </w:rPr>
              <w:t>Test support</w:t>
            </w:r>
            <w:r>
              <w:rPr>
                <w:noProof/>
                <w:webHidden/>
              </w:rPr>
              <w:tab/>
            </w:r>
            <w:r>
              <w:rPr>
                <w:noProof/>
                <w:webHidden/>
              </w:rPr>
              <w:fldChar w:fldCharType="begin"/>
            </w:r>
            <w:r>
              <w:rPr>
                <w:noProof/>
                <w:webHidden/>
              </w:rPr>
              <w:instrText xml:space="preserve"> PAGEREF _Toc215827891 \h </w:instrText>
            </w:r>
            <w:r>
              <w:rPr>
                <w:noProof/>
                <w:webHidden/>
              </w:rPr>
            </w:r>
            <w:r>
              <w:rPr>
                <w:noProof/>
                <w:webHidden/>
              </w:rPr>
              <w:fldChar w:fldCharType="separate"/>
            </w:r>
            <w:r w:rsidR="00ED5CB6">
              <w:rPr>
                <w:noProof/>
                <w:webHidden/>
              </w:rPr>
              <w:t>104</w:t>
            </w:r>
            <w:r>
              <w:rPr>
                <w:noProof/>
                <w:webHidden/>
              </w:rPr>
              <w:fldChar w:fldCharType="end"/>
            </w:r>
          </w:hyperlink>
        </w:p>
        <w:p w14:paraId="458DD45D" w14:textId="1C20E1A9" w:rsidR="00603EB2" w:rsidRDefault="00603EB2">
          <w:pPr>
            <w:pStyle w:val="TOC1"/>
            <w:rPr>
              <w:rFonts w:eastAsiaTheme="minorEastAsia"/>
              <w:noProof/>
              <w:kern w:val="2"/>
              <w:sz w:val="24"/>
              <w:szCs w:val="24"/>
              <w:lang w:val="en-DE" w:eastAsia="en-DE"/>
              <w14:ligatures w14:val="standardContextual"/>
            </w:rPr>
          </w:pPr>
          <w:hyperlink w:anchor="_Toc215827892" w:history="1">
            <w:r w:rsidRPr="00866CA1">
              <w:rPr>
                <w:rStyle w:val="Hyperlink"/>
                <w:noProof/>
                <w:lang w:val="en-US"/>
              </w:rPr>
              <w:t>4</w:t>
            </w:r>
            <w:r>
              <w:rPr>
                <w:rFonts w:eastAsiaTheme="minorEastAsia"/>
                <w:noProof/>
                <w:kern w:val="2"/>
                <w:sz w:val="24"/>
                <w:szCs w:val="24"/>
                <w:lang w:val="en-DE" w:eastAsia="en-DE"/>
                <w14:ligatures w14:val="standardContextual"/>
              </w:rPr>
              <w:tab/>
            </w:r>
            <w:r w:rsidRPr="00866CA1">
              <w:rPr>
                <w:rStyle w:val="Hyperlink"/>
                <w:noProof/>
                <w:lang w:val="en-US"/>
              </w:rPr>
              <w:t>Architectural Decisions and Constraints</w:t>
            </w:r>
            <w:r>
              <w:rPr>
                <w:noProof/>
                <w:webHidden/>
              </w:rPr>
              <w:tab/>
            </w:r>
            <w:r>
              <w:rPr>
                <w:noProof/>
                <w:webHidden/>
              </w:rPr>
              <w:fldChar w:fldCharType="begin"/>
            </w:r>
            <w:r>
              <w:rPr>
                <w:noProof/>
                <w:webHidden/>
              </w:rPr>
              <w:instrText xml:space="preserve"> PAGEREF _Toc215827892 \h </w:instrText>
            </w:r>
            <w:r>
              <w:rPr>
                <w:noProof/>
                <w:webHidden/>
              </w:rPr>
            </w:r>
            <w:r>
              <w:rPr>
                <w:noProof/>
                <w:webHidden/>
              </w:rPr>
              <w:fldChar w:fldCharType="separate"/>
            </w:r>
            <w:r w:rsidR="00ED5CB6">
              <w:rPr>
                <w:noProof/>
                <w:webHidden/>
              </w:rPr>
              <w:t>107</w:t>
            </w:r>
            <w:r>
              <w:rPr>
                <w:noProof/>
                <w:webHidden/>
              </w:rPr>
              <w:fldChar w:fldCharType="end"/>
            </w:r>
          </w:hyperlink>
        </w:p>
        <w:p w14:paraId="6D18CD9F" w14:textId="58A4CA1D" w:rsidR="00603EB2" w:rsidRDefault="00603EB2">
          <w:pPr>
            <w:pStyle w:val="TOC1"/>
            <w:rPr>
              <w:rFonts w:eastAsiaTheme="minorEastAsia"/>
              <w:noProof/>
              <w:kern w:val="2"/>
              <w:sz w:val="24"/>
              <w:szCs w:val="24"/>
              <w:lang w:val="en-DE" w:eastAsia="en-DE"/>
              <w14:ligatures w14:val="standardContextual"/>
            </w:rPr>
          </w:pPr>
          <w:hyperlink w:anchor="_Toc215827893" w:history="1">
            <w:r w:rsidRPr="00866CA1">
              <w:rPr>
                <w:rStyle w:val="Hyperlink"/>
                <w:noProof/>
                <w:lang w:val="en-US"/>
              </w:rPr>
              <w:t>5</w:t>
            </w:r>
            <w:r>
              <w:rPr>
                <w:rFonts w:eastAsiaTheme="minorEastAsia"/>
                <w:noProof/>
                <w:kern w:val="2"/>
                <w:sz w:val="24"/>
                <w:szCs w:val="24"/>
                <w:lang w:val="en-DE" w:eastAsia="en-DE"/>
                <w14:ligatures w14:val="standardContextual"/>
              </w:rPr>
              <w:tab/>
            </w:r>
            <w:r w:rsidRPr="00866CA1">
              <w:rPr>
                <w:rStyle w:val="Hyperlink"/>
                <w:noProof/>
                <w:lang w:val="en-US"/>
              </w:rPr>
              <w:t>Asset Administration Shells</w:t>
            </w:r>
            <w:r>
              <w:rPr>
                <w:noProof/>
                <w:webHidden/>
              </w:rPr>
              <w:tab/>
            </w:r>
            <w:r>
              <w:rPr>
                <w:noProof/>
                <w:webHidden/>
              </w:rPr>
              <w:fldChar w:fldCharType="begin"/>
            </w:r>
            <w:r>
              <w:rPr>
                <w:noProof/>
                <w:webHidden/>
              </w:rPr>
              <w:instrText xml:space="preserve"> PAGEREF _Toc215827893 \h </w:instrText>
            </w:r>
            <w:r>
              <w:rPr>
                <w:noProof/>
                <w:webHidden/>
              </w:rPr>
            </w:r>
            <w:r>
              <w:rPr>
                <w:noProof/>
                <w:webHidden/>
              </w:rPr>
              <w:fldChar w:fldCharType="separate"/>
            </w:r>
            <w:r w:rsidR="00ED5CB6">
              <w:rPr>
                <w:noProof/>
                <w:webHidden/>
              </w:rPr>
              <w:t>111</w:t>
            </w:r>
            <w:r>
              <w:rPr>
                <w:noProof/>
                <w:webHidden/>
              </w:rPr>
              <w:fldChar w:fldCharType="end"/>
            </w:r>
          </w:hyperlink>
        </w:p>
        <w:p w14:paraId="6B9544CB" w14:textId="768475F5" w:rsidR="00603EB2" w:rsidRDefault="00603EB2">
          <w:pPr>
            <w:pStyle w:val="TOC1"/>
            <w:rPr>
              <w:rFonts w:eastAsiaTheme="minorEastAsia"/>
              <w:noProof/>
              <w:kern w:val="2"/>
              <w:sz w:val="24"/>
              <w:szCs w:val="24"/>
              <w:lang w:val="en-DE" w:eastAsia="en-DE"/>
              <w14:ligatures w14:val="standardContextual"/>
            </w:rPr>
          </w:pPr>
          <w:hyperlink w:anchor="_Toc215827894" w:history="1">
            <w:r w:rsidRPr="00866CA1">
              <w:rPr>
                <w:rStyle w:val="Hyperlink"/>
                <w:noProof/>
                <w:lang w:val="en-US"/>
              </w:rPr>
              <w:t>6</w:t>
            </w:r>
            <w:r>
              <w:rPr>
                <w:rFonts w:eastAsiaTheme="minorEastAsia"/>
                <w:noProof/>
                <w:kern w:val="2"/>
                <w:sz w:val="24"/>
                <w:szCs w:val="24"/>
                <w:lang w:val="en-DE" w:eastAsia="en-DE"/>
                <w14:ligatures w14:val="standardContextual"/>
              </w:rPr>
              <w:tab/>
            </w:r>
            <w:r w:rsidRPr="00866CA1">
              <w:rPr>
                <w:rStyle w:val="Hyperlink"/>
                <w:noProof/>
                <w:lang w:val="en-US"/>
              </w:rPr>
              <w:t>Platform Configuration</w:t>
            </w:r>
            <w:r>
              <w:rPr>
                <w:noProof/>
                <w:webHidden/>
              </w:rPr>
              <w:tab/>
            </w:r>
            <w:r>
              <w:rPr>
                <w:noProof/>
                <w:webHidden/>
              </w:rPr>
              <w:fldChar w:fldCharType="begin"/>
            </w:r>
            <w:r>
              <w:rPr>
                <w:noProof/>
                <w:webHidden/>
              </w:rPr>
              <w:instrText xml:space="preserve"> PAGEREF _Toc215827894 \h </w:instrText>
            </w:r>
            <w:r>
              <w:rPr>
                <w:noProof/>
                <w:webHidden/>
              </w:rPr>
            </w:r>
            <w:r>
              <w:rPr>
                <w:noProof/>
                <w:webHidden/>
              </w:rPr>
              <w:fldChar w:fldCharType="separate"/>
            </w:r>
            <w:r w:rsidR="00ED5CB6">
              <w:rPr>
                <w:noProof/>
                <w:webHidden/>
              </w:rPr>
              <w:t>115</w:t>
            </w:r>
            <w:r>
              <w:rPr>
                <w:noProof/>
                <w:webHidden/>
              </w:rPr>
              <w:fldChar w:fldCharType="end"/>
            </w:r>
          </w:hyperlink>
        </w:p>
        <w:p w14:paraId="587D1FA6" w14:textId="7FC3659A" w:rsidR="00603EB2" w:rsidRDefault="00603EB2">
          <w:pPr>
            <w:pStyle w:val="TOC2"/>
            <w:rPr>
              <w:rFonts w:eastAsiaTheme="minorEastAsia"/>
              <w:noProof/>
              <w:kern w:val="2"/>
              <w:sz w:val="24"/>
              <w:szCs w:val="24"/>
              <w:lang w:val="en-DE" w:eastAsia="en-DE"/>
              <w14:ligatures w14:val="standardContextual"/>
            </w:rPr>
          </w:pPr>
          <w:hyperlink w:anchor="_Toc215827895" w:history="1">
            <w:r w:rsidRPr="00866CA1">
              <w:rPr>
                <w:rStyle w:val="Hyperlink"/>
                <w:noProof/>
                <w:lang w:val="en-US"/>
              </w:rPr>
              <w:t>6.1</w:t>
            </w:r>
            <w:r>
              <w:rPr>
                <w:rFonts w:eastAsiaTheme="minorEastAsia"/>
                <w:noProof/>
                <w:kern w:val="2"/>
                <w:sz w:val="24"/>
                <w:szCs w:val="24"/>
                <w:lang w:val="en-DE" w:eastAsia="en-DE"/>
                <w14:ligatures w14:val="standardContextual"/>
              </w:rPr>
              <w:tab/>
            </w:r>
            <w:r w:rsidRPr="00866CA1">
              <w:rPr>
                <w:rStyle w:val="Hyperlink"/>
                <w:noProof/>
                <w:lang w:val="en-US"/>
              </w:rPr>
              <w:t>Modeling Patterns</w:t>
            </w:r>
            <w:r>
              <w:rPr>
                <w:noProof/>
                <w:webHidden/>
              </w:rPr>
              <w:tab/>
            </w:r>
            <w:r>
              <w:rPr>
                <w:noProof/>
                <w:webHidden/>
              </w:rPr>
              <w:fldChar w:fldCharType="begin"/>
            </w:r>
            <w:r>
              <w:rPr>
                <w:noProof/>
                <w:webHidden/>
              </w:rPr>
              <w:instrText xml:space="preserve"> PAGEREF _Toc215827895 \h </w:instrText>
            </w:r>
            <w:r>
              <w:rPr>
                <w:noProof/>
                <w:webHidden/>
              </w:rPr>
            </w:r>
            <w:r>
              <w:rPr>
                <w:noProof/>
                <w:webHidden/>
              </w:rPr>
              <w:fldChar w:fldCharType="separate"/>
            </w:r>
            <w:r w:rsidR="00ED5CB6">
              <w:rPr>
                <w:noProof/>
                <w:webHidden/>
              </w:rPr>
              <w:t>121</w:t>
            </w:r>
            <w:r>
              <w:rPr>
                <w:noProof/>
                <w:webHidden/>
              </w:rPr>
              <w:fldChar w:fldCharType="end"/>
            </w:r>
          </w:hyperlink>
        </w:p>
        <w:p w14:paraId="5333FF8A" w14:textId="3F0175E6" w:rsidR="00603EB2" w:rsidRDefault="00603EB2">
          <w:pPr>
            <w:pStyle w:val="TOC2"/>
            <w:rPr>
              <w:rFonts w:eastAsiaTheme="minorEastAsia"/>
              <w:noProof/>
              <w:kern w:val="2"/>
              <w:sz w:val="24"/>
              <w:szCs w:val="24"/>
              <w:lang w:val="en-DE" w:eastAsia="en-DE"/>
              <w14:ligatures w14:val="standardContextual"/>
            </w:rPr>
          </w:pPr>
          <w:hyperlink w:anchor="_Toc215827896" w:history="1">
            <w:r w:rsidRPr="00866CA1">
              <w:rPr>
                <w:rStyle w:val="Hyperlink"/>
                <w:noProof/>
                <w:lang w:val="en-US"/>
              </w:rPr>
              <w:t>6.2</w:t>
            </w:r>
            <w:r>
              <w:rPr>
                <w:rFonts w:eastAsiaTheme="minorEastAsia"/>
                <w:noProof/>
                <w:kern w:val="2"/>
                <w:sz w:val="24"/>
                <w:szCs w:val="24"/>
                <w:lang w:val="en-DE" w:eastAsia="en-DE"/>
                <w14:ligatures w14:val="standardContextual"/>
              </w:rPr>
              <w:tab/>
            </w:r>
            <w:r w:rsidRPr="00866CA1">
              <w:rPr>
                <w:rStyle w:val="Hyperlink"/>
                <w:noProof/>
                <w:lang w:val="en-US"/>
              </w:rPr>
              <w:t>Configuration Model Structure</w:t>
            </w:r>
            <w:r>
              <w:rPr>
                <w:noProof/>
                <w:webHidden/>
              </w:rPr>
              <w:tab/>
            </w:r>
            <w:r>
              <w:rPr>
                <w:noProof/>
                <w:webHidden/>
              </w:rPr>
              <w:fldChar w:fldCharType="begin"/>
            </w:r>
            <w:r>
              <w:rPr>
                <w:noProof/>
                <w:webHidden/>
              </w:rPr>
              <w:instrText xml:space="preserve"> PAGEREF _Toc215827896 \h </w:instrText>
            </w:r>
            <w:r>
              <w:rPr>
                <w:noProof/>
                <w:webHidden/>
              </w:rPr>
            </w:r>
            <w:r>
              <w:rPr>
                <w:noProof/>
                <w:webHidden/>
              </w:rPr>
              <w:fldChar w:fldCharType="separate"/>
            </w:r>
            <w:r w:rsidR="00ED5CB6">
              <w:rPr>
                <w:noProof/>
                <w:webHidden/>
              </w:rPr>
              <w:t>126</w:t>
            </w:r>
            <w:r>
              <w:rPr>
                <w:noProof/>
                <w:webHidden/>
              </w:rPr>
              <w:fldChar w:fldCharType="end"/>
            </w:r>
          </w:hyperlink>
        </w:p>
        <w:p w14:paraId="0CDF41FA" w14:textId="58D2531C" w:rsidR="00603EB2" w:rsidRDefault="00603EB2">
          <w:pPr>
            <w:pStyle w:val="TOC2"/>
            <w:rPr>
              <w:rFonts w:eastAsiaTheme="minorEastAsia"/>
              <w:noProof/>
              <w:kern w:val="2"/>
              <w:sz w:val="24"/>
              <w:szCs w:val="24"/>
              <w:lang w:val="en-DE" w:eastAsia="en-DE"/>
              <w14:ligatures w14:val="standardContextual"/>
            </w:rPr>
          </w:pPr>
          <w:hyperlink w:anchor="_Toc215827897" w:history="1">
            <w:r w:rsidRPr="00866CA1">
              <w:rPr>
                <w:rStyle w:val="Hyperlink"/>
                <w:noProof/>
                <w:lang w:val="en-US"/>
              </w:rPr>
              <w:t>6.3</w:t>
            </w:r>
            <w:r>
              <w:rPr>
                <w:rFonts w:eastAsiaTheme="minorEastAsia"/>
                <w:noProof/>
                <w:kern w:val="2"/>
                <w:sz w:val="24"/>
                <w:szCs w:val="24"/>
                <w:lang w:val="en-DE" w:eastAsia="en-DE"/>
                <w14:ligatures w14:val="standardContextual"/>
              </w:rPr>
              <w:tab/>
            </w:r>
            <w:r w:rsidRPr="00866CA1">
              <w:rPr>
                <w:rStyle w:val="Hyperlink"/>
                <w:noProof/>
                <w:lang w:val="en-US"/>
              </w:rPr>
              <w:t>Support for Standardized Connectors/Protocols</w:t>
            </w:r>
            <w:r>
              <w:rPr>
                <w:noProof/>
                <w:webHidden/>
              </w:rPr>
              <w:tab/>
            </w:r>
            <w:r>
              <w:rPr>
                <w:noProof/>
                <w:webHidden/>
              </w:rPr>
              <w:fldChar w:fldCharType="begin"/>
            </w:r>
            <w:r>
              <w:rPr>
                <w:noProof/>
                <w:webHidden/>
              </w:rPr>
              <w:instrText xml:space="preserve"> PAGEREF _Toc215827897 \h </w:instrText>
            </w:r>
            <w:r>
              <w:rPr>
                <w:noProof/>
                <w:webHidden/>
              </w:rPr>
            </w:r>
            <w:r>
              <w:rPr>
                <w:noProof/>
                <w:webHidden/>
              </w:rPr>
              <w:fldChar w:fldCharType="separate"/>
            </w:r>
            <w:r w:rsidR="00ED5CB6">
              <w:rPr>
                <w:noProof/>
                <w:webHidden/>
              </w:rPr>
              <w:t>127</w:t>
            </w:r>
            <w:r>
              <w:rPr>
                <w:noProof/>
                <w:webHidden/>
              </w:rPr>
              <w:fldChar w:fldCharType="end"/>
            </w:r>
          </w:hyperlink>
        </w:p>
        <w:p w14:paraId="6BF2DC6C" w14:textId="6D228136" w:rsidR="00603EB2" w:rsidRDefault="00603EB2">
          <w:pPr>
            <w:pStyle w:val="TOC2"/>
            <w:rPr>
              <w:rFonts w:eastAsiaTheme="minorEastAsia"/>
              <w:noProof/>
              <w:kern w:val="2"/>
              <w:sz w:val="24"/>
              <w:szCs w:val="24"/>
              <w:lang w:val="en-DE" w:eastAsia="en-DE"/>
              <w14:ligatures w14:val="standardContextual"/>
            </w:rPr>
          </w:pPr>
          <w:hyperlink w:anchor="_Toc215827898" w:history="1">
            <w:r w:rsidRPr="00866CA1">
              <w:rPr>
                <w:rStyle w:val="Hyperlink"/>
                <w:noProof/>
                <w:lang w:val="en-US"/>
              </w:rPr>
              <w:t>6.4</w:t>
            </w:r>
            <w:r>
              <w:rPr>
                <w:rFonts w:eastAsiaTheme="minorEastAsia"/>
                <w:noProof/>
                <w:kern w:val="2"/>
                <w:sz w:val="24"/>
                <w:szCs w:val="24"/>
                <w:lang w:val="en-DE" w:eastAsia="en-DE"/>
                <w14:ligatures w14:val="standardContextual"/>
              </w:rPr>
              <w:tab/>
            </w:r>
            <w:r w:rsidRPr="00866CA1">
              <w:rPr>
                <w:rStyle w:val="Hyperlink"/>
                <w:noProof/>
                <w:lang w:val="en-US"/>
              </w:rPr>
              <w:t>Selected Configuration Elements</w:t>
            </w:r>
            <w:r>
              <w:rPr>
                <w:noProof/>
                <w:webHidden/>
              </w:rPr>
              <w:tab/>
            </w:r>
            <w:r>
              <w:rPr>
                <w:noProof/>
                <w:webHidden/>
              </w:rPr>
              <w:fldChar w:fldCharType="begin"/>
            </w:r>
            <w:r>
              <w:rPr>
                <w:noProof/>
                <w:webHidden/>
              </w:rPr>
              <w:instrText xml:space="preserve"> PAGEREF _Toc215827898 \h </w:instrText>
            </w:r>
            <w:r>
              <w:rPr>
                <w:noProof/>
                <w:webHidden/>
              </w:rPr>
            </w:r>
            <w:r>
              <w:rPr>
                <w:noProof/>
                <w:webHidden/>
              </w:rPr>
              <w:fldChar w:fldCharType="separate"/>
            </w:r>
            <w:r w:rsidR="00ED5CB6">
              <w:rPr>
                <w:noProof/>
                <w:webHidden/>
              </w:rPr>
              <w:t>128</w:t>
            </w:r>
            <w:r>
              <w:rPr>
                <w:noProof/>
                <w:webHidden/>
              </w:rPr>
              <w:fldChar w:fldCharType="end"/>
            </w:r>
          </w:hyperlink>
        </w:p>
        <w:p w14:paraId="5EFF1BCF" w14:textId="798BA584" w:rsidR="00603EB2" w:rsidRDefault="00603EB2">
          <w:pPr>
            <w:pStyle w:val="TOC2"/>
            <w:rPr>
              <w:rFonts w:eastAsiaTheme="minorEastAsia"/>
              <w:noProof/>
              <w:kern w:val="2"/>
              <w:sz w:val="24"/>
              <w:szCs w:val="24"/>
              <w:lang w:val="en-DE" w:eastAsia="en-DE"/>
              <w14:ligatures w14:val="standardContextual"/>
            </w:rPr>
          </w:pPr>
          <w:hyperlink w:anchor="_Toc215827899" w:history="1">
            <w:r w:rsidRPr="00866CA1">
              <w:rPr>
                <w:rStyle w:val="Hyperlink"/>
                <w:noProof/>
                <w:lang w:val="en-US"/>
              </w:rPr>
              <w:t>6.5</w:t>
            </w:r>
            <w:r>
              <w:rPr>
                <w:rFonts w:eastAsiaTheme="minorEastAsia"/>
                <w:noProof/>
                <w:kern w:val="2"/>
                <w:sz w:val="24"/>
                <w:szCs w:val="24"/>
                <w:lang w:val="en-DE" w:eastAsia="en-DE"/>
                <w14:ligatures w14:val="standardContextual"/>
              </w:rPr>
              <w:tab/>
            </w:r>
            <w:r w:rsidRPr="00866CA1">
              <w:rPr>
                <w:rStyle w:val="Hyperlink"/>
                <w:noProof/>
                <w:lang w:val="en-US"/>
              </w:rPr>
              <w:t>Platform Instantiation Process</w:t>
            </w:r>
            <w:r>
              <w:rPr>
                <w:noProof/>
                <w:webHidden/>
              </w:rPr>
              <w:tab/>
            </w:r>
            <w:r>
              <w:rPr>
                <w:noProof/>
                <w:webHidden/>
              </w:rPr>
              <w:fldChar w:fldCharType="begin"/>
            </w:r>
            <w:r>
              <w:rPr>
                <w:noProof/>
                <w:webHidden/>
              </w:rPr>
              <w:instrText xml:space="preserve"> PAGEREF _Toc215827899 \h </w:instrText>
            </w:r>
            <w:r>
              <w:rPr>
                <w:noProof/>
                <w:webHidden/>
              </w:rPr>
            </w:r>
            <w:r>
              <w:rPr>
                <w:noProof/>
                <w:webHidden/>
              </w:rPr>
              <w:fldChar w:fldCharType="separate"/>
            </w:r>
            <w:r w:rsidR="00ED5CB6">
              <w:rPr>
                <w:noProof/>
                <w:webHidden/>
              </w:rPr>
              <w:t>128</w:t>
            </w:r>
            <w:r>
              <w:rPr>
                <w:noProof/>
                <w:webHidden/>
              </w:rPr>
              <w:fldChar w:fldCharType="end"/>
            </w:r>
          </w:hyperlink>
        </w:p>
        <w:p w14:paraId="7BDAC8B6" w14:textId="74F332EE" w:rsidR="00603EB2" w:rsidRDefault="00603EB2">
          <w:pPr>
            <w:pStyle w:val="TOC2"/>
            <w:rPr>
              <w:rFonts w:eastAsiaTheme="minorEastAsia"/>
              <w:noProof/>
              <w:kern w:val="2"/>
              <w:sz w:val="24"/>
              <w:szCs w:val="24"/>
              <w:lang w:val="en-DE" w:eastAsia="en-DE"/>
              <w14:ligatures w14:val="standardContextual"/>
            </w:rPr>
          </w:pPr>
          <w:hyperlink w:anchor="_Toc215827900" w:history="1">
            <w:r w:rsidRPr="00866CA1">
              <w:rPr>
                <w:rStyle w:val="Hyperlink"/>
                <w:noProof/>
                <w:lang w:val="en-US"/>
              </w:rPr>
              <w:t>6.6</w:t>
            </w:r>
            <w:r>
              <w:rPr>
                <w:rFonts w:eastAsiaTheme="minorEastAsia"/>
                <w:noProof/>
                <w:kern w:val="2"/>
                <w:sz w:val="24"/>
                <w:szCs w:val="24"/>
                <w:lang w:val="en-DE" w:eastAsia="en-DE"/>
                <w14:ligatures w14:val="standardContextual"/>
              </w:rPr>
              <w:tab/>
            </w:r>
            <w:r w:rsidRPr="00866CA1">
              <w:rPr>
                <w:rStyle w:val="Hyperlink"/>
                <w:noProof/>
                <w:lang w:val="en-US"/>
              </w:rPr>
              <w:t>Container Instantiation</w:t>
            </w:r>
            <w:r>
              <w:rPr>
                <w:noProof/>
                <w:webHidden/>
              </w:rPr>
              <w:tab/>
            </w:r>
            <w:r>
              <w:rPr>
                <w:noProof/>
                <w:webHidden/>
              </w:rPr>
              <w:fldChar w:fldCharType="begin"/>
            </w:r>
            <w:r>
              <w:rPr>
                <w:noProof/>
                <w:webHidden/>
              </w:rPr>
              <w:instrText xml:space="preserve"> PAGEREF _Toc215827900 \h </w:instrText>
            </w:r>
            <w:r>
              <w:rPr>
                <w:noProof/>
                <w:webHidden/>
              </w:rPr>
            </w:r>
            <w:r>
              <w:rPr>
                <w:noProof/>
                <w:webHidden/>
              </w:rPr>
              <w:fldChar w:fldCharType="separate"/>
            </w:r>
            <w:r w:rsidR="00ED5CB6">
              <w:rPr>
                <w:noProof/>
                <w:webHidden/>
              </w:rPr>
              <w:t>131</w:t>
            </w:r>
            <w:r>
              <w:rPr>
                <w:noProof/>
                <w:webHidden/>
              </w:rPr>
              <w:fldChar w:fldCharType="end"/>
            </w:r>
          </w:hyperlink>
        </w:p>
        <w:p w14:paraId="1352D945" w14:textId="5FCFE7D1" w:rsidR="00603EB2" w:rsidRDefault="00603EB2">
          <w:pPr>
            <w:pStyle w:val="TOC2"/>
            <w:rPr>
              <w:rFonts w:eastAsiaTheme="minorEastAsia"/>
              <w:noProof/>
              <w:kern w:val="2"/>
              <w:sz w:val="24"/>
              <w:szCs w:val="24"/>
              <w:lang w:val="en-DE" w:eastAsia="en-DE"/>
              <w14:ligatures w14:val="standardContextual"/>
            </w:rPr>
          </w:pPr>
          <w:hyperlink w:anchor="_Toc215827901" w:history="1">
            <w:r w:rsidRPr="00866CA1">
              <w:rPr>
                <w:rStyle w:val="Hyperlink"/>
                <w:noProof/>
                <w:lang w:val="en-US"/>
              </w:rPr>
              <w:t>6.7</w:t>
            </w:r>
            <w:r>
              <w:rPr>
                <w:rFonts w:eastAsiaTheme="minorEastAsia"/>
                <w:noProof/>
                <w:kern w:val="2"/>
                <w:sz w:val="24"/>
                <w:szCs w:val="24"/>
                <w:lang w:val="en-DE" w:eastAsia="en-DE"/>
                <w14:ligatures w14:val="standardContextual"/>
              </w:rPr>
              <w:tab/>
            </w:r>
            <w:r w:rsidRPr="00866CA1">
              <w:rPr>
                <w:rStyle w:val="Hyperlink"/>
                <w:noProof/>
                <w:lang w:val="en-US"/>
              </w:rPr>
              <w:t>Example Applications</w:t>
            </w:r>
            <w:r>
              <w:rPr>
                <w:noProof/>
                <w:webHidden/>
              </w:rPr>
              <w:tab/>
            </w:r>
            <w:r>
              <w:rPr>
                <w:noProof/>
                <w:webHidden/>
              </w:rPr>
              <w:fldChar w:fldCharType="begin"/>
            </w:r>
            <w:r>
              <w:rPr>
                <w:noProof/>
                <w:webHidden/>
              </w:rPr>
              <w:instrText xml:space="preserve"> PAGEREF _Toc215827901 \h </w:instrText>
            </w:r>
            <w:r>
              <w:rPr>
                <w:noProof/>
                <w:webHidden/>
              </w:rPr>
            </w:r>
            <w:r>
              <w:rPr>
                <w:noProof/>
                <w:webHidden/>
              </w:rPr>
              <w:fldChar w:fldCharType="separate"/>
            </w:r>
            <w:r w:rsidR="00ED5CB6">
              <w:rPr>
                <w:noProof/>
                <w:webHidden/>
              </w:rPr>
              <w:t>135</w:t>
            </w:r>
            <w:r>
              <w:rPr>
                <w:noProof/>
                <w:webHidden/>
              </w:rPr>
              <w:fldChar w:fldCharType="end"/>
            </w:r>
          </w:hyperlink>
        </w:p>
        <w:p w14:paraId="6C65D5F3" w14:textId="1B78B6B2" w:rsidR="00603EB2" w:rsidRDefault="00603EB2">
          <w:pPr>
            <w:pStyle w:val="TOC2"/>
            <w:rPr>
              <w:rFonts w:eastAsiaTheme="minorEastAsia"/>
              <w:noProof/>
              <w:kern w:val="2"/>
              <w:sz w:val="24"/>
              <w:szCs w:val="24"/>
              <w:lang w:val="en-DE" w:eastAsia="en-DE"/>
              <w14:ligatures w14:val="standardContextual"/>
            </w:rPr>
          </w:pPr>
          <w:hyperlink w:anchor="_Toc215827902" w:history="1">
            <w:r w:rsidRPr="00866CA1">
              <w:rPr>
                <w:rStyle w:val="Hyperlink"/>
                <w:noProof/>
                <w:lang w:val="en-US"/>
              </w:rPr>
              <w:t>6.8</w:t>
            </w:r>
            <w:r>
              <w:rPr>
                <w:rFonts w:eastAsiaTheme="minorEastAsia"/>
                <w:noProof/>
                <w:kern w:val="2"/>
                <w:sz w:val="24"/>
                <w:szCs w:val="24"/>
                <w:lang w:val="en-DE" w:eastAsia="en-DE"/>
                <w14:ligatures w14:val="standardContextual"/>
              </w:rPr>
              <w:tab/>
            </w:r>
            <w:r w:rsidRPr="00866CA1">
              <w:rPr>
                <w:rStyle w:val="Hyperlink"/>
                <w:noProof/>
                <w:lang w:val="en-US"/>
              </w:rPr>
              <w:t>Creating an Application</w:t>
            </w:r>
            <w:r>
              <w:rPr>
                <w:noProof/>
                <w:webHidden/>
              </w:rPr>
              <w:tab/>
            </w:r>
            <w:r>
              <w:rPr>
                <w:noProof/>
                <w:webHidden/>
              </w:rPr>
              <w:fldChar w:fldCharType="begin"/>
            </w:r>
            <w:r>
              <w:rPr>
                <w:noProof/>
                <w:webHidden/>
              </w:rPr>
              <w:instrText xml:space="preserve"> PAGEREF _Toc215827902 \h </w:instrText>
            </w:r>
            <w:r>
              <w:rPr>
                <w:noProof/>
                <w:webHidden/>
              </w:rPr>
            </w:r>
            <w:r>
              <w:rPr>
                <w:noProof/>
                <w:webHidden/>
              </w:rPr>
              <w:fldChar w:fldCharType="separate"/>
            </w:r>
            <w:r w:rsidR="00ED5CB6">
              <w:rPr>
                <w:noProof/>
                <w:webHidden/>
              </w:rPr>
              <w:t>138</w:t>
            </w:r>
            <w:r>
              <w:rPr>
                <w:noProof/>
                <w:webHidden/>
              </w:rPr>
              <w:fldChar w:fldCharType="end"/>
            </w:r>
          </w:hyperlink>
        </w:p>
        <w:p w14:paraId="19CDB9B9" w14:textId="4A326358" w:rsidR="00603EB2" w:rsidRDefault="00603EB2">
          <w:pPr>
            <w:pStyle w:val="TOC2"/>
            <w:rPr>
              <w:rFonts w:eastAsiaTheme="minorEastAsia"/>
              <w:noProof/>
              <w:kern w:val="2"/>
              <w:sz w:val="24"/>
              <w:szCs w:val="24"/>
              <w:lang w:val="en-DE" w:eastAsia="en-DE"/>
              <w14:ligatures w14:val="standardContextual"/>
            </w:rPr>
          </w:pPr>
          <w:hyperlink w:anchor="_Toc215827903" w:history="1">
            <w:r w:rsidRPr="00866CA1">
              <w:rPr>
                <w:rStyle w:val="Hyperlink"/>
                <w:noProof/>
                <w:lang w:val="en-US"/>
              </w:rPr>
              <w:t>6.9</w:t>
            </w:r>
            <w:r>
              <w:rPr>
                <w:rFonts w:eastAsiaTheme="minorEastAsia"/>
                <w:noProof/>
                <w:kern w:val="2"/>
                <w:sz w:val="24"/>
                <w:szCs w:val="24"/>
                <w:lang w:val="en-DE" w:eastAsia="en-DE"/>
                <w14:ligatures w14:val="standardContextual"/>
              </w:rPr>
              <w:tab/>
            </w:r>
            <w:r w:rsidRPr="00866CA1">
              <w:rPr>
                <w:rStyle w:val="Hyperlink"/>
                <w:noProof/>
                <w:lang w:val="en-US"/>
              </w:rPr>
              <w:t>Project Structures</w:t>
            </w:r>
            <w:r>
              <w:rPr>
                <w:noProof/>
                <w:webHidden/>
              </w:rPr>
              <w:tab/>
            </w:r>
            <w:r>
              <w:rPr>
                <w:noProof/>
                <w:webHidden/>
              </w:rPr>
              <w:fldChar w:fldCharType="begin"/>
            </w:r>
            <w:r>
              <w:rPr>
                <w:noProof/>
                <w:webHidden/>
              </w:rPr>
              <w:instrText xml:space="preserve"> PAGEREF _Toc215827903 \h </w:instrText>
            </w:r>
            <w:r>
              <w:rPr>
                <w:noProof/>
                <w:webHidden/>
              </w:rPr>
            </w:r>
            <w:r>
              <w:rPr>
                <w:noProof/>
                <w:webHidden/>
              </w:rPr>
              <w:fldChar w:fldCharType="separate"/>
            </w:r>
            <w:r w:rsidR="00ED5CB6">
              <w:rPr>
                <w:noProof/>
                <w:webHidden/>
              </w:rPr>
              <w:t>140</w:t>
            </w:r>
            <w:r>
              <w:rPr>
                <w:noProof/>
                <w:webHidden/>
              </w:rPr>
              <w:fldChar w:fldCharType="end"/>
            </w:r>
          </w:hyperlink>
        </w:p>
        <w:p w14:paraId="045ABE29" w14:textId="254CE36E" w:rsidR="00603EB2" w:rsidRDefault="00603EB2">
          <w:pPr>
            <w:pStyle w:val="TOC2"/>
            <w:rPr>
              <w:rFonts w:eastAsiaTheme="minorEastAsia"/>
              <w:noProof/>
              <w:kern w:val="2"/>
              <w:sz w:val="24"/>
              <w:szCs w:val="24"/>
              <w:lang w:val="en-DE" w:eastAsia="en-DE"/>
              <w14:ligatures w14:val="standardContextual"/>
            </w:rPr>
          </w:pPr>
          <w:hyperlink w:anchor="_Toc215827904" w:history="1">
            <w:r w:rsidRPr="00866CA1">
              <w:rPr>
                <w:rStyle w:val="Hyperlink"/>
                <w:noProof/>
                <w:lang w:val="en-US"/>
              </w:rPr>
              <w:t>6.10</w:t>
            </w:r>
            <w:r>
              <w:rPr>
                <w:rFonts w:eastAsiaTheme="minorEastAsia"/>
                <w:noProof/>
                <w:kern w:val="2"/>
                <w:sz w:val="24"/>
                <w:szCs w:val="24"/>
                <w:lang w:val="en-DE" w:eastAsia="en-DE"/>
                <w14:ligatures w14:val="standardContextual"/>
              </w:rPr>
              <w:tab/>
            </w:r>
            <w:r w:rsidRPr="00866CA1">
              <w:rPr>
                <w:rStyle w:val="Hyperlink"/>
                <w:noProof/>
                <w:lang w:val="en-US"/>
              </w:rPr>
              <w:t>Default Build Sequences</w:t>
            </w:r>
            <w:r>
              <w:rPr>
                <w:noProof/>
                <w:webHidden/>
              </w:rPr>
              <w:tab/>
            </w:r>
            <w:r>
              <w:rPr>
                <w:noProof/>
                <w:webHidden/>
              </w:rPr>
              <w:fldChar w:fldCharType="begin"/>
            </w:r>
            <w:r>
              <w:rPr>
                <w:noProof/>
                <w:webHidden/>
              </w:rPr>
              <w:instrText xml:space="preserve"> PAGEREF _Toc215827904 \h </w:instrText>
            </w:r>
            <w:r>
              <w:rPr>
                <w:noProof/>
                <w:webHidden/>
              </w:rPr>
            </w:r>
            <w:r>
              <w:rPr>
                <w:noProof/>
                <w:webHidden/>
              </w:rPr>
              <w:fldChar w:fldCharType="separate"/>
            </w:r>
            <w:r w:rsidR="00ED5CB6">
              <w:rPr>
                <w:noProof/>
                <w:webHidden/>
              </w:rPr>
              <w:t>144</w:t>
            </w:r>
            <w:r>
              <w:rPr>
                <w:noProof/>
                <w:webHidden/>
              </w:rPr>
              <w:fldChar w:fldCharType="end"/>
            </w:r>
          </w:hyperlink>
        </w:p>
        <w:p w14:paraId="283DD71B" w14:textId="34422160" w:rsidR="00603EB2" w:rsidRDefault="00603EB2">
          <w:pPr>
            <w:pStyle w:val="TOC2"/>
            <w:rPr>
              <w:rFonts w:eastAsiaTheme="minorEastAsia"/>
              <w:noProof/>
              <w:kern w:val="2"/>
              <w:sz w:val="24"/>
              <w:szCs w:val="24"/>
              <w:lang w:val="en-DE" w:eastAsia="en-DE"/>
              <w14:ligatures w14:val="standardContextual"/>
            </w:rPr>
          </w:pPr>
          <w:hyperlink w:anchor="_Toc215827905" w:history="1">
            <w:r w:rsidRPr="00866CA1">
              <w:rPr>
                <w:rStyle w:val="Hyperlink"/>
                <w:noProof/>
                <w:lang w:val="en-US"/>
              </w:rPr>
              <w:t>6.11</w:t>
            </w:r>
            <w:r>
              <w:rPr>
                <w:rFonts w:eastAsiaTheme="minorEastAsia"/>
                <w:noProof/>
                <w:kern w:val="2"/>
                <w:sz w:val="24"/>
                <w:szCs w:val="24"/>
                <w:lang w:val="en-DE" w:eastAsia="en-DE"/>
                <w14:ligatures w14:val="standardContextual"/>
              </w:rPr>
              <w:tab/>
            </w:r>
            <w:r w:rsidRPr="00866CA1">
              <w:rPr>
                <w:rStyle w:val="Hyperlink"/>
                <w:noProof/>
                <w:lang w:val="en-US"/>
              </w:rPr>
              <w:t>Service Realization Rules and Considerations</w:t>
            </w:r>
            <w:r>
              <w:rPr>
                <w:noProof/>
                <w:webHidden/>
              </w:rPr>
              <w:tab/>
            </w:r>
            <w:r>
              <w:rPr>
                <w:noProof/>
                <w:webHidden/>
              </w:rPr>
              <w:fldChar w:fldCharType="begin"/>
            </w:r>
            <w:r>
              <w:rPr>
                <w:noProof/>
                <w:webHidden/>
              </w:rPr>
              <w:instrText xml:space="preserve"> PAGEREF _Toc215827905 \h </w:instrText>
            </w:r>
            <w:r>
              <w:rPr>
                <w:noProof/>
                <w:webHidden/>
              </w:rPr>
            </w:r>
            <w:r>
              <w:rPr>
                <w:noProof/>
                <w:webHidden/>
              </w:rPr>
              <w:fldChar w:fldCharType="separate"/>
            </w:r>
            <w:r w:rsidR="00ED5CB6">
              <w:rPr>
                <w:noProof/>
                <w:webHidden/>
              </w:rPr>
              <w:t>145</w:t>
            </w:r>
            <w:r>
              <w:rPr>
                <w:noProof/>
                <w:webHidden/>
              </w:rPr>
              <w:fldChar w:fldCharType="end"/>
            </w:r>
          </w:hyperlink>
        </w:p>
        <w:p w14:paraId="6771E0BA" w14:textId="7951E6BC" w:rsidR="00603EB2" w:rsidRDefault="00603EB2">
          <w:pPr>
            <w:pStyle w:val="TOC1"/>
            <w:rPr>
              <w:rFonts w:eastAsiaTheme="minorEastAsia"/>
              <w:noProof/>
              <w:kern w:val="2"/>
              <w:sz w:val="24"/>
              <w:szCs w:val="24"/>
              <w:lang w:val="en-DE" w:eastAsia="en-DE"/>
              <w14:ligatures w14:val="standardContextual"/>
            </w:rPr>
          </w:pPr>
          <w:hyperlink w:anchor="_Toc215827906" w:history="1">
            <w:r w:rsidRPr="00866CA1">
              <w:rPr>
                <w:rStyle w:val="Hyperlink"/>
                <w:noProof/>
                <w:lang w:val="en-US"/>
              </w:rPr>
              <w:t>7</w:t>
            </w:r>
            <w:r>
              <w:rPr>
                <w:rFonts w:eastAsiaTheme="minorEastAsia"/>
                <w:noProof/>
                <w:kern w:val="2"/>
                <w:sz w:val="24"/>
                <w:szCs w:val="24"/>
                <w:lang w:val="en-DE" w:eastAsia="en-DE"/>
                <w14:ligatures w14:val="standardContextual"/>
              </w:rPr>
              <w:tab/>
            </w:r>
            <w:r w:rsidRPr="00866CA1">
              <w:rPr>
                <w:rStyle w:val="Hyperlink"/>
                <w:noProof/>
                <w:lang w:val="en-US"/>
              </w:rPr>
              <w:t>Implementation</w:t>
            </w:r>
            <w:r>
              <w:rPr>
                <w:noProof/>
                <w:webHidden/>
              </w:rPr>
              <w:tab/>
            </w:r>
            <w:r>
              <w:rPr>
                <w:noProof/>
                <w:webHidden/>
              </w:rPr>
              <w:fldChar w:fldCharType="begin"/>
            </w:r>
            <w:r>
              <w:rPr>
                <w:noProof/>
                <w:webHidden/>
              </w:rPr>
              <w:instrText xml:space="preserve"> PAGEREF _Toc215827906 \h </w:instrText>
            </w:r>
            <w:r>
              <w:rPr>
                <w:noProof/>
                <w:webHidden/>
              </w:rPr>
            </w:r>
            <w:r>
              <w:rPr>
                <w:noProof/>
                <w:webHidden/>
              </w:rPr>
              <w:fldChar w:fldCharType="separate"/>
            </w:r>
            <w:r w:rsidR="00ED5CB6">
              <w:rPr>
                <w:noProof/>
                <w:webHidden/>
              </w:rPr>
              <w:t>149</w:t>
            </w:r>
            <w:r>
              <w:rPr>
                <w:noProof/>
                <w:webHidden/>
              </w:rPr>
              <w:fldChar w:fldCharType="end"/>
            </w:r>
          </w:hyperlink>
        </w:p>
        <w:p w14:paraId="16C72912" w14:textId="65DB67B6" w:rsidR="00603EB2" w:rsidRDefault="00603EB2">
          <w:pPr>
            <w:pStyle w:val="TOC2"/>
            <w:rPr>
              <w:rFonts w:eastAsiaTheme="minorEastAsia"/>
              <w:noProof/>
              <w:kern w:val="2"/>
              <w:sz w:val="24"/>
              <w:szCs w:val="24"/>
              <w:lang w:val="en-DE" w:eastAsia="en-DE"/>
              <w14:ligatures w14:val="standardContextual"/>
            </w:rPr>
          </w:pPr>
          <w:hyperlink w:anchor="_Toc215827907" w:history="1">
            <w:r w:rsidRPr="00866CA1">
              <w:rPr>
                <w:rStyle w:val="Hyperlink"/>
                <w:noProof/>
                <w:lang w:val="en-US"/>
              </w:rPr>
              <w:t>7.1</w:t>
            </w:r>
            <w:r>
              <w:rPr>
                <w:rFonts w:eastAsiaTheme="minorEastAsia"/>
                <w:noProof/>
                <w:kern w:val="2"/>
                <w:sz w:val="24"/>
                <w:szCs w:val="24"/>
                <w:lang w:val="en-DE" w:eastAsia="en-DE"/>
                <w14:ligatures w14:val="standardContextual"/>
              </w:rPr>
              <w:tab/>
            </w:r>
            <w:r w:rsidRPr="00866CA1">
              <w:rPr>
                <w:rStyle w:val="Hyperlink"/>
                <w:noProof/>
                <w:lang w:val="en-US"/>
              </w:rPr>
              <w:t>Implementation Decisions</w:t>
            </w:r>
            <w:r>
              <w:rPr>
                <w:noProof/>
                <w:webHidden/>
              </w:rPr>
              <w:tab/>
            </w:r>
            <w:r>
              <w:rPr>
                <w:noProof/>
                <w:webHidden/>
              </w:rPr>
              <w:fldChar w:fldCharType="begin"/>
            </w:r>
            <w:r>
              <w:rPr>
                <w:noProof/>
                <w:webHidden/>
              </w:rPr>
              <w:instrText xml:space="preserve"> PAGEREF _Toc215827907 \h </w:instrText>
            </w:r>
            <w:r>
              <w:rPr>
                <w:noProof/>
                <w:webHidden/>
              </w:rPr>
            </w:r>
            <w:r>
              <w:rPr>
                <w:noProof/>
                <w:webHidden/>
              </w:rPr>
              <w:fldChar w:fldCharType="separate"/>
            </w:r>
            <w:r w:rsidR="00ED5CB6">
              <w:rPr>
                <w:noProof/>
                <w:webHidden/>
              </w:rPr>
              <w:t>149</w:t>
            </w:r>
            <w:r>
              <w:rPr>
                <w:noProof/>
                <w:webHidden/>
              </w:rPr>
              <w:fldChar w:fldCharType="end"/>
            </w:r>
          </w:hyperlink>
        </w:p>
        <w:p w14:paraId="717F67C9" w14:textId="40704855" w:rsidR="00603EB2" w:rsidRDefault="00603EB2">
          <w:pPr>
            <w:pStyle w:val="TOC2"/>
            <w:rPr>
              <w:rFonts w:eastAsiaTheme="minorEastAsia"/>
              <w:noProof/>
              <w:kern w:val="2"/>
              <w:sz w:val="24"/>
              <w:szCs w:val="24"/>
              <w:lang w:val="en-DE" w:eastAsia="en-DE"/>
              <w14:ligatures w14:val="standardContextual"/>
            </w:rPr>
          </w:pPr>
          <w:hyperlink w:anchor="_Toc215827908" w:history="1">
            <w:r w:rsidRPr="00866CA1">
              <w:rPr>
                <w:rStyle w:val="Hyperlink"/>
                <w:noProof/>
                <w:lang w:val="en-US"/>
              </w:rPr>
              <w:t>7.2</w:t>
            </w:r>
            <w:r>
              <w:rPr>
                <w:rFonts w:eastAsiaTheme="minorEastAsia"/>
                <w:noProof/>
                <w:kern w:val="2"/>
                <w:sz w:val="24"/>
                <w:szCs w:val="24"/>
                <w:lang w:val="en-DE" w:eastAsia="en-DE"/>
                <w14:ligatures w14:val="standardContextual"/>
              </w:rPr>
              <w:tab/>
            </w:r>
            <w:r w:rsidRPr="00866CA1">
              <w:rPr>
                <w:rStyle w:val="Hyperlink"/>
                <w:noProof/>
                <w:lang w:val="en-US"/>
              </w:rPr>
              <w:t>Obtaining the Platform</w:t>
            </w:r>
            <w:r>
              <w:rPr>
                <w:noProof/>
                <w:webHidden/>
              </w:rPr>
              <w:tab/>
            </w:r>
            <w:r>
              <w:rPr>
                <w:noProof/>
                <w:webHidden/>
              </w:rPr>
              <w:fldChar w:fldCharType="begin"/>
            </w:r>
            <w:r>
              <w:rPr>
                <w:noProof/>
                <w:webHidden/>
              </w:rPr>
              <w:instrText xml:space="preserve"> PAGEREF _Toc215827908 \h </w:instrText>
            </w:r>
            <w:r>
              <w:rPr>
                <w:noProof/>
                <w:webHidden/>
              </w:rPr>
            </w:r>
            <w:r>
              <w:rPr>
                <w:noProof/>
                <w:webHidden/>
              </w:rPr>
              <w:fldChar w:fldCharType="separate"/>
            </w:r>
            <w:r w:rsidR="00ED5CB6">
              <w:rPr>
                <w:noProof/>
                <w:webHidden/>
              </w:rPr>
              <w:t>152</w:t>
            </w:r>
            <w:r>
              <w:rPr>
                <w:noProof/>
                <w:webHidden/>
              </w:rPr>
              <w:fldChar w:fldCharType="end"/>
            </w:r>
          </w:hyperlink>
        </w:p>
        <w:p w14:paraId="3FBD7877" w14:textId="74591267" w:rsidR="00603EB2" w:rsidRDefault="00603EB2">
          <w:pPr>
            <w:pStyle w:val="TOC2"/>
            <w:rPr>
              <w:rFonts w:eastAsiaTheme="minorEastAsia"/>
              <w:noProof/>
              <w:kern w:val="2"/>
              <w:sz w:val="24"/>
              <w:szCs w:val="24"/>
              <w:lang w:val="en-DE" w:eastAsia="en-DE"/>
              <w14:ligatures w14:val="standardContextual"/>
            </w:rPr>
          </w:pPr>
          <w:hyperlink w:anchor="_Toc215827909" w:history="1">
            <w:r w:rsidRPr="00866CA1">
              <w:rPr>
                <w:rStyle w:val="Hyperlink"/>
                <w:noProof/>
                <w:lang w:val="en-US"/>
              </w:rPr>
              <w:t>7.3</w:t>
            </w:r>
            <w:r>
              <w:rPr>
                <w:rFonts w:eastAsiaTheme="minorEastAsia"/>
                <w:noProof/>
                <w:kern w:val="2"/>
                <w:sz w:val="24"/>
                <w:szCs w:val="24"/>
                <w:lang w:val="en-DE" w:eastAsia="en-DE"/>
                <w14:ligatures w14:val="standardContextual"/>
              </w:rPr>
              <w:tab/>
            </w:r>
            <w:r w:rsidRPr="00866CA1">
              <w:rPr>
                <w:rStyle w:val="Hyperlink"/>
                <w:noProof/>
                <w:lang w:val="en-US"/>
              </w:rPr>
              <w:t>Compiling the Platform</w:t>
            </w:r>
            <w:r>
              <w:rPr>
                <w:noProof/>
                <w:webHidden/>
              </w:rPr>
              <w:tab/>
            </w:r>
            <w:r>
              <w:rPr>
                <w:noProof/>
                <w:webHidden/>
              </w:rPr>
              <w:fldChar w:fldCharType="begin"/>
            </w:r>
            <w:r>
              <w:rPr>
                <w:noProof/>
                <w:webHidden/>
              </w:rPr>
              <w:instrText xml:space="preserve"> PAGEREF _Toc215827909 \h </w:instrText>
            </w:r>
            <w:r>
              <w:rPr>
                <w:noProof/>
                <w:webHidden/>
              </w:rPr>
            </w:r>
            <w:r>
              <w:rPr>
                <w:noProof/>
                <w:webHidden/>
              </w:rPr>
              <w:fldChar w:fldCharType="separate"/>
            </w:r>
            <w:r w:rsidR="00ED5CB6">
              <w:rPr>
                <w:noProof/>
                <w:webHidden/>
              </w:rPr>
              <w:t>152</w:t>
            </w:r>
            <w:r>
              <w:rPr>
                <w:noProof/>
                <w:webHidden/>
              </w:rPr>
              <w:fldChar w:fldCharType="end"/>
            </w:r>
          </w:hyperlink>
        </w:p>
        <w:p w14:paraId="62C33D2D" w14:textId="348898D3" w:rsidR="00603EB2" w:rsidRDefault="00603EB2">
          <w:pPr>
            <w:pStyle w:val="TOC2"/>
            <w:rPr>
              <w:rFonts w:eastAsiaTheme="minorEastAsia"/>
              <w:noProof/>
              <w:kern w:val="2"/>
              <w:sz w:val="24"/>
              <w:szCs w:val="24"/>
              <w:lang w:val="en-DE" w:eastAsia="en-DE"/>
              <w14:ligatures w14:val="standardContextual"/>
            </w:rPr>
          </w:pPr>
          <w:hyperlink w:anchor="_Toc215827910" w:history="1">
            <w:r w:rsidRPr="00866CA1">
              <w:rPr>
                <w:rStyle w:val="Hyperlink"/>
                <w:noProof/>
                <w:lang w:val="en-US"/>
              </w:rPr>
              <w:t>7.4</w:t>
            </w:r>
            <w:r>
              <w:rPr>
                <w:rFonts w:eastAsiaTheme="minorEastAsia"/>
                <w:noProof/>
                <w:kern w:val="2"/>
                <w:sz w:val="24"/>
                <w:szCs w:val="24"/>
                <w:lang w:val="en-DE" w:eastAsia="en-DE"/>
                <w14:ligatures w14:val="standardContextual"/>
              </w:rPr>
              <w:tab/>
            </w:r>
            <w:r w:rsidRPr="00866CA1">
              <w:rPr>
                <w:rStyle w:val="Hyperlink"/>
                <w:noProof/>
                <w:lang w:val="en-US"/>
              </w:rPr>
              <w:t>Installing and Using the Platform</w:t>
            </w:r>
            <w:r>
              <w:rPr>
                <w:noProof/>
                <w:webHidden/>
              </w:rPr>
              <w:tab/>
            </w:r>
            <w:r>
              <w:rPr>
                <w:noProof/>
                <w:webHidden/>
              </w:rPr>
              <w:fldChar w:fldCharType="begin"/>
            </w:r>
            <w:r>
              <w:rPr>
                <w:noProof/>
                <w:webHidden/>
              </w:rPr>
              <w:instrText xml:space="preserve"> PAGEREF _Toc215827910 \h </w:instrText>
            </w:r>
            <w:r>
              <w:rPr>
                <w:noProof/>
                <w:webHidden/>
              </w:rPr>
            </w:r>
            <w:r>
              <w:rPr>
                <w:noProof/>
                <w:webHidden/>
              </w:rPr>
              <w:fldChar w:fldCharType="separate"/>
            </w:r>
            <w:r w:rsidR="00ED5CB6">
              <w:rPr>
                <w:noProof/>
                <w:webHidden/>
              </w:rPr>
              <w:t>156</w:t>
            </w:r>
            <w:r>
              <w:rPr>
                <w:noProof/>
                <w:webHidden/>
              </w:rPr>
              <w:fldChar w:fldCharType="end"/>
            </w:r>
          </w:hyperlink>
        </w:p>
        <w:p w14:paraId="770EE047" w14:textId="14E4B40F" w:rsidR="00603EB2" w:rsidRDefault="00603EB2">
          <w:pPr>
            <w:pStyle w:val="TOC2"/>
            <w:rPr>
              <w:rFonts w:eastAsiaTheme="minorEastAsia"/>
              <w:noProof/>
              <w:kern w:val="2"/>
              <w:sz w:val="24"/>
              <w:szCs w:val="24"/>
              <w:lang w:val="en-DE" w:eastAsia="en-DE"/>
              <w14:ligatures w14:val="standardContextual"/>
            </w:rPr>
          </w:pPr>
          <w:hyperlink w:anchor="_Toc215827911" w:history="1">
            <w:r w:rsidRPr="00866CA1">
              <w:rPr>
                <w:rStyle w:val="Hyperlink"/>
                <w:noProof/>
                <w:lang w:val="en-US"/>
              </w:rPr>
              <w:t>7.5</w:t>
            </w:r>
            <w:r>
              <w:rPr>
                <w:rFonts w:eastAsiaTheme="minorEastAsia"/>
                <w:noProof/>
                <w:kern w:val="2"/>
                <w:sz w:val="24"/>
                <w:szCs w:val="24"/>
                <w:lang w:val="en-DE" w:eastAsia="en-DE"/>
                <w14:ligatures w14:val="standardContextual"/>
              </w:rPr>
              <w:tab/>
            </w:r>
            <w:r w:rsidRPr="00866CA1">
              <w:rPr>
                <w:rStyle w:val="Hyperlink"/>
                <w:noProof/>
                <w:lang w:val="en-US"/>
              </w:rPr>
              <w:t>Environment for Testing and Evaluating the Platform/Applications</w:t>
            </w:r>
            <w:r>
              <w:rPr>
                <w:noProof/>
                <w:webHidden/>
              </w:rPr>
              <w:tab/>
            </w:r>
            <w:r>
              <w:rPr>
                <w:noProof/>
                <w:webHidden/>
              </w:rPr>
              <w:fldChar w:fldCharType="begin"/>
            </w:r>
            <w:r>
              <w:rPr>
                <w:noProof/>
                <w:webHidden/>
              </w:rPr>
              <w:instrText xml:space="preserve"> PAGEREF _Toc215827911 \h </w:instrText>
            </w:r>
            <w:r>
              <w:rPr>
                <w:noProof/>
                <w:webHidden/>
              </w:rPr>
            </w:r>
            <w:r>
              <w:rPr>
                <w:noProof/>
                <w:webHidden/>
              </w:rPr>
              <w:fldChar w:fldCharType="separate"/>
            </w:r>
            <w:r w:rsidR="00ED5CB6">
              <w:rPr>
                <w:noProof/>
                <w:webHidden/>
              </w:rPr>
              <w:t>157</w:t>
            </w:r>
            <w:r>
              <w:rPr>
                <w:noProof/>
                <w:webHidden/>
              </w:rPr>
              <w:fldChar w:fldCharType="end"/>
            </w:r>
          </w:hyperlink>
        </w:p>
        <w:p w14:paraId="10BF0A71" w14:textId="35304610" w:rsidR="00603EB2" w:rsidRDefault="00603EB2">
          <w:pPr>
            <w:pStyle w:val="TOC1"/>
            <w:rPr>
              <w:rFonts w:eastAsiaTheme="minorEastAsia"/>
              <w:noProof/>
              <w:kern w:val="2"/>
              <w:sz w:val="24"/>
              <w:szCs w:val="24"/>
              <w:lang w:val="en-DE" w:eastAsia="en-DE"/>
              <w14:ligatures w14:val="standardContextual"/>
            </w:rPr>
          </w:pPr>
          <w:hyperlink w:anchor="_Toc215827912" w:history="1">
            <w:r w:rsidRPr="00866CA1">
              <w:rPr>
                <w:rStyle w:val="Hyperlink"/>
                <w:noProof/>
                <w:lang w:val="en-US"/>
              </w:rPr>
              <w:t>8</w:t>
            </w:r>
            <w:r>
              <w:rPr>
                <w:rFonts w:eastAsiaTheme="minorEastAsia"/>
                <w:noProof/>
                <w:kern w:val="2"/>
                <w:sz w:val="24"/>
                <w:szCs w:val="24"/>
                <w:lang w:val="en-DE" w:eastAsia="en-DE"/>
                <w14:ligatures w14:val="standardContextual"/>
              </w:rPr>
              <w:tab/>
            </w:r>
            <w:r w:rsidRPr="00866CA1">
              <w:rPr>
                <w:rStyle w:val="Hyperlink"/>
                <w:noProof/>
                <w:lang w:val="en-US"/>
              </w:rPr>
              <w:t>Summary &amp; Conclusions</w:t>
            </w:r>
            <w:r>
              <w:rPr>
                <w:noProof/>
                <w:webHidden/>
              </w:rPr>
              <w:tab/>
            </w:r>
            <w:r>
              <w:rPr>
                <w:noProof/>
                <w:webHidden/>
              </w:rPr>
              <w:fldChar w:fldCharType="begin"/>
            </w:r>
            <w:r>
              <w:rPr>
                <w:noProof/>
                <w:webHidden/>
              </w:rPr>
              <w:instrText xml:space="preserve"> PAGEREF _Toc215827912 \h </w:instrText>
            </w:r>
            <w:r>
              <w:rPr>
                <w:noProof/>
                <w:webHidden/>
              </w:rPr>
            </w:r>
            <w:r>
              <w:rPr>
                <w:noProof/>
                <w:webHidden/>
              </w:rPr>
              <w:fldChar w:fldCharType="separate"/>
            </w:r>
            <w:r w:rsidR="00ED5CB6">
              <w:rPr>
                <w:noProof/>
                <w:webHidden/>
              </w:rPr>
              <w:t>160</w:t>
            </w:r>
            <w:r>
              <w:rPr>
                <w:noProof/>
                <w:webHidden/>
              </w:rPr>
              <w:fldChar w:fldCharType="end"/>
            </w:r>
          </w:hyperlink>
        </w:p>
        <w:p w14:paraId="0C005444" w14:textId="51544BB9" w:rsidR="00603EB2" w:rsidRDefault="00603EB2">
          <w:pPr>
            <w:pStyle w:val="TOC1"/>
            <w:rPr>
              <w:rFonts w:eastAsiaTheme="minorEastAsia"/>
              <w:noProof/>
              <w:kern w:val="2"/>
              <w:sz w:val="24"/>
              <w:szCs w:val="24"/>
              <w:lang w:val="en-DE" w:eastAsia="en-DE"/>
              <w14:ligatures w14:val="standardContextual"/>
            </w:rPr>
          </w:pPr>
          <w:hyperlink w:anchor="_Toc215827913" w:history="1">
            <w:r w:rsidRPr="00866CA1">
              <w:rPr>
                <w:rStyle w:val="Hyperlink"/>
                <w:noProof/>
                <w:lang w:val="en-US"/>
              </w:rPr>
              <w:t>9</w:t>
            </w:r>
            <w:r>
              <w:rPr>
                <w:rFonts w:eastAsiaTheme="minorEastAsia"/>
                <w:noProof/>
                <w:kern w:val="2"/>
                <w:sz w:val="24"/>
                <w:szCs w:val="24"/>
                <w:lang w:val="en-DE" w:eastAsia="en-DE"/>
                <w14:ligatures w14:val="standardContextual"/>
              </w:rPr>
              <w:tab/>
            </w:r>
            <w:r w:rsidRPr="00866CA1">
              <w:rPr>
                <w:rStyle w:val="Hyperlink"/>
                <w:noProof/>
                <w:lang w:val="en-US"/>
              </w:rPr>
              <w:t>References</w:t>
            </w:r>
            <w:r>
              <w:rPr>
                <w:noProof/>
                <w:webHidden/>
              </w:rPr>
              <w:tab/>
            </w:r>
            <w:r>
              <w:rPr>
                <w:noProof/>
                <w:webHidden/>
              </w:rPr>
              <w:fldChar w:fldCharType="begin"/>
            </w:r>
            <w:r>
              <w:rPr>
                <w:noProof/>
                <w:webHidden/>
              </w:rPr>
              <w:instrText xml:space="preserve"> PAGEREF _Toc215827913 \h </w:instrText>
            </w:r>
            <w:r>
              <w:rPr>
                <w:noProof/>
                <w:webHidden/>
              </w:rPr>
            </w:r>
            <w:r>
              <w:rPr>
                <w:noProof/>
                <w:webHidden/>
              </w:rPr>
              <w:fldChar w:fldCharType="separate"/>
            </w:r>
            <w:r w:rsidR="00ED5CB6">
              <w:rPr>
                <w:noProof/>
                <w:webHidden/>
              </w:rPr>
              <w:t>161</w:t>
            </w:r>
            <w:r>
              <w:rPr>
                <w:noProof/>
                <w:webHidden/>
              </w:rPr>
              <w:fldChar w:fldCharType="end"/>
            </w:r>
          </w:hyperlink>
        </w:p>
        <w:p w14:paraId="1C7FE666" w14:textId="03AD658F"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15827848"/>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582784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34099D88"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A54202">
        <w:rPr>
          <w:lang w:val="en-GB"/>
        </w:rPr>
        <w:t>ESA+25</w:t>
      </w:r>
      <w:r w:rsidR="007E06F0">
        <w:rPr>
          <w:lang w:val="en-GB"/>
        </w:rPr>
        <w:t>]</w:t>
      </w:r>
      <w:r w:rsidRPr="003D662E">
        <w:rPr>
          <w:lang w:val="en-US"/>
        </w:rPr>
        <w:t xml:space="preserve">. </w:t>
      </w:r>
    </w:p>
    <w:p w14:paraId="243122A0" w14:textId="786EBE25"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w:t>
      </w:r>
      <w:r w:rsidR="00A54202">
        <w:rPr>
          <w:lang w:val="en-US"/>
        </w:rPr>
        <w:t>EN23</w:t>
      </w:r>
      <w:r w:rsidR="00B51FA6">
        <w:rPr>
          <w:lang w:val="en-US"/>
        </w:rPr>
        <w:t>]</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r w:rsidR="002551BB" w:rsidRPr="003D662E">
        <w:rPr>
          <w:lang w:val="en-US"/>
        </w:rPr>
        <w:t>BMWi-funded</w:t>
      </w:r>
      <w:r w:rsidR="002551BB" w:rsidRPr="003D662E">
        <w:rPr>
          <w:rStyle w:val="FootnoteReference"/>
        </w:rPr>
        <w:footnoteReference w:id="2"/>
      </w:r>
      <w:r w:rsidR="002551BB" w:rsidRPr="003D662E">
        <w:rPr>
          <w:lang w:val="en-US"/>
        </w:rPr>
        <w:t xml:space="preserve"> project IIP-Ecosphere</w:t>
      </w:r>
      <w:r>
        <w:rPr>
          <w:lang w:val="en-US"/>
        </w:rPr>
        <w:t xml:space="preserve">, which purused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DATIpilot </w:t>
      </w:r>
      <w:r w:rsidR="006B5B8F">
        <w:rPr>
          <w:lang w:val="en-US"/>
        </w:rPr>
        <w:t>R</w:t>
      </w:r>
      <w:r w:rsidR="00C801A1">
        <w:rPr>
          <w:lang w:val="en-US"/>
        </w:rPr>
        <w:t>e</w:t>
      </w:r>
      <w:r w:rsidR="006B5B8F">
        <w:rPr>
          <w:lang w:val="en-US"/>
        </w:rPr>
        <w:t>G</w:t>
      </w:r>
      <w:r w:rsidR="00C801A1">
        <w:rPr>
          <w:lang w:val="en-US"/>
        </w:rPr>
        <w:t>a</w:t>
      </w:r>
      <w:r w:rsidR="006B5B8F">
        <w:rPr>
          <w:lang w:val="en-US"/>
        </w:rPr>
        <w:t>P</w:t>
      </w:r>
      <w:r w:rsidR="006B5B8F">
        <w:rPr>
          <w:rStyle w:val="FootnoteReference"/>
          <w:lang w:val="en-US"/>
        </w:rPr>
        <w:footnoteReference w:id="3"/>
      </w:r>
      <w:r w:rsidR="006B5B8F">
        <w:rPr>
          <w:lang w:val="en-US"/>
        </w:rPr>
        <w:t xml:space="preserve"> in 2025 </w:t>
      </w:r>
      <w:r w:rsidR="00C801A1">
        <w:rPr>
          <w:lang w:val="en-US"/>
        </w:rPr>
        <w:t xml:space="preserve"> the technological innovation core for energy applications in the industrial context.</w:t>
      </w:r>
    </w:p>
    <w:p w14:paraId="6F50D1FA" w14:textId="6635D264" w:rsidR="004E26E4" w:rsidRPr="003D662E" w:rsidRDefault="00262BA4" w:rsidP="00262BA4">
      <w:pPr>
        <w:spacing w:after="120"/>
        <w:jc w:val="both"/>
        <w:rPr>
          <w:lang w:val="en-US"/>
        </w:rPr>
      </w:pPr>
      <w:r w:rsidRPr="003D662E">
        <w:rPr>
          <w:lang w:val="en-US"/>
        </w:rPr>
        <w:t>Towards the design of such a platform, we analyzed in [</w:t>
      </w:r>
      <w:r w:rsidR="00226B2B" w:rsidRPr="00226B2B">
        <w:rPr>
          <w:rFonts w:ascii="Calibri" w:hAnsi="Calibri" w:cs="Calibri"/>
          <w:color w:val="222222"/>
          <w:lang w:val="en-GB"/>
        </w:rPr>
        <w:t>SEA+20</w:t>
      </w:r>
      <w:r w:rsidR="00706FB9">
        <w:rPr>
          <w:lang w:val="en-US"/>
        </w:rPr>
        <w:t xml:space="preserve">, </w:t>
      </w:r>
      <w:r w:rsidR="00A54202">
        <w:rPr>
          <w:lang w:val="en-GB"/>
        </w:rPr>
        <w:t>ESA+25</w:t>
      </w:r>
      <w:r w:rsidRPr="003D662E">
        <w:rPr>
          <w:lang w:val="en-US"/>
        </w:rPr>
        <w:t xml:space="preserve">] </w:t>
      </w:r>
      <w:r w:rsidR="00F04C93">
        <w:rPr>
          <w:lang w:val="en-US"/>
        </w:rPr>
        <w:t xml:space="preserve">more than 40 research IIoT platforms and </w:t>
      </w:r>
      <w:r w:rsidR="00BA7B7E" w:rsidRPr="003D662E">
        <w:rPr>
          <w:lang w:val="en-US"/>
        </w:rPr>
        <w:t xml:space="preserve">21 </w:t>
      </w:r>
      <w:r w:rsidR="00F04C93">
        <w:rPr>
          <w:lang w:val="en-US"/>
        </w:rPr>
        <w:t xml:space="preserve">industrial </w:t>
      </w:r>
      <w:r w:rsidR="00BA7B7E" w:rsidRPr="003D662E">
        <w:rPr>
          <w:lang w:val="en-US"/>
        </w:rPr>
        <w:t>IIoT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821E85">
        <w:rPr>
          <w:lang w:val="en-GB"/>
        </w:rPr>
        <w:t>SSE21</w:t>
      </w:r>
      <w:r w:rsidRPr="003D662E">
        <w:rPr>
          <w:lang w:val="en-US"/>
        </w:rPr>
        <w:t xml:space="preserve">, </w:t>
      </w:r>
      <w:r w:rsidR="00821E85">
        <w:rPr>
          <w:lang w:val="en-GB"/>
        </w:rPr>
        <w:t>ESA+21</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w:t>
      </w:r>
      <w:r w:rsidR="00A54202">
        <w:rPr>
          <w:lang w:val="en-US"/>
        </w:rPr>
        <w:t>ESS22</w:t>
      </w:r>
      <w:r w:rsidR="00D57F0F">
        <w:rPr>
          <w:lang w:val="en-US"/>
        </w:rPr>
        <w:t>]</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226B2B" w:rsidRPr="00226B2B">
        <w:rPr>
          <w:rFonts w:ascii="Calibri" w:hAnsi="Calibri" w:cs="Calibri"/>
          <w:color w:val="222222"/>
          <w:lang w:val="en-GB"/>
        </w:rPr>
        <w:t>SEA+20</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extend,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3E12A5">
        <w:rPr>
          <w:lang w:val="en-US"/>
        </w:rPr>
        <w:t xml:space="preserve"> [</w:t>
      </w:r>
      <w:r w:rsidR="00A54202">
        <w:rPr>
          <w:lang w:val="en-GB"/>
        </w:rPr>
        <w:t>ESA+25</w:t>
      </w:r>
      <w:r w:rsidR="003E12A5">
        <w:rPr>
          <w:lang w:val="en-US"/>
        </w:rPr>
        <w:t>]</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821E85">
        <w:rPr>
          <w:lang w:val="en-GB"/>
        </w:rPr>
        <w:t>SSE21</w:t>
      </w:r>
      <w:r w:rsidR="004E26E4" w:rsidRPr="003D662E">
        <w:rPr>
          <w:lang w:val="en-US"/>
        </w:rPr>
        <w:t xml:space="preserve">, </w:t>
      </w:r>
      <w:r w:rsidR="00821E85">
        <w:rPr>
          <w:lang w:val="en-GB"/>
        </w:rPr>
        <w:t>ESA+21</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lastRenderedPageBreak/>
        <w:t xml:space="preserve">stronger </w:t>
      </w:r>
      <w:r w:rsidR="00C461C4" w:rsidRPr="003D662E">
        <w:rPr>
          <w:lang w:val="en-US"/>
        </w:rPr>
        <w:t xml:space="preserve">aspects of </w:t>
      </w:r>
      <w:r w:rsidR="00132AD9" w:rsidRPr="003D662E">
        <w:rPr>
          <w:lang w:val="en-US"/>
        </w:rPr>
        <w:t>a</w:t>
      </w:r>
      <w:r w:rsidR="00372DD4">
        <w:rPr>
          <w:lang w:val="en-US"/>
        </w:rPr>
        <w:t>n</w:t>
      </w:r>
      <w:r w:rsidR="00132AD9" w:rsidRPr="003D662E">
        <w:rPr>
          <w:lang w:val="en-US"/>
        </w:rPr>
        <w:t xml:space="preserve">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6C936F60"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F64970">
        <w:rPr>
          <w:highlight w:val="yellow"/>
          <w:lang w:val="en-US"/>
        </w:rPr>
        <w:t xml:space="preserve">generic transport connector on service level, </w:t>
      </w:r>
      <w:r w:rsidR="000C1A7C">
        <w:rPr>
          <w:highlight w:val="yellow"/>
          <w:lang w:val="en-US"/>
        </w:rPr>
        <w:t>multiple-in</w:t>
      </w:r>
      <w:r w:rsidR="00F64970">
        <w:rPr>
          <w:highlight w:val="yellow"/>
          <w:lang w:val="en-US"/>
        </w:rPr>
        <w:t>/</w:t>
      </w:r>
      <w:r w:rsidR="000C1A7C">
        <w:rPr>
          <w:highlight w:val="yellow"/>
          <w:lang w:val="en-US"/>
        </w:rPr>
        <w:t>out anonymi</w:t>
      </w:r>
      <w:r w:rsidR="00F64970">
        <w:rPr>
          <w:highlight w:val="yellow"/>
          <w:lang w:val="en-US"/>
        </w:rPr>
        <w:t>z</w:t>
      </w:r>
      <w:r w:rsidR="000C1A7C">
        <w:rPr>
          <w:highlight w:val="yellow"/>
          <w:lang w:val="en-US"/>
        </w:rPr>
        <w:t xml:space="preserve">ation/pseudonymization,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15827850"/>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3758E695"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226B2B" w:rsidRPr="00226B2B">
        <w:rPr>
          <w:rFonts w:ascii="Calibri" w:hAnsi="Calibri" w:cs="Calibri"/>
          <w:color w:val="222222"/>
          <w:lang w:val="en-GB"/>
        </w:rPr>
        <w:t>SEA+20</w:t>
      </w:r>
      <w:r w:rsidRPr="003D662E">
        <w:rPr>
          <w:lang w:val="en-US"/>
        </w:rPr>
        <w:t>] indicating challenges and potential for future AI-based I4.0 platforms.</w:t>
      </w:r>
      <w:r w:rsidR="00907CC1">
        <w:rPr>
          <w:lang w:val="en-US"/>
        </w:rPr>
        <w:t xml:space="preserve"> As an extension, [</w:t>
      </w:r>
      <w:r w:rsidR="00A54202">
        <w:rPr>
          <w:lang w:val="en-GB"/>
        </w:rPr>
        <w:t>ESA+25</w:t>
      </w:r>
      <w:r w:rsidR="00907CC1">
        <w:rPr>
          <w:lang w:val="en-US"/>
        </w:rPr>
        <w:t>] provides a systematic literature review on Industry 4.0/IIoT/CPPS platforms using the same analysis topics as [</w:t>
      </w:r>
      <w:r w:rsidR="00226B2B" w:rsidRPr="00226B2B">
        <w:rPr>
          <w:rFonts w:ascii="Calibri" w:hAnsi="Calibri" w:cs="Calibri"/>
          <w:color w:val="222222"/>
          <w:lang w:val="en-GB"/>
        </w:rPr>
        <w:t>SEA+20</w:t>
      </w:r>
      <w:r w:rsidR="00907CC1">
        <w:rPr>
          <w:lang w:val="en-US"/>
        </w:rPr>
        <w:t>], but comparing more than 40 scientific approaches with 21 industrial platforms.</w:t>
      </w:r>
    </w:p>
    <w:p w14:paraId="467BF6D3" w14:textId="03228021" w:rsidR="00E64F49" w:rsidRDefault="00E64F49" w:rsidP="007245E8">
      <w:pPr>
        <w:pStyle w:val="ListParagraph"/>
        <w:numPr>
          <w:ilvl w:val="0"/>
          <w:numId w:val="5"/>
        </w:numPr>
        <w:jc w:val="both"/>
        <w:rPr>
          <w:lang w:val="en-US"/>
        </w:rPr>
      </w:pPr>
      <w:r>
        <w:rPr>
          <w:lang w:val="en-US"/>
        </w:rPr>
        <w:t xml:space="preserve">ReGaP community on energy applications in the industrial context, providing requirements but also </w:t>
      </w:r>
      <w:r w:rsidR="004E7594">
        <w:rPr>
          <w:lang w:val="en-US"/>
        </w:rPr>
        <w:t xml:space="preserve">feasibility studies or </w:t>
      </w:r>
      <w:r>
        <w:rPr>
          <w:lang w:val="en-US"/>
        </w:rPr>
        <w:t>solutions based on the oktoflow platform.</w:t>
      </w:r>
    </w:p>
    <w:p w14:paraId="40726E1D" w14:textId="65CEED62"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w:t>
      </w:r>
    </w:p>
    <w:p w14:paraId="00C5521A" w14:textId="77777777" w:rsidR="00E64F49" w:rsidRPr="003D662E" w:rsidRDefault="00E64F49" w:rsidP="00E64F49">
      <w:pPr>
        <w:pStyle w:val="ListParagraph"/>
        <w:numPr>
          <w:ilvl w:val="0"/>
          <w:numId w:val="5"/>
        </w:numPr>
        <w:jc w:val="both"/>
        <w:rPr>
          <w:lang w:val="en-US"/>
        </w:rPr>
      </w:pPr>
      <w:r w:rsidRPr="003D662E">
        <w:rPr>
          <w:lang w:val="en-US"/>
        </w:rPr>
        <w:t>Interactions with other funded projects: DaPro</w:t>
      </w:r>
      <w:r w:rsidRPr="003D662E">
        <w:rPr>
          <w:rStyle w:val="FootnoteReference"/>
          <w:lang w:val="en-US"/>
        </w:rPr>
        <w:footnoteReference w:id="5"/>
      </w:r>
      <w:r w:rsidRPr="003D662E">
        <w:rPr>
          <w:lang w:val="en-US"/>
        </w:rPr>
        <w:t>, BaSys</w:t>
      </w:r>
      <w:r w:rsidRPr="003D662E">
        <w:rPr>
          <w:rStyle w:val="FootnoteReference"/>
          <w:lang w:val="en-US"/>
        </w:rPr>
        <w:footnoteReference w:id="6"/>
      </w:r>
      <w:r w:rsidRPr="003D662E">
        <w:rPr>
          <w:lang w:val="en-US"/>
        </w:rPr>
        <w:t>, FabOs</w:t>
      </w:r>
      <w:r w:rsidRPr="003D662E">
        <w:rPr>
          <w:rStyle w:val="FootnoteReference"/>
          <w:lang w:val="en-US"/>
        </w:rPr>
        <w:footnoteReference w:id="7"/>
      </w:r>
      <w:r w:rsidRPr="003D662E">
        <w:rPr>
          <w:lang w:val="en-US"/>
        </w:rPr>
        <w:t>, Service-Meister</w:t>
      </w:r>
      <w:r w:rsidRPr="003D662E">
        <w:rPr>
          <w:rStyle w:val="FootnoteReference"/>
          <w:lang w:val="en-US"/>
        </w:rPr>
        <w:footnoteReference w:id="8"/>
      </w:r>
      <w:r w:rsidRPr="003D662E">
        <w:rPr>
          <w:lang w:val="en-US"/>
        </w:rPr>
        <w:t>.</w:t>
      </w:r>
    </w:p>
    <w:p w14:paraId="4BEA1F9F" w14:textId="0A69827C" w:rsidR="00B87C8F" w:rsidRPr="00B87C8F" w:rsidRDefault="00B87C8F" w:rsidP="007245E8">
      <w:pPr>
        <w:pStyle w:val="ListParagraph"/>
        <w:numPr>
          <w:ilvl w:val="0"/>
          <w:numId w:val="5"/>
        </w:numPr>
        <w:jc w:val="both"/>
        <w:rPr>
          <w:lang w:val="en-US"/>
        </w:rPr>
      </w:pPr>
      <w:r w:rsidRPr="00B87C8F">
        <w:rPr>
          <w:lang w:val="en-US"/>
        </w:rPr>
        <w:t>International Data Spaces (IDS) [</w:t>
      </w:r>
      <w:r w:rsidR="002816A2">
        <w:rPr>
          <w:lang w:val="en-US"/>
        </w:rPr>
        <w:t>IDS</w:t>
      </w:r>
      <w:r w:rsidRPr="00B87C8F">
        <w:rPr>
          <w:lang w:val="en-US"/>
        </w:rPr>
        <w:t xml:space="preserve">]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The architecture of Gaia-</w:t>
      </w:r>
      <w:r w:rsidRPr="00B87C8F">
        <w:rPr>
          <w:lang w:val="en-GB"/>
        </w:rPr>
        <w:lastRenderedPageBreak/>
        <w:t xml:space="preserve">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1582785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348FBFD0"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ED5CB6">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821E85">
        <w:rPr>
          <w:lang w:val="en-GB"/>
        </w:rPr>
        <w:t>SSE21</w:t>
      </w:r>
      <w:r w:rsidRPr="003D662E">
        <w:rPr>
          <w:lang w:val="en-US"/>
        </w:rPr>
        <w:t xml:space="preserve">] and the functional/quality requirements </w:t>
      </w:r>
      <w:r w:rsidR="00FE62AB" w:rsidRPr="003D662E">
        <w:rPr>
          <w:lang w:val="en-US"/>
        </w:rPr>
        <w:t xml:space="preserve">view </w:t>
      </w:r>
      <w:r w:rsidRPr="003D662E">
        <w:rPr>
          <w:lang w:val="en-US"/>
        </w:rPr>
        <w:t>[</w:t>
      </w:r>
      <w:r w:rsidR="00287A00">
        <w:rPr>
          <w:lang w:val="en-GB"/>
        </w:rPr>
        <w:t>ESA+21</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821E85">
        <w:rPr>
          <w:lang w:val="en-GB"/>
        </w:rPr>
        <w:t>SSE21</w:t>
      </w:r>
      <w:r w:rsidRPr="003D662E">
        <w:rPr>
          <w:lang w:val="en-US"/>
        </w:rPr>
        <w:t xml:space="preserve">, </w:t>
      </w:r>
      <w:r w:rsidR="00821E85">
        <w:rPr>
          <w:lang w:val="en-GB"/>
        </w:rPr>
        <w:t>ESA+21</w:t>
      </w:r>
      <w:r w:rsidRPr="003D662E">
        <w:rPr>
          <w:lang w:val="en-US"/>
        </w:rPr>
        <w:t>]</w:t>
      </w:r>
      <w:r w:rsidR="00D37E5F" w:rsidRPr="003D662E">
        <w:rPr>
          <w:lang w:val="en-US"/>
        </w:rPr>
        <w:t xml:space="preserve"> through requirements identifiers defined there</w:t>
      </w:r>
      <w:r w:rsidRPr="003D662E">
        <w:rPr>
          <w:lang w:val="en-US"/>
        </w:rPr>
        <w:t>.</w:t>
      </w:r>
    </w:p>
    <w:p w14:paraId="44B1CD03" w14:textId="69A69E5B"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ED5CB6">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73B6AE12"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D5CB6">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ED5CB6">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D5CB6">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4E16BF64"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ED5CB6">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C0549B7"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ED5CB6">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ED5CB6">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details and structures may change. Faster access to such information, we started turning modeling- and implementation level details into github documentation, which is easier and more agile to change than the handbook focusing on the more fundamental structures and decisions</w:t>
      </w:r>
      <w:r w:rsidR="001E440D" w:rsidRPr="003D662E">
        <w:rPr>
          <w:lang w:val="en-US"/>
        </w:rPr>
        <w:t>.</w:t>
      </w:r>
    </w:p>
    <w:p w14:paraId="6CC16D10" w14:textId="65A8EEB6"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D5CB6">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ED5CB6">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7BBCA61C"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ED5CB6">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ED5CB6">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ED5CB6">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B3BADDA"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w:t>
      </w:r>
      <w:r w:rsidR="006D7A5F">
        <w:rPr>
          <w:lang w:val="en-US"/>
        </w:rPr>
        <w:t xml:space="preserve">with the github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D5CB6">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ED5CB6">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ED5CB6">
        <w:rPr>
          <w:lang w:val="en-US"/>
        </w:rPr>
        <w:t>6</w:t>
      </w:r>
      <w:r w:rsidR="003A112E" w:rsidRPr="00FA0F55">
        <w:rPr>
          <w:lang w:val="en-US"/>
        </w:rPr>
        <w:fldChar w:fldCharType="end"/>
      </w:r>
      <w:r w:rsidR="00547013">
        <w:rPr>
          <w:lang w:val="en-US"/>
        </w:rPr>
        <w:t xml:space="preserve"> as </w:t>
      </w:r>
      <w:r w:rsidR="00547013">
        <w:rPr>
          <w:lang w:val="en-US"/>
        </w:rPr>
        <w:lastRenderedPageBreak/>
        <w:t>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58DC5092"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ED5CB6">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ED5CB6">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ED5CB6">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556BFC8F"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r w:rsidR="00681560">
        <w:rPr>
          <w:lang w:val="en-US"/>
        </w:rPr>
        <w:t xml:space="preserve">github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ED5CB6">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D5CB6">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D5CB6">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ED5CB6">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7A0644E9"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D5CB6">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D5CB6">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ED5CB6">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github,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documentation in github</w:t>
      </w:r>
      <w:r w:rsidR="003E5714">
        <w:rPr>
          <w:rStyle w:val="FootnoteReference"/>
          <w:lang w:val="en-US"/>
        </w:rPr>
        <w:footnoteReference w:id="10"/>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1582785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3C0C1C32"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D93F15">
        <w:rPr>
          <w:lang w:val="en-US"/>
        </w:rPr>
        <w:t>UML</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5E16BF5A"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0949E374"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ED5CB6">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BaSyx</w:t>
      </w:r>
      <w:r w:rsidR="0061087C">
        <w:rPr>
          <w:lang w:val="en-US"/>
        </w:rPr>
        <w:t xml:space="preserve"> and BaSy</w:t>
      </w:r>
      <w:r w:rsidR="005442BA">
        <w:rPr>
          <w:lang w:val="en-US"/>
        </w:rPr>
        <w:t>x</w:t>
      </w:r>
      <w:r w:rsidR="0061087C">
        <w:rPr>
          <w:lang w:val="en-US"/>
        </w:rPr>
        <w:t>2</w:t>
      </w:r>
      <w:r w:rsidRPr="003D662E">
        <w:rPr>
          <w:lang w:val="en-US"/>
        </w:rPr>
        <w:t xml:space="preserve">).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9"/>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20"/>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1FF88483"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1"/>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2"/>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3"/>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15827853"/>
      <w:r w:rsidRPr="003D662E">
        <w:rPr>
          <w:lang w:val="en-US"/>
        </w:rPr>
        <w:lastRenderedPageBreak/>
        <w:t>Architecture</w:t>
      </w:r>
      <w:bookmarkEnd w:id="22"/>
      <w:bookmarkEnd w:id="23"/>
    </w:p>
    <w:p w14:paraId="4083AA05" w14:textId="56C86BC1"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821E85">
        <w:rPr>
          <w:lang w:val="en-GB"/>
        </w:rPr>
        <w:t>SSE21</w:t>
      </w:r>
      <w:r w:rsidR="004C0C9C" w:rsidRPr="003D662E">
        <w:rPr>
          <w:lang w:val="en-US"/>
        </w:rPr>
        <w:t xml:space="preserve">, </w:t>
      </w:r>
      <w:r w:rsidR="00821E85">
        <w:rPr>
          <w:lang w:val="en-GB"/>
        </w:rPr>
        <w:t>ESA+21</w:t>
      </w:r>
      <w:r w:rsidR="00161921" w:rsidRPr="003D662E">
        <w:rPr>
          <w:lang w:val="en-US"/>
        </w:rPr>
        <w:t xml:space="preserve">] </w:t>
      </w:r>
      <w:r w:rsidR="002366D1">
        <w:rPr>
          <w:lang w:val="en-US"/>
        </w:rPr>
        <w:t>as well as further requirements that are collected or detailed in further work or projects like ReGaP</w:t>
      </w:r>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ED5CB6">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496FBEDD"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ED5CB6">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ED5CB6">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ED5CB6">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ED5CB6">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ED5CB6">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ED5CB6">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ED5CB6">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ED5CB6">
        <w:rPr>
          <w:lang w:val="en-US"/>
        </w:rPr>
        <w:t>3.2</w:t>
      </w:r>
      <w:r w:rsidR="00DD01FC" w:rsidRPr="003D662E">
        <w:rPr>
          <w:lang w:val="en-US"/>
        </w:rPr>
        <w:fldChar w:fldCharType="end"/>
      </w:r>
      <w:r w:rsidR="00DD01FC" w:rsidRPr="003D662E">
        <w:rPr>
          <w:lang w:val="en-US"/>
        </w:rPr>
        <w:t xml:space="preserve"> takes up the general requirements from [</w:t>
      </w:r>
      <w:r w:rsidR="00287A00">
        <w:rPr>
          <w:lang w:val="en-GB"/>
        </w:rPr>
        <w:t>ESA+21</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15827854"/>
      <w:r w:rsidRPr="003D662E">
        <w:rPr>
          <w:lang w:val="en-US"/>
        </w:rPr>
        <w:t>Overview</w:t>
      </w:r>
      <w:bookmarkEnd w:id="24"/>
      <w:bookmarkEnd w:id="25"/>
    </w:p>
    <w:p w14:paraId="1A4794D7" w14:textId="1C65D146"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ED5CB6" w:rsidRPr="003D662E">
        <w:rPr>
          <w:lang w:val="en-US"/>
        </w:rPr>
        <w:t xml:space="preserve">Figure </w:t>
      </w:r>
      <w:r w:rsidR="00ED5CB6">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287A00">
        <w:rPr>
          <w:lang w:val="en-GB"/>
        </w:rPr>
        <w:t>ESA+21</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2FF60DC9"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6315E3F"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ED5CB6" w:rsidRPr="003D662E">
        <w:rPr>
          <w:lang w:val="en-US"/>
        </w:rPr>
        <w:t xml:space="preserve">Figure </w:t>
      </w:r>
      <w:r w:rsidR="00ED5CB6">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w:t>
      </w:r>
      <w:r w:rsidR="00A329ED" w:rsidRPr="003D662E">
        <w:rPr>
          <w:lang w:val="en-US"/>
        </w:rPr>
        <w:lastRenderedPageBreak/>
        <w:t xml:space="preserve">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ED5CB6" w:rsidRPr="003D662E">
        <w:rPr>
          <w:lang w:val="en-US"/>
        </w:rPr>
        <w:t xml:space="preserve">Figure </w:t>
      </w:r>
      <w:r w:rsidR="00ED5CB6">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4A3DAF5E" w:rsidR="001618F4" w:rsidRPr="003D662E" w:rsidRDefault="0064022B" w:rsidP="007245E8">
      <w:pPr>
        <w:pStyle w:val="ListParagraph"/>
        <w:numPr>
          <w:ilvl w:val="0"/>
          <w:numId w:val="6"/>
        </w:numPr>
        <w:jc w:val="both"/>
        <w:rPr>
          <w:lang w:val="en-US"/>
        </w:rPr>
      </w:pPr>
      <w:r w:rsidRPr="003D662E">
        <w:rPr>
          <w:b/>
          <w:lang w:val="en-US"/>
        </w:rPr>
        <w:t>Asset Administration Shells</w:t>
      </w:r>
      <w:r w:rsidRPr="003D662E">
        <w:rPr>
          <w:lang w:val="en-US"/>
        </w:rPr>
        <w:t xml:space="preserve"> (R7)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4"/>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354AD5D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w:t>
      </w:r>
      <w:r w:rsidR="00287A00">
        <w:rPr>
          <w:lang w:val="en-GB"/>
        </w:rPr>
        <w:t>ESA+21</w:t>
      </w:r>
      <w:r w:rsidR="00E9768E" w:rsidRPr="003D662E">
        <w:rPr>
          <w:lang w:val="en-US"/>
        </w:rPr>
        <w:t>]</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287A00">
        <w:rPr>
          <w:lang w:val="en-GB"/>
        </w:rPr>
        <w:t>ESA+21</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96235D" w:rsidRPr="0096235D">
        <w:rPr>
          <w:lang w:val="en-US"/>
        </w:rPr>
        <w:t xml:space="preserve"> through plugins</w:t>
      </w:r>
      <w:r w:rsidR="00694EE4" w:rsidRPr="003D662E">
        <w:rPr>
          <w:rFonts w:cstheme="minorHAnsi"/>
          <w:lang w:val="en-US"/>
        </w:rPr>
        <w:t xml:space="preserve">. </w:t>
      </w:r>
    </w:p>
    <w:p w14:paraId="40F106EC" w14:textId="46F781A2"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287A00">
        <w:rPr>
          <w:lang w:val="en-GB"/>
        </w:rPr>
        <w:t>ESA+21</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ED5CB6" w:rsidRPr="003D662E">
        <w:rPr>
          <w:lang w:val="en-US"/>
        </w:rPr>
        <w:t xml:space="preserve">Figure </w:t>
      </w:r>
      <w:r w:rsidR="00ED5CB6">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Also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4BE87A5"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leayers. This also involves </w:t>
      </w:r>
      <w:r w:rsidRPr="003D662E">
        <w:rPr>
          <w:lang w:val="en-US"/>
        </w:rPr>
        <w:t xml:space="preserve">non-trivial management functions or functions to create </w:t>
      </w:r>
      <w:r w:rsidRPr="003D662E">
        <w:rPr>
          <w:lang w:val="en-US"/>
        </w:rPr>
        <w:lastRenderedPageBreak/>
        <w:t xml:space="preserve">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2468E4D6"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5"/>
      </w:r>
      <w:r w:rsidR="00A3348A" w:rsidRPr="003D662E">
        <w:rPr>
          <w:lang w:val="en-US"/>
        </w:rPr>
        <w:t xml:space="preserve">, </w:t>
      </w:r>
      <w:r w:rsidR="009B1783" w:rsidRPr="003D662E">
        <w:rPr>
          <w:lang w:val="en-US"/>
        </w:rPr>
        <w:t>AMQP</w:t>
      </w:r>
      <w:r w:rsidR="009B1783" w:rsidRPr="003D662E">
        <w:rPr>
          <w:rStyle w:val="FootnoteReference"/>
          <w:lang w:val="en-US"/>
        </w:rPr>
        <w:footnoteReference w:id="26"/>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7"/>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r w:rsidR="001952ED" w:rsidRPr="003D662E">
        <w:rPr>
          <w:rFonts w:ascii="Consolas" w:hAnsi="Consolas"/>
          <w:lang w:val="en-US"/>
        </w:rPr>
        <w:t>StreamingLibrary</w:t>
      </w:r>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226B2B" w:rsidRPr="00226B2B">
        <w:rPr>
          <w:rFonts w:ascii="Calibri" w:hAnsi="Calibri" w:cs="Calibri"/>
          <w:color w:val="222222"/>
          <w:lang w:val="en-GB"/>
        </w:rPr>
        <w:t>SEA+20</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 e.g., Spring Cloud streams, is an implementation plugin of the services layer.</w:t>
      </w:r>
    </w:p>
    <w:p w14:paraId="1270E968" w14:textId="4E3CF64B"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821E85">
        <w:rPr>
          <w:lang w:val="en-GB"/>
        </w:rPr>
        <w:t>SSE21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8"/>
      </w:r>
      <w:r w:rsidR="003062E5" w:rsidRPr="003D662E">
        <w:rPr>
          <w:lang w:val="en-US"/>
        </w:rPr>
        <w:t xml:space="preserve"> </w:t>
      </w:r>
      <w:r w:rsidR="003062E5">
        <w:rPr>
          <w:lang w:val="en-US"/>
        </w:rPr>
        <w:t xml:space="preserve">by the service execution.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lastRenderedPageBreak/>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9"/>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548285B"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226B2B" w:rsidRPr="00226B2B">
        <w:rPr>
          <w:rFonts w:ascii="Calibri" w:hAnsi="Calibri" w:cs="Calibri"/>
          <w:color w:val="222222"/>
          <w:lang w:val="en-GB"/>
        </w:rPr>
        <w:t>SEA+20</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In particular, this involves code generation of various artifact types, from app/service code templates over integrating service wrappers for the service execution to build specitivations.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0"/>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w:t>
      </w:r>
      <w:r w:rsidR="00720406" w:rsidRPr="003D662E">
        <w:rPr>
          <w:lang w:val="en-US"/>
        </w:rPr>
        <w:lastRenderedPageBreak/>
        <w:t xml:space="preserve">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0CB9005A"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ED5CB6" w:rsidRPr="003D662E">
        <w:rPr>
          <w:lang w:val="en-US"/>
        </w:rPr>
        <w:t xml:space="preserve">Figure </w:t>
      </w:r>
      <w:r w:rsidR="00ED5CB6">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821E85">
        <w:rPr>
          <w:lang w:val="en-GB"/>
        </w:rPr>
        <w:t>SSE21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ED5CB6" w:rsidRPr="003D662E">
        <w:rPr>
          <w:lang w:val="en-US"/>
        </w:rPr>
        <w:t xml:space="preserve">Figure </w:t>
      </w:r>
      <w:r w:rsidR="00ED5CB6">
        <w:rPr>
          <w:noProof/>
          <w:lang w:val="en-US"/>
        </w:rPr>
        <w:t>2</w:t>
      </w:r>
      <w:r w:rsidR="0065763D" w:rsidRPr="003D662E">
        <w:rPr>
          <w:lang w:val="en-US"/>
        </w:rPr>
        <w:fldChar w:fldCharType="end"/>
      </w:r>
      <w:r w:rsidR="0065763D">
        <w:rPr>
          <w:lang w:val="en-US"/>
        </w:rPr>
        <w:t>, in particular support, transport and connecors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Service manager and ECS runtime can run in the same container/on the same device, as individual processes or combined. However, ECS runtime and service manager may also run as invidual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ED5CB6" w:rsidRPr="003D662E">
        <w:rPr>
          <w:lang w:val="en-US"/>
        </w:rPr>
        <w:t xml:space="preserve">Figure </w:t>
      </w:r>
      <w:r w:rsidR="00ED5CB6">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7008BB26" w:rsidR="00905EBE" w:rsidRPr="003D662E" w:rsidRDefault="00414EBB" w:rsidP="0020787C">
      <w:pPr>
        <w:jc w:val="center"/>
        <w:rPr>
          <w:lang w:val="en-US"/>
        </w:rPr>
      </w:pPr>
      <w:r w:rsidRPr="00414EBB">
        <w:rPr>
          <w:noProof/>
        </w:rPr>
        <w:drawing>
          <wp:inline distT="0" distB="0" distL="0" distR="0" wp14:anchorId="007ADC30" wp14:editId="06584555">
            <wp:extent cx="3703418" cy="515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6230" cy="5156938"/>
                    </a:xfrm>
                    <a:prstGeom prst="rect">
                      <a:avLst/>
                    </a:prstGeom>
                    <a:noFill/>
                    <a:ln>
                      <a:noFill/>
                    </a:ln>
                  </pic:spPr>
                </pic:pic>
              </a:graphicData>
            </a:graphic>
          </wp:inline>
        </w:drawing>
      </w:r>
    </w:p>
    <w:p w14:paraId="04443FA2" w14:textId="2805606A" w:rsidR="00905EBE" w:rsidRPr="003D662E" w:rsidRDefault="00905EBE" w:rsidP="0020787C">
      <w:pPr>
        <w:pStyle w:val="Caption"/>
        <w:jc w:val="center"/>
        <w:rPr>
          <w:lang w:val="en-US"/>
        </w:rPr>
      </w:pPr>
      <w:bookmarkStart w:id="27" w:name="_Ref69386674"/>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2</w:t>
      </w:r>
      <w:r w:rsidRPr="003D662E">
        <w:fldChar w:fldCharType="end"/>
      </w:r>
      <w:bookmarkEnd w:id="27"/>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8" w:name="_Ref77062311"/>
      <w:bookmarkStart w:id="29" w:name="_Toc215827855"/>
      <w:r w:rsidRPr="003D662E">
        <w:rPr>
          <w:lang w:val="en-US"/>
        </w:rPr>
        <w:t>Relation to Reference Architectures</w:t>
      </w:r>
      <w:bookmarkEnd w:id="28"/>
      <w:bookmarkEnd w:id="29"/>
    </w:p>
    <w:p w14:paraId="71C95F3E" w14:textId="11F44F29"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226B2B">
        <w:rPr>
          <w:lang w:val="en-US"/>
        </w:rPr>
        <w:t>RAMI</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ED5CB6" w:rsidRPr="003D662E">
        <w:rPr>
          <w:lang w:val="en-US"/>
        </w:rPr>
        <w:t xml:space="preserve">Table </w:t>
      </w:r>
      <w:r w:rsidR="00ED5CB6">
        <w:rPr>
          <w:noProof/>
          <w:lang w:val="en-US"/>
        </w:rPr>
        <w:t>1</w:t>
      </w:r>
      <w:r w:rsidR="00A26E22" w:rsidRPr="003D662E">
        <w:rPr>
          <w:lang w:val="en-US"/>
        </w:rPr>
        <w:fldChar w:fldCharType="end"/>
      </w:r>
      <w:r w:rsidR="00966866" w:rsidRPr="003D662E">
        <w:rPr>
          <w:lang w:val="en-US"/>
        </w:rPr>
        <w:t xml:space="preserve">. However, it is important to recall that the platform </w:t>
      </w:r>
      <w:r w:rsidR="0077089E">
        <w:rPr>
          <w:lang w:val="en-US"/>
        </w:rPr>
        <w:t xml:space="preserve">was initially planned to </w:t>
      </w:r>
      <w:r w:rsidR="00966866" w:rsidRPr="003D662E">
        <w:rPr>
          <w:lang w:val="en-US"/>
        </w:rPr>
        <w:t xml:space="preserve">be a virtual platform, i.e., it shall be able to build on existing installations without </w:t>
      </w:r>
      <w:r w:rsidR="00F1368C" w:rsidRPr="003D662E">
        <w:rPr>
          <w:lang w:val="en-US"/>
        </w:rPr>
        <w:t>implementing</w:t>
      </w:r>
      <w:r w:rsidR="00966866" w:rsidRPr="003D662E">
        <w:rPr>
          <w:lang w:val="en-US"/>
        </w:rPr>
        <w:t xml:space="preserve"> a complete IIoT platform</w:t>
      </w:r>
      <w:r w:rsidR="0077089E">
        <w:rPr>
          <w:lang w:val="en-US"/>
        </w:rPr>
        <w:t xml:space="preserve"> stack</w:t>
      </w:r>
      <w:r w:rsidR="00966866" w:rsidRPr="003D662E">
        <w:rPr>
          <w:lang w:val="en-US"/>
        </w:rPr>
        <w:t xml:space="preserve">. Thus, it is </w:t>
      </w:r>
      <w:r w:rsidR="0077089E">
        <w:rPr>
          <w:lang w:val="en-US"/>
        </w:rPr>
        <w:t xml:space="preserve">for us </w:t>
      </w:r>
      <w:r w:rsidR="00966866" w:rsidRPr="003D662E">
        <w:rPr>
          <w:lang w:val="en-US"/>
        </w:rPr>
        <w:t>not relevant to meticulously adhere to all RAMI levels, in particular not to the lower levels targeting field devices (as already scoped out in [</w:t>
      </w:r>
      <w:r w:rsidR="00821E85">
        <w:rPr>
          <w:lang w:val="en-GB"/>
        </w:rPr>
        <w:t>SSE21</w:t>
      </w:r>
      <w:r w:rsidR="00966866" w:rsidRPr="003D662E">
        <w:rPr>
          <w:lang w:val="en-US"/>
        </w:rPr>
        <w:t xml:space="preserve">, </w:t>
      </w:r>
      <w:r w:rsidR="00821E85">
        <w:rPr>
          <w:lang w:val="en-GB"/>
        </w:rPr>
        <w:t>ESA+21</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79F1E4CF"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D5CB6">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5A2107"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0CFAF9F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5A2107"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5A2107"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5A2107"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5A2107"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1EBDC41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5A2107"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0DF79D09"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5A2107"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71FCA86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r w:rsidR="009E72D1">
              <w:rPr>
                <w:lang w:val="en-US"/>
              </w:rPr>
              <w:t>.</w:t>
            </w:r>
          </w:p>
        </w:tc>
      </w:tr>
      <w:tr w:rsidR="00966866" w:rsidRPr="005A2107"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5A2107"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11A5A1C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r w:rsidR="00581B4A">
              <w:rPr>
                <w:bCs/>
                <w:lang w:val="en-US"/>
              </w:rPr>
              <w:t>.</w:t>
            </w:r>
          </w:p>
        </w:tc>
      </w:tr>
      <w:tr w:rsidR="00966866" w:rsidRPr="005A2107"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5A2107"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1A24C1B3" w:rsidR="00F86AB7" w:rsidRPr="003D662E" w:rsidRDefault="00F86AB7" w:rsidP="00966866">
      <w:pPr>
        <w:jc w:val="both"/>
        <w:rPr>
          <w:lang w:val="en-US"/>
        </w:rPr>
      </w:pPr>
      <w:r w:rsidRPr="003D662E">
        <w:rPr>
          <w:lang w:val="en-US"/>
        </w:rPr>
        <w:t>In term</w:t>
      </w:r>
      <w:r w:rsidR="00F73FA1">
        <w:rPr>
          <w:lang w:val="en-US"/>
        </w:rPr>
        <w:t>s</w:t>
      </w:r>
      <w:r w:rsidRPr="003D662E">
        <w:rPr>
          <w:lang w:val="en-US"/>
        </w:rPr>
        <w:t xml:space="preserve"> of the Industrial Internet Reference Architecture [</w:t>
      </w:r>
      <w:r w:rsidR="002816A2">
        <w:rPr>
          <w:lang w:val="en-US"/>
        </w:rPr>
        <w:t>IIRA</w:t>
      </w:r>
      <w:r w:rsidRPr="003D662E">
        <w:rPr>
          <w:lang w:val="en-US"/>
        </w:rPr>
        <w:t>], this document can further be understood as a continuation of the usage view(point) [</w:t>
      </w:r>
      <w:r w:rsidR="00821E85">
        <w:rPr>
          <w:lang w:val="en-GB"/>
        </w:rPr>
        <w:t>SSE21</w:t>
      </w:r>
      <w:r w:rsidRPr="003D662E">
        <w:rPr>
          <w:lang w:val="en-US"/>
        </w:rPr>
        <w:t>], the functional view [</w:t>
      </w:r>
      <w:r w:rsidR="00287A00">
        <w:rPr>
          <w:lang w:val="en-GB"/>
        </w:rPr>
        <w:t>ESA+21</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Ref77062309"/>
      <w:bookmarkStart w:id="33" w:name="_Toc215827856"/>
      <w:r w:rsidRPr="003D662E">
        <w:rPr>
          <w:lang w:val="en-US"/>
        </w:rPr>
        <w:t>Stream (Data) Processing</w:t>
      </w:r>
      <w:bookmarkEnd w:id="31"/>
      <w:bookmarkEnd w:id="33"/>
    </w:p>
    <w:p w14:paraId="4515AFFC" w14:textId="1EA5387B"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w:t>
      </w:r>
      <w:r w:rsidRPr="003D662E">
        <w:rPr>
          <w:lang w:val="en-US"/>
        </w:rPr>
        <w:lastRenderedPageBreak/>
        <w:t xml:space="preserve">the </w:t>
      </w:r>
      <w:r w:rsidR="00AC0F7D">
        <w:rPr>
          <w:lang w:val="en-US"/>
        </w:rPr>
        <w:t xml:space="preserve">data ingestion frequency (overload, backpressure) and the </w:t>
      </w:r>
      <w:r w:rsidRPr="003D662E">
        <w:rPr>
          <w:lang w:val="en-US"/>
        </w:rPr>
        <w:t>(relative)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7B75F652"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3</w:t>
      </w:r>
      <w:r w:rsidRPr="003D662E">
        <w:fldChar w:fldCharType="end"/>
      </w:r>
      <w:bookmarkEnd w:id="34"/>
      <w:r w:rsidRPr="003D662E">
        <w:rPr>
          <w:lang w:val="en-US"/>
        </w:rPr>
        <w:t>: Viewing IIoT and Industry 4.0 as data streams.</w:t>
      </w:r>
    </w:p>
    <w:p w14:paraId="50B99BD9" w14:textId="1868824E"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w:t>
      </w:r>
      <w:r w:rsidR="00A477A0">
        <w:rPr>
          <w:lang w:val="en-US"/>
        </w:rPr>
        <w:t>tuples</w:t>
      </w:r>
      <w:r w:rsidR="000942DE">
        <w:rPr>
          <w:lang w:val="en-US"/>
        </w:rPr>
        <w:t>/items</w:t>
      </w:r>
      <w:r w:rsidR="00A477A0">
        <w:rPr>
          <w:lang w:val="en-US"/>
        </w:rPr>
        <w:t xml:space="preserve"> </w:t>
      </w:r>
      <w:r w:rsidRPr="003D662E">
        <w:rPr>
          <w:lang w:val="en-US"/>
        </w:rPr>
        <w:t xml:space="preserve">produced by the machine is taken up by a data transformer (e.g., preprocessing, anonymization), passed to a second transformer (e.g., </w:t>
      </w:r>
      <w:r w:rsidR="00CD1873">
        <w:rPr>
          <w:lang w:val="en-US"/>
        </w:rPr>
        <w:t>AI service</w:t>
      </w:r>
      <w:r w:rsidRPr="003D662E">
        <w:rPr>
          <w:lang w:val="en-US"/>
        </w:rPr>
        <w:t xml:space="preserv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w:t>
      </w:r>
      <w:r w:rsidR="009C7F72">
        <w:rPr>
          <w:lang w:val="en-US"/>
        </w:rPr>
        <w:t xml:space="preserve">mathematical </w:t>
      </w:r>
      <w:r w:rsidR="008F44FE" w:rsidRPr="003D662E">
        <w:rPr>
          <w:lang w:val="en-US"/>
        </w:rPr>
        <w:t xml:space="preserve">function,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70C3D2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900AA82"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w:t>
      </w:r>
      <w:r w:rsidR="001814B4">
        <w:rPr>
          <w:lang w:val="en-US"/>
        </w:rPr>
        <w:t>respective app</w:t>
      </w:r>
      <w:r w:rsidRPr="003D662E">
        <w:rPr>
          <w:lang w:val="en-US"/>
        </w:rPr>
        <w:t>. As the design of data processors and data flows will be captured in the configuration model</w:t>
      </w:r>
      <w:r w:rsidR="005E5B36">
        <w:rPr>
          <w:lang w:val="en-US"/>
        </w:rPr>
        <w:t xml:space="preserve"> of the app</w:t>
      </w:r>
      <w:r w:rsidRPr="003D662E">
        <w:rPr>
          <w:lang w:val="en-US"/>
        </w:rPr>
        <w:t xml:space="preserve">,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60B67602"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w:t>
      </w:r>
      <w:r w:rsidR="009E60B5">
        <w:rPr>
          <w:lang w:val="en-US"/>
        </w:rPr>
        <w:t xml:space="preserve">types </w:t>
      </w:r>
      <w:r w:rsidR="00AD0F9F" w:rsidRPr="003D662E">
        <w:rPr>
          <w:lang w:val="en-US"/>
        </w:rPr>
        <w:t xml:space="preserve">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xml:space="preserve">) of </w:t>
      </w:r>
      <w:r w:rsidR="007946AC">
        <w:rPr>
          <w:lang w:val="en-US"/>
        </w:rPr>
        <w:t>one or multiple</w:t>
      </w:r>
      <w:r w:rsidR="00957177" w:rsidRPr="003D662E">
        <w:rPr>
          <w:lang w:val="en-US"/>
        </w:rPr>
        <w:t xml:space="preserve"> sender</w:t>
      </w:r>
      <w:r w:rsidR="007946AC">
        <w:rPr>
          <w:lang w:val="en-US"/>
        </w:rPr>
        <w:t>s</w:t>
      </w:r>
      <w:r w:rsidR="00957177" w:rsidRPr="003D662E">
        <w:rPr>
          <w:lang w:val="en-US"/>
        </w:rPr>
        <w:t xml:space="preserve"> and potentially multiple receivers.</w:t>
      </w:r>
    </w:p>
    <w:p w14:paraId="6BB08D5C" w14:textId="06611C0A" w:rsidR="00966866" w:rsidRPr="003D662E" w:rsidRDefault="00966866" w:rsidP="00966866">
      <w:pPr>
        <w:pStyle w:val="Heading3"/>
        <w:rPr>
          <w:lang w:val="en-US"/>
        </w:rPr>
      </w:pPr>
      <w:bookmarkStart w:id="35" w:name="_Ref102805354"/>
      <w:bookmarkStart w:id="36" w:name="_Toc215827857"/>
      <w:r w:rsidRPr="003D662E">
        <w:rPr>
          <w:lang w:val="en-US"/>
        </w:rPr>
        <w:t>Asset Administration Shells</w:t>
      </w:r>
      <w:bookmarkEnd w:id="32"/>
      <w:bookmarkEnd w:id="35"/>
      <w:bookmarkEnd w:id="36"/>
    </w:p>
    <w:p w14:paraId="2F5E1B9F" w14:textId="65C1A1CF"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 xml:space="preserve">standards such as the Asset </w:t>
      </w:r>
      <w:r w:rsidRPr="003D662E">
        <w:rPr>
          <w:lang w:val="en-US"/>
        </w:rPr>
        <w:lastRenderedPageBreak/>
        <w:t>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237C8B">
        <w:rPr>
          <w:lang w:val="en-US"/>
        </w:rPr>
        <w:t xml:space="preserve">targets </w:t>
      </w:r>
      <w:r w:rsidR="005827B3" w:rsidRPr="003D662E">
        <w:rPr>
          <w:lang w:val="en-US"/>
        </w:rPr>
        <w:t xml:space="preserve">a physical or virtual </w:t>
      </w:r>
      <w:r w:rsidR="00D246F8">
        <w:rPr>
          <w:lang w:val="en-US"/>
        </w:rPr>
        <w:t>a</w:t>
      </w:r>
      <w:r w:rsidR="005827B3" w:rsidRPr="003D662E">
        <w:rPr>
          <w:lang w:val="en-US"/>
        </w:rPr>
        <w:t xml:space="preserve">sset in terms of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w:t>
      </w:r>
      <w:r w:rsidR="00287373">
        <w:rPr>
          <w:lang w:val="en-US"/>
        </w:rPr>
        <w:t xml:space="preserve">among other </w:t>
      </w:r>
      <w:r w:rsidR="00267BA3">
        <w:rPr>
          <w:lang w:val="en-US"/>
        </w:rPr>
        <w:t xml:space="preserve">kinds of </w:t>
      </w:r>
      <w:r w:rsidR="00287373">
        <w:rPr>
          <w:lang w:val="en-US"/>
        </w:rPr>
        <w:t xml:space="preserve">elements </w:t>
      </w:r>
      <w:r w:rsidR="00A36F09" w:rsidRPr="003D662E">
        <w:rPr>
          <w:lang w:val="en-US"/>
        </w:rPr>
        <w:t>of typed properties, operations and heterogeneous collections</w:t>
      </w:r>
      <w:r w:rsidR="009A33ED">
        <w:rPr>
          <w:lang w:val="en-US"/>
        </w:rPr>
        <w:t>/lists</w:t>
      </w:r>
      <w:r w:rsidR="00A36F09" w:rsidRPr="003D662E">
        <w:rPr>
          <w:lang w:val="en-US"/>
        </w:rPr>
        <w:t xml:space="preserve">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roperties and operations can be static or dynamic, whereby in the dynamic case both element types can be linked to an implementation, e.g., provided by a remote implementation server, and</w:t>
      </w:r>
      <w:r w:rsidR="00462AC6">
        <w:rPr>
          <w:lang w:val="en-US"/>
        </w:rPr>
        <w:t>,</w:t>
      </w:r>
      <w:r w:rsidR="00B06570" w:rsidRPr="003D662E">
        <w:rPr>
          <w:lang w:val="en-US"/>
        </w:rPr>
        <w:t xml:space="preserve"> thus</w:t>
      </w:r>
      <w:r w:rsidR="00462AC6">
        <w:rPr>
          <w:lang w:val="en-US"/>
        </w:rPr>
        <w:t>,</w:t>
      </w:r>
      <w:r w:rsidR="00B06570" w:rsidRPr="003D662E">
        <w:rPr>
          <w:lang w:val="en-US"/>
        </w:rPr>
        <w:t xml:space="preserve">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w:t>
      </w:r>
      <w:r w:rsidR="00C32D85">
        <w:rPr>
          <w:lang w:val="en-US"/>
        </w:rPr>
        <w:t xml:space="preserve">related </w:t>
      </w:r>
      <w:r w:rsidR="00FE5106" w:rsidRPr="003D662E">
        <w:rPr>
          <w:lang w:val="en-US"/>
        </w:rPr>
        <w:t>and integrated, e.g., to</w:t>
      </w:r>
      <w:r w:rsidR="00D202FF">
        <w:rPr>
          <w:lang w:val="en-US"/>
        </w:rPr>
        <w:t xml:space="preserve"> </w:t>
      </w:r>
      <w:r w:rsidR="00C32D85">
        <w:rPr>
          <w:lang w:val="en-US"/>
        </w:rPr>
        <w:t>link</w:t>
      </w:r>
      <w:r w:rsidR="00D202FF">
        <w:rPr>
          <w:lang w:val="en-US"/>
        </w:rPr>
        <w:t xml:space="preserve"> </w:t>
      </w:r>
      <w:r w:rsidR="00FE5106" w:rsidRPr="003D662E">
        <w:rPr>
          <w:lang w:val="en-US"/>
        </w:rPr>
        <w:t xml:space="preserve">the AAS of a device utilized by the platform into the platform AAS to </w:t>
      </w:r>
      <w:r w:rsidR="003A6460">
        <w:rPr>
          <w:lang w:val="en-US"/>
        </w:rPr>
        <w:t>provide</w:t>
      </w:r>
      <w:r w:rsidR="00FE5106" w:rsidRPr="003D662E">
        <w:rPr>
          <w:lang w:val="en-US"/>
        </w:rPr>
        <w:t xml:space="preserve">, e.g., </w:t>
      </w:r>
      <w:r w:rsidR="0070527F">
        <w:rPr>
          <w:lang w:val="en-US"/>
        </w:rPr>
        <w:t>a</w:t>
      </w:r>
      <w:r w:rsidR="00FE5106" w:rsidRPr="003D662E">
        <w:rPr>
          <w:lang w:val="en-US"/>
        </w:rPr>
        <w:t xml:space="preserve"> digital nameplate for industrial equipment [</w:t>
      </w:r>
      <w:r w:rsidR="000F1327">
        <w:rPr>
          <w:lang w:val="en-US"/>
        </w:rPr>
        <w:t>BBB+20</w:t>
      </w:r>
      <w:r w:rsidR="003A6460">
        <w:rPr>
          <w:lang w:val="en-US"/>
        </w:rPr>
        <w:t xml:space="preserve">, </w:t>
      </w:r>
      <w:r w:rsidR="000F1327">
        <w:rPr>
          <w:lang w:val="en-US"/>
        </w:rPr>
        <w:t>ZVEI-N</w:t>
      </w:r>
      <w:r w:rsidR="00FE5106" w:rsidRPr="003D662E">
        <w:rPr>
          <w:lang w:val="en-US"/>
        </w:rPr>
        <w:t>] or the documentation of the device at hands. Moreover, composite AAS can be created, representing, e.g., a complex machine consisting of AAS of the utilized components.</w:t>
      </w:r>
    </w:p>
    <w:p w14:paraId="1AB8F3AA" w14:textId="0CD59D34"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w:t>
      </w:r>
      <w:r w:rsidR="00637409">
        <w:rPr>
          <w:lang w:val="en-US"/>
        </w:rPr>
        <w:t xml:space="preserve">here </w:t>
      </w:r>
      <w:r w:rsidR="00FE17BA" w:rsidRPr="003D662E">
        <w:rPr>
          <w:lang w:val="en-US"/>
        </w:rPr>
        <w:t>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ED5CB6" w:rsidRPr="003D662E">
        <w:rPr>
          <w:lang w:val="en-US"/>
        </w:rPr>
        <w:t xml:space="preserve">Figure </w:t>
      </w:r>
      <w:r w:rsidR="00ED5CB6">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821E85">
        <w:rPr>
          <w:lang w:val="en-GB"/>
        </w:rPr>
        <w:t>SSE21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ED5CB6">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3E225BD4"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E132B4F"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007F7335">
        <w:rPr>
          <w:lang w:val="en-US"/>
        </w:rPr>
        <w:t xml:space="preserve">used for running oktoflow apps, it shall be </w:t>
      </w:r>
      <w:r w:rsidRPr="003D662E">
        <w:rPr>
          <w:lang w:val="en-US"/>
        </w:rPr>
        <w:t>described</w:t>
      </w:r>
      <w:r w:rsidR="007F7335">
        <w:rPr>
          <w:lang w:val="en-US"/>
        </w:rPr>
        <w:t>/registered</w:t>
      </w:r>
      <w:r w:rsidRPr="003D662E">
        <w:rPr>
          <w:lang w:val="en-US"/>
        </w:rPr>
        <w:t xml:space="preserve"> with </w:t>
      </w:r>
      <w:r w:rsidR="006365AC" w:rsidRPr="003D662E">
        <w:rPr>
          <w:lang w:val="en-US"/>
        </w:rPr>
        <w:t xml:space="preserve">an </w:t>
      </w:r>
      <w:r w:rsidRPr="003D662E">
        <w:rPr>
          <w:lang w:val="en-US"/>
        </w:rPr>
        <w:t>own AAS (model, sub-model or as part of joint model/sub-model)</w:t>
      </w:r>
      <w:r w:rsidR="007F7335">
        <w:rPr>
          <w:lang w:val="en-US"/>
        </w:rPr>
        <w:t>. Therefore</w:t>
      </w:r>
      <w:r w:rsidRPr="003D662E">
        <w:rPr>
          <w:lang w:val="en-US"/>
        </w:rPr>
        <w:t xml:space="preserve">, it is helpful to </w:t>
      </w:r>
      <w:r w:rsidR="006365AC" w:rsidRPr="003D662E">
        <w:rPr>
          <w:lang w:val="en-US"/>
        </w:rPr>
        <w:t xml:space="preserve">introduce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ED5CB6" w:rsidRPr="003D662E">
        <w:rPr>
          <w:lang w:val="en-US"/>
        </w:rPr>
        <w:t xml:space="preserve">Figure </w:t>
      </w:r>
      <w:r w:rsidR="00ED5CB6">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operation calls, also </w:t>
      </w:r>
      <w:r w:rsidR="00EC6B0C" w:rsidRPr="003D662E">
        <w:rPr>
          <w:lang w:val="en-US"/>
        </w:rPr>
        <w:t xml:space="preserve">to </w:t>
      </w:r>
      <w:r w:rsidR="00790E39" w:rsidRPr="003D662E">
        <w:rPr>
          <w:lang w:val="en-US"/>
        </w:rPr>
        <w:t>redirections of requests via the central server to the resource</w:t>
      </w:r>
      <w:r w:rsidR="00C93F0F">
        <w:rPr>
          <w:lang w:val="en-US"/>
        </w:rPr>
        <w:t xml:space="preserve"> (which may anyway be the default behaviour of an implementation, e.g., BaSyX2 operation delegation)</w:t>
      </w:r>
      <w:r w:rsidR="00790E39" w:rsidRPr="003D662E">
        <w:rPr>
          <w:lang w:val="en-US"/>
        </w:rPr>
        <w:t xml:space="preserv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w:t>
      </w:r>
      <w:r w:rsidR="00790E39" w:rsidRPr="003D662E">
        <w:rPr>
          <w:lang w:val="en-US"/>
        </w:rPr>
        <w:lastRenderedPageBreak/>
        <w:t xml:space="preserve">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Ref77062308"/>
      <w:bookmarkStart w:id="40" w:name="_Toc215827858"/>
      <w:r w:rsidRPr="003D662E">
        <w:rPr>
          <w:lang w:val="en-US"/>
        </w:rPr>
        <w:t>Component Interaction Overview</w:t>
      </w:r>
      <w:bookmarkEnd w:id="38"/>
      <w:bookmarkEnd w:id="40"/>
    </w:p>
    <w:p w14:paraId="193F2013" w14:textId="468C44A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ED5CB6">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ED5CB6">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ED5CB6">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171D8E4D" w14:textId="450C66A0" w:rsidR="002B7790"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w:t>
      </w:r>
      <w:r w:rsidR="0005691D">
        <w:rPr>
          <w:lang w:val="en-US"/>
        </w:rPr>
        <w:t>modeled</w:t>
      </w:r>
      <w:r w:rsidRPr="003D662E">
        <w:rPr>
          <w:lang w:val="en-US"/>
        </w:rPr>
        <w:t xml:space="preserve"> </w:t>
      </w:r>
      <w:r w:rsidR="0005691D">
        <w:rPr>
          <w:lang w:val="en-US"/>
        </w:rPr>
        <w:t xml:space="preserve">as </w:t>
      </w:r>
      <w:r w:rsidRPr="003D662E">
        <w:rPr>
          <w:lang w:val="en-US"/>
        </w:rPr>
        <w:t>a service mesh forming individual applications (we will detail how to define such a me</w:t>
      </w:r>
      <w:r w:rsidR="00C84F91">
        <w:rPr>
          <w:lang w:val="en-US"/>
        </w:rPr>
        <w:t>s</w:t>
      </w:r>
      <w:r w:rsidRPr="003D662E">
        <w:rPr>
          <w:lang w:val="en-US"/>
        </w:rPr>
        <w:t xml:space="preserve">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D5CB6">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377EE88"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5</w:t>
      </w:r>
      <w:r w:rsidRPr="003D662E">
        <w:fldChar w:fldCharType="end"/>
      </w:r>
      <w:bookmarkEnd w:id="41"/>
      <w:r w:rsidRPr="003D662E">
        <w:rPr>
          <w:lang w:val="en-US"/>
        </w:rPr>
        <w:t>: High-level component interaction for basic platform interactions.</w:t>
      </w:r>
    </w:p>
    <w:p w14:paraId="44BE63FA" w14:textId="0884D0AA" w:rsidR="002B7790" w:rsidRPr="003D662E" w:rsidRDefault="002B7790" w:rsidP="002B7790">
      <w:pPr>
        <w:pStyle w:val="ListParagraph"/>
        <w:numPr>
          <w:ilvl w:val="0"/>
          <w:numId w:val="23"/>
        </w:numPr>
        <w:jc w:val="both"/>
        <w:rPr>
          <w:lang w:val="en-US"/>
        </w:rPr>
      </w:pPr>
      <w:r w:rsidRPr="003D662E">
        <w:rPr>
          <w:lang w:val="en-US"/>
        </w:rPr>
        <w:t xml:space="preserve">At the beginning, the platform AAS-Server is running. An ECS runtime is started for a certain resource, e.g., an edge device. The ECS runtime instance then deploys its own sub-model characterizing the device with container operations and a collection of available containers (initially empty) into the platform AAS.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5</w:t>
      </w:r>
      <w:r w:rsidRPr="003D662E">
        <w:rPr>
          <w:lang w:val="en-US"/>
        </w:rPr>
        <w:fldChar w:fldCharType="end"/>
      </w:r>
      <w:r w:rsidRPr="003D662E">
        <w:rPr>
          <w:lang w:val="en-US"/>
        </w:rPr>
        <w:t xml:space="preserve">). Depending on the device, the ECS runtime may provide information about </w:t>
      </w:r>
      <w:r w:rsidRPr="003D662E">
        <w:rPr>
          <w:lang w:val="en-US"/>
        </w:rPr>
        <w:lastRenderedPageBreak/>
        <w:t>an existing device AAS or create a device AAS on its own (one particular point of openness as the device vendor may or may not provide an AAS). This information is linked from the platform AAS.</w:t>
      </w:r>
    </w:p>
    <w:p w14:paraId="570E44D0" w14:textId="77777777" w:rsidR="002B7790" w:rsidRPr="003D662E" w:rsidRDefault="002B7790" w:rsidP="002B7790">
      <w:pPr>
        <w:pStyle w:val="ListParagraph"/>
        <w:numPr>
          <w:ilvl w:val="0"/>
          <w:numId w:val="23"/>
        </w:numPr>
        <w:jc w:val="both"/>
        <w:rPr>
          <w:lang w:val="en-US"/>
        </w:rPr>
      </w:pPr>
      <w:r w:rsidRPr="003D662E">
        <w:rPr>
          <w:lang w:val="en-US"/>
        </w:rPr>
        <w:t xml:space="preserve">Via the user interface (UI), the user requests a list of available resources. The UI reads out the AAS submodel for resources including the ECS runtime instance started in step 1 and </w:t>
      </w:r>
      <w:r>
        <w:rPr>
          <w:lang w:val="en-US"/>
        </w:rPr>
        <w:t xml:space="preserve">displays </w:t>
      </w:r>
      <w:r w:rsidRPr="003D662E">
        <w:rPr>
          <w:lang w:val="en-US"/>
        </w:rPr>
        <w:t>device information including the actual resource usage. In a similar manner, further information can be obtained, e.g., the available services, the defined applications, the packaged service artifacts or the available containers.</w:t>
      </w:r>
    </w:p>
    <w:p w14:paraId="706046DA" w14:textId="2CE1E27A"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w:t>
      </w:r>
      <w:r w:rsidR="001372A4">
        <w:rPr>
          <w:lang w:val="en-US"/>
        </w:rPr>
        <w:t xml:space="preserve">pre-built </w:t>
      </w:r>
      <w:r w:rsidR="00CA4E07" w:rsidRPr="003D662E">
        <w:rPr>
          <w:lang w:val="en-US"/>
        </w:rPr>
        <w:t>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72EAEBAD"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w:t>
      </w:r>
      <w:r w:rsidR="00E469EE">
        <w:rPr>
          <w:lang w:val="en-US"/>
        </w:rPr>
        <w:t>app/</w:t>
      </w:r>
      <w:r w:rsidRPr="003D662E">
        <w:rPr>
          <w:lang w:val="en-US"/>
        </w:rPr>
        <w:t>service is known. The user requests to add a</w:t>
      </w:r>
      <w:r w:rsidR="00E469EE">
        <w:rPr>
          <w:lang w:val="en-US"/>
        </w:rPr>
        <w:t xml:space="preserve">n app </w:t>
      </w:r>
      <w:r w:rsidRPr="003D662E">
        <w:rPr>
          <w:lang w:val="en-US"/>
        </w:rPr>
        <w:t xml:space="preserve">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w:t>
      </w:r>
      <w:r w:rsidR="00E469EE">
        <w:rPr>
          <w:lang w:val="en-US"/>
        </w:rPr>
        <w:t xml:space="preserve">app, the services, and the related </w:t>
      </w:r>
      <w:r w:rsidR="00AD1AC3" w:rsidRPr="003D662E">
        <w:rPr>
          <w:lang w:val="en-US"/>
        </w:rPr>
        <w:t>service execution environment</w:t>
      </w:r>
      <w:r w:rsidR="00E469EE">
        <w:rPr>
          <w:lang w:val="en-US"/>
        </w:rPr>
        <w:t>s</w:t>
      </w:r>
      <w:r w:rsidR="00AD1AC3" w:rsidRPr="003D662E">
        <w:rPr>
          <w:lang w:val="en-US"/>
        </w:rPr>
        <w:t xml:space="preserve">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E74928E" w:rsidR="00DE3142" w:rsidRPr="003D662E" w:rsidRDefault="0056700E" w:rsidP="007245E8">
      <w:pPr>
        <w:pStyle w:val="ListParagraph"/>
        <w:numPr>
          <w:ilvl w:val="0"/>
          <w:numId w:val="23"/>
        </w:numPr>
        <w:jc w:val="both"/>
        <w:rPr>
          <w:lang w:val="en-US"/>
        </w:rPr>
      </w:pPr>
      <w:r w:rsidRPr="003D662E">
        <w:rPr>
          <w:lang w:val="en-US"/>
        </w:rPr>
        <w:t xml:space="preserve">The user requests the start of </w:t>
      </w:r>
      <w:r w:rsidR="00E66D58">
        <w:rPr>
          <w:lang w:val="en-US"/>
        </w:rPr>
        <w:t xml:space="preserve">the app, i.e., </w:t>
      </w:r>
      <w:r w:rsidRPr="003D662E">
        <w:rPr>
          <w:lang w:val="en-US"/>
        </w:rPr>
        <w:t>all services for the device addressed in the steps above</w:t>
      </w:r>
      <w:r w:rsidR="00E66D58">
        <w:rPr>
          <w:lang w:val="en-US"/>
        </w:rPr>
        <w:t xml:space="preserve"> through a deployment plan</w:t>
      </w:r>
      <w:r w:rsidRPr="003D662E">
        <w:rPr>
          <w:lang w:val="en-US"/>
        </w:rPr>
        <w:t xml:space="preserve">. </w:t>
      </w:r>
      <w:r w:rsidR="00AD1AC3" w:rsidRPr="003D662E">
        <w:rPr>
          <w:lang w:val="en-US"/>
        </w:rPr>
        <w:t xml:space="preserve">The </w:t>
      </w:r>
      <w:r w:rsidR="00066CB4">
        <w:rPr>
          <w:lang w:val="en-US"/>
        </w:rPr>
        <w:t>involved S</w:t>
      </w:r>
      <w:r w:rsidR="00AD1AC3" w:rsidRPr="003D662E">
        <w:rPr>
          <w:lang w:val="en-US"/>
        </w:rPr>
        <w:t xml:space="preserve">ervice </w:t>
      </w:r>
      <w:r w:rsidR="00066CB4">
        <w:rPr>
          <w:lang w:val="en-US"/>
        </w:rPr>
        <w:t>M</w:t>
      </w:r>
      <w:r w:rsidR="00AD1AC3" w:rsidRPr="003D662E">
        <w:rPr>
          <w:lang w:val="en-US"/>
        </w:rPr>
        <w:t>anager</w:t>
      </w:r>
      <w:r w:rsidR="00066CB4">
        <w:rPr>
          <w:lang w:val="en-US"/>
        </w:rPr>
        <w:t>s</w:t>
      </w:r>
      <w:r w:rsidR="00AD1AC3" w:rsidRPr="003D662E">
        <w:rPr>
          <w:lang w:val="en-US"/>
        </w:rPr>
        <w:t xml:space="preserve"> start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ED5CB6" w:rsidRPr="003D662E">
        <w:rPr>
          <w:lang w:val="en-US"/>
        </w:rPr>
        <w:t xml:space="preserve">Figure </w:t>
      </w:r>
      <w:r w:rsidR="00ED5CB6">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44310B2D"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w:t>
      </w:r>
      <w:r w:rsidR="0004274B">
        <w:rPr>
          <w:lang w:val="en-US"/>
        </w:rPr>
        <w:t>actual</w:t>
      </w:r>
      <w:r w:rsidR="00C46DC4" w:rsidRPr="003D662E">
        <w:rPr>
          <w:lang w:val="en-US"/>
        </w:rPr>
        <w:t xml:space="preserve">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ED5CB6" w:rsidRPr="003D662E">
        <w:rPr>
          <w:lang w:val="en-US"/>
        </w:rPr>
        <w:t xml:space="preserve">Figure </w:t>
      </w:r>
      <w:r w:rsidR="00ED5CB6">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3FDA163" w:rsidR="0001423E" w:rsidRPr="003D662E" w:rsidRDefault="008D2A76" w:rsidP="007245E8">
      <w:pPr>
        <w:pStyle w:val="ListParagraph"/>
        <w:numPr>
          <w:ilvl w:val="0"/>
          <w:numId w:val="23"/>
        </w:numPr>
        <w:jc w:val="both"/>
        <w:rPr>
          <w:lang w:val="en-US"/>
        </w:rPr>
      </w:pPr>
      <w:r w:rsidRPr="003D662E">
        <w:rPr>
          <w:lang w:val="en-US"/>
        </w:rPr>
        <w:lastRenderedPageBreak/>
        <w:t xml:space="preserve">The user requests to stop the </w:t>
      </w:r>
      <w:r w:rsidR="003218C2" w:rsidRPr="003D662E">
        <w:rPr>
          <w:lang w:val="en-US"/>
        </w:rPr>
        <w:t>running</w:t>
      </w:r>
      <w:r w:rsidRPr="003D662E">
        <w:rPr>
          <w:lang w:val="en-US"/>
        </w:rPr>
        <w:t xml:space="preserve"> </w:t>
      </w:r>
      <w:r w:rsidR="0004274B">
        <w:rPr>
          <w:lang w:val="en-US"/>
        </w:rPr>
        <w:t xml:space="preserve">app </w:t>
      </w:r>
      <w:r w:rsidR="004F20B9" w:rsidRPr="003D662E">
        <w:rPr>
          <w:lang w:val="en-US"/>
        </w:rPr>
        <w:t xml:space="preserve">via a respective operation of the </w:t>
      </w:r>
      <w:r w:rsidR="0004274B">
        <w:rPr>
          <w:lang w:val="en-US"/>
        </w:rPr>
        <w:t>UI/</w:t>
      </w:r>
      <w:r w:rsidR="004F20B9" w:rsidRPr="003D662E">
        <w:rPr>
          <w:lang w:val="en-US"/>
        </w:rPr>
        <w:t>platform AAS</w:t>
      </w:r>
      <w:r w:rsidRPr="003D662E">
        <w:rPr>
          <w:lang w:val="en-US"/>
        </w:rPr>
        <w:t>, which causes a remote method invocation to the Service Manager</w:t>
      </w:r>
      <w:r w:rsidR="0096681E">
        <w:rPr>
          <w:lang w:val="en-US"/>
        </w:rPr>
        <w:t>(s)</w:t>
      </w:r>
      <w:r w:rsidRPr="003D662E">
        <w:rPr>
          <w:lang w:val="en-US"/>
        </w:rPr>
        <w:t>. In turn, the Service Manager removes the service relations in the platform AAS and stops the service environment and the services.</w:t>
      </w:r>
    </w:p>
    <w:p w14:paraId="0DE8AEB3" w14:textId="4D5F2CC8" w:rsidR="00C45ECB" w:rsidRPr="003D662E" w:rsidRDefault="00C45ECB" w:rsidP="007245E8">
      <w:pPr>
        <w:pStyle w:val="ListParagraph"/>
        <w:numPr>
          <w:ilvl w:val="0"/>
          <w:numId w:val="23"/>
        </w:numPr>
        <w:jc w:val="both"/>
        <w:rPr>
          <w:lang w:val="en-US"/>
        </w:rPr>
      </w:pPr>
      <w:r w:rsidRPr="003D662E">
        <w:rPr>
          <w:lang w:val="en-US"/>
        </w:rPr>
        <w:t xml:space="preserve">The user </w:t>
      </w:r>
      <w:r w:rsidR="00D55F44">
        <w:rPr>
          <w:lang w:val="en-US"/>
        </w:rPr>
        <w:t>(directly or through the deployment plan) indicates</w:t>
      </w:r>
      <w:r w:rsidRPr="003D662E">
        <w:rPr>
          <w:lang w:val="en-US"/>
        </w:rPr>
        <w:t xml:space="preserve">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6A0F384D"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 xml:space="preserve">The vertical yellow dashed lines indicate a potential distribution to different logical or physical devices. Extreme cases are that all components run on the same device, e.g., for testing, or that UI, platform AAS, ECS runtime and service manager/services are installed </w:t>
      </w:r>
      <w:r w:rsidR="004F24D9">
        <w:rPr>
          <w:lang w:val="en-US"/>
        </w:rPr>
        <w:t>on</w:t>
      </w:r>
      <w:r w:rsidR="00994642" w:rsidRPr="003D662E">
        <w:rPr>
          <w:lang w:val="en-US"/>
        </w:rPr>
        <w:t xml:space="preserve"> separate devices.</w:t>
      </w:r>
    </w:p>
    <w:p w14:paraId="721A935D" w14:textId="7DDB8D7F" w:rsidR="003D580D" w:rsidRPr="003D662E" w:rsidRDefault="004F0E87" w:rsidP="009F7798">
      <w:pPr>
        <w:jc w:val="both"/>
        <w:rPr>
          <w:lang w:val="en-US"/>
        </w:rPr>
      </w:pPr>
      <w:r w:rsidRPr="003D662E">
        <w:rPr>
          <w:lang w:val="en-US"/>
        </w:rPr>
        <w:t>It is important to emphasize that the “user” in this walk-through may be a human, a</w:t>
      </w:r>
      <w:r w:rsidR="00706A01">
        <w:rPr>
          <w:lang w:val="en-US"/>
        </w:rPr>
        <w:t xml:space="preserve"> deployment plan selected in </w:t>
      </w:r>
      <w:r w:rsidRPr="003D662E">
        <w:rPr>
          <w:lang w:val="en-US"/>
        </w:rPr>
        <w:t>the UI or the platform itself acting on behalf of the user.</w:t>
      </w:r>
      <w:r w:rsidR="003563BA" w:rsidRPr="003D662E">
        <w:rPr>
          <w:lang w:val="en-US"/>
        </w:rPr>
        <w:t xml:space="preserve"> </w:t>
      </w:r>
      <w:r w:rsidR="0070100B" w:rsidRPr="003D662E">
        <w:rPr>
          <w:lang w:val="en-US"/>
        </w:rPr>
        <w:t>A</w:t>
      </w:r>
      <w:r w:rsidR="00706A01">
        <w:rPr>
          <w:lang w:val="en-US"/>
        </w:rPr>
        <w:t xml:space="preserve"> deployment plan </w:t>
      </w:r>
      <w:r w:rsidR="0070100B" w:rsidRPr="003D662E">
        <w:rPr>
          <w:lang w:val="en-US"/>
        </w:rPr>
        <w:t xml:space="preserve">lists the assignment of containers and services to resources so that the UI can execute the desired deployment </w:t>
      </w:r>
      <w:r w:rsidR="00706A01">
        <w:rPr>
          <w:lang w:val="en-US"/>
        </w:rPr>
        <w:t>automatically</w:t>
      </w:r>
      <w:r w:rsidR="0070100B" w:rsidRPr="003D662E">
        <w:rPr>
          <w:lang w:val="en-US"/>
        </w:rPr>
        <w:t xml:space="preserve">. </w:t>
      </w:r>
    </w:p>
    <w:p w14:paraId="712CACF7" w14:textId="77258C2C" w:rsidR="00966866" w:rsidRPr="003D662E" w:rsidRDefault="00966866" w:rsidP="00966866">
      <w:pPr>
        <w:pStyle w:val="Heading3"/>
        <w:rPr>
          <w:lang w:val="en-US"/>
        </w:rPr>
      </w:pPr>
      <w:bookmarkStart w:id="42" w:name="_Ref79999285"/>
      <w:bookmarkStart w:id="43" w:name="_Toc215827859"/>
      <w:r w:rsidRPr="003D662E">
        <w:rPr>
          <w:lang w:val="en-US"/>
        </w:rPr>
        <w:t>Virtual Character of the Platform</w:t>
      </w:r>
      <w:bookmarkEnd w:id="39"/>
      <w:bookmarkEnd w:id="42"/>
      <w:bookmarkEnd w:id="43"/>
    </w:p>
    <w:p w14:paraId="09C92C82" w14:textId="5C7DA6CD"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ED5CB6">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w:t>
      </w:r>
      <w:r w:rsidR="003E6E97">
        <w:rPr>
          <w:lang w:val="en-US"/>
        </w:rPr>
        <w:t>s</w:t>
      </w:r>
      <w:r w:rsidR="0060508E" w:rsidRPr="003D662E">
        <w:rPr>
          <w:lang w:val="en-US"/>
        </w:rPr>
        <w:t xml:space="preserve">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w:t>
      </w:r>
      <w:r w:rsidR="00D254A7" w:rsidRPr="003D662E">
        <w:rPr>
          <w:lang w:val="en-US"/>
        </w:rPr>
        <w:t>:</w:t>
      </w:r>
    </w:p>
    <w:p w14:paraId="330723EC" w14:textId="3059376C"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but</w:t>
      </w:r>
      <w:r w:rsidR="000E2C7C">
        <w:rPr>
          <w:lang w:val="en-US"/>
        </w:rPr>
        <w:t>, as far as we know,</w:t>
      </w:r>
      <w:r w:rsidRPr="003D662E">
        <w:rPr>
          <w:lang w:val="en-US"/>
        </w:rPr>
        <w:t xml:space="preserve">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2D70278"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w:t>
      </w:r>
      <w:r w:rsidR="00711A92">
        <w:rPr>
          <w:lang w:val="en-US"/>
        </w:rPr>
        <w:t>an</w:t>
      </w:r>
      <w:r w:rsidRPr="003D662E">
        <w:rPr>
          <w:lang w:val="en-US"/>
        </w:rPr>
        <w:t xml:space="preserve"> underlying platform into </w:t>
      </w:r>
      <w:r w:rsidR="00C123A8">
        <w:rPr>
          <w:lang w:val="en-US"/>
        </w:rPr>
        <w:t>oktoflow</w:t>
      </w:r>
      <w:r w:rsidRPr="003D662E">
        <w:rPr>
          <w:lang w:val="en-US"/>
        </w:rPr>
        <w:t xml:space="preserve">. Of course, this </w:t>
      </w:r>
      <w:r w:rsidR="00964205">
        <w:rPr>
          <w:lang w:val="en-US"/>
        </w:rPr>
        <w:t xml:space="preserve">may </w:t>
      </w:r>
      <w:r w:rsidRPr="003D662E">
        <w:rPr>
          <w:lang w:val="en-US"/>
        </w:rPr>
        <w:t>add additional overhead and in some cases a mapping may not be possible at all.</w:t>
      </w:r>
    </w:p>
    <w:p w14:paraId="703BBD1C" w14:textId="67E80567" w:rsidR="00F50225" w:rsidRPr="003D662E" w:rsidRDefault="00F50225" w:rsidP="007245E8">
      <w:pPr>
        <w:pStyle w:val="ListParagraph"/>
        <w:numPr>
          <w:ilvl w:val="0"/>
          <w:numId w:val="12"/>
        </w:numPr>
        <w:jc w:val="both"/>
        <w:rPr>
          <w:lang w:val="en-US"/>
        </w:rPr>
      </w:pPr>
      <w:bookmarkStart w:id="44" w:name="_Ref69905018"/>
      <w:r w:rsidRPr="003D662E">
        <w:rPr>
          <w:lang w:val="en-US"/>
        </w:rPr>
        <w:t>One of the other connector</w:t>
      </w:r>
      <w:r w:rsidR="005E770F">
        <w:rPr>
          <w:lang w:val="en-US"/>
        </w:rPr>
        <w:t xml:space="preserve"> types</w:t>
      </w:r>
      <w:r w:rsidRPr="003D662E">
        <w:rPr>
          <w:lang w:val="en-US"/>
        </w:rPr>
        <w:t xml:space="preserve"> provides a protocol that allows mapping the underlying platform and its operations into the </w:t>
      </w:r>
      <w:r w:rsidR="003E28B7">
        <w:rPr>
          <w:lang w:val="en-US"/>
        </w:rPr>
        <w:t>platform</w:t>
      </w:r>
      <w:r w:rsidR="009D0D04">
        <w:rPr>
          <w:lang w:val="en-US"/>
        </w:rPr>
        <w:t xml:space="preserve"> </w:t>
      </w:r>
      <w:r w:rsidRPr="003D662E">
        <w:rPr>
          <w:lang w:val="en-US"/>
        </w:rPr>
        <w:t xml:space="preserve">AAS.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59C9258F" w:rsidR="006B707E" w:rsidRPr="003D662E" w:rsidRDefault="003B3BA3" w:rsidP="006B707E">
      <w:pPr>
        <w:jc w:val="both"/>
        <w:rPr>
          <w:lang w:val="en-US"/>
        </w:rPr>
      </w:pPr>
      <w:r w:rsidRPr="003D662E">
        <w:rPr>
          <w:lang w:val="en-US"/>
        </w:rPr>
        <w:t xml:space="preserve">Besides having </w:t>
      </w:r>
      <w:r w:rsidR="00713893">
        <w:rPr>
          <w:lang w:val="en-US"/>
        </w:rPr>
        <w:t xml:space="preserve">access to </w:t>
      </w:r>
      <w:r w:rsidRPr="003D662E">
        <w:rPr>
          <w:lang w:val="en-US"/>
        </w:rPr>
        <w:t xml:space="preserve">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15827860"/>
      <w:bookmarkEnd w:id="45"/>
      <w:r w:rsidRPr="003D662E">
        <w:rPr>
          <w:lang w:val="en-US"/>
        </w:rPr>
        <w:lastRenderedPageBreak/>
        <w:t>Overall Requirements</w:t>
      </w:r>
      <w:bookmarkEnd w:id="46"/>
      <w:bookmarkEnd w:id="47"/>
    </w:p>
    <w:p w14:paraId="76923DA7" w14:textId="284AAF9B" w:rsidR="00287A00" w:rsidRDefault="00F84CAA" w:rsidP="00F84CAA">
      <w:pPr>
        <w:jc w:val="both"/>
        <w:rPr>
          <w:lang w:val="en-US"/>
        </w:rPr>
      </w:pPr>
      <w:r w:rsidRPr="003D662E">
        <w:rPr>
          <w:lang w:val="en-US"/>
        </w:rPr>
        <w:t>In general, all platform layers and components discussed below must take the following general requirements from [</w:t>
      </w:r>
      <w:r w:rsidR="00287A00">
        <w:rPr>
          <w:lang w:val="en-GB"/>
        </w:rPr>
        <w:t>ESA+21</w:t>
      </w:r>
      <w:r w:rsidRPr="003D662E">
        <w:rPr>
          <w:lang w:val="en-US"/>
        </w:rPr>
        <w:t>] into account:</w:t>
      </w:r>
    </w:p>
    <w:p w14:paraId="7DB99B32" w14:textId="35608EA3" w:rsidR="00704A44" w:rsidRPr="003D662E" w:rsidRDefault="00704A44" w:rsidP="00704A44">
      <w:pPr>
        <w:pStyle w:val="Caption"/>
        <w:jc w:val="center"/>
        <w:rPr>
          <w:lang w:val="en-US"/>
        </w:rPr>
      </w:pPr>
      <w:bookmarkStart w:id="48" w:name="_Ref57199193"/>
      <w:bookmarkStart w:id="49"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D5CB6">
        <w:rPr>
          <w:noProof/>
          <w:lang w:val="en-US"/>
        </w:rPr>
        <w:t>2</w:t>
      </w:r>
      <w:r w:rsidRPr="003D662E">
        <w:fldChar w:fldCharType="end"/>
      </w:r>
      <w:bookmarkEnd w:id="48"/>
      <w:r w:rsidRPr="003D662E">
        <w:rPr>
          <w:lang w:val="en-US"/>
        </w:rPr>
        <w:t>: General platform requirements in [</w:t>
      </w:r>
      <w:r w:rsidR="00287A00">
        <w:rPr>
          <w:lang w:val="en-GB"/>
        </w:rPr>
        <w:t>ESA+21</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5A2107"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5A2107"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5A2107"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5A2107"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5A2107"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5A2107"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5A2107"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5A2107"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5A2107"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D0E1B"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84E3FD1"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Table </w:t>
      </w:r>
      <w:r w:rsidR="00ED5CB6">
        <w:rPr>
          <w:noProof/>
          <w:lang w:val="en-US"/>
        </w:rPr>
        <w:t>2</w:t>
      </w:r>
      <w:r w:rsidRPr="003D662E">
        <w:rPr>
          <w:lang w:val="en-US"/>
        </w:rPr>
        <w:fldChar w:fldCharType="end"/>
      </w:r>
      <w:r w:rsidRPr="003D662E">
        <w:rPr>
          <w:lang w:val="en-US"/>
        </w:rPr>
        <w:t>, [</w:t>
      </w:r>
      <w:r w:rsidR="00287A00">
        <w:rPr>
          <w:lang w:val="en-GB"/>
        </w:rPr>
        <w:t>ESA+21</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287A00">
        <w:rPr>
          <w:lang w:val="en-GB"/>
        </w:rPr>
        <w:t>ESA+21</w:t>
      </w:r>
      <w:r w:rsidRPr="003D662E">
        <w:rPr>
          <w:lang w:val="en-US"/>
        </w:rPr>
        <w:t>]. To provide an overview, we discuss them here on a global level for the entire platform.</w:t>
      </w:r>
    </w:p>
    <w:p w14:paraId="2DDA46C6" w14:textId="32FC9E1E"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ED5CB6" w:rsidRPr="00ED5CB6">
        <w:rPr>
          <w:iCs/>
          <w:lang w:val="en-US"/>
        </w:rPr>
        <w:t xml:space="preserve">Table </w:t>
      </w:r>
      <w:r w:rsidR="00ED5CB6" w:rsidRPr="00ED5CB6">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in R28 do not directly apply. However, a machine pulse of 8 ms (R28)</w:t>
      </w:r>
      <w:r w:rsidR="001E3571">
        <w:rPr>
          <w:lang w:val="en-US"/>
        </w:rPr>
        <w:t xml:space="preserve">, </w:t>
      </w:r>
      <w:r w:rsidRPr="003D662E">
        <w:rPr>
          <w:lang w:val="en-US"/>
        </w:rPr>
        <w:t xml:space="preserve">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287A00">
        <w:rPr>
          <w:lang w:val="en-GB"/>
        </w:rPr>
        <w:t>ESA+21</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0C2097C7" w:rsidR="007625A5" w:rsidRPr="003D662E" w:rsidRDefault="00D67CF9" w:rsidP="00D67CF9">
      <w:pPr>
        <w:spacing w:before="160"/>
        <w:jc w:val="both"/>
        <w:rPr>
          <w:rFonts w:cstheme="minorHAnsi"/>
          <w:lang w:val="en-US"/>
        </w:rPr>
      </w:pPr>
      <w:r w:rsidRPr="003D662E">
        <w:rPr>
          <w:lang w:val="en-US"/>
        </w:rPr>
        <w:t>It is also important to recall from [</w:t>
      </w:r>
      <w:r w:rsidR="00287A00">
        <w:rPr>
          <w:lang w:val="en-GB"/>
        </w:rPr>
        <w:t>ESA+21</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287A00">
        <w:rPr>
          <w:lang w:val="en-GB"/>
        </w:rPr>
        <w:t>ESA+21</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287A00">
        <w:rPr>
          <w:lang w:val="en-GB"/>
        </w:rPr>
        <w:t>ESA+21</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3BF59522"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ED5CB6">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D0E1B"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7D0E1B"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D0E1B"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D0E1B"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D0E1B"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7D0E1B"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lastRenderedPageBreak/>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7D0E1B"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7D0E1B"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0C377A89"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w:t>
      </w:r>
      <w:r w:rsidR="00414EBB">
        <w:rPr>
          <w:noProof/>
          <w:lang w:val="en-US"/>
        </w:rPr>
        <w:t xml:space="preserve">data </w:t>
      </w:r>
      <w:r w:rsidR="00D67CF9" w:rsidRPr="003D662E">
        <w:rPr>
          <w:noProof/>
          <w:lang w:val="en-US"/>
        </w:rPr>
        <w:t xml:space="preserve">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15827861"/>
      <w:r w:rsidRPr="003D662E">
        <w:rPr>
          <w:lang w:val="en-US"/>
        </w:rPr>
        <w:t>Support Layer</w:t>
      </w:r>
      <w:bookmarkEnd w:id="52"/>
      <w:bookmarkEnd w:id="53"/>
    </w:p>
    <w:p w14:paraId="71F605EC" w14:textId="10D467E0" w:rsidR="001E6A32"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w:t>
      </w:r>
      <w:r w:rsidRPr="008907F0">
        <w:rPr>
          <w:lang w:val="en-US"/>
        </w:rPr>
        <w:t>Thus, it</w:t>
      </w:r>
      <w:r w:rsidR="00E43CD9" w:rsidRPr="008907F0">
        <w:rPr>
          <w:lang w:val="en-US"/>
        </w:rPr>
        <w:t xml:space="preserve"> i</w:t>
      </w:r>
      <w:r w:rsidRPr="008907F0">
        <w:rPr>
          <w:lang w:val="en-US"/>
        </w:rPr>
        <w:t>s more a support library than a full layer, i.e., it does not provide an own AAS</w:t>
      </w:r>
      <w:r w:rsidR="00CE316E" w:rsidRPr="008907F0">
        <w:rPr>
          <w:lang w:val="en-US"/>
        </w:rPr>
        <w:t xml:space="preserve"> representing the interface of the layer</w:t>
      </w:r>
      <w:r w:rsidRPr="008907F0">
        <w:rPr>
          <w:lang w:val="en-US"/>
        </w:rPr>
        <w:t>.</w:t>
      </w:r>
      <w:r w:rsidR="008907F0">
        <w:rPr>
          <w:lang w:val="en-US"/>
        </w:rPr>
        <w:t xml:space="preserve"> Below, we first discuss the structure of the whole layer, than it’s four main components and finally, in Section </w:t>
      </w:r>
      <w:r w:rsidR="008907F0">
        <w:rPr>
          <w:lang w:val="en-US"/>
        </w:rPr>
        <w:fldChar w:fldCharType="begin"/>
      </w:r>
      <w:r w:rsidR="008907F0">
        <w:rPr>
          <w:lang w:val="en-US"/>
        </w:rPr>
        <w:instrText xml:space="preserve"> REF _Ref88577887 \r \h </w:instrText>
      </w:r>
      <w:r w:rsidR="008907F0">
        <w:rPr>
          <w:lang w:val="en-US"/>
        </w:rPr>
      </w:r>
      <w:r w:rsidR="008907F0">
        <w:rPr>
          <w:lang w:val="en-US"/>
        </w:rPr>
        <w:fldChar w:fldCharType="separate"/>
      </w:r>
      <w:r w:rsidR="00ED5CB6">
        <w:rPr>
          <w:lang w:val="en-US"/>
        </w:rPr>
        <w:t>3.3.6</w:t>
      </w:r>
      <w:r w:rsidR="008907F0">
        <w:rPr>
          <w:lang w:val="en-US"/>
        </w:rPr>
        <w:fldChar w:fldCharType="end"/>
      </w:r>
      <w:r w:rsidR="008907F0">
        <w:rPr>
          <w:lang w:val="en-US"/>
        </w:rPr>
        <w:t xml:space="preserve"> the recommended approach to implement platform AAS as well as in Section </w:t>
      </w:r>
      <w:r w:rsidR="008907F0">
        <w:rPr>
          <w:lang w:val="en-US"/>
        </w:rPr>
        <w:fldChar w:fldCharType="begin"/>
      </w:r>
      <w:r w:rsidR="008907F0">
        <w:rPr>
          <w:lang w:val="en-US"/>
        </w:rPr>
        <w:instrText xml:space="preserve"> REF _Ref214626469 \r \h </w:instrText>
      </w:r>
      <w:r w:rsidR="008907F0">
        <w:rPr>
          <w:lang w:val="en-US"/>
        </w:rPr>
      </w:r>
      <w:r w:rsidR="008907F0">
        <w:rPr>
          <w:lang w:val="en-US"/>
        </w:rPr>
        <w:fldChar w:fldCharType="separate"/>
      </w:r>
      <w:r w:rsidR="00ED5CB6">
        <w:rPr>
          <w:lang w:val="en-US"/>
        </w:rPr>
        <w:t>3.3.7</w:t>
      </w:r>
      <w:r w:rsidR="008907F0">
        <w:rPr>
          <w:lang w:val="en-US"/>
        </w:rPr>
        <w:fldChar w:fldCharType="end"/>
      </w:r>
      <w:r w:rsidR="008907F0">
        <w:rPr>
          <w:lang w:val="en-US"/>
        </w:rPr>
        <w:t xml:space="preserve"> the plugins realized for this layer.</w:t>
      </w:r>
    </w:p>
    <w:p w14:paraId="22EF19AE" w14:textId="77777777" w:rsidR="001E6A32" w:rsidRDefault="001E6A32">
      <w:pPr>
        <w:rPr>
          <w:lang w:val="en-US"/>
        </w:rPr>
      </w:pPr>
      <w:r>
        <w:rPr>
          <w:lang w:val="en-US"/>
        </w:rPr>
        <w:br w:type="page"/>
      </w:r>
    </w:p>
    <w:p w14:paraId="6EA678E3" w14:textId="2593BDA6" w:rsidR="005632C8" w:rsidRPr="003D662E" w:rsidRDefault="005632C8" w:rsidP="005632C8">
      <w:pPr>
        <w:pStyle w:val="Heading3"/>
        <w:rPr>
          <w:lang w:val="en-US"/>
        </w:rPr>
      </w:pPr>
      <w:bookmarkStart w:id="54" w:name="_Toc215827862"/>
      <w:r>
        <w:rPr>
          <w:lang w:val="en-US"/>
        </w:rPr>
        <w:lastRenderedPageBreak/>
        <w:t>Component Structure of the Support Layer</w:t>
      </w:r>
      <w:bookmarkEnd w:id="54"/>
    </w:p>
    <w:p w14:paraId="2D248F9E" w14:textId="50E75AA1" w:rsidR="005632C8" w:rsidRDefault="005632C8" w:rsidP="006461D2">
      <w:pPr>
        <w:jc w:val="both"/>
        <w:rPr>
          <w:lang w:val="en-US"/>
        </w:rPr>
      </w:pPr>
      <w:r>
        <w:rPr>
          <w:lang w:val="en-US"/>
        </w:rPr>
        <w:t xml:space="preserve">As illustrated in </w:t>
      </w:r>
      <w:r>
        <w:rPr>
          <w:lang w:val="en-US"/>
        </w:rPr>
        <w:fldChar w:fldCharType="begin"/>
      </w:r>
      <w:r>
        <w:rPr>
          <w:lang w:val="en-US"/>
        </w:rPr>
        <w:instrText xml:space="preserve"> REF _Ref214624886 \h </w:instrText>
      </w:r>
      <w:r>
        <w:rPr>
          <w:lang w:val="en-US"/>
        </w:rPr>
      </w:r>
      <w:r>
        <w:rPr>
          <w:lang w:val="en-US"/>
        </w:rPr>
        <w:fldChar w:fldCharType="separate"/>
      </w:r>
      <w:r w:rsidR="00ED5CB6" w:rsidRPr="005632C8">
        <w:rPr>
          <w:lang w:val="en-GB"/>
        </w:rPr>
        <w:t xml:space="preserve">Figure </w:t>
      </w:r>
      <w:r w:rsidR="00ED5CB6">
        <w:rPr>
          <w:noProof/>
          <w:lang w:val="en-GB"/>
        </w:rPr>
        <w:t>6</w:t>
      </w:r>
      <w:r>
        <w:rPr>
          <w:lang w:val="en-US"/>
        </w:rPr>
        <w:fldChar w:fldCharType="end"/>
      </w:r>
      <w:r>
        <w:rPr>
          <w:lang w:val="en-US"/>
        </w:rPr>
        <w:t xml:space="preserve">, the most abstract component in the Support Layer is </w:t>
      </w:r>
      <w:r w:rsidRPr="005632C8">
        <w:rPr>
          <w:rFonts w:ascii="Consolas" w:hAnsi="Consolas"/>
          <w:lang w:val="en-US"/>
        </w:rPr>
        <w:t>support.boot</w:t>
      </w:r>
      <w:r>
        <w:rPr>
          <w:rStyle w:val="FootnoteReference"/>
          <w:rFonts w:ascii="Consolas" w:hAnsi="Consolas"/>
          <w:lang w:val="en-US"/>
        </w:rPr>
        <w:footnoteReference w:id="32"/>
      </w:r>
      <w:r>
        <w:rPr>
          <w:lang w:val="en-US"/>
        </w:rPr>
        <w:t xml:space="preserve">, which introduces the plugin mechanism and the resource loading as well as the fundamental plugin interfaces for logging, common operations, JSON and YAML. </w:t>
      </w:r>
    </w:p>
    <w:p w14:paraId="1F0E596E" w14:textId="0AB5D78B" w:rsidR="005632C8" w:rsidRDefault="005632C8" w:rsidP="005632C8">
      <w:pPr>
        <w:jc w:val="center"/>
        <w:rPr>
          <w:lang w:val="en-US"/>
        </w:rPr>
      </w:pPr>
      <w:r w:rsidRPr="005632C8">
        <w:rPr>
          <w:noProof/>
        </w:rPr>
        <w:drawing>
          <wp:inline distT="0" distB="0" distL="0" distR="0" wp14:anchorId="5A4231B1" wp14:editId="65872D8B">
            <wp:extent cx="2673136" cy="27526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6923" cy="2756594"/>
                    </a:xfrm>
                    <a:prstGeom prst="rect">
                      <a:avLst/>
                    </a:prstGeom>
                    <a:noFill/>
                    <a:ln>
                      <a:noFill/>
                    </a:ln>
                  </pic:spPr>
                </pic:pic>
              </a:graphicData>
            </a:graphic>
          </wp:inline>
        </w:drawing>
      </w:r>
    </w:p>
    <w:p w14:paraId="2A880FEA" w14:textId="2691636F" w:rsidR="005632C8" w:rsidRPr="005632C8" w:rsidRDefault="005632C8" w:rsidP="005632C8">
      <w:pPr>
        <w:pStyle w:val="Caption"/>
        <w:rPr>
          <w:lang w:val="en-GB"/>
        </w:rPr>
      </w:pPr>
      <w:bookmarkStart w:id="55" w:name="_Ref214624886"/>
      <w:r w:rsidRPr="005632C8">
        <w:rPr>
          <w:lang w:val="en-GB"/>
        </w:rPr>
        <w:t xml:space="preserve">Figure </w:t>
      </w:r>
      <w:r>
        <w:fldChar w:fldCharType="begin"/>
      </w:r>
      <w:r w:rsidRPr="005632C8">
        <w:rPr>
          <w:lang w:val="en-GB"/>
        </w:rPr>
        <w:instrText xml:space="preserve"> SEQ Figure \* ARABIC </w:instrText>
      </w:r>
      <w:r>
        <w:fldChar w:fldCharType="separate"/>
      </w:r>
      <w:r w:rsidR="00ED5CB6">
        <w:rPr>
          <w:noProof/>
          <w:lang w:val="en-GB"/>
        </w:rPr>
        <w:t>6</w:t>
      </w:r>
      <w:r>
        <w:fldChar w:fldCharType="end"/>
      </w:r>
      <w:bookmarkEnd w:id="55"/>
      <w:r w:rsidRPr="005632C8">
        <w:rPr>
          <w:lang w:val="en-GB"/>
        </w:rPr>
        <w:t>: Structure of</w:t>
      </w:r>
      <w:r>
        <w:rPr>
          <w:lang w:val="en-GB"/>
        </w:rPr>
        <w:t xml:space="preserve"> </w:t>
      </w:r>
      <w:r w:rsidRPr="005632C8">
        <w:rPr>
          <w:lang w:val="en-GB"/>
        </w:rPr>
        <w:t xml:space="preserve">the </w:t>
      </w:r>
      <w:r>
        <w:rPr>
          <w:lang w:val="en-GB"/>
        </w:rPr>
        <w:t>Support Layer, core components left and plugins right (not all plugins are connected)</w:t>
      </w:r>
    </w:p>
    <w:p w14:paraId="2212F555" w14:textId="60995B18" w:rsidR="005632C8" w:rsidRDefault="005632C8" w:rsidP="006461D2">
      <w:pPr>
        <w:jc w:val="both"/>
        <w:rPr>
          <w:lang w:val="en-US"/>
        </w:rPr>
      </w:pPr>
      <w:r>
        <w:rPr>
          <w:lang w:val="en-US"/>
        </w:rPr>
        <w:t xml:space="preserve">The </w:t>
      </w:r>
      <w:r w:rsidRPr="005632C8">
        <w:rPr>
          <w:rFonts w:ascii="Consolas" w:hAnsi="Consolas"/>
          <w:lang w:val="en-US"/>
        </w:rPr>
        <w:t>support</w:t>
      </w:r>
      <w:r>
        <w:rPr>
          <w:lang w:val="en-US"/>
        </w:rPr>
        <w:t xml:space="preserve"> component adds plugins that (partially) depend on the plugins introduced in support.boot as well as further common mechanisms. </w:t>
      </w:r>
      <w:r w:rsidRPr="005632C8">
        <w:rPr>
          <w:rFonts w:ascii="Consolas" w:hAnsi="Consolas"/>
          <w:lang w:val="en-US"/>
        </w:rPr>
        <w:t>support.aas</w:t>
      </w:r>
      <w:r>
        <w:rPr>
          <w:lang w:val="en-US"/>
        </w:rPr>
        <w:t xml:space="preserve"> defines the AAS abstraction, i.e., the plugin interface for Asset Administration Shells. Further, </w:t>
      </w:r>
      <w:r w:rsidRPr="005632C8">
        <w:rPr>
          <w:rFonts w:ascii="Consolas" w:hAnsi="Consolas"/>
          <w:lang w:val="en-US"/>
        </w:rPr>
        <w:t>support.iip-aas</w:t>
      </w:r>
      <w:r>
        <w:rPr>
          <w:lang w:val="en-US"/>
        </w:rPr>
        <w:t xml:space="preserve"> are specific AAS support functions including the AAS-based </w:t>
      </w:r>
      <w:r w:rsidR="0006694C">
        <w:rPr>
          <w:lang w:val="en-US"/>
        </w:rPr>
        <w:t xml:space="preserve">component </w:t>
      </w:r>
      <w:r>
        <w:rPr>
          <w:lang w:val="en-US"/>
        </w:rPr>
        <w:t>lifecycle support as they are used in oktoflow (already introduced in IIP-Ecosphere, thus</w:t>
      </w:r>
      <w:r w:rsidR="008907F0">
        <w:rPr>
          <w:lang w:val="en-US"/>
        </w:rPr>
        <w:t>,</w:t>
      </w:r>
      <w:r>
        <w:rPr>
          <w:lang w:val="en-US"/>
        </w:rPr>
        <w:t xml:space="preserve"> “iip”).</w:t>
      </w:r>
    </w:p>
    <w:p w14:paraId="69439DFC" w14:textId="2EAA7FDC" w:rsidR="00B82C3F" w:rsidRDefault="00B82C3F" w:rsidP="00B82C3F">
      <w:pPr>
        <w:pStyle w:val="Heading3"/>
        <w:rPr>
          <w:lang w:val="en-US"/>
        </w:rPr>
      </w:pPr>
      <w:bookmarkStart w:id="56" w:name="_Toc215827863"/>
      <w:r>
        <w:rPr>
          <w:lang w:val="en-US"/>
        </w:rPr>
        <w:t>The support.boot Component</w:t>
      </w:r>
      <w:bookmarkEnd w:id="56"/>
    </w:p>
    <w:p w14:paraId="6291CF4D" w14:textId="77777777" w:rsidR="00EE19FA" w:rsidRDefault="00D01624" w:rsidP="00EE19FA">
      <w:pPr>
        <w:rPr>
          <w:lang w:val="en-US"/>
        </w:rPr>
      </w:pPr>
      <w:r>
        <w:rPr>
          <w:lang w:val="en-US"/>
        </w:rPr>
        <w:t xml:space="preserve">The </w:t>
      </w:r>
      <w:r w:rsidRPr="00D01624">
        <w:rPr>
          <w:rFonts w:ascii="Consolas" w:hAnsi="Consolas"/>
          <w:lang w:val="en-US"/>
        </w:rPr>
        <w:t>support.boot</w:t>
      </w:r>
      <w:r>
        <w:rPr>
          <w:lang w:val="en-US"/>
        </w:rPr>
        <w:t xml:space="preserve"> component introduces the most basic mechanisms including some common functionality classes for collections, file/zip access, </w:t>
      </w:r>
      <w:r w:rsidR="00AA58E5">
        <w:rPr>
          <w:lang w:val="en-US"/>
        </w:rPr>
        <w:t xml:space="preserve">JSL, </w:t>
      </w:r>
      <w:r>
        <w:rPr>
          <w:lang w:val="en-US"/>
        </w:rPr>
        <w:t>basic network functions</w:t>
      </w:r>
      <w:r w:rsidR="00EE19FA">
        <w:rPr>
          <w:lang w:val="en-US"/>
        </w:rPr>
        <w:t>, exception-enabled functional interfaces</w:t>
      </w:r>
      <w:r>
        <w:rPr>
          <w:lang w:val="en-US"/>
        </w:rPr>
        <w:t xml:space="preserve">, etc. Moreover, this component defines the plugin interfaces for basic technical dependencies, such as common functionality, logging, YAML and JSON. </w:t>
      </w:r>
    </w:p>
    <w:p w14:paraId="630B09EA" w14:textId="5F289A59" w:rsidR="00D01624" w:rsidRPr="00EE19FA" w:rsidRDefault="00EE19FA" w:rsidP="00EE19FA">
      <w:pPr>
        <w:rPr>
          <w:lang w:val="en-GB"/>
        </w:rPr>
      </w:pPr>
      <w:r>
        <w:rPr>
          <w:lang w:val="en-GB"/>
        </w:rPr>
        <w:fldChar w:fldCharType="begin"/>
      </w:r>
      <w:r>
        <w:rPr>
          <w:lang w:val="en-GB"/>
        </w:rPr>
        <w:instrText xml:space="preserve"> REF _Ref215059769 \h </w:instrText>
      </w:r>
      <w:r>
        <w:rPr>
          <w:lang w:val="en-GB"/>
        </w:rPr>
      </w:r>
      <w:r>
        <w:rPr>
          <w:lang w:val="en-GB"/>
        </w:rPr>
        <w:fldChar w:fldCharType="separate"/>
      </w:r>
      <w:r w:rsidR="00ED5CB6" w:rsidRPr="005632C8">
        <w:rPr>
          <w:lang w:val="en-GB"/>
        </w:rPr>
        <w:t xml:space="preserve">Figure </w:t>
      </w:r>
      <w:r w:rsidR="00ED5CB6">
        <w:rPr>
          <w:noProof/>
          <w:lang w:val="en-GB"/>
        </w:rPr>
        <w:t>7</w:t>
      </w:r>
      <w:r>
        <w:rPr>
          <w:lang w:val="en-GB"/>
        </w:rPr>
        <w:fldChar w:fldCharType="end"/>
      </w:r>
      <w:r>
        <w:rPr>
          <w:lang w:val="en-GB"/>
        </w:rPr>
        <w:t xml:space="preserve"> depicts a coarse-grained summary of the structure of support.boot. </w:t>
      </w:r>
      <w:r w:rsidR="00D01624">
        <w:rPr>
          <w:lang w:val="en-US"/>
        </w:rPr>
        <w:t xml:space="preserve">Below we focus on the plugin manager, the resource loader and the task tracking realized in </w:t>
      </w:r>
      <w:r w:rsidR="00D01624" w:rsidRPr="00D01624">
        <w:rPr>
          <w:rFonts w:ascii="Consolas" w:hAnsi="Consolas"/>
          <w:lang w:val="en-US"/>
        </w:rPr>
        <w:t>support.boot</w:t>
      </w:r>
      <w:r w:rsidR="00D01624">
        <w:rPr>
          <w:lang w:val="en-US"/>
        </w:rPr>
        <w:t>.</w:t>
      </w:r>
    </w:p>
    <w:p w14:paraId="1130BC34" w14:textId="14CCF44A" w:rsidR="00516DBB" w:rsidRDefault="00730AB0" w:rsidP="00516DBB">
      <w:pPr>
        <w:jc w:val="center"/>
        <w:rPr>
          <w:lang w:val="en-US"/>
        </w:rPr>
      </w:pPr>
      <w:r w:rsidRPr="00730AB0">
        <w:rPr>
          <w:noProof/>
        </w:rPr>
        <w:lastRenderedPageBreak/>
        <w:drawing>
          <wp:inline distT="0" distB="0" distL="0" distR="0" wp14:anchorId="59F97D73" wp14:editId="7A6E7421">
            <wp:extent cx="4480972" cy="33222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841" cy="3325812"/>
                    </a:xfrm>
                    <a:prstGeom prst="rect">
                      <a:avLst/>
                    </a:prstGeom>
                    <a:noFill/>
                    <a:ln>
                      <a:noFill/>
                    </a:ln>
                  </pic:spPr>
                </pic:pic>
              </a:graphicData>
            </a:graphic>
          </wp:inline>
        </w:drawing>
      </w:r>
    </w:p>
    <w:p w14:paraId="40BBD52E" w14:textId="78FD3963" w:rsidR="00516DBB" w:rsidRPr="00FA07E1" w:rsidRDefault="00516DBB" w:rsidP="00516DBB">
      <w:pPr>
        <w:pStyle w:val="Caption"/>
        <w:rPr>
          <w:i w:val="0"/>
          <w:iCs w:val="0"/>
          <w:lang w:val="en-GB"/>
        </w:rPr>
      </w:pPr>
      <w:bookmarkStart w:id="57" w:name="_Ref215059769"/>
      <w:bookmarkStart w:id="58" w:name="_Hlk215742244"/>
      <w:r w:rsidRPr="005632C8">
        <w:rPr>
          <w:lang w:val="en-GB"/>
        </w:rPr>
        <w:t xml:space="preserve">Figure </w:t>
      </w:r>
      <w:r>
        <w:fldChar w:fldCharType="begin"/>
      </w:r>
      <w:r w:rsidRPr="005632C8">
        <w:rPr>
          <w:lang w:val="en-GB"/>
        </w:rPr>
        <w:instrText xml:space="preserve"> SEQ Figure \* ARABIC </w:instrText>
      </w:r>
      <w:r>
        <w:fldChar w:fldCharType="separate"/>
      </w:r>
      <w:r w:rsidR="00ED5CB6">
        <w:rPr>
          <w:noProof/>
          <w:lang w:val="en-GB"/>
        </w:rPr>
        <w:t>7</w:t>
      </w:r>
      <w:r>
        <w:fldChar w:fldCharType="end"/>
      </w:r>
      <w:bookmarkEnd w:id="57"/>
      <w:r w:rsidRPr="005632C8">
        <w:rPr>
          <w:lang w:val="en-GB"/>
        </w:rPr>
        <w:t xml:space="preserve">: </w:t>
      </w:r>
      <w:r>
        <w:rPr>
          <w:lang w:val="en-GB"/>
        </w:rPr>
        <w:t xml:space="preserve">Simplified </w:t>
      </w:r>
      <w:r w:rsidRPr="005632C8">
        <w:rPr>
          <w:lang w:val="en-GB"/>
        </w:rPr>
        <w:t>Structure of</w:t>
      </w:r>
      <w:r>
        <w:rPr>
          <w:lang w:val="en-GB"/>
        </w:rPr>
        <w:t xml:space="preserve"> </w:t>
      </w:r>
      <w:r w:rsidRPr="00FA07E1">
        <w:rPr>
          <w:rFonts w:ascii="Consolas" w:hAnsi="Consolas"/>
          <w:i w:val="0"/>
          <w:iCs w:val="0"/>
          <w:lang w:val="en-GB"/>
        </w:rPr>
        <w:t>support.boot</w:t>
      </w:r>
      <w:r>
        <w:rPr>
          <w:lang w:val="en-GB"/>
        </w:rPr>
        <w:t xml:space="preserve">: core implementing classes, plugin interface (lighter background), delegating frontend utility classes like </w:t>
      </w:r>
      <w:r w:rsidRPr="00FA07E1">
        <w:rPr>
          <w:rFonts w:ascii="Consolas" w:hAnsi="Consolas"/>
          <w:i w:val="0"/>
          <w:iCs w:val="0"/>
          <w:lang w:val="en-GB"/>
        </w:rPr>
        <w:t>IOUtils</w:t>
      </w:r>
      <w:r>
        <w:rPr>
          <w:lang w:val="en-GB"/>
        </w:rPr>
        <w:t>.</w:t>
      </w:r>
      <w:r w:rsidR="00FA07E1">
        <w:rPr>
          <w:i w:val="0"/>
          <w:iCs w:val="0"/>
          <w:lang w:val="en-GB"/>
        </w:rPr>
        <w:t xml:space="preserve"> </w:t>
      </w:r>
      <w:r w:rsidR="00FA07E1" w:rsidRPr="00FA07E1">
        <w:rPr>
          <w:lang w:val="en-GB"/>
        </w:rPr>
        <w:t>Plugin descriptors are not shown.</w:t>
      </w:r>
      <w:bookmarkEnd w:id="58"/>
    </w:p>
    <w:p w14:paraId="0A0877AE" w14:textId="419190B9" w:rsidR="00B82C3F" w:rsidRPr="003D662E" w:rsidRDefault="00B82C3F" w:rsidP="00B82C3F">
      <w:pPr>
        <w:pStyle w:val="Heading4"/>
        <w:rPr>
          <w:lang w:val="en-US"/>
        </w:rPr>
      </w:pPr>
      <w:r>
        <w:rPr>
          <w:lang w:val="en-US"/>
        </w:rPr>
        <w:t>Plugin</w:t>
      </w:r>
      <w:r w:rsidRPr="003D662E">
        <w:rPr>
          <w:lang w:val="en-US"/>
        </w:rPr>
        <w:t xml:space="preserve"> </w:t>
      </w:r>
      <w:r w:rsidR="008907F0">
        <w:rPr>
          <w:lang w:val="en-US"/>
        </w:rPr>
        <w:t xml:space="preserve">Manager </w:t>
      </w:r>
    </w:p>
    <w:p w14:paraId="2B13BE36" w14:textId="1407F657" w:rsidR="005E342C" w:rsidRDefault="00B82C3F" w:rsidP="00B82C3F">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implementation BaSyx. To prevent </w:t>
      </w:r>
      <w:r w:rsidR="00740D29">
        <w:rPr>
          <w:lang w:val="en-US"/>
        </w:rPr>
        <w:t>that the development of oktoflow and oktoflow apps is forced by external configurations to certain dependency versions (the opposite direction is not realistic)</w:t>
      </w:r>
      <w:r>
        <w:rPr>
          <w:lang w:val="en-US"/>
        </w:rPr>
        <w:t>, we introduced a simple plugin management mechanism in version 0.</w:t>
      </w:r>
      <w:r w:rsidR="002C0854">
        <w:rPr>
          <w:lang w:val="en-US"/>
        </w:rPr>
        <w:t>8</w:t>
      </w:r>
      <w:r>
        <w:rPr>
          <w:lang w:val="en-US"/>
        </w:rPr>
        <w:t xml:space="preserve">. Although proven implementations of such capabilities do exist, e.g., OSGi, </w:t>
      </w:r>
      <w:r w:rsidR="00FE4D40">
        <w:rPr>
          <w:lang w:val="en-US"/>
        </w:rPr>
        <w:t xml:space="preserve">and to prevent unpredictable conflicts with actually used and future dependencies, </w:t>
      </w:r>
      <w:r>
        <w:rPr>
          <w:lang w:val="en-US"/>
        </w:rPr>
        <w:t xml:space="preserve">we decided </w:t>
      </w:r>
      <w:r w:rsidR="00FE4D40">
        <w:rPr>
          <w:lang w:val="en-US"/>
        </w:rPr>
        <w:t xml:space="preserve">to rely </w:t>
      </w:r>
      <w:r>
        <w:rPr>
          <w:lang w:val="en-US"/>
        </w:rPr>
        <w:t xml:space="preserve">on a rather, simple </w:t>
      </w:r>
      <w:r w:rsidR="00743C48">
        <w:rPr>
          <w:lang w:val="en-US"/>
        </w:rPr>
        <w:t>classloader</w:t>
      </w:r>
      <w:r>
        <w:rPr>
          <w:lang w:val="en-US"/>
        </w:rPr>
        <w:t>-based mechanism based on two JSL descriptors</w:t>
      </w:r>
      <w:r w:rsidR="005E342C">
        <w:rPr>
          <w:lang w:val="en-US"/>
        </w:rPr>
        <w:t>.</w:t>
      </w:r>
    </w:p>
    <w:p w14:paraId="7E2ACB22" w14:textId="723D6A9F" w:rsidR="00B82C3F" w:rsidRDefault="005E342C" w:rsidP="00B82C3F">
      <w:pPr>
        <w:jc w:val="both"/>
        <w:rPr>
          <w:lang w:val="en-US"/>
        </w:rPr>
      </w:pPr>
      <w:r>
        <w:rPr>
          <w:lang w:val="en-US"/>
        </w:rPr>
        <w:t>These are t</w:t>
      </w:r>
      <w:r w:rsidR="00277216">
        <w:rPr>
          <w:lang w:val="en-US"/>
        </w:rPr>
        <w:t xml:space="preserve">he </w:t>
      </w:r>
      <w:r w:rsidR="00277216" w:rsidRPr="00713E60">
        <w:rPr>
          <w:rFonts w:ascii="Consolas" w:hAnsi="Consolas"/>
          <w:lang w:val="en-US"/>
        </w:rPr>
        <w:t>PluginSetupDescriptor</w:t>
      </w:r>
      <w:r w:rsidR="00277216">
        <w:rPr>
          <w:lang w:val="en-US"/>
        </w:rPr>
        <w:t xml:space="preserve">, which creates the plugin classloader and the </w:t>
      </w:r>
      <w:r w:rsidR="00277216" w:rsidRPr="00713E60">
        <w:rPr>
          <w:rFonts w:ascii="Consolas" w:hAnsi="Consolas"/>
          <w:lang w:val="en-US"/>
        </w:rPr>
        <w:t>PluginDescriptor</w:t>
      </w:r>
      <w:r w:rsidR="00277216">
        <w:rPr>
          <w:lang w:val="en-US"/>
        </w:rPr>
        <w:t xml:space="preserve">, which creates specific instances of the plugin. The classpath of a plugin may rely on common components of underlying architectural layers, but not of higher layers, alternative components or other plugins (see also architectural rule </w:t>
      </w:r>
      <w:r w:rsidR="00277216">
        <w:rPr>
          <w:lang w:val="en-US"/>
        </w:rPr>
        <w:fldChar w:fldCharType="begin"/>
      </w:r>
      <w:r w:rsidR="00277216">
        <w:rPr>
          <w:lang w:val="en-US"/>
        </w:rPr>
        <w:instrText xml:space="preserve"> REF _Ref69904920 \r \h </w:instrText>
      </w:r>
      <w:r w:rsidR="00277216">
        <w:rPr>
          <w:lang w:val="en-US"/>
        </w:rPr>
      </w:r>
      <w:r w:rsidR="00277216">
        <w:rPr>
          <w:lang w:val="en-US"/>
        </w:rPr>
        <w:fldChar w:fldCharType="separate"/>
      </w:r>
      <w:r w:rsidR="00ED5CB6">
        <w:rPr>
          <w:lang w:val="en-US"/>
        </w:rPr>
        <w:t>C1</w:t>
      </w:r>
      <w:r w:rsidR="00277216">
        <w:rPr>
          <w:lang w:val="en-US"/>
        </w:rPr>
        <w:fldChar w:fldCharType="end"/>
      </w:r>
      <w:r w:rsidR="00277216">
        <w:rPr>
          <w:lang w:val="en-US"/>
        </w:rPr>
        <w:t xml:space="preserve">). </w:t>
      </w:r>
      <w:r w:rsidR="00B82C3F">
        <w:rPr>
          <w:lang w:val="en-US"/>
        </w:rPr>
        <w:t xml:space="preserve">The </w:t>
      </w:r>
      <w:r w:rsidR="00B82C3F" w:rsidRPr="004519DF">
        <w:rPr>
          <w:rFonts w:ascii="Consolas" w:hAnsi="Consolas"/>
          <w:lang w:val="en-US"/>
        </w:rPr>
        <w:t>PluginManager</w:t>
      </w:r>
      <w:r w:rsidR="00B82C3F">
        <w:rPr>
          <w:lang w:val="en-US"/>
        </w:rPr>
        <w:t xml:space="preserve"> loads these descriptors and makes instances available through unique plugin identifier names declared by the plugins. </w:t>
      </w:r>
      <w:r>
        <w:rPr>
          <w:lang w:val="en-US"/>
        </w:rPr>
        <w:t xml:space="preserve">Plugins may have a single identifier as well as multiple alternative identifiers, which eases migration from classname based instance creation of the previous platform version to plugins in this version. </w:t>
      </w:r>
      <w:r w:rsidR="00B82C3F">
        <w:rPr>
          <w:lang w:val="en-US"/>
        </w:rPr>
        <w:t xml:space="preserve">Different forms of </w:t>
      </w:r>
      <w:r w:rsidR="00B82C3F" w:rsidRPr="0031536E">
        <w:rPr>
          <w:rFonts w:ascii="Consolas" w:hAnsi="Consolas"/>
          <w:lang w:val="en-US"/>
        </w:rPr>
        <w:t>PluginSetupDescriptor</w:t>
      </w:r>
      <w:r w:rsidR="00B82C3F">
        <w:rPr>
          <w:lang w:val="en-US"/>
        </w:rPr>
        <w:t xml:space="preserve"> do exist, most are based on a persisted list of dependencies created during the build process of the plugin. Some example descriptors</w:t>
      </w:r>
      <w:r>
        <w:rPr>
          <w:lang w:val="en-US"/>
        </w:rPr>
        <w:t xml:space="preserve"> are:</w:t>
      </w:r>
      <w:r w:rsidR="00B82C3F">
        <w:rPr>
          <w:lang w:val="en-US"/>
        </w:rPr>
        <w:t xml:space="preserve"> </w:t>
      </w:r>
      <w:r>
        <w:rPr>
          <w:lang w:val="en-US"/>
        </w:rPr>
        <w:t>L</w:t>
      </w:r>
      <w:r w:rsidR="00B82C3F">
        <w:rPr>
          <w:lang w:val="en-US"/>
        </w:rPr>
        <w:t>oad</w:t>
      </w:r>
      <w:r>
        <w:rPr>
          <w:lang w:val="en-US"/>
        </w:rPr>
        <w:t>ing</w:t>
      </w:r>
      <w:r w:rsidR="00B82C3F">
        <w:rPr>
          <w:lang w:val="en-US"/>
        </w:rPr>
        <w:t xml:space="preserve"> </w:t>
      </w:r>
      <w:r>
        <w:rPr>
          <w:lang w:val="en-US"/>
        </w:rPr>
        <w:t xml:space="preserve">of </w:t>
      </w:r>
      <w:r w:rsidR="00B82C3F">
        <w:rPr>
          <w:lang w:val="en-US"/>
        </w:rPr>
        <w:t>unpacked plugins from the file system (</w:t>
      </w:r>
      <w:r w:rsidR="00B82C3F" w:rsidRPr="00372250">
        <w:rPr>
          <w:rFonts w:ascii="Consolas" w:hAnsi="Consolas"/>
          <w:lang w:val="en-US"/>
        </w:rPr>
        <w:t>FolderClasspathPluginSetupDescriptor</w:t>
      </w:r>
      <w:r w:rsidR="00B82C3F">
        <w:rPr>
          <w:lang w:val="en-US"/>
        </w:rPr>
        <w:t>)</w:t>
      </w:r>
      <w:r>
        <w:rPr>
          <w:lang w:val="en-US"/>
        </w:rPr>
        <w:t>,</w:t>
      </w:r>
      <w:r w:rsidR="00B82C3F">
        <w:rPr>
          <w:lang w:val="en-US"/>
        </w:rPr>
        <w:t xml:space="preserve"> from already loaded classpath resources or </w:t>
      </w:r>
      <w:r>
        <w:rPr>
          <w:lang w:val="en-US"/>
        </w:rPr>
        <w:t xml:space="preserve">from </w:t>
      </w:r>
      <w:r w:rsidR="00B82C3F">
        <w:rPr>
          <w:lang w:val="en-US"/>
        </w:rPr>
        <w:t>FAT</w:t>
      </w:r>
      <w:r w:rsidR="008113D4">
        <w:rPr>
          <w:rStyle w:val="FootnoteReference"/>
          <w:lang w:val="en-US"/>
        </w:rPr>
        <w:footnoteReference w:id="33"/>
      </w:r>
      <w:r w:rsidR="00B82C3F">
        <w:rPr>
          <w:lang w:val="en-US"/>
        </w:rPr>
        <w:t xml:space="preserve"> plugin assemblies</w:t>
      </w:r>
      <w:r>
        <w:rPr>
          <w:lang w:val="en-US"/>
        </w:rPr>
        <w:t xml:space="preserve"> containing a</w:t>
      </w:r>
      <w:r w:rsidR="008C3D89">
        <w:rPr>
          <w:lang w:val="en-US"/>
        </w:rPr>
        <w:t>n extended</w:t>
      </w:r>
      <w:r w:rsidR="00B82C3F">
        <w:rPr>
          <w:lang w:val="en-US"/>
        </w:rPr>
        <w:t xml:space="preserve"> classpath file (</w:t>
      </w:r>
      <w:r w:rsidR="00B82C3F" w:rsidRPr="00372250">
        <w:rPr>
          <w:rFonts w:ascii="Consolas" w:hAnsi="Consolas"/>
          <w:lang w:val="en-US"/>
        </w:rPr>
        <w:t>ResourceClasspathPluginSetupDescriptor</w:t>
      </w:r>
      <w:r w:rsidR="00B82C3F">
        <w:rPr>
          <w:lang w:val="en-US"/>
        </w:rPr>
        <w:t xml:space="preserve">). </w:t>
      </w:r>
      <w:r w:rsidR="008C3D89">
        <w:rPr>
          <w:lang w:val="en-US"/>
        </w:rPr>
        <w:t>For installation</w:t>
      </w:r>
      <w:r w:rsidR="00B82C3F">
        <w:rPr>
          <w:lang w:val="en-US"/>
        </w:rPr>
        <w:t xml:space="preserve">, the platform instantiation shall </w:t>
      </w:r>
      <w:r w:rsidR="008C3D89">
        <w:rPr>
          <w:lang w:val="en-US"/>
        </w:rPr>
        <w:t xml:space="preserve">obtain and unpack </w:t>
      </w:r>
      <w:r w:rsidR="00B82C3F">
        <w:rPr>
          <w:lang w:val="en-US"/>
        </w:rPr>
        <w:t xml:space="preserve">the </w:t>
      </w:r>
      <w:r w:rsidR="008C3D89">
        <w:rPr>
          <w:lang w:val="en-US"/>
        </w:rPr>
        <w:t>plugins as determined by the configuration model so that the setup descriptors (as determined in the respective extended classpath file) can take them up</w:t>
      </w:r>
      <w:r w:rsidR="00B82C3F">
        <w:rPr>
          <w:lang w:val="en-US"/>
        </w:rPr>
        <w:t xml:space="preserve">. </w:t>
      </w:r>
    </w:p>
    <w:p w14:paraId="75B24C8F" w14:textId="6F7AC3D0" w:rsidR="005E342C" w:rsidRDefault="005E342C" w:rsidP="005E342C">
      <w:pPr>
        <w:jc w:val="both"/>
        <w:rPr>
          <w:lang w:val="en-US"/>
        </w:rPr>
      </w:pPr>
      <w:r>
        <w:rPr>
          <w:lang w:val="en-US"/>
        </w:rPr>
        <w:t xml:space="preserve">This combination </w:t>
      </w:r>
      <w:r w:rsidR="00C254E6">
        <w:rPr>
          <w:lang w:val="en-US"/>
        </w:rPr>
        <w:t xml:space="preserve">of JSL descriptors </w:t>
      </w:r>
      <w:r>
        <w:rPr>
          <w:lang w:val="en-US"/>
        </w:rPr>
        <w:t>allows for:</w:t>
      </w:r>
    </w:p>
    <w:p w14:paraId="542FF313" w14:textId="77777777" w:rsidR="005E342C" w:rsidRDefault="005E342C" w:rsidP="005E342C">
      <w:pPr>
        <w:pStyle w:val="ListParagraph"/>
        <w:numPr>
          <w:ilvl w:val="0"/>
          <w:numId w:val="57"/>
        </w:numPr>
        <w:jc w:val="both"/>
        <w:rPr>
          <w:lang w:val="en-US"/>
        </w:rPr>
      </w:pPr>
      <w:r>
        <w:rPr>
          <w:lang w:val="en-US"/>
        </w:rPr>
        <w:lastRenderedPageBreak/>
        <w:t>Separate, priority-based class loading for isolating plugins that require potentially conflicting dependencies.</w:t>
      </w:r>
    </w:p>
    <w:p w14:paraId="4E8CF3BF" w14:textId="77777777" w:rsidR="005E342C" w:rsidRDefault="005E342C" w:rsidP="005E342C">
      <w:pPr>
        <w:pStyle w:val="ListParagraph"/>
        <w:numPr>
          <w:ilvl w:val="0"/>
          <w:numId w:val="57"/>
        </w:numPr>
        <w:jc w:val="both"/>
        <w:rPr>
          <w:lang w:val="en-US"/>
        </w:rPr>
      </w:pPr>
      <w:r>
        <w:rPr>
          <w:lang w:val="en-US"/>
        </w:rPr>
        <w:t>Limited class loading while running the plugin as an own JVM process, e.g., in case of server instances with heavily conflicting dependencies.</w:t>
      </w:r>
    </w:p>
    <w:p w14:paraId="106FCA0B" w14:textId="77777777" w:rsidR="005E342C" w:rsidRDefault="005E342C" w:rsidP="005E342C">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priority classloading while others use plugins internally or are free of conflicts.</w:t>
      </w:r>
    </w:p>
    <w:p w14:paraId="7474F2A8" w14:textId="6B958F9A" w:rsidR="006B7A01" w:rsidRPr="006B7A01" w:rsidRDefault="0081728C" w:rsidP="006B7A01">
      <w:pPr>
        <w:jc w:val="both"/>
        <w:rPr>
          <w:lang w:val="en-US"/>
        </w:rPr>
      </w:pPr>
      <w:r>
        <w:rPr>
          <w:lang w:val="en-US"/>
        </w:rPr>
        <w:t xml:space="preserve">Java class loaders are organized hierarchically and typically the class loader of the actual class also loaded the application, i.e., may be suitable as parent for isolated class loading. However, this is not always correct as, e.g., in server environments sometimes the </w:t>
      </w:r>
      <w:r w:rsidR="00F64970">
        <w:rPr>
          <w:lang w:val="en-US"/>
        </w:rPr>
        <w:t>so-called</w:t>
      </w:r>
      <w:r>
        <w:rPr>
          <w:lang w:val="en-US"/>
        </w:rPr>
        <w:t xml:space="preserve"> context class loader represents the application class loader. To select the correct class loader, the class </w:t>
      </w:r>
      <w:r w:rsidRPr="00BA0F2B">
        <w:rPr>
          <w:rFonts w:ascii="Consolas" w:hAnsi="Consolas"/>
          <w:lang w:val="en-US"/>
        </w:rPr>
        <w:t>PluginSetup</w:t>
      </w:r>
      <w:r>
        <w:rPr>
          <w:lang w:val="en-US"/>
        </w:rPr>
        <w:t xml:space="preserve"> defines the class loader for oktoflow. Dependent on the startup, e.g., of apps, this class loader may be re-defined adequately and shall be used for any dynamic loading operations.</w:t>
      </w:r>
    </w:p>
    <w:p w14:paraId="3CAB8249" w14:textId="252021C2" w:rsidR="00BA0F2B" w:rsidRPr="003D662E" w:rsidRDefault="00BA0F2B" w:rsidP="00BA0F2B">
      <w:pPr>
        <w:pStyle w:val="Heading4"/>
        <w:rPr>
          <w:lang w:val="en-US"/>
        </w:rPr>
      </w:pPr>
      <w:bookmarkStart w:id="59" w:name="_Ref108000040"/>
      <w:r>
        <w:rPr>
          <w:lang w:val="en-US"/>
        </w:rPr>
        <w:t>JSL support</w:t>
      </w:r>
    </w:p>
    <w:p w14:paraId="0A857378" w14:textId="4FB91D55" w:rsidR="00BA0F2B" w:rsidRPr="00BA0F2B" w:rsidRDefault="00BA0F2B" w:rsidP="00BA0F2B">
      <w:pPr>
        <w:pStyle w:val="Heading4"/>
        <w:numPr>
          <w:ilvl w:val="0"/>
          <w:numId w:val="0"/>
        </w:numPr>
        <w:rPr>
          <w:rFonts w:asciiTheme="minorHAnsi" w:eastAsiaTheme="minorHAnsi" w:hAnsiTheme="minorHAnsi" w:cstheme="minorBidi"/>
          <w:i w:val="0"/>
          <w:iCs w:val="0"/>
          <w:color w:val="auto"/>
          <w:lang w:val="en-US"/>
        </w:rPr>
      </w:pPr>
      <w:r>
        <w:rPr>
          <w:rFonts w:asciiTheme="minorHAnsi" w:eastAsiaTheme="minorHAnsi" w:hAnsiTheme="minorHAnsi" w:cstheme="minorBidi"/>
          <w:i w:val="0"/>
          <w:iCs w:val="0"/>
          <w:color w:val="auto"/>
          <w:lang w:val="en-US"/>
        </w:rPr>
        <w:t xml:space="preserve">Initially to cope with different versions of JSL in different JDK implementations, we created a set of utility methods in the class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 xml:space="preserve">. Since the introduction of the plugin mechanism, the class loader to be used for JSL is also taken from </w:t>
      </w:r>
      <w:r w:rsidRPr="00BA0F2B">
        <w:rPr>
          <w:rFonts w:ascii="Consolas" w:eastAsiaTheme="minorHAnsi" w:hAnsi="Consolas" w:cstheme="minorBidi"/>
          <w:i w:val="0"/>
          <w:iCs w:val="0"/>
          <w:color w:val="auto"/>
          <w:lang w:val="en-US"/>
        </w:rPr>
        <w:t>PluginSetup</w:t>
      </w:r>
      <w:r>
        <w:rPr>
          <w:rFonts w:asciiTheme="minorHAnsi" w:eastAsiaTheme="minorHAnsi" w:hAnsiTheme="minorHAnsi" w:cstheme="minorBidi"/>
          <w:i w:val="0"/>
          <w:iCs w:val="0"/>
          <w:color w:val="auto"/>
          <w:lang w:val="en-US"/>
        </w:rPr>
        <w:t xml:space="preserve">, i.e., all service loaders in the platform shall be created via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w:t>
      </w:r>
    </w:p>
    <w:p w14:paraId="00BA8A6D" w14:textId="0D3A240B" w:rsidR="00B82C3F" w:rsidRPr="003D662E" w:rsidRDefault="00B82C3F" w:rsidP="00B82C3F">
      <w:pPr>
        <w:pStyle w:val="Heading4"/>
        <w:rPr>
          <w:lang w:val="en-US"/>
        </w:rPr>
      </w:pPr>
      <w:r w:rsidRPr="003D662E">
        <w:rPr>
          <w:lang w:val="en-US"/>
        </w:rPr>
        <w:t xml:space="preserve">Resource </w:t>
      </w:r>
      <w:bookmarkEnd w:id="59"/>
      <w:r w:rsidR="008907F0">
        <w:rPr>
          <w:lang w:val="en-US"/>
        </w:rPr>
        <w:t>Loader</w:t>
      </w:r>
    </w:p>
    <w:p w14:paraId="0F5D3711" w14:textId="0FBE1C3C" w:rsidR="00B82C3F" w:rsidRPr="003D662E" w:rsidRDefault="00B82C3F" w:rsidP="00B82C3F">
      <w:pPr>
        <w:jc w:val="both"/>
        <w:rPr>
          <w:lang w:val="en-US"/>
        </w:rPr>
      </w:pPr>
      <w:r w:rsidRPr="003D662E">
        <w:rPr>
          <w:lang w:val="en-US"/>
        </w:rPr>
        <w:t xml:space="preserve">In many cases, </w:t>
      </w:r>
      <w:r w:rsidR="00C254E6">
        <w:rPr>
          <w:lang w:val="en-US"/>
        </w:rPr>
        <w:t xml:space="preserve">platform components </w:t>
      </w:r>
      <w:r w:rsidRPr="003D662E">
        <w:rPr>
          <w:lang w:val="en-US"/>
        </w:rPr>
        <w:t xml:space="preserve">rely on </w:t>
      </w:r>
      <w:r w:rsidR="000D7680">
        <w:rPr>
          <w:lang w:val="en-US"/>
        </w:rPr>
        <w:t>(</w:t>
      </w:r>
      <w:r w:rsidRPr="003D662E">
        <w:rPr>
          <w:lang w:val="en-US"/>
        </w:rPr>
        <w:t>file</w:t>
      </w:r>
      <w:r w:rsidR="000D7680">
        <w:rPr>
          <w:lang w:val="en-US"/>
        </w:rPr>
        <w:t>)</w:t>
      </w:r>
      <w:r w:rsidRPr="003D662E">
        <w:rPr>
          <w:lang w:val="en-US"/>
        </w:rPr>
        <w:t xml:space="preserve"> resources that must be resolved and loaded at runtime. In Java, this usually happens via the class loader</w:t>
      </w:r>
      <w:r w:rsidR="000D7680">
        <w:rPr>
          <w:lang w:val="en-US"/>
        </w:rPr>
        <w:t xml:space="preserve"> (in oktoflow the one in </w:t>
      </w:r>
      <w:r w:rsidR="000D7680" w:rsidRPr="000D7680">
        <w:rPr>
          <w:rFonts w:ascii="Consolas" w:hAnsi="Consolas"/>
          <w:lang w:val="en-US"/>
        </w:rPr>
        <w:t>PluginSetup</w:t>
      </w:r>
      <w:r w:rsidR="000D7680">
        <w:rPr>
          <w:lang w:val="en-US"/>
        </w:rPr>
        <w:t>)</w:t>
      </w:r>
      <w:r w:rsidRPr="003D662E">
        <w:rPr>
          <w:lang w:val="en-US"/>
        </w:rPr>
        <w:t>, i.e., Java archive files (</w:t>
      </w:r>
      <w:r w:rsidR="00456370">
        <w:rPr>
          <w:lang w:val="en-US"/>
        </w:rPr>
        <w:t>JARs</w:t>
      </w:r>
      <w:r w:rsidRPr="003D662E">
        <w:rPr>
          <w:lang w:val="en-US"/>
        </w:rPr>
        <w:t xml:space="preserve">) contain such resource files and the Java class loading mechanism provides </w:t>
      </w:r>
      <w:r w:rsidR="00847E23">
        <w:rPr>
          <w:lang w:val="en-US"/>
        </w:rPr>
        <w:t xml:space="preserve">transparent </w:t>
      </w:r>
      <w:r w:rsidRPr="003D662E">
        <w:rPr>
          <w:lang w:val="en-US"/>
        </w:rPr>
        <w:t xml:space="preserve">access to them. However, besides the standard path starting at the root of </w:t>
      </w:r>
      <w:r w:rsidR="008113D4">
        <w:rPr>
          <w:lang w:val="en-US"/>
        </w:rPr>
        <w:t xml:space="preserve">such an </w:t>
      </w:r>
      <w:r w:rsidRPr="003D662E">
        <w:rPr>
          <w:lang w:val="en-US"/>
        </w:rPr>
        <w:t xml:space="preserve">archive file, in some cases the packaging of </w:t>
      </w:r>
      <w:r w:rsidR="008113D4">
        <w:rPr>
          <w:lang w:val="en-US"/>
        </w:rPr>
        <w:t xml:space="preserve">FAT </w:t>
      </w:r>
      <w:r w:rsidRPr="003D662E">
        <w:rPr>
          <w:lang w:val="en-US"/>
        </w:rPr>
        <w:t>JARs</w:t>
      </w:r>
      <w:r w:rsidR="008113D4">
        <w:rPr>
          <w:lang w:val="en-US"/>
        </w:rPr>
        <w:t xml:space="preserve"> </w:t>
      </w:r>
      <w:r w:rsidRPr="003D662E">
        <w:rPr>
          <w:lang w:val="en-US"/>
        </w:rPr>
        <w:t xml:space="preserve">may dictate further paths. In the platform, </w:t>
      </w:r>
      <w:r w:rsidR="00FA1BFB">
        <w:rPr>
          <w:lang w:val="en-US"/>
        </w:rPr>
        <w:t xml:space="preserve">FAT JARs </w:t>
      </w:r>
      <w:r w:rsidR="006346FA">
        <w:rPr>
          <w:lang w:val="en-US"/>
        </w:rPr>
        <w:t xml:space="preserve">are an alternative for packing </w:t>
      </w:r>
      <w:r w:rsidR="00FA1BFB">
        <w:rPr>
          <w:lang w:val="en-US"/>
        </w:rPr>
        <w:t xml:space="preserve">app </w:t>
      </w:r>
      <w:r w:rsidRPr="003D662E">
        <w:rPr>
          <w:lang w:val="en-US"/>
        </w:rPr>
        <w:t xml:space="preserve">services into service artifacts. As an unknown number of additional resolution strategies may be required, </w:t>
      </w:r>
      <w:r w:rsidRPr="006C08BA">
        <w:rPr>
          <w:rFonts w:ascii="Consolas" w:hAnsi="Consolas"/>
          <w:lang w:val="en-US"/>
        </w:rPr>
        <w:t>support</w:t>
      </w:r>
      <w:r w:rsidR="006C08BA" w:rsidRPr="006C08BA">
        <w:rPr>
          <w:rFonts w:ascii="Consolas" w:hAnsi="Consolas"/>
          <w:lang w:val="en-US"/>
        </w:rPr>
        <w:t>.boot</w:t>
      </w:r>
      <w:r w:rsidR="006C08BA">
        <w:rPr>
          <w:lang w:val="en-US"/>
        </w:rPr>
        <w:t xml:space="preserve"> realizes the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 All platform components are encouraged to utilize the </w:t>
      </w:r>
      <w:r w:rsidRPr="003D662E">
        <w:rPr>
          <w:rFonts w:ascii="Consolas" w:hAnsi="Consolas"/>
          <w:lang w:val="en-US"/>
        </w:rPr>
        <w:t>ResourceLoader</w:t>
      </w:r>
      <w:r w:rsidRPr="003D662E">
        <w:rPr>
          <w:lang w:val="en-US"/>
        </w:rPr>
        <w:t xml:space="preserve"> or to contribute required resolution strategies.</w:t>
      </w:r>
    </w:p>
    <w:p w14:paraId="6C527CE5" w14:textId="3A980E11" w:rsidR="008907F0" w:rsidRPr="008907F0" w:rsidRDefault="008907F0" w:rsidP="008907F0">
      <w:pPr>
        <w:pStyle w:val="Heading4"/>
        <w:rPr>
          <w:lang w:val="en-US"/>
        </w:rPr>
      </w:pPr>
      <w:bookmarkStart w:id="60" w:name="_Ref116400571"/>
      <w:r w:rsidRPr="003D662E">
        <w:rPr>
          <w:lang w:val="en-US"/>
        </w:rPr>
        <w:t xml:space="preserve">Task Tracking </w:t>
      </w:r>
      <w:bookmarkEnd w:id="60"/>
    </w:p>
    <w:p w14:paraId="5CB3215E" w14:textId="38467C48" w:rsidR="00AF2B98" w:rsidRPr="003D662E" w:rsidRDefault="008907F0" w:rsidP="00AF2B98">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w:t>
      </w:r>
      <w:r w:rsidR="00260B17">
        <w:rPr>
          <w:lang w:val="en-US"/>
        </w:rPr>
        <w:t>oktoflow</w:t>
      </w:r>
      <w:r w:rsidRPr="003D662E">
        <w:rPr>
          <w:lang w:val="en-US"/>
        </w:rPr>
        <w:t xml:space="preserve"> platform provides a thread-based task tracking mechanism</w:t>
      </w:r>
      <w:r w:rsidR="00AF2B98">
        <w:rPr>
          <w:lang w:val="en-US"/>
        </w:rPr>
        <w:t>.</w:t>
      </w:r>
    </w:p>
    <w:p w14:paraId="79E88A9F" w14:textId="717B9DF1" w:rsidR="00B82C3F" w:rsidRDefault="00B82C3F" w:rsidP="00B82C3F">
      <w:pPr>
        <w:pStyle w:val="Heading3"/>
        <w:rPr>
          <w:lang w:val="en-US"/>
        </w:rPr>
      </w:pPr>
      <w:bookmarkStart w:id="61" w:name="_Toc215827864"/>
      <w:r>
        <w:rPr>
          <w:lang w:val="en-US"/>
        </w:rPr>
        <w:t>The support Component</w:t>
      </w:r>
      <w:bookmarkEnd w:id="61"/>
    </w:p>
    <w:p w14:paraId="0714F5C4" w14:textId="10356839" w:rsidR="00D01624" w:rsidRPr="00FA07E1" w:rsidRDefault="00D01624" w:rsidP="00C512AC">
      <w:pPr>
        <w:jc w:val="both"/>
        <w:rPr>
          <w:lang w:val="en-US"/>
        </w:rPr>
      </w:pPr>
      <w:r w:rsidRPr="00FA07E1">
        <w:rPr>
          <w:lang w:val="en-US"/>
        </w:rPr>
        <w:t xml:space="preserve">Below, we detail the </w:t>
      </w:r>
      <w:r w:rsidR="00F64970" w:rsidRPr="00FA07E1">
        <w:rPr>
          <w:rFonts w:ascii="Consolas" w:hAnsi="Consolas"/>
          <w:lang w:val="en-US"/>
        </w:rPr>
        <w:t>support</w:t>
      </w:r>
      <w:r w:rsidR="00F64970" w:rsidRPr="00FA07E1">
        <w:rPr>
          <w:lang w:val="en-US"/>
        </w:rPr>
        <w:t xml:space="preserve"> </w:t>
      </w:r>
      <w:r w:rsidR="00C512AC" w:rsidRPr="00FA07E1">
        <w:rPr>
          <w:lang w:val="en-US"/>
        </w:rPr>
        <w:t>component</w:t>
      </w:r>
      <w:r w:rsidR="00E75BD3">
        <w:rPr>
          <w:lang w:val="en-US"/>
        </w:rPr>
        <w:t xml:space="preserve"> as illustrated in </w:t>
      </w:r>
      <w:r w:rsidR="00E75BD3">
        <w:rPr>
          <w:lang w:val="en-US"/>
        </w:rPr>
        <w:fldChar w:fldCharType="begin"/>
      </w:r>
      <w:r w:rsidR="00E75BD3">
        <w:rPr>
          <w:lang w:val="en-US"/>
        </w:rPr>
        <w:instrText xml:space="preserve"> REF _Ref215742909 \h </w:instrText>
      </w:r>
      <w:r w:rsidR="00E75BD3">
        <w:rPr>
          <w:lang w:val="en-US"/>
        </w:rPr>
      </w:r>
      <w:r w:rsidR="00E75BD3">
        <w:rPr>
          <w:lang w:val="en-US"/>
        </w:rPr>
        <w:fldChar w:fldCharType="separate"/>
      </w:r>
      <w:r w:rsidR="00ED5CB6" w:rsidRPr="00FA07E1">
        <w:rPr>
          <w:lang w:val="en-GB"/>
        </w:rPr>
        <w:t xml:space="preserve">Figure </w:t>
      </w:r>
      <w:r w:rsidR="00ED5CB6">
        <w:rPr>
          <w:noProof/>
          <w:lang w:val="en-GB"/>
        </w:rPr>
        <w:t>8</w:t>
      </w:r>
      <w:r w:rsidR="00E75BD3">
        <w:rPr>
          <w:lang w:val="en-US"/>
        </w:rPr>
        <w:fldChar w:fldCharType="end"/>
      </w:r>
      <w:r w:rsidR="00FA07E1" w:rsidRPr="00FA07E1">
        <w:rPr>
          <w:lang w:val="en-US"/>
        </w:rPr>
        <w:t xml:space="preserve">. Besides further plugin interfaces for REST (server), HTTP (client), websockets, ssh, Java bytecode manipulation and runtime metric probes, this component also implements basic pogram setup classes, a registration mechanism for </w:t>
      </w:r>
      <w:r w:rsidR="00C512AC" w:rsidRPr="00FA07E1">
        <w:rPr>
          <w:lang w:val="en-US"/>
        </w:rPr>
        <w:t>already installed programs/dependencies</w:t>
      </w:r>
      <w:r w:rsidR="00FA07E1" w:rsidRPr="00FA07E1">
        <w:rPr>
          <w:lang w:val="en-US"/>
        </w:rPr>
        <w:t xml:space="preserve"> required by the platform or services as well as a runtime data collector for tracing build and testing times</w:t>
      </w:r>
      <w:r w:rsidR="00C512AC" w:rsidRPr="00FA07E1">
        <w:rPr>
          <w:lang w:val="en-US"/>
        </w:rPr>
        <w:t xml:space="preserve">. </w:t>
      </w:r>
      <w:r w:rsidR="00FA07E1">
        <w:rPr>
          <w:lang w:val="en-US"/>
        </w:rPr>
        <w:t xml:space="preserve">The mechanisms defined in this component are allowed to utilize the plugins from </w:t>
      </w:r>
      <w:r w:rsidR="00FA07E1" w:rsidRPr="00FA07E1">
        <w:rPr>
          <w:rFonts w:ascii="Consolas" w:hAnsi="Consolas"/>
          <w:lang w:val="en-US"/>
        </w:rPr>
        <w:t>support.boot</w:t>
      </w:r>
      <w:r w:rsidR="00FA07E1">
        <w:rPr>
          <w:lang w:val="en-US"/>
        </w:rPr>
        <w:t>, i.e., logging, commons, YAML, Json, also for testing.</w:t>
      </w:r>
    </w:p>
    <w:p w14:paraId="631FEB7F" w14:textId="62869CD1" w:rsidR="00FA07E1" w:rsidRDefault="00FA07E1" w:rsidP="00C512AC">
      <w:pPr>
        <w:jc w:val="both"/>
        <w:rPr>
          <w:highlight w:val="yellow"/>
          <w:lang w:val="en-US"/>
        </w:rPr>
      </w:pPr>
      <w:r w:rsidRPr="00FA07E1">
        <w:rPr>
          <w:noProof/>
        </w:rPr>
        <w:lastRenderedPageBreak/>
        <w:drawing>
          <wp:inline distT="0" distB="0" distL="0" distR="0" wp14:anchorId="79052564" wp14:editId="53FC492F">
            <wp:extent cx="5760720" cy="41871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187190"/>
                    </a:xfrm>
                    <a:prstGeom prst="rect">
                      <a:avLst/>
                    </a:prstGeom>
                    <a:noFill/>
                    <a:ln>
                      <a:noFill/>
                    </a:ln>
                  </pic:spPr>
                </pic:pic>
              </a:graphicData>
            </a:graphic>
          </wp:inline>
        </w:drawing>
      </w:r>
    </w:p>
    <w:p w14:paraId="65565595" w14:textId="78AFFD42" w:rsidR="00FA07E1" w:rsidRPr="00FA07E1" w:rsidRDefault="00FA07E1" w:rsidP="00FA07E1">
      <w:pPr>
        <w:pStyle w:val="Caption"/>
        <w:rPr>
          <w:lang w:val="en-GB"/>
        </w:rPr>
      </w:pPr>
      <w:bookmarkStart w:id="62" w:name="_Ref215742909"/>
      <w:r w:rsidRPr="00FA07E1">
        <w:rPr>
          <w:lang w:val="en-GB"/>
        </w:rPr>
        <w:t xml:space="preserve">Figure </w:t>
      </w:r>
      <w:r>
        <w:fldChar w:fldCharType="begin"/>
      </w:r>
      <w:r w:rsidRPr="00FA07E1">
        <w:rPr>
          <w:lang w:val="en-GB"/>
        </w:rPr>
        <w:instrText xml:space="preserve"> SEQ Figure \* ARABIC </w:instrText>
      </w:r>
      <w:r>
        <w:fldChar w:fldCharType="separate"/>
      </w:r>
      <w:r w:rsidR="00ED5CB6">
        <w:rPr>
          <w:noProof/>
          <w:lang w:val="en-GB"/>
        </w:rPr>
        <w:t>8</w:t>
      </w:r>
      <w:r>
        <w:fldChar w:fldCharType="end"/>
      </w:r>
      <w:bookmarkEnd w:id="62"/>
      <w:r w:rsidRPr="00FA07E1">
        <w:rPr>
          <w:lang w:val="en-GB"/>
        </w:rPr>
        <w:t>: Simpli</w:t>
      </w:r>
      <w:r>
        <w:rPr>
          <w:lang w:val="en-GB"/>
        </w:rPr>
        <w:t xml:space="preserve">fied structure of </w:t>
      </w:r>
      <w:r w:rsidRPr="00FA07E1">
        <w:rPr>
          <w:rFonts w:ascii="Consolas" w:hAnsi="Consolas"/>
          <w:i w:val="0"/>
          <w:iCs w:val="0"/>
          <w:lang w:val="en-GB"/>
        </w:rPr>
        <w:t>support</w:t>
      </w:r>
      <w:r>
        <w:rPr>
          <w:lang w:val="en-GB"/>
        </w:rPr>
        <w:t xml:space="preserve">: core implementing classes, plugin interfaces (lighter background), utility classes like </w:t>
      </w:r>
      <w:r w:rsidRPr="00FA07E1">
        <w:rPr>
          <w:rFonts w:ascii="Consolas" w:hAnsi="Consolas"/>
          <w:i w:val="0"/>
          <w:iCs w:val="0"/>
          <w:lang w:val="en-GB"/>
        </w:rPr>
        <w:t>PidFile</w:t>
      </w:r>
      <w:r>
        <w:rPr>
          <w:lang w:val="en-GB"/>
        </w:rPr>
        <w:t>. Plugin descriptors are not shown.</w:t>
      </w:r>
    </w:p>
    <w:p w14:paraId="08386157" w14:textId="3967128E" w:rsidR="00FA07E1" w:rsidRDefault="00FA07E1" w:rsidP="008907F0">
      <w:pPr>
        <w:pStyle w:val="Heading4"/>
        <w:rPr>
          <w:lang w:val="en-US"/>
        </w:rPr>
      </w:pPr>
      <w:bookmarkStart w:id="63" w:name="_Ref144459349"/>
      <w:r>
        <w:rPr>
          <w:lang w:val="en-US"/>
        </w:rPr>
        <w:t>Setup</w:t>
      </w:r>
    </w:p>
    <w:p w14:paraId="1F302B51" w14:textId="49259086" w:rsidR="00FA07E1" w:rsidRPr="00FA07E1" w:rsidRDefault="00FA07E1" w:rsidP="00FA07E1">
      <w:pPr>
        <w:jc w:val="both"/>
        <w:rPr>
          <w:lang w:val="en-US"/>
        </w:rPr>
      </w:pPr>
      <w:r>
        <w:rPr>
          <w:lang w:val="en-US"/>
        </w:rPr>
        <w:t>As stated above, we differentiate between a Configuration (overarching, for the entire platform and its applications, basis for code generation) and Setup (instantiated configuration information to be read by platform components upon startup. Inspired by the Spring framework, we represent the startup information uniformely in YAML. Further a simple mechanism to uniformely read command line arguments (also in Spring style) is implemented here.</w:t>
      </w:r>
    </w:p>
    <w:p w14:paraId="30EBFF36" w14:textId="3B8F6C3E" w:rsidR="008907F0" w:rsidRDefault="008907F0" w:rsidP="008907F0">
      <w:pPr>
        <w:pStyle w:val="Heading4"/>
        <w:rPr>
          <w:lang w:val="en-US"/>
        </w:rPr>
      </w:pPr>
      <w:r>
        <w:rPr>
          <w:lang w:val="en-US"/>
        </w:rPr>
        <w:t>Installed Dependencies</w:t>
      </w:r>
      <w:bookmarkEnd w:id="63"/>
    </w:p>
    <w:p w14:paraId="68AA97D3" w14:textId="056367C2" w:rsidR="008907F0" w:rsidRPr="00882486" w:rsidRDefault="008907F0" w:rsidP="008907F0">
      <w:pPr>
        <w:jc w:val="both"/>
        <w:rPr>
          <w:lang w:val="en-US"/>
        </w:rPr>
      </w:pPr>
      <w:r w:rsidRPr="00DE1935">
        <w:rPr>
          <w:lang w:val="en-US"/>
        </w:rPr>
        <w:t>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To allow the platform and in particular the applications and services to run with expected versions</w:t>
      </w:r>
      <w:r w:rsidR="00FA07E1">
        <w:rPr>
          <w:lang w:val="en-US"/>
        </w:rPr>
        <w:t xml:space="preserve"> of such underlying technical dependencies</w:t>
      </w:r>
      <w:r w:rsidRPr="00DE1935">
        <w:rPr>
          <w:lang w:val="en-US"/>
        </w:rPr>
        <w:t xml:space="preserve">, we introduce the “installed dependencies” mechanism. This is a simple YAML file which declares the paths of the executables for certain keys, e.g., </w:t>
      </w:r>
      <w:r w:rsidRPr="00FA07E1">
        <w:rPr>
          <w:rFonts w:ascii="Consolas" w:hAnsi="Consolas"/>
          <w:lang w:val="en-US"/>
        </w:rPr>
        <w:t>PYTHON3</w:t>
      </w:r>
      <w:r w:rsidR="00FA07E1">
        <w:rPr>
          <w:rFonts w:ascii="Consolas" w:hAnsi="Consolas"/>
          <w:lang w:val="en-US"/>
        </w:rPr>
        <w:t>9</w:t>
      </w:r>
      <w:r w:rsidRPr="00DE1935">
        <w:rPr>
          <w:lang w:val="en-US"/>
        </w:rPr>
        <w:t xml:space="preserve">. As services in the configuration model of the platform can specify also the required system dependencies, the service implementation can request the actual </w:t>
      </w:r>
      <w:r w:rsidR="00FA07E1">
        <w:rPr>
          <w:lang w:val="en-US"/>
        </w:rPr>
        <w:t>path</w:t>
      </w:r>
      <w:r w:rsidRPr="00DE1935">
        <w:rPr>
          <w:lang w:val="en-US"/>
        </w:rPr>
        <w:t xml:space="preserve"> from the installed dependencies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w:t>
      </w:r>
      <w:r w:rsidR="008402A7">
        <w:rPr>
          <w:lang w:val="en-US"/>
        </w:rPr>
        <w:t>J</w:t>
      </w:r>
      <w:r w:rsidRPr="00DE1935">
        <w:rPr>
          <w:lang w:val="en-US"/>
        </w:rPr>
        <w:t xml:space="preserve">ava classpath, the operating system root (intended for containers) and in the location specified by the Java system property </w:t>
      </w:r>
      <w:r w:rsidRPr="00DE1935">
        <w:rPr>
          <w:rFonts w:ascii="Consolas" w:hAnsi="Consolas"/>
          <w:lang w:val="en-US"/>
        </w:rPr>
        <w:t>iip.installedDeps</w:t>
      </w:r>
      <w:r w:rsidRPr="00DE1935">
        <w:rPr>
          <w:lang w:val="en-US"/>
        </w:rPr>
        <w:t>.</w:t>
      </w:r>
    </w:p>
    <w:p w14:paraId="42A88038" w14:textId="3BBBF43C" w:rsidR="00B82C3F" w:rsidRDefault="00B82C3F" w:rsidP="00B82C3F">
      <w:pPr>
        <w:pStyle w:val="Heading3"/>
        <w:rPr>
          <w:lang w:val="en-US"/>
        </w:rPr>
      </w:pPr>
      <w:bookmarkStart w:id="64" w:name="_Toc215827865"/>
      <w:r>
        <w:rPr>
          <w:lang w:val="en-US"/>
        </w:rPr>
        <w:lastRenderedPageBreak/>
        <w:t>The support.aas Component</w:t>
      </w:r>
      <w:bookmarkEnd w:id="64"/>
    </w:p>
    <w:p w14:paraId="3B9127AE" w14:textId="6ABE412A" w:rsidR="00C44354" w:rsidRDefault="00E75BD3" w:rsidP="00E75BD3">
      <w:pPr>
        <w:jc w:val="both"/>
        <w:rPr>
          <w:lang w:val="en-US"/>
        </w:rPr>
      </w:pPr>
      <w:r>
        <w:rPr>
          <w:lang w:val="en-US"/>
        </w:rPr>
        <w:t xml:space="preserve">Reusing the mechanisms of </w:t>
      </w:r>
      <w:r w:rsidRPr="00E75BD3">
        <w:rPr>
          <w:rFonts w:ascii="Consolas" w:hAnsi="Consolas"/>
          <w:lang w:val="en-US"/>
        </w:rPr>
        <w:t>support</w:t>
      </w:r>
      <w:r>
        <w:rPr>
          <w:lang w:val="en-US"/>
        </w:rPr>
        <w:t xml:space="preserve"> (and transitively of </w:t>
      </w:r>
      <w:r w:rsidRPr="00E75BD3">
        <w:rPr>
          <w:rFonts w:ascii="Consolas" w:hAnsi="Consolas"/>
          <w:lang w:val="en-US"/>
        </w:rPr>
        <w:t>support.boot</w:t>
      </w:r>
      <w:r>
        <w:rPr>
          <w:lang w:val="en-US"/>
        </w:rPr>
        <w:t xml:space="preserve">), the </w:t>
      </w:r>
      <w:r w:rsidRPr="00E75BD3">
        <w:rPr>
          <w:rFonts w:ascii="Consolas" w:hAnsi="Consolas"/>
          <w:lang w:val="en-US"/>
        </w:rPr>
        <w:t>support.aas</w:t>
      </w:r>
      <w:r>
        <w:rPr>
          <w:lang w:val="en-US"/>
        </w:rPr>
        <w:t xml:space="preserve"> component introduces the </w:t>
      </w:r>
      <w:r w:rsidR="00C44354">
        <w:rPr>
          <w:lang w:val="en-US"/>
        </w:rPr>
        <w:t xml:space="preserve">interfaces </w:t>
      </w:r>
      <w:r>
        <w:rPr>
          <w:lang w:val="en-US"/>
        </w:rPr>
        <w:t xml:space="preserve">for </w:t>
      </w:r>
      <w:r w:rsidR="00C44354">
        <w:rPr>
          <w:lang w:val="en-US"/>
        </w:rPr>
        <w:t xml:space="preserve">over </w:t>
      </w:r>
      <w:r>
        <w:rPr>
          <w:lang w:val="en-US"/>
        </w:rPr>
        <w:t>abstracting Asset Administration Shell implementations</w:t>
      </w:r>
      <w:r w:rsidR="00C44354">
        <w:rPr>
          <w:lang w:val="en-US"/>
        </w:rPr>
        <w:t>, the identity (authentication) mechanism as well as basic mechanisms to be used as implementations for AAS submodels, e.g., system metrics, the distributed network manager and semantic id resolution</w:t>
      </w:r>
      <w:r>
        <w:rPr>
          <w:lang w:val="en-US"/>
        </w:rPr>
        <w:t>.</w:t>
      </w:r>
    </w:p>
    <w:p w14:paraId="4509F494" w14:textId="39F526C0" w:rsidR="00C44354" w:rsidRDefault="00C44354" w:rsidP="00E75BD3">
      <w:pPr>
        <w:jc w:val="both"/>
        <w:rPr>
          <w:lang w:val="en-US"/>
        </w:rPr>
      </w:pPr>
      <w:r w:rsidRPr="00C44354">
        <w:rPr>
          <w:noProof/>
        </w:rPr>
        <w:drawing>
          <wp:inline distT="0" distB="0" distL="0" distR="0" wp14:anchorId="2960819E" wp14:editId="39503B06">
            <wp:extent cx="5760720" cy="50406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040630"/>
                    </a:xfrm>
                    <a:prstGeom prst="rect">
                      <a:avLst/>
                    </a:prstGeom>
                    <a:noFill/>
                    <a:ln>
                      <a:noFill/>
                    </a:ln>
                  </pic:spPr>
                </pic:pic>
              </a:graphicData>
            </a:graphic>
          </wp:inline>
        </w:drawing>
      </w:r>
    </w:p>
    <w:p w14:paraId="02072714" w14:textId="0AB0DFD5" w:rsidR="00C44354" w:rsidRDefault="00C44354" w:rsidP="00C44354">
      <w:pPr>
        <w:pStyle w:val="Caption"/>
        <w:rPr>
          <w:lang w:val="en-US"/>
        </w:rPr>
      </w:pPr>
      <w:bookmarkStart w:id="65" w:name="_Ref215744614"/>
      <w:r w:rsidRPr="00C44354">
        <w:rPr>
          <w:lang w:val="en-GB"/>
        </w:rPr>
        <w:t xml:space="preserve">Figure </w:t>
      </w:r>
      <w:r>
        <w:fldChar w:fldCharType="begin"/>
      </w:r>
      <w:r w:rsidRPr="00C44354">
        <w:rPr>
          <w:lang w:val="en-GB"/>
        </w:rPr>
        <w:instrText xml:space="preserve"> SEQ Figure \* ARABIC </w:instrText>
      </w:r>
      <w:r>
        <w:fldChar w:fldCharType="separate"/>
      </w:r>
      <w:r w:rsidR="00ED5CB6">
        <w:rPr>
          <w:noProof/>
          <w:lang w:val="en-GB"/>
        </w:rPr>
        <w:t>9</w:t>
      </w:r>
      <w:r>
        <w:fldChar w:fldCharType="end"/>
      </w:r>
      <w:bookmarkEnd w:id="65"/>
      <w:r w:rsidRPr="00C44354">
        <w:rPr>
          <w:lang w:val="en-GB"/>
        </w:rPr>
        <w:t xml:space="preserve">: </w:t>
      </w:r>
      <w:r w:rsidRPr="00FA07E1">
        <w:rPr>
          <w:lang w:val="en-GB"/>
        </w:rPr>
        <w:t>Simpli</w:t>
      </w:r>
      <w:r>
        <w:rPr>
          <w:lang w:val="en-GB"/>
        </w:rPr>
        <w:t xml:space="preserve">fied structure of </w:t>
      </w:r>
      <w:r w:rsidRPr="00FA07E1">
        <w:rPr>
          <w:rFonts w:ascii="Consolas" w:hAnsi="Consolas"/>
          <w:i w:val="0"/>
          <w:iCs w:val="0"/>
          <w:lang w:val="en-GB"/>
        </w:rPr>
        <w:t>support</w:t>
      </w:r>
      <w:r>
        <w:rPr>
          <w:rFonts w:ascii="Consolas" w:hAnsi="Consolas"/>
          <w:i w:val="0"/>
          <w:iCs w:val="0"/>
          <w:lang w:val="en-GB"/>
        </w:rPr>
        <w:t>.aas</w:t>
      </w:r>
      <w:r>
        <w:rPr>
          <w:lang w:val="en-GB"/>
        </w:rPr>
        <w:t>: AAS abstraction, core implementing classes, plugin interfaces (lighter background) and the platform lifecycle mechanism. Plugin descriptors are not shown.</w:t>
      </w:r>
    </w:p>
    <w:p w14:paraId="501B2C99" w14:textId="77777777" w:rsidR="00B82C3F" w:rsidRPr="003D662E" w:rsidRDefault="00B82C3F" w:rsidP="00B82C3F">
      <w:pPr>
        <w:pStyle w:val="Heading4"/>
        <w:rPr>
          <w:lang w:val="en-US"/>
        </w:rPr>
      </w:pPr>
      <w:bookmarkStart w:id="66" w:name="_Ref77076328"/>
      <w:r w:rsidRPr="003D662E">
        <w:rPr>
          <w:lang w:val="en-US"/>
        </w:rPr>
        <w:t>Asset Administration Shell Abstraction</w:t>
      </w:r>
      <w:bookmarkEnd w:id="66"/>
    </w:p>
    <w:p w14:paraId="69C3C884" w14:textId="38FF0C69" w:rsidR="00B82C3F" w:rsidRDefault="00B82C3F" w:rsidP="00C44354">
      <w:pPr>
        <w:jc w:val="both"/>
        <w:rPr>
          <w:lang w:val="en-US"/>
        </w:rPr>
      </w:pPr>
      <w:r w:rsidRPr="003D662E">
        <w:rPr>
          <w:lang w:val="en-US"/>
        </w:rPr>
        <w:t xml:space="preserve">A core aim of </w:t>
      </w:r>
      <w:r w:rsidR="00C44354">
        <w:rPr>
          <w:lang w:val="en-US"/>
        </w:rPr>
        <w:t xml:space="preserve">this component </w:t>
      </w:r>
      <w:r w:rsidRPr="003D662E">
        <w:rPr>
          <w:lang w:val="en-US"/>
        </w:rPr>
        <w:t xml:space="preserve">is to abstract over the used AAS implementation. This allows for flexibility (the AAS implementation can be exchanged), </w:t>
      </w:r>
      <w:r w:rsidR="00C44354">
        <w:rPr>
          <w:lang w:val="en-US"/>
        </w:rPr>
        <w:t xml:space="preserve">embraces oktoflow’s plugin mechanisms for isolating technical dependencies, </w:t>
      </w:r>
      <w:r w:rsidRPr="003D662E">
        <w:rPr>
          <w:lang w:val="en-US"/>
        </w:rPr>
        <w:t xml:space="preserve">but also to mitigate risks of impacts by the currently evolving AAS standard and its implementations. Thus, the abstraction described here aims at supporting the application of AAS for the description of interfaces (R7), the application of standards (R2) and enables openness for different AAS implementations, including potential upcoming commercial implementations (R6). </w:t>
      </w:r>
    </w:p>
    <w:p w14:paraId="6BC292F7" w14:textId="0CCB5C7E" w:rsidR="00B82C3F" w:rsidRDefault="00C44354" w:rsidP="00B82C3F">
      <w:pPr>
        <w:jc w:val="both"/>
        <w:rPr>
          <w:lang w:val="en-US"/>
        </w:rPr>
      </w:pPr>
      <w:r>
        <w:rPr>
          <w:lang w:val="en-US"/>
        </w:rPr>
        <w:t>Currently, w</w:t>
      </w:r>
      <w:r w:rsidR="00B82C3F" w:rsidRPr="003D662E">
        <w:rPr>
          <w:lang w:val="en-US"/>
        </w:rPr>
        <w:t xml:space="preserve">e employ </w:t>
      </w:r>
      <w:bookmarkStart w:id="67" w:name="_Hlk77073290"/>
      <w:r w:rsidR="00B82C3F" w:rsidRPr="003D662E">
        <w:rPr>
          <w:lang w:val="en-US"/>
        </w:rPr>
        <w:t>BaSyx</w:t>
      </w:r>
      <w:r w:rsidR="00B82C3F">
        <w:rPr>
          <w:lang w:val="en-US"/>
        </w:rPr>
        <w:t>1</w:t>
      </w:r>
      <w:r w:rsidR="00B82C3F" w:rsidRPr="003D662E">
        <w:rPr>
          <w:lang w:val="en-US"/>
        </w:rPr>
        <w:t xml:space="preserve"> as </w:t>
      </w:r>
      <w:bookmarkEnd w:id="67"/>
      <w:r w:rsidR="00B82C3F" w:rsidRPr="003D662E">
        <w:rPr>
          <w:lang w:val="en-US"/>
        </w:rPr>
        <w:t xml:space="preserve">the default AAS implementation of </w:t>
      </w:r>
      <w:r>
        <w:rPr>
          <w:lang w:val="en-US"/>
        </w:rPr>
        <w:t xml:space="preserve">oktoflow and, besides three different versions of BaSyx1 (AAS metamodel/API v2) realized as plugins, we also provide </w:t>
      </w:r>
      <w:r w:rsidR="00B82C3F">
        <w:rPr>
          <w:lang w:val="en-US"/>
        </w:rPr>
        <w:t>in the same fashi</w:t>
      </w:r>
      <w:r>
        <w:rPr>
          <w:lang w:val="en-US"/>
        </w:rPr>
        <w:t>o</w:t>
      </w:r>
      <w:r w:rsidR="00B82C3F">
        <w:rPr>
          <w:lang w:val="en-US"/>
        </w:rPr>
        <w:t xml:space="preserve">n </w:t>
      </w:r>
      <w:r>
        <w:rPr>
          <w:lang w:val="en-US"/>
        </w:rPr>
        <w:t xml:space="preserve">an integration of </w:t>
      </w:r>
      <w:r w:rsidR="00B82C3F">
        <w:rPr>
          <w:lang w:val="en-US"/>
        </w:rPr>
        <w:t>BaSyx2 (AAS metamodel/API v3)</w:t>
      </w:r>
      <w:r w:rsidR="00B82C3F" w:rsidRPr="003D662E">
        <w:rPr>
          <w:lang w:val="en-US"/>
        </w:rPr>
        <w:t>.</w:t>
      </w:r>
      <w:r w:rsidR="00B82C3F">
        <w:rPr>
          <w:lang w:val="en-US"/>
        </w:rPr>
        <w:t xml:space="preserve"> Please note that not all classes and types defined by the abstraction are depicted in</w:t>
      </w:r>
      <w:r w:rsidR="006C360F">
        <w:rPr>
          <w:lang w:val="en-US"/>
        </w:rPr>
        <w:t xml:space="preserve"> </w:t>
      </w:r>
      <w:r w:rsidR="006C360F">
        <w:rPr>
          <w:lang w:val="en-US"/>
        </w:rPr>
        <w:fldChar w:fldCharType="begin"/>
      </w:r>
      <w:r w:rsidR="006C360F">
        <w:rPr>
          <w:lang w:val="en-US"/>
        </w:rPr>
        <w:instrText xml:space="preserve"> REF _Ref215744614 \h </w:instrText>
      </w:r>
      <w:r w:rsidR="006C360F">
        <w:rPr>
          <w:lang w:val="en-US"/>
        </w:rPr>
      </w:r>
      <w:r w:rsidR="006C360F">
        <w:rPr>
          <w:lang w:val="en-US"/>
        </w:rPr>
        <w:fldChar w:fldCharType="separate"/>
      </w:r>
      <w:r w:rsidR="00ED5CB6" w:rsidRPr="00C44354">
        <w:rPr>
          <w:lang w:val="en-GB"/>
        </w:rPr>
        <w:t xml:space="preserve">Figure </w:t>
      </w:r>
      <w:r w:rsidR="00ED5CB6">
        <w:rPr>
          <w:noProof/>
          <w:lang w:val="en-GB"/>
        </w:rPr>
        <w:t>9</w:t>
      </w:r>
      <w:r w:rsidR="006C360F">
        <w:rPr>
          <w:lang w:val="en-US"/>
        </w:rPr>
        <w:fldChar w:fldCharType="end"/>
      </w:r>
      <w:r w:rsidR="00B82C3F">
        <w:rPr>
          <w:lang w:val="en-US"/>
        </w:rPr>
        <w:t>, e.g., there are also multi-language properties, reference elements or entity elements.</w:t>
      </w:r>
    </w:p>
    <w:p w14:paraId="5017C47A" w14:textId="3B7D8D41" w:rsidR="006C360F" w:rsidRPr="003D662E" w:rsidRDefault="006C360F" w:rsidP="006C360F">
      <w:pPr>
        <w:jc w:val="both"/>
        <w:rPr>
          <w:lang w:val="en-US"/>
        </w:rPr>
      </w:pPr>
      <w:r w:rsidRPr="003D662E">
        <w:rPr>
          <w:lang w:val="en-US"/>
        </w:rPr>
        <w:lastRenderedPageBreak/>
        <w:t xml:space="preserve">The </w:t>
      </w:r>
      <w:r w:rsidRPr="003D662E">
        <w:rPr>
          <w:rFonts w:ascii="Consolas" w:hAnsi="Consolas"/>
          <w:lang w:val="en-US"/>
        </w:rPr>
        <w:t>aas</w:t>
      </w:r>
      <w:r w:rsidRPr="003D662E">
        <w:rPr>
          <w:lang w:val="en-US"/>
        </w:rPr>
        <w:t xml:space="preserve"> component mainly consists of the instance factory</w:t>
      </w:r>
      <w:r>
        <w:rPr>
          <w:lang w:val="en-US"/>
        </w:rPr>
        <w:t xml:space="preserve"> (</w:t>
      </w:r>
      <w:r w:rsidRPr="006C360F">
        <w:rPr>
          <w:rFonts w:ascii="Consolas" w:hAnsi="Consolas"/>
          <w:lang w:val="en-US"/>
        </w:rPr>
        <w:t>AasFactory</w:t>
      </w:r>
      <w:r>
        <w:rPr>
          <w:lang w:val="en-US"/>
        </w:rPr>
        <w:t>)</w:t>
      </w:r>
      <w:r w:rsidRPr="003D662E">
        <w:rPr>
          <w:lang w:val="en-US"/>
        </w:rPr>
        <w:t xml:space="preserve"> as well as interfaces defining the functionality to be provided by an AAS implementation</w:t>
      </w:r>
      <w:r w:rsidRPr="003D662E">
        <w:rPr>
          <w:rStyle w:val="FootnoteReference"/>
          <w:lang w:val="en-US"/>
        </w:rPr>
        <w:footnoteReference w:id="34"/>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meta-model) and the associated (nested) builder interfaces used to </w:t>
      </w:r>
      <w:r>
        <w:rPr>
          <w:lang w:val="en-US"/>
        </w:rPr>
        <w:t xml:space="preserve">create </w:t>
      </w:r>
      <w:r w:rsidRPr="003D662E">
        <w:rPr>
          <w:lang w:val="en-US"/>
        </w:rPr>
        <w:t>concrete instances of these interfaces</w:t>
      </w:r>
      <w:r>
        <w:rPr>
          <w:lang w:val="en-US"/>
        </w:rPr>
        <w:t xml:space="preserve"> in an abstract manner, i.e., so that the client code needs no knowledge about the actual underlying instance creation approach employed by the AAS implementation</w:t>
      </w:r>
      <w:r w:rsidRPr="003D662E">
        <w:rPr>
          <w:lang w:val="en-US"/>
        </w:rPr>
        <w:t>. The AAS interfaces provide access to the respective information and, to a certain degree, also allow for modifications</w:t>
      </w:r>
      <w:r>
        <w:rPr>
          <w:lang w:val="en-US"/>
        </w:rPr>
        <w:t xml:space="preserve"> of local or</w:t>
      </w:r>
      <w:r w:rsidRPr="003D662E">
        <w:rPr>
          <w:lang w:val="en-US"/>
        </w:rPr>
        <w:t xml:space="preserve"> deployed AAS element</w:t>
      </w:r>
      <w:r>
        <w:rPr>
          <w:lang w:val="en-US"/>
        </w:rPr>
        <w:t>s</w:t>
      </w:r>
      <w:r w:rsidRPr="003D662E">
        <w:rPr>
          <w:lang w:val="en-US"/>
        </w:rPr>
        <w:t xml:space="preserve">. </w:t>
      </w:r>
      <w:r>
        <w:rPr>
          <w:lang w:val="en-US"/>
        </w:rPr>
        <w:t>Moreover</w:t>
      </w:r>
      <w:r w:rsidRPr="003D662E">
        <w:rPr>
          <w:lang w:val="en-US"/>
        </w:rPr>
        <w:t xml:space="preserve">, the builder interfaces </w:t>
      </w:r>
      <w:r>
        <w:rPr>
          <w:lang w:val="en-US"/>
        </w:rPr>
        <w:t>allow</w:t>
      </w:r>
      <w:r w:rsidRPr="003D662E">
        <w:rPr>
          <w:lang w:val="en-US"/>
        </w:rPr>
        <w:t xml:space="preserve"> for a concise coding style and additional consistency checks, e.g., preventing typical usage errors of the underlying AAS implementation. </w:t>
      </w:r>
    </w:p>
    <w:p w14:paraId="0B0EC310" w14:textId="45795550" w:rsidR="006C360F" w:rsidRPr="00701C2F" w:rsidRDefault="006C360F" w:rsidP="006C360F">
      <w:pPr>
        <w:jc w:val="both"/>
        <w:rPr>
          <w:lang w:val="en-US"/>
        </w:rPr>
      </w:pPr>
      <w:r w:rsidRPr="003D662E">
        <w:rPr>
          <w:lang w:val="en-US"/>
        </w:rPr>
        <w:t xml:space="preserve">Instances of the AAS interfaces can only be created through the </w:t>
      </w:r>
      <w:r w:rsidRPr="006C360F">
        <w:rPr>
          <w:rFonts w:ascii="Consolas" w:hAnsi="Consolas"/>
          <w:lang w:val="en-US"/>
        </w:rPr>
        <w:t>AasFactory</w:t>
      </w:r>
      <w:r w:rsidRPr="003D662E">
        <w:rPr>
          <w:lang w:val="en-US"/>
        </w:rPr>
        <w:t xml:space="preserve">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 Specific extensions to the typical AAS interfaces are the deployment support (</w:t>
      </w:r>
      <w:r w:rsidRPr="003D662E">
        <w:rPr>
          <w:rFonts w:ascii="Consolas" w:hAnsi="Consolas"/>
          <w:lang w:val="en-US"/>
        </w:rPr>
        <w:t>DeploymentBuilder)</w:t>
      </w:r>
      <w:r w:rsidRPr="003D662E">
        <w:rPr>
          <w:rFonts w:cstheme="minorHAnsi"/>
          <w:lang w:val="en-US"/>
        </w:rPr>
        <w:t xml:space="preserve">, </w:t>
      </w:r>
      <w:r w:rsidRPr="003D662E">
        <w:rPr>
          <w:lang w:val="en-US"/>
        </w:rPr>
        <w:t>the remote protocol support (</w:t>
      </w:r>
      <w:r w:rsidRPr="003D662E">
        <w:rPr>
          <w:rFonts w:ascii="Consolas" w:hAnsi="Consolas"/>
          <w:lang w:val="en-US"/>
        </w:rPr>
        <w:t>InvocablesCreator</w:t>
      </w:r>
      <w:r w:rsidRPr="003D662E">
        <w:rPr>
          <w:lang w:val="en-US"/>
        </w:rPr>
        <w:t xml:space="preserve"> and </w:t>
      </w:r>
      <w:r w:rsidRPr="003D662E">
        <w:rPr>
          <w:rFonts w:ascii="Consolas" w:hAnsi="Consolas"/>
          <w:lang w:val="en-US"/>
        </w:rPr>
        <w:t>ProtocolServ</w:t>
      </w:r>
      <w:r w:rsidR="00701C2F">
        <w:rPr>
          <w:rFonts w:ascii="Consolas" w:hAnsi="Consolas"/>
          <w:lang w:val="en-US"/>
        </w:rPr>
        <w:t>er</w:t>
      </w:r>
      <w:r w:rsidRPr="003D662E">
        <w:rPr>
          <w:rFonts w:ascii="Consolas" w:hAnsi="Consolas"/>
          <w:lang w:val="en-US"/>
        </w:rPr>
        <w:t>Builder</w:t>
      </w:r>
      <w:r w:rsidRPr="003D662E">
        <w:rPr>
          <w:lang w:val="en-US"/>
        </w:rPr>
        <w:t xml:space="preserve">) as well as the </w:t>
      </w:r>
      <w:r w:rsidRPr="003D662E">
        <w:rPr>
          <w:rFonts w:ascii="Consolas" w:hAnsi="Consolas"/>
          <w:lang w:val="en-US"/>
        </w:rPr>
        <w:t>AasVisitor</w:t>
      </w:r>
      <w:r w:rsidRPr="003D662E">
        <w:rPr>
          <w:lang w:val="en-US"/>
        </w:rPr>
        <w:t xml:space="preserve">. The </w:t>
      </w:r>
      <w:r w:rsidRPr="003D662E">
        <w:rPr>
          <w:rFonts w:ascii="Consolas" w:hAnsi="Consolas"/>
          <w:lang w:val="en-US"/>
        </w:rPr>
        <w:t>DeploymentBuilder</w:t>
      </w:r>
      <w:r w:rsidRPr="003D662E">
        <w:rPr>
          <w:lang w:val="en-US"/>
        </w:rPr>
        <w:t xml:space="preserve"> aims at realizing and encapsulating typical deployment recipes, such as local or remote AAS deployment. The protocol support encapsulates a specific remote communication protocol to implement the dynamic/active behavior of an AAS</w:t>
      </w:r>
      <w:r>
        <w:rPr>
          <w:lang w:val="en-US"/>
        </w:rPr>
        <w:t xml:space="preserve"> (as realized by the underlying AAS implementation)</w:t>
      </w:r>
      <w:r w:rsidRPr="003D662E">
        <w:rPr>
          <w:lang w:val="en-US"/>
        </w:rPr>
        <w:t xml:space="preserve">. This </w:t>
      </w:r>
      <w:r w:rsidR="00353801">
        <w:rPr>
          <w:lang w:val="en-US"/>
        </w:rPr>
        <w:t xml:space="preserve">(related) </w:t>
      </w:r>
      <w:r w:rsidR="00353801" w:rsidRPr="00353801">
        <w:rPr>
          <w:rFonts w:ascii="Consolas" w:hAnsi="Consolas"/>
          <w:lang w:val="en-US"/>
        </w:rPr>
        <w:t>InvocablesBuilder</w:t>
      </w:r>
      <w:r w:rsidR="00353801">
        <w:rPr>
          <w:lang w:val="en-US"/>
        </w:rPr>
        <w:t xml:space="preserve"> </w:t>
      </w:r>
      <w:r w:rsidRPr="003D662E">
        <w:rPr>
          <w:lang w:val="en-US"/>
        </w:rPr>
        <w:t>creates function objects delegating the respective operation to the protocol</w:t>
      </w:r>
      <w:r w:rsidR="00353801">
        <w:rPr>
          <w:lang w:val="en-US"/>
        </w:rPr>
        <w:t>/implementation</w:t>
      </w:r>
      <w:r w:rsidR="00701C2F">
        <w:rPr>
          <w:lang w:val="en-US"/>
        </w:rPr>
        <w:t xml:space="preserve">, while the corresponding </w:t>
      </w:r>
      <w:r w:rsidR="00701C2F" w:rsidRPr="00701C2F">
        <w:rPr>
          <w:rFonts w:ascii="Consolas" w:hAnsi="Consolas"/>
          <w:lang w:val="en-US"/>
        </w:rPr>
        <w:t>ProtocolServerBuilder</w:t>
      </w:r>
      <w:r w:rsidR="00701C2F">
        <w:rPr>
          <w:lang w:val="en-US"/>
        </w:rPr>
        <w:t xml:space="preserve"> registers these function objects with a matching server implementation. </w:t>
      </w:r>
      <w:r w:rsidRPr="003D662E">
        <w:rPr>
          <w:lang w:val="en-US"/>
        </w:rPr>
        <w:t xml:space="preserve">Ultimately, the </w:t>
      </w:r>
      <w:r w:rsidRPr="003D662E">
        <w:rPr>
          <w:rFonts w:ascii="Consolas" w:hAnsi="Consolas"/>
          <w:lang w:val="en-US"/>
        </w:rPr>
        <w:t>AasFactory</w:t>
      </w:r>
      <w:r w:rsidRPr="003D662E">
        <w:rPr>
          <w:lang w:val="en-US"/>
        </w:rPr>
        <w:t xml:space="preserve"> is responsible for creating a matching pair of instances for a given protocol.</w:t>
      </w:r>
    </w:p>
    <w:p w14:paraId="73646C8A" w14:textId="71653C72" w:rsidR="00B82C3F" w:rsidRDefault="00B82C3F" w:rsidP="00B82C3F">
      <w:pPr>
        <w:jc w:val="both"/>
        <w:rPr>
          <w:lang w:val="en-US"/>
        </w:rPr>
      </w:pPr>
      <w:r w:rsidRPr="003D662E">
        <w:rPr>
          <w:lang w:val="en-US"/>
        </w:rPr>
        <w:t xml:space="preserve">In addition, the </w:t>
      </w:r>
      <w:r w:rsidR="005C34BA">
        <w:rPr>
          <w:lang w:val="en-US"/>
        </w:rPr>
        <w:t xml:space="preserve">AAS </w:t>
      </w:r>
      <w:r w:rsidRPr="003D662E">
        <w:rPr>
          <w:lang w:val="en-US"/>
        </w:rPr>
        <w:t xml:space="preserve">abstraction encompasses an </w:t>
      </w:r>
      <w:r w:rsidRPr="003D662E">
        <w:rPr>
          <w:rFonts w:ascii="Consolas" w:hAnsi="Consolas"/>
          <w:lang w:val="en-US"/>
        </w:rPr>
        <w:t>AASVisitor</w:t>
      </w:r>
      <w:r w:rsidRPr="003D662E">
        <w:rPr>
          <w:lang w:val="en-US"/>
        </w:rPr>
        <w:t xml:space="preserve">. As usual, a Visitor allows traversing a data structure in an extensible, polymorphic manner (based on inversion of control) without knowledge about the structure, need for explicit alternatives over types or type casting. Moreover, </w:t>
      </w:r>
      <w:r w:rsidR="00EA63E2">
        <w:rPr>
          <w:lang w:val="en-US"/>
        </w:rPr>
        <w:t xml:space="preserve">a </w:t>
      </w:r>
      <w:r w:rsidRPr="003D662E">
        <w:rPr>
          <w:lang w:val="en-US"/>
        </w:rPr>
        <w:t xml:space="preserve">visitor instance can be applied to any element in the data structure and, thus, </w:t>
      </w:r>
      <w:r w:rsidR="00BE5FFA">
        <w:rPr>
          <w:lang w:val="en-US"/>
        </w:rPr>
        <w:t xml:space="preserve">also </w:t>
      </w:r>
      <w:r w:rsidRPr="003D662E">
        <w:rPr>
          <w:lang w:val="en-US"/>
        </w:rPr>
        <w:t xml:space="preserve">perform a partial traversal. Further, there is usually not a single Visitor implementation rather than many, each one for a specific purpose. Besides the interface, we provide the </w:t>
      </w:r>
      <w:r w:rsidRPr="003D662E">
        <w:rPr>
          <w:rFonts w:ascii="Consolas" w:hAnsi="Consolas"/>
          <w:lang w:val="en-US"/>
        </w:rPr>
        <w:t>PrintVisitor</w:t>
      </w:r>
      <w:r w:rsidRPr="003D662E">
        <w:rPr>
          <w:lang w:val="en-US"/>
        </w:rPr>
        <w:t xml:space="preserve"> which emits the structure of the AAS in textual form in particular for testing/debugging. Further, we provide, as usual, an empty basic implementation, the </w:t>
      </w:r>
      <w:r w:rsidRPr="003D662E">
        <w:rPr>
          <w:rFonts w:ascii="Consolas" w:hAnsi="Consolas"/>
          <w:lang w:val="en-US"/>
        </w:rPr>
        <w:t>BaseAasVisitor</w:t>
      </w:r>
      <w:r w:rsidR="00D34E7C" w:rsidRPr="003D662E">
        <w:rPr>
          <w:lang w:val="en-US"/>
        </w:rPr>
        <w:t xml:space="preserve"> </w:t>
      </w:r>
      <w:r w:rsidRPr="003D662E">
        <w:rPr>
          <w:lang w:val="en-US"/>
        </w:rPr>
        <w:t>to be used by visitor implementations.</w:t>
      </w:r>
      <w:r>
        <w:rPr>
          <w:lang w:val="en-US"/>
        </w:rPr>
        <w:t xml:space="preserve"> </w:t>
      </w:r>
    </w:p>
    <w:p w14:paraId="6EA4DF8B" w14:textId="40AF2EA3" w:rsidR="00B82C3F" w:rsidRDefault="00B82C3F" w:rsidP="00B82C3F">
      <w:pPr>
        <w:jc w:val="both"/>
        <w:rPr>
          <w:lang w:val="en-US"/>
        </w:rPr>
      </w:pPr>
      <w:r w:rsidRPr="00967290">
        <w:rPr>
          <w:lang w:val="en-US"/>
        </w:rPr>
        <w:t xml:space="preserve">In situations, where </w:t>
      </w:r>
      <w:r w:rsidR="00C5759D">
        <w:rPr>
          <w:lang w:val="en-US"/>
        </w:rPr>
        <w:t xml:space="preserve">many AAS elements shall be created, deployed or manipulated </w:t>
      </w:r>
      <w:r w:rsidRPr="00967290">
        <w:rPr>
          <w:lang w:val="en-US"/>
        </w:rPr>
        <w:t xml:space="preserve">in a short time, the AAS abstraction,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(receiving a parent-level builder instance) and </w:t>
      </w:r>
      <w:r w:rsidRPr="00967290">
        <w:rPr>
          <w:rFonts w:ascii="Consolas" w:hAnsi="Consolas"/>
          <w:lang w:val="en-US"/>
        </w:rPr>
        <w:t>iterate</w:t>
      </w:r>
      <w:r w:rsidRPr="00967290">
        <w:rPr>
          <w:rFonts w:cstheme="minorHAnsi"/>
          <w:lang w:val="en-US"/>
        </w:rPr>
        <w:t xml:space="preserve"> </w:t>
      </w:r>
      <w:r w:rsidRPr="00967290">
        <w:rPr>
          <w:lang w:val="en-US"/>
        </w:rPr>
        <w:t>(receiving a temporary, non-cached AAS abstraction instance of type-filtered submodel elements).</w:t>
      </w:r>
    </w:p>
    <w:p w14:paraId="4620C99D" w14:textId="1F61ED19" w:rsidR="00B82C3F" w:rsidRDefault="00B82C3F" w:rsidP="00B82C3F">
      <w:pPr>
        <w:jc w:val="both"/>
        <w:rPr>
          <w:lang w:val="en-US"/>
        </w:rPr>
      </w:pPr>
      <w:r w:rsidRPr="003D662E">
        <w:rPr>
          <w:lang w:val="en-US"/>
        </w:rPr>
        <w:t xml:space="preserve">Along with the further evolution of the AAS concept, more and more standardized AAS structures will be defined. One such structure is the Technical Data Submodel </w:t>
      </w:r>
      <w:r w:rsidR="00AE01B6">
        <w:rPr>
          <w:lang w:val="en-US"/>
        </w:rPr>
        <w:t>[</w:t>
      </w:r>
      <w:r w:rsidR="00AE01B6" w:rsidRPr="00AE01B6">
        <w:rPr>
          <w:lang w:val="en-GB"/>
        </w:rPr>
        <w:t>BBB+20</w:t>
      </w:r>
      <w:r w:rsidR="00AE01B6">
        <w:rPr>
          <w:lang w:val="en-GB"/>
        </w:rPr>
        <w:t>]</w:t>
      </w:r>
      <w:r w:rsidRPr="003D662E">
        <w:rPr>
          <w:lang w:val="en-US"/>
        </w:rPr>
        <w:t xml:space="preserve"> including manufacturer information, nameplate etc. </w:t>
      </w:r>
      <w:r w:rsidR="00C632B8">
        <w:rPr>
          <w:lang w:val="en-US"/>
        </w:rPr>
        <w:t>T</w:t>
      </w:r>
      <w:r w:rsidRPr="003D662E">
        <w:rPr>
          <w:lang w:val="en-US"/>
        </w:rPr>
        <w:t xml:space="preserve">he AAS abstraction layer takes up </w:t>
      </w:r>
      <w:r w:rsidR="00C632B8">
        <w:rPr>
          <w:lang w:val="en-US"/>
        </w:rPr>
        <w:t xml:space="preserve">relevant </w:t>
      </w:r>
      <w:r w:rsidRPr="003D662E">
        <w:rPr>
          <w:lang w:val="en-US"/>
        </w:rPr>
        <w:t>submodel specification</w:t>
      </w:r>
      <w:r w:rsidR="00C632B8">
        <w:rPr>
          <w:lang w:val="en-US"/>
        </w:rPr>
        <w:t>s</w:t>
      </w:r>
      <w:r w:rsidRPr="003D662E">
        <w:rPr>
          <w:lang w:val="en-US"/>
        </w:rPr>
        <w:t xml:space="preserve"> </w:t>
      </w:r>
      <w:r w:rsidR="00C632B8">
        <w:rPr>
          <w:lang w:val="en-US"/>
        </w:rPr>
        <w:t xml:space="preserve">(in </w:t>
      </w:r>
      <w:r w:rsidR="00C632B8" w:rsidRPr="00C632B8">
        <w:rPr>
          <w:rFonts w:ascii="Consolas" w:hAnsi="Consolas"/>
          <w:lang w:val="en-US"/>
        </w:rPr>
        <w:t>types</w:t>
      </w:r>
      <w:r w:rsidR="00C632B8">
        <w:rPr>
          <w:lang w:val="en-US"/>
        </w:rPr>
        <w:t xml:space="preserve">) </w:t>
      </w:r>
      <w:r w:rsidRPr="003D662E">
        <w:rPr>
          <w:lang w:val="en-US"/>
        </w:rPr>
        <w:t xml:space="preserve">and allows to create and read such structures in terms of </w:t>
      </w:r>
      <w:r w:rsidR="00C632B8">
        <w:rPr>
          <w:lang w:val="en-US"/>
        </w:rPr>
        <w:t>an API based on the AAS abstraction</w:t>
      </w:r>
      <w:r w:rsidRPr="003D662E">
        <w:rPr>
          <w:lang w:val="en-US"/>
        </w:rPr>
        <w:t xml:space="preserve">. </w:t>
      </w:r>
      <w:r>
        <w:rPr>
          <w:lang w:val="en-US"/>
        </w:rPr>
        <w:lastRenderedPageBreak/>
        <w:t xml:space="preserve">Since version 0.7.0, we provide here </w:t>
      </w:r>
      <w:r w:rsidR="00C632B8">
        <w:rPr>
          <w:lang w:val="en-US"/>
        </w:rPr>
        <w:t xml:space="preserve">generated </w:t>
      </w:r>
      <w:r>
        <w:rPr>
          <w:lang w:val="en-US"/>
        </w:rPr>
        <w:t>generic</w:t>
      </w:r>
      <w:r w:rsidR="00C632B8">
        <w:rPr>
          <w:lang w:val="en-US"/>
        </w:rPr>
        <w:t>, uniform</w:t>
      </w:r>
      <w:r>
        <w:rPr>
          <w:lang w:val="en-US"/>
        </w:rPr>
        <w:t xml:space="preserve"> realizations based on the abstraction for all realized AAS implementations of the </w:t>
      </w:r>
    </w:p>
    <w:p w14:paraId="72E35816" w14:textId="496D4911" w:rsidR="00B82C3F" w:rsidRDefault="00B82C3F" w:rsidP="00B82C3F">
      <w:pPr>
        <w:pStyle w:val="ListParagraph"/>
        <w:numPr>
          <w:ilvl w:val="0"/>
          <w:numId w:val="54"/>
        </w:numPr>
        <w:jc w:val="both"/>
        <w:rPr>
          <w:lang w:val="en-US"/>
        </w:rPr>
      </w:pPr>
      <w:r>
        <w:rPr>
          <w:lang w:val="en-US"/>
        </w:rPr>
        <w:t>Generic Frame for Technical Data for Industrial Equipment in Manufacturing [</w:t>
      </w:r>
      <w:r w:rsidR="00872649" w:rsidRPr="002642F2">
        <w:rPr>
          <w:lang w:val="en-US"/>
        </w:rPr>
        <w:t>IDTA 02003-1-2</w:t>
      </w:r>
      <w:r>
        <w:rPr>
          <w:lang w:val="en-US"/>
        </w:rPr>
        <w:t xml:space="preserve">] </w:t>
      </w:r>
    </w:p>
    <w:p w14:paraId="16B72BD8" w14:textId="3D9648A2" w:rsidR="00B82C3F" w:rsidRPr="005E022A" w:rsidRDefault="00B82C3F" w:rsidP="00B82C3F">
      <w:pPr>
        <w:pStyle w:val="ListParagraph"/>
        <w:numPr>
          <w:ilvl w:val="0"/>
          <w:numId w:val="54"/>
        </w:numPr>
        <w:jc w:val="both"/>
        <w:rPr>
          <w:lang w:val="en-US"/>
        </w:rPr>
      </w:pPr>
      <w:r w:rsidRPr="005E022A">
        <w:rPr>
          <w:lang w:val="en-US"/>
        </w:rPr>
        <w:t>Handover Documentation</w:t>
      </w:r>
      <w:r>
        <w:rPr>
          <w:lang w:val="en-US"/>
        </w:rPr>
        <w:t xml:space="preserve"> [</w:t>
      </w:r>
      <w:r w:rsidR="00872649" w:rsidRPr="005E022A">
        <w:rPr>
          <w:lang w:val="en-US"/>
        </w:rPr>
        <w:t>IDTA 02004-1-2</w:t>
      </w:r>
      <w:r>
        <w:rPr>
          <w:lang w:val="en-US"/>
        </w:rPr>
        <w:t>]</w:t>
      </w:r>
    </w:p>
    <w:p w14:paraId="0C19CE05" w14:textId="5CA85A17" w:rsidR="00B82C3F" w:rsidRPr="005E022A" w:rsidRDefault="00B82C3F" w:rsidP="00B82C3F">
      <w:pPr>
        <w:pStyle w:val="ListParagraph"/>
        <w:numPr>
          <w:ilvl w:val="0"/>
          <w:numId w:val="54"/>
        </w:numPr>
        <w:jc w:val="both"/>
        <w:rPr>
          <w:lang w:val="en-US"/>
        </w:rPr>
      </w:pPr>
      <w:r w:rsidRPr="005E022A">
        <w:rPr>
          <w:lang w:val="en-US"/>
        </w:rPr>
        <w:t>Hierarchical Structures enabling Bills of Material</w:t>
      </w:r>
      <w:r>
        <w:rPr>
          <w:lang w:val="en-US"/>
        </w:rPr>
        <w:t xml:space="preserve"> [</w:t>
      </w:r>
      <w:r w:rsidR="00872649" w:rsidRPr="002642F2">
        <w:rPr>
          <w:lang w:val="en-US"/>
        </w:rPr>
        <w:t>IDTA 02011-1-0</w:t>
      </w:r>
      <w:r>
        <w:rPr>
          <w:lang w:val="en-US"/>
        </w:rPr>
        <w:t>]</w:t>
      </w:r>
    </w:p>
    <w:p w14:paraId="55015368" w14:textId="5DE2B0E0" w:rsidR="00B82C3F" w:rsidRDefault="00B82C3F" w:rsidP="00B82C3F">
      <w:pPr>
        <w:pStyle w:val="ListParagraph"/>
        <w:numPr>
          <w:ilvl w:val="0"/>
          <w:numId w:val="54"/>
        </w:numPr>
        <w:jc w:val="both"/>
        <w:rPr>
          <w:lang w:val="en-US"/>
        </w:rPr>
      </w:pPr>
      <w:r w:rsidRPr="005E022A">
        <w:rPr>
          <w:lang w:val="en-US"/>
        </w:rPr>
        <w:t>Draft Submodel PCF</w:t>
      </w:r>
      <w:r>
        <w:rPr>
          <w:lang w:val="en-US"/>
        </w:rPr>
        <w:t xml:space="preserve"> [</w:t>
      </w:r>
      <w:r w:rsidR="00872649" w:rsidRPr="005E022A">
        <w:rPr>
          <w:lang w:val="en-US"/>
        </w:rPr>
        <w:t>IDTA 2023-01-24</w:t>
      </w:r>
      <w:r>
        <w:rPr>
          <w:lang w:val="en-US"/>
        </w:rPr>
        <w:t>]</w:t>
      </w:r>
    </w:p>
    <w:p w14:paraId="2EE9A276" w14:textId="7B33F820" w:rsidR="00B82C3F" w:rsidRDefault="00B82C3F" w:rsidP="00B82C3F">
      <w:pPr>
        <w:pStyle w:val="ListParagraph"/>
        <w:numPr>
          <w:ilvl w:val="0"/>
          <w:numId w:val="54"/>
        </w:numPr>
        <w:jc w:val="both"/>
        <w:rPr>
          <w:lang w:val="en-GB"/>
        </w:rPr>
      </w:pPr>
      <w:r w:rsidRPr="003A6460">
        <w:rPr>
          <w:lang w:val="en-US"/>
        </w:rPr>
        <w:t>Time Series Data</w:t>
      </w:r>
      <w:r>
        <w:rPr>
          <w:lang w:val="en-US"/>
        </w:rPr>
        <w:t xml:space="preserve"> [</w:t>
      </w:r>
      <w:r w:rsidR="00872649" w:rsidRPr="003A6460">
        <w:rPr>
          <w:lang w:val="en-US"/>
        </w:rPr>
        <w:t>IDTA 02008-1-1</w:t>
      </w:r>
      <w:r>
        <w:rPr>
          <w:lang w:val="en-US"/>
        </w:rPr>
        <w:t>]</w:t>
      </w:r>
    </w:p>
    <w:p w14:paraId="540A4F00" w14:textId="27852DBC" w:rsidR="00B82C3F" w:rsidRDefault="00B82C3F" w:rsidP="00B82C3F">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2A858D71" w14:textId="22CABA0E" w:rsidR="00B82C3F" w:rsidRPr="000133D3" w:rsidRDefault="00B82C3F" w:rsidP="00B82C3F">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3637ADF1" w14:textId="60437642" w:rsidR="00BC5662" w:rsidRDefault="00FD4F27" w:rsidP="00B82C3F">
      <w:pPr>
        <w:jc w:val="both"/>
        <w:rPr>
          <w:lang w:val="en-US"/>
        </w:rPr>
      </w:pPr>
      <w:r w:rsidRPr="00FD4F27">
        <w:rPr>
          <w:lang w:val="en-US"/>
        </w:rPr>
        <w:t xml:space="preserve">A concrete implementation of the AAS abstraction provides an </w:t>
      </w:r>
      <w:r w:rsidRPr="00FD4F27">
        <w:rPr>
          <w:rFonts w:ascii="Consolas" w:hAnsi="Consolas"/>
          <w:lang w:val="en-US"/>
        </w:rPr>
        <w:t>AASFactory</w:t>
      </w:r>
      <w:r>
        <w:rPr>
          <w:lang w:val="en-US"/>
        </w:rPr>
        <w:t xml:space="preserve"> along with required (plugin) descriptors</w:t>
      </w:r>
      <w:r w:rsidRPr="00FD4F27">
        <w:rPr>
          <w:lang w:val="en-US"/>
        </w:rPr>
        <w:t xml:space="preserve"> </w:t>
      </w:r>
      <w:r>
        <w:rPr>
          <w:lang w:val="en-US"/>
        </w:rPr>
        <w:t xml:space="preserve">and impementations of the elements. </w:t>
      </w:r>
      <w:r w:rsidRPr="00FD4F27">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Pr="00FD4F27">
        <w:rPr>
          <w:rFonts w:ascii="Consolas" w:hAnsi="Consolas"/>
          <w:lang w:val="en-US"/>
        </w:rPr>
        <w:t>AASFactory</w:t>
      </w:r>
      <w:r w:rsidRPr="00FD4F27">
        <w:rPr>
          <w:lang w:val="en-US"/>
        </w:rPr>
        <w:t xml:space="preserve">. Concrete AAS factories are supposed to </w:t>
      </w:r>
      <w:r>
        <w:rPr>
          <w:lang w:val="en-US"/>
        </w:rPr>
        <w:t xml:space="preserve">be realized as dependency isolating plugin </w:t>
      </w:r>
      <w:r w:rsidRPr="00FD4F27">
        <w:rPr>
          <w:lang w:val="en-US"/>
        </w:rPr>
        <w:t>announc</w:t>
      </w:r>
      <w:r>
        <w:rPr>
          <w:lang w:val="en-US"/>
        </w:rPr>
        <w:t xml:space="preserve">ing </w:t>
      </w:r>
      <w:r w:rsidRPr="00FD4F27">
        <w:rPr>
          <w:lang w:val="en-US"/>
        </w:rPr>
        <w:t xml:space="preserve">themselves via the </w:t>
      </w:r>
      <w:r w:rsidRPr="00FD4F27">
        <w:rPr>
          <w:rFonts w:ascii="Consolas" w:hAnsi="Consolas"/>
          <w:lang w:val="en-US"/>
        </w:rPr>
        <w:t>AasFactoryDescriptor</w:t>
      </w:r>
      <w:r w:rsidRPr="00FD4F27">
        <w:rPr>
          <w:lang w:val="en-US"/>
        </w:rPr>
        <w:t>.</w:t>
      </w:r>
      <w:r>
        <w:rPr>
          <w:lang w:val="en-US"/>
        </w:rPr>
        <w:t xml:space="preserve"> Multiple AAS implementations may be part of a specific platform installation, one playing the role as default plugin (used for platform operations), while the others can be requested in specific situations, e.g., an AAS connector may state the specific plugin id of the underlying implementation to use.</w:t>
      </w:r>
    </w:p>
    <w:p w14:paraId="2F1B4750" w14:textId="7813E81E" w:rsidR="00FD4F27" w:rsidRPr="003D662E" w:rsidRDefault="00B82C3F" w:rsidP="00FD4F27">
      <w:pPr>
        <w:jc w:val="both"/>
        <w:rPr>
          <w:lang w:val="en-US"/>
        </w:rPr>
      </w:pPr>
      <w:r w:rsidRPr="003D662E">
        <w:rPr>
          <w:lang w:val="en-US"/>
        </w:rPr>
        <w:t xml:space="preserve">The </w:t>
      </w:r>
      <w:r w:rsidR="00FD4F27">
        <w:rPr>
          <w:lang w:val="en-US"/>
        </w:rPr>
        <w:t xml:space="preserve">current </w:t>
      </w:r>
      <w:r w:rsidRPr="003D662E">
        <w:rPr>
          <w:lang w:val="en-US"/>
        </w:rPr>
        <w:t xml:space="preserve">default implementation of the AAS abstraction is based on Eclipse BaSyx. The </w:t>
      </w:r>
      <w:r w:rsidRPr="003D662E">
        <w:rPr>
          <w:rFonts w:ascii="Consolas" w:hAnsi="Consolas"/>
          <w:lang w:val="en-US"/>
        </w:rPr>
        <w:t xml:space="preserve">aas.basyx </w:t>
      </w:r>
      <w:r w:rsidR="00FD4F27">
        <w:rPr>
          <w:lang w:val="en-US"/>
        </w:rPr>
        <w:t>plugin</w:t>
      </w:r>
      <w:r w:rsidRPr="003D662E">
        <w:rPr>
          <w:lang w:val="en-US"/>
        </w:rPr>
        <w:t xml:space="preserve"> </w:t>
      </w:r>
      <w:r w:rsidR="00FD4F27">
        <w:rPr>
          <w:lang w:val="en-US"/>
        </w:rPr>
        <w:t xml:space="preserve">and similary the </w:t>
      </w:r>
      <w:r w:rsidR="00FD4F27" w:rsidRPr="003D662E">
        <w:rPr>
          <w:rFonts w:ascii="Consolas" w:hAnsi="Consolas"/>
          <w:lang w:val="en-US"/>
        </w:rPr>
        <w:t>aas.basyx</w:t>
      </w:r>
      <w:r w:rsidR="00FD4F27">
        <w:rPr>
          <w:rFonts w:ascii="Consolas" w:hAnsi="Consolas"/>
          <w:lang w:val="en-US"/>
        </w:rPr>
        <w:t>2</w:t>
      </w:r>
      <w:r w:rsidR="00FD4F27" w:rsidRPr="00FD4F27">
        <w:rPr>
          <w:rFonts w:cstheme="minorHAnsi"/>
          <w:lang w:val="en-US"/>
        </w:rPr>
        <w:t xml:space="preserve"> plugin </w:t>
      </w:r>
      <w:r w:rsidRPr="003D662E">
        <w:rPr>
          <w:lang w:val="en-US"/>
        </w:rPr>
        <w:t>implement the interfaces, typically in terms of adapter/wrapper</w:t>
      </w:r>
      <w:r w:rsidRPr="003D662E">
        <w:rPr>
          <w:rStyle w:val="FootnoteReference"/>
          <w:lang w:val="en-US"/>
        </w:rPr>
        <w:footnoteReference w:id="35"/>
      </w:r>
      <w:r w:rsidRPr="003D662E">
        <w:rPr>
          <w:lang w:val="en-US"/>
        </w:rPr>
        <w:t xml:space="preserve"> classes, i.e., classes that delegate the actual operations to the underlying BaSyx implementation. </w:t>
      </w:r>
      <w:r w:rsidR="00AA2DC7">
        <w:rPr>
          <w:lang w:val="en-US"/>
        </w:rPr>
        <w:t xml:space="preserve">Each of the plugins ships with its own communication protocols, e.g., BaSyx1 with the </w:t>
      </w:r>
      <w:r w:rsidRPr="003D662E">
        <w:rPr>
          <w:lang w:val="en-US"/>
        </w:rPr>
        <w:t xml:space="preserve">Virtual Automation Bus (in variants TCP, HTTP and HTTPS) </w:t>
      </w:r>
      <w:r w:rsidR="00AA2DC7">
        <w:rPr>
          <w:lang w:val="en-US"/>
        </w:rPr>
        <w:t xml:space="preserve">while BaSyx2 relies on operation delegation through REST. </w:t>
      </w:r>
      <w:r w:rsidR="00FD4F27" w:rsidRPr="003D662E">
        <w:rPr>
          <w:lang w:val="en-US"/>
        </w:rPr>
        <w:t xml:space="preserve">As BaSyx ships with a large number of dependencies and not all of these dependencies may be needed on an edge device, e.g., when deploying an AAS remotely to a central server (cf. Section </w:t>
      </w:r>
      <w:r w:rsidR="00FD4F27" w:rsidRPr="003D662E">
        <w:rPr>
          <w:lang w:val="en-US"/>
        </w:rPr>
        <w:fldChar w:fldCharType="begin"/>
      </w:r>
      <w:r w:rsidR="00FD4F27" w:rsidRPr="003D662E">
        <w:rPr>
          <w:lang w:val="en-US"/>
        </w:rPr>
        <w:instrText xml:space="preserve"> REF _Ref77062309 \r \h </w:instrText>
      </w:r>
      <w:r w:rsidR="00FD4F27">
        <w:rPr>
          <w:lang w:val="en-US"/>
        </w:rPr>
        <w:instrText xml:space="preserve"> \* MERGEFORMAT </w:instrText>
      </w:r>
      <w:r w:rsidR="00FD4F27" w:rsidRPr="003D662E">
        <w:rPr>
          <w:lang w:val="en-US"/>
        </w:rPr>
      </w:r>
      <w:r w:rsidR="00FD4F27" w:rsidRPr="003D662E">
        <w:rPr>
          <w:lang w:val="en-US"/>
        </w:rPr>
        <w:fldChar w:fldCharType="separate"/>
      </w:r>
      <w:r w:rsidR="00ED5CB6">
        <w:rPr>
          <w:lang w:val="en-US"/>
        </w:rPr>
        <w:t>3.1.2</w:t>
      </w:r>
      <w:r w:rsidR="00FD4F27" w:rsidRPr="003D662E">
        <w:rPr>
          <w:lang w:val="en-US"/>
        </w:rPr>
        <w:fldChar w:fldCharType="end"/>
      </w:r>
      <w:r w:rsidR="00FD4F27" w:rsidRPr="003D662E">
        <w:rPr>
          <w:lang w:val="en-US"/>
        </w:rPr>
        <w:t xml:space="preserve">) persistent storage to a database is not needed, we aim for a dependency-reduced </w:t>
      </w:r>
      <w:r w:rsidR="00FD4F27" w:rsidRPr="003D662E">
        <w:rPr>
          <w:rFonts w:ascii="Consolas" w:hAnsi="Consolas"/>
          <w:lang w:val="en-US"/>
        </w:rPr>
        <w:t>aas.basyx</w:t>
      </w:r>
      <w:r w:rsidR="00FD4F27" w:rsidRPr="003D662E">
        <w:rPr>
          <w:lang w:val="en-US"/>
        </w:rPr>
        <w:t xml:space="preserve"> component and an </w:t>
      </w:r>
      <w:r w:rsidR="00FD4F27" w:rsidRPr="003D662E">
        <w:rPr>
          <w:rFonts w:ascii="Consolas" w:hAnsi="Consolas"/>
          <w:lang w:val="en-US"/>
        </w:rPr>
        <w:t>aas.basyx.server</w:t>
      </w:r>
      <w:r w:rsidR="00FD4F27" w:rsidRPr="003D662E">
        <w:rPr>
          <w:lang w:val="en-US"/>
        </w:rPr>
        <w:t xml:space="preserve"> component including all dependencies.</w:t>
      </w:r>
    </w:p>
    <w:p w14:paraId="05CA96BB" w14:textId="77777777" w:rsidR="00B82C3F" w:rsidRPr="003D662E" w:rsidRDefault="00B82C3F" w:rsidP="00B82C3F">
      <w:pPr>
        <w:pStyle w:val="Heading4"/>
        <w:rPr>
          <w:lang w:val="en-US"/>
        </w:rPr>
      </w:pPr>
      <w:bookmarkStart w:id="68" w:name="_Ref77076330"/>
      <w:r w:rsidRPr="003D662E">
        <w:rPr>
          <w:lang w:val="en-US"/>
        </w:rPr>
        <w:t xml:space="preserve">Network Management </w:t>
      </w:r>
      <w:bookmarkEnd w:id="68"/>
    </w:p>
    <w:p w14:paraId="480545A5" w14:textId="77777777" w:rsidR="00B82C3F" w:rsidRPr="003D662E" w:rsidRDefault="00B82C3F" w:rsidP="00B82C3F">
      <w:pPr>
        <w:jc w:val="both"/>
        <w:rPr>
          <w:lang w:val="en-US"/>
        </w:rPr>
      </w:pPr>
      <w:r w:rsidRPr="003D662E">
        <w:rPr>
          <w:lang w:val="en-US"/>
        </w:rPr>
        <w:t xml:space="preserve">In addition to the AAS abstraction, the </w:t>
      </w:r>
      <w:r w:rsidRPr="003D662E">
        <w:rPr>
          <w:rFonts w:ascii="Consolas" w:hAnsi="Consolas"/>
          <w:lang w:val="en-US"/>
        </w:rPr>
        <w:t>support</w:t>
      </w:r>
      <w:r w:rsidRPr="003D662E">
        <w:rPr>
          <w:lang w:val="en-US"/>
        </w:rPr>
        <w:t xml:space="preserve"> layer also provides basic network management functionality, in particular for TCP port negotiation. The network manager supports two modes, based on registered and dynamic/free ports. Both modes are relying on a self-selected key for the respective port, e.g., representing a service or a channel/topic identifier. Central services can register themselves with a platform-wide known key. Dynamic services are supported by assigning/reserving free (ephemeral) ports. Furthermore, the network management support can record the number of instances accessing a certain service represented by it’s known key. This is in particular important if services shall be started/stopped dependent on the actual use, i.e., if no further instance is using a service it can be stopped and the resources can be freed.</w:t>
      </w:r>
    </w:p>
    <w:p w14:paraId="0D4DB03F" w14:textId="5D4D478C" w:rsidR="00B82C3F" w:rsidRPr="003D662E" w:rsidRDefault="00B82C3F" w:rsidP="00B82C3F">
      <w:pPr>
        <w:jc w:val="both"/>
        <w:rPr>
          <w:lang w:val="en-US"/>
        </w:rPr>
      </w:pPr>
      <w:r w:rsidRPr="003D662E">
        <w:rPr>
          <w:lang w:val="en-US"/>
        </w:rPr>
        <w:t xml:space="preserve">Network managers can be stacked, i.e., a parent network manager can contain (more) 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AAS frontend network manager instances, in particular for a central platform manager instance. </w:t>
      </w:r>
    </w:p>
    <w:p w14:paraId="3A205062" w14:textId="77777777" w:rsidR="00B82C3F" w:rsidRPr="003D662E" w:rsidRDefault="00B82C3F" w:rsidP="00B82C3F">
      <w:pPr>
        <w:pStyle w:val="Heading4"/>
        <w:rPr>
          <w:lang w:val="en-US"/>
        </w:rPr>
      </w:pPr>
      <w:bookmarkStart w:id="69" w:name="_Ref77076332"/>
      <w:r>
        <w:rPr>
          <w:lang w:val="en-US"/>
        </w:rPr>
        <w:t xml:space="preserve">Platform Component </w:t>
      </w:r>
      <w:r w:rsidRPr="003D662E">
        <w:rPr>
          <w:lang w:val="en-US"/>
        </w:rPr>
        <w:t xml:space="preserve">Lifecycle </w:t>
      </w:r>
      <w:bookmarkEnd w:id="69"/>
    </w:p>
    <w:p w14:paraId="37DAE19F" w14:textId="0E98BEDC" w:rsidR="00B82C3F" w:rsidRDefault="00B82C3F" w:rsidP="00B82C3F">
      <w:pPr>
        <w:jc w:val="both"/>
        <w:rPr>
          <w:lang w:val="en-US"/>
        </w:rPr>
      </w:pPr>
      <w:r w:rsidRPr="003D662E">
        <w:rPr>
          <w:lang w:val="en-US"/>
        </w:rPr>
        <w:t xml:space="preserve">A further basic capability is to start up components in a uniform but extensible manner. This is particularly important as individual components may rely on different technology imposing different </w:t>
      </w:r>
      <w:r w:rsidRPr="003D662E">
        <w:rPr>
          <w:lang w:val="en-US"/>
        </w:rPr>
        <w:lastRenderedPageBreak/>
        <w:t xml:space="preserve">technological requirements on the startup process. Moreover, it supports the transparent realization of optional and alternative platform components. Therefore, </w:t>
      </w:r>
      <w:r w:rsidR="00415D11">
        <w:rPr>
          <w:lang w:val="en-US"/>
        </w:rPr>
        <w:t xml:space="preserve">this component </w:t>
      </w:r>
      <w:r w:rsidRPr="003D662E">
        <w:rPr>
          <w:lang w:val="en-US"/>
        </w:rPr>
        <w:t xml:space="preserve">defines the </w:t>
      </w:r>
      <w:r w:rsidRPr="003D662E">
        <w:rPr>
          <w:rFonts w:ascii="Consolas" w:hAnsi="Consolas"/>
          <w:lang w:val="en-US"/>
        </w:rPr>
        <w:t>LifecycleDescriptor</w:t>
      </w:r>
      <w:r w:rsidRPr="003D662E">
        <w:rPr>
          <w:lang w:val="en-US"/>
        </w:rPr>
        <w:t xml:space="preserve">, allowing components to do the necessary startup/shutdown operations, declare a startup level (priority) and, if required, stop a component. A </w:t>
      </w:r>
      <w:r w:rsidRPr="003D662E">
        <w:rPr>
          <w:rFonts w:ascii="Consolas" w:hAnsi="Consolas"/>
          <w:lang w:val="en-US"/>
        </w:rPr>
        <w:t>LifecycleDescriptor</w:t>
      </w:r>
      <w:r w:rsidRPr="003D662E">
        <w:rPr>
          <w:lang w:val="en-US"/>
        </w:rPr>
        <w:t xml:space="preserve"> defines a priority (akin to startup levels in Linux) and may indicates, whether it desires to terminate the execution of the containing platform instance upon a certain event or condition. A </w:t>
      </w:r>
      <w:r w:rsidRPr="003D662E">
        <w:rPr>
          <w:rFonts w:ascii="Consolas" w:hAnsi="Consolas"/>
          <w:lang w:val="en-US"/>
        </w:rPr>
        <w:t>LifecycleDescriptor</w:t>
      </w:r>
      <w:r w:rsidRPr="003D662E">
        <w:rPr>
          <w:lang w:val="en-US"/>
        </w:rPr>
        <w:t xml:space="preserve"> announces itself through JSL and is taken up by the </w:t>
      </w:r>
      <w:r w:rsidRPr="003D662E">
        <w:rPr>
          <w:rFonts w:ascii="Consolas" w:hAnsi="Consolas"/>
          <w:lang w:val="en-US"/>
        </w:rPr>
        <w:t>LifecylceHandler</w:t>
      </w:r>
      <w:r w:rsidRPr="003D662E">
        <w:rPr>
          <w:lang w:val="en-US"/>
        </w:rPr>
        <w:t xml:space="preserve">. The </w:t>
      </w:r>
      <w:r w:rsidRPr="003D662E">
        <w:rPr>
          <w:rFonts w:ascii="Consolas" w:hAnsi="Consolas"/>
          <w:lang w:val="en-US"/>
        </w:rPr>
        <w:t>LifecylceHandler</w:t>
      </w:r>
      <w:r w:rsidRPr="003D662E">
        <w:rPr>
          <w:lang w:val="en-US"/>
        </w:rPr>
        <w:t xml:space="preserve"> provides generic startup classes for all components, e.g., with or without the ability to terminate the platform instance, which trigger a respective processing of the lifecycle descriptors.</w:t>
      </w:r>
      <w:r w:rsidR="00415D11">
        <w:rPr>
          <w:lang w:val="en-US"/>
        </w:rPr>
        <w:t xml:space="preserve"> Furthermore, to handle conflicting functionality, the</w:t>
      </w:r>
      <w:r w:rsidRPr="003D662E">
        <w:rPr>
          <w:lang w:val="en-US"/>
        </w:rPr>
        <w:t xml:space="preserve"> </w:t>
      </w:r>
      <w:r w:rsidRPr="003D662E">
        <w:rPr>
          <w:rFonts w:ascii="Consolas" w:hAnsi="Consolas"/>
          <w:lang w:val="en-US"/>
        </w:rPr>
        <w:t>LifecycleProfile</w:t>
      </w:r>
      <w:r w:rsidR="00415D11">
        <w:rPr>
          <w:lang w:val="en-US"/>
        </w:rPr>
        <w:t xml:space="preserve"> </w:t>
      </w:r>
      <w:r w:rsidRPr="003D662E">
        <w:rPr>
          <w:lang w:val="en-US"/>
        </w:rPr>
        <w:t>specif</w:t>
      </w:r>
      <w:r w:rsidR="00415D11">
        <w:rPr>
          <w:lang w:val="en-US"/>
        </w:rPr>
        <w:t>ies</w:t>
      </w:r>
      <w:r w:rsidRPr="003D662E">
        <w:rPr>
          <w:lang w:val="en-US"/>
        </w:rPr>
        <w:t xml:space="preserve"> a set of </w:t>
      </w:r>
      <w:r w:rsidRPr="003D662E">
        <w:rPr>
          <w:rFonts w:ascii="Consolas" w:hAnsi="Consolas"/>
          <w:lang w:val="en-US"/>
        </w:rPr>
        <w:t>LifecycleDescriptor</w:t>
      </w:r>
      <w:r w:rsidRPr="003D662E">
        <w:rPr>
          <w:lang w:val="en-US"/>
        </w:rPr>
        <w:t xml:space="preserve"> instances to be executed when the profile is stated as command line parameter of the component startup. These profiles also allow for virtualization of such partial component lifecycles.</w:t>
      </w:r>
    </w:p>
    <w:p w14:paraId="514413D9" w14:textId="77777777" w:rsidR="00B82C3F" w:rsidRPr="003D662E" w:rsidRDefault="00B82C3F" w:rsidP="00B82C3F">
      <w:pPr>
        <w:pStyle w:val="Heading4"/>
        <w:rPr>
          <w:lang w:val="en-US"/>
        </w:rPr>
      </w:pPr>
      <w:bookmarkStart w:id="70" w:name="_Ref98244584"/>
      <w:r w:rsidRPr="003D662E">
        <w:rPr>
          <w:lang w:val="en-US"/>
        </w:rPr>
        <w:t>System-level Monitoring Support</w:t>
      </w:r>
      <w:bookmarkEnd w:id="70"/>
    </w:p>
    <w:p w14:paraId="3BBA5675" w14:textId="5882DC63" w:rsidR="00B82C3F" w:rsidRPr="003D662E" w:rsidRDefault="00B82C3F" w:rsidP="00B82C3F">
      <w:pPr>
        <w:jc w:val="both"/>
        <w:rPr>
          <w:lang w:val="en-US"/>
        </w:rPr>
      </w:pPr>
      <w:r w:rsidRPr="003D662E">
        <w:rPr>
          <w:lang w:val="en-US"/>
        </w:rPr>
        <w:t>System-level properties such as number of CPUs or GPUs, their actual load or temperature are particulary difficult to access in Java. Moreover, edge devices may have vendor specific interfaces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Pr>
          <w:lang w:val="en-US"/>
        </w:rPr>
        <w:t xml:space="preserve"> the</w:t>
      </w:r>
      <w:r w:rsidRPr="003D662E">
        <w:rPr>
          <w:lang w:val="en-US"/>
        </w:rPr>
        <w:t xml:space="preserve"> </w:t>
      </w:r>
      <w:r w:rsidRPr="003D662E">
        <w:rPr>
          <w:rFonts w:ascii="Consolas" w:hAnsi="Consolas"/>
          <w:lang w:val="en-US"/>
        </w:rPr>
        <w:t>support.dfltSysMetrics</w:t>
      </w:r>
      <w:r w:rsidRPr="003D662E">
        <w:rPr>
          <w:lang w:val="en-US"/>
        </w:rPr>
        <w:t xml:space="preserve"> </w:t>
      </w:r>
      <w:r w:rsidRPr="00FC1C1F">
        <w:rPr>
          <w:lang w:val="en-US"/>
        </w:rPr>
        <w:t>plugin</w:t>
      </w:r>
      <w:r w:rsidRPr="003D662E">
        <w:rPr>
          <w:lang w:val="en-US"/>
        </w:rPr>
        <w:t>, which relies on JSensors</w:t>
      </w:r>
      <w:r w:rsidRPr="003D662E">
        <w:rPr>
          <w:rStyle w:val="FootnoteReference"/>
          <w:lang w:val="en-US"/>
        </w:rPr>
        <w:footnoteReference w:id="36"/>
      </w:r>
      <w:r w:rsidRPr="003D662E">
        <w:rPr>
          <w:lang w:val="en-US"/>
        </w:rPr>
        <w:t xml:space="preserve">. </w:t>
      </w:r>
      <w:r w:rsidR="00D108AE">
        <w:rPr>
          <w:lang w:val="en-US"/>
        </w:rPr>
        <w:t xml:space="preserve">Alternatively, the process information plugin interface </w:t>
      </w:r>
      <w:r w:rsidRPr="003D662E">
        <w:rPr>
          <w:lang w:val="en-US"/>
        </w:rPr>
        <w:t xml:space="preserve">could be </w:t>
      </w:r>
      <w:r w:rsidR="00D108AE">
        <w:rPr>
          <w:lang w:val="en-US"/>
        </w:rPr>
        <w:t>used/extended</w:t>
      </w:r>
      <w:r w:rsidRPr="003D662E">
        <w:rPr>
          <w:lang w:val="en-US"/>
        </w:rPr>
        <w:t>.</w:t>
      </w:r>
      <w:r>
        <w:rPr>
          <w:lang w:val="en-US"/>
        </w:rPr>
        <w:t xml:space="preserve"> </w:t>
      </w:r>
    </w:p>
    <w:p w14:paraId="76938C2F" w14:textId="77777777" w:rsidR="00B82C3F" w:rsidRPr="003D662E" w:rsidRDefault="00B82C3F" w:rsidP="00B82C3F">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Pr>
          <w:lang w:val="en-US"/>
        </w:rPr>
        <w:t xml:space="preserve"> Similary, oktoflow provides an optional system-level monitoring plugin for the Bitmotec Bitmoteco system.</w:t>
      </w:r>
    </w:p>
    <w:p w14:paraId="628B9902" w14:textId="77777777" w:rsidR="00B82C3F" w:rsidRPr="003D662E" w:rsidRDefault="00B82C3F" w:rsidP="00B82C3F">
      <w:pPr>
        <w:pStyle w:val="Heading4"/>
        <w:rPr>
          <w:lang w:val="en-US"/>
        </w:rPr>
      </w:pPr>
      <w:bookmarkStart w:id="71" w:name="_Ref108000037"/>
      <w:bookmarkStart w:id="72" w:name="_Ref109305545"/>
      <w:bookmarkStart w:id="73" w:name="_Ref111718008"/>
      <w:r w:rsidRPr="003D662E">
        <w:rPr>
          <w:lang w:val="en-US"/>
        </w:rPr>
        <w:t>Identity Support</w:t>
      </w:r>
      <w:bookmarkEnd w:id="71"/>
      <w:bookmarkEnd w:id="72"/>
      <w:bookmarkEnd w:id="73"/>
    </w:p>
    <w:p w14:paraId="2079DBB6" w14:textId="79300FA8" w:rsidR="00B82C3F" w:rsidRDefault="00B82C3F" w:rsidP="00B82C3F">
      <w:pPr>
        <w:jc w:val="both"/>
        <w:rPr>
          <w:lang w:val="en-US"/>
        </w:rPr>
      </w:pPr>
      <w:r w:rsidRPr="003D662E">
        <w:rPr>
          <w:lang w:val="en-US"/>
        </w:rPr>
        <w:t>Some mechanisms in the platform require a certain form of authentication, ranging from anonymous over username/password up to X509 tokens</w:t>
      </w:r>
      <w:r w:rsidRPr="003D662E">
        <w:rPr>
          <w:rStyle w:val="FootnoteReference"/>
          <w:lang w:val="en-US"/>
        </w:rPr>
        <w:footnoteReference w:id="37"/>
      </w:r>
      <w:r w:rsidRPr="003D662E">
        <w:rPr>
          <w:lang w:val="en-US"/>
        </w:rPr>
        <w:t xml:space="preserve">, keystores with certificates or (public) cryptographic keys as well as SSL key managers. However, storing such information in the configuration model or even in code is not acceptable. Therefore, the platform provides an </w:t>
      </w:r>
      <w:r w:rsidRPr="003D662E">
        <w:rPr>
          <w:rFonts w:ascii="Consolas" w:hAnsi="Consolas"/>
          <w:lang w:val="en-US"/>
        </w:rPr>
        <w:t>IdentityStore</w:t>
      </w:r>
      <w:r w:rsidRPr="003D662E">
        <w:rPr>
          <w:lang w:val="en-US"/>
        </w:rPr>
        <w:t xml:space="preserve"> with a pluggable implementation. By default</w:t>
      </w:r>
      <w:r w:rsidR="00D2064F">
        <w:rPr>
          <w:lang w:val="en-US"/>
        </w:rPr>
        <w:t xml:space="preserve"> and in particular for demonstration installations or testing,</w:t>
      </w:r>
      <w:r w:rsidRPr="003D662E">
        <w:rPr>
          <w:lang w:val="en-US"/>
        </w:rPr>
        <w:t xml:space="preserve"> a </w:t>
      </w:r>
      <w:r w:rsidR="00D2064F">
        <w:rPr>
          <w:lang w:val="en-US"/>
        </w:rPr>
        <w:t>YAML</w:t>
      </w:r>
      <w:r w:rsidRPr="003D662E">
        <w:rPr>
          <w:lang w:val="en-US"/>
        </w:rPr>
        <w:t xml:space="preserve"> file with the identities is read either from the classpath, a file from the home directory of the actual process or a file determined by an environment variable. Moreover, advanced and sophisticated implementations for central identity and authentication token management can be plugged in here. </w:t>
      </w:r>
      <w:r w:rsidR="00F55721">
        <w:rPr>
          <w:lang w:val="en-US"/>
        </w:rPr>
        <w:t xml:space="preserve">Upstream </w:t>
      </w:r>
      <w:r w:rsidRPr="003D662E">
        <w:rPr>
          <w:lang w:val="en-US"/>
        </w:rPr>
        <w:t xml:space="preserve">components shall refer to </w:t>
      </w:r>
      <w:r w:rsidR="00B43A02">
        <w:rPr>
          <w:lang w:val="en-US"/>
        </w:rPr>
        <w:t xml:space="preserve">an identity through a logical </w:t>
      </w:r>
      <w:r w:rsidRPr="003D662E">
        <w:rPr>
          <w:lang w:val="en-US"/>
        </w:rPr>
        <w:t>logical name</w:t>
      </w:r>
      <w:r w:rsidR="00B43A02">
        <w:rPr>
          <w:lang w:val="en-US"/>
        </w:rPr>
        <w:t xml:space="preserve">, which provides access to the registrered </w:t>
      </w:r>
      <w:r w:rsidRPr="003D662E">
        <w:rPr>
          <w:lang w:val="en-US"/>
        </w:rPr>
        <w:t xml:space="preserve">authentication token provided (if known) by the identity store. To allow for more flexibility and to ease identity management, several default names, e.g., starting with a specific device name, if not found, the name of a device group, e.g., edges or servers, etc. </w:t>
      </w:r>
      <w:r w:rsidR="006F204E">
        <w:rPr>
          <w:lang w:val="en-US"/>
        </w:rPr>
        <w:t>can</w:t>
      </w:r>
      <w:r w:rsidRPr="003D662E">
        <w:rPr>
          <w:lang w:val="en-US"/>
        </w:rPr>
        <w:t xml:space="preserve"> be used.</w:t>
      </w:r>
    </w:p>
    <w:p w14:paraId="7DEEA3DD" w14:textId="77777777" w:rsidR="00B82C3F" w:rsidRDefault="00B82C3F" w:rsidP="00B82C3F">
      <w:pPr>
        <w:jc w:val="both"/>
        <w:rPr>
          <w:lang w:val="en-US"/>
        </w:rPr>
      </w:pPr>
      <w:r w:rsidRPr="00621A82">
        <w:rPr>
          <w:lang w:val="en-US"/>
        </w:rPr>
        <w:t>An example for a named YAML identity store is shown below:</w:t>
      </w:r>
    </w:p>
    <w:p w14:paraId="471151D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name: HM'22</w:t>
      </w:r>
    </w:p>
    <w:p w14:paraId="7E7C949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identities:</w:t>
      </w:r>
    </w:p>
    <w:p w14:paraId="0C5C701F"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"amqp": </w:t>
      </w:r>
    </w:p>
    <w:p w14:paraId="51460909"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type: USERNAME</w:t>
      </w:r>
    </w:p>
    <w:p w14:paraId="06D58BD2"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lastRenderedPageBreak/>
        <w:t xml:space="preserve">        userName: user</w:t>
      </w:r>
    </w:p>
    <w:p w14:paraId="496199D5"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4057501A" w14:textId="77777777" w:rsidR="00B82C3F" w:rsidRDefault="00B82C3F" w:rsidP="00B82C3F">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70A8D979" w14:textId="20E39765" w:rsidR="00B82C3F" w:rsidRPr="002A5165" w:rsidRDefault="00B82C3F" w:rsidP="00B82C3F">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Pr>
          <w:lang w:val="en-US"/>
        </w:rPr>
        <w:t>, i.e., which identity store is actually taken up</w:t>
      </w:r>
      <w:r w:rsidR="00054BAD">
        <w:rPr>
          <w:lang w:val="en-US"/>
        </w:rPr>
        <w:t xml:space="preserve"> in case that a differentiation among alternatives is needed</w:t>
      </w:r>
      <w:r w:rsidRPr="00621A82">
        <w:rPr>
          <w:lang w:val="en-US"/>
        </w:rPr>
        <w:t xml:space="preserve">. </w:t>
      </w:r>
      <w:r w:rsidR="00552B89">
        <w:rPr>
          <w:lang w:val="en-US"/>
        </w:rPr>
        <w:t>T</w:t>
      </w:r>
      <w:r w:rsidRPr="00621A82">
        <w:rPr>
          <w:lang w:val="en-US"/>
        </w:rPr>
        <w:t xml:space="preserve">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If a file entry is specified, e.g., pointing to a relative keystore, the token data is used to open the keystore and, depending on the keystore type, may then omit the user name.</w:t>
      </w:r>
    </w:p>
    <w:p w14:paraId="442E11D4" w14:textId="77777777" w:rsidR="008907F0" w:rsidRPr="003D662E" w:rsidRDefault="008907F0" w:rsidP="008907F0">
      <w:pPr>
        <w:pStyle w:val="Heading4"/>
        <w:rPr>
          <w:lang w:val="en-US"/>
        </w:rPr>
      </w:pPr>
      <w:bookmarkStart w:id="74" w:name="_Ref109305762"/>
      <w:r w:rsidRPr="003D662E">
        <w:rPr>
          <w:lang w:val="en-US"/>
        </w:rPr>
        <w:t>Semantic Id Resolution Support</w:t>
      </w:r>
      <w:bookmarkEnd w:id="74"/>
    </w:p>
    <w:p w14:paraId="366ED872" w14:textId="0E7DDE7A" w:rsidR="008907F0" w:rsidRPr="003D662E" w:rsidRDefault="008907F0" w:rsidP="008907F0">
      <w:pPr>
        <w:jc w:val="both"/>
        <w:rPr>
          <w:lang w:val="en-US"/>
        </w:rPr>
      </w:pPr>
      <w:r w:rsidRPr="003D662E">
        <w:rPr>
          <w:lang w:val="en-US"/>
        </w:rPr>
        <w:t xml:space="preserve">One specific ability of AAS is to mark used elements with a so-called semantic identifier, i.e., a reference to a dictionary detailing what is contained in a certain AAS element. With increasing use of semantic identifiers in the platform AAS, also a resolution of these identifiers becomes important, e.g., on the user interface to display associated </w:t>
      </w:r>
      <w:r w:rsidR="005C386E">
        <w:rPr>
          <w:lang w:val="en-US"/>
        </w:rPr>
        <w:t xml:space="preserve">value </w:t>
      </w:r>
      <w:r w:rsidRPr="003D662E">
        <w:rPr>
          <w:lang w:val="en-US"/>
        </w:rPr>
        <w:t xml:space="preserve">units and descriptions. </w:t>
      </w:r>
      <w:r w:rsidR="00E23B86">
        <w:rPr>
          <w:lang w:val="en-US"/>
        </w:rPr>
        <w:t xml:space="preserve">Besides </w:t>
      </w:r>
      <w:r w:rsidRPr="003D662E">
        <w:rPr>
          <w:lang w:val="en-US"/>
        </w:rPr>
        <w:t>ECLASS</w:t>
      </w:r>
      <w:r w:rsidRPr="003D662E">
        <w:rPr>
          <w:rStyle w:val="FootnoteReference"/>
          <w:lang w:val="en-US"/>
        </w:rPr>
        <w:footnoteReference w:id="38"/>
      </w:r>
      <w:r w:rsidRPr="003D662E">
        <w:rPr>
          <w:lang w:val="en-US"/>
        </w:rPr>
        <w:t xml:space="preserve"> IRDI identifiers, also URL-like IRI </w:t>
      </w:r>
      <w:r w:rsidR="00BF51A2">
        <w:rPr>
          <w:lang w:val="en-US"/>
        </w:rPr>
        <w:t xml:space="preserve">identifiers </w:t>
      </w:r>
      <w:r w:rsidRPr="003D662E">
        <w:rPr>
          <w:lang w:val="en-US"/>
        </w:rPr>
        <w:t xml:space="preserve">are used, e.g., in the specifications of AAS </w:t>
      </w:r>
      <w:r w:rsidR="008B7C70">
        <w:rPr>
          <w:lang w:val="en-US"/>
        </w:rPr>
        <w:t>submodel formats</w:t>
      </w:r>
      <w:r w:rsidRPr="003D662E">
        <w:rPr>
          <w:lang w:val="en-US"/>
        </w:rPr>
        <w:t xml:space="preserve">. A semantic id resolution mechanism must take care of </w:t>
      </w:r>
      <w:r w:rsidR="00E1554A">
        <w:rPr>
          <w:lang w:val="en-US"/>
        </w:rPr>
        <w:t xml:space="preserve">such </w:t>
      </w:r>
      <w:r w:rsidRPr="003D662E">
        <w:rPr>
          <w:lang w:val="en-US"/>
        </w:rPr>
        <w:t>identifiers, potentially considering mechanisms implemented by the AAS framework as well as potentially commercial</w:t>
      </w:r>
      <w:r w:rsidR="001B2DC1">
        <w:rPr>
          <w:lang w:val="en-US"/>
        </w:rPr>
        <w:t>ly</w:t>
      </w:r>
      <w:r w:rsidRPr="003D662E">
        <w:rPr>
          <w:lang w:val="en-US"/>
        </w:rPr>
        <w:t xml:space="preserve"> licens</w:t>
      </w:r>
      <w:r w:rsidR="001B2DC1">
        <w:rPr>
          <w:lang w:val="en-US"/>
        </w:rPr>
        <w:t xml:space="preserve">ed access to </w:t>
      </w:r>
      <w:r w:rsidRPr="003D662E">
        <w:rPr>
          <w:lang w:val="en-US"/>
        </w:rPr>
        <w:t>catalogs and web services as they apply for ECLASS.</w:t>
      </w:r>
    </w:p>
    <w:p w14:paraId="55724C81" w14:textId="1A20CE5A" w:rsidR="008907F0" w:rsidRPr="003D662E" w:rsidRDefault="008849BA" w:rsidP="008907F0">
      <w:pPr>
        <w:jc w:val="both"/>
        <w:rPr>
          <w:lang w:val="en-US"/>
        </w:rPr>
      </w:pPr>
      <w:r>
        <w:rPr>
          <w:lang w:val="en-US"/>
        </w:rPr>
        <w:t xml:space="preserve">For this purpose, oktoflow provides a flexible semantic id </w:t>
      </w:r>
      <w:r w:rsidR="008907F0" w:rsidRPr="003D662E">
        <w:rPr>
          <w:lang w:val="en-US"/>
        </w:rPr>
        <w:t xml:space="preserve">resolution support. </w:t>
      </w:r>
      <w:r w:rsidR="00FE01A1">
        <w:rPr>
          <w:lang w:val="en-US"/>
        </w:rPr>
        <w:t xml:space="preserve">The </w:t>
      </w:r>
      <w:r w:rsidR="00FE01A1" w:rsidRPr="00FE01A1">
        <w:rPr>
          <w:rFonts w:ascii="Consolas" w:hAnsi="Consolas"/>
          <w:lang w:val="en-US"/>
        </w:rPr>
        <w:t>SemanticIdResolver</w:t>
      </w:r>
      <w:r w:rsidR="00FE01A1">
        <w:rPr>
          <w:lang w:val="en-US"/>
        </w:rPr>
        <w:t xml:space="preserve"> </w:t>
      </w:r>
      <w:r w:rsidR="008907F0" w:rsidRPr="003D662E">
        <w:rPr>
          <w:lang w:val="en-US"/>
        </w:rPr>
        <w:t xml:space="preserve">interface provides access to the resolution mechanism. The result of a successful resolution </w:t>
      </w:r>
      <w:r w:rsidR="00855CDD">
        <w:rPr>
          <w:lang w:val="en-US"/>
        </w:rPr>
        <w:t>(</w:t>
      </w:r>
      <w:r w:rsidR="008907F0" w:rsidRPr="003D662E">
        <w:rPr>
          <w:lang w:val="en-US"/>
        </w:rPr>
        <w:t>inspired by the ECLASS dictionary</w:t>
      </w:r>
      <w:r w:rsidR="00855CDD">
        <w:rPr>
          <w:lang w:val="en-US"/>
        </w:rPr>
        <w:t>)</w:t>
      </w:r>
      <w:r w:rsidR="008907F0" w:rsidRPr="003D662E">
        <w:rPr>
          <w:lang w:val="en-US"/>
        </w:rPr>
        <w:t xml:space="preserve"> returns the version, the revision, and, in multiple languages, the name, structure name and a free text description of the </w:t>
      </w:r>
      <w:r w:rsidR="000F605C">
        <w:rPr>
          <w:lang w:val="en-US"/>
        </w:rPr>
        <w:t xml:space="preserve">referenced </w:t>
      </w:r>
      <w:r w:rsidR="00D07637">
        <w:rPr>
          <w:lang w:val="en-US"/>
        </w:rPr>
        <w:t xml:space="preserve">value </w:t>
      </w:r>
      <w:r w:rsidR="000F605C">
        <w:rPr>
          <w:lang w:val="en-US"/>
        </w:rPr>
        <w:t xml:space="preserve">unit or </w:t>
      </w:r>
      <w:r w:rsidR="008907F0" w:rsidRPr="003D662E">
        <w:rPr>
          <w:lang w:val="en-US"/>
        </w:rPr>
        <w:t xml:space="preserve">concept. The </w:t>
      </w:r>
      <w:r w:rsidR="004A791E">
        <w:rPr>
          <w:lang w:val="en-US"/>
        </w:rPr>
        <w:t xml:space="preserve">actual </w:t>
      </w:r>
      <w:r w:rsidR="008907F0" w:rsidRPr="003D662E">
        <w:rPr>
          <w:lang w:val="en-US"/>
        </w:rPr>
        <w:t xml:space="preserve">resolution </w:t>
      </w:r>
      <w:r w:rsidR="004A791E">
        <w:rPr>
          <w:lang w:val="en-US"/>
        </w:rPr>
        <w:t>shall be realized in terms of oktoflow plugins and, as fallback, through fallback catalogues provided by the platform</w:t>
      </w:r>
      <w:r w:rsidR="007C5787">
        <w:rPr>
          <w:lang w:val="en-US"/>
        </w:rPr>
        <w:t xml:space="preserve"> (to be able to at least resolve the semantic ids required on the user interface even without internet access)</w:t>
      </w:r>
      <w:r w:rsidR="004A791E">
        <w:rPr>
          <w:lang w:val="en-US"/>
        </w:rPr>
        <w:t xml:space="preserve">. </w:t>
      </w:r>
      <w:r w:rsidR="00765B13">
        <w:rPr>
          <w:lang w:val="en-US"/>
        </w:rPr>
        <w:t xml:space="preserve">One example plugin </w:t>
      </w:r>
      <w:r w:rsidR="00765B13" w:rsidRPr="003D662E">
        <w:rPr>
          <w:lang w:val="en-US"/>
        </w:rPr>
        <w:t>perform</w:t>
      </w:r>
      <w:r w:rsidR="00765B13">
        <w:rPr>
          <w:lang w:val="en-US"/>
        </w:rPr>
        <w:t>s</w:t>
      </w:r>
      <w:r w:rsidR="00765B13" w:rsidRPr="003D662E">
        <w:rPr>
          <w:lang w:val="en-US"/>
        </w:rPr>
        <w:t xml:space="preserve"> online resolution </w:t>
      </w:r>
      <w:r w:rsidR="00765B13">
        <w:rPr>
          <w:lang w:val="en-US"/>
        </w:rPr>
        <w:t>using</w:t>
      </w:r>
      <w:r w:rsidR="00765B13" w:rsidRPr="003D662E">
        <w:rPr>
          <w:lang w:val="en-US"/>
        </w:rPr>
        <w:t xml:space="preserve"> the ECLASS web service relying on the identity management (Section </w:t>
      </w:r>
      <w:r w:rsidR="00765B13" w:rsidRPr="003D662E">
        <w:rPr>
          <w:lang w:val="en-US"/>
        </w:rPr>
        <w:fldChar w:fldCharType="begin"/>
      </w:r>
      <w:r w:rsidR="00765B13" w:rsidRPr="003D662E">
        <w:rPr>
          <w:lang w:val="en-US"/>
        </w:rPr>
        <w:instrText xml:space="preserve"> REF _Ref109305545 \r \h  \* MERGEFORMAT </w:instrText>
      </w:r>
      <w:r w:rsidR="00765B13" w:rsidRPr="003D662E">
        <w:rPr>
          <w:lang w:val="en-US"/>
        </w:rPr>
      </w:r>
      <w:r w:rsidR="00765B13" w:rsidRPr="003D662E">
        <w:rPr>
          <w:lang w:val="en-US"/>
        </w:rPr>
        <w:fldChar w:fldCharType="separate"/>
      </w:r>
      <w:r w:rsidR="00ED5CB6">
        <w:rPr>
          <w:lang w:val="en-US"/>
        </w:rPr>
        <w:t>3.3.4.5</w:t>
      </w:r>
      <w:r w:rsidR="00765B13" w:rsidRPr="003D662E">
        <w:rPr>
          <w:lang w:val="en-US"/>
        </w:rPr>
        <w:fldChar w:fldCharType="end"/>
      </w:r>
      <w:r w:rsidR="00765B13" w:rsidRPr="003D662E">
        <w:rPr>
          <w:lang w:val="en-US"/>
        </w:rPr>
        <w:t xml:space="preserve">) to access </w:t>
      </w:r>
      <w:r w:rsidR="00765B13">
        <w:rPr>
          <w:lang w:val="en-US"/>
        </w:rPr>
        <w:t>the</w:t>
      </w:r>
      <w:r w:rsidR="00765B13" w:rsidRPr="003D662E">
        <w:rPr>
          <w:lang w:val="en-US"/>
        </w:rPr>
        <w:t xml:space="preserve"> required authentication certificate.</w:t>
      </w:r>
    </w:p>
    <w:p w14:paraId="702661EA" w14:textId="6EA8E156" w:rsidR="00B82C3F" w:rsidRPr="003D662E" w:rsidRDefault="00B82C3F" w:rsidP="00B82C3F">
      <w:pPr>
        <w:pStyle w:val="Heading3"/>
        <w:rPr>
          <w:lang w:val="en-US"/>
        </w:rPr>
      </w:pPr>
      <w:bookmarkStart w:id="75" w:name="_Toc215827866"/>
      <w:r>
        <w:rPr>
          <w:lang w:val="en-US"/>
        </w:rPr>
        <w:t>The support.iip-aas Component</w:t>
      </w:r>
      <w:bookmarkEnd w:id="75"/>
    </w:p>
    <w:p w14:paraId="2BA060A6" w14:textId="1C14924B" w:rsidR="00B82C3F" w:rsidRDefault="00B82C3F" w:rsidP="003033AC">
      <w:pPr>
        <w:jc w:val="both"/>
        <w:rPr>
          <w:lang w:val="en-US"/>
        </w:rPr>
      </w:pPr>
      <w:r w:rsidRPr="003D662E">
        <w:rPr>
          <w:lang w:val="en-US"/>
        </w:rPr>
        <w:t xml:space="preserve">The </w:t>
      </w:r>
      <w:r w:rsidRPr="003D662E">
        <w:rPr>
          <w:rFonts w:ascii="Consolas" w:hAnsi="Consolas"/>
          <w:lang w:val="en-US"/>
        </w:rPr>
        <w:t>iip-aas</w:t>
      </w:r>
      <w:r w:rsidRPr="003D662E">
        <w:rPr>
          <w:lang w:val="en-US"/>
        </w:rPr>
        <w:t xml:space="preserve"> component on top </w:t>
      </w:r>
      <w:r w:rsidR="00196A61">
        <w:rPr>
          <w:lang w:val="en-US"/>
        </w:rPr>
        <w:t>specializes</w:t>
      </w:r>
      <w:r w:rsidRPr="003D662E">
        <w:rPr>
          <w:lang w:val="en-US"/>
        </w:rPr>
        <w:t xml:space="preserve"> the AAS abstraction </w:t>
      </w:r>
      <w:r w:rsidR="00196A61">
        <w:rPr>
          <w:lang w:val="en-US"/>
        </w:rPr>
        <w:t>for use within oktoflow</w:t>
      </w:r>
      <w:r w:rsidR="00196A61">
        <w:rPr>
          <w:rStyle w:val="FootnoteReference"/>
          <w:lang w:val="en-US"/>
        </w:rPr>
        <w:footnoteReference w:id="39"/>
      </w:r>
      <w:r w:rsidR="00196A61">
        <w:rPr>
          <w:lang w:val="en-US"/>
        </w:rPr>
        <w:t xml:space="preserve">, e.g., </w:t>
      </w:r>
      <w:r w:rsidRPr="003D662E">
        <w:rPr>
          <w:lang w:val="en-US"/>
        </w:rPr>
        <w:t>further functionality that eases the realization of the platform, e.g., mechanisms how to dynamically link alternative and optional AAS sub-models of different components into the platform AAS</w:t>
      </w:r>
      <w:r w:rsidR="00AD53EC">
        <w:rPr>
          <w:lang w:val="en-US"/>
        </w:rPr>
        <w:t xml:space="preserve"> as illustrated in </w:t>
      </w:r>
      <w:r w:rsidR="00AD53EC">
        <w:rPr>
          <w:lang w:val="en-US"/>
        </w:rPr>
        <w:fldChar w:fldCharType="begin"/>
      </w:r>
      <w:r w:rsidR="00AD53EC">
        <w:rPr>
          <w:lang w:val="en-US"/>
        </w:rPr>
        <w:instrText xml:space="preserve"> REF _Ref215748038 \h </w:instrText>
      </w:r>
      <w:r w:rsidR="00AD53EC">
        <w:rPr>
          <w:lang w:val="en-US"/>
        </w:rPr>
      </w:r>
      <w:r w:rsidR="00AD53EC">
        <w:rPr>
          <w:lang w:val="en-US"/>
        </w:rPr>
        <w:fldChar w:fldCharType="separate"/>
      </w:r>
      <w:r w:rsidR="00ED5CB6" w:rsidRPr="00AD53EC">
        <w:rPr>
          <w:lang w:val="en-GB"/>
        </w:rPr>
        <w:t xml:space="preserve">Figure </w:t>
      </w:r>
      <w:r w:rsidR="00ED5CB6">
        <w:rPr>
          <w:noProof/>
          <w:lang w:val="en-GB"/>
        </w:rPr>
        <w:t>10</w:t>
      </w:r>
      <w:r w:rsidR="00AD53EC">
        <w:rPr>
          <w:lang w:val="en-US"/>
        </w:rPr>
        <w:fldChar w:fldCharType="end"/>
      </w:r>
      <w:r w:rsidRPr="003D662E">
        <w:rPr>
          <w:lang w:val="en-US"/>
        </w:rPr>
        <w:t>.</w:t>
      </w:r>
    </w:p>
    <w:p w14:paraId="32364334" w14:textId="51429AE9" w:rsidR="00AD53EC" w:rsidRDefault="00AD53EC" w:rsidP="00AD53EC">
      <w:pPr>
        <w:jc w:val="both"/>
        <w:rPr>
          <w:rFonts w:cstheme="minorHAnsi"/>
          <w:lang w:val="en-US"/>
        </w:rPr>
      </w:pPr>
      <w:r>
        <w:rPr>
          <w:lang w:val="en-US"/>
        </w:rPr>
        <w:t xml:space="preserve">On basic ability is </w:t>
      </w:r>
      <w:r w:rsidRPr="003D662E">
        <w:rPr>
          <w:lang w:val="en-US"/>
        </w:rPr>
        <w:t xml:space="preserve">that AAS (sub-models) for the different platform layers can be collected and deployed as a single representation </w:t>
      </w:r>
      <w:r>
        <w:rPr>
          <w:lang w:val="en-US"/>
        </w:rPr>
        <w:t xml:space="preserve">depending </w:t>
      </w:r>
      <w:r w:rsidRPr="003D662E">
        <w:rPr>
          <w:lang w:val="en-US"/>
        </w:rPr>
        <w:t xml:space="preserve">on a given deployment mode. Therefore, the </w:t>
      </w:r>
      <w:r w:rsidRPr="003D662E">
        <w:rPr>
          <w:rFonts w:ascii="Consolas" w:hAnsi="Consolas"/>
          <w:lang w:val="en-US"/>
        </w:rPr>
        <w:t>iip-aas</w:t>
      </w:r>
      <w:r w:rsidRPr="003D662E">
        <w:rPr>
          <w:lang w:val="en-US"/>
        </w:rPr>
        <w:t xml:space="preserve"> component defines the </w:t>
      </w:r>
      <w:r w:rsidRPr="003D662E">
        <w:rPr>
          <w:rFonts w:ascii="Consolas" w:hAnsi="Consolas"/>
          <w:lang w:val="en-US"/>
        </w:rPr>
        <w:t>AasContributor</w:t>
      </w:r>
      <w:r w:rsidRPr="003D662E">
        <w:rPr>
          <w:lang w:val="en-US"/>
        </w:rPr>
        <w:t xml:space="preserve"> interface and the </w:t>
      </w:r>
      <w:r w:rsidRPr="003D662E">
        <w:rPr>
          <w:rFonts w:ascii="Consolas" w:hAnsi="Consolas"/>
          <w:lang w:val="en-US"/>
        </w:rPr>
        <w:t>AasPartRegistry</w:t>
      </w:r>
      <w:r w:rsidRPr="003D662E">
        <w:rPr>
          <w:lang w:val="en-US"/>
        </w:rPr>
        <w:t xml:space="preserve">. The </w:t>
      </w:r>
      <w:r w:rsidRPr="003D662E">
        <w:rPr>
          <w:rFonts w:ascii="Consolas" w:hAnsi="Consolas"/>
          <w:lang w:val="en-US"/>
        </w:rPr>
        <w:t>AasContributor</w:t>
      </w:r>
      <w:r w:rsidRPr="003D662E">
        <w:rPr>
          <w:lang w:val="en-US"/>
        </w:rPr>
        <w:t xml:space="preserve"> is a </w:t>
      </w:r>
      <w:r>
        <w:rPr>
          <w:lang w:val="en-US"/>
        </w:rPr>
        <w:t>(</w:t>
      </w:r>
      <w:r w:rsidRPr="003D662E">
        <w:rPr>
          <w:lang w:val="en-US"/>
        </w:rPr>
        <w:t>plugin</w:t>
      </w:r>
      <w:r>
        <w:rPr>
          <w:lang w:val="en-US"/>
        </w:rPr>
        <w:t>)</w:t>
      </w:r>
      <w:r w:rsidRPr="003D662E">
        <w:rPr>
          <w:lang w:val="en-US"/>
        </w:rPr>
        <w:t xml:space="preserve"> interface supposed to be implemented by upper platform layers to create the respective AAS (sub-model</w:t>
      </w:r>
      <w:r>
        <w:rPr>
          <w:lang w:val="en-US"/>
        </w:rPr>
        <w:t>s</w:t>
      </w:r>
      <w:r w:rsidRPr="003D662E">
        <w:rPr>
          <w:lang w:val="en-US"/>
        </w:rPr>
        <w:t>) and to register the implementing function objects with the protocol builders</w:t>
      </w:r>
      <w:r>
        <w:rPr>
          <w:lang w:val="en-US"/>
        </w:rPr>
        <w:t xml:space="preserve"> of the AAS abstraction in </w:t>
      </w:r>
      <w:r w:rsidRPr="00AD53EC">
        <w:rPr>
          <w:rFonts w:ascii="Consolas" w:hAnsi="Consolas"/>
          <w:lang w:val="en-US"/>
        </w:rPr>
        <w:t>support.aas</w:t>
      </w:r>
      <w:r w:rsidRPr="003D662E">
        <w:rPr>
          <w:lang w:val="en-US"/>
        </w:rPr>
        <w:t xml:space="preserve">. An </w:t>
      </w:r>
      <w:r w:rsidRPr="003D662E">
        <w:rPr>
          <w:rFonts w:ascii="Consolas" w:hAnsi="Consolas"/>
          <w:lang w:val="en-US"/>
        </w:rPr>
        <w:t>AasContributor</w:t>
      </w:r>
      <w:r w:rsidRPr="003D662E">
        <w:rPr>
          <w:lang w:val="en-US"/>
        </w:rPr>
        <w:t xml:space="preserve"> can indicate whether prerequisites are met so that its AAS can be created. Instances of </w:t>
      </w:r>
      <w:r w:rsidRPr="003D662E">
        <w:rPr>
          <w:rFonts w:ascii="Consolas" w:hAnsi="Consolas"/>
          <w:lang w:val="en-US"/>
        </w:rPr>
        <w:t>AasContributor</w:t>
      </w:r>
      <w:r w:rsidRPr="003D662E">
        <w:rPr>
          <w:lang w:val="en-US"/>
        </w:rPr>
        <w:t xml:space="preserve"> are supposed to be announced/registered via JSL. The </w:t>
      </w:r>
      <w:r w:rsidRPr="003D662E">
        <w:rPr>
          <w:rFonts w:ascii="Consolas" w:hAnsi="Consolas"/>
          <w:lang w:val="en-US"/>
        </w:rPr>
        <w:t>AasPartRegistry</w:t>
      </w:r>
      <w:r w:rsidRPr="003D662E">
        <w:rPr>
          <w:lang w:val="en-US"/>
        </w:rPr>
        <w:t xml:space="preserve"> provides access to those plugin instances and, e.g., triggers the creation and the deployment of an entire AAS for an installation. </w:t>
      </w:r>
      <w:r w:rsidRPr="00281003">
        <w:rPr>
          <w:rFonts w:cstheme="minorHAnsi"/>
          <w:lang w:val="en-US"/>
        </w:rPr>
        <w:t xml:space="preserve">These contributor instances are also used to increase availability (R9) and resilience of the platforms with respect to downtimes of the AAS. If the AAS server disappears, as a basic mechanism the deployment </w:t>
      </w:r>
      <w:r w:rsidRPr="00281003">
        <w:rPr>
          <w:rFonts w:cstheme="minorHAnsi"/>
          <w:lang w:val="en-US"/>
        </w:rPr>
        <w:lastRenderedPageBreak/>
        <w:t>of contributed AAS and sub-models is executed again to re-populate the AAS server and to allow for continued (management) operations.</w:t>
      </w:r>
      <w:r w:rsidR="0014225B">
        <w:rPr>
          <w:rFonts w:cstheme="minorHAnsi"/>
          <w:lang w:val="en-US"/>
        </w:rPr>
        <w:t xml:space="preserve"> The </w:t>
      </w:r>
      <w:r w:rsidR="0014225B" w:rsidRPr="003D662E">
        <w:rPr>
          <w:rFonts w:ascii="Consolas" w:hAnsi="Consolas"/>
          <w:lang w:val="en-US"/>
        </w:rPr>
        <w:t>AasPartRegistry</w:t>
      </w:r>
      <w:r w:rsidR="0014225B">
        <w:rPr>
          <w:rFonts w:cstheme="minorHAnsi"/>
          <w:lang w:val="en-US"/>
        </w:rPr>
        <w:t xml:space="preserve"> also maintains the AAS setup information (supported by the classes package </w:t>
      </w:r>
      <w:r w:rsidR="0014225B" w:rsidRPr="0014225B">
        <w:rPr>
          <w:rFonts w:ascii="Consolas" w:hAnsi="Consolas" w:cstheme="minorHAnsi"/>
          <w:lang w:val="en-US"/>
        </w:rPr>
        <w:t>config</w:t>
      </w:r>
      <w:r w:rsidR="0014225B">
        <w:rPr>
          <w:rFonts w:cstheme="minorHAnsi"/>
          <w:lang w:val="en-US"/>
        </w:rPr>
        <w:t xml:space="preserve"> – to be renamed to setup in the future).</w:t>
      </w:r>
    </w:p>
    <w:p w14:paraId="71B1032A" w14:textId="76514591" w:rsidR="0014225B" w:rsidRPr="003D662E" w:rsidRDefault="0014225B" w:rsidP="00AD53EC">
      <w:pPr>
        <w:jc w:val="both"/>
        <w:rPr>
          <w:rFonts w:cstheme="minorHAnsi"/>
          <w:lang w:val="en-US"/>
        </w:rPr>
      </w:pPr>
      <w:r>
        <w:rPr>
          <w:rFonts w:cstheme="minorHAnsi"/>
          <w:lang w:val="en-US"/>
        </w:rPr>
        <w:t xml:space="preserve">To ease the development of platform components that supply an own AAS, </w:t>
      </w:r>
      <w:r w:rsidRPr="001E0DBA">
        <w:rPr>
          <w:rFonts w:ascii="Consolas" w:hAnsi="Consolas" w:cstheme="minorHAnsi"/>
          <w:lang w:val="en-US"/>
        </w:rPr>
        <w:t>support.iip-aas</w:t>
      </w:r>
      <w:r>
        <w:rPr>
          <w:rFonts w:cstheme="minorHAnsi"/>
          <w:lang w:val="en-US"/>
        </w:rPr>
        <w:t xml:space="preserve"> defines a basic lifecycle descriptor for AAS-contributing components. Further, the </w:t>
      </w:r>
      <w:r w:rsidRPr="001E0DBA">
        <w:rPr>
          <w:rFonts w:ascii="Consolas" w:hAnsi="Consolas" w:cstheme="minorHAnsi"/>
          <w:lang w:val="en-US"/>
        </w:rPr>
        <w:t>ActiveAasBase</w:t>
      </w:r>
      <w:r>
        <w:rPr>
          <w:rFonts w:cstheme="minorHAnsi"/>
          <w:lang w:val="en-US"/>
        </w:rPr>
        <w:t xml:space="preserve"> realizes supporting utility methods for typcical AAS runtime modifications, in particular for executing them asynchronously (production code) or synchronously (test code).</w:t>
      </w:r>
    </w:p>
    <w:p w14:paraId="469689F4" w14:textId="02932331" w:rsidR="00415D11" w:rsidRDefault="00AD53EC" w:rsidP="00AD53EC">
      <w:pPr>
        <w:jc w:val="center"/>
        <w:rPr>
          <w:lang w:val="en-US"/>
        </w:rPr>
      </w:pPr>
      <w:r w:rsidRPr="00AD53EC">
        <w:rPr>
          <w:noProof/>
        </w:rPr>
        <w:drawing>
          <wp:inline distT="0" distB="0" distL="0" distR="0" wp14:anchorId="09408F60" wp14:editId="2B0CD7FC">
            <wp:extent cx="3437905" cy="41060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793" cy="4109457"/>
                    </a:xfrm>
                    <a:prstGeom prst="rect">
                      <a:avLst/>
                    </a:prstGeom>
                    <a:noFill/>
                    <a:ln>
                      <a:noFill/>
                    </a:ln>
                  </pic:spPr>
                </pic:pic>
              </a:graphicData>
            </a:graphic>
          </wp:inline>
        </w:drawing>
      </w:r>
    </w:p>
    <w:p w14:paraId="0C646379" w14:textId="231A861C" w:rsidR="00AD53EC" w:rsidRDefault="00AD53EC" w:rsidP="00AD53EC">
      <w:pPr>
        <w:pStyle w:val="Caption"/>
        <w:rPr>
          <w:lang w:val="en-US"/>
        </w:rPr>
      </w:pPr>
      <w:bookmarkStart w:id="76" w:name="_Ref215748038"/>
      <w:r w:rsidRPr="00AD53EC">
        <w:rPr>
          <w:lang w:val="en-GB"/>
        </w:rPr>
        <w:t xml:space="preserve">Figure </w:t>
      </w:r>
      <w:r>
        <w:fldChar w:fldCharType="begin"/>
      </w:r>
      <w:r w:rsidRPr="00AD53EC">
        <w:rPr>
          <w:lang w:val="en-GB"/>
        </w:rPr>
        <w:instrText xml:space="preserve"> SEQ Figure \* ARABIC </w:instrText>
      </w:r>
      <w:r>
        <w:fldChar w:fldCharType="separate"/>
      </w:r>
      <w:r w:rsidR="00ED5CB6">
        <w:rPr>
          <w:noProof/>
          <w:lang w:val="en-GB"/>
        </w:rPr>
        <w:t>10</w:t>
      </w:r>
      <w:r>
        <w:fldChar w:fldCharType="end"/>
      </w:r>
      <w:bookmarkEnd w:id="76"/>
      <w:r w:rsidRPr="00AD53EC">
        <w:rPr>
          <w:lang w:val="en-GB"/>
        </w:rPr>
        <w:t xml:space="preserve">: Simplified structure of </w:t>
      </w:r>
      <w:r w:rsidRPr="00AD53EC">
        <w:rPr>
          <w:rFonts w:ascii="Consolas" w:hAnsi="Consolas"/>
          <w:i w:val="0"/>
          <w:iCs w:val="0"/>
          <w:lang w:val="en-GB"/>
        </w:rPr>
        <w:t>support.IIP-aas</w:t>
      </w:r>
      <w:r w:rsidRPr="00AD53EC">
        <w:rPr>
          <w:lang w:val="en-GB"/>
        </w:rPr>
        <w:t xml:space="preserve">: </w:t>
      </w:r>
      <w:r>
        <w:rPr>
          <w:lang w:val="en-GB"/>
        </w:rPr>
        <w:t xml:space="preserve">Dynamic AAS realization mechanisms, basic AAS structures relying on </w:t>
      </w:r>
      <w:r w:rsidRPr="00AD53EC">
        <w:rPr>
          <w:rFonts w:ascii="Consolas" w:hAnsi="Consolas"/>
          <w:i w:val="0"/>
          <w:iCs w:val="0"/>
          <w:lang w:val="en-GB"/>
        </w:rPr>
        <w:t>support.aas</w:t>
      </w:r>
      <w:r>
        <w:rPr>
          <w:lang w:val="en-GB"/>
        </w:rPr>
        <w:t>, device identity providers and fallback semantic id resolution</w:t>
      </w:r>
      <w:r w:rsidRPr="00AD53EC">
        <w:rPr>
          <w:lang w:val="en-GB"/>
        </w:rPr>
        <w:t>.</w:t>
      </w:r>
    </w:p>
    <w:p w14:paraId="2341AC32" w14:textId="4840BCB1" w:rsidR="00765B13" w:rsidRDefault="00A96879" w:rsidP="00765B13">
      <w:pPr>
        <w:jc w:val="both"/>
        <w:rPr>
          <w:lang w:val="en-US"/>
        </w:rPr>
      </w:pPr>
      <w:r>
        <w:rPr>
          <w:lang w:val="en-US"/>
        </w:rPr>
        <w:t xml:space="preserve">The next set of classes shown in </w:t>
      </w:r>
      <w:r>
        <w:rPr>
          <w:lang w:val="en-US"/>
        </w:rPr>
        <w:fldChar w:fldCharType="begin"/>
      </w:r>
      <w:r>
        <w:rPr>
          <w:lang w:val="en-US"/>
        </w:rPr>
        <w:instrText xml:space="preserve"> REF _Ref215748038 \h  \* MERGEFORMAT </w:instrText>
      </w:r>
      <w:r>
        <w:rPr>
          <w:lang w:val="en-US"/>
        </w:rPr>
      </w:r>
      <w:r>
        <w:rPr>
          <w:lang w:val="en-US"/>
        </w:rPr>
        <w:fldChar w:fldCharType="separate"/>
      </w:r>
      <w:r w:rsidR="00ED5CB6" w:rsidRPr="00AD53EC">
        <w:rPr>
          <w:lang w:val="en-GB"/>
        </w:rPr>
        <w:t xml:space="preserve">Figure </w:t>
      </w:r>
      <w:r w:rsidR="00ED5CB6">
        <w:rPr>
          <w:noProof/>
          <w:lang w:val="en-GB"/>
        </w:rPr>
        <w:t>10</w:t>
      </w:r>
      <w:r>
        <w:rPr>
          <w:lang w:val="en-US"/>
        </w:rPr>
        <w:fldChar w:fldCharType="end"/>
      </w:r>
      <w:r>
        <w:rPr>
          <w:lang w:val="en-US"/>
        </w:rPr>
        <w:t xml:space="preserve"> focuses on the realization of specific AAS as well as access to the contained structures from platform code. </w:t>
      </w:r>
      <w:r w:rsidRPr="00A96879">
        <w:rPr>
          <w:rFonts w:ascii="Consolas" w:hAnsi="Consolas"/>
          <w:lang w:val="en-US"/>
        </w:rPr>
        <w:t>SubmodelClient</w:t>
      </w:r>
      <w:r>
        <w:rPr>
          <w:lang w:val="en-US"/>
        </w:rPr>
        <w:t xml:space="preserve"> is a base class for all platform parts that need to access AAS submodels, for reading individual values, writing values or, in particular, for calling operations. Subclasses of </w:t>
      </w:r>
      <w:r w:rsidRPr="00A96879">
        <w:rPr>
          <w:rFonts w:ascii="Consolas" w:hAnsi="Consolas"/>
          <w:lang w:val="en-US"/>
        </w:rPr>
        <w:t>SubmodelClient</w:t>
      </w:r>
      <w:r>
        <w:rPr>
          <w:lang w:val="en-US"/>
        </w:rPr>
        <w:t xml:space="preserve"> shall add specific operations and, thus, to provide a helpful code-level API to the AAS submodels. This is illustrated by the platform (nameplate) AAS submodel (</w:t>
      </w:r>
      <w:r w:rsidRPr="00A96879">
        <w:rPr>
          <w:rFonts w:ascii="Consolas" w:hAnsi="Consolas"/>
          <w:lang w:val="en-US"/>
        </w:rPr>
        <w:t>PlatformAas</w:t>
      </w:r>
      <w:r>
        <w:rPr>
          <w:lang w:val="en-US"/>
        </w:rPr>
        <w:t xml:space="preserve"> as </w:t>
      </w:r>
      <w:r w:rsidRPr="00A96879">
        <w:rPr>
          <w:rFonts w:ascii="Consolas" w:hAnsi="Consolas"/>
          <w:lang w:val="en-US"/>
        </w:rPr>
        <w:t>AasContributor</w:t>
      </w:r>
      <w:r>
        <w:rPr>
          <w:lang w:val="en-US"/>
        </w:rPr>
        <w:t xml:space="preserve">) and its </w:t>
      </w:r>
      <w:r w:rsidRPr="00A96879">
        <w:rPr>
          <w:rFonts w:ascii="Consolas" w:hAnsi="Consolas"/>
          <w:lang w:val="en-US"/>
        </w:rPr>
        <w:t>PlatformClient</w:t>
      </w:r>
      <w:r>
        <w:rPr>
          <w:lang w:val="en-US"/>
        </w:rPr>
        <w:t xml:space="preserve"> as well as by the </w:t>
      </w:r>
      <w:r w:rsidRPr="00A96879">
        <w:rPr>
          <w:rFonts w:ascii="Consolas" w:hAnsi="Consolas"/>
          <w:lang w:val="en-US"/>
        </w:rPr>
        <w:t>NetworkManagerAas</w:t>
      </w:r>
      <w:r>
        <w:rPr>
          <w:lang w:val="en-US"/>
        </w:rPr>
        <w:t xml:space="preserve"> and the </w:t>
      </w:r>
      <w:r w:rsidRPr="00A96879">
        <w:rPr>
          <w:rFonts w:ascii="Consolas" w:hAnsi="Consolas"/>
          <w:lang w:val="en-US"/>
        </w:rPr>
        <w:t>NetworkManagerClient</w:t>
      </w:r>
      <w:r>
        <w:rPr>
          <w:lang w:val="en-US"/>
        </w:rPr>
        <w:t>.</w:t>
      </w:r>
      <w:r w:rsidR="00765B13">
        <w:rPr>
          <w:lang w:val="en-US"/>
        </w:rPr>
        <w:t xml:space="preserve"> The </w:t>
      </w:r>
      <w:r w:rsidR="00765B13" w:rsidRPr="00A96879">
        <w:rPr>
          <w:rFonts w:ascii="Consolas" w:hAnsi="Consolas"/>
          <w:lang w:val="en-US"/>
        </w:rPr>
        <w:t>NetworkManagerAas</w:t>
      </w:r>
      <w:r w:rsidR="00765B13">
        <w:rPr>
          <w:lang w:val="en-US"/>
        </w:rPr>
        <w:t xml:space="preserve"> wraps the network manager interface from support.aas and, in particular, acts as a distributed network manager. The </w:t>
      </w:r>
      <w:r w:rsidR="00765B13" w:rsidRPr="00A96879">
        <w:rPr>
          <w:rFonts w:ascii="Consolas" w:hAnsi="Consolas"/>
          <w:lang w:val="en-US"/>
        </w:rPr>
        <w:t>PlatformAas</w:t>
      </w:r>
      <w:r w:rsidR="00765B13">
        <w:rPr>
          <w:lang w:val="en-US"/>
        </w:rPr>
        <w:t xml:space="preserve"> is an extended nameplate with certain overarching platform operations, in particular for semantic id resolution. Further helper functions support, e.g., the </w:t>
      </w:r>
      <w:r w:rsidR="00765B13" w:rsidRPr="003D662E">
        <w:rPr>
          <w:lang w:val="en-US"/>
        </w:rPr>
        <w:t>resolution of images, e.g., for AAS nameplates</w:t>
      </w:r>
      <w:r w:rsidR="00765B13">
        <w:rPr>
          <w:lang w:val="en-US"/>
        </w:rPr>
        <w:t xml:space="preserve"> or the generic representation of Java data classes in AAS as realized by the </w:t>
      </w:r>
      <w:r w:rsidR="00765B13" w:rsidRPr="003D662E">
        <w:rPr>
          <w:rFonts w:ascii="Consolas" w:hAnsi="Consolas"/>
          <w:lang w:val="en-US"/>
        </w:rPr>
        <w:t>ClassUtility</w:t>
      </w:r>
      <w:r w:rsidR="00765B13" w:rsidRPr="003D662E">
        <w:rPr>
          <w:lang w:val="en-US"/>
        </w:rPr>
        <w:t xml:space="preserve"> </w:t>
      </w:r>
    </w:p>
    <w:p w14:paraId="24C814F5" w14:textId="0116C7EE" w:rsidR="00196A61" w:rsidRDefault="00765B13" w:rsidP="00765B13">
      <w:pPr>
        <w:jc w:val="both"/>
        <w:rPr>
          <w:lang w:val="en-US"/>
        </w:rPr>
      </w:pPr>
      <w:r>
        <w:rPr>
          <w:lang w:val="en-US"/>
        </w:rPr>
        <w:t xml:space="preserve">For semantic id resolution, the for oktoflow relevant fallback cataloges (based on the generic YamlSemanticCatalog) are realized, i.e., a simplifying </w:t>
      </w:r>
      <w:r w:rsidR="00196A61" w:rsidRPr="003D662E">
        <w:rPr>
          <w:lang w:val="en-US"/>
        </w:rPr>
        <w:t xml:space="preserve">small excerpt of ECLASS </w:t>
      </w:r>
      <w:r>
        <w:rPr>
          <w:lang w:val="en-US"/>
        </w:rPr>
        <w:t xml:space="preserve">(with associated constant definitions in </w:t>
      </w:r>
      <w:r w:rsidRPr="00765B13">
        <w:rPr>
          <w:rFonts w:ascii="Consolas" w:hAnsi="Consolas"/>
          <w:lang w:val="en-US"/>
        </w:rPr>
        <w:t>Eclass</w:t>
      </w:r>
      <w:r>
        <w:rPr>
          <w:lang w:val="en-US"/>
        </w:rPr>
        <w:t xml:space="preserve">) and </w:t>
      </w:r>
      <w:r w:rsidR="00196A61" w:rsidRPr="003D662E">
        <w:rPr>
          <w:lang w:val="en-US"/>
        </w:rPr>
        <w:t>AAS IRI definitions from [</w:t>
      </w:r>
      <w:r w:rsidR="000F1327">
        <w:rPr>
          <w:lang w:val="en-US"/>
        </w:rPr>
        <w:t>ZVEI-N</w:t>
      </w:r>
      <w:r w:rsidR="00196A61" w:rsidRPr="003D662E">
        <w:rPr>
          <w:lang w:val="en-US"/>
        </w:rPr>
        <w:t xml:space="preserve">]. </w:t>
      </w:r>
    </w:p>
    <w:p w14:paraId="27862884" w14:textId="7061C4A6" w:rsidR="00BB2BB5" w:rsidRPr="003D662E" w:rsidRDefault="00BB2BB5" w:rsidP="00BB2BB5">
      <w:pPr>
        <w:pStyle w:val="Heading3"/>
        <w:rPr>
          <w:lang w:val="en-US"/>
        </w:rPr>
      </w:pPr>
      <w:bookmarkStart w:id="77" w:name="_Ref88577887"/>
      <w:bookmarkStart w:id="78" w:name="_Toc215827867"/>
      <w:r w:rsidRPr="003D662E">
        <w:rPr>
          <w:lang w:val="en-US"/>
        </w:rPr>
        <w:lastRenderedPageBreak/>
        <w:t>AAS Creation and Usage Pattern</w:t>
      </w:r>
      <w:bookmarkEnd w:id="77"/>
      <w:bookmarkEnd w:id="78"/>
    </w:p>
    <w:p w14:paraId="68148760" w14:textId="2CBA1C04" w:rsidR="00BB2BB5" w:rsidRPr="003D662E" w:rsidRDefault="00BB2BB5" w:rsidP="001E6856">
      <w:pPr>
        <w:jc w:val="both"/>
        <w:rPr>
          <w:lang w:val="en-US"/>
        </w:rPr>
      </w:pPr>
      <w:r w:rsidRPr="003D662E">
        <w:rPr>
          <w:lang w:val="en-US"/>
        </w:rPr>
        <w:t xml:space="preserve">For using the </w:t>
      </w:r>
      <w:r w:rsidR="006F56C9">
        <w:rPr>
          <w:lang w:val="en-US"/>
        </w:rPr>
        <w:t xml:space="preserve">provided capabilities </w:t>
      </w:r>
      <w:r w:rsidRPr="003D662E">
        <w:rPr>
          <w:lang w:val="en-US"/>
        </w:rPr>
        <w:t>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ED5CB6" w:rsidRPr="003D662E">
        <w:rPr>
          <w:lang w:val="en-US"/>
        </w:rPr>
        <w:t xml:space="preserve">Figure </w:t>
      </w:r>
      <w:r w:rsidR="00ED5CB6">
        <w:rPr>
          <w:noProof/>
          <w:lang w:val="en-US"/>
        </w:rPr>
        <w:t>11</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6E47B5">
        <w:rPr>
          <w:lang w:val="en-US"/>
        </w:rPr>
        <w:t xml:space="preserve">underlying AAS </w:t>
      </w:r>
      <w:r w:rsidR="00225AAD" w:rsidRPr="003D662E">
        <w:rPr>
          <w:lang w:val="en-US"/>
        </w:rPr>
        <w:t>implementation.</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B8A9C2C"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11</w:t>
      </w:r>
      <w:r w:rsidRPr="003D662E">
        <w:fldChar w:fldCharType="end"/>
      </w:r>
      <w:bookmarkEnd w:id="79"/>
      <w:r w:rsidRPr="003D662E">
        <w:rPr>
          <w:lang w:val="en-US"/>
        </w:rPr>
        <w:t>: AAS creation and usage pattern involving support layer classes and mechanisms.</w:t>
      </w:r>
    </w:p>
    <w:p w14:paraId="60E830E5" w14:textId="5692082F" w:rsidR="00C03AC4"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ED5CB6" w:rsidRPr="003D662E">
        <w:rPr>
          <w:lang w:val="en-US"/>
        </w:rPr>
        <w:t xml:space="preserve">Figure </w:t>
      </w:r>
      <w:r w:rsidR="00ED5CB6">
        <w:rPr>
          <w:noProof/>
          <w:lang w:val="en-US"/>
        </w:rPr>
        <w:t>11</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w:t>
      </w:r>
      <w:r w:rsidR="00B918D1" w:rsidRPr="009C2DDA">
        <w:rPr>
          <w:rFonts w:ascii="Consolas" w:hAnsi="Consolas"/>
          <w:lang w:val="en-US"/>
        </w:rPr>
        <w:t>AasContributor</w:t>
      </w:r>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w:t>
      </w:r>
      <w:r w:rsidR="009C2DDA">
        <w:rPr>
          <w:lang w:val="en-US"/>
        </w:rPr>
        <w:t>specified via</w:t>
      </w:r>
      <w:r w:rsidR="00117434" w:rsidRPr="003D662E">
        <w:rPr>
          <w:lang w:val="en-US"/>
        </w:rPr>
        <w:t xml:space="preserve"> JSL and, through JSL, become automatically active in the </w:t>
      </w:r>
      <w:r w:rsidR="00117434" w:rsidRPr="003D662E">
        <w:rPr>
          <w:rFonts w:ascii="Consolas" w:hAnsi="Consolas"/>
          <w:lang w:val="en-US"/>
        </w:rPr>
        <w:t>AasPartRegistry</w:t>
      </w:r>
      <w:r w:rsidR="00117434" w:rsidRPr="003D662E">
        <w:rPr>
          <w:lang w:val="en-US"/>
        </w:rPr>
        <w:t>.</w:t>
      </w:r>
      <w:r w:rsidR="00D34F71" w:rsidRPr="003D662E">
        <w:rPr>
          <w:lang w:val="en-US"/>
        </w:rPr>
        <w:t xml:space="preserve"> </w:t>
      </w:r>
    </w:p>
    <w:p w14:paraId="5ADD7473" w14:textId="39D9EA20" w:rsidR="00BB2BB5" w:rsidRPr="003D662E" w:rsidRDefault="00D34F71" w:rsidP="004A2CFF">
      <w:pPr>
        <w:jc w:val="both"/>
        <w:rPr>
          <w:lang w:val="en-US"/>
        </w:rPr>
      </w:pPr>
      <w:r w:rsidRPr="003D662E">
        <w:rPr>
          <w:lang w:val="en-US"/>
        </w:rPr>
        <w:t xml:space="preserve">However, to </w:t>
      </w:r>
      <w:r w:rsidR="00915215">
        <w:rPr>
          <w:lang w:val="en-US"/>
        </w:rPr>
        <w:t xml:space="preserve">obtain </w:t>
      </w:r>
      <w:r w:rsidRPr="003D662E">
        <w:rPr>
          <w:lang w:val="en-US"/>
        </w:rPr>
        <w:t xml:space="preserve">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Pr="003D662E">
        <w:rPr>
          <w:lang w:val="en-US"/>
        </w:rPr>
        <w:t xml:space="preserve">which </w:t>
      </w:r>
      <w:r w:rsidR="00CE3673">
        <w:rPr>
          <w:lang w:val="en-US"/>
        </w:rPr>
        <w:t xml:space="preserve">utilizes the </w:t>
      </w:r>
      <w:r w:rsidR="00CE3673" w:rsidRPr="00CE3673">
        <w:rPr>
          <w:rFonts w:ascii="Consolas" w:hAnsi="Consolas"/>
          <w:lang w:val="en-US"/>
        </w:rPr>
        <w:t>AasPartRegistry</w:t>
      </w:r>
      <w:r w:rsidR="00CE3673">
        <w:rPr>
          <w:lang w:val="en-US"/>
        </w:rPr>
        <w:t xml:space="preserve"> to build the AAS</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w:t>
      </w:r>
      <w:r w:rsidR="00DD0241">
        <w:rPr>
          <w:lang w:val="en-US"/>
        </w:rPr>
        <w:t xml:space="preserve">specified </w:t>
      </w:r>
      <w:r w:rsidR="000E38D6" w:rsidRPr="003D662E">
        <w:rPr>
          <w:lang w:val="en-US"/>
        </w:rPr>
        <w:t xml:space="preserve">as JSL service.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w:t>
      </w:r>
      <w:r w:rsidR="00DA0290">
        <w:rPr>
          <w:lang w:val="en-US"/>
        </w:rPr>
        <w:t>in the life cycle (of the containing platform componend) and</w:t>
      </w:r>
      <w:r w:rsidR="000966AE" w:rsidRPr="003D662E">
        <w:rPr>
          <w:lang w:val="en-US"/>
        </w:rPr>
        <w:t xml:space="preserve"> automatically deployed to or registered with the platform AAS.</w:t>
      </w:r>
      <w:r w:rsidR="00466282" w:rsidRPr="003D662E">
        <w:rPr>
          <w:lang w:val="en-US"/>
        </w:rPr>
        <w:t xml:space="preserve"> During this creation process, also further AAS may be created, e.g., to represent a device AAS including vendor information [</w:t>
      </w:r>
      <w:r w:rsidR="000F1327">
        <w:rPr>
          <w:lang w:val="en-US"/>
        </w:rPr>
        <w:t>ZVEI-N</w:t>
      </w:r>
      <w:r w:rsidR="004B6C7C" w:rsidRPr="003D662E">
        <w:rPr>
          <w:lang w:val="en-US"/>
        </w:rPr>
        <w:t xml:space="preserve">, </w:t>
      </w:r>
      <w:r w:rsidR="000F1327">
        <w:rPr>
          <w:lang w:val="en-US"/>
        </w:rPr>
        <w:t>BBB+20</w:t>
      </w:r>
      <w:r w:rsidR="00466282" w:rsidRPr="003D662E">
        <w:rPr>
          <w:lang w:val="en-US"/>
        </w:rPr>
        <w:t>].</w:t>
      </w:r>
    </w:p>
    <w:p w14:paraId="68AC6348" w14:textId="61DE0D25" w:rsidR="00D0043A" w:rsidRDefault="00D0043A" w:rsidP="00E33F2D">
      <w:pPr>
        <w:jc w:val="both"/>
        <w:rPr>
          <w:rFonts w:cstheme="minorHAnsi"/>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w:t>
      </w:r>
      <w:r w:rsidR="002C41AB">
        <w:rPr>
          <w:lang w:val="en-US"/>
        </w:rPr>
        <w:t xml:space="preserve"> (submodel)</w:t>
      </w:r>
      <w:r w:rsidR="00BB3A74" w:rsidRPr="003D662E">
        <w:rPr>
          <w:lang w:val="en-US"/>
        </w:rPr>
        <w:t xml:space="preserve">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basic client</w:t>
      </w:r>
      <w:r w:rsidR="00B8305C">
        <w:rPr>
          <w:rFonts w:cstheme="minorHAnsi"/>
          <w:lang w:val="en-US"/>
        </w:rPr>
        <w:t xml:space="preserve"> implementations</w:t>
      </w:r>
      <w:r w:rsidR="00003B43" w:rsidRPr="003D662E">
        <w:rPr>
          <w:rFonts w:cstheme="minorHAnsi"/>
          <w:lang w:val="en-US"/>
        </w:rPr>
        <w:t xml:space="preserve">, </w:t>
      </w:r>
      <w:r w:rsidR="00B8305C">
        <w:rPr>
          <w:rFonts w:cstheme="minorHAnsi"/>
          <w:lang w:val="en-US"/>
        </w:rPr>
        <w:t xml:space="preserve">e.g., </w:t>
      </w:r>
      <w:r w:rsidR="00003B43" w:rsidRPr="003D662E">
        <w:rPr>
          <w:rFonts w:cstheme="minorHAnsi"/>
          <w:lang w:val="en-US"/>
        </w:rPr>
        <w:t xml:space="preserve">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w:t>
      </w:r>
      <w:r w:rsidR="00B8305C">
        <w:rPr>
          <w:rFonts w:cstheme="minorHAnsi"/>
          <w:lang w:val="en-US"/>
        </w:rPr>
        <w:t>or</w:t>
      </w:r>
      <w:r w:rsidR="00003B43" w:rsidRPr="003D662E">
        <w:rPr>
          <w:rFonts w:cstheme="minorHAnsi"/>
          <w:lang w:val="en-US"/>
        </w:rPr>
        <w:t xml:space="preserve">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w:t>
      </w:r>
      <w:r w:rsidR="00003B43" w:rsidRPr="003D662E">
        <w:rPr>
          <w:rFonts w:cstheme="minorHAnsi"/>
          <w:lang w:val="en-US"/>
        </w:rPr>
        <w:lastRenderedPageBreak/>
        <w:t>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3C65A7">
        <w:rPr>
          <w:rFonts w:cstheme="minorHAnsi"/>
          <w:lang w:val="en-US"/>
        </w:rPr>
        <w:t>basic 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ED5CB6" w:rsidRPr="003D662E">
        <w:rPr>
          <w:lang w:val="en-US"/>
        </w:rPr>
        <w:t xml:space="preserve">Figure </w:t>
      </w:r>
      <w:r w:rsidR="00ED5CB6">
        <w:rPr>
          <w:noProof/>
          <w:lang w:val="en-US"/>
        </w:rPr>
        <w:t>11</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5C21BC">
        <w:rPr>
          <w:rFonts w:cstheme="minorHAnsi"/>
          <w:lang w:val="en-US"/>
        </w:rPr>
        <w:t>Upstream c</w:t>
      </w:r>
      <w:r w:rsidR="00804BE3" w:rsidRPr="003D662E">
        <w:rPr>
          <w:rFonts w:cstheme="minorHAnsi"/>
          <w:lang w:val="en-US"/>
        </w:rPr>
        <w:t xml:space="preserve">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2EA8804C" w14:textId="16388E47" w:rsidR="00AF2B98" w:rsidRDefault="00AF2B98" w:rsidP="00AF2B98">
      <w:pPr>
        <w:jc w:val="both"/>
        <w:rPr>
          <w:lang w:val="en-US"/>
        </w:rPr>
      </w:pPr>
      <w:r w:rsidRPr="003D662E">
        <w:rPr>
          <w:lang w:val="en-US"/>
        </w:rPr>
        <w:t xml:space="preserve">For modeling AAS operations, we follow </w:t>
      </w:r>
      <w:r w:rsidR="008F2403">
        <w:rPr>
          <w:lang w:val="en-US"/>
        </w:rPr>
        <w:t>the</w:t>
      </w:r>
      <w:r w:rsidRPr="003D662E">
        <w:rPr>
          <w:lang w:val="en-US"/>
        </w:rPr>
        <w:t xml:space="preserve"> convention, that usual AAS operations behave like synchronous call</w:t>
      </w:r>
      <w:r>
        <w:rPr>
          <w:lang w:val="en-US"/>
        </w:rPr>
        <w:t xml:space="preserve">s and, thus, must </w:t>
      </w:r>
      <w:r w:rsidRPr="003D662E">
        <w:rPr>
          <w:lang w:val="en-US"/>
        </w:rPr>
        <w:t xml:space="preserve">not </w:t>
      </w:r>
      <w:r>
        <w:rPr>
          <w:lang w:val="en-US"/>
        </w:rPr>
        <w:t xml:space="preserve">be </w:t>
      </w:r>
      <w:r w:rsidRPr="003D662E">
        <w:rPr>
          <w:lang w:val="en-US"/>
        </w:rPr>
        <w:t xml:space="preserve">tracked </w:t>
      </w:r>
      <w:r>
        <w:rPr>
          <w:lang w:val="en-US"/>
        </w:rPr>
        <w:t xml:space="preserve">via the </w:t>
      </w:r>
      <w:r w:rsidRPr="00AF2B98">
        <w:rPr>
          <w:rFonts w:ascii="Consolas" w:hAnsi="Consolas"/>
          <w:lang w:val="en-US"/>
        </w:rPr>
        <w:t>TaskTracker</w:t>
      </w:r>
      <w:r>
        <w:rPr>
          <w:lang w:val="en-US"/>
        </w:rPr>
        <w:t xml:space="preserve"> in </w:t>
      </w:r>
      <w:r w:rsidRPr="00AF2B98">
        <w:rPr>
          <w:rFonts w:ascii="Consolas" w:hAnsi="Consolas"/>
          <w:lang w:val="en-US"/>
        </w:rPr>
        <w:t>support.boot</w:t>
      </w:r>
      <w:r w:rsidRPr="003D662E">
        <w:rPr>
          <w:lang w:val="en-US"/>
        </w:rPr>
        <w:t xml:space="preserve">. </w:t>
      </w:r>
      <w:r w:rsidR="009C57A3">
        <w:rPr>
          <w:lang w:val="en-US"/>
        </w:rPr>
        <w:t>Top-level AAS o</w:t>
      </w:r>
      <w:r w:rsidRPr="003D662E">
        <w:rPr>
          <w:lang w:val="en-US"/>
        </w:rPr>
        <w:t xml:space="preserve">perations that shall be tracked </w:t>
      </w:r>
      <w:r w:rsidR="00C94A6B">
        <w:rPr>
          <w:lang w:val="en-US"/>
        </w:rPr>
        <w:t xml:space="preserve">shall be equipped with </w:t>
      </w:r>
      <w:r w:rsidRPr="003D662E">
        <w:rPr>
          <w:lang w:val="en-US"/>
        </w:rPr>
        <w:t>name suffix “Async”</w:t>
      </w:r>
      <w:r w:rsidR="00C71F40">
        <w:rPr>
          <w:lang w:val="en-US"/>
        </w:rPr>
        <w:t>,</w:t>
      </w:r>
      <w:r w:rsidRPr="003D662E">
        <w:rPr>
          <w:lang w:val="en-US"/>
        </w:rPr>
        <w:t xml:space="preserve"> return their task identification immediately</w:t>
      </w:r>
      <w:r w:rsidR="00C71F40">
        <w:rPr>
          <w:lang w:val="en-US"/>
        </w:rPr>
        <w:t xml:space="preserve"> and continue</w:t>
      </w:r>
      <w:r w:rsidR="00C71F40" w:rsidRPr="003D662E">
        <w:rPr>
          <w:lang w:val="en-US"/>
        </w:rPr>
        <w:t xml:space="preserve"> run</w:t>
      </w:r>
      <w:r w:rsidR="00C71F40">
        <w:rPr>
          <w:lang w:val="en-US"/>
        </w:rPr>
        <w:t>ning</w:t>
      </w:r>
      <w:r w:rsidR="00C71F40" w:rsidRPr="003D662E">
        <w:rPr>
          <w:lang w:val="en-US"/>
        </w:rPr>
        <w:t xml:space="preserve"> in parallel</w:t>
      </w:r>
      <w:r w:rsidRPr="003D662E">
        <w:rPr>
          <w:lang w:val="en-US"/>
        </w:rPr>
        <w:t>. Lower</w:t>
      </w:r>
      <w:r>
        <w:rPr>
          <w:lang w:val="en-US"/>
        </w:rPr>
        <w:t>-</w:t>
      </w:r>
      <w:r w:rsidRPr="003D662E">
        <w:rPr>
          <w:lang w:val="en-US"/>
        </w:rPr>
        <w:t xml:space="preserve">level operations that can be tracked are marked with the name suffix “ByTask”, offer an additional parameter “taskId” and use the task id for reporting their status. </w:t>
      </w:r>
      <w:r w:rsidR="00306ACC">
        <w:rPr>
          <w:lang w:val="en-US"/>
        </w:rPr>
        <w:t>The actual distributed s</w:t>
      </w:r>
      <w:r w:rsidRPr="003D662E">
        <w:rPr>
          <w:lang w:val="en-US"/>
        </w:rPr>
        <w:t xml:space="preserve">tatus reporting is </w:t>
      </w:r>
      <w:r w:rsidR="00306ACC">
        <w:rPr>
          <w:lang w:val="en-US"/>
        </w:rPr>
        <w:t>realized</w:t>
      </w:r>
      <w:r w:rsidRPr="003D662E">
        <w:rPr>
          <w:lang w:val="en-US"/>
        </w:rPr>
        <w:t xml:space="preserve"> </w:t>
      </w:r>
      <w:r w:rsidR="00306ACC">
        <w:rPr>
          <w:lang w:val="en-US"/>
        </w:rPr>
        <w:t>in</w:t>
      </w:r>
      <w:r w:rsidRPr="003D662E">
        <w:rPr>
          <w:lang w:val="en-US"/>
        </w:rPr>
        <w:t xml:space="preserve"> the transport layer.</w:t>
      </w:r>
    </w:p>
    <w:p w14:paraId="489FCCC7" w14:textId="611ECF32" w:rsidR="00765B13" w:rsidRPr="003D662E" w:rsidRDefault="00765B13" w:rsidP="00765B13">
      <w:pPr>
        <w:jc w:val="both"/>
        <w:rPr>
          <w:rFonts w:cstheme="minorHAnsi"/>
          <w:lang w:val="en-US"/>
        </w:rPr>
      </w:pPr>
      <w:r w:rsidRPr="003D662E">
        <w:rPr>
          <w:rFonts w:cstheme="minorHAnsi"/>
          <w:lang w:val="en-US"/>
        </w:rPr>
        <w:t xml:space="preserve">As </w:t>
      </w:r>
      <w:r w:rsidR="008777D0">
        <w:rPr>
          <w:rFonts w:cstheme="minorHAnsi"/>
          <w:lang w:val="en-US"/>
        </w:rPr>
        <w:t>we started our work on oktoflow using very early implementations of AAS frameworks, e.g., when no user-defined types were available for properties or operation parameters/return types, we still simplify the modeling. For AAS properties, we usually rely on primitive types</w:t>
      </w:r>
      <w:r w:rsidRPr="003D662E">
        <w:rPr>
          <w:rFonts w:cstheme="minorHAnsi"/>
          <w:lang w:val="en-US"/>
        </w:rPr>
        <w:t xml:space="preserve">. Where possible, we avoid complex types in operation parameters and, if required, use JSON strings to transport </w:t>
      </w:r>
      <w:r w:rsidR="008777D0">
        <w:rPr>
          <w:rFonts w:cstheme="minorHAnsi"/>
          <w:lang w:val="en-US"/>
        </w:rPr>
        <w:t xml:space="preserve">complex or </w:t>
      </w:r>
      <w:r w:rsidRPr="003D662E">
        <w:rPr>
          <w:rFonts w:cstheme="minorHAnsi"/>
          <w:lang w:val="en-US"/>
        </w:rPr>
        <w:t xml:space="preserve">multiple values, e.g., objects, arrays or maps. Thus, to simplify later code revisions of the platform and to avoid conflicts with, e.g., annotation-based JSON libraries, we decided to provide some support for JSON marshalling in </w:t>
      </w:r>
      <w:r w:rsidRPr="003D662E">
        <w:rPr>
          <w:rFonts w:ascii="Consolas" w:hAnsi="Consolas"/>
          <w:lang w:val="en-US"/>
        </w:rPr>
        <w:t>iip-aas</w:t>
      </w:r>
      <w:r w:rsidRPr="003D662E">
        <w:rPr>
          <w:rFonts w:cstheme="minorHAnsi"/>
          <w:lang w:val="en-US"/>
        </w:rPr>
        <w:t xml:space="preserve">, e.g., to handle return values and alternative exceptions </w:t>
      </w:r>
      <w:r w:rsidR="008777D0">
        <w:rPr>
          <w:rFonts w:cstheme="minorHAnsi"/>
          <w:lang w:val="en-US"/>
        </w:rPr>
        <w:t xml:space="preserve">that may occur during </w:t>
      </w:r>
      <w:r w:rsidRPr="003D662E">
        <w:rPr>
          <w:rFonts w:cstheme="minorHAnsi"/>
          <w:lang w:val="en-US"/>
        </w:rPr>
        <w:t xml:space="preserve">operation </w:t>
      </w:r>
      <w:r w:rsidR="008777D0">
        <w:rPr>
          <w:rFonts w:cstheme="minorHAnsi"/>
          <w:lang w:val="en-US"/>
        </w:rPr>
        <w:t>execution</w:t>
      </w:r>
      <w:r w:rsidRPr="003D662E">
        <w:rPr>
          <w:rFonts w:cstheme="minorHAnsi"/>
          <w:lang w:val="en-US"/>
        </w:rPr>
        <w:t xml:space="preserve">. Similarly, </w:t>
      </w:r>
      <w:r w:rsidR="0003673B">
        <w:rPr>
          <w:rFonts w:cstheme="minorHAnsi"/>
          <w:lang w:val="en-US"/>
        </w:rPr>
        <w:t xml:space="preserve">as there were no </w:t>
      </w:r>
      <w:r w:rsidRPr="003D662E">
        <w:rPr>
          <w:rFonts w:cstheme="minorHAnsi"/>
          <w:lang w:val="en-US"/>
        </w:rPr>
        <w:t>mechanisms to programmatically resolve AAS references, we decided to represent references as Strings carrying the name of an element in a submodel element collection denoted by dependencies or associations or as URLs.</w:t>
      </w:r>
    </w:p>
    <w:p w14:paraId="255C4634" w14:textId="77777777" w:rsidR="008907F0" w:rsidRDefault="008907F0" w:rsidP="008907F0">
      <w:pPr>
        <w:pStyle w:val="Heading3"/>
        <w:rPr>
          <w:lang w:val="en-US"/>
        </w:rPr>
      </w:pPr>
      <w:bookmarkStart w:id="80" w:name="_Ref214626469"/>
      <w:bookmarkStart w:id="81" w:name="_Toc215827868"/>
      <w:r>
        <w:rPr>
          <w:lang w:val="en-US"/>
        </w:rPr>
        <w:t>Plugins</w:t>
      </w:r>
      <w:bookmarkEnd w:id="80"/>
      <w:bookmarkEnd w:id="81"/>
    </w:p>
    <w:p w14:paraId="300D6E06" w14:textId="25315DB7" w:rsidR="008907F0" w:rsidRDefault="00560CB5" w:rsidP="008907F0">
      <w:pPr>
        <w:jc w:val="both"/>
        <w:rPr>
          <w:lang w:val="en-US"/>
        </w:rPr>
      </w:pPr>
      <w:r>
        <w:rPr>
          <w:lang w:val="en-US"/>
        </w:rPr>
        <w:t xml:space="preserve">The support layer also implements most of the oktoflow plugins.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ED5CB6" w:rsidRPr="003D662E">
        <w:rPr>
          <w:lang w:val="en-US"/>
        </w:rPr>
        <w:t xml:space="preserve">Table </w:t>
      </w:r>
      <w:r w:rsidR="00ED5CB6">
        <w:rPr>
          <w:noProof/>
          <w:lang w:val="en-US"/>
        </w:rPr>
        <w:t>4</w:t>
      </w:r>
      <w:r w:rsidR="008907F0">
        <w:rPr>
          <w:lang w:val="en-US"/>
        </w:rPr>
        <w:fldChar w:fldCharType="end"/>
      </w:r>
      <w:r w:rsidR="008907F0">
        <w:rPr>
          <w:lang w:val="en-US"/>
        </w:rPr>
        <w:t xml:space="preserve"> summarizes the core plugins defined/used by the support layer. Plugins can be </w:t>
      </w:r>
      <w:r w:rsidR="006B7065">
        <w:rPr>
          <w:lang w:val="en-US"/>
        </w:rPr>
        <w:t>utilized</w:t>
      </w:r>
      <w:r w:rsidR="008907F0">
        <w:rPr>
          <w:lang w:val="en-US"/>
        </w:rPr>
        <w:t xml:space="preserve"> through the </w:t>
      </w:r>
      <w:r w:rsidR="008907F0" w:rsidRPr="006B7065">
        <w:rPr>
          <w:rFonts w:ascii="Consolas" w:hAnsi="Consolas"/>
          <w:lang w:val="en-US"/>
        </w:rPr>
        <w:t>PluginManager</w:t>
      </w:r>
      <w:r w:rsidR="006B7065">
        <w:rPr>
          <w:lang w:val="en-US"/>
        </w:rPr>
        <w:t xml:space="preserve"> </w:t>
      </w:r>
      <w:r w:rsidR="008907F0">
        <w:rPr>
          <w:lang w:val="en-US"/>
        </w:rPr>
        <w:t xml:space="preserve">or, in particular for testing, as </w:t>
      </w:r>
      <w:r w:rsidR="006B7065">
        <w:rPr>
          <w:lang w:val="en-US"/>
        </w:rPr>
        <w:t xml:space="preserve">classical </w:t>
      </w:r>
      <w:r w:rsidR="008907F0">
        <w:rPr>
          <w:lang w:val="en-US"/>
        </w:rPr>
        <w:t xml:space="preserve">dependency via JSL. Through the </w:t>
      </w:r>
      <w:r w:rsidR="000846AF" w:rsidRPr="006B7065">
        <w:rPr>
          <w:rFonts w:ascii="Consolas" w:hAnsi="Consolas"/>
          <w:lang w:val="en-US"/>
        </w:rPr>
        <w:t>PluginManager</w:t>
      </w:r>
      <w:r w:rsidR="008907F0">
        <w:rPr>
          <w:lang w:val="en-US"/>
        </w:rPr>
        <w:t xml:space="preserve">, usually dependency </w:t>
      </w:r>
      <w:r w:rsidR="00DA137F">
        <w:rPr>
          <w:lang w:val="en-US"/>
        </w:rPr>
        <w:t>separation</w:t>
      </w:r>
      <w:r w:rsidR="008907F0">
        <w:rPr>
          <w:lang w:val="en-US"/>
        </w:rPr>
        <w:t xml:space="preserve"> through isolated classloading </w:t>
      </w:r>
      <w:r w:rsidR="00DA137F">
        <w:rPr>
          <w:lang w:val="en-US"/>
        </w:rPr>
        <w:t>is achieved</w:t>
      </w:r>
      <w:r w:rsidR="008907F0">
        <w:rPr>
          <w:lang w:val="en-US"/>
        </w:rPr>
        <w:t xml:space="preserve">, i.e., while the oktoflow core is free of direct dependencies, implementation components such as connectors may use these plugins or rely on own dependencies. In contrast, using plugins as dependencies does not lead to isolatated loading and, thus, must be handled with care, i.e., cannot be applied in all situations. </w:t>
      </w:r>
    </w:p>
    <w:p w14:paraId="0E429B33" w14:textId="6F01A9C0" w:rsidR="008907F0" w:rsidRPr="003D662E" w:rsidRDefault="008907F0" w:rsidP="008907F0">
      <w:pPr>
        <w:pStyle w:val="Caption"/>
        <w:jc w:val="center"/>
        <w:rPr>
          <w:lang w:val="en-US"/>
        </w:rPr>
      </w:pPr>
      <w:bookmarkStart w:id="82"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D5CB6">
        <w:rPr>
          <w:noProof/>
          <w:lang w:val="en-US"/>
        </w:rPr>
        <w:t>4</w:t>
      </w:r>
      <w:r w:rsidRPr="003D662E">
        <w:fldChar w:fldCharType="end"/>
      </w:r>
      <w:bookmarkEnd w:id="82"/>
      <w:r w:rsidRPr="003D662E">
        <w:rPr>
          <w:lang w:val="en-US"/>
        </w:rPr>
        <w:t xml:space="preserve">: Summary of </w:t>
      </w:r>
      <w:r>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8907F0" w:rsidRPr="003D662E" w14:paraId="0E5BFB39" w14:textId="77777777" w:rsidTr="008E509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2C489DCA" w14:textId="77777777" w:rsidR="008907F0" w:rsidRPr="003D662E" w:rsidRDefault="008907F0" w:rsidP="008E509C">
            <w:pPr>
              <w:rPr>
                <w:b w:val="0"/>
                <w:bCs w:val="0"/>
                <w:color w:val="FFFFFF" w:themeColor="background1"/>
                <w:lang w:val="en-US"/>
              </w:rPr>
            </w:pPr>
            <w:r>
              <w:rPr>
                <w:color w:val="FFFFFF" w:themeColor="background1"/>
                <w:lang w:val="en-US"/>
              </w:rPr>
              <w:t>Plugin</w:t>
            </w:r>
          </w:p>
        </w:tc>
        <w:tc>
          <w:tcPr>
            <w:tcW w:w="1860" w:type="dxa"/>
            <w:shd w:val="clear" w:color="auto" w:fill="086171"/>
          </w:tcPr>
          <w:p w14:paraId="78DA12F0"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6115891B"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1239BDD5" w14:textId="77777777" w:rsidR="008907F0"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p>
        </w:tc>
        <w:tc>
          <w:tcPr>
            <w:tcW w:w="1443" w:type="dxa"/>
            <w:shd w:val="clear" w:color="auto" w:fill="086171"/>
          </w:tcPr>
          <w:p w14:paraId="4C3452DE"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8907F0" w:rsidRPr="00C2212B" w14:paraId="5A334345"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9C174B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0DA8C8B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1F27C0C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40"/>
            </w:r>
            <w:r>
              <w:rPr>
                <w:rFonts w:cstheme="minorHAnsi"/>
                <w:lang w:val="en-US"/>
              </w:rPr>
              <w:t xml:space="preserve"> including slf4j-simple</w:t>
            </w:r>
          </w:p>
        </w:tc>
        <w:tc>
          <w:tcPr>
            <w:tcW w:w="1203" w:type="dxa"/>
          </w:tcPr>
          <w:p w14:paraId="531C99D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0B47BD3B"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8907F0" w:rsidRPr="00C2212B" w14:paraId="4F49A9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BA888C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0B951F6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72E280D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41"/>
            </w:r>
          </w:p>
        </w:tc>
        <w:tc>
          <w:tcPr>
            <w:tcW w:w="1203" w:type="dxa"/>
          </w:tcPr>
          <w:p w14:paraId="7676A54E"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0B0877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8907F0" w:rsidRPr="00C2212B" w14:paraId="7B0CB2A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807322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271B96A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686E42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42"/>
            </w:r>
            <w:r>
              <w:rPr>
                <w:lang w:val="en-US"/>
              </w:rPr>
              <w:t>, glassfish</w:t>
            </w:r>
            <w:r>
              <w:rPr>
                <w:rStyle w:val="FootnoteReference"/>
                <w:lang w:val="en-US"/>
              </w:rPr>
              <w:footnoteReference w:id="43"/>
            </w:r>
            <w:r>
              <w:rPr>
                <w:lang w:val="en-US"/>
              </w:rPr>
              <w:t>, jsoniter</w:t>
            </w:r>
            <w:r>
              <w:rPr>
                <w:rStyle w:val="FootnoteReference"/>
                <w:lang w:val="en-US"/>
              </w:rPr>
              <w:footnoteReference w:id="44"/>
            </w:r>
          </w:p>
        </w:tc>
        <w:tc>
          <w:tcPr>
            <w:tcW w:w="1203" w:type="dxa"/>
          </w:tcPr>
          <w:p w14:paraId="68ECBDB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D35FBE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C5D59D8"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12E177E"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5048156A"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786A58C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5"/>
            </w:r>
          </w:p>
        </w:tc>
        <w:tc>
          <w:tcPr>
            <w:tcW w:w="1203" w:type="dxa"/>
          </w:tcPr>
          <w:p w14:paraId="22DC98E5"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E2518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7BDB50F"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C6BB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lastRenderedPageBreak/>
              <w:t>support.</w:t>
            </w:r>
            <w:r>
              <w:rPr>
                <w:rFonts w:ascii="Consolas" w:hAnsi="Consolas" w:cstheme="minorHAnsi"/>
                <w:b w:val="0"/>
                <w:bCs w:val="0"/>
                <w:lang w:val="en-US"/>
              </w:rPr>
              <w:br/>
              <w:t>processinfo-oshi</w:t>
            </w:r>
          </w:p>
        </w:tc>
        <w:tc>
          <w:tcPr>
            <w:tcW w:w="1860" w:type="dxa"/>
          </w:tcPr>
          <w:p w14:paraId="42CE1B4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77FA83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6"/>
            </w:r>
          </w:p>
        </w:tc>
        <w:tc>
          <w:tcPr>
            <w:tcW w:w="1203" w:type="dxa"/>
          </w:tcPr>
          <w:p w14:paraId="60A25B4D"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958F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B62DEA1"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3D7BFC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06E4885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084F25A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7"/>
            </w:r>
          </w:p>
        </w:tc>
        <w:tc>
          <w:tcPr>
            <w:tcW w:w="1203" w:type="dxa"/>
          </w:tcPr>
          <w:p w14:paraId="5F6567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0377A7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17AF6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B03C2CC" w14:textId="77777777" w:rsidR="008907F0" w:rsidRDefault="008907F0" w:rsidP="008E509C">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7A54CCC5"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22409868"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8"/>
            </w:r>
          </w:p>
        </w:tc>
        <w:tc>
          <w:tcPr>
            <w:tcW w:w="1203" w:type="dxa"/>
          </w:tcPr>
          <w:p w14:paraId="2323848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4A10CF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DA48E3E"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55E1AC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63767D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0696971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Apache commons</w:t>
            </w:r>
            <w:r>
              <w:rPr>
                <w:rStyle w:val="FootnoteReference"/>
                <w:lang w:val="en-US"/>
              </w:rPr>
              <w:footnoteReference w:id="49"/>
            </w:r>
            <w:r>
              <w:rPr>
                <w:lang w:val="en-US"/>
              </w:rPr>
              <w:t>, jodatime</w:t>
            </w:r>
            <w:r>
              <w:rPr>
                <w:rStyle w:val="FootnoteReference"/>
                <w:lang w:val="en-US"/>
              </w:rPr>
              <w:footnoteReference w:id="50"/>
            </w:r>
          </w:p>
        </w:tc>
        <w:tc>
          <w:tcPr>
            <w:tcW w:w="1203" w:type="dxa"/>
          </w:tcPr>
          <w:p w14:paraId="5A2E2E5B"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8B54854"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E4BEE2B"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CF19E30"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6C4E8415"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1B2E020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51"/>
            </w:r>
          </w:p>
        </w:tc>
        <w:tc>
          <w:tcPr>
            <w:tcW w:w="1203" w:type="dxa"/>
          </w:tcPr>
          <w:p w14:paraId="4F0FBB4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98F6CC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674FF09"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1FCE174"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1D62067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549EEF93"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52"/>
            </w:r>
          </w:p>
        </w:tc>
        <w:tc>
          <w:tcPr>
            <w:tcW w:w="1203" w:type="dxa"/>
          </w:tcPr>
          <w:p w14:paraId="7059CD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024950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B4E1FC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6168D489"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0DAE649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654A5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53"/>
            </w:r>
          </w:p>
        </w:tc>
        <w:tc>
          <w:tcPr>
            <w:tcW w:w="1203" w:type="dxa"/>
          </w:tcPr>
          <w:p w14:paraId="2850B5E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B5EB4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B7065" w:rsidRPr="00C2212B" w14:paraId="5DB9B197"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026FE3D" w14:textId="78CA585B" w:rsidR="006B7065" w:rsidRPr="006B7065" w:rsidRDefault="006B7065" w:rsidP="008E509C">
            <w:pPr>
              <w:rPr>
                <w:rFonts w:ascii="Consolas" w:hAnsi="Consolas" w:cstheme="minorHAnsi"/>
                <w:b w:val="0"/>
                <w:bCs w:val="0"/>
                <w:lang w:val="en-US"/>
              </w:rPr>
            </w:pPr>
            <w:r w:rsidRPr="006B7065">
              <w:rPr>
                <w:rFonts w:ascii="Consolas" w:hAnsi="Consolas" w:cstheme="minorHAnsi"/>
                <w:b w:val="0"/>
                <w:bCs w:val="0"/>
                <w:lang w:val="en-US"/>
              </w:rPr>
              <w:t>test.amqp.qpid</w:t>
            </w:r>
          </w:p>
        </w:tc>
        <w:tc>
          <w:tcPr>
            <w:tcW w:w="1860" w:type="dxa"/>
          </w:tcPr>
          <w:p w14:paraId="72F419F6" w14:textId="780522DC"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AMQP broker for testing</w:t>
            </w:r>
          </w:p>
        </w:tc>
        <w:tc>
          <w:tcPr>
            <w:tcW w:w="2162" w:type="dxa"/>
          </w:tcPr>
          <w:p w14:paraId="1994EE3A" w14:textId="08523BB1"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QPID</w:t>
            </w:r>
          </w:p>
        </w:tc>
        <w:tc>
          <w:tcPr>
            <w:tcW w:w="1203" w:type="dxa"/>
          </w:tcPr>
          <w:p w14:paraId="0183F2AD" w14:textId="55C8A302" w:rsidR="006B7065" w:rsidRDefault="006B7065"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E0194E4" w14:textId="77777777" w:rsidR="006B7065" w:rsidRPr="003D662E"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F2557A1" w14:textId="77777777" w:rsidR="008907F0" w:rsidRDefault="008907F0" w:rsidP="008907F0">
      <w:pPr>
        <w:jc w:val="both"/>
        <w:rPr>
          <w:lang w:val="en-US"/>
        </w:rPr>
      </w:pPr>
    </w:p>
    <w:p w14:paraId="7E0FDA88" w14:textId="77777777" w:rsidR="00616855" w:rsidRDefault="008907F0" w:rsidP="008907F0">
      <w:pPr>
        <w:jc w:val="both"/>
        <w:rPr>
          <w:lang w:val="en-US"/>
        </w:rPr>
      </w:pPr>
      <w:r>
        <w:rPr>
          <w:lang w:val="en-US"/>
        </w:rPr>
        <w:t>One special case is the logging plugin which</w:t>
      </w:r>
      <w:r w:rsidR="00D77D03">
        <w:rPr>
          <w:lang w:val="en-US"/>
        </w:rPr>
        <w:t xml:space="preserve">, for which an implementation is already required before and when the </w:t>
      </w:r>
      <w:r w:rsidR="00D77D03" w:rsidRPr="00D77D03">
        <w:rPr>
          <w:rFonts w:ascii="Consolas" w:hAnsi="Consolas"/>
          <w:lang w:val="en-US"/>
        </w:rPr>
        <w:t>PluginManager</w:t>
      </w:r>
      <w:r w:rsidR="00D77D03">
        <w:rPr>
          <w:lang w:val="en-US"/>
        </w:rPr>
        <w:t xml:space="preserve"> is started, thus, we provide a </w:t>
      </w:r>
      <w:r>
        <w:rPr>
          <w:lang w:val="en-US"/>
        </w:rPr>
        <w:t>default</w:t>
      </w:r>
      <w:r w:rsidR="00D77D03">
        <w:rPr>
          <w:lang w:val="en-US"/>
        </w:rPr>
        <w:t>/fallback</w:t>
      </w:r>
      <w:r>
        <w:rPr>
          <w:lang w:val="en-US"/>
        </w:rPr>
        <w:t xml:space="preserve"> implementation</w:t>
      </w:r>
      <w:r w:rsidR="00D77D03">
        <w:rPr>
          <w:lang w:val="en-US"/>
        </w:rPr>
        <w:t xml:space="preserve">. </w:t>
      </w:r>
    </w:p>
    <w:p w14:paraId="6D12BAE6" w14:textId="77777777" w:rsidR="00F82026" w:rsidRDefault="00616855" w:rsidP="008907F0">
      <w:pPr>
        <w:jc w:val="both"/>
        <w:rPr>
          <w:lang w:val="en-US"/>
        </w:rPr>
      </w:pPr>
      <w:r>
        <w:rPr>
          <w:lang w:val="en-US"/>
        </w:rPr>
        <w:t>In special situations</w:t>
      </w:r>
      <w:r w:rsidR="00D77D03">
        <w:rPr>
          <w:lang w:val="en-US"/>
        </w:rPr>
        <w:t xml:space="preserve">, in particular for </w:t>
      </w:r>
      <w:r>
        <w:rPr>
          <w:lang w:val="en-US"/>
        </w:rPr>
        <w:t xml:space="preserve">the </w:t>
      </w:r>
      <w:r w:rsidR="00D77D03">
        <w:rPr>
          <w:lang w:val="en-US"/>
        </w:rPr>
        <w:t>logging and the metrics</w:t>
      </w:r>
      <w:r>
        <w:rPr>
          <w:lang w:val="en-US"/>
        </w:rPr>
        <w:t xml:space="preserve"> plugin</w:t>
      </w:r>
      <w:r w:rsidR="00D77D03">
        <w:rPr>
          <w:lang w:val="en-US"/>
        </w:rPr>
        <w:t xml:space="preserve">, it may make sense to rely </w:t>
      </w:r>
      <w:r w:rsidR="004F01E2">
        <w:rPr>
          <w:lang w:val="en-US"/>
        </w:rPr>
        <w:t xml:space="preserve">for a more consistent integration or to reuse exisng setup/instances </w:t>
      </w:r>
      <w:r w:rsidR="00D77D03">
        <w:rPr>
          <w:lang w:val="en-US"/>
        </w:rPr>
        <w:t xml:space="preserve">on the version provided by </w:t>
      </w:r>
      <w:r w:rsidR="004F01E2">
        <w:rPr>
          <w:lang w:val="en-US"/>
        </w:rPr>
        <w:t xml:space="preserve">the respective platform </w:t>
      </w:r>
      <w:r w:rsidR="00D77D03">
        <w:rPr>
          <w:lang w:val="en-US"/>
        </w:rPr>
        <w:t xml:space="preserve">component (e.g., </w:t>
      </w:r>
      <w:r w:rsidR="00BE3F76">
        <w:rPr>
          <w:lang w:val="en-US"/>
        </w:rPr>
        <w:t xml:space="preserve">the </w:t>
      </w:r>
      <w:r w:rsidR="00D77D03">
        <w:rPr>
          <w:lang w:val="en-US"/>
        </w:rPr>
        <w:t xml:space="preserve">Spring Cloud </w:t>
      </w:r>
      <w:r w:rsidR="00BE3F76">
        <w:rPr>
          <w:lang w:val="en-US"/>
        </w:rPr>
        <w:t>S</w:t>
      </w:r>
      <w:r w:rsidR="00D77D03">
        <w:rPr>
          <w:lang w:val="en-US"/>
        </w:rPr>
        <w:t xml:space="preserve">tream </w:t>
      </w:r>
      <w:r w:rsidR="00BE3F76">
        <w:rPr>
          <w:lang w:val="en-US"/>
        </w:rPr>
        <w:t xml:space="preserve">plugin </w:t>
      </w:r>
      <w:r w:rsidR="00D77D03">
        <w:rPr>
          <w:lang w:val="en-US"/>
        </w:rPr>
        <w:t xml:space="preserve">for service execution). Then the dependency to the underlying implementation used in the plugin </w:t>
      </w:r>
      <w:r w:rsidR="00247C74">
        <w:rPr>
          <w:lang w:val="en-US"/>
        </w:rPr>
        <w:t>can</w:t>
      </w:r>
      <w:r w:rsidR="00D77D03">
        <w:rPr>
          <w:lang w:val="en-US"/>
        </w:rPr>
        <w:t xml:space="preserve"> be </w:t>
      </w:r>
      <w:r w:rsidR="008907F0">
        <w:rPr>
          <w:lang w:val="en-US"/>
        </w:rPr>
        <w:t xml:space="preserve">excluded </w:t>
      </w:r>
      <w:r w:rsidR="00247C74">
        <w:rPr>
          <w:lang w:val="en-US"/>
        </w:rPr>
        <w:t xml:space="preserve">in the component’s POM </w:t>
      </w:r>
      <w:r w:rsidR="008907F0">
        <w:rPr>
          <w:lang w:val="en-US"/>
        </w:rPr>
        <w:t>and</w:t>
      </w:r>
      <w:r w:rsidR="00D77D03">
        <w:rPr>
          <w:lang w:val="en-US"/>
        </w:rPr>
        <w:t>,</w:t>
      </w:r>
      <w:r w:rsidR="008907F0">
        <w:rPr>
          <w:lang w:val="en-US"/>
        </w:rPr>
        <w:t xml:space="preserve"> </w:t>
      </w:r>
      <w:r w:rsidR="00247C74">
        <w:rPr>
          <w:lang w:val="en-US"/>
        </w:rPr>
        <w:t xml:space="preserve">as it is </w:t>
      </w:r>
      <w:r w:rsidR="008907F0">
        <w:rPr>
          <w:lang w:val="en-US"/>
        </w:rPr>
        <w:t>implicitly replace</w:t>
      </w:r>
      <w:r w:rsidR="00D77D03">
        <w:rPr>
          <w:lang w:val="en-US"/>
        </w:rPr>
        <w:t>d</w:t>
      </w:r>
      <w:r w:rsidR="008907F0">
        <w:rPr>
          <w:lang w:val="en-US"/>
        </w:rPr>
        <w:t xml:space="preserve"> by the provided dependencies of the component at hands. </w:t>
      </w:r>
      <w:r w:rsidR="00247C74">
        <w:rPr>
          <w:lang w:val="en-US"/>
        </w:rPr>
        <w:t>In such cases</w:t>
      </w:r>
      <w:r w:rsidR="00D77D03">
        <w:rPr>
          <w:lang w:val="en-US"/>
        </w:rPr>
        <w:t xml:space="preserve">, the </w:t>
      </w:r>
      <w:r w:rsidR="008907F0">
        <w:rPr>
          <w:lang w:val="en-US"/>
        </w:rPr>
        <w:t xml:space="preserve">tests of the </w:t>
      </w:r>
      <w:r w:rsidR="00247C74">
        <w:rPr>
          <w:lang w:val="en-US"/>
        </w:rPr>
        <w:t xml:space="preserve">“customized” </w:t>
      </w:r>
      <w:r w:rsidR="00D77D03">
        <w:rPr>
          <w:lang w:val="en-US"/>
        </w:rPr>
        <w:t xml:space="preserve">plugins </w:t>
      </w:r>
      <w:r w:rsidR="008907F0">
        <w:rPr>
          <w:lang w:val="en-US"/>
        </w:rPr>
        <w:t xml:space="preserve">shall be executed </w:t>
      </w:r>
      <w:r w:rsidR="00D77D03">
        <w:rPr>
          <w:lang w:val="en-US"/>
        </w:rPr>
        <w:t xml:space="preserve">as part of </w:t>
      </w:r>
      <w:r w:rsidR="008907F0">
        <w:rPr>
          <w:lang w:val="en-US"/>
        </w:rPr>
        <w:t xml:space="preserve">the component tests to ensure </w:t>
      </w:r>
      <w:r w:rsidR="00D77D03">
        <w:rPr>
          <w:lang w:val="en-US"/>
        </w:rPr>
        <w:t xml:space="preserve">future </w:t>
      </w:r>
      <w:r w:rsidR="008907F0">
        <w:rPr>
          <w:lang w:val="en-US"/>
        </w:rPr>
        <w:t>compatibility. Akin to the discussed plugin, all implementations of upstream platform components have been turned into plugins for isolated loading. The platform instantiation may decide whether plugins or usual (JSL) dependencies shall be used.</w:t>
      </w:r>
    </w:p>
    <w:p w14:paraId="3C5E2359" w14:textId="07993148" w:rsidR="008907F0" w:rsidRDefault="00F82026" w:rsidP="008907F0">
      <w:pPr>
        <w:jc w:val="both"/>
        <w:rPr>
          <w:lang w:val="en-US"/>
        </w:rPr>
      </w:pPr>
      <w:r>
        <w:rPr>
          <w:lang w:val="en-US"/>
        </w:rPr>
        <w:t xml:space="preserve">Besides the plugins </w:t>
      </w:r>
      <w:r w:rsidR="008907F0">
        <w:rPr>
          <w:lang w:val="en-US"/>
        </w:rPr>
        <w:t xml:space="preserve">mentioned in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ED5CB6" w:rsidRPr="003D662E">
        <w:rPr>
          <w:lang w:val="en-US"/>
        </w:rPr>
        <w:t xml:space="preserve">Table </w:t>
      </w:r>
      <w:r w:rsidR="00ED5CB6">
        <w:rPr>
          <w:noProof/>
          <w:lang w:val="en-US"/>
        </w:rPr>
        <w:t>4</w:t>
      </w:r>
      <w:r w:rsidR="008907F0">
        <w:rPr>
          <w:lang w:val="en-US"/>
        </w:rPr>
        <w:fldChar w:fldCharType="end"/>
      </w:r>
      <w:r w:rsidR="008907F0">
        <w:rPr>
          <w:lang w:val="en-US"/>
        </w:rPr>
        <w:t xml:space="preserve">, </w:t>
      </w:r>
      <w:r>
        <w:rPr>
          <w:lang w:val="en-US"/>
        </w:rPr>
        <w:t xml:space="preserve">further upstream components, e.g., the service execution or </w:t>
      </w:r>
      <w:r w:rsidR="008907F0">
        <w:rPr>
          <w:lang w:val="en-US"/>
        </w:rPr>
        <w:t>the configuration modeling</w:t>
      </w:r>
      <w:r>
        <w:rPr>
          <w:lang w:val="en-US"/>
        </w:rPr>
        <w:t>/</w:t>
      </w:r>
      <w:r w:rsidR="008907F0">
        <w:rPr>
          <w:lang w:val="en-US"/>
        </w:rPr>
        <w:t>code generation (EASy-Producer) form an own plugin</w:t>
      </w:r>
      <w:r>
        <w:rPr>
          <w:lang w:val="en-US"/>
        </w:rPr>
        <w:t>s, primarily for dependency isoluation</w:t>
      </w:r>
      <w:r w:rsidR="008907F0">
        <w:rPr>
          <w:lang w:val="en-US"/>
        </w:rPr>
        <w:t xml:space="preserve">, </w:t>
      </w:r>
      <w:r>
        <w:rPr>
          <w:lang w:val="en-US"/>
        </w:rPr>
        <w:t xml:space="preserve">but also to </w:t>
      </w:r>
      <w:r w:rsidR="008907F0">
        <w:rPr>
          <w:lang w:val="en-US"/>
        </w:rPr>
        <w:t xml:space="preserve">allow exchanging the </w:t>
      </w:r>
      <w:r>
        <w:rPr>
          <w:lang w:val="en-US"/>
        </w:rPr>
        <w:t xml:space="preserve">respective </w:t>
      </w:r>
      <w:r w:rsidR="008907F0">
        <w:rPr>
          <w:lang w:val="en-US"/>
        </w:rPr>
        <w:t xml:space="preserve">technology </w:t>
      </w:r>
      <w:r>
        <w:rPr>
          <w:lang w:val="en-US"/>
        </w:rPr>
        <w:t>if desired</w:t>
      </w:r>
      <w:r w:rsidR="008907F0">
        <w:rPr>
          <w:lang w:val="en-US"/>
        </w:rPr>
        <w:t>.</w:t>
      </w:r>
    </w:p>
    <w:p w14:paraId="33BDCFC0" w14:textId="460C6138" w:rsidR="00ED7BE1" w:rsidRPr="003D662E" w:rsidRDefault="00ED7BE1" w:rsidP="00ED7BE1">
      <w:pPr>
        <w:pStyle w:val="Heading2"/>
        <w:rPr>
          <w:lang w:val="en-US"/>
        </w:rPr>
      </w:pPr>
      <w:bookmarkStart w:id="83" w:name="_Toc76746173"/>
      <w:bookmarkStart w:id="84" w:name="_Toc76978831"/>
      <w:bookmarkStart w:id="85" w:name="_Toc76979363"/>
      <w:bookmarkStart w:id="86" w:name="_Toc76979415"/>
      <w:bookmarkStart w:id="87" w:name="_Toc76979466"/>
      <w:bookmarkStart w:id="88" w:name="_Toc76979518"/>
      <w:bookmarkStart w:id="89" w:name="_Ref85015310"/>
      <w:bookmarkStart w:id="90" w:name="_Toc215827869"/>
      <w:bookmarkEnd w:id="83"/>
      <w:bookmarkEnd w:id="84"/>
      <w:bookmarkEnd w:id="85"/>
      <w:bookmarkEnd w:id="86"/>
      <w:bookmarkEnd w:id="87"/>
      <w:bookmarkEnd w:id="88"/>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9"/>
      <w:bookmarkEnd w:id="90"/>
    </w:p>
    <w:p w14:paraId="239E1F92" w14:textId="30103E5A"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ayer is responsible for connecting</w:t>
      </w:r>
      <w:r w:rsidR="00377933">
        <w:rPr>
          <w:lang w:val="en-US"/>
        </w:rPr>
        <w:t xml:space="preserve"> devices, services and</w:t>
      </w:r>
      <w:r w:rsidR="0040713B" w:rsidRPr="003D662E">
        <w:rPr>
          <w:lang w:val="en-US"/>
        </w:rPr>
        <w:t xml:space="preserve"> </w:t>
      </w:r>
      <w:r w:rsidR="0027772D" w:rsidRPr="003D662E">
        <w:rPr>
          <w:lang w:val="en-US"/>
        </w:rPr>
        <w:t xml:space="preserve">resources </w:t>
      </w:r>
      <w:r w:rsidR="004D780C" w:rsidRPr="003D662E">
        <w:rPr>
          <w:lang w:val="en-US"/>
        </w:rPr>
        <w:t xml:space="preserve">among each other.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D5CB6">
        <w:rPr>
          <w:lang w:val="en-US"/>
        </w:rPr>
        <w:t>3.4.1</w:t>
      </w:r>
      <w:r w:rsidR="00731D90" w:rsidRPr="003D662E">
        <w:rPr>
          <w:lang w:val="en-US"/>
        </w:rPr>
        <w:fldChar w:fldCharType="end"/>
      </w:r>
      <w:r w:rsidR="00644A50" w:rsidRPr="003D662E">
        <w:rPr>
          <w:lang w:val="en-US"/>
        </w:rPr>
        <w:t xml:space="preserve">) </w:t>
      </w:r>
      <w:r w:rsidR="005A2107">
        <w:rPr>
          <w:lang w:val="en-US"/>
        </w:rPr>
        <w:t xml:space="preserve">for the low-level platform-internal data transport </w:t>
      </w:r>
      <w:r w:rsidR="00644A50" w:rsidRPr="003D662E">
        <w:rPr>
          <w:lang w:val="en-US"/>
        </w:rPr>
        <w:t xml:space="preserve">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ED5CB6">
        <w:rPr>
          <w:lang w:val="en-US"/>
        </w:rPr>
        <w:t>3.4.2</w:t>
      </w:r>
      <w:r w:rsidR="00731D90" w:rsidRPr="003D662E">
        <w:rPr>
          <w:lang w:val="en-US"/>
        </w:rPr>
        <w:fldChar w:fldCharType="end"/>
      </w:r>
      <w:r w:rsidR="00644A50" w:rsidRPr="003D662E">
        <w:rPr>
          <w:lang w:val="en-US"/>
        </w:rPr>
        <w:t>)</w:t>
      </w:r>
      <w:r w:rsidR="005A2107">
        <w:rPr>
          <w:lang w:val="en-US"/>
        </w:rPr>
        <w:t xml:space="preserve"> for external data input/output</w:t>
      </w:r>
      <w:r w:rsidR="00644A50" w:rsidRPr="003D662E">
        <w:rPr>
          <w:lang w:val="en-US"/>
        </w:rPr>
        <w:t xml:space="preserve">. </w:t>
      </w:r>
    </w:p>
    <w:p w14:paraId="4EE0F86D" w14:textId="2517BB02" w:rsidR="00644A50" w:rsidRPr="003D662E" w:rsidRDefault="00644A50" w:rsidP="00644A50">
      <w:pPr>
        <w:pStyle w:val="Heading3"/>
        <w:rPr>
          <w:lang w:val="en-US"/>
        </w:rPr>
      </w:pPr>
      <w:bookmarkStart w:id="91" w:name="_Ref57287354"/>
      <w:bookmarkStart w:id="92" w:name="_Toc215827870"/>
      <w:r w:rsidRPr="003D662E">
        <w:rPr>
          <w:lang w:val="en-US"/>
        </w:rPr>
        <w:t>Transport Component</w:t>
      </w:r>
      <w:bookmarkEnd w:id="91"/>
      <w:bookmarkEnd w:id="92"/>
    </w:p>
    <w:p w14:paraId="35966188" w14:textId="0C6A585D" w:rsidR="004279AF" w:rsidRPr="003D662E" w:rsidRDefault="007D0E1B">
      <w:pPr>
        <w:jc w:val="both"/>
        <w:rPr>
          <w:lang w:val="en-US"/>
        </w:rPr>
      </w:pPr>
      <w:r>
        <w:rPr>
          <w:lang w:val="en-US"/>
        </w:rPr>
        <w:t xml:space="preserve">The </w:t>
      </w:r>
      <w:r w:rsidR="00625FDC" w:rsidRPr="003D662E">
        <w:rPr>
          <w:lang w:val="en-US"/>
        </w:rPr>
        <w:t>T</w:t>
      </w:r>
      <w:r w:rsidR="007C1F0A" w:rsidRPr="003D662E">
        <w:rPr>
          <w:lang w:val="en-US"/>
        </w:rPr>
        <w:t xml:space="preserve">ransport </w:t>
      </w:r>
      <w:r w:rsidR="00625FDC" w:rsidRPr="003D662E">
        <w:rPr>
          <w:lang w:val="en-US"/>
        </w:rPr>
        <w:t>C</w:t>
      </w:r>
      <w:r w:rsidR="00DD6286" w:rsidRPr="003D662E">
        <w:rPr>
          <w:lang w:val="en-US"/>
        </w:rPr>
        <w:t xml:space="preserve">omponent </w:t>
      </w:r>
      <w:r>
        <w:rPr>
          <w:lang w:val="en-US"/>
        </w:rPr>
        <w:t xml:space="preserve">is responsible for turning objects into a specified wire format and to transport the data using that wire format from a sender to a receiver. Wire format and transport </w:t>
      </w:r>
      <w:r>
        <w:rPr>
          <w:lang w:val="en-US"/>
        </w:rPr>
        <w:lastRenderedPageBreak/>
        <w:t xml:space="preserve">protocol shall be exchangeable and extensible. The Transport Component is in particular responsible for fast (soft-realtime) communication while, in contrast, AAS is more for storing stable data of low frequency changes and for representing (distributed) operations/component interfaces. This decision was made based on early </w:t>
      </w:r>
      <w:r w:rsidR="007F2061" w:rsidRPr="003D662E">
        <w:rPr>
          <w:lang w:val="en-US"/>
        </w:rPr>
        <w:t>experiments [</w:t>
      </w:r>
      <w:r w:rsidR="00821E85">
        <w:rPr>
          <w:lang w:val="en-US"/>
        </w:rPr>
        <w:t>Sta20</w:t>
      </w:r>
      <w:r w:rsidR="007F2061" w:rsidRPr="003D662E">
        <w:rPr>
          <w:lang w:val="en-US"/>
        </w:rPr>
        <w:t>]</w:t>
      </w:r>
      <w:r>
        <w:rPr>
          <w:lang w:val="en-US"/>
        </w:rPr>
        <w:t xml:space="preserve">, where AAS operation calls showed a round-trip time of </w:t>
      </w:r>
      <w:r w:rsidR="009847B3" w:rsidRPr="003D662E">
        <w:rPr>
          <w:lang w:val="en-US"/>
        </w:rPr>
        <w:t>2</w:t>
      </w:r>
      <w:r w:rsidR="004C5F9B" w:rsidRPr="003D662E">
        <w:rPr>
          <w:lang w:val="en-US"/>
        </w:rPr>
        <w:t xml:space="preserve">3 </w:t>
      </w:r>
      <w:r w:rsidR="009847B3" w:rsidRPr="003D662E">
        <w:rPr>
          <w:lang w:val="en-US"/>
        </w:rPr>
        <w:t>ms</w:t>
      </w:r>
      <w:r>
        <w:rPr>
          <w:lang w:val="en-US"/>
        </w:rPr>
        <w:t xml:space="preserve"> and property accesses of about</w:t>
      </w:r>
      <w:r w:rsidR="009847B3" w:rsidRPr="003D662E">
        <w:rPr>
          <w:lang w:val="en-US"/>
        </w:rPr>
        <w:t xml:space="preserve">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Pr>
          <w:lang w:val="en-US"/>
        </w:rPr>
        <w:t xml:space="preserve">, which may impact the required </w:t>
      </w:r>
      <w:r w:rsidR="00DA022A" w:rsidRPr="003D662E">
        <w:rPr>
          <w:lang w:val="en-US"/>
        </w:rPr>
        <w:t xml:space="preserve">8 ms machine pulse in </w:t>
      </w:r>
      <w:r w:rsidR="00D92169" w:rsidRPr="003D662E">
        <w:rPr>
          <w:lang w:val="en-US"/>
        </w:rPr>
        <w:t>R28</w:t>
      </w:r>
      <w:r>
        <w:rPr>
          <w:lang w:val="en-US"/>
        </w:rPr>
        <w:t xml:space="preserve"> if multiple sources/sinks are involved</w:t>
      </w:r>
      <w:r w:rsidR="00D92169" w:rsidRPr="003D662E">
        <w:rPr>
          <w:lang w:val="en-US"/>
        </w:rPr>
        <w:t>.</w:t>
      </w:r>
      <w:r>
        <w:rPr>
          <w:lang w:val="en-US"/>
        </w:rPr>
        <w:t xml:space="preserve"> </w:t>
      </w:r>
    </w:p>
    <w:p w14:paraId="7FBB0039" w14:textId="00EFA736" w:rsidR="00D5355A" w:rsidRPr="003D662E" w:rsidRDefault="009D4887" w:rsidP="0040713B">
      <w:pPr>
        <w:jc w:val="both"/>
        <w:rPr>
          <w:lang w:val="en-US"/>
        </w:rPr>
      </w:pPr>
      <w:r>
        <w:rPr>
          <w:lang w:val="en-US"/>
        </w:rPr>
        <w:t>Please refer to older versions of this handbook for a discussion of potential data transport and data streaming technologies and how we made our decision for the technologies integrated into oktoflow</w:t>
      </w:r>
      <w:r w:rsidR="00D5355A" w:rsidRPr="003D662E">
        <w:rPr>
          <w:lang w:val="en-US"/>
        </w:rPr>
        <w:t>.</w:t>
      </w:r>
    </w:p>
    <w:p w14:paraId="078B50A5" w14:textId="0D054567" w:rsidR="002814E1" w:rsidRPr="003D662E" w:rsidRDefault="002814E1" w:rsidP="00914C23">
      <w:pPr>
        <w:jc w:val="both"/>
        <w:rPr>
          <w:lang w:val="en-US"/>
        </w:rPr>
      </w:pPr>
      <w:r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033E5092">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4FBE9C7C"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12</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037D2941"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287A00">
        <w:rPr>
          <w:lang w:val="en-US"/>
        </w:rPr>
        <w:t>EQS17</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54"/>
      </w:r>
      <w:r w:rsidRPr="003D662E">
        <w:rPr>
          <w:lang w:val="en-US"/>
        </w:rPr>
        <w:t>). In later stages of the project, we may take Apache Streampipes or an edge-enabled version of Apache Flink into account.</w:t>
      </w:r>
    </w:p>
    <w:p w14:paraId="66682937" w14:textId="5D825CF1"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5"/>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6"/>
      </w:r>
      <w:r w:rsidRPr="003D662E">
        <w:rPr>
          <w:lang w:val="en-US"/>
        </w:rPr>
        <w:t xml:space="preserve"> on MQTT, others already integrate various protocols such as Eclipse Hono</w:t>
      </w:r>
      <w:r w:rsidRPr="003D662E">
        <w:rPr>
          <w:rStyle w:val="FootnoteReference"/>
          <w:lang w:val="en-US"/>
        </w:rPr>
        <w:footnoteReference w:id="57"/>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8"/>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3ECE6B7E"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12</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9"/>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60"/>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2F00B95"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ED5CB6">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ED5CB6">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ED5CB6">
        <w:rPr>
          <w:lang w:val="en-US"/>
        </w:rPr>
        <w:t>3.3.2.4</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55912124"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fldChar w:fldCharType="separate"/>
      </w:r>
      <w:r w:rsidR="00ED5CB6">
        <w:rPr>
          <w:b/>
          <w:bCs/>
          <w:lang w:val="en-US"/>
        </w:rPr>
        <w:t>Error! Reference source not found.</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ED5CB6" w:rsidRPr="003D662E">
        <w:rPr>
          <w:lang w:val="en-US"/>
        </w:rPr>
        <w:t xml:space="preserve">Figure </w:t>
      </w:r>
      <w:r w:rsidR="00ED5CB6">
        <w:rPr>
          <w:noProof/>
          <w:lang w:val="en-US"/>
        </w:rPr>
        <w:t>13</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ED5CB6">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A13DA23"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13</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45F13DE"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ED5CB6" w:rsidRPr="003D662E">
        <w:rPr>
          <w:lang w:val="en-US"/>
        </w:rPr>
        <w:t xml:space="preserve">Figure </w:t>
      </w:r>
      <w:r w:rsidR="00ED5CB6">
        <w:rPr>
          <w:noProof/>
          <w:lang w:val="en-US"/>
        </w:rPr>
        <w:t>14</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692A08D7"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ED5CB6" w:rsidRPr="003D662E">
        <w:rPr>
          <w:lang w:val="en-US"/>
        </w:rPr>
        <w:t xml:space="preserve">Figure </w:t>
      </w:r>
      <w:r w:rsidR="00ED5CB6">
        <w:rPr>
          <w:noProof/>
          <w:lang w:val="en-US"/>
        </w:rPr>
        <w:t>14</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14</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9E105C0"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14</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998D149"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ED5CB6" w:rsidRPr="003D662E">
        <w:rPr>
          <w:lang w:val="en-US"/>
        </w:rPr>
        <w:t xml:space="preserve">Figure </w:t>
      </w:r>
      <w:r w:rsidR="00ED5CB6">
        <w:rPr>
          <w:noProof/>
          <w:lang w:val="en-US"/>
        </w:rPr>
        <w:t>14</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61"/>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62"/>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411DADFF"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15</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15</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15</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2A117FE2"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15</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072C752C"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15</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ED5CB6" w:rsidRPr="003D662E">
        <w:rPr>
          <w:lang w:val="en-US"/>
        </w:rPr>
        <w:t xml:space="preserve">Table </w:t>
      </w:r>
      <w:r w:rsidR="00ED5CB6">
        <w:rPr>
          <w:noProof/>
          <w:lang w:val="en-US"/>
        </w:rPr>
        <w:t>5</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2816A2">
        <w:rPr>
          <w:lang w:val="en-US"/>
        </w:rPr>
        <w:t>KGR20</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05A458FE"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ED5CB6">
        <w:rPr>
          <w:noProof/>
          <w:lang w:val="en-US"/>
        </w:rPr>
        <w:t>5</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377933"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63"/>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215827871"/>
      <w:r w:rsidRPr="003D662E">
        <w:rPr>
          <w:lang w:val="en-US"/>
        </w:rPr>
        <w:t>Connectors Component</w:t>
      </w:r>
      <w:bookmarkEnd w:id="101"/>
      <w:bookmarkEnd w:id="102"/>
      <w:bookmarkEnd w:id="103"/>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B9A52EA"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ED5CB6">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4E9036D3"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64"/>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5"/>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6"/>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7"/>
      </w:r>
      <w:r w:rsidR="006724F7" w:rsidRPr="003D662E">
        <w:rPr>
          <w:lang w:val="en-US"/>
        </w:rPr>
        <w:t>, Eclipse Kapua</w:t>
      </w:r>
      <w:r w:rsidR="006724F7" w:rsidRPr="003D662E">
        <w:rPr>
          <w:rStyle w:val="FootnoteReference"/>
          <w:lang w:val="en-US"/>
        </w:rPr>
        <w:footnoteReference w:id="68"/>
      </w:r>
      <w:r w:rsidR="006724F7" w:rsidRPr="003D662E">
        <w:rPr>
          <w:lang w:val="en-US"/>
        </w:rPr>
        <w:t xml:space="preserve"> with a cloud focus based on MQTT transport or Eclipse Ponte</w:t>
      </w:r>
      <w:r w:rsidR="006724F7" w:rsidRPr="003D662E">
        <w:rPr>
          <w:rStyle w:val="FootnoteReference"/>
          <w:lang w:val="en-US"/>
        </w:rPr>
        <w:footnoteReference w:id="69"/>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D5CB6">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668AF009"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226B2B" w:rsidRPr="00226B2B">
        <w:rPr>
          <w:rFonts w:ascii="Calibri" w:hAnsi="Calibri" w:cs="Calibri"/>
          <w:color w:val="222222"/>
          <w:lang w:val="en-GB"/>
        </w:rPr>
        <w:t>SEA+20</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20E48164"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16</w:t>
      </w:r>
      <w:r w:rsidRPr="003D662E">
        <w:fldChar w:fldCharType="end"/>
      </w:r>
      <w:bookmarkEnd w:id="104"/>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29BBBA8A"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ED5CB6" w:rsidRPr="003D662E">
        <w:rPr>
          <w:lang w:val="en-US"/>
        </w:rPr>
        <w:t xml:space="preserve">Figure </w:t>
      </w:r>
      <w:r w:rsidR="00ED5CB6">
        <w:rPr>
          <w:noProof/>
          <w:lang w:val="en-US"/>
        </w:rPr>
        <w:t>16</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ED5CB6" w:rsidRPr="003D662E">
        <w:rPr>
          <w:lang w:val="en-US"/>
        </w:rPr>
        <w:t xml:space="preserve">Figure </w:t>
      </w:r>
      <w:r w:rsidR="00ED5CB6">
        <w:rPr>
          <w:noProof/>
          <w:lang w:val="en-US"/>
        </w:rPr>
        <w:t>16</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ED5CB6" w:rsidRPr="003D662E">
        <w:rPr>
          <w:lang w:val="en-US"/>
        </w:rPr>
        <w:t xml:space="preserve">Figure </w:t>
      </w:r>
      <w:r w:rsidR="00ED5CB6">
        <w:rPr>
          <w:noProof/>
          <w:lang w:val="en-US"/>
        </w:rPr>
        <w:t>16</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09CA7527" w:rsidR="008E3499"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17</w:t>
      </w:r>
      <w:r w:rsidRPr="003D662E">
        <w:fldChar w:fldCharType="end"/>
      </w:r>
      <w:bookmarkEnd w:id="105"/>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A9FE5C4">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52104B5B"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18</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70"/>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DEA1EC3"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ED5CB6" w:rsidRPr="003D662E">
        <w:rPr>
          <w:lang w:val="en-US"/>
        </w:rPr>
        <w:t xml:space="preserve">Figure </w:t>
      </w:r>
      <w:r w:rsidR="00ED5CB6">
        <w:rPr>
          <w:noProof/>
          <w:lang w:val="en-US"/>
        </w:rPr>
        <w:t>17</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566C0EAD"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ED5CB6" w:rsidRPr="003D662E">
        <w:rPr>
          <w:lang w:val="en-US"/>
        </w:rPr>
        <w:t xml:space="preserve">Figure </w:t>
      </w:r>
      <w:r w:rsidR="00ED5CB6">
        <w:rPr>
          <w:noProof/>
          <w:lang w:val="en-US"/>
        </w:rPr>
        <w:t>18</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71"/>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1B7AD8A5"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2816A2">
        <w:rPr>
          <w:lang w:val="en-US"/>
        </w:rPr>
        <w:t>IDS</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207A9B2E">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67810222" w:rsidR="00551CBF" w:rsidRPr="003D662E" w:rsidRDefault="00551CBF" w:rsidP="00997F04">
      <w:pPr>
        <w:pStyle w:val="Caption"/>
        <w:jc w:val="center"/>
        <w:rPr>
          <w:lang w:val="en-US"/>
        </w:rPr>
      </w:pPr>
      <w:bookmarkStart w:id="10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19</w:t>
      </w:r>
      <w:r w:rsidRPr="003D662E">
        <w:fldChar w:fldCharType="end"/>
      </w:r>
      <w:bookmarkEnd w:id="107"/>
      <w:r w:rsidRPr="003D662E">
        <w:rPr>
          <w:lang w:val="en-US"/>
        </w:rPr>
        <w:t>: Model Access and Protocol Adapter in the Connectors Component.</w:t>
      </w:r>
    </w:p>
    <w:p w14:paraId="021286C2" w14:textId="1DB3A9AC"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A583C27"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ED5CB6">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72"/>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8"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8"/>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39F51AB0"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19</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52C3A6BF"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19</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711342FC"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ED5CB6" w:rsidRPr="003D662E">
        <w:rPr>
          <w:lang w:val="en-US"/>
        </w:rPr>
        <w:t xml:space="preserve">Figure </w:t>
      </w:r>
      <w:r w:rsidR="00ED5CB6">
        <w:rPr>
          <w:noProof/>
          <w:lang w:val="en-US"/>
        </w:rPr>
        <w:t>19</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1FEB8828"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ED5CB6" w:rsidRPr="003D662E">
        <w:rPr>
          <w:lang w:val="en-US"/>
        </w:rPr>
        <w:t xml:space="preserve">Figure </w:t>
      </w:r>
      <w:r w:rsidR="00ED5CB6">
        <w:rPr>
          <w:noProof/>
          <w:lang w:val="en-US"/>
        </w:rPr>
        <w:t>19</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ED5CB6">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9" w:name="_Ref63932450"/>
      <w:r w:rsidRPr="003D662E">
        <w:rPr>
          <w:lang w:val="en-US"/>
        </w:rPr>
        <w:t>Validation</w:t>
      </w:r>
      <w:bookmarkEnd w:id="109"/>
    </w:p>
    <w:p w14:paraId="19BE5D91" w14:textId="27AFB5D1"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ED5CB6">
        <w:rPr>
          <w:lang w:val="en-US"/>
        </w:rPr>
        <w:t>3.4.1.2</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714E397D"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ED5CB6">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0" w:name="_Ref57198482"/>
      <w:bookmarkStart w:id="111" w:name="_Toc215827872"/>
      <w:r w:rsidRPr="003D662E">
        <w:rPr>
          <w:lang w:val="en-US"/>
        </w:rPr>
        <w:t>Services Layer</w:t>
      </w:r>
      <w:bookmarkEnd w:id="110"/>
      <w:bookmarkEnd w:id="111"/>
    </w:p>
    <w:p w14:paraId="1D1E2323" w14:textId="6934E579"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ED5CB6">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1304EBBD"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287A00">
        <w:rPr>
          <w:lang w:val="en-GB"/>
        </w:rPr>
        <w:t>ESA+21</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3.5.2</w:t>
      </w:r>
      <w:r w:rsidRPr="003D662E">
        <w:rPr>
          <w:lang w:val="en-US"/>
        </w:rPr>
        <w:fldChar w:fldCharType="end"/>
      </w:r>
      <w:r w:rsidRPr="003D662E">
        <w:rPr>
          <w:lang w:val="en-US"/>
        </w:rPr>
        <w:t>, we discuss the Service Execution Environment for Java and Python.</w:t>
      </w:r>
    </w:p>
    <w:p w14:paraId="543C2C04" w14:textId="772A0B03"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ED5CB6">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2" w:name="_Ref78195124"/>
      <w:bookmarkStart w:id="113" w:name="_Toc215827873"/>
      <w:r w:rsidRPr="003D662E">
        <w:rPr>
          <w:lang w:val="en-US"/>
        </w:rPr>
        <w:t>Terminology and Background</w:t>
      </w:r>
      <w:bookmarkEnd w:id="112"/>
      <w:bookmarkEnd w:id="113"/>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39C1C083"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821E85">
        <w:rPr>
          <w:lang w:val="en-GB"/>
        </w:rPr>
        <w:t>SSE21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FEBD0B5"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D5CB6">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ED5CB6">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18C19F91"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287A00">
        <w:rPr>
          <w:lang w:val="en-GB"/>
        </w:rPr>
        <w:t>ESA+21</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287A00">
        <w:rPr>
          <w:lang w:val="en-GB"/>
        </w:rPr>
        <w:t>ESA+21</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63613ED7"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fldChar w:fldCharType="separate"/>
      </w:r>
      <w:r w:rsidR="00ED5CB6">
        <w:rPr>
          <w:b/>
          <w:bCs/>
          <w:lang w:val="en-US"/>
        </w:rPr>
        <w:t>Error! Reference source not found.</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73"/>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4" w:name="_Ref76729822"/>
      <w:bookmarkStart w:id="115" w:name="_Ref76743606"/>
      <w:bookmarkStart w:id="116" w:name="_Ref76731136"/>
      <w:bookmarkStart w:id="117" w:name="_Toc215827874"/>
      <w:r w:rsidRPr="003D662E">
        <w:rPr>
          <w:lang w:val="en-US"/>
        </w:rPr>
        <w:t>Service Environment</w:t>
      </w:r>
      <w:bookmarkEnd w:id="114"/>
      <w:r w:rsidRPr="003D662E">
        <w:rPr>
          <w:lang w:val="en-US"/>
        </w:rPr>
        <w:t>s</w:t>
      </w:r>
      <w:bookmarkEnd w:id="115"/>
      <w:bookmarkEnd w:id="117"/>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1D45F953">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75521E20" w:rsidR="008A4B2E" w:rsidRPr="003D662E" w:rsidRDefault="008A4B2E" w:rsidP="008A4B2E">
      <w:pPr>
        <w:pStyle w:val="Caption"/>
        <w:jc w:val="center"/>
        <w:rPr>
          <w:lang w:val="en-US"/>
        </w:rPr>
      </w:pPr>
      <w:bookmarkStart w:id="118"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20</w:t>
      </w:r>
      <w:r w:rsidRPr="003D662E">
        <w:fldChar w:fldCharType="end"/>
      </w:r>
      <w:bookmarkEnd w:id="118"/>
      <w:r w:rsidRPr="003D662E">
        <w:rPr>
          <w:lang w:val="en-US"/>
        </w:rPr>
        <w:t>: Design of the Service environments.</w:t>
      </w:r>
    </w:p>
    <w:p w14:paraId="3495BF0F" w14:textId="724E1336"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821E85">
        <w:rPr>
          <w:lang w:val="en-GB"/>
        </w:rPr>
        <w:t>SSE21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9" w:name="_Ref101351661"/>
      <w:r w:rsidRPr="003D662E">
        <w:rPr>
          <w:lang w:val="en-US"/>
        </w:rPr>
        <w:t>The Java Service Environment</w:t>
      </w:r>
      <w:bookmarkEnd w:id="119"/>
    </w:p>
    <w:p w14:paraId="199C9B6A" w14:textId="6A96EA43"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20</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20</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21</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C22A5DE"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5D858383"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0" w:name="_Hlk89265794"/>
      <w:r w:rsidR="00957F15" w:rsidRPr="003D662E">
        <w:rPr>
          <w:rFonts w:ascii="Consolas" w:hAnsi="Consolas"/>
          <w:lang w:val="en-US"/>
        </w:rPr>
        <w:t>AbstractProcessService</w:t>
      </w:r>
      <w:r w:rsidR="00957F15" w:rsidRPr="003D662E">
        <w:rPr>
          <w:lang w:val="en-US"/>
        </w:rPr>
        <w:t xml:space="preserve"> provides </w:t>
      </w:r>
      <w:bookmarkEnd w:id="120"/>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D5CB6">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ED5CB6">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540CE270"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20</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74"/>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3AF6B41A"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20</w:t>
      </w:r>
      <w:r w:rsidRPr="003D662E">
        <w:rPr>
          <w:lang w:val="en-US"/>
        </w:rPr>
        <w:fldChar w:fldCharType="end"/>
      </w:r>
      <w:r w:rsidRPr="003D662E">
        <w:rPr>
          <w:lang w:val="en-US"/>
        </w:rPr>
        <w:t xml:space="preserve"> illustrates the extensible resource and service metrics framework based on the work of Miguel Gómez Casado [</w:t>
      </w:r>
      <w:r w:rsidR="00255D95">
        <w:rPr>
          <w:lang w:val="en-US"/>
        </w:rPr>
        <w:t>Cas21</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5"/>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1A920DD3"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fldChar w:fldCharType="separate"/>
      </w:r>
      <w:r w:rsidR="00ED5CB6">
        <w:rPr>
          <w:b/>
          <w:bCs/>
          <w:vertAlign w:val="superscript"/>
          <w:lang w:val="en-US"/>
        </w:rPr>
        <w:t>Error! Bookmark not defined.</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255D95">
        <w:rPr>
          <w:lang w:val="en-US"/>
        </w:rPr>
        <w:t>Cas21</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597F48">
        <w:rPr>
          <w:lang w:val="en-US"/>
        </w:rPr>
        <w:t>CE21</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5F2AE5B1"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255D95">
        <w:rPr>
          <w:lang w:val="en-US"/>
        </w:rPr>
        <w:t>Cas21</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1" w:name="_Ref145617617"/>
      <w:r w:rsidRPr="003D662E">
        <w:rPr>
          <w:lang w:val="en-US"/>
        </w:rPr>
        <w:t>The Python Service Environment</w:t>
      </w:r>
      <w:bookmarkEnd w:id="121"/>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19EB404"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20</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37788D5B"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ED5CB6">
        <w:rPr>
          <w:lang w:val="en-US"/>
        </w:rPr>
        <w:t>3.4.1.2</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6"/>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7"/>
      </w:r>
      <w:r>
        <w:rPr>
          <w:lang w:val="en-US"/>
        </w:rPr>
        <w:t xml:space="preserve"> for local communication between Java and Python. Anoter alternative that could be integrated similarly is some form of RPC</w:t>
      </w:r>
      <w:r w:rsidR="00FA78D0">
        <w:rPr>
          <w:rStyle w:val="FootnoteReference"/>
          <w:lang w:val="en-US"/>
        </w:rPr>
        <w:footnoteReference w:id="78"/>
      </w:r>
      <w:r>
        <w:rPr>
          <w:lang w:val="en-US"/>
        </w:rPr>
        <w:t xml:space="preserve"> (Remote Procedure Call), e.g., gRPC</w:t>
      </w:r>
      <w:r w:rsidR="00FA78D0">
        <w:rPr>
          <w:rStyle w:val="FootnoteReference"/>
          <w:lang w:val="en-US"/>
        </w:rPr>
        <w:footnoteReference w:id="79"/>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1FA33082"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ED5CB6">
        <w:rPr>
          <w:lang w:val="en-US"/>
        </w:rPr>
        <w:t>3.3.3.1</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131938D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255D95">
        <w:rPr>
          <w:lang w:val="en-US"/>
        </w:rPr>
        <w:t>Cas21</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2C0BD12"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3.4.2.3</w:t>
      </w:r>
      <w:r w:rsidRPr="003D662E">
        <w:rPr>
          <w:lang w:val="en-US"/>
        </w:rPr>
        <w:fldChar w:fldCharType="end"/>
      </w:r>
      <w:r w:rsidRPr="003D662E">
        <w:rPr>
          <w:lang w:val="en-US"/>
        </w:rPr>
        <w:t xml:space="preserve"> could be used as baseline. </w:t>
      </w:r>
    </w:p>
    <w:p w14:paraId="114E616C" w14:textId="09AD76B9"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255D95">
        <w:rPr>
          <w:lang w:val="en-US"/>
        </w:rPr>
        <w:t>Cas21</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597F48">
        <w:rPr>
          <w:lang w:val="en-US"/>
        </w:rPr>
        <w:t>CE21</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9B03E18" w:rsidR="00AD1C46" w:rsidRPr="003D662E" w:rsidRDefault="00AD1C46" w:rsidP="00AD1C46">
      <w:pPr>
        <w:pStyle w:val="Caption"/>
        <w:jc w:val="center"/>
        <w:rPr>
          <w:lang w:val="en-US"/>
        </w:rPr>
      </w:pPr>
      <w:bookmarkStart w:id="12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21</w:t>
      </w:r>
      <w:r w:rsidRPr="003D662E">
        <w:fldChar w:fldCharType="end"/>
      </w:r>
      <w:bookmarkEnd w:id="12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1B06E6A1"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ED5CB6">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3" w:name="_Ref78190504"/>
      <w:bookmarkStart w:id="124" w:name="_Toc215827875"/>
      <w:r w:rsidRPr="003D662E">
        <w:rPr>
          <w:lang w:val="en-US"/>
        </w:rPr>
        <w:t>Service Control and Management</w:t>
      </w:r>
      <w:bookmarkEnd w:id="116"/>
      <w:bookmarkEnd w:id="123"/>
      <w:bookmarkEnd w:id="12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7AEB572"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ED5CB6" w:rsidRPr="003D662E">
        <w:rPr>
          <w:lang w:val="en-US"/>
        </w:rPr>
        <w:t xml:space="preserve">Figure </w:t>
      </w:r>
      <w:r w:rsidR="00ED5CB6">
        <w:rPr>
          <w:noProof/>
          <w:lang w:val="en-US"/>
        </w:rPr>
        <w:t>21</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ED5CB6" w:rsidRPr="003D662E">
        <w:rPr>
          <w:lang w:val="en-US"/>
        </w:rPr>
        <w:t xml:space="preserve">Figure </w:t>
      </w:r>
      <w:r w:rsidR="00ED5CB6">
        <w:rPr>
          <w:noProof/>
          <w:lang w:val="en-US"/>
        </w:rPr>
        <w:t>21</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ED5CB6" w:rsidRPr="003D662E">
        <w:rPr>
          <w:lang w:val="en-US"/>
        </w:rPr>
        <w:t xml:space="preserve">Figure </w:t>
      </w:r>
      <w:r w:rsidR="00ED5CB6">
        <w:rPr>
          <w:noProof/>
          <w:lang w:val="en-US"/>
        </w:rPr>
        <w:t>21</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80695BA"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22</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ED5CB6" w:rsidRPr="003D662E">
        <w:rPr>
          <w:lang w:val="en-US"/>
        </w:rPr>
        <w:t xml:space="preserve">Figure </w:t>
      </w:r>
      <w:r w:rsidR="00ED5CB6">
        <w:rPr>
          <w:noProof/>
          <w:lang w:val="en-US"/>
        </w:rPr>
        <w:t>21</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5"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7E36F445">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7D9AF0FF" w:rsidR="006729E1" w:rsidRPr="003D662E" w:rsidRDefault="002302D6" w:rsidP="00A21DC9">
      <w:pPr>
        <w:pStyle w:val="Caption"/>
        <w:jc w:val="center"/>
        <w:rPr>
          <w:lang w:val="en-US"/>
        </w:rPr>
      </w:pPr>
      <w:bookmarkStart w:id="126"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22</w:t>
      </w:r>
      <w:r w:rsidRPr="003D662E">
        <w:fldChar w:fldCharType="end"/>
      </w:r>
      <w:bookmarkEnd w:id="125"/>
      <w:bookmarkEnd w:id="126"/>
      <w:r w:rsidRPr="003D662E">
        <w:rPr>
          <w:lang w:val="en-US"/>
        </w:rPr>
        <w:t>: Service interfaces</w:t>
      </w:r>
      <w:r w:rsidR="00BB00BA" w:rsidRPr="003D662E">
        <w:rPr>
          <w:lang w:val="en-US"/>
        </w:rPr>
        <w:t xml:space="preserve"> and management</w:t>
      </w:r>
    </w:p>
    <w:p w14:paraId="3F46033A" w14:textId="76B79DA3"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ED5CB6" w:rsidRPr="003D662E">
        <w:rPr>
          <w:lang w:val="en-GB"/>
        </w:rPr>
        <w:t xml:space="preserve">Figure </w:t>
      </w:r>
      <w:r w:rsidR="00ED5CB6">
        <w:rPr>
          <w:noProof/>
          <w:lang w:val="en-GB"/>
        </w:rPr>
        <w:t>23</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ED5CB6">
        <w:rPr>
          <w:rFonts w:cstheme="minorHAnsi"/>
          <w:lang w:val="en-US"/>
        </w:rPr>
        <w:t>3.3.2.2</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1AB3412F" w:rsidR="00DC690F" w:rsidRPr="003D662E" w:rsidRDefault="00DC690F" w:rsidP="00DC690F">
      <w:pPr>
        <w:pStyle w:val="Caption"/>
        <w:jc w:val="center"/>
        <w:rPr>
          <w:lang w:val="en-GB"/>
        </w:rPr>
      </w:pPr>
      <w:bookmarkStart w:id="127"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D5CB6">
        <w:rPr>
          <w:noProof/>
          <w:lang w:val="en-GB"/>
        </w:rPr>
        <w:t>23</w:t>
      </w:r>
      <w:r w:rsidRPr="003D662E">
        <w:fldChar w:fldCharType="end"/>
      </w:r>
      <w:bookmarkEnd w:id="127"/>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5E9E92C"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D5CB6" w:rsidRPr="003D662E">
        <w:rPr>
          <w:lang w:val="en-GB"/>
        </w:rPr>
        <w:t xml:space="preserve">Figure </w:t>
      </w:r>
      <w:r w:rsidR="00ED5CB6">
        <w:rPr>
          <w:noProof/>
          <w:lang w:val="en-GB"/>
        </w:rPr>
        <w:t>23</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ED5CB6" w:rsidRPr="003D662E">
        <w:rPr>
          <w:lang w:val="en-GB"/>
        </w:rPr>
        <w:t xml:space="preserve">Figure </w:t>
      </w:r>
      <w:r w:rsidR="00ED5CB6">
        <w:rPr>
          <w:noProof/>
          <w:lang w:val="en-GB"/>
        </w:rPr>
        <w:t>24</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5F3AAFB8" w:rsidR="007623AF" w:rsidRPr="003D662E" w:rsidRDefault="007623AF" w:rsidP="007623AF">
      <w:pPr>
        <w:pStyle w:val="Caption"/>
        <w:jc w:val="center"/>
        <w:rPr>
          <w:lang w:val="en-GB"/>
        </w:rPr>
      </w:pPr>
      <w:bookmarkStart w:id="128"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D5CB6">
        <w:rPr>
          <w:noProof/>
          <w:lang w:val="en-GB"/>
        </w:rPr>
        <w:t>24</w:t>
      </w:r>
      <w:r w:rsidRPr="003D662E">
        <w:fldChar w:fldCharType="end"/>
      </w:r>
      <w:bookmarkEnd w:id="128"/>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D5CB6" w:rsidRPr="003D662E">
        <w:rPr>
          <w:lang w:val="en-GB"/>
        </w:rPr>
        <w:t xml:space="preserve">Figure </w:t>
      </w:r>
      <w:r w:rsidR="00ED5CB6">
        <w:rPr>
          <w:noProof/>
          <w:lang w:val="en-GB"/>
        </w:rPr>
        <w:t>23</w:t>
      </w:r>
      <w:r w:rsidRPr="003D662E">
        <w:rPr>
          <w:lang w:val="en-US"/>
        </w:rPr>
        <w:fldChar w:fldCharType="end"/>
      </w:r>
      <w:r w:rsidRPr="003D662E">
        <w:rPr>
          <w:lang w:val="en-US"/>
        </w:rPr>
        <w:t>)</w:t>
      </w:r>
      <w:r w:rsidRPr="003D662E">
        <w:rPr>
          <w:lang w:val="en-GB"/>
        </w:rPr>
        <w:t>.</w:t>
      </w:r>
    </w:p>
    <w:p w14:paraId="59F71E21" w14:textId="398499D9"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ED5CB6" w:rsidRPr="003D662E">
        <w:rPr>
          <w:lang w:val="en-GB"/>
        </w:rPr>
        <w:t xml:space="preserve">Figure </w:t>
      </w:r>
      <w:r w:rsidR="00ED5CB6">
        <w:rPr>
          <w:noProof/>
          <w:lang w:val="en-GB"/>
        </w:rPr>
        <w:t>23</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ED5CB6" w:rsidRPr="003D662E">
        <w:rPr>
          <w:lang w:val="en-GB"/>
        </w:rPr>
        <w:t xml:space="preserve">Figure </w:t>
      </w:r>
      <w:r w:rsidR="00ED5CB6">
        <w:rPr>
          <w:noProof/>
          <w:lang w:val="en-GB"/>
        </w:rPr>
        <w:t>23</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80"/>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81"/>
      </w:r>
      <w:r w:rsidR="005736E5" w:rsidRPr="003D662E">
        <w:rPr>
          <w:lang w:val="en-US"/>
        </w:rPr>
        <w:t xml:space="preserve"> of Java libraries in their intended sequence to avoid conflicts.</w:t>
      </w:r>
      <w:r w:rsidR="00957C0F" w:rsidRPr="003D662E">
        <w:rPr>
          <w:lang w:val="en-US"/>
        </w:rPr>
        <w:t xml:space="preserve"> </w:t>
      </w:r>
    </w:p>
    <w:p w14:paraId="3B36193F" w14:textId="1647CADD" w:rsidR="005F7F86" w:rsidRPr="003D662E" w:rsidRDefault="005F7F86" w:rsidP="005F7F86">
      <w:pPr>
        <w:jc w:val="both"/>
        <w:rPr>
          <w:rFonts w:cstheme="minorHAnsi"/>
          <w:lang w:val="en-US"/>
        </w:rPr>
      </w:pPr>
      <w:r w:rsidRPr="003D662E">
        <w:rPr>
          <w:lang w:val="en-US"/>
        </w:rPr>
        <w:t xml:space="preserve">The </w:t>
      </w:r>
      <w:bookmarkStart w:id="129" w:name="_Hlk77583024"/>
      <w:r w:rsidRPr="003D662E">
        <w:rPr>
          <w:rFonts w:ascii="Consolas" w:hAnsi="Consolas"/>
          <w:lang w:val="en-US"/>
        </w:rPr>
        <w:t>ServicesAasClient</w:t>
      </w:r>
      <w:r w:rsidRPr="003D662E">
        <w:rPr>
          <w:lang w:val="en-US"/>
        </w:rPr>
        <w:t xml:space="preserve"> </w:t>
      </w:r>
      <w:bookmarkEnd w:id="129"/>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22</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3219C157"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ED5CB6">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ED5CB6">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FFBB653"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ED5CB6">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ED5CB6">
        <w:rPr>
          <w:lang w:val="en-US"/>
        </w:rPr>
        <w:t>3.3.4.2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7F43A0EC"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ED5CB6">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22</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5FE9530A"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ED5CB6">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168C92BE"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D5CB6" w:rsidRPr="003D662E">
        <w:rPr>
          <w:lang w:val="en-US"/>
        </w:rPr>
        <w:t xml:space="preserve">Figure </w:t>
      </w:r>
      <w:r w:rsidR="00ED5CB6">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ED5CB6">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E6F8D8F" w:rsidR="005E4C1B" w:rsidRPr="003D662E" w:rsidRDefault="00C01C64" w:rsidP="00F35D08">
      <w:pPr>
        <w:jc w:val="both"/>
        <w:rPr>
          <w:bCs/>
          <w:lang w:val="en-US"/>
        </w:rPr>
      </w:pPr>
      <w:r w:rsidRPr="003D662E">
        <w:rPr>
          <w:lang w:val="en-US"/>
        </w:rPr>
        <w:t>The requirements in [</w:t>
      </w:r>
      <w:r w:rsidR="00287A00">
        <w:rPr>
          <w:lang w:val="en-GB"/>
        </w:rPr>
        <w:t>ESA+21</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ED5CB6">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7786236B"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ED5CB6">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ED5CB6">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82"/>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0" w:name="_Ref57282138"/>
      <w:bookmarkStart w:id="131" w:name="_Ref78453699"/>
      <w:bookmarkStart w:id="132" w:name="_Toc215827876"/>
      <w:r w:rsidRPr="003D662E">
        <w:rPr>
          <w:lang w:val="en-US"/>
        </w:rPr>
        <w:t xml:space="preserve">Resources </w:t>
      </w:r>
      <w:r w:rsidR="00C017CF" w:rsidRPr="003D662E">
        <w:rPr>
          <w:lang w:val="en-US"/>
        </w:rPr>
        <w:t>and Monitoring Layer</w:t>
      </w:r>
      <w:bookmarkEnd w:id="130"/>
      <w:bookmarkEnd w:id="131"/>
      <w:bookmarkEnd w:id="132"/>
    </w:p>
    <w:p w14:paraId="252C034E" w14:textId="7D72DD2B"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D5CB6">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D5CB6">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ED5CB6">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3" w:name="_Ref69826081"/>
      <w:bookmarkStart w:id="134" w:name="_Toc215827877"/>
      <w:r w:rsidRPr="003D662E">
        <w:rPr>
          <w:lang w:val="en-US"/>
        </w:rPr>
        <w:t>ECS runtime</w:t>
      </w:r>
      <w:bookmarkEnd w:id="133"/>
      <w:bookmarkEnd w:id="134"/>
    </w:p>
    <w:p w14:paraId="0BFE18EA" w14:textId="000268F1"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287A00">
        <w:rPr>
          <w:lang w:val="en-GB"/>
        </w:rPr>
        <w:t>ESA+21</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ED5CB6">
        <w:rPr>
          <w:lang w:val="en-US"/>
        </w:rPr>
        <w:t>3.6.2</w:t>
      </w:r>
      <w:r w:rsidR="00DE00B5" w:rsidRPr="003D662E">
        <w:rPr>
          <w:lang w:val="en-US"/>
        </w:rPr>
        <w:fldChar w:fldCharType="end"/>
      </w:r>
      <w:r w:rsidR="00DE00B5" w:rsidRPr="003D662E">
        <w:rPr>
          <w:lang w:val="en-US"/>
        </w:rPr>
        <w:t>.</w:t>
      </w:r>
    </w:p>
    <w:p w14:paraId="3433AE68" w14:textId="77777777" w:rsidR="00ED5CB6" w:rsidRPr="003D662E" w:rsidRDefault="0074190C" w:rsidP="00ED5CB6">
      <w:pPr>
        <w:jc w:val="both"/>
        <w:rPr>
          <w:lang w:val="en-US"/>
        </w:rPr>
      </w:pPr>
      <w:r w:rsidRPr="003D662E">
        <w:rPr>
          <w:lang w:val="en-US"/>
        </w:rPr>
        <w:t>A</w:t>
      </w:r>
      <w:r w:rsidR="00762938" w:rsidRPr="003D662E">
        <w:rPr>
          <w:lang w:val="en-US"/>
        </w:rPr>
        <w:t>s described in [</w:t>
      </w:r>
      <w:r w:rsidR="00821E85">
        <w:rPr>
          <w:lang w:val="en-GB"/>
        </w:rPr>
        <w:t>SSE21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DB6AB77" w14:textId="77777777" w:rsidR="00ED5CB6" w:rsidRPr="003D662E" w:rsidRDefault="00ED5CB6" w:rsidP="00ED5CB6">
      <w:pPr>
        <w:jc w:val="both"/>
        <w:rPr>
          <w:noProof/>
          <w:lang w:val="en-US"/>
        </w:rPr>
      </w:pPr>
    </w:p>
    <w:p w14:paraId="23DCCC59" w14:textId="77777777" w:rsidR="00ED5CB6" w:rsidRPr="003D662E" w:rsidRDefault="00ED5CB6" w:rsidP="00ED5CB6">
      <w:pPr>
        <w:jc w:val="both"/>
        <w:rPr>
          <w:lang w:val="en-US"/>
        </w:rPr>
      </w:pPr>
    </w:p>
    <w:p w14:paraId="775C2419" w14:textId="214E6FE9" w:rsidR="004B1501" w:rsidRPr="00044AD0" w:rsidRDefault="00ED5CB6" w:rsidP="00044AD0">
      <w:pPr>
        <w:jc w:val="both"/>
        <w:rPr>
          <w:lang w:val="en-US"/>
        </w:rPr>
      </w:pPr>
      <w:r w:rsidRPr="003D662E">
        <w:rPr>
          <w:noProof/>
          <w:lang w:val="en-US"/>
        </w:rPr>
        <w:t>Figure</w:t>
      </w:r>
      <w:r w:rsidRPr="003D662E">
        <w:rPr>
          <w:lang w:val="en-US"/>
        </w:rPr>
        <w:t xml:space="preserve"> </w:t>
      </w:r>
      <w:r>
        <w:rPr>
          <w:noProof/>
          <w:lang w:val="en-US"/>
        </w:rPr>
        <w:t>25</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6C4E8473"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5F453CB6">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5"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4CCF9BAB"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25</w:t>
      </w:r>
      <w:r w:rsidRPr="003D662E">
        <w:fldChar w:fldCharType="end"/>
      </w:r>
      <w:bookmarkEnd w:id="135"/>
      <w:r w:rsidRPr="003D662E">
        <w:rPr>
          <w:lang w:val="en-US"/>
        </w:rPr>
        <w:t>: ECS runtime for Service Deployment (comments partially cropped)</w:t>
      </w:r>
    </w:p>
    <w:p w14:paraId="5FE66A48" w14:textId="6BB0E878" w:rsidR="00906533" w:rsidRPr="003D662E" w:rsidRDefault="00906533" w:rsidP="00906533">
      <w:pPr>
        <w:jc w:val="both"/>
        <w:rPr>
          <w:lang w:val="en-GB"/>
        </w:rPr>
      </w:pPr>
      <w:r w:rsidRPr="003D662E">
        <w:rPr>
          <w:lang w:val="en-US"/>
        </w:rPr>
        <w:lastRenderedPageBreak/>
        <w:t>As already emphasized in [</w:t>
      </w:r>
      <w:r w:rsidR="00821E85">
        <w:rPr>
          <w:lang w:val="en-GB"/>
        </w:rPr>
        <w:t>SSE21</w:t>
      </w:r>
      <w:r w:rsidRPr="003D662E">
        <w:rPr>
          <w:lang w:val="en-US"/>
        </w:rPr>
        <w:t xml:space="preserve">, </w:t>
      </w:r>
      <w:r w:rsidR="00821E85">
        <w:rPr>
          <w:lang w:val="en-GB"/>
        </w:rPr>
        <w:t>ESA+21</w:t>
      </w:r>
      <w:r w:rsidRPr="003D662E">
        <w:rPr>
          <w:lang w:val="en-US"/>
        </w:rPr>
        <w:t>], one fundamental basic work for the resource abstraction runtime is the LNI 4.0 edge configuration usage view [</w:t>
      </w:r>
      <w:r w:rsidR="002816A2">
        <w:rPr>
          <w:lang w:val="en-US"/>
        </w:rPr>
        <w:t>LNI40</w:t>
      </w:r>
      <w:r w:rsidRPr="003D662E">
        <w:rPr>
          <w:lang w:val="en-US"/>
        </w:rPr>
        <w:t>]. [</w:t>
      </w:r>
      <w:r w:rsidR="00821E85">
        <w:rPr>
          <w:lang w:val="en-GB"/>
        </w:rPr>
        <w:t>SSE21</w:t>
      </w:r>
      <w:r w:rsidRPr="003D662E">
        <w:rPr>
          <w:lang w:val="en-US"/>
        </w:rPr>
        <w:t>] subsumes and extends [</w:t>
      </w:r>
      <w:r w:rsidR="002816A2">
        <w:rPr>
          <w:lang w:val="en-US"/>
        </w:rPr>
        <w:t>LNI40</w:t>
      </w:r>
      <w:r w:rsidRPr="003D662E">
        <w:rPr>
          <w:lang w:val="en-US"/>
        </w:rPr>
        <w:t>] and [</w:t>
      </w:r>
      <w:r w:rsidR="00287A00">
        <w:rPr>
          <w:lang w:val="en-GB"/>
        </w:rPr>
        <w:t>ESA+21</w:t>
      </w:r>
      <w:r w:rsidRPr="003D662E">
        <w:rPr>
          <w:lang w:val="en-US"/>
        </w:rPr>
        <w:t>] integrates relevant requirements from [</w:t>
      </w:r>
      <w:r w:rsidR="00821E85">
        <w:rPr>
          <w:lang w:val="en-GB"/>
        </w:rPr>
        <w:t>SSE21</w:t>
      </w:r>
      <w:r w:rsidRPr="003D662E">
        <w:rPr>
          <w:lang w:val="en-US"/>
        </w:rPr>
        <w:t>]. As the need for managing resources and containers on resources, in particular edge devices, is known in Industry 4.0, platforms [</w:t>
      </w:r>
      <w:r w:rsidR="00226B2B" w:rsidRPr="00226B2B">
        <w:rPr>
          <w:rFonts w:ascii="Calibri" w:hAnsi="Calibri" w:cs="Calibri"/>
          <w:color w:val="222222"/>
          <w:lang w:val="en-GB"/>
        </w:rPr>
        <w:t>SEA+20</w:t>
      </w:r>
      <w:r w:rsidRPr="003D662E">
        <w:rPr>
          <w:lang w:val="en-US"/>
        </w:rPr>
        <w:t>] and also other work address this topic in various ways. In addition to the 21 platforms analyzed in [</w:t>
      </w:r>
      <w:r w:rsidR="00226B2B" w:rsidRPr="00226B2B">
        <w:rPr>
          <w:rFonts w:ascii="Calibri" w:hAnsi="Calibri" w:cs="Calibri"/>
          <w:color w:val="222222"/>
          <w:lang w:val="en-GB"/>
        </w:rPr>
        <w:t>SEA+20</w:t>
      </w:r>
      <w:r w:rsidRPr="003D662E">
        <w:rPr>
          <w:lang w:val="en-US"/>
        </w:rPr>
        <w:t>], also approaches like OpenHorizon</w:t>
      </w:r>
      <w:r w:rsidRPr="003D662E">
        <w:rPr>
          <w:rStyle w:val="FootnoteReference"/>
          <w:lang w:val="en-US"/>
        </w:rPr>
        <w:footnoteReference w:id="83"/>
      </w:r>
      <w:r w:rsidR="00671238" w:rsidRPr="003D662E">
        <w:rPr>
          <w:lang w:val="en-US"/>
        </w:rPr>
        <w:t>,</w:t>
      </w:r>
      <w:r w:rsidRPr="003D662E">
        <w:rPr>
          <w:lang w:val="en-US"/>
        </w:rPr>
        <w:t xml:space="preserve"> the IBM Edge Application Manager</w:t>
      </w:r>
      <w:r w:rsidRPr="003D662E">
        <w:rPr>
          <w:rStyle w:val="FootnoteReference"/>
          <w:lang w:val="en-US"/>
        </w:rPr>
        <w:footnoteReference w:id="84"/>
      </w:r>
      <w:r w:rsidRPr="003D662E">
        <w:rPr>
          <w:lang w:val="en-US"/>
        </w:rPr>
        <w:t xml:space="preserve"> </w:t>
      </w:r>
      <w:r w:rsidR="00671238" w:rsidRPr="003D662E">
        <w:rPr>
          <w:lang w:val="en-US"/>
        </w:rPr>
        <w:t xml:space="preserve">or the ICP4Life platform </w:t>
      </w:r>
      <w:r w:rsidR="00671238" w:rsidRPr="003D662E">
        <w:rPr>
          <w:lang w:val="en-GB"/>
        </w:rPr>
        <w:t>[</w:t>
      </w:r>
      <w:r w:rsidR="00F964A2">
        <w:rPr>
          <w:lang w:val="en-GB"/>
        </w:rPr>
        <w:t>MBB+18</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5"/>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821E85">
        <w:rPr>
          <w:lang w:val="en-GB"/>
        </w:rPr>
        <w:t>SSE21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F964A2">
        <w:rPr>
          <w:lang w:val="en-GB"/>
        </w:rPr>
        <w:t>MBB+18</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1B7ECFBF" w14:textId="77777777" w:rsidR="00ED5CB6" w:rsidRPr="003D662E" w:rsidRDefault="005B7EF7" w:rsidP="00ED5CB6">
      <w:pPr>
        <w:pStyle w:val="Caption"/>
        <w:jc w:val="center"/>
        <w:rPr>
          <w:lang w:val="en-US"/>
        </w:rPr>
      </w:pPr>
      <w:bookmarkStart w:id="136"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26</w:t>
      </w:r>
      <w:r w:rsidRPr="003D662E">
        <w:fldChar w:fldCharType="end"/>
      </w:r>
      <w:bookmarkEnd w:id="136"/>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AF497C5" w14:textId="77777777" w:rsidR="00ED5CB6" w:rsidRPr="003D662E" w:rsidRDefault="00ED5CB6" w:rsidP="00ED5CB6">
      <w:pPr>
        <w:jc w:val="both"/>
        <w:rPr>
          <w:noProof/>
          <w:lang w:val="en-US"/>
        </w:rPr>
      </w:pPr>
    </w:p>
    <w:p w14:paraId="446F420C" w14:textId="77777777" w:rsidR="00ED5CB6" w:rsidRPr="003D662E" w:rsidRDefault="00ED5CB6" w:rsidP="00ED5CB6">
      <w:pPr>
        <w:jc w:val="both"/>
        <w:rPr>
          <w:lang w:val="en-US"/>
        </w:rPr>
      </w:pPr>
    </w:p>
    <w:p w14:paraId="6999FC70" w14:textId="77777777" w:rsidR="00ED5CB6" w:rsidRPr="003D662E" w:rsidRDefault="00ED5CB6" w:rsidP="00ED5CB6">
      <w:pPr>
        <w:jc w:val="both"/>
        <w:rPr>
          <w:lang w:val="en-US"/>
        </w:rPr>
      </w:pPr>
      <w:r w:rsidRPr="003D662E">
        <w:rPr>
          <w:noProof/>
          <w:lang w:val="en-US"/>
        </w:rPr>
        <w:t>Figure</w:t>
      </w:r>
      <w:r w:rsidRPr="003D662E">
        <w:rPr>
          <w:lang w:val="en-US"/>
        </w:rPr>
        <w:t xml:space="preserve"> </w:t>
      </w:r>
      <w:r>
        <w:rPr>
          <w:noProof/>
          <w:lang w:val="en-US"/>
        </w:rPr>
        <w:t>25</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fldChar w:fldCharType="separate"/>
      </w:r>
      <w:r>
        <w:rPr>
          <w:b/>
          <w:bCs/>
          <w:vertAlign w:val="superscript"/>
          <w:lang w:val="en-US"/>
        </w:rPr>
        <w:t>Error! Bookmark not defined.</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53764022" w14:textId="77777777" w:rsidR="00ED5CB6" w:rsidRPr="003D662E" w:rsidRDefault="00ED5CB6" w:rsidP="00ED5CB6">
      <w:pPr>
        <w:jc w:val="both"/>
        <w:rPr>
          <w:lang w:val="en-US"/>
        </w:rPr>
      </w:pPr>
    </w:p>
    <w:p w14:paraId="7A874452" w14:textId="77777777" w:rsidR="00ED5CB6" w:rsidRPr="003D662E" w:rsidRDefault="00ED5CB6" w:rsidP="00ED5CB6">
      <w:pPr>
        <w:jc w:val="both"/>
        <w:rPr>
          <w:lang w:val="en-US"/>
        </w:rPr>
      </w:pPr>
    </w:p>
    <w:p w14:paraId="6539402A" w14:textId="00D5E092" w:rsidR="005B7EF7" w:rsidRPr="003D662E" w:rsidRDefault="00ED5CB6" w:rsidP="00044AD0">
      <w:pPr>
        <w:jc w:val="both"/>
        <w:rPr>
          <w:lang w:val="en-US"/>
        </w:rPr>
      </w:pPr>
      <w:r w:rsidRPr="003D662E">
        <w:rPr>
          <w:noProof/>
          <w:lang w:val="en-US"/>
        </w:rPr>
        <w:t>Figure</w:t>
      </w:r>
      <w:r w:rsidRPr="003D662E">
        <w:rPr>
          <w:lang w:val="en-US"/>
        </w:rPr>
        <w:t xml:space="preserve"> </w:t>
      </w:r>
      <w:r>
        <w:rPr>
          <w:noProof/>
          <w:lang w:val="en-US"/>
        </w:rPr>
        <w:t>25</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22</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26</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7" w:name="_Ref69896993"/>
      <w:bookmarkStart w:id="138" w:name="_Ref77707125"/>
      <w:r w:rsidRPr="003D662E">
        <w:rPr>
          <w:noProof/>
          <w:lang w:val="en-US"/>
        </w:rPr>
        <w:lastRenderedPageBreak/>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55D1301D" w:rsidR="005B7EF7" w:rsidRPr="003D662E" w:rsidRDefault="005B7EF7" w:rsidP="005B7EF7">
      <w:pPr>
        <w:pStyle w:val="Caption"/>
        <w:jc w:val="center"/>
        <w:rPr>
          <w:lang w:val="en-US"/>
        </w:rPr>
      </w:pPr>
      <w:bookmarkStart w:id="139"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27</w:t>
      </w:r>
      <w:r w:rsidRPr="003D662E">
        <w:fldChar w:fldCharType="end"/>
      </w:r>
      <w:bookmarkEnd w:id="137"/>
      <w:bookmarkEnd w:id="138"/>
      <w:bookmarkEnd w:id="139"/>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lastRenderedPageBreak/>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539EB0B1"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6"/>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226B2B" w:rsidRPr="00226B2B">
        <w:rPr>
          <w:lang w:val="en-GB"/>
        </w:rPr>
        <w:t>Sch23</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226B2B" w:rsidRPr="00226B2B">
        <w:rPr>
          <w:rFonts w:ascii="Calibri" w:hAnsi="Calibri" w:cs="Calibri"/>
          <w:color w:val="222222"/>
          <w:lang w:val="en-GB"/>
        </w:rPr>
        <w:t>SEA+20</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7"/>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226B2B" w:rsidRPr="00226B2B">
        <w:rPr>
          <w:lang w:val="en-GB"/>
        </w:rPr>
        <w:t>Sch23</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20C27F8C"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D0E7A5D"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ED5CB6" w:rsidRPr="003D662E">
        <w:rPr>
          <w:lang w:val="en-US"/>
        </w:rPr>
        <w:t xml:space="preserve">Figure </w:t>
      </w:r>
      <w:r w:rsidR="00ED5CB6">
        <w:rPr>
          <w:noProof/>
          <w:lang w:val="en-US"/>
        </w:rPr>
        <w:t>27</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196A441B" w:rsidR="00EE534C" w:rsidRPr="003D662E" w:rsidRDefault="00EE534C" w:rsidP="00EE534C">
      <w:pPr>
        <w:jc w:val="both"/>
        <w:rPr>
          <w:lang w:val="en-US"/>
        </w:rPr>
      </w:pPr>
      <w:r w:rsidRPr="003D662E">
        <w:rPr>
          <w:lang w:val="en-US"/>
        </w:rPr>
        <w:lastRenderedPageBreak/>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D5CB6">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ED5CB6">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45DC456"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0570A7CC"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8"/>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ED5CB6">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ED5CB6">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FCBFCAE"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ED5CB6">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0" w:name="_Ref69826083"/>
      <w:bookmarkStart w:id="141" w:name="_Toc215827878"/>
      <w:r w:rsidRPr="003D662E">
        <w:rPr>
          <w:lang w:val="en-US"/>
        </w:rPr>
        <w:lastRenderedPageBreak/>
        <w:t>Device</w:t>
      </w:r>
      <w:r w:rsidR="003C165D" w:rsidRPr="003D662E">
        <w:rPr>
          <w:lang w:val="en-US"/>
        </w:rPr>
        <w:t>/Resource</w:t>
      </w:r>
      <w:r w:rsidRPr="003D662E">
        <w:rPr>
          <w:lang w:val="en-US"/>
        </w:rPr>
        <w:t xml:space="preserve"> Management</w:t>
      </w:r>
      <w:bookmarkEnd w:id="140"/>
      <w:bookmarkEnd w:id="141"/>
    </w:p>
    <w:p w14:paraId="03F6AED9" w14:textId="4CDA1602"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ED5CB6">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821E85">
        <w:rPr>
          <w:lang w:val="en-GB"/>
        </w:rPr>
        <w:t>SSE21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ED5CB6">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821E85">
        <w:rPr>
          <w:lang w:val="en-GB"/>
        </w:rPr>
        <w:t>SSE21</w:t>
      </w:r>
      <w:r w:rsidR="00132053" w:rsidRPr="003D662E">
        <w:rPr>
          <w:lang w:val="en-US"/>
        </w:rPr>
        <w:t>], Industry 4.0 field devices such as machines are out of scope</w:t>
      </w:r>
      <w:r w:rsidR="00480700" w:rsidRPr="003D662E">
        <w:rPr>
          <w:lang w:val="en-US"/>
        </w:rPr>
        <w:t xml:space="preserve"> for the platform.</w:t>
      </w:r>
    </w:p>
    <w:p w14:paraId="11582AEF" w14:textId="7624554E" w:rsidR="00867128" w:rsidRPr="003D662E" w:rsidRDefault="00E44E02" w:rsidP="00BD01B2">
      <w:pPr>
        <w:jc w:val="both"/>
        <w:rPr>
          <w:lang w:val="en-US"/>
        </w:rPr>
      </w:pPr>
      <w:r w:rsidRPr="003D662E">
        <w:rPr>
          <w:lang w:val="en-US"/>
        </w:rPr>
        <w:t>From [</w:t>
      </w:r>
      <w:r w:rsidR="00287A00">
        <w:rPr>
          <w:lang w:val="en-GB"/>
        </w:rPr>
        <w:t>ESA+21</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821E85">
        <w:rPr>
          <w:lang w:val="en-GB"/>
        </w:rPr>
        <w:t>SSE21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287A00">
        <w:rPr>
          <w:lang w:val="en-GB"/>
        </w:rPr>
        <w:t>ESA+21</w:t>
      </w:r>
      <w:r w:rsidR="00217670" w:rsidRPr="003D662E">
        <w:rPr>
          <w:lang w:val="en-US"/>
        </w:rPr>
        <w:t>] nor [</w:t>
      </w:r>
      <w:r w:rsidR="00821E85">
        <w:rPr>
          <w:lang w:val="en-GB"/>
        </w:rPr>
        <w:t>SSE21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821E85">
        <w:rPr>
          <w:lang w:val="en-GB"/>
        </w:rPr>
        <w:t>SSE21</w:t>
      </w:r>
      <w:r w:rsidRPr="003D662E">
        <w:rPr>
          <w:lang w:val="en-US"/>
        </w:rPr>
        <w:t>] are desirable, but also well covered by existing platforms [</w:t>
      </w:r>
      <w:r w:rsidR="00226B2B" w:rsidRPr="00226B2B">
        <w:rPr>
          <w:rFonts w:ascii="Calibri" w:hAnsi="Calibri" w:cs="Calibri"/>
          <w:color w:val="222222"/>
          <w:lang w:val="en-GB"/>
        </w:rPr>
        <w:t>SEA+20</w:t>
      </w:r>
      <w:r w:rsidRPr="003D662E">
        <w:rPr>
          <w:lang w:val="en-US"/>
        </w:rPr>
        <w:t>].</w:t>
      </w:r>
      <w:r w:rsidR="00867128" w:rsidRPr="003D662E">
        <w:rPr>
          <w:lang w:val="en-US"/>
        </w:rPr>
        <w:t xml:space="preserve"> Thus,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D47AF14"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ED5CB6">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ED5CB6">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2" w:name="_Ref69892341"/>
      <w:r w:rsidR="008E088C" w:rsidRPr="003D662E">
        <w:rPr>
          <w:rStyle w:val="FootnoteReference"/>
          <w:lang w:val="en-US"/>
        </w:rPr>
        <w:footnoteReference w:id="89"/>
      </w:r>
      <w:bookmarkEnd w:id="14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336A87B"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ED5CB6">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3" w:name="_Ref69892369"/>
      <w:r w:rsidR="006603D6" w:rsidRPr="003D662E">
        <w:rPr>
          <w:rStyle w:val="FootnoteReference"/>
          <w:lang w:val="en-US"/>
        </w:rPr>
        <w:footnoteReference w:id="90"/>
      </w:r>
      <w:bookmarkEnd w:id="14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w:t>
      </w:r>
      <w:r w:rsidR="0043603A" w:rsidRPr="003D662E">
        <w:rPr>
          <w:lang w:val="en-US"/>
        </w:rPr>
        <w:lastRenderedPageBreak/>
        <w:t>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7D1A8040"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D93F15" w:rsidRPr="00D93F15">
        <w:rPr>
          <w:lang w:val="en-GB"/>
        </w:rPr>
        <w:t>Pid21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91"/>
      </w:r>
      <w:r w:rsidR="002B29BC" w:rsidRPr="003D662E">
        <w:rPr>
          <w:lang w:val="en-US"/>
        </w:rPr>
        <w:t xml:space="preserve"> and ThingsBoard</w:t>
      </w:r>
      <w:r w:rsidR="00A67094" w:rsidRPr="003D662E">
        <w:rPr>
          <w:rStyle w:val="FootnoteReference"/>
          <w:lang w:val="en-US"/>
        </w:rPr>
        <w:footnoteReference w:id="92"/>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93"/>
      </w:r>
      <w:r w:rsidR="002B29BC" w:rsidRPr="003D662E">
        <w:rPr>
          <w:lang w:val="en-US"/>
        </w:rPr>
        <w:t xml:space="preserve"> and OpenStack Object Store Swift</w:t>
      </w:r>
      <w:r w:rsidR="00E44BA9" w:rsidRPr="003D662E">
        <w:rPr>
          <w:rStyle w:val="FootnoteReference"/>
          <w:lang w:val="en-US"/>
        </w:rPr>
        <w:footnoteReference w:id="94"/>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D93F15" w:rsidRPr="00D93F15">
        <w:rPr>
          <w:lang w:val="en-GB"/>
        </w:rPr>
        <w:t>Pid21</w:t>
      </w:r>
      <w:r w:rsidR="00EF75AE" w:rsidRPr="003D662E">
        <w:rPr>
          <w:lang w:val="en-US"/>
        </w:rPr>
        <w:t xml:space="preserve">]. </w:t>
      </w:r>
    </w:p>
    <w:p w14:paraId="178A84AA" w14:textId="3D1A5493" w:rsidR="00F8248A" w:rsidRPr="003D662E" w:rsidRDefault="00F8248A" w:rsidP="00F8248A">
      <w:pPr>
        <w:jc w:val="both"/>
        <w:rPr>
          <w:lang w:val="en-US"/>
        </w:rPr>
      </w:pPr>
      <w:r w:rsidRPr="003D662E">
        <w:rPr>
          <w:lang w:val="en-US"/>
        </w:rPr>
        <w:t>The architecture of this component follows the architectural suggestions in [</w:t>
      </w:r>
      <w:r w:rsidR="00D93F15" w:rsidRPr="00D93F15">
        <w:rPr>
          <w:lang w:val="en-GB"/>
        </w:rPr>
        <w:t>Pid21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28</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ED5CB6">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625B2FCA">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F1C894A" w:rsidR="00772CB5" w:rsidRPr="003D662E" w:rsidRDefault="00783B0C" w:rsidP="00783B0C">
      <w:pPr>
        <w:pStyle w:val="Caption"/>
        <w:jc w:val="center"/>
        <w:rPr>
          <w:lang w:val="en-US"/>
        </w:rPr>
      </w:pPr>
      <w:bookmarkStart w:id="144"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28</w:t>
      </w:r>
      <w:r w:rsidRPr="003D662E">
        <w:fldChar w:fldCharType="end"/>
      </w:r>
      <w:bookmarkEnd w:id="144"/>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6529BFD4"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28</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48DFD183"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D93F15" w:rsidRPr="00D93F15">
        <w:rPr>
          <w:lang w:val="en-GB"/>
        </w:rPr>
        <w:t>Pid21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5" w:name="_Ref69826085"/>
      <w:bookmarkStart w:id="146" w:name="_Toc215827879"/>
      <w:r w:rsidRPr="003D662E">
        <w:rPr>
          <w:lang w:val="en-US"/>
        </w:rPr>
        <w:lastRenderedPageBreak/>
        <w:t>Monitoring</w:t>
      </w:r>
      <w:bookmarkEnd w:id="145"/>
      <w:bookmarkEnd w:id="146"/>
    </w:p>
    <w:p w14:paraId="5849E7F4" w14:textId="5EA8F1CD"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ED5CB6">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6CD95429"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D5CB6">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ED5CB6">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821E85">
        <w:rPr>
          <w:lang w:val="en-GB"/>
        </w:rPr>
        <w:t>SSE21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2842699C"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287A00">
        <w:rPr>
          <w:lang w:val="en-GB"/>
        </w:rPr>
        <w:t>ESA+21</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ED5CB6">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ED5CB6">
        <w:rPr>
          <w:vertAlign w:val="superscript"/>
          <w:lang w:val="en-US"/>
        </w:rPr>
        <w:t>89</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0AF9A756"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ED5CB6">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ED5CB6" w:rsidRPr="00ED5CB6">
        <w:rPr>
          <w:rStyle w:val="FootnoteReference"/>
          <w:lang w:val="en-US"/>
        </w:rPr>
        <w:t>90</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48C1AD99"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ED5CB6">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3CD52C1"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ED5CB6" w:rsidRPr="003D662E">
        <w:rPr>
          <w:lang w:val="en-US"/>
        </w:rPr>
        <w:t xml:space="preserve">Figure </w:t>
      </w:r>
      <w:r w:rsidR="00ED5CB6">
        <w:rPr>
          <w:noProof/>
          <w:lang w:val="en-US"/>
        </w:rPr>
        <w:t>29</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597F48">
        <w:rPr>
          <w:lang w:val="en-US"/>
        </w:rPr>
        <w:t>CE21</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5"/>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681CA42A"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6"/>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ED5CB6">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ED5CB6">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6589610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22612C04" w:rsidR="009B1F98" w:rsidRPr="003D662E" w:rsidRDefault="00EC6F39" w:rsidP="00EC6F39">
      <w:pPr>
        <w:pStyle w:val="Caption"/>
        <w:jc w:val="center"/>
        <w:rPr>
          <w:lang w:val="en-US"/>
        </w:rPr>
      </w:pPr>
      <w:bookmarkStart w:id="147"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29</w:t>
      </w:r>
      <w:r w:rsidRPr="003D662E">
        <w:fldChar w:fldCharType="end"/>
      </w:r>
      <w:bookmarkEnd w:id="147"/>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8" w:name="_Ref77694539"/>
      <w:bookmarkStart w:id="149" w:name="_Toc215827880"/>
      <w:r w:rsidRPr="003D662E">
        <w:rPr>
          <w:lang w:val="en-US"/>
        </w:rPr>
        <w:t>Storage, S</w:t>
      </w:r>
      <w:r w:rsidR="00C017CF" w:rsidRPr="003D662E">
        <w:rPr>
          <w:lang w:val="en-US"/>
        </w:rPr>
        <w:t>ecurity and Data Protection Layer</w:t>
      </w:r>
      <w:bookmarkEnd w:id="148"/>
      <w:bookmarkEnd w:id="149"/>
    </w:p>
    <w:p w14:paraId="5E654149" w14:textId="653D3D79"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ED5CB6">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ED5CB6">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0" w:name="_Ref100871151"/>
      <w:bookmarkStart w:id="151" w:name="_Toc215827881"/>
      <w:r w:rsidRPr="003D662E">
        <w:rPr>
          <w:lang w:val="en-US"/>
        </w:rPr>
        <w:t>KODEX platform service</w:t>
      </w:r>
      <w:bookmarkEnd w:id="150"/>
      <w:bookmarkEnd w:id="151"/>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7"/>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2" w:name="_Toc215827882"/>
      <w:r>
        <w:rPr>
          <w:lang w:val="en-US"/>
        </w:rPr>
        <w:t>Influx DB connector</w:t>
      </w:r>
      <w:bookmarkEnd w:id="152"/>
    </w:p>
    <w:p w14:paraId="40152B9B" w14:textId="494A440D"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ED5CB6">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3" w:name="_Toc215827883"/>
      <w:r w:rsidRPr="003D662E">
        <w:rPr>
          <w:lang w:val="en-US"/>
        </w:rPr>
        <w:t>Reusable Intelligent Services Layer</w:t>
      </w:r>
      <w:bookmarkEnd w:id="153"/>
    </w:p>
    <w:p w14:paraId="707EB75F" w14:textId="1320567C"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ED5CB6">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ED5CB6">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ED5CB6">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4" w:name="_Ref100840642"/>
      <w:bookmarkStart w:id="155"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68900D9" w:rsidR="00155919" w:rsidRPr="003D662E" w:rsidRDefault="00155919" w:rsidP="00155919">
      <w:pPr>
        <w:pStyle w:val="Caption"/>
        <w:jc w:val="center"/>
        <w:rPr>
          <w:lang w:val="en-US"/>
        </w:rPr>
      </w:pPr>
      <w:bookmarkStart w:id="156" w:name="_Ref107502371"/>
      <w:r w:rsidRPr="003D662E">
        <w:rPr>
          <w:lang w:val="en-US"/>
        </w:rPr>
        <w:t xml:space="preserve">Figure </w:t>
      </w:r>
      <w:bookmarkEnd w:id="156"/>
      <w:r w:rsidR="005856F4" w:rsidRPr="003D662E">
        <w:fldChar w:fldCharType="begin"/>
      </w:r>
      <w:r w:rsidR="005856F4" w:rsidRPr="003D662E">
        <w:rPr>
          <w:lang w:val="en-US"/>
        </w:rPr>
        <w:instrText xml:space="preserve"> SEQ Figure \* ARABIC </w:instrText>
      </w:r>
      <w:r w:rsidR="005856F4" w:rsidRPr="003D662E">
        <w:fldChar w:fldCharType="separate"/>
      </w:r>
      <w:r w:rsidR="00ED5CB6">
        <w:rPr>
          <w:noProof/>
          <w:lang w:val="en-US"/>
        </w:rPr>
        <w:t>30</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7" w:name="_Ref133225402"/>
      <w:bookmarkStart w:id="158" w:name="_Toc215827884"/>
      <w:r w:rsidRPr="003D662E">
        <w:rPr>
          <w:lang w:val="en-US"/>
        </w:rPr>
        <w:t>Data Processing Function Library</w:t>
      </w:r>
      <w:bookmarkEnd w:id="157"/>
      <w:bookmarkEnd w:id="158"/>
    </w:p>
    <w:p w14:paraId="44671DE7" w14:textId="1499614C"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821E85">
        <w:rPr>
          <w:lang w:val="en-GB"/>
        </w:rPr>
        <w:t>SSE21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8"/>
      </w:r>
      <w:r w:rsidRPr="003D662E">
        <w:rPr>
          <w:lang w:val="en-US"/>
        </w:rPr>
        <w:t xml:space="preserve"> and, as optional fallback, the Python library pyzbar</w:t>
      </w:r>
      <w:r w:rsidRPr="003D662E">
        <w:rPr>
          <w:rStyle w:val="FootnoteReference"/>
          <w:lang w:val="en-US"/>
        </w:rPr>
        <w:footnoteReference w:id="99"/>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9" w:name="_Ref143411562"/>
      <w:bookmarkStart w:id="160" w:name="_Toc215827885"/>
      <w:r w:rsidRPr="003D662E">
        <w:rPr>
          <w:lang w:val="en-US"/>
        </w:rPr>
        <w:t>RapidMiner RTSA service</w:t>
      </w:r>
      <w:bookmarkEnd w:id="154"/>
      <w:bookmarkEnd w:id="155"/>
      <w:bookmarkEnd w:id="159"/>
      <w:bookmarkEnd w:id="160"/>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7E164085" w:rsidR="003F4D5C" w:rsidRPr="003D662E" w:rsidRDefault="00DD616F" w:rsidP="00A34F65">
      <w:pPr>
        <w:jc w:val="both"/>
        <w:rPr>
          <w:lang w:val="en-US"/>
        </w:rPr>
      </w:pPr>
      <w:r w:rsidRPr="003D662E">
        <w:rPr>
          <w:lang w:val="en-US"/>
        </w:rPr>
        <w:t>Following the ideas in [</w:t>
      </w:r>
      <w:r w:rsidR="00821E85">
        <w:rPr>
          <w:lang w:val="en-GB"/>
        </w:rPr>
        <w:t>SSE21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57869D86"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ED5CB6"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ED5CB6">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1" w:name="_Ref143411559"/>
      <w:bookmarkStart w:id="162" w:name="_Ref100840643"/>
      <w:bookmarkStart w:id="163" w:name="_Toc215827886"/>
      <w:r w:rsidRPr="003D662E">
        <w:rPr>
          <w:lang w:val="en-US"/>
        </w:rPr>
        <w:t>Flower-based Federated Learning</w:t>
      </w:r>
      <w:bookmarkEnd w:id="161"/>
      <w:bookmarkEnd w:id="163"/>
    </w:p>
    <w:p w14:paraId="4CA37036" w14:textId="16E5D11A"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ED5CB6">
        <w:rPr>
          <w:lang w:val="en-US"/>
        </w:rPr>
        <w:t>3.5.3</w:t>
      </w:r>
      <w:r w:rsidR="00CE1547" w:rsidRPr="003D662E">
        <w:rPr>
          <w:lang w:val="en-US"/>
        </w:rPr>
        <w:fldChar w:fldCharType="end"/>
      </w:r>
      <w:r w:rsidR="00CE1547" w:rsidRPr="003D662E">
        <w:rPr>
          <w:lang w:val="en-US"/>
        </w:rPr>
        <w:t>.</w:t>
      </w:r>
    </w:p>
    <w:p w14:paraId="77068BB8" w14:textId="7D236DC8"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100"/>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ED5CB6">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4" w:name="_Ref63848266"/>
      <w:bookmarkStart w:id="165" w:name="_Toc215827887"/>
      <w:bookmarkEnd w:id="162"/>
      <w:r w:rsidRPr="003D662E">
        <w:rPr>
          <w:lang w:val="en-US"/>
        </w:rPr>
        <w:t>Configuration Layer</w:t>
      </w:r>
      <w:bookmarkEnd w:id="164"/>
      <w:bookmarkEnd w:id="165"/>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7052F1B"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31</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43D2AC62"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ED5CB6" w:rsidRPr="003D662E">
        <w:rPr>
          <w:lang w:val="en-US"/>
        </w:rPr>
        <w:t xml:space="preserve">Figure </w:t>
      </w:r>
      <w:r w:rsidR="00ED5CB6">
        <w:rPr>
          <w:noProof/>
          <w:lang w:val="en-US"/>
        </w:rPr>
        <w:t>31</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ED5CB6">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ED5CB6" w:rsidRPr="003D662E">
        <w:rPr>
          <w:lang w:val="en-US"/>
        </w:rPr>
        <w:t xml:space="preserve">Figure </w:t>
      </w:r>
      <w:r w:rsidR="00ED5CB6">
        <w:rPr>
          <w:noProof/>
          <w:lang w:val="en-US"/>
        </w:rPr>
        <w:t>31</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2536101E"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ED5CB6">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3">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A7A311B" w:rsidR="00E51BFD" w:rsidRPr="003D662E" w:rsidRDefault="00E51BFD" w:rsidP="00E51BFD">
      <w:pPr>
        <w:pStyle w:val="Caption"/>
        <w:jc w:val="center"/>
        <w:rPr>
          <w:lang w:val="en-US"/>
        </w:rPr>
      </w:pPr>
      <w:bookmarkStart w:id="166"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31</w:t>
      </w:r>
      <w:r w:rsidRPr="003D662E">
        <w:fldChar w:fldCharType="end"/>
      </w:r>
      <w:bookmarkEnd w:id="166"/>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7" w:name="_Hlk101349620"/>
      <w:r w:rsidR="00EC67C5" w:rsidRPr="003D662E">
        <w:rPr>
          <w:lang w:val="en-US"/>
        </w:rPr>
        <w:t xml:space="preserve">allow </w:t>
      </w:r>
      <w:bookmarkEnd w:id="167"/>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r w:rsidRPr="00274C88">
        <w:rPr>
          <w:rFonts w:ascii="Consolas" w:hAnsi="Consolas"/>
          <w:lang w:val="en-US"/>
        </w:rPr>
        <w:t xml:space="preserve">configuration.interface </w:t>
      </w:r>
      <w:r>
        <w:rPr>
          <w:lang w:val="en-US"/>
        </w:rPr>
        <w:t xml:space="preserve">declaring the basic classes and the interfaces to realize configuration technology plugins, b)  </w:t>
      </w:r>
      <w:r w:rsidRPr="00274C88">
        <w:rPr>
          <w:rFonts w:ascii="Consolas" w:hAnsi="Consolas"/>
          <w:lang w:val="en-US"/>
        </w:rPr>
        <w:t>configuration.</w:t>
      </w:r>
      <w:r>
        <w:rPr>
          <w:rFonts w:ascii="Consolas" w:hAnsi="Consolas"/>
          <w:lang w:val="en-US"/>
        </w:rPr>
        <w:t>easy</w:t>
      </w:r>
      <w:r w:rsidRPr="00274C88">
        <w:rPr>
          <w:rFonts w:ascii="Consolas" w:hAnsi="Consolas"/>
          <w:lang w:val="en-US"/>
        </w:rPr>
        <w:t xml:space="preserve"> </w:t>
      </w:r>
      <w:r>
        <w:rPr>
          <w:lang w:val="en-US"/>
        </w:rPr>
        <w:t xml:space="preserve">realizing the interface in terms of the EASy-producer configuration technology (which itself ships with a complex, potentially conflicting tree of dependencies including Eclipse components, xText etc.) and c) </w:t>
      </w:r>
      <w:r w:rsidRPr="00274C88">
        <w:rPr>
          <w:rFonts w:ascii="Consolas" w:hAnsi="Consolas"/>
          <w:lang w:val="en-US"/>
        </w:rPr>
        <w:t>configuration.configuration</w:t>
      </w:r>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r w:rsidRPr="00274C88">
        <w:rPr>
          <w:rFonts w:ascii="Consolas" w:hAnsi="Consolas"/>
          <w:lang w:val="en-US"/>
        </w:rPr>
        <w:t>configuration.configuration</w:t>
      </w:r>
      <w:r>
        <w:rPr>
          <w:lang w:val="en-US"/>
        </w:rPr>
        <w:t xml:space="preserve">. </w:t>
      </w:r>
    </w:p>
    <w:p w14:paraId="5C96DFE9" w14:textId="3156C1E6"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D5CB6">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D5CB6">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ED5CB6">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101"/>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463B34E9"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ED5CB6">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8" w:name="_Toc215827888"/>
      <w:r w:rsidRPr="003D662E">
        <w:rPr>
          <w:lang w:val="en-US"/>
        </w:rPr>
        <w:t>Application Layer</w:t>
      </w:r>
      <w:bookmarkEnd w:id="168"/>
    </w:p>
    <w:p w14:paraId="00093C9C" w14:textId="482D3591"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ED5CB6" w:rsidRPr="003D662E">
        <w:rPr>
          <w:lang w:val="en-US"/>
        </w:rPr>
        <w:t xml:space="preserve">Figure </w:t>
      </w:r>
      <w:r w:rsidR="00ED5CB6">
        <w:rPr>
          <w:noProof/>
          <w:lang w:val="en-US"/>
        </w:rPr>
        <w:t>32</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164EBBDA">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4773584A" w:rsidR="00C017CF" w:rsidRPr="003D662E" w:rsidRDefault="009C5D54" w:rsidP="0017533B">
      <w:pPr>
        <w:pStyle w:val="Caption"/>
        <w:jc w:val="center"/>
        <w:rPr>
          <w:lang w:val="en-US"/>
        </w:rPr>
      </w:pPr>
      <w:bookmarkStart w:id="169"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ED5CB6">
        <w:rPr>
          <w:noProof/>
          <w:lang w:val="en-US"/>
        </w:rPr>
        <w:t>32</w:t>
      </w:r>
      <w:r w:rsidR="00DE1F1D" w:rsidRPr="003D662E">
        <w:rPr>
          <w:noProof/>
        </w:rPr>
        <w:fldChar w:fldCharType="end"/>
      </w:r>
      <w:bookmarkEnd w:id="169"/>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0" w:name="_Ref77587007"/>
      <w:bookmarkStart w:id="171" w:name="_Ref57109531"/>
      <w:bookmarkStart w:id="172" w:name="_Ref46314763"/>
      <w:bookmarkStart w:id="173" w:name="_Toc215827889"/>
      <w:r w:rsidRPr="003D662E">
        <w:rPr>
          <w:lang w:val="en-US"/>
        </w:rPr>
        <w:lastRenderedPageBreak/>
        <w:t>Platform</w:t>
      </w:r>
      <w:r w:rsidR="00230892" w:rsidRPr="003D662E">
        <w:rPr>
          <w:lang w:val="en-US"/>
        </w:rPr>
        <w:t xml:space="preserve"> </w:t>
      </w:r>
      <w:r w:rsidR="00CB3E33" w:rsidRPr="003D662E">
        <w:rPr>
          <w:lang w:val="en-US"/>
        </w:rPr>
        <w:t>Server(s)</w:t>
      </w:r>
      <w:bookmarkEnd w:id="170"/>
      <w:bookmarkEnd w:id="173"/>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5ED40E10"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33</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4DC58472"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19946A9C"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ED5CB6" w:rsidRPr="003D662E">
        <w:rPr>
          <w:lang w:val="en-US"/>
        </w:rPr>
        <w:t xml:space="preserve">Figure </w:t>
      </w:r>
      <w:r w:rsidR="00ED5CB6">
        <w:rPr>
          <w:noProof/>
          <w:lang w:val="en-US"/>
        </w:rPr>
        <w:t>34</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ED5CB6" w:rsidRPr="003D662E">
        <w:rPr>
          <w:lang w:val="en-US"/>
        </w:rPr>
        <w:t xml:space="preserve">Figure </w:t>
      </w:r>
      <w:r w:rsidR="00ED5CB6">
        <w:rPr>
          <w:noProof/>
          <w:lang w:val="en-US"/>
        </w:rPr>
        <w:t>34</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4"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4CF2D836" w:rsidR="00B04B18" w:rsidRPr="003D662E" w:rsidRDefault="00611B9B" w:rsidP="00B04B18">
      <w:pPr>
        <w:pStyle w:val="Caption"/>
        <w:jc w:val="center"/>
        <w:rPr>
          <w:lang w:val="en-US"/>
        </w:rPr>
      </w:pPr>
      <w:bookmarkStart w:id="175"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33</w:t>
      </w:r>
      <w:r w:rsidRPr="003D662E">
        <w:fldChar w:fldCharType="end"/>
      </w:r>
      <w:bookmarkEnd w:id="174"/>
      <w:bookmarkEnd w:id="175"/>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13C757CB" w:rsidR="00AA518C" w:rsidRPr="003D662E" w:rsidRDefault="00AA518C" w:rsidP="00AA518C">
      <w:pPr>
        <w:pStyle w:val="Caption"/>
        <w:jc w:val="center"/>
        <w:rPr>
          <w:lang w:val="en-US"/>
        </w:rPr>
      </w:pPr>
      <w:bookmarkStart w:id="176"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34</w:t>
      </w:r>
      <w:r w:rsidRPr="003D662E">
        <w:fldChar w:fldCharType="end"/>
      </w:r>
      <w:bookmarkEnd w:id="176"/>
      <w:r w:rsidRPr="003D662E">
        <w:rPr>
          <w:lang w:val="en-US"/>
        </w:rPr>
        <w:t>: Interaction with the preliminary interactive platform command line interface.</w:t>
      </w:r>
    </w:p>
    <w:p w14:paraId="2D9F4B21" w14:textId="100EA00F"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ED5CB6">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6E0C2C71"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ED5CB6">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102"/>
      </w:r>
      <w:r w:rsidR="006E6C51" w:rsidRPr="003D662E">
        <w:rPr>
          <w:lang w:val="en-US"/>
        </w:rPr>
        <w:t xml:space="preserve"> that can be explored with the AASX Package Explorer</w:t>
      </w:r>
      <w:r w:rsidR="006E6C51" w:rsidRPr="003D662E">
        <w:rPr>
          <w:rStyle w:val="FootnoteReference"/>
          <w:lang w:val="en-US"/>
        </w:rPr>
        <w:footnoteReference w:id="103"/>
      </w:r>
      <w:r w:rsidR="006E6C51" w:rsidRPr="003D662E">
        <w:rPr>
          <w:lang w:val="en-US"/>
        </w:rPr>
        <w:t>.</w:t>
      </w:r>
    </w:p>
    <w:p w14:paraId="793DF34C" w14:textId="1BB20E6F"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ED5CB6">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7" w:name="_Ref101352799"/>
      <w:bookmarkStart w:id="178" w:name="_Toc215827890"/>
      <w:r>
        <w:rPr>
          <w:lang w:val="en-US"/>
        </w:rPr>
        <w:t xml:space="preserve">Platform </w:t>
      </w:r>
      <w:r w:rsidR="00ED66AA" w:rsidRPr="003D662E">
        <w:rPr>
          <w:lang w:val="en-US"/>
        </w:rPr>
        <w:t>Management User Interface</w:t>
      </w:r>
      <w:bookmarkEnd w:id="177"/>
      <w:bookmarkEnd w:id="178"/>
    </w:p>
    <w:p w14:paraId="0CB1BC39" w14:textId="793D5379" w:rsidR="00FE2208" w:rsidRPr="003D662E" w:rsidRDefault="00ED66AA" w:rsidP="00FE2208">
      <w:pPr>
        <w:jc w:val="both"/>
        <w:rPr>
          <w:lang w:val="en-US"/>
        </w:rPr>
      </w:pPr>
      <w:r w:rsidRPr="003D662E">
        <w:rPr>
          <w:lang w:val="en-US"/>
        </w:rPr>
        <w:t>As already stated in [</w:t>
      </w:r>
      <w:r w:rsidR="00821E85">
        <w:rPr>
          <w:lang w:val="en-GB"/>
        </w:rPr>
        <w:t>SSE21</w:t>
      </w:r>
      <w:r w:rsidRPr="003D662E">
        <w:rPr>
          <w:lang w:val="en-US"/>
        </w:rPr>
        <w:t xml:space="preserve">, </w:t>
      </w:r>
      <w:r w:rsidR="00821E85">
        <w:rPr>
          <w:lang w:val="en-GB"/>
        </w:rPr>
        <w:t>ESA+21</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ED5CB6">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D0FE1F4"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ED5CB6" w:rsidRPr="003D662E">
        <w:rPr>
          <w:lang w:val="en-US"/>
        </w:rPr>
        <w:t xml:space="preserve">Figure </w:t>
      </w:r>
      <w:r w:rsidR="00ED5CB6">
        <w:rPr>
          <w:noProof/>
          <w:lang w:val="en-US"/>
        </w:rPr>
        <w:t>35</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6466C41C" w:rsidR="00DE4ECC" w:rsidRDefault="00DE4ECC" w:rsidP="00DE4ECC">
      <w:pPr>
        <w:pStyle w:val="Caption"/>
        <w:jc w:val="center"/>
        <w:rPr>
          <w:lang w:val="en-US"/>
        </w:rPr>
      </w:pPr>
      <w:bookmarkStart w:id="179"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35</w:t>
      </w:r>
      <w:r w:rsidRPr="003D662E">
        <w:fldChar w:fldCharType="end"/>
      </w:r>
      <w:bookmarkEnd w:id="179"/>
      <w:r w:rsidRPr="003D662E">
        <w:rPr>
          <w:lang w:val="en-US"/>
        </w:rPr>
        <w:t xml:space="preserve">: </w:t>
      </w:r>
      <w:r>
        <w:rPr>
          <w:lang w:val="en-US"/>
        </w:rPr>
        <w:t>Management user interface, available resources</w:t>
      </w:r>
      <w:r w:rsidRPr="003D662E">
        <w:rPr>
          <w:lang w:val="en-US"/>
        </w:rPr>
        <w:t>.</w:t>
      </w:r>
    </w:p>
    <w:p w14:paraId="7F5B9B32" w14:textId="2FA2B371"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ED5CB6" w:rsidRPr="003D662E">
        <w:rPr>
          <w:lang w:val="en-US"/>
        </w:rPr>
        <w:t xml:space="preserve">Figure </w:t>
      </w:r>
      <w:r w:rsidR="00ED5CB6">
        <w:rPr>
          <w:noProof/>
          <w:lang w:val="en-US"/>
        </w:rPr>
        <w:t>36</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ED5CB6" w:rsidRPr="003D662E">
        <w:rPr>
          <w:lang w:val="en-US"/>
        </w:rPr>
        <w:t xml:space="preserve">Figure </w:t>
      </w:r>
      <w:r w:rsidR="00ED5CB6">
        <w:rPr>
          <w:noProof/>
          <w:lang w:val="en-US"/>
        </w:rPr>
        <w:t>37</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ED5CB6" w:rsidRPr="003D662E">
        <w:rPr>
          <w:lang w:val="en-US"/>
        </w:rPr>
        <w:t xml:space="preserve">Figure </w:t>
      </w:r>
      <w:r w:rsidR="00ED5CB6">
        <w:rPr>
          <w:noProof/>
          <w:lang w:val="en-US"/>
        </w:rPr>
        <w:t>38</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38550"/>
                    </a:xfrm>
                    <a:prstGeom prst="rect">
                      <a:avLst/>
                    </a:prstGeom>
                  </pic:spPr>
                </pic:pic>
              </a:graphicData>
            </a:graphic>
          </wp:inline>
        </w:drawing>
      </w:r>
    </w:p>
    <w:p w14:paraId="5AFF3B49" w14:textId="7176D795" w:rsidR="00DE4ECC" w:rsidRDefault="00DE4ECC" w:rsidP="00DE4ECC">
      <w:pPr>
        <w:pStyle w:val="Caption"/>
        <w:jc w:val="center"/>
        <w:rPr>
          <w:lang w:val="en-US"/>
        </w:rPr>
      </w:pPr>
      <w:bookmarkStart w:id="180"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36</w:t>
      </w:r>
      <w:r w:rsidRPr="003D662E">
        <w:fldChar w:fldCharType="end"/>
      </w:r>
      <w:bookmarkEnd w:id="180"/>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04F3EDBC" w:rsidR="006C4A16" w:rsidRDefault="00DE4ECC" w:rsidP="00DE4ECC">
      <w:pPr>
        <w:pStyle w:val="Caption"/>
        <w:jc w:val="center"/>
        <w:rPr>
          <w:lang w:val="en-US"/>
        </w:rPr>
      </w:pPr>
      <w:bookmarkStart w:id="181"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37</w:t>
      </w:r>
      <w:r w:rsidRPr="003D662E">
        <w:fldChar w:fldCharType="end"/>
      </w:r>
      <w:bookmarkEnd w:id="181"/>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70BFF378" w:rsidR="00DE4ECC" w:rsidRDefault="00DE4ECC" w:rsidP="00DE4ECC">
      <w:pPr>
        <w:pStyle w:val="Caption"/>
        <w:jc w:val="center"/>
        <w:rPr>
          <w:lang w:val="en-US"/>
        </w:rPr>
      </w:pPr>
      <w:bookmarkStart w:id="182"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38</w:t>
      </w:r>
      <w:r w:rsidRPr="003D662E">
        <w:fldChar w:fldCharType="end"/>
      </w:r>
      <w:bookmarkEnd w:id="182"/>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48933B2C"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ED5CB6" w:rsidRPr="003D662E">
        <w:rPr>
          <w:lang w:val="en-US"/>
        </w:rPr>
        <w:t xml:space="preserve">Figure </w:t>
      </w:r>
      <w:r w:rsidR="00ED5CB6">
        <w:rPr>
          <w:noProof/>
          <w:lang w:val="en-US"/>
        </w:rPr>
        <w:t>38</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104"/>
      </w:r>
      <w:r w:rsidR="007F6C8E">
        <w:rPr>
          <w:lang w:val="en-US"/>
        </w:rPr>
        <w:t xml:space="preserve"> or a JFrog Artifactory</w:t>
      </w:r>
      <w:r w:rsidR="007F6C8E">
        <w:rPr>
          <w:rStyle w:val="FootnoteReference"/>
          <w:lang w:val="en-US"/>
        </w:rPr>
        <w:footnoteReference w:id="105"/>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7123447A"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ED5CB6" w:rsidRPr="003D662E">
        <w:rPr>
          <w:lang w:val="en-US"/>
        </w:rPr>
        <w:t xml:space="preserve">Figure </w:t>
      </w:r>
      <w:r w:rsidR="00ED5CB6">
        <w:rPr>
          <w:noProof/>
          <w:lang w:val="en-US"/>
        </w:rPr>
        <w:t>39</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ED5CB6" w:rsidRPr="003D662E">
        <w:rPr>
          <w:lang w:val="en-US"/>
        </w:rPr>
        <w:t xml:space="preserve">Figure </w:t>
      </w:r>
      <w:r w:rsidR="00ED5CB6">
        <w:rPr>
          <w:noProof/>
          <w:lang w:val="en-US"/>
        </w:rPr>
        <w:t>40</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ED5CB6" w:rsidRPr="003D662E">
        <w:rPr>
          <w:lang w:val="en-US"/>
        </w:rPr>
        <w:t xml:space="preserve">Figure </w:t>
      </w:r>
      <w:r w:rsidR="00ED5CB6">
        <w:rPr>
          <w:noProof/>
          <w:lang w:val="en-US"/>
        </w:rPr>
        <w:t>41</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605280"/>
                    </a:xfrm>
                    <a:prstGeom prst="rect">
                      <a:avLst/>
                    </a:prstGeom>
                  </pic:spPr>
                </pic:pic>
              </a:graphicData>
            </a:graphic>
          </wp:inline>
        </w:drawing>
      </w:r>
    </w:p>
    <w:p w14:paraId="00643C07" w14:textId="4E0BDB51" w:rsidR="007D08D5" w:rsidRDefault="007D08D5" w:rsidP="007D08D5">
      <w:pPr>
        <w:pStyle w:val="Caption"/>
        <w:jc w:val="center"/>
        <w:rPr>
          <w:lang w:val="en-US"/>
        </w:rPr>
      </w:pPr>
      <w:bookmarkStart w:id="183"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39</w:t>
      </w:r>
      <w:r w:rsidRPr="003D662E">
        <w:fldChar w:fldCharType="end"/>
      </w:r>
      <w:bookmarkEnd w:id="183"/>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66770"/>
                    </a:xfrm>
                    <a:prstGeom prst="rect">
                      <a:avLst/>
                    </a:prstGeom>
                  </pic:spPr>
                </pic:pic>
              </a:graphicData>
            </a:graphic>
          </wp:inline>
        </w:drawing>
      </w:r>
    </w:p>
    <w:p w14:paraId="16CA328C" w14:textId="6A7D57D8" w:rsidR="008417C2" w:rsidRDefault="008417C2" w:rsidP="008417C2">
      <w:pPr>
        <w:pStyle w:val="Caption"/>
        <w:jc w:val="center"/>
        <w:rPr>
          <w:lang w:val="en-US"/>
        </w:rPr>
      </w:pPr>
      <w:bookmarkStart w:id="184"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40</w:t>
      </w:r>
      <w:r w:rsidRPr="003D662E">
        <w:fldChar w:fldCharType="end"/>
      </w:r>
      <w:bookmarkEnd w:id="184"/>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090B6C84">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61F1FE42" w:rsidR="00313AEF" w:rsidRPr="00313AEF" w:rsidRDefault="00313AEF" w:rsidP="00313AEF">
      <w:pPr>
        <w:pStyle w:val="Caption"/>
        <w:jc w:val="center"/>
        <w:rPr>
          <w:lang w:val="en-US"/>
        </w:rPr>
      </w:pPr>
      <w:bookmarkStart w:id="185"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41</w:t>
      </w:r>
      <w:r w:rsidRPr="003D662E">
        <w:fldChar w:fldCharType="end"/>
      </w:r>
      <w:bookmarkEnd w:id="185"/>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6"/>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496A3514"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7"/>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ED5CB6">
        <w:rPr>
          <w:b/>
          <w:bCs/>
          <w:lang w:val="en-US"/>
        </w:rPr>
        <w:t>Error! Reference source not found.</w:t>
      </w:r>
      <w:r>
        <w:rPr>
          <w:lang w:val="en-US"/>
        </w:rPr>
        <w:fldChar w:fldCharType="end"/>
      </w:r>
      <w:r>
        <w:rPr>
          <w:lang w:val="en-US"/>
        </w:rPr>
        <w:t>). If CORS is not explicitly enabled, usually a browser plugin is required.</w:t>
      </w:r>
    </w:p>
    <w:p w14:paraId="3FC9207B" w14:textId="3DDBCCA0"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ED5CB6" w:rsidRPr="003D662E">
        <w:rPr>
          <w:lang w:val="en-US"/>
        </w:rPr>
        <w:t xml:space="preserve">Figure </w:t>
      </w:r>
      <w:r w:rsidR="00ED5CB6">
        <w:rPr>
          <w:noProof/>
          <w:lang w:val="en-US"/>
        </w:rPr>
        <w:t>42</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15EE6BF9" w:rsidR="009B57DE" w:rsidRPr="00313AEF" w:rsidRDefault="009B57DE" w:rsidP="009B57DE">
      <w:pPr>
        <w:pStyle w:val="Caption"/>
        <w:jc w:val="center"/>
        <w:rPr>
          <w:lang w:val="en-US"/>
        </w:rPr>
      </w:pPr>
      <w:bookmarkStart w:id="186"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42</w:t>
      </w:r>
      <w:r w:rsidRPr="003D662E">
        <w:fldChar w:fldCharType="end"/>
      </w:r>
      <w:bookmarkEnd w:id="186"/>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206C0F44"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ED5CB6" w:rsidRPr="003D662E">
        <w:rPr>
          <w:lang w:val="en-US"/>
        </w:rPr>
        <w:t xml:space="preserve">Figure </w:t>
      </w:r>
      <w:r w:rsidR="00ED5CB6">
        <w:rPr>
          <w:noProof/>
          <w:lang w:val="en-US"/>
        </w:rPr>
        <w:t>42</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7" w:name="_Ref108603464"/>
      <w:bookmarkStart w:id="188" w:name="_Toc215827891"/>
      <w:r w:rsidRPr="003D662E">
        <w:rPr>
          <w:lang w:val="en-US"/>
        </w:rPr>
        <w:t>Test support</w:t>
      </w:r>
      <w:bookmarkEnd w:id="187"/>
      <w:bookmarkEnd w:id="188"/>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472F99FA"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ED5CB6">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8"/>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21067412"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ED5CB6">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468923D4" w:rsidR="00E1658A" w:rsidRPr="003D662E" w:rsidRDefault="001677AE" w:rsidP="001677AE">
      <w:pPr>
        <w:jc w:val="both"/>
        <w:rPr>
          <w:lang w:val="en-US"/>
        </w:rPr>
      </w:pPr>
      <w:r w:rsidRPr="003D662E">
        <w:rPr>
          <w:lang w:val="en-US"/>
        </w:rPr>
        <w:t>The requirements documents [</w:t>
      </w:r>
      <w:r w:rsidR="00821E85">
        <w:rPr>
          <w:lang w:val="en-GB"/>
        </w:rPr>
        <w:t>SSE21</w:t>
      </w:r>
      <w:r w:rsidR="0074030D" w:rsidRPr="003D662E">
        <w:rPr>
          <w:lang w:val="en-US"/>
        </w:rPr>
        <w:t xml:space="preserve">, </w:t>
      </w:r>
      <w:r w:rsidR="00821E85">
        <w:rPr>
          <w:lang w:val="en-GB"/>
        </w:rPr>
        <w:t>ESA+21</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9" w:name="_Ref69736036"/>
      <w:bookmarkStart w:id="190" w:name="_Ref57897849"/>
      <w:bookmarkStart w:id="191" w:name="_Toc215827892"/>
      <w:r w:rsidRPr="003D662E">
        <w:rPr>
          <w:lang w:val="en-US"/>
        </w:rPr>
        <w:lastRenderedPageBreak/>
        <w:t xml:space="preserve">Architectural </w:t>
      </w:r>
      <w:r w:rsidR="00A37166">
        <w:rPr>
          <w:lang w:val="en-US"/>
        </w:rPr>
        <w:t xml:space="preserve">Decisions and </w:t>
      </w:r>
      <w:r w:rsidRPr="003D662E">
        <w:rPr>
          <w:lang w:val="en-US"/>
        </w:rPr>
        <w:t>Constraints</w:t>
      </w:r>
      <w:bookmarkEnd w:id="189"/>
      <w:bookmarkEnd w:id="191"/>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2"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2"/>
      <w:r w:rsidR="003A71E5" w:rsidRPr="003D662E">
        <w:rPr>
          <w:lang w:val="en-US"/>
        </w:rPr>
        <w:t xml:space="preserve"> </w:t>
      </w:r>
    </w:p>
    <w:p w14:paraId="2D274BF6" w14:textId="715B9778"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ED5CB6">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ED5CB6">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AD1524F" w:rsidR="00B2784E" w:rsidRPr="00D7567C" w:rsidRDefault="00B2784E" w:rsidP="007245E8">
      <w:pPr>
        <w:pStyle w:val="ListParagraph"/>
        <w:numPr>
          <w:ilvl w:val="0"/>
          <w:numId w:val="13"/>
        </w:numPr>
        <w:ind w:left="851" w:hanging="425"/>
        <w:jc w:val="both"/>
        <w:rPr>
          <w:lang w:val="en-US"/>
        </w:rPr>
      </w:pPr>
      <w:bookmarkStart w:id="193"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w:t>
      </w:r>
      <w:r w:rsidR="00597F48">
        <w:rPr>
          <w:lang w:val="en-US"/>
        </w:rPr>
        <w:t>CE21</w:t>
      </w:r>
      <w:r w:rsidRPr="00D7567C">
        <w:rPr>
          <w:lang w:val="en-US"/>
        </w:rPr>
        <w:t>],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3"/>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5704C294"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4"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9"/>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4"/>
    </w:p>
    <w:p w14:paraId="5D28AC4A" w14:textId="1F214100" w:rsidR="002057AD" w:rsidRPr="003D662E" w:rsidRDefault="002057AD" w:rsidP="007245E8">
      <w:pPr>
        <w:pStyle w:val="ListParagraph"/>
        <w:numPr>
          <w:ilvl w:val="0"/>
          <w:numId w:val="13"/>
        </w:numPr>
        <w:ind w:left="851" w:hanging="425"/>
        <w:jc w:val="both"/>
        <w:rPr>
          <w:lang w:val="en-US"/>
        </w:rPr>
      </w:pPr>
      <w:bookmarkStart w:id="195"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5"/>
    </w:p>
    <w:p w14:paraId="4C80C72F" w14:textId="508DA347" w:rsidR="002057AD" w:rsidRPr="003D662E" w:rsidRDefault="002057AD" w:rsidP="007245E8">
      <w:pPr>
        <w:pStyle w:val="ListParagraph"/>
        <w:numPr>
          <w:ilvl w:val="0"/>
          <w:numId w:val="13"/>
        </w:numPr>
        <w:ind w:left="851" w:hanging="425"/>
        <w:jc w:val="both"/>
        <w:rPr>
          <w:lang w:val="en-US"/>
        </w:rPr>
      </w:pPr>
      <w:bookmarkStart w:id="196"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6"/>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w:t>
      </w:r>
      <w:r w:rsidR="00595123">
        <w:rPr>
          <w:rFonts w:ascii="Consolas" w:hAnsi="Consolas"/>
          <w:lang w:val="en-US"/>
        </w:rPr>
        <w:t>easy</w:t>
      </w:r>
      <w:r w:rsidR="009B40CC" w:rsidRPr="003D662E">
        <w:rPr>
          <w:lang w:val="en-US"/>
        </w:rPr>
        <w:t>.</w:t>
      </w:r>
    </w:p>
    <w:p w14:paraId="1ED85C74" w14:textId="48583009" w:rsidR="00901995" w:rsidRPr="003D662E" w:rsidRDefault="00901995" w:rsidP="007245E8">
      <w:pPr>
        <w:pStyle w:val="ListParagraph"/>
        <w:numPr>
          <w:ilvl w:val="0"/>
          <w:numId w:val="13"/>
        </w:numPr>
        <w:ind w:left="851" w:hanging="425"/>
        <w:jc w:val="both"/>
        <w:rPr>
          <w:lang w:val="en-US"/>
        </w:rPr>
      </w:pPr>
      <w:bookmarkStart w:id="197"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D5CB6">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ED5CB6">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ED5CB6">
        <w:rPr>
          <w:lang w:val="en-US"/>
        </w:rPr>
        <w:t>7.1</w:t>
      </w:r>
      <w:r w:rsidR="00B94E88" w:rsidRPr="003D662E">
        <w:rPr>
          <w:lang w:val="en-US"/>
        </w:rPr>
        <w:fldChar w:fldCharType="end"/>
      </w:r>
      <w:r w:rsidR="00B94E88" w:rsidRPr="003D662E">
        <w:rPr>
          <w:lang w:val="en-US"/>
        </w:rPr>
        <w:t>).</w:t>
      </w:r>
      <w:bookmarkEnd w:id="197"/>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198"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r w:rsidR="008E1FB7" w:rsidRPr="00214933">
        <w:rPr>
          <w:rFonts w:ascii="Consolas" w:hAnsi="Consolas"/>
          <w:lang w:val="en-US"/>
        </w:rPr>
        <w:t>platformDependencies</w:t>
      </w:r>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r w:rsidR="008E1FB7" w:rsidRPr="008E1FB7">
        <w:rPr>
          <w:rFonts w:ascii="Consolas" w:hAnsi="Consolas"/>
          <w:lang w:val="en-US"/>
        </w:rPr>
        <w:t>support.aas.basyx</w:t>
      </w:r>
      <w:r w:rsidR="008E1FB7">
        <w:rPr>
          <w:lang w:val="en-US"/>
        </w:rPr>
        <w:t xml:space="preserve"> or </w:t>
      </w:r>
      <w:r w:rsidR="008E1FB7" w:rsidRPr="008E1FB7">
        <w:rPr>
          <w:rFonts w:ascii="Consolas" w:hAnsi="Consolas"/>
          <w:lang w:val="en-US"/>
        </w:rPr>
        <w:t>transport.amqp</w:t>
      </w:r>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r w:rsidR="008E1FB7" w:rsidRPr="00214933">
        <w:rPr>
          <w:rFonts w:ascii="Consolas" w:hAnsi="Consolas"/>
          <w:lang w:val="en-US"/>
        </w:rPr>
        <w:t>platformDependencies</w:t>
      </w:r>
      <w:r w:rsidR="008E1FB7">
        <w:rPr>
          <w:rFonts w:ascii="Consolas" w:hAnsi="Consolas"/>
          <w:lang w:val="en-US"/>
        </w:rPr>
        <w:t>BOM</w:t>
      </w:r>
      <w:r w:rsidR="008E1FB7">
        <w:rPr>
          <w:lang w:val="en-US"/>
        </w:rPr>
        <w:t>)</w:t>
      </w:r>
      <w:r w:rsidR="008B565B">
        <w:rPr>
          <w:lang w:val="en-US"/>
        </w:rPr>
        <w:t xml:space="preserve">. </w:t>
      </w:r>
      <w:r w:rsidR="008E1FB7">
        <w:rPr>
          <w:lang w:val="en-US"/>
        </w:rPr>
        <w:t xml:space="preserve">In particular, </w:t>
      </w:r>
      <w:r w:rsidR="008E1FB7" w:rsidRPr="00214933">
        <w:rPr>
          <w:rFonts w:ascii="Consolas" w:hAnsi="Consolas"/>
          <w:lang w:val="en-US"/>
        </w:rPr>
        <w:t>platformDependencies</w:t>
      </w:r>
      <w:r w:rsidR="008E1FB7">
        <w:rPr>
          <w:rFonts w:ascii="Consolas" w:hAnsi="Consolas"/>
          <w:lang w:val="en-US"/>
        </w:rPr>
        <w:t>BOM</w:t>
      </w:r>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198"/>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w:t>
      </w:r>
      <w:r w:rsidR="008E1FB7">
        <w:rPr>
          <w:lang w:val="en-US"/>
        </w:rPr>
        <w:t xml:space="preserve">The common spring dependencies for platform implementation components/plugins are in </w:t>
      </w:r>
      <w:r w:rsidR="008E1FB7" w:rsidRPr="00214933">
        <w:rPr>
          <w:rFonts w:ascii="Consolas" w:hAnsi="Consolas" w:cs="Times New Roman"/>
          <w:lang w:val="en-US"/>
        </w:rPr>
        <w:t>platformDependenciesSpring</w:t>
      </w:r>
      <w:r w:rsidR="008E1FB7">
        <w:rPr>
          <w:lang w:val="en-US"/>
        </w:rPr>
        <w:t xml:space="preserve">, an extension of </w:t>
      </w:r>
      <w:r w:rsidR="008E1FB7" w:rsidRPr="00214933">
        <w:rPr>
          <w:rFonts w:ascii="Consolas" w:hAnsi="Consolas"/>
          <w:lang w:val="en-US"/>
        </w:rPr>
        <w:t>platformDependencies</w:t>
      </w:r>
      <w:r w:rsidR="008E1FB7">
        <w:rPr>
          <w:rFonts w:ascii="Consolas" w:hAnsi="Consolas"/>
          <w:lang w:val="en-US"/>
        </w:rPr>
        <w:t>BOM</w:t>
      </w:r>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9" w:name="_Ref69735835"/>
      <w:bookmarkStart w:id="200" w:name="_Toc215827893"/>
      <w:r w:rsidRPr="003D662E">
        <w:rPr>
          <w:lang w:val="en-US"/>
        </w:rPr>
        <w:lastRenderedPageBreak/>
        <w:t>A</w:t>
      </w:r>
      <w:r w:rsidR="006320E7" w:rsidRPr="003D662E">
        <w:rPr>
          <w:lang w:val="en-US"/>
        </w:rPr>
        <w:t>sset Administration Shells</w:t>
      </w:r>
      <w:bookmarkEnd w:id="199"/>
      <w:bookmarkEnd w:id="200"/>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14C37BCD" w:rsidR="005E022A" w:rsidRDefault="00FF2B8F" w:rsidP="007245E8">
      <w:pPr>
        <w:pStyle w:val="ListParagraph"/>
        <w:numPr>
          <w:ilvl w:val="0"/>
          <w:numId w:val="54"/>
        </w:numPr>
        <w:jc w:val="both"/>
        <w:rPr>
          <w:lang w:val="en-US"/>
        </w:rPr>
      </w:pPr>
      <w:r>
        <w:rPr>
          <w:lang w:val="en-US"/>
        </w:rPr>
        <w:t xml:space="preserve">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w:t>
      </w:r>
      <w:r w:rsidR="00872649">
        <w:rPr>
          <w:lang w:val="en-US"/>
        </w:rPr>
        <w:t>IDTA 02003-1-2</w:t>
      </w:r>
      <w:r w:rsidR="002642F2">
        <w:rPr>
          <w:lang w:val="en-US"/>
        </w:rPr>
        <w:t>]</w:t>
      </w:r>
    </w:p>
    <w:p w14:paraId="6ECAA032" w14:textId="51F4B931" w:rsidR="005E022A" w:rsidRPr="005E022A" w:rsidRDefault="005E022A" w:rsidP="007245E8">
      <w:pPr>
        <w:pStyle w:val="ListParagraph"/>
        <w:numPr>
          <w:ilvl w:val="0"/>
          <w:numId w:val="54"/>
        </w:numPr>
        <w:jc w:val="both"/>
        <w:rPr>
          <w:lang w:val="en-US"/>
        </w:rPr>
      </w:pPr>
      <w:r w:rsidRPr="005E022A">
        <w:rPr>
          <w:lang w:val="en-US"/>
        </w:rPr>
        <w:t>Handover Documentation</w:t>
      </w:r>
      <w:r w:rsidR="002642F2">
        <w:rPr>
          <w:lang w:val="en-US"/>
        </w:rPr>
        <w:t xml:space="preserve"> [</w:t>
      </w:r>
      <w:r w:rsidR="00872649" w:rsidRPr="005E022A">
        <w:rPr>
          <w:lang w:val="en-US"/>
        </w:rPr>
        <w:t>IDTA 02004-1-2</w:t>
      </w:r>
      <w:r w:rsidR="002642F2">
        <w:rPr>
          <w:lang w:val="en-US"/>
        </w:rPr>
        <w:t>]</w:t>
      </w:r>
    </w:p>
    <w:p w14:paraId="6E7094D9" w14:textId="59CABE55" w:rsidR="005E022A" w:rsidRPr="005E022A" w:rsidRDefault="005E022A" w:rsidP="007245E8">
      <w:pPr>
        <w:pStyle w:val="ListParagraph"/>
        <w:numPr>
          <w:ilvl w:val="0"/>
          <w:numId w:val="54"/>
        </w:numPr>
        <w:jc w:val="both"/>
        <w:rPr>
          <w:lang w:val="en-US"/>
        </w:rPr>
      </w:pPr>
      <w:r w:rsidRPr="005E022A">
        <w:rPr>
          <w:lang w:val="en-US"/>
        </w:rPr>
        <w:t>Hierarchical Structures enabling Bills of Material</w:t>
      </w:r>
      <w:r w:rsidR="002642F2">
        <w:rPr>
          <w:lang w:val="en-US"/>
        </w:rPr>
        <w:t xml:space="preserve"> [</w:t>
      </w:r>
      <w:r w:rsidR="00872649" w:rsidRPr="005E022A">
        <w:rPr>
          <w:lang w:val="en-US"/>
        </w:rPr>
        <w:t>IDTA 02011-1-0</w:t>
      </w:r>
      <w:r w:rsidR="002642F2">
        <w:rPr>
          <w:lang w:val="en-US"/>
        </w:rPr>
        <w:t>]</w:t>
      </w:r>
    </w:p>
    <w:p w14:paraId="63F9E4BE" w14:textId="674BDC64" w:rsidR="00496A2A" w:rsidRPr="000133D3" w:rsidRDefault="00496A2A" w:rsidP="007245E8">
      <w:pPr>
        <w:pStyle w:val="ListParagraph"/>
        <w:numPr>
          <w:ilvl w:val="0"/>
          <w:numId w:val="54"/>
        </w:numPr>
        <w:jc w:val="both"/>
        <w:rPr>
          <w:lang w:val="en-GB"/>
        </w:rPr>
      </w:pPr>
      <w:r>
        <w:rPr>
          <w:lang w:val="en-GB"/>
        </w:rPr>
        <w:t xml:space="preserve">Product Carbon Footprint </w:t>
      </w:r>
      <w:r>
        <w:rPr>
          <w:lang w:val="en-US"/>
        </w:rPr>
        <w:t>[</w:t>
      </w:r>
      <w:r w:rsidR="00872649" w:rsidRPr="005E022A">
        <w:rPr>
          <w:lang w:val="en-US"/>
        </w:rPr>
        <w:t>IDTA 2023-01-24</w:t>
      </w:r>
      <w:r>
        <w:rPr>
          <w:lang w:val="en-US"/>
        </w:rPr>
        <w:t>]</w:t>
      </w:r>
    </w:p>
    <w:p w14:paraId="4ADDD9FB" w14:textId="7D740760" w:rsidR="005E022A" w:rsidRDefault="005E022A" w:rsidP="007245E8">
      <w:pPr>
        <w:pStyle w:val="ListParagraph"/>
        <w:numPr>
          <w:ilvl w:val="0"/>
          <w:numId w:val="54"/>
        </w:numPr>
        <w:jc w:val="both"/>
        <w:rPr>
          <w:lang w:val="en-US"/>
        </w:rPr>
      </w:pPr>
      <w:r w:rsidRPr="005E022A">
        <w:rPr>
          <w:lang w:val="en-US"/>
        </w:rPr>
        <w:t>Time Series Data</w:t>
      </w:r>
      <w:r w:rsidR="002642F2">
        <w:rPr>
          <w:lang w:val="en-US"/>
        </w:rPr>
        <w:t xml:space="preserve"> [</w:t>
      </w:r>
      <w:r w:rsidR="00872649" w:rsidRPr="005E022A">
        <w:rPr>
          <w:lang w:val="en-US"/>
        </w:rPr>
        <w:t>IDTA 02008-1-1</w:t>
      </w:r>
      <w:r w:rsidR="00667C9B">
        <w:rPr>
          <w:lang w:val="en-US"/>
        </w:rPr>
        <w:t>]</w:t>
      </w:r>
    </w:p>
    <w:p w14:paraId="15F4E7AF" w14:textId="6F7136F7" w:rsidR="000133D3" w:rsidRDefault="000133D3" w:rsidP="007245E8">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1BAB4EA6" w14:textId="53344205" w:rsidR="000133D3" w:rsidRDefault="000133D3" w:rsidP="007245E8">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117891EB" w14:textId="1A08DB2E"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ED5CB6" w:rsidRPr="003D662E">
        <w:rPr>
          <w:lang w:val="en-US"/>
        </w:rPr>
        <w:t xml:space="preserve">Figure </w:t>
      </w:r>
      <w:r w:rsidR="00ED5CB6">
        <w:rPr>
          <w:noProof/>
          <w:lang w:val="en-US"/>
        </w:rPr>
        <w:t>43</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ED5CB6">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3C0E6F76"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ED5CB6">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w:t>
      </w:r>
      <w:r w:rsidR="001C3069" w:rsidRPr="003D662E">
        <w:rPr>
          <w:lang w:val="en-US"/>
        </w:rPr>
        <w:lastRenderedPageBreak/>
        <w:t>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79DECB2E" w:rsidR="00DA338D" w:rsidRPr="003D662E" w:rsidRDefault="00DA338D" w:rsidP="0006519A">
      <w:pPr>
        <w:pStyle w:val="Caption"/>
        <w:ind w:left="766"/>
        <w:jc w:val="center"/>
        <w:rPr>
          <w:lang w:val="en-US"/>
        </w:rPr>
      </w:pPr>
      <w:bookmarkStart w:id="201"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43</w:t>
      </w:r>
      <w:r w:rsidRPr="003D662E">
        <w:rPr>
          <w:noProof/>
        </w:rPr>
        <w:fldChar w:fldCharType="end"/>
      </w:r>
      <w:bookmarkEnd w:id="201"/>
      <w:r w:rsidRPr="003D662E">
        <w:rPr>
          <w:lang w:val="en-US"/>
        </w:rPr>
        <w:t>: AAS structure of the platform</w:t>
      </w:r>
      <w:r w:rsidR="00E12D54" w:rsidRPr="003D662E">
        <w:rPr>
          <w:lang w:val="en-US"/>
        </w:rPr>
        <w:t xml:space="preserve"> (preliminary, incomplete)</w:t>
      </w:r>
    </w:p>
    <w:p w14:paraId="524E7C76" w14:textId="63B4773C"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44</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43</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493260"/>
                    </a:xfrm>
                    <a:prstGeom prst="rect">
                      <a:avLst/>
                    </a:prstGeom>
                  </pic:spPr>
                </pic:pic>
              </a:graphicData>
            </a:graphic>
          </wp:inline>
        </w:drawing>
      </w:r>
    </w:p>
    <w:p w14:paraId="2E836A0F" w14:textId="7D5C6D44" w:rsidR="00444BD8" w:rsidRPr="003D662E" w:rsidRDefault="00444BD8" w:rsidP="00444BD8">
      <w:pPr>
        <w:pStyle w:val="Caption"/>
        <w:jc w:val="center"/>
        <w:rPr>
          <w:lang w:val="en-US"/>
        </w:rPr>
      </w:pPr>
      <w:bookmarkStart w:id="202"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44</w:t>
      </w:r>
      <w:r w:rsidRPr="003D662E">
        <w:fldChar w:fldCharType="end"/>
      </w:r>
      <w:bookmarkEnd w:id="202"/>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604E3354"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ED5CB6">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ED5CB6">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5196617F"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255D95">
        <w:rPr>
          <w:lang w:val="en-US"/>
        </w:rPr>
        <w:t>Cas21</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3" w:name="_Ref69735914"/>
      <w:bookmarkStart w:id="204" w:name="_Ref77163195"/>
      <w:bookmarkStart w:id="205" w:name="_Ref77173224"/>
      <w:bookmarkStart w:id="206" w:name="_Ref77216166"/>
      <w:bookmarkStart w:id="207" w:name="_Ref77593418"/>
      <w:bookmarkStart w:id="208" w:name="_Toc215827894"/>
      <w:r w:rsidRPr="003D662E">
        <w:rPr>
          <w:lang w:val="en-US"/>
        </w:rPr>
        <w:lastRenderedPageBreak/>
        <w:t>Platform Configuration</w:t>
      </w:r>
      <w:bookmarkEnd w:id="190"/>
      <w:bookmarkEnd w:id="203"/>
      <w:bookmarkEnd w:id="204"/>
      <w:bookmarkEnd w:id="205"/>
      <w:bookmarkEnd w:id="206"/>
      <w:bookmarkEnd w:id="207"/>
      <w:bookmarkEnd w:id="208"/>
    </w:p>
    <w:p w14:paraId="4F10AE1E" w14:textId="0981F99D"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ED5CB6">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ED5CB6">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ED5CB6">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ED5CB6">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D5CB6">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D5CB6">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ED5CB6">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ED5CB6">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ED5CB6">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ED5CB6">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ED5CB6">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4FBEEBDE"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E16354">
        <w:rPr>
          <w:lang w:val="en-US"/>
        </w:rPr>
        <w:t>IVML</w:t>
      </w:r>
      <w:r w:rsidR="00F05425" w:rsidRPr="003D662E">
        <w:rPr>
          <w:lang w:val="en-US"/>
        </w:rPr>
        <w:t>] as realized by the EASy-Producer toolset [</w:t>
      </w:r>
      <w:r w:rsidR="00226B2B">
        <w:rPr>
          <w:lang w:val="en-US"/>
        </w:rPr>
        <w:t>SE15</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1858A5CD"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E16354">
        <w:rPr>
          <w:lang w:val="en-US"/>
        </w:rPr>
        <w:t>VIL</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2D901A33"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287A00">
        <w:rPr>
          <w:lang w:val="en-US"/>
        </w:rPr>
        <w:t>Eic16</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BCF7A5E"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ED5CB6">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1D0DF37A"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ED5CB6" w:rsidRPr="003D662E">
        <w:rPr>
          <w:lang w:val="en-US"/>
        </w:rPr>
        <w:t xml:space="preserve">Figure </w:t>
      </w:r>
      <w:r w:rsidR="00ED5CB6">
        <w:rPr>
          <w:noProof/>
          <w:lang w:val="en-US"/>
        </w:rPr>
        <w:t>45</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10"/>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0AA9B0AE" w:rsidR="007D5FC0" w:rsidRPr="003D662E" w:rsidRDefault="007D5FC0" w:rsidP="007D5FC0">
      <w:pPr>
        <w:pStyle w:val="Caption"/>
        <w:jc w:val="center"/>
        <w:rPr>
          <w:lang w:val="en-US"/>
        </w:rPr>
      </w:pPr>
      <w:bookmarkStart w:id="209"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45</w:t>
      </w:r>
      <w:r w:rsidRPr="003D662E">
        <w:fldChar w:fldCharType="end"/>
      </w:r>
      <w:bookmarkEnd w:id="209"/>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93C9FF1"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D5CB6">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ED5CB6">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8064C66"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ED5CB6">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73D43B66" w:rsidR="00857167" w:rsidRPr="003D662E" w:rsidRDefault="00857167" w:rsidP="00857167">
      <w:pPr>
        <w:pStyle w:val="Caption"/>
        <w:jc w:val="center"/>
        <w:rPr>
          <w:lang w:val="en-DE"/>
        </w:rPr>
      </w:pPr>
      <w:bookmarkStart w:id="210"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46</w:t>
      </w:r>
      <w:r w:rsidRPr="003D662E">
        <w:fldChar w:fldCharType="end"/>
      </w:r>
      <w:bookmarkEnd w:id="210"/>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7B1D9C70"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46</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11"/>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4F8176A" w:rsidR="00611C3D" w:rsidRPr="003D662E" w:rsidRDefault="00611C3D" w:rsidP="00611C3D">
      <w:pPr>
        <w:pStyle w:val="Caption"/>
        <w:jc w:val="center"/>
        <w:rPr>
          <w:lang w:val="en-US"/>
        </w:rPr>
      </w:pPr>
      <w:bookmarkStart w:id="211"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47</w:t>
      </w:r>
      <w:r w:rsidRPr="003D662E">
        <w:fldChar w:fldCharType="end"/>
      </w:r>
      <w:bookmarkEnd w:id="211"/>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3E26C0F6"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47</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549A93C3" w:rsidR="00C91CBB" w:rsidRPr="003D662E" w:rsidRDefault="00C91CBB" w:rsidP="00C91CBB">
      <w:pPr>
        <w:pStyle w:val="Caption"/>
        <w:jc w:val="center"/>
        <w:rPr>
          <w:lang w:val="en-US"/>
        </w:rPr>
      </w:pPr>
      <w:bookmarkStart w:id="212"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48</w:t>
      </w:r>
      <w:r w:rsidRPr="003D662E">
        <w:fldChar w:fldCharType="end"/>
      </w:r>
      <w:bookmarkEnd w:id="212"/>
      <w:r w:rsidRPr="003D662E">
        <w:rPr>
          <w:lang w:val="en-US"/>
        </w:rPr>
        <w:t>: Final part of the simple platform configuration.</w:t>
      </w:r>
    </w:p>
    <w:p w14:paraId="0B2CC62F" w14:textId="08B361C9"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48</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ED5CB6" w:rsidRPr="003D662E">
        <w:rPr>
          <w:lang w:val="en-US"/>
        </w:rPr>
        <w:t xml:space="preserve">Figure </w:t>
      </w:r>
      <w:r w:rsidR="00ED5CB6">
        <w:rPr>
          <w:noProof/>
          <w:lang w:val="en-US"/>
        </w:rPr>
        <w:t>48</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48B664A4"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ED5CB6">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3" w:name="_Ref88386145"/>
      <w:bookmarkStart w:id="214" w:name="_Ref116468894"/>
      <w:bookmarkStart w:id="215" w:name="_Toc215827895"/>
      <w:r w:rsidRPr="003D662E">
        <w:rPr>
          <w:lang w:val="en-US"/>
        </w:rPr>
        <w:t>Modeling</w:t>
      </w:r>
      <w:r w:rsidR="00112ED7" w:rsidRPr="003D662E">
        <w:rPr>
          <w:lang w:val="en-US"/>
        </w:rPr>
        <w:t xml:space="preserve"> </w:t>
      </w:r>
      <w:bookmarkEnd w:id="213"/>
      <w:r w:rsidR="00413890" w:rsidRPr="003D662E">
        <w:rPr>
          <w:lang w:val="en-US"/>
        </w:rPr>
        <w:t>Patterns</w:t>
      </w:r>
      <w:bookmarkEnd w:id="214"/>
      <w:bookmarkEnd w:id="215"/>
    </w:p>
    <w:p w14:paraId="36F9A3C4" w14:textId="5C132FF7"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45</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2F24207B" w:rsidR="00E5519D" w:rsidRPr="003D662E" w:rsidRDefault="00C072A1" w:rsidP="00C072A1">
      <w:pPr>
        <w:pStyle w:val="Caption"/>
        <w:jc w:val="center"/>
        <w:rPr>
          <w:lang w:val="en-US"/>
        </w:rPr>
      </w:pPr>
      <w:bookmarkStart w:id="216"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49</w:t>
      </w:r>
      <w:r w:rsidRPr="003D662E">
        <w:fldChar w:fldCharType="end"/>
      </w:r>
      <w:bookmarkEnd w:id="216"/>
      <w:r w:rsidRPr="003D662E">
        <w:rPr>
          <w:lang w:val="en-US"/>
        </w:rPr>
        <w:t>: IVML model pattern for simple alternatives without detailing properties.</w:t>
      </w:r>
    </w:p>
    <w:p w14:paraId="019AF21D" w14:textId="4E41D324"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49</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ED5CB6" w:rsidRPr="003D662E">
        <w:rPr>
          <w:lang w:val="en-US"/>
        </w:rPr>
        <w:t xml:space="preserve">Figure </w:t>
      </w:r>
      <w:r w:rsidR="00ED5CB6">
        <w:rPr>
          <w:noProof/>
          <w:lang w:val="en-US"/>
        </w:rPr>
        <w:t>49</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031D879" w:rsidR="00C072A1" w:rsidRPr="003D662E" w:rsidRDefault="00C072A1" w:rsidP="006811B3">
      <w:pPr>
        <w:pStyle w:val="Caption"/>
        <w:jc w:val="center"/>
        <w:rPr>
          <w:lang w:val="en-US"/>
        </w:rPr>
      </w:pPr>
      <w:bookmarkStart w:id="217"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50</w:t>
      </w:r>
      <w:r w:rsidRPr="003D662E">
        <w:fldChar w:fldCharType="end"/>
      </w:r>
      <w:bookmarkEnd w:id="217"/>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4FF00752"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ED5CB6" w:rsidRPr="003D662E">
        <w:rPr>
          <w:lang w:val="en-US"/>
        </w:rPr>
        <w:t xml:space="preserve">Figure </w:t>
      </w:r>
      <w:r w:rsidR="00ED5CB6">
        <w:rPr>
          <w:noProof/>
          <w:lang w:val="en-US"/>
        </w:rPr>
        <w:t>50</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0F7F4CA9"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821E85">
        <w:rPr>
          <w:lang w:val="en-GB"/>
        </w:rPr>
        <w:t>SSE21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E16354">
        <w:rPr>
          <w:lang w:val="en-US"/>
        </w:rPr>
        <w:t>EQS+16</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D2380F7" w:rsidR="00B37CE4" w:rsidRPr="003D662E" w:rsidRDefault="00B37CE4" w:rsidP="00B37CE4">
      <w:pPr>
        <w:pStyle w:val="Caption"/>
        <w:jc w:val="center"/>
        <w:rPr>
          <w:lang w:val="en-US"/>
        </w:rPr>
      </w:pPr>
      <w:bookmarkStart w:id="218"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51</w:t>
      </w:r>
      <w:r w:rsidRPr="003D662E">
        <w:fldChar w:fldCharType="end"/>
      </w:r>
      <w:bookmarkEnd w:id="218"/>
      <w:r w:rsidRPr="003D662E">
        <w:rPr>
          <w:lang w:val="en-US"/>
        </w:rPr>
        <w:t>: Model structure for openness and extensibility.</w:t>
      </w:r>
    </w:p>
    <w:p w14:paraId="7D2DAD81" w14:textId="07AEC450"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ED5CB6" w:rsidRPr="003D662E">
        <w:rPr>
          <w:lang w:val="en-US"/>
        </w:rPr>
        <w:t xml:space="preserve">Figure </w:t>
      </w:r>
      <w:r w:rsidR="00ED5CB6">
        <w:rPr>
          <w:noProof/>
          <w:lang w:val="en-US"/>
        </w:rPr>
        <w:t>51</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12"/>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35FBDA93" w:rsidR="00507BCA" w:rsidRPr="003D662E" w:rsidRDefault="00507BCA" w:rsidP="00507BCA">
      <w:pPr>
        <w:pStyle w:val="Caption"/>
        <w:jc w:val="center"/>
        <w:rPr>
          <w:lang w:val="en-US"/>
        </w:rPr>
      </w:pPr>
      <w:bookmarkStart w:id="219"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52</w:t>
      </w:r>
      <w:r w:rsidRPr="003D662E">
        <w:fldChar w:fldCharType="end"/>
      </w:r>
      <w:bookmarkEnd w:id="219"/>
      <w:r w:rsidRPr="003D662E">
        <w:rPr>
          <w:lang w:val="en-US"/>
        </w:rPr>
        <w:t>: Meta-model concepts for defining services and alternatives.</w:t>
      </w:r>
    </w:p>
    <w:p w14:paraId="4DB511D9" w14:textId="50B2686F"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D5CB6" w:rsidRPr="003D662E">
        <w:rPr>
          <w:lang w:val="en-US"/>
        </w:rPr>
        <w:t xml:space="preserve">Figure </w:t>
      </w:r>
      <w:r w:rsidR="00ED5CB6">
        <w:rPr>
          <w:noProof/>
          <w:lang w:val="en-US"/>
        </w:rPr>
        <w:t>52</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F0396C4"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ED5CB6" w:rsidRPr="003D662E">
        <w:rPr>
          <w:lang w:val="en-US"/>
        </w:rPr>
        <w:t xml:space="preserve">Figure </w:t>
      </w:r>
      <w:r w:rsidR="00ED5CB6">
        <w:rPr>
          <w:noProof/>
          <w:lang w:val="en-US"/>
        </w:rPr>
        <w:t>52</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588D1A20"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ED5CB6" w:rsidRPr="003D662E">
        <w:rPr>
          <w:lang w:val="en-GB"/>
        </w:rPr>
        <w:t xml:space="preserve">Figure </w:t>
      </w:r>
      <w:r w:rsidR="00ED5CB6">
        <w:rPr>
          <w:noProof/>
          <w:lang w:val="en-GB"/>
        </w:rPr>
        <w:t>53</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ED5CB6">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ED5CB6">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5029418B" w:rsidR="001D3933" w:rsidRPr="003D662E" w:rsidRDefault="001D3933" w:rsidP="001D3933">
      <w:pPr>
        <w:pStyle w:val="Caption"/>
        <w:jc w:val="center"/>
        <w:rPr>
          <w:lang w:val="en-GB"/>
        </w:rPr>
      </w:pPr>
      <w:bookmarkStart w:id="220"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D5CB6">
        <w:rPr>
          <w:noProof/>
          <w:lang w:val="en-GB"/>
        </w:rPr>
        <w:t>53</w:t>
      </w:r>
      <w:r w:rsidRPr="003D662E">
        <w:fldChar w:fldCharType="end"/>
      </w:r>
      <w:bookmarkEnd w:id="220"/>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626C38E"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ED5CB6" w:rsidRPr="003D662E">
        <w:rPr>
          <w:lang w:val="en-US"/>
        </w:rPr>
        <w:t xml:space="preserve">Figure </w:t>
      </w:r>
      <w:r w:rsidR="00ED5CB6">
        <w:rPr>
          <w:noProof/>
          <w:lang w:val="en-US"/>
        </w:rPr>
        <w:t>52</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7B723A57"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ED5CB6" w:rsidRPr="003D662E">
        <w:rPr>
          <w:lang w:val="en-US"/>
        </w:rPr>
        <w:t xml:space="preserve">Figure </w:t>
      </w:r>
      <w:r w:rsidR="00ED5CB6">
        <w:rPr>
          <w:noProof/>
          <w:lang w:val="en-US"/>
        </w:rPr>
        <w:t>52</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11B64ED2"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52</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ED5CB6" w:rsidRPr="003D662E">
        <w:rPr>
          <w:lang w:val="en-US"/>
        </w:rPr>
        <w:t xml:space="preserve">Figure </w:t>
      </w:r>
      <w:r w:rsidR="00ED5CB6">
        <w:rPr>
          <w:noProof/>
          <w:lang w:val="en-US"/>
        </w:rPr>
        <w:t>52</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ED5CB6" w:rsidRPr="003D662E">
        <w:rPr>
          <w:lang w:val="en-US"/>
        </w:rPr>
        <w:t xml:space="preserve">Figure </w:t>
      </w:r>
      <w:r w:rsidR="00ED5CB6">
        <w:rPr>
          <w:noProof/>
          <w:lang w:val="en-US"/>
        </w:rPr>
        <w:t>52</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18B199F6"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ED5CB6">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ED5CB6">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6835EF7C"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E16354">
        <w:rPr>
          <w:lang w:val="en-US"/>
        </w:rPr>
        <w:t>EQS+16</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77B861ED" w:rsidR="005705D6" w:rsidRPr="003D662E" w:rsidRDefault="00991409" w:rsidP="00991409">
      <w:pPr>
        <w:pStyle w:val="Caption"/>
        <w:jc w:val="center"/>
        <w:rPr>
          <w:lang w:val="en-US"/>
        </w:rPr>
      </w:pPr>
      <w:bookmarkStart w:id="221"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54</w:t>
      </w:r>
      <w:r w:rsidRPr="003D662E">
        <w:fldChar w:fldCharType="end"/>
      </w:r>
      <w:bookmarkEnd w:id="221"/>
      <w:r w:rsidRPr="003D662E">
        <w:rPr>
          <w:lang w:val="en-US"/>
        </w:rPr>
        <w:t>: Instance view on a platform application.</w:t>
      </w:r>
    </w:p>
    <w:p w14:paraId="3F2919A1" w14:textId="764ED2A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54</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ED5CB6" w:rsidRPr="003D662E">
        <w:rPr>
          <w:lang w:val="en-US"/>
        </w:rPr>
        <w:t xml:space="preserve">Figure </w:t>
      </w:r>
      <w:r w:rsidR="00ED5CB6">
        <w:rPr>
          <w:noProof/>
          <w:lang w:val="en-US"/>
        </w:rPr>
        <w:t>54</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B8CB9B3" w:rsidR="0007222B" w:rsidRPr="003D662E" w:rsidRDefault="0007222B" w:rsidP="0007222B">
      <w:pPr>
        <w:pStyle w:val="Caption"/>
        <w:jc w:val="center"/>
        <w:rPr>
          <w:lang w:val="en-US"/>
        </w:rPr>
      </w:pPr>
      <w:bookmarkStart w:id="222"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55</w:t>
      </w:r>
      <w:r w:rsidRPr="003D662E">
        <w:fldChar w:fldCharType="end"/>
      </w:r>
      <w:bookmarkEnd w:id="222"/>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3" w:name="_Ref116469092"/>
      <w:bookmarkStart w:id="224" w:name="_Ref88386200"/>
      <w:bookmarkStart w:id="225" w:name="_Ref102576465"/>
      <w:bookmarkStart w:id="226" w:name="_Toc215827896"/>
      <w:r w:rsidRPr="003D662E">
        <w:rPr>
          <w:lang w:val="en-US"/>
        </w:rPr>
        <w:t>Configuration Model Structure</w:t>
      </w:r>
      <w:bookmarkEnd w:id="223"/>
      <w:bookmarkEnd w:id="226"/>
    </w:p>
    <w:p w14:paraId="6D3B3F97" w14:textId="705A5250"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ED5CB6" w:rsidRPr="003D662E">
        <w:rPr>
          <w:lang w:val="en-US"/>
        </w:rPr>
        <w:t xml:space="preserve">Figure </w:t>
      </w:r>
      <w:r w:rsidR="00ED5CB6">
        <w:rPr>
          <w:noProof/>
          <w:lang w:val="en-US"/>
        </w:rPr>
        <w:t>55</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7" w:name="_Hlk116468215"/>
      <w:r w:rsidR="007571EA" w:rsidRPr="003D662E">
        <w:rPr>
          <w:rFonts w:ascii="Consolas" w:hAnsi="Consolas"/>
          <w:lang w:val="en-US"/>
        </w:rPr>
        <w:t>MetaConcepts</w:t>
      </w:r>
      <w:bookmarkEnd w:id="227"/>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ED5CB6">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6B873032"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ED5CB6" w:rsidRPr="003D662E">
        <w:rPr>
          <w:lang w:val="en-US"/>
        </w:rPr>
        <w:t xml:space="preserve">Figure </w:t>
      </w:r>
      <w:r w:rsidR="00ED5CB6">
        <w:rPr>
          <w:noProof/>
          <w:lang w:val="en-US"/>
        </w:rPr>
        <w:t>54</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13E6D428"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56</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13"/>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8" w:name="_Ref116976276"/>
      <w:bookmarkStart w:id="229" w:name="_Ref116469139"/>
      <w:bookmarkStart w:id="230" w:name="_Toc215827897"/>
      <w:r w:rsidRPr="003D662E">
        <w:rPr>
          <w:lang w:val="en-US"/>
        </w:rPr>
        <w:t>Support for Standardized Connectors/Protocols</w:t>
      </w:r>
      <w:bookmarkEnd w:id="228"/>
      <w:bookmarkEnd w:id="230"/>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5C127AA3"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E16354">
        <w:rPr>
          <w:lang w:val="en-US"/>
        </w:rPr>
        <w:t>IVML</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4F37CA" w:rsidRPr="004F37CA">
        <w:rPr>
          <w:lang w:val="en-GB"/>
        </w:rPr>
        <w:t>Cep23</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55AFD37A"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14"/>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4F37CA" w:rsidRPr="004F37CA">
        <w:rPr>
          <w:lang w:val="en-GB"/>
        </w:rPr>
        <w:t>Cep23</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1" w:name="_Ref143412808"/>
      <w:bookmarkStart w:id="232" w:name="_Ref120789183"/>
      <w:bookmarkStart w:id="233" w:name="_Toc215827898"/>
      <w:r>
        <w:rPr>
          <w:lang w:val="en-US"/>
        </w:rPr>
        <w:t>Selected Configuration Elements</w:t>
      </w:r>
      <w:bookmarkEnd w:id="231"/>
      <w:bookmarkEnd w:id="233"/>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5"/>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4" w:name="_Toc21582789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34"/>
    </w:p>
    <w:p w14:paraId="4BDB0BA4" w14:textId="14FD6050"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E16354">
        <w:rPr>
          <w:lang w:val="en-US"/>
        </w:rPr>
        <w:t>VIL</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628EBFD8"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57</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24BD33E8"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57</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6BD2CC6B"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ED5CB6" w:rsidRPr="003D662E">
        <w:rPr>
          <w:lang w:val="en-US"/>
        </w:rPr>
        <w:t xml:space="preserve">Figure </w:t>
      </w:r>
      <w:r w:rsidR="00ED5CB6">
        <w:rPr>
          <w:noProof/>
          <w:lang w:val="en-US"/>
        </w:rPr>
        <w:t>57</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CEE4B3E"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6"/>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ED5CB6">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49DD416B"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5"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ED5CB6" w:rsidRPr="003D662E">
        <w:rPr>
          <w:lang w:val="en-US"/>
        </w:rPr>
        <w:t xml:space="preserve">Figure </w:t>
      </w:r>
      <w:r w:rsidR="00ED5CB6">
        <w:rPr>
          <w:noProof/>
          <w:lang w:val="en-US"/>
        </w:rPr>
        <w:t>57</w:t>
      </w:r>
      <w:r w:rsidR="001C10C3" w:rsidRPr="003D662E">
        <w:rPr>
          <w:lang w:val="en-US"/>
        </w:rPr>
        <w:fldChar w:fldCharType="end"/>
      </w:r>
      <w:bookmarkEnd w:id="235"/>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5E31A055" w:rsidR="00E5519D" w:rsidRPr="003D662E" w:rsidRDefault="00507BCA" w:rsidP="00507BCA">
      <w:pPr>
        <w:pStyle w:val="Caption"/>
        <w:jc w:val="center"/>
        <w:rPr>
          <w:lang w:val="en-US"/>
        </w:rPr>
      </w:pPr>
      <w:bookmarkStart w:id="236"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57</w:t>
      </w:r>
      <w:r w:rsidRPr="003D662E">
        <w:fldChar w:fldCharType="end"/>
      </w:r>
      <w:bookmarkEnd w:id="236"/>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7"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38" w:name="_Ref120789406"/>
      <w:bookmarkStart w:id="239" w:name="_Ref101353228"/>
      <w:bookmarkStart w:id="240" w:name="_Toc215827900"/>
      <w:r w:rsidRPr="003D662E">
        <w:rPr>
          <w:lang w:val="en-US"/>
        </w:rPr>
        <w:t>Container Instantiation</w:t>
      </w:r>
      <w:bookmarkEnd w:id="238"/>
      <w:bookmarkEnd w:id="240"/>
    </w:p>
    <w:p w14:paraId="7A48F599" w14:textId="647EBD43"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287A00">
        <w:rPr>
          <w:lang w:val="en-GB"/>
        </w:rPr>
        <w:t>ESA+21</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17FC33B8"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287A00">
        <w:rPr>
          <w:lang w:val="en-US"/>
        </w:rPr>
        <w:t>EPR+22</w:t>
      </w:r>
      <w:r w:rsidR="00636EDF" w:rsidRPr="003D662E">
        <w:rPr>
          <w:lang w:val="en-US"/>
        </w:rPr>
        <w:t xml:space="preserve">, </w:t>
      </w:r>
      <w:r w:rsidR="00287A00">
        <w:rPr>
          <w:lang w:val="en-GB"/>
        </w:rPr>
        <w:t>EPN22</w:t>
      </w:r>
      <w:r w:rsidR="00636EDF" w:rsidRPr="003D662E">
        <w:rPr>
          <w:lang w:val="en-US"/>
        </w:rPr>
        <w:t>]</w:t>
      </w:r>
      <w:r w:rsidR="00EE4AB9" w:rsidRPr="003D662E">
        <w:rPr>
          <w:lang w:val="en-US"/>
        </w:rPr>
        <w:t>.</w:t>
      </w:r>
    </w:p>
    <w:p w14:paraId="0BE067E0" w14:textId="0A974489"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287A00">
        <w:rPr>
          <w:lang w:val="en-GB"/>
        </w:rPr>
        <w:t>ESA+21</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6AE2D430" w:rsidR="00476E51" w:rsidRPr="003D662E" w:rsidRDefault="00F06CBA" w:rsidP="00476E51">
      <w:pPr>
        <w:jc w:val="both"/>
        <w:rPr>
          <w:lang w:val="en-US"/>
        </w:rPr>
      </w:pPr>
      <w:r w:rsidRPr="003D662E">
        <w:rPr>
          <w:lang w:val="en-US"/>
        </w:rPr>
        <w:t>Currently, as discussed in more details in [</w:t>
      </w:r>
      <w:r w:rsidR="00821E85">
        <w:rPr>
          <w:rFonts w:ascii="DejaVuSans" w:hAnsi="DejaVuSans" w:cs="DejaVuSans"/>
          <w:lang w:val="en-DE"/>
        </w:rPr>
        <w:t>Sta22</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ED5CB6" w:rsidRPr="003D662E">
        <w:rPr>
          <w:lang w:val="en-GB"/>
        </w:rPr>
        <w:t xml:space="preserve">Figure </w:t>
      </w:r>
      <w:r w:rsidR="00ED5CB6">
        <w:rPr>
          <w:noProof/>
          <w:lang w:val="en-GB"/>
        </w:rPr>
        <w:t>58</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14FB8EFC" w:rsidR="00080E6F" w:rsidRPr="003D662E" w:rsidRDefault="00080E6F" w:rsidP="00EB40C0">
      <w:pPr>
        <w:pStyle w:val="Caption"/>
        <w:jc w:val="center"/>
        <w:rPr>
          <w:lang w:val="en-GB"/>
        </w:rPr>
      </w:pPr>
      <w:bookmarkStart w:id="241"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D5CB6">
        <w:rPr>
          <w:noProof/>
          <w:lang w:val="en-GB"/>
        </w:rPr>
        <w:t>58</w:t>
      </w:r>
      <w:r w:rsidRPr="003D662E">
        <w:fldChar w:fldCharType="end"/>
      </w:r>
      <w:bookmarkEnd w:id="241"/>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305FD54A"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7"/>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ED5CB6" w:rsidRPr="007D4360">
        <w:rPr>
          <w:lang w:val="en-GB"/>
        </w:rPr>
        <w:t xml:space="preserve">Figure </w:t>
      </w:r>
      <w:r w:rsidR="00ED5CB6">
        <w:rPr>
          <w:noProof/>
          <w:lang w:val="en-GB"/>
        </w:rPr>
        <w:t>59</w:t>
      </w:r>
      <w:r w:rsidR="00ED5CB6"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50566B9C" w:rsidR="00531E30" w:rsidRPr="007D4360" w:rsidRDefault="00531E30" w:rsidP="00531E30">
      <w:pPr>
        <w:pStyle w:val="Caption"/>
        <w:jc w:val="center"/>
        <w:rPr>
          <w:lang w:val="en-GB"/>
        </w:rPr>
      </w:pPr>
      <w:bookmarkStart w:id="242"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ED5CB6">
        <w:rPr>
          <w:noProof/>
          <w:lang w:val="en-GB"/>
        </w:rPr>
        <w:t>59</w:t>
      </w:r>
      <w:r w:rsidRPr="007D4360">
        <w:fldChar w:fldCharType="end"/>
      </w:r>
      <w:r w:rsidRPr="007D4360">
        <w:rPr>
          <w:lang w:val="en-GB"/>
        </w:rPr>
        <w:t>: Container base image creation</w:t>
      </w:r>
      <w:bookmarkEnd w:id="242"/>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047AEE3"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ED5CB6">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ED5CB6">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3" w:name="_Ref120789357"/>
      <w:bookmarkStart w:id="244" w:name="_Toc215827901"/>
      <w:r w:rsidRPr="003D662E">
        <w:rPr>
          <w:lang w:val="en-US"/>
        </w:rPr>
        <w:lastRenderedPageBreak/>
        <w:t>Example</w:t>
      </w:r>
      <w:r w:rsidR="00F41335" w:rsidRPr="003D662E">
        <w:rPr>
          <w:lang w:val="en-US"/>
        </w:rPr>
        <w:t xml:space="preserve"> Application</w:t>
      </w:r>
      <w:r w:rsidRPr="003D662E">
        <w:rPr>
          <w:lang w:val="en-US"/>
        </w:rPr>
        <w:t>s</w:t>
      </w:r>
      <w:bookmarkEnd w:id="239"/>
      <w:bookmarkEnd w:id="243"/>
      <w:bookmarkEnd w:id="244"/>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8"/>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335862D9"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ED5CB6">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3B20A50" w:rsidR="00A834B6" w:rsidRDefault="00A834B6" w:rsidP="00A834B6">
      <w:pPr>
        <w:pStyle w:val="Caption"/>
        <w:jc w:val="center"/>
        <w:rPr>
          <w:lang w:val="en-GB"/>
        </w:rPr>
      </w:pPr>
      <w:bookmarkStart w:id="245"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D5CB6">
        <w:rPr>
          <w:noProof/>
          <w:lang w:val="en-GB"/>
        </w:rPr>
        <w:t>60</w:t>
      </w:r>
      <w:r w:rsidRPr="003D662E">
        <w:fldChar w:fldCharType="end"/>
      </w:r>
      <w:bookmarkEnd w:id="245"/>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7399F4F4"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ED5CB6" w:rsidRPr="003D662E">
        <w:rPr>
          <w:lang w:val="en-GB"/>
        </w:rPr>
        <w:t xml:space="preserve">Figure </w:t>
      </w:r>
      <w:r w:rsidR="00ED5CB6">
        <w:rPr>
          <w:noProof/>
          <w:lang w:val="en-GB"/>
        </w:rPr>
        <w:t>60</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287A00">
        <w:rPr>
          <w:lang w:val="en-US"/>
        </w:rPr>
        <w:t>EPR+22</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438A748A"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ED5CB6" w:rsidRPr="007F5501">
        <w:rPr>
          <w:lang w:val="en-GB"/>
        </w:rPr>
        <w:t xml:space="preserve">Figure </w:t>
      </w:r>
      <w:r w:rsidR="00ED5CB6">
        <w:rPr>
          <w:noProof/>
          <w:lang w:val="en-GB"/>
        </w:rPr>
        <w:t>61</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72C8980C" w:rsidR="00DB6AFB" w:rsidRPr="007F5501" w:rsidRDefault="00DB6AFB" w:rsidP="00DB6AFB">
      <w:pPr>
        <w:pStyle w:val="Caption"/>
        <w:jc w:val="center"/>
        <w:rPr>
          <w:lang w:val="en-GB"/>
        </w:rPr>
      </w:pPr>
      <w:bookmarkStart w:id="246"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ED5CB6">
        <w:rPr>
          <w:noProof/>
          <w:lang w:val="en-GB"/>
        </w:rPr>
        <w:t>61</w:t>
      </w:r>
      <w:r>
        <w:fldChar w:fldCharType="end"/>
      </w:r>
      <w:bookmarkEnd w:id="246"/>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9"/>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7" w:name="_Ref101369004"/>
      <w:bookmarkStart w:id="248" w:name="_Toc215827902"/>
      <w:r w:rsidRPr="003D662E">
        <w:rPr>
          <w:lang w:val="en-US"/>
        </w:rPr>
        <w:t xml:space="preserve">Creating an </w:t>
      </w:r>
      <w:r w:rsidR="003736EF" w:rsidRPr="003D662E">
        <w:rPr>
          <w:lang w:val="en-US"/>
        </w:rPr>
        <w:t>A</w:t>
      </w:r>
      <w:r w:rsidRPr="003D662E">
        <w:rPr>
          <w:lang w:val="en-US"/>
        </w:rPr>
        <w:t>pplication</w:t>
      </w:r>
      <w:bookmarkEnd w:id="237"/>
      <w:bookmarkEnd w:id="247"/>
      <w:bookmarkEnd w:id="248"/>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70500217"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62</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ED5CB6" w:rsidRPr="003D662E">
        <w:rPr>
          <w:lang w:val="en-US"/>
        </w:rPr>
        <w:t xml:space="preserve">Figure </w:t>
      </w:r>
      <w:r w:rsidR="00ED5CB6">
        <w:rPr>
          <w:noProof/>
          <w:lang w:val="en-US"/>
        </w:rPr>
        <w:t>62</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ED5CB6">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20"/>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E78C587"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ED5CB6">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379E33DF"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ED5CB6">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ED5CB6">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0C9C9DD8" w:rsidR="00507BCA" w:rsidRPr="003D662E" w:rsidRDefault="00507BCA" w:rsidP="00507BCA">
      <w:pPr>
        <w:pStyle w:val="Caption"/>
        <w:jc w:val="center"/>
        <w:rPr>
          <w:lang w:val="en-US"/>
        </w:rPr>
      </w:pPr>
      <w:bookmarkStart w:id="249"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62</w:t>
      </w:r>
      <w:r w:rsidRPr="003D662E">
        <w:fldChar w:fldCharType="end"/>
      </w:r>
      <w:bookmarkEnd w:id="249"/>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50" w:name="_Ref110940416"/>
      <w:bookmarkStart w:id="251" w:name="_Toc215827903"/>
      <w:r w:rsidRPr="003D662E">
        <w:rPr>
          <w:lang w:val="en-US"/>
        </w:rPr>
        <w:t>Project Structures</w:t>
      </w:r>
      <w:bookmarkEnd w:id="250"/>
      <w:bookmarkEnd w:id="251"/>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20868D3"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62</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4EE3ADEF"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63</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21"/>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22"/>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175FD84" w:rsidR="0006191D" w:rsidRPr="003D662E" w:rsidRDefault="0006191D" w:rsidP="0006191D">
      <w:pPr>
        <w:pStyle w:val="Caption"/>
        <w:jc w:val="center"/>
        <w:rPr>
          <w:lang w:val="en-US"/>
        </w:rPr>
      </w:pPr>
      <w:bookmarkStart w:id="253"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64</w:t>
      </w:r>
      <w:r w:rsidRPr="003D662E">
        <w:fldChar w:fldCharType="end"/>
      </w:r>
      <w:bookmarkEnd w:id="253"/>
      <w:r w:rsidRPr="003D662E">
        <w:rPr>
          <w:lang w:val="en-US"/>
        </w:rPr>
        <w:t>: Detailed structure of the generated application interfaces.</w:t>
      </w:r>
    </w:p>
    <w:p w14:paraId="535B70B8" w14:textId="602C5FC6"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64</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1A43FC01" w:rsidR="0006191D" w:rsidRPr="003D662E" w:rsidRDefault="0006191D" w:rsidP="0006191D">
      <w:pPr>
        <w:pStyle w:val="Caption"/>
        <w:jc w:val="center"/>
        <w:rPr>
          <w:lang w:val="en-US"/>
        </w:rPr>
      </w:pPr>
      <w:bookmarkStart w:id="254"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65</w:t>
      </w:r>
      <w:r w:rsidRPr="003D662E">
        <w:fldChar w:fldCharType="end"/>
      </w:r>
      <w:bookmarkEnd w:id="254"/>
      <w:r w:rsidRPr="003D662E">
        <w:rPr>
          <w:lang w:val="en-US"/>
        </w:rPr>
        <w:t>: Detailed structure of the generated service integrations.</w:t>
      </w:r>
    </w:p>
    <w:p w14:paraId="29132970" w14:textId="2C974DFA"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23"/>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ED5CB6">
        <w:rPr>
          <w:lang w:val="en-US"/>
        </w:rPr>
        <w:t>3.5.2.1</w:t>
      </w:r>
      <w:r w:rsidRPr="003D662E">
        <w:rPr>
          <w:lang w:val="en-US"/>
        </w:rPr>
        <w:fldChar w:fldCharType="end"/>
      </w:r>
      <w:r w:rsidRPr="003D662E">
        <w:rPr>
          <w:lang w:val="en-US"/>
        </w:rPr>
        <w:t>.</w:t>
      </w:r>
    </w:p>
    <w:p w14:paraId="752A4F66" w14:textId="32DD52DB"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ED5CB6" w:rsidRPr="003D662E">
        <w:rPr>
          <w:lang w:val="en-US"/>
        </w:rPr>
        <w:t xml:space="preserve">Figure </w:t>
      </w:r>
      <w:r w:rsidR="00ED5CB6">
        <w:rPr>
          <w:noProof/>
          <w:lang w:val="en-US"/>
        </w:rPr>
        <w:t>66</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5" w:name="_Hlk113956115"/>
      <w:r w:rsidR="00876260" w:rsidRPr="003D662E">
        <w:rPr>
          <w:rFonts w:ascii="Consolas" w:hAnsi="Consolas"/>
          <w:lang w:val="en-US"/>
        </w:rPr>
        <w:t>src/test/resources</w:t>
      </w:r>
      <w:bookmarkEnd w:id="255"/>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84D00C9" w:rsidR="00312A84" w:rsidRPr="003D662E" w:rsidRDefault="00312A84" w:rsidP="00312A84">
      <w:pPr>
        <w:pStyle w:val="Caption"/>
        <w:jc w:val="center"/>
        <w:rPr>
          <w:lang w:val="en-US"/>
        </w:rPr>
      </w:pPr>
      <w:bookmarkStart w:id="256"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66</w:t>
      </w:r>
      <w:r w:rsidRPr="003D662E">
        <w:fldChar w:fldCharType="end"/>
      </w:r>
      <w:bookmarkEnd w:id="256"/>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7" w:name="_Ref111448857"/>
      <w:bookmarkStart w:id="258" w:name="_Toc215827904"/>
      <w:r w:rsidRPr="003D662E">
        <w:rPr>
          <w:lang w:val="en-US"/>
        </w:rPr>
        <w:t xml:space="preserve">Default Build </w:t>
      </w:r>
      <w:r w:rsidR="00FD00DF" w:rsidRPr="003D662E">
        <w:rPr>
          <w:lang w:val="en-US"/>
        </w:rPr>
        <w:t>Sequences</w:t>
      </w:r>
      <w:bookmarkEnd w:id="257"/>
      <w:bookmarkEnd w:id="258"/>
    </w:p>
    <w:p w14:paraId="72487AAF" w14:textId="1C1F925B"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ED5CB6">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ED5CB6">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2EB6B1AF"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ED5CB6">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08E72D51"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ED5CB6">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D5CB6">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ED5CB6">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5EEE2B83"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ED5CB6">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59" w:name="_Ref111448859"/>
      <w:bookmarkStart w:id="260" w:name="_Toc21582790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59"/>
      <w:bookmarkEnd w:id="260"/>
    </w:p>
    <w:p w14:paraId="35B8A070" w14:textId="5D7E93E4"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ED5CB6">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ED5CB6">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ED5CB6">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7E734883"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ED5CB6">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4"/>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B3DFAFD"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ED5CB6">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62E5A38"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ED5CB6">
        <w:rPr>
          <w:lang w:val="en-US"/>
        </w:rPr>
        <w:t>3.3.2.2</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DEAD9E1"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ED5CB6">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5"/>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61" w:name="_Toc76979386"/>
      <w:bookmarkStart w:id="262" w:name="_Toc76979438"/>
      <w:bookmarkStart w:id="263" w:name="_Toc76979489"/>
      <w:bookmarkStart w:id="264" w:name="_Toc76979541"/>
      <w:bookmarkStart w:id="265" w:name="_Toc76979387"/>
      <w:bookmarkStart w:id="266" w:name="_Toc76979439"/>
      <w:bookmarkStart w:id="267" w:name="_Toc76979490"/>
      <w:bookmarkStart w:id="268" w:name="_Toc76979542"/>
      <w:bookmarkStart w:id="269" w:name="_Ref57897831"/>
      <w:bookmarkStart w:id="270" w:name="_Toc215827906"/>
      <w:bookmarkEnd w:id="261"/>
      <w:bookmarkEnd w:id="262"/>
      <w:bookmarkEnd w:id="263"/>
      <w:bookmarkEnd w:id="264"/>
      <w:bookmarkEnd w:id="265"/>
      <w:bookmarkEnd w:id="266"/>
      <w:bookmarkEnd w:id="267"/>
      <w:bookmarkEnd w:id="268"/>
      <w:r w:rsidRPr="003D662E">
        <w:rPr>
          <w:lang w:val="en-US"/>
        </w:rPr>
        <w:lastRenderedPageBreak/>
        <w:t>Implementation</w:t>
      </w:r>
      <w:bookmarkEnd w:id="171"/>
      <w:bookmarkEnd w:id="269"/>
      <w:bookmarkEnd w:id="270"/>
    </w:p>
    <w:p w14:paraId="6DEDE8DC" w14:textId="2860DCF6"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ED5CB6">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ED5CB6">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ED5CB6">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ED5CB6">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ED5CB6">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ED5CB6">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ED5CB6">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33ADC921"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ED5CB6">
        <w:rPr>
          <w:vertAlign w:val="superscript"/>
          <w:lang w:val="en-US"/>
        </w:rPr>
        <w:t>21</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6"/>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71" w:name="_Ref58848073"/>
      <w:bookmarkStart w:id="272" w:name="_Ref57897646"/>
      <w:bookmarkStart w:id="273" w:name="_Toc215827907"/>
      <w:r w:rsidRPr="003D662E">
        <w:rPr>
          <w:lang w:val="en-US"/>
        </w:rPr>
        <w:t xml:space="preserve">Implementation </w:t>
      </w:r>
      <w:r w:rsidR="003321C9">
        <w:rPr>
          <w:lang w:val="en-US"/>
        </w:rPr>
        <w:t>D</w:t>
      </w:r>
      <w:r w:rsidRPr="003D662E">
        <w:rPr>
          <w:lang w:val="en-US"/>
        </w:rPr>
        <w:t>ecisions</w:t>
      </w:r>
      <w:bookmarkEnd w:id="271"/>
      <w:bookmarkEnd w:id="27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4" w:name="_Ref77754022"/>
      <w:r w:rsidR="008E6CAC" w:rsidRPr="003D662E">
        <w:rPr>
          <w:rStyle w:val="FootnoteReference"/>
          <w:lang w:val="en-US"/>
        </w:rPr>
        <w:footnoteReference w:id="127"/>
      </w:r>
      <w:bookmarkEnd w:id="274"/>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6DBF79A0"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ED5CB6">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75CB3299"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D5CB6">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ED5CB6">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7C912925"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ED5CB6">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1ECDF6D"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D5CB6">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8"/>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ED5CB6">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39B81941"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ED5CB6">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6183" cy="3474054"/>
                    </a:xfrm>
                    <a:prstGeom prst="rect">
                      <a:avLst/>
                    </a:prstGeom>
                  </pic:spPr>
                </pic:pic>
              </a:graphicData>
            </a:graphic>
          </wp:inline>
        </w:drawing>
      </w:r>
    </w:p>
    <w:p w14:paraId="6C946988" w14:textId="194801F6" w:rsidR="00B902EC" w:rsidRPr="003D662E" w:rsidRDefault="00B902EC" w:rsidP="00B902EC">
      <w:pPr>
        <w:pStyle w:val="Caption"/>
        <w:jc w:val="center"/>
        <w:rPr>
          <w:lang w:val="en-US"/>
        </w:rPr>
      </w:pPr>
      <w:bookmarkStart w:id="275"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67</w:t>
      </w:r>
      <w:r w:rsidRPr="003D662E">
        <w:fldChar w:fldCharType="end"/>
      </w:r>
      <w:bookmarkEnd w:id="275"/>
      <w:r w:rsidRPr="003D662E">
        <w:rPr>
          <w:lang w:val="en-US"/>
        </w:rPr>
        <w:t>: Structure of the component template “basicMaven” in the GitHub repository.</w:t>
      </w:r>
    </w:p>
    <w:p w14:paraId="587B3CDD" w14:textId="101C92FB"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ED5CB6" w:rsidRPr="003D662E">
        <w:rPr>
          <w:lang w:val="en-US"/>
        </w:rPr>
        <w:t xml:space="preserve">Figure </w:t>
      </w:r>
      <w:r w:rsidR="00ED5CB6">
        <w:rPr>
          <w:noProof/>
          <w:lang w:val="en-US"/>
        </w:rPr>
        <w:t>67</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9"/>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522467A0"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r w:rsidR="00B31FB9" w:rsidRPr="003D662E">
        <w:rPr>
          <w:rFonts w:ascii="Consolas" w:hAnsi="Consolas"/>
          <w:lang w:val="en-US"/>
        </w:rPr>
        <w:t>platformDependencies</w:t>
      </w:r>
      <w:r w:rsidR="00B31FB9">
        <w:rPr>
          <w:rFonts w:ascii="Consolas" w:hAnsi="Consolas"/>
          <w:lang w:val="en-US"/>
        </w:rPr>
        <w:t>BOM</w:t>
      </w:r>
      <w:r w:rsidR="00B31FB9">
        <w:rPr>
          <w:lang w:val="en-US"/>
        </w:rPr>
        <w:t xml:space="preserve"> or </w:t>
      </w:r>
      <w:r w:rsidR="00B31FB9" w:rsidRPr="003D662E">
        <w:rPr>
          <w:rFonts w:ascii="Consolas" w:hAnsi="Consolas"/>
          <w:lang w:val="en-US"/>
        </w:rPr>
        <w:t>platformDependencies</w:t>
      </w:r>
      <w:r w:rsidR="00B31FB9">
        <w:rPr>
          <w:rFonts w:ascii="Consolas" w:hAnsi="Consolas"/>
          <w:lang w:val="en-US"/>
        </w:rPr>
        <w:t>Spring</w:t>
      </w:r>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ED5CB6" w:rsidRPr="003D662E">
        <w:rPr>
          <w:lang w:val="en-US"/>
        </w:rPr>
        <w:t xml:space="preserve">Table </w:t>
      </w:r>
      <w:r w:rsidR="00ED5CB6">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6" w:name="_Ref77928370"/>
      <w:bookmarkStart w:id="277" w:name="_Toc215827908"/>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2"/>
      <w:bookmarkEnd w:id="276"/>
      <w:bookmarkEnd w:id="277"/>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30"/>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31"/>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32"/>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78" w:name="_Ref133572230"/>
      <w:bookmarkStart w:id="279" w:name="_Toc215827909"/>
      <w:r w:rsidRPr="003D662E">
        <w:rPr>
          <w:lang w:val="en-US"/>
        </w:rPr>
        <w:t xml:space="preserve">Compiling the </w:t>
      </w:r>
      <w:r w:rsidR="003321C9">
        <w:rPr>
          <w:lang w:val="en-US"/>
        </w:rPr>
        <w:t>P</w:t>
      </w:r>
      <w:r w:rsidRPr="003D662E">
        <w:rPr>
          <w:lang w:val="en-US"/>
        </w:rPr>
        <w:t>latform</w:t>
      </w:r>
      <w:bookmarkEnd w:id="278"/>
      <w:bookmarkEnd w:id="279"/>
    </w:p>
    <w:p w14:paraId="73251AF5" w14:textId="5EC39862"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ED5CB6" w:rsidRPr="003D662E">
        <w:rPr>
          <w:lang w:val="en-US"/>
        </w:rPr>
        <w:t xml:space="preserve">Figure </w:t>
      </w:r>
      <w:r w:rsidR="00ED5CB6">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0F82E664" w:rsidR="00365E2C" w:rsidRPr="003D662E" w:rsidRDefault="00365E2C" w:rsidP="00365E2C">
      <w:pPr>
        <w:pStyle w:val="Caption"/>
        <w:jc w:val="center"/>
        <w:rPr>
          <w:lang w:val="en-US"/>
        </w:rPr>
      </w:pPr>
      <w:bookmarkStart w:id="28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68</w:t>
      </w:r>
      <w:r w:rsidRPr="003D662E">
        <w:fldChar w:fldCharType="end"/>
      </w:r>
      <w:bookmarkEnd w:id="28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3916483A"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ED5CB6" w:rsidRPr="003D662E">
        <w:rPr>
          <w:lang w:val="en-US"/>
        </w:rPr>
        <w:t xml:space="preserve">Figure </w:t>
      </w:r>
      <w:r w:rsidR="00ED5CB6">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ED5CB6" w:rsidRPr="003D662E">
        <w:rPr>
          <w:lang w:val="en-US"/>
        </w:rPr>
        <w:t xml:space="preserve">Figure </w:t>
      </w:r>
      <w:r w:rsidR="00ED5CB6">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2C721A6E"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ED5CB6">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ED5CB6">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13F7FAAE" w:rsidR="00B7745A" w:rsidRPr="003D662E" w:rsidRDefault="0044351F" w:rsidP="0044351F">
      <w:pPr>
        <w:pStyle w:val="Caption"/>
        <w:jc w:val="center"/>
        <w:rPr>
          <w:lang w:val="en-US"/>
        </w:rPr>
      </w:pPr>
      <w:bookmarkStart w:id="281"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ED5CB6">
        <w:rPr>
          <w:noProof/>
          <w:lang w:val="en-US"/>
        </w:rPr>
        <w:t>69</w:t>
      </w:r>
      <w:r w:rsidRPr="003D662E">
        <w:fldChar w:fldCharType="end"/>
      </w:r>
      <w:bookmarkEnd w:id="281"/>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r w:rsidR="00E702BA" w:rsidRPr="003D662E">
        <w:rPr>
          <w:rFonts w:ascii="Consolas" w:hAnsi="Consolas"/>
          <w:lang w:val="en-US"/>
        </w:rPr>
        <w:t>support</w:t>
      </w:r>
      <w:r w:rsidR="00E702BA">
        <w:rPr>
          <w:rFonts w:ascii="Consolas" w:hAnsi="Consolas"/>
          <w:lang w:val="en-US"/>
        </w:rPr>
        <w:t xml:space="preserve">.boot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support and the AAS abstraction support.aas</w:t>
      </w:r>
      <w:r w:rsidR="00E702BA" w:rsidRPr="003D662E">
        <w:rPr>
          <w:lang w:val="en-US"/>
        </w:rPr>
        <w:t xml:space="preserve"> are the most basic components without further dependencies to the platform. As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and the default configuration technology plugin (</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595123" w:rsidRPr="00595123">
        <w:rPr>
          <w:lang w:val="en-US"/>
        </w:rPr>
        <w:t>c</w:t>
      </w:r>
      <w:r w:rsidR="00EB74DE" w:rsidRPr="00595123">
        <w:rPr>
          <w:rFonts w:ascii="Consolas" w:hAnsi="Consolas"/>
          <w:lang w:val="en-US"/>
        </w:rPr>
        <w:t>onfiguration.easy</w:t>
      </w:r>
      <w:r w:rsidR="00EB74DE" w:rsidRPr="00595123">
        <w:rPr>
          <w:rFonts w:cstheme="minorHAnsi"/>
          <w:lang w:val="en-US"/>
        </w:rPr>
        <w:t xml:space="preserve"> contains a sub-project for defining the implementations of test application services (</w:t>
      </w:r>
      <w:r w:rsidR="00EB74DE" w:rsidRPr="00595123">
        <w:rPr>
          <w:rFonts w:ascii="Consolas" w:hAnsi="Consolas"/>
          <w:lang w:val="en-US"/>
        </w:rPr>
        <w:t>test.configuration.configuration</w:t>
      </w:r>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549F1EA8"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ED5CB6">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2" w:name="_Ref57897652"/>
      <w:bookmarkStart w:id="283" w:name="_Toc215827910"/>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2"/>
      <w:bookmarkEnd w:id="283"/>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3"/>
      </w:r>
      <w:r w:rsidR="0020475E" w:rsidRPr="000C51B3">
        <w:rPr>
          <w:lang w:val="en-US"/>
        </w:rPr>
        <w:t>.</w:t>
      </w:r>
    </w:p>
    <w:p w14:paraId="12FD7556" w14:textId="4AAB0817" w:rsidR="00720260" w:rsidRPr="003D662E" w:rsidRDefault="00DC0D2F" w:rsidP="00720260">
      <w:pPr>
        <w:pStyle w:val="Heading2"/>
        <w:rPr>
          <w:lang w:val="en-US"/>
        </w:rPr>
      </w:pPr>
      <w:bookmarkStart w:id="284" w:name="_Ref133572362"/>
      <w:bookmarkStart w:id="285" w:name="_Ref137117178"/>
      <w:bookmarkStart w:id="286" w:name="_Toc215827911"/>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84"/>
      <w:bookmarkEnd w:id="285"/>
      <w:bookmarkEnd w:id="286"/>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775C9F27" w:rsidR="004A024E" w:rsidRPr="003D662E" w:rsidRDefault="004A024E" w:rsidP="004A024E">
      <w:pPr>
        <w:jc w:val="both"/>
        <w:rPr>
          <w:lang w:val="en-GB"/>
        </w:rPr>
      </w:pPr>
      <w:r w:rsidRPr="003D662E">
        <w:rPr>
          <w:lang w:val="en-US"/>
        </w:rPr>
        <w:t>The concept of an experimentation workbench was presented by [</w:t>
      </w:r>
      <w:r w:rsidR="00821E85">
        <w:rPr>
          <w:lang w:val="en-US"/>
        </w:rPr>
        <w:t>SEK21</w:t>
      </w:r>
      <w:r w:rsidRPr="003D662E">
        <w:rPr>
          <w:lang w:val="en-US"/>
        </w:rPr>
        <w:t xml:space="preserve">]. They used </w:t>
      </w:r>
      <w:r w:rsidRPr="003D662E">
        <w:rPr>
          <w:lang w:val="en-GB"/>
        </w:rPr>
        <w:t>Jupyter Notebook Project</w:t>
      </w:r>
      <w:r w:rsidRPr="003D662E">
        <w:rPr>
          <w:rStyle w:val="FootnoteReference"/>
          <w:lang w:val="en-GB"/>
        </w:rPr>
        <w:footnoteReference w:id="134"/>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26EA74C5" w:rsidR="004A024E" w:rsidRPr="003D662E" w:rsidRDefault="004A024E" w:rsidP="004A024E">
      <w:pPr>
        <w:pStyle w:val="Caption"/>
        <w:jc w:val="center"/>
        <w:rPr>
          <w:lang w:val="en-GB"/>
        </w:rPr>
      </w:pPr>
      <w:bookmarkStart w:id="287"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ED5CB6">
        <w:rPr>
          <w:noProof/>
          <w:lang w:val="en-GB"/>
        </w:rPr>
        <w:t>70</w:t>
      </w:r>
      <w:r w:rsidRPr="003D662E">
        <w:fldChar w:fldCharType="end"/>
      </w:r>
      <w:r w:rsidRPr="003D662E">
        <w:rPr>
          <w:lang w:val="en-GB"/>
        </w:rPr>
        <w:t>: The steps</w:t>
      </w:r>
      <w:bookmarkEnd w:id="287"/>
      <w:r w:rsidRPr="003D662E">
        <w:rPr>
          <w:lang w:val="en-GB"/>
        </w:rPr>
        <w:t xml:space="preserve"> executed automatically by PETE</w:t>
      </w:r>
    </w:p>
    <w:p w14:paraId="1F3FF0CE" w14:textId="34693116"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ED5CB6" w:rsidRPr="003D662E">
        <w:rPr>
          <w:lang w:val="en-GB"/>
        </w:rPr>
        <w:t xml:space="preserve">Figure </w:t>
      </w:r>
      <w:r w:rsidR="00ED5CB6">
        <w:rPr>
          <w:noProof/>
          <w:lang w:val="en-GB"/>
        </w:rPr>
        <w:t>70</w:t>
      </w:r>
      <w:r w:rsidR="00ED5CB6"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5"/>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88" w:name="_Ref57109836"/>
      <w:bookmarkEnd w:id="172"/>
    </w:p>
    <w:p w14:paraId="602A6576" w14:textId="0206FDAA" w:rsidR="00AD0790" w:rsidRPr="003D662E" w:rsidRDefault="00CA2F6B" w:rsidP="00E45421">
      <w:pPr>
        <w:pStyle w:val="Heading1"/>
        <w:rPr>
          <w:lang w:val="en-US"/>
        </w:rPr>
      </w:pPr>
      <w:bookmarkStart w:id="289" w:name="_Ref76979717"/>
      <w:bookmarkStart w:id="290" w:name="_Toc215827912"/>
      <w:r w:rsidRPr="003D662E">
        <w:rPr>
          <w:lang w:val="en-US"/>
        </w:rPr>
        <w:lastRenderedPageBreak/>
        <w:t>Summary &amp; Conclusions</w:t>
      </w:r>
      <w:bookmarkEnd w:id="288"/>
      <w:bookmarkEnd w:id="289"/>
      <w:bookmarkEnd w:id="290"/>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7A71EE55"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287A00">
        <w:rPr>
          <w:lang w:val="en-GB"/>
        </w:rPr>
        <w:t>ESA+21</w:t>
      </w:r>
      <w:r w:rsidR="00B127CE" w:rsidRPr="003D662E">
        <w:rPr>
          <w:lang w:val="en-US"/>
        </w:rPr>
        <w:t xml:space="preserve">, </w:t>
      </w:r>
      <w:r w:rsidR="00821E85">
        <w:rPr>
          <w:lang w:val="en-GB"/>
        </w:rPr>
        <w:t>SSE21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91" w:name="_Ref76979728"/>
      <w:bookmarkStart w:id="292" w:name="_Toc215827913"/>
      <w:r w:rsidRPr="003D662E">
        <w:rPr>
          <w:lang w:val="en-US"/>
        </w:rPr>
        <w:lastRenderedPageBreak/>
        <w:t>References</w:t>
      </w:r>
      <w:bookmarkEnd w:id="291"/>
      <w:bookmarkEnd w:id="292"/>
    </w:p>
    <w:p w14:paraId="6C3E5242" w14:textId="60219050" w:rsidR="000E5B7C" w:rsidRPr="003D662E" w:rsidRDefault="000E5B7C" w:rsidP="0032147C">
      <w:pPr>
        <w:autoSpaceDE w:val="0"/>
        <w:autoSpaceDN w:val="0"/>
        <w:adjustRightInd w:val="0"/>
        <w:spacing w:after="120" w:line="240" w:lineRule="auto"/>
        <w:rPr>
          <w:lang w:val="en-US"/>
        </w:rPr>
      </w:pPr>
    </w:p>
    <w:p w14:paraId="25CE0C67" w14:textId="5BAD5C80" w:rsidR="007B6304" w:rsidRPr="003D662E" w:rsidRDefault="007B6304" w:rsidP="00EC6582">
      <w:pPr>
        <w:tabs>
          <w:tab w:val="left" w:pos="993"/>
        </w:tabs>
        <w:spacing w:after="120" w:line="240" w:lineRule="auto"/>
        <w:ind w:left="426" w:hanging="426"/>
      </w:pPr>
      <w:r w:rsidRPr="003D662E">
        <w:t>[</w:t>
      </w:r>
      <w:r w:rsidR="00AE01B6">
        <w:t>BBB+20</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0"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7253043F" w:rsidR="007B6304" w:rsidRPr="003D662E" w:rsidRDefault="007B6304" w:rsidP="00EC6582">
      <w:pPr>
        <w:tabs>
          <w:tab w:val="left" w:pos="993"/>
        </w:tabs>
        <w:spacing w:after="120" w:line="240" w:lineRule="auto"/>
        <w:ind w:left="426" w:hanging="426"/>
        <w:rPr>
          <w:lang w:val="en-US"/>
        </w:rPr>
      </w:pPr>
      <w:r w:rsidRPr="003D662E">
        <w:rPr>
          <w:lang w:val="en-US"/>
        </w:rPr>
        <w:t>[</w:t>
      </w:r>
      <w:r w:rsidR="00255D95">
        <w:rPr>
          <w:lang w:val="en-US"/>
        </w:rPr>
        <w:t>Cas21</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06F21214" w:rsidR="007B6304" w:rsidRPr="003D662E" w:rsidRDefault="007B630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597F48">
        <w:rPr>
          <w:lang w:val="en-US"/>
        </w:rPr>
        <w:t>CE21</w:t>
      </w:r>
      <w:r w:rsidR="006B4B9E" w:rsidRPr="003D662E">
        <w:rPr>
          <w:lang w:val="en-US"/>
        </w:rPr>
        <w:t xml:space="preserve">]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59CD94D0" w:rsidR="00602EDE" w:rsidRPr="003D662E" w:rsidRDefault="00602EDE" w:rsidP="00EC6582">
      <w:pPr>
        <w:tabs>
          <w:tab w:val="left" w:pos="993"/>
        </w:tabs>
        <w:autoSpaceDE w:val="0"/>
        <w:autoSpaceDN w:val="0"/>
        <w:adjustRightInd w:val="0"/>
        <w:spacing w:after="120" w:line="240" w:lineRule="auto"/>
        <w:ind w:left="426" w:hanging="426"/>
      </w:pPr>
      <w:r w:rsidRPr="003D662E">
        <w:t>[</w:t>
      </w:r>
      <w:r w:rsidR="004F37CA">
        <w:t>Cep23</w:t>
      </w:r>
      <w:r w:rsidR="006B4B9E" w:rsidRPr="003D662E">
        <w:t>]</w:t>
      </w:r>
      <w:r w:rsidR="006B4B9E" w:rsidRPr="003D662E">
        <w:tab/>
      </w:r>
      <w:r w:rsidRPr="003D662E">
        <w:t>J.-H. Cepok</w:t>
      </w:r>
      <w:r w:rsidR="0004034E" w:rsidRPr="003D662E">
        <w:t>, Projektarbeit, Uni Hildesheim, 2023</w:t>
      </w:r>
    </w:p>
    <w:p w14:paraId="07548EA9" w14:textId="2B18243D" w:rsidR="007B6304" w:rsidRPr="003D662E" w:rsidRDefault="007B6304" w:rsidP="00EC6582">
      <w:pPr>
        <w:tabs>
          <w:tab w:val="left" w:pos="993"/>
        </w:tabs>
        <w:spacing w:after="120" w:line="240" w:lineRule="auto"/>
        <w:ind w:left="426" w:hanging="426"/>
        <w:rPr>
          <w:lang w:val="en-US"/>
        </w:rPr>
      </w:pPr>
      <w:r w:rsidRPr="003D662E">
        <w:rPr>
          <w:lang w:val="en-US"/>
        </w:rPr>
        <w:t>[</w:t>
      </w:r>
      <w:r w:rsidR="00287A00">
        <w:rPr>
          <w:lang w:val="en-US"/>
        </w:rPr>
        <w:t>Eic16</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3A8F718B" w14:textId="214EE8DD"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IVML</w:t>
      </w:r>
      <w:r w:rsidRPr="003D662E">
        <w:rPr>
          <w:lang w:val="en-US"/>
        </w:rPr>
        <w:t xml:space="preserve">] </w:t>
      </w:r>
      <w:r w:rsidRPr="003D662E">
        <w:rPr>
          <w:lang w:val="en-US"/>
        </w:rPr>
        <w:tab/>
        <w:t xml:space="preserve">H. Eichelberger, S. El-Sharkawy, C. Kröher, K. Schmid, IVML Language specification, </w:t>
      </w:r>
      <w:hyperlink r:id="rId81" w:history="1">
        <w:r w:rsidRPr="003D662E">
          <w:rPr>
            <w:rStyle w:val="Hyperlink"/>
            <w:lang w:val="en-US"/>
          </w:rPr>
          <w:t>http://projects.sse.uni-hildesheim.de/easy/docs-git/docRelease/ivml_spec.pdf</w:t>
        </w:r>
      </w:hyperlink>
      <w:r w:rsidRPr="003D662E">
        <w:rPr>
          <w:lang w:val="en-US"/>
        </w:rPr>
        <w:t xml:space="preserve"> </w:t>
      </w:r>
    </w:p>
    <w:p w14:paraId="616A0EBC" w14:textId="77777777" w:rsidR="00A54202" w:rsidRPr="003D662E" w:rsidRDefault="00A54202" w:rsidP="00EC6582">
      <w:pPr>
        <w:tabs>
          <w:tab w:val="left" w:pos="993"/>
        </w:tabs>
        <w:spacing w:after="120" w:line="240" w:lineRule="auto"/>
        <w:ind w:left="426" w:hanging="426"/>
        <w:rPr>
          <w:lang w:val="en-US"/>
        </w:rPr>
      </w:pPr>
      <w:r w:rsidRPr="003D662E">
        <w:rPr>
          <w:lang w:val="en-US"/>
        </w:rPr>
        <w:t>[</w:t>
      </w:r>
      <w:r>
        <w:rPr>
          <w:lang w:val="en-US"/>
        </w:rPr>
        <w:t>EQS17</w:t>
      </w:r>
      <w:r w:rsidRPr="003D662E">
        <w:rPr>
          <w:lang w:val="en-US"/>
        </w:rPr>
        <w:t xml:space="preserve">] </w:t>
      </w:r>
      <w:r w:rsidRPr="003D662E">
        <w:rPr>
          <w:lang w:val="en-US"/>
        </w:rPr>
        <w:tab/>
        <w:t xml:space="preserve">H. Eichelberger, C. Qin, K. Schmid, Experiences with the Model-based Generation of Big Data Applications, Lecture Notes in Informatics (LNI) - Datenbanksysteme für Business, Technologie und Web (BTW '17), S. 49-56, 2017 </w:t>
      </w:r>
    </w:p>
    <w:p w14:paraId="4BE03CF9" w14:textId="3ED2CD99" w:rsidR="00A54202" w:rsidRDefault="00A54202" w:rsidP="00EC6582">
      <w:pPr>
        <w:tabs>
          <w:tab w:val="left" w:pos="993"/>
        </w:tabs>
        <w:spacing w:after="120" w:line="240" w:lineRule="auto"/>
        <w:ind w:left="426" w:hanging="426"/>
        <w:rPr>
          <w:lang w:val="en-GB"/>
        </w:rPr>
      </w:pPr>
      <w:r w:rsidRPr="00907CC1">
        <w:rPr>
          <w:lang w:val="en-GB"/>
        </w:rPr>
        <w:t>[</w:t>
      </w:r>
      <w:r>
        <w:rPr>
          <w:lang w:val="en-GB"/>
        </w:rPr>
        <w:t>ESA+25</w:t>
      </w:r>
      <w:r w:rsidRPr="00907CC1">
        <w:rPr>
          <w:lang w:val="en-GB"/>
        </w:rPr>
        <w:t xml:space="preserve">] </w:t>
      </w:r>
      <w:r w:rsidR="00EC6582">
        <w:rPr>
          <w:lang w:val="en-GB"/>
        </w:rPr>
        <w:tab/>
      </w:r>
      <w:r w:rsidRPr="00907CC1">
        <w:rPr>
          <w:lang w:val="en-GB"/>
        </w:rPr>
        <w:t>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82" w:history="1">
        <w:r w:rsidRPr="000C2392">
          <w:rPr>
            <w:rStyle w:val="Hyperlink"/>
            <w:lang w:val="en-GB"/>
          </w:rPr>
          <w:t>https://doi.org/10.1016/j.infsof.2024.107650</w:t>
        </w:r>
      </w:hyperlink>
      <w:r>
        <w:rPr>
          <w:lang w:val="en-GB"/>
        </w:rPr>
        <w:t xml:space="preserve">, 2025 </w:t>
      </w:r>
    </w:p>
    <w:p w14:paraId="748FF7A4" w14:textId="77777777" w:rsidR="00A54202" w:rsidRDefault="00A54202" w:rsidP="00EC6582">
      <w:pPr>
        <w:tabs>
          <w:tab w:val="left" w:pos="993"/>
        </w:tabs>
        <w:spacing w:after="120" w:line="240" w:lineRule="auto"/>
        <w:ind w:left="426" w:hanging="426"/>
        <w:rPr>
          <w:lang w:val="en-GB"/>
        </w:rPr>
      </w:pPr>
      <w:r w:rsidRPr="00D57F0F">
        <w:rPr>
          <w:lang w:val="en-GB"/>
        </w:rPr>
        <w:t>[</w:t>
      </w:r>
      <w:r>
        <w:rPr>
          <w:lang w:val="en-GB"/>
        </w:rPr>
        <w:t>ESS22</w:t>
      </w:r>
      <w:r w:rsidRPr="00D57F0F">
        <w:rPr>
          <w:lang w:val="en-GB"/>
        </w:rPr>
        <w:t>]</w:t>
      </w:r>
      <w:r w:rsidRPr="00D57F0F">
        <w:rPr>
          <w:lang w:val="en-GB"/>
        </w:rPr>
        <w:tab/>
        <w:t>H. Eichelberger, H. Stichweh, C. Sauer, Requirements for an AI-enabled Industry 4.0 Platform – Integrating Industrial and Scientific Views</w:t>
      </w:r>
      <w:r>
        <w:rPr>
          <w:lang w:val="en-GB"/>
        </w:rPr>
        <w:t>, SOFTENG’22, pp. 7-14, 2022</w:t>
      </w:r>
    </w:p>
    <w:p w14:paraId="521C50F4" w14:textId="38263ED9" w:rsidR="00A54202" w:rsidRPr="00D57F0F" w:rsidRDefault="00A54202" w:rsidP="00EC6582">
      <w:pPr>
        <w:tabs>
          <w:tab w:val="left" w:pos="993"/>
        </w:tabs>
        <w:spacing w:after="120" w:line="240" w:lineRule="auto"/>
        <w:ind w:left="426" w:hanging="426"/>
        <w:rPr>
          <w:lang w:val="en-GB"/>
        </w:rPr>
      </w:pPr>
      <w:r>
        <w:rPr>
          <w:lang w:val="en-GB"/>
        </w:rPr>
        <w:t xml:space="preserve">[EN23] </w:t>
      </w:r>
      <w:r w:rsidR="00EC6582">
        <w:rPr>
          <w:lang w:val="en-GB"/>
        </w:rPr>
        <w:tab/>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Niederée</w:t>
      </w:r>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2C03B1F8" w14:textId="5EADE0B7" w:rsidR="007B6304" w:rsidRPr="003D662E" w:rsidRDefault="007B6304" w:rsidP="00EC6582">
      <w:pPr>
        <w:tabs>
          <w:tab w:val="left" w:pos="993"/>
        </w:tabs>
        <w:spacing w:after="120" w:line="240" w:lineRule="auto"/>
        <w:ind w:left="426" w:hanging="426"/>
        <w:rPr>
          <w:rFonts w:cstheme="minorHAnsi"/>
          <w:lang w:val="en-GB"/>
        </w:rPr>
      </w:pPr>
      <w:r w:rsidRPr="003D662E">
        <w:rPr>
          <w:lang w:val="en-US"/>
        </w:rPr>
        <w:t>[</w:t>
      </w:r>
      <w:r w:rsidR="00287A00">
        <w:rPr>
          <w:lang w:val="en-US"/>
        </w:rPr>
        <w:t>EPR+22</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5286C4BA" w:rsidR="00636EDF" w:rsidRPr="003D662E" w:rsidRDefault="00636EDF" w:rsidP="00EC6582">
      <w:pPr>
        <w:tabs>
          <w:tab w:val="left" w:pos="993"/>
        </w:tabs>
        <w:spacing w:after="120" w:line="240" w:lineRule="auto"/>
        <w:ind w:left="426" w:hanging="426"/>
        <w:rPr>
          <w:lang w:val="en-GB"/>
        </w:rPr>
      </w:pPr>
      <w:r w:rsidRPr="003D662E">
        <w:rPr>
          <w:lang w:val="en-GB"/>
        </w:rPr>
        <w:t>[</w:t>
      </w:r>
      <w:r w:rsidR="00287A00">
        <w:rPr>
          <w:lang w:val="en-GB"/>
        </w:rPr>
        <w:t>EPN22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2A42DD9E" w:rsidR="007B6304" w:rsidRPr="003D662E" w:rsidRDefault="007B6304" w:rsidP="00EC6582">
      <w:pPr>
        <w:tabs>
          <w:tab w:val="left" w:pos="993"/>
        </w:tabs>
        <w:spacing w:after="120" w:line="240" w:lineRule="auto"/>
        <w:ind w:left="426" w:hanging="426"/>
        <w:rPr>
          <w:lang w:val="en-DE"/>
        </w:rPr>
      </w:pPr>
      <w:r w:rsidRPr="003D662E">
        <w:rPr>
          <w:lang w:val="en-GB"/>
        </w:rPr>
        <w:t>[</w:t>
      </w:r>
      <w:bookmarkStart w:id="293" w:name="_Hlk215827734"/>
      <w:r w:rsidR="00287A00">
        <w:rPr>
          <w:lang w:val="en-GB"/>
        </w:rPr>
        <w:t>ESA+21</w:t>
      </w:r>
      <w:bookmarkEnd w:id="293"/>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210A3253" w:rsidR="007B6304" w:rsidRPr="003D662E" w:rsidRDefault="007B6304" w:rsidP="00EC6582">
      <w:pPr>
        <w:tabs>
          <w:tab w:val="left" w:pos="993"/>
        </w:tabs>
        <w:spacing w:after="120" w:line="240" w:lineRule="auto"/>
        <w:ind w:left="426" w:hanging="426"/>
        <w:rPr>
          <w:lang w:val="en-US"/>
        </w:rPr>
      </w:pPr>
      <w:r w:rsidRPr="003D662E">
        <w:rPr>
          <w:lang w:val="en-US"/>
        </w:rPr>
        <w:t>[</w:t>
      </w:r>
      <w:r w:rsidR="00E16354">
        <w:rPr>
          <w:lang w:val="en-US"/>
        </w:rPr>
        <w:t>EQS+16</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2AE8E078" w14:textId="2E45E3A0"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VIL</w:t>
      </w:r>
      <w:r w:rsidRPr="003D662E">
        <w:rPr>
          <w:lang w:val="en-US"/>
        </w:rPr>
        <w:t>]</w:t>
      </w:r>
      <w:r w:rsidRPr="003D662E">
        <w:rPr>
          <w:lang w:val="en-US"/>
        </w:rPr>
        <w:tab/>
      </w:r>
      <w:r w:rsidR="00EC6582">
        <w:rPr>
          <w:lang w:val="en-US"/>
        </w:rPr>
        <w:tab/>
      </w:r>
      <w:r w:rsidRPr="003D662E">
        <w:rPr>
          <w:lang w:val="en-US"/>
        </w:rPr>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2E1EF4A6" w14:textId="77777777" w:rsidR="00A54202" w:rsidRPr="002642F2" w:rsidRDefault="00A54202" w:rsidP="00EC6582">
      <w:pPr>
        <w:tabs>
          <w:tab w:val="left" w:pos="993"/>
        </w:tabs>
        <w:ind w:left="426" w:hanging="426"/>
        <w:jc w:val="both"/>
        <w:rPr>
          <w:lang w:val="en-US"/>
        </w:rPr>
      </w:pPr>
      <w:r>
        <w:rPr>
          <w:lang w:val="en-US"/>
        </w:rPr>
        <w:lastRenderedPageBreak/>
        <w:t>[</w:t>
      </w:r>
      <w:r w:rsidRPr="002642F2">
        <w:rPr>
          <w:lang w:val="en-US"/>
        </w:rPr>
        <w:t>IDTA 02003-1-2</w:t>
      </w:r>
      <w:r>
        <w:rPr>
          <w:lang w:val="en-US"/>
        </w:rPr>
        <w:t xml:space="preserve">] </w:t>
      </w:r>
      <w:r w:rsidRPr="002642F2">
        <w:rPr>
          <w:lang w:val="en-US"/>
        </w:rPr>
        <w:t>IDTA 02003-1-2 Generic Frame for Technical Data for Industrial Equipment in Manufacturing</w:t>
      </w:r>
      <w:r>
        <w:rPr>
          <w:lang w:val="en-US"/>
        </w:rPr>
        <w:t xml:space="preserve"> (</w:t>
      </w:r>
      <w:hyperlink r:id="rId84"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749C505B" w14:textId="77777777" w:rsidR="00A54202" w:rsidRPr="002642F2" w:rsidRDefault="00A54202" w:rsidP="00EC6582">
      <w:pPr>
        <w:tabs>
          <w:tab w:val="left" w:pos="993"/>
        </w:tabs>
        <w:ind w:left="426" w:hanging="426"/>
        <w:rPr>
          <w:lang w:val="en-US"/>
        </w:rPr>
      </w:pPr>
      <w:r>
        <w:rPr>
          <w:lang w:val="en-US"/>
        </w:rPr>
        <w:t>[</w:t>
      </w:r>
      <w:r w:rsidRPr="005E022A">
        <w:rPr>
          <w:lang w:val="en-US"/>
        </w:rPr>
        <w:t>IDTA 02004-1-2</w:t>
      </w:r>
      <w:r>
        <w:rPr>
          <w:lang w:val="en-US"/>
        </w:rPr>
        <w:t xml:space="preserve">] </w:t>
      </w:r>
      <w:r w:rsidRPr="002642F2">
        <w:rPr>
          <w:lang w:val="en-US"/>
        </w:rPr>
        <w:t>IDTA 02004-1-2 Handover Documentation</w:t>
      </w:r>
      <w:r>
        <w:rPr>
          <w:lang w:val="en-US"/>
        </w:rPr>
        <w:t xml:space="preserve"> (</w:t>
      </w:r>
      <w:hyperlink r:id="rId85"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2BC39AE9" w14:textId="77777777" w:rsidR="00A54202" w:rsidRPr="002642F2" w:rsidRDefault="00A54202" w:rsidP="00EC6582">
      <w:pPr>
        <w:tabs>
          <w:tab w:val="left" w:pos="993"/>
        </w:tabs>
        <w:ind w:left="426" w:hanging="426"/>
        <w:rPr>
          <w:lang w:val="en-US"/>
        </w:rPr>
      </w:pPr>
      <w:r>
        <w:rPr>
          <w:lang w:val="en-US"/>
        </w:rPr>
        <w:t>[</w:t>
      </w:r>
      <w:r w:rsidRPr="002642F2">
        <w:rPr>
          <w:lang w:val="en-US"/>
        </w:rPr>
        <w:t>IDTA 02011-1-0</w:t>
      </w:r>
      <w:r>
        <w:rPr>
          <w:lang w:val="en-US"/>
        </w:rPr>
        <w:t xml:space="preserve">] </w:t>
      </w:r>
      <w:r w:rsidRPr="002642F2">
        <w:rPr>
          <w:lang w:val="en-US"/>
        </w:rPr>
        <w:t>IDTA 02011-1-0 Hierarchical Structures enabling Bills of Material</w:t>
      </w:r>
      <w:r>
        <w:rPr>
          <w:lang w:val="en-US"/>
        </w:rPr>
        <w:t xml:space="preserve"> (</w:t>
      </w:r>
      <w:hyperlink r:id="rId86"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0A1AAD32" w14:textId="77777777" w:rsidR="00A54202" w:rsidRPr="002642F2" w:rsidRDefault="00A54202" w:rsidP="00EC6582">
      <w:pPr>
        <w:tabs>
          <w:tab w:val="left" w:pos="993"/>
        </w:tabs>
        <w:ind w:left="426" w:hanging="426"/>
        <w:rPr>
          <w:lang w:val="en-US"/>
        </w:rPr>
      </w:pPr>
      <w:r>
        <w:rPr>
          <w:lang w:val="en-US"/>
        </w:rPr>
        <w:t>[</w:t>
      </w:r>
      <w:r w:rsidRPr="005E022A">
        <w:rPr>
          <w:lang w:val="en-US"/>
        </w:rPr>
        <w:t>IDTA 2023-01-24</w:t>
      </w:r>
      <w:r>
        <w:rPr>
          <w:lang w:val="en-US"/>
        </w:rPr>
        <w:t xml:space="preserve">] </w:t>
      </w:r>
      <w:r w:rsidRPr="002642F2">
        <w:rPr>
          <w:lang w:val="en-US"/>
        </w:rPr>
        <w:t xml:space="preserve">IDTA 2023-01-24 </w:t>
      </w:r>
      <w:r>
        <w:rPr>
          <w:lang w:val="en-US"/>
        </w:rPr>
        <w:t>Product Carbon Footprint (</w:t>
      </w:r>
      <w:r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C7314C1" w14:textId="77777777" w:rsidR="00A54202" w:rsidRPr="002642F2" w:rsidRDefault="00A54202" w:rsidP="00EC6582">
      <w:pPr>
        <w:tabs>
          <w:tab w:val="left" w:pos="993"/>
        </w:tabs>
        <w:ind w:left="426" w:hanging="426"/>
        <w:rPr>
          <w:lang w:val="en-US"/>
        </w:rPr>
      </w:pPr>
      <w:r>
        <w:rPr>
          <w:lang w:val="en-US"/>
        </w:rPr>
        <w:t>[</w:t>
      </w:r>
      <w:r w:rsidRPr="002642F2">
        <w:rPr>
          <w:lang w:val="en-US"/>
        </w:rPr>
        <w:t>IDTA 02008-1-1</w:t>
      </w:r>
      <w:r>
        <w:rPr>
          <w:lang w:val="en-US"/>
        </w:rPr>
        <w:t xml:space="preserve">] </w:t>
      </w:r>
      <w:r w:rsidRPr="002642F2">
        <w:rPr>
          <w:lang w:val="en-US"/>
        </w:rPr>
        <w:t>IDTA 02008-1-1 Time Series Data</w:t>
      </w:r>
      <w:r>
        <w:rPr>
          <w:lang w:val="en-US"/>
        </w:rPr>
        <w:t xml:space="preserve"> (</w:t>
      </w:r>
      <w:hyperlink r:id="rId87"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25F015CB" w14:textId="77777777" w:rsidR="00A54202" w:rsidRDefault="00A54202" w:rsidP="00EC6582">
      <w:pPr>
        <w:tabs>
          <w:tab w:val="left" w:pos="993"/>
        </w:tabs>
        <w:spacing w:after="120" w:line="240" w:lineRule="auto"/>
        <w:ind w:left="426" w:hanging="426"/>
        <w:rPr>
          <w:lang w:val="en-GB"/>
        </w:rPr>
      </w:pPr>
      <w:r w:rsidRPr="000133D3">
        <w:rPr>
          <w:lang w:val="en-GB"/>
        </w:rPr>
        <w:t>[IDTA 02002-1-0</w:t>
      </w:r>
      <w:r>
        <w:rPr>
          <w:lang w:val="en-GB"/>
        </w:rPr>
        <w:t xml:space="preserve">] </w:t>
      </w:r>
      <w:r w:rsidRPr="000133D3">
        <w:rPr>
          <w:lang w:val="en-GB"/>
        </w:rPr>
        <w:t>IDTA 02002-1-0 Submodel for Contact Information</w:t>
      </w:r>
      <w:r>
        <w:rPr>
          <w:lang w:val="en-GB"/>
        </w:rPr>
        <w:t xml:space="preserve"> (</w:t>
      </w:r>
      <w:hyperlink r:id="rId88" w:history="1">
        <w:r w:rsidRPr="0056263D">
          <w:rPr>
            <w:rStyle w:val="Hyperlink"/>
            <w:lang w:val="en-GB"/>
          </w:rPr>
          <w:t>https://industrialdigitaltwin.org/wp-content/uploads/2022/10/IDTA-02002-1-0_Submodel_ContactInformation.pdf</w:t>
        </w:r>
      </w:hyperlink>
      <w:r w:rsidRPr="000133D3">
        <w:rPr>
          <w:lang w:val="en-GB"/>
        </w:rPr>
        <w:t>)</w:t>
      </w:r>
    </w:p>
    <w:p w14:paraId="411DC518" w14:textId="1726DC2E" w:rsidR="00A54202" w:rsidRPr="00A54202" w:rsidRDefault="00A54202" w:rsidP="00EC6582">
      <w:pPr>
        <w:tabs>
          <w:tab w:val="left" w:pos="993"/>
        </w:tabs>
        <w:spacing w:after="120" w:line="240" w:lineRule="auto"/>
        <w:ind w:left="426" w:hanging="426"/>
        <w:rPr>
          <w:lang w:val="en-GB"/>
        </w:rPr>
      </w:pPr>
      <w:r w:rsidRPr="000133D3">
        <w:rPr>
          <w:lang w:val="en-GB"/>
        </w:rPr>
        <w:t>[IDTA 02007-1-0] IDTA 02007-1-0 Nameplate for Software in Manufact</w:t>
      </w:r>
      <w:r>
        <w:rPr>
          <w:lang w:val="en-GB"/>
        </w:rPr>
        <w:t>uring</w:t>
      </w:r>
      <w:r w:rsidRPr="000133D3">
        <w:rPr>
          <w:lang w:val="en-GB"/>
        </w:rPr>
        <w:t xml:space="preserve"> (</w:t>
      </w:r>
      <w:hyperlink r:id="rId89" w:history="1">
        <w:r w:rsidRPr="000133D3">
          <w:rPr>
            <w:rStyle w:val="Hyperlink"/>
            <w:lang w:val="en-GB"/>
          </w:rPr>
          <w:t>https://industrialdigitaltwin.org/wp-content/uploads/2023/08/IDTA-02007-1-0_Submodel_Software-Nameplate.pdf</w:t>
        </w:r>
      </w:hyperlink>
      <w:r w:rsidRPr="000133D3">
        <w:rPr>
          <w:lang w:val="en-GB"/>
        </w:rPr>
        <w:t>)</w:t>
      </w:r>
    </w:p>
    <w:p w14:paraId="1D68AA87" w14:textId="03AA8E32"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2816A2">
        <w:rPr>
          <w:lang w:val="en-US"/>
        </w:rPr>
        <w:t>IDS</w:t>
      </w:r>
      <w:r w:rsidRPr="003D662E">
        <w:rPr>
          <w:lang w:val="en-US"/>
        </w:rPr>
        <w:t>]</w:t>
      </w:r>
      <w:r w:rsidRPr="003D662E">
        <w:rPr>
          <w:lang w:val="en-US"/>
        </w:rPr>
        <w:tab/>
        <w:t xml:space="preserve">International Data Spaces, IDS reference architecture model version 3.0, </w:t>
      </w:r>
      <w:hyperlink r:id="rId90"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34C4A509"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IIRA</w:t>
      </w:r>
      <w:r w:rsidRPr="003D662E">
        <w:rPr>
          <w:lang w:val="en-US"/>
        </w:rPr>
        <w:t>]</w:t>
      </w:r>
      <w:r w:rsidR="00EA75A1" w:rsidRPr="003D662E">
        <w:rPr>
          <w:lang w:val="en-US"/>
        </w:rPr>
        <w:tab/>
      </w:r>
      <w:r w:rsidRPr="003D662E">
        <w:rPr>
          <w:lang w:val="en-US"/>
        </w:rPr>
        <w:t xml:space="preserve">The Industrial Internet Reference Architecture Technical Report, </w:t>
      </w:r>
      <w:hyperlink r:id="rId91" w:history="1">
        <w:r w:rsidRPr="003D662E">
          <w:rPr>
            <w:rStyle w:val="Hyperlink"/>
            <w:lang w:val="en-US"/>
          </w:rPr>
          <w:t>https://www.iiconsortium.org/pdf/IIRA-v1.9.pdf</w:t>
        </w:r>
      </w:hyperlink>
    </w:p>
    <w:p w14:paraId="29E5FA5A" w14:textId="1DE59377" w:rsidR="007B6304" w:rsidRPr="003D662E" w:rsidRDefault="007B6304" w:rsidP="00EC6582">
      <w:pPr>
        <w:tabs>
          <w:tab w:val="left" w:pos="993"/>
        </w:tabs>
        <w:autoSpaceDE w:val="0"/>
        <w:autoSpaceDN w:val="0"/>
        <w:adjustRightInd w:val="0"/>
        <w:spacing w:after="120" w:line="240" w:lineRule="auto"/>
        <w:ind w:left="426" w:hanging="426"/>
        <w:rPr>
          <w:lang w:val="en-US"/>
        </w:rPr>
      </w:pPr>
      <w:r w:rsidRPr="003D662E">
        <w:rPr>
          <w:lang w:val="en-US"/>
        </w:rPr>
        <w:t>[</w:t>
      </w:r>
      <w:r w:rsidR="002816A2">
        <w:rPr>
          <w:lang w:val="en-US"/>
        </w:rPr>
        <w:t>KGR20</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34ABB8A2"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LNI40</w:t>
      </w:r>
      <w:r w:rsidRPr="003D662E">
        <w:rPr>
          <w:lang w:val="en-US"/>
        </w:rPr>
        <w:t>]</w:t>
      </w:r>
      <w:r w:rsidR="00EA75A1" w:rsidRPr="003D662E">
        <w:rPr>
          <w:lang w:val="en-US"/>
        </w:rPr>
        <w:tab/>
      </w:r>
      <w:r w:rsidRPr="003D662E">
        <w:rPr>
          <w:lang w:val="en-US"/>
        </w:rPr>
        <w:t xml:space="preserve">LNI 4.0 Testbed Edge Configuration – Usage View, </w:t>
      </w:r>
      <w:hyperlink r:id="rId92" w:history="1">
        <w:r w:rsidRPr="003D662E">
          <w:rPr>
            <w:rStyle w:val="Hyperlink"/>
            <w:lang w:val="en-US"/>
          </w:rPr>
          <w:t>https://www.plattform-i40.de/PI40/Redaktion/EN/Downloads/Publikation/LNI4.0-Testbed-Edge-Configuration_UsageViewEN.pdf</w:t>
        </w:r>
      </w:hyperlink>
    </w:p>
    <w:p w14:paraId="0F387CDD" w14:textId="071CF403" w:rsidR="007B6304" w:rsidRPr="003D662E" w:rsidRDefault="007B6304" w:rsidP="00EC6582">
      <w:pPr>
        <w:tabs>
          <w:tab w:val="left" w:pos="993"/>
        </w:tabs>
        <w:spacing w:after="120" w:line="240" w:lineRule="auto"/>
        <w:ind w:left="426" w:hanging="426"/>
        <w:rPr>
          <w:lang w:val="en-GB"/>
        </w:rPr>
      </w:pPr>
      <w:r w:rsidRPr="003D662E">
        <w:rPr>
          <w:lang w:val="en-GB"/>
        </w:rPr>
        <w:t>[</w:t>
      </w:r>
      <w:r w:rsidR="00F964A2">
        <w:rPr>
          <w:lang w:val="en-GB"/>
        </w:rPr>
        <w:t>MBB+18</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4020FF1A" w14:textId="0955A102" w:rsidR="007B6304" w:rsidRPr="003D662E" w:rsidRDefault="007B6304" w:rsidP="00EC6582">
      <w:pPr>
        <w:tabs>
          <w:tab w:val="left" w:pos="993"/>
        </w:tabs>
        <w:spacing w:after="120" w:line="240" w:lineRule="auto"/>
        <w:ind w:left="426" w:hanging="426"/>
        <w:rPr>
          <w:lang w:val="en-US"/>
        </w:rPr>
      </w:pPr>
      <w:r w:rsidRPr="003D662E">
        <w:rPr>
          <w:lang w:val="en-US"/>
        </w:rPr>
        <w:t>[</w:t>
      </w:r>
      <w:r w:rsidR="00D93F15">
        <w:rPr>
          <w:lang w:val="en-US"/>
        </w:rPr>
        <w:t>UML</w:t>
      </w:r>
      <w:r w:rsidRPr="003D662E">
        <w:rPr>
          <w:lang w:val="en-US"/>
        </w:rPr>
        <w:t>]</w:t>
      </w:r>
      <w:r w:rsidRPr="003D662E">
        <w:rPr>
          <w:lang w:val="en-US"/>
        </w:rPr>
        <w:tab/>
        <w:t xml:space="preserve">OMG, Unified Modeling Language, Version 2.5.1, </w:t>
      </w:r>
      <w:hyperlink r:id="rId93" w:history="1">
        <w:r w:rsidRPr="003D662E">
          <w:rPr>
            <w:rStyle w:val="Hyperlink"/>
            <w:lang w:val="en-US"/>
          </w:rPr>
          <w:t>https://www.omg.org/spec/UML/About-UML/</w:t>
        </w:r>
      </w:hyperlink>
      <w:r w:rsidRPr="003D662E">
        <w:rPr>
          <w:lang w:val="en-US"/>
        </w:rPr>
        <w:t xml:space="preserve"> </w:t>
      </w:r>
    </w:p>
    <w:p w14:paraId="4CE75027" w14:textId="394C3605" w:rsidR="007B6304" w:rsidRPr="003D662E" w:rsidRDefault="007B6304" w:rsidP="00EC6582">
      <w:pPr>
        <w:tabs>
          <w:tab w:val="left" w:pos="993"/>
        </w:tabs>
        <w:spacing w:after="120" w:line="240" w:lineRule="auto"/>
        <w:ind w:left="426" w:hanging="426"/>
      </w:pPr>
      <w:r w:rsidRPr="003D662E">
        <w:t>[</w:t>
      </w:r>
      <w:r w:rsidR="00D93F15">
        <w:t>Pid21</w:t>
      </w:r>
      <w:r w:rsidRPr="003D662E">
        <w:t xml:space="preserve">] </w:t>
      </w:r>
      <w:r w:rsidRPr="003D662E">
        <w:tab/>
        <w:t>D. Pidun, Geräteverwaltung von IoT-Geräten für die IIP-Ecosphere Plattform, BSc-Abschlussarbeit, Universität Hildesheim, 2021</w:t>
      </w:r>
    </w:p>
    <w:p w14:paraId="0DF783A7" w14:textId="4A3A2DF7" w:rsidR="007B6304" w:rsidRPr="003D662E" w:rsidRDefault="007B6304" w:rsidP="00EC6582">
      <w:pPr>
        <w:tabs>
          <w:tab w:val="left" w:pos="993"/>
        </w:tabs>
        <w:spacing w:after="120" w:line="240" w:lineRule="auto"/>
        <w:ind w:left="426" w:hanging="426"/>
        <w:rPr>
          <w:lang w:val="en-US"/>
        </w:rPr>
      </w:pPr>
      <w:r w:rsidRPr="003D662E">
        <w:rPr>
          <w:lang w:val="en-US"/>
        </w:rPr>
        <w:t>[</w:t>
      </w:r>
      <w:r w:rsidR="00226B2B">
        <w:rPr>
          <w:lang w:val="en-US"/>
        </w:rPr>
        <w:t>RAMI</w:t>
      </w:r>
      <w:r w:rsidRPr="003D662E">
        <w:rPr>
          <w:lang w:val="en-US"/>
        </w:rPr>
        <w:t xml:space="preserve">] </w:t>
      </w:r>
      <w:r w:rsidR="00EC6582">
        <w:rPr>
          <w:lang w:val="en-US"/>
        </w:rPr>
        <w:tab/>
      </w:r>
      <w:r w:rsidRPr="003D662E">
        <w:rPr>
          <w:lang w:val="en-US"/>
        </w:rPr>
        <w:t xml:space="preserve">Reference Architecture Model Industrie 4.0, </w:t>
      </w:r>
      <w:hyperlink r:id="rId94" w:history="1">
        <w:r w:rsidRPr="003D662E">
          <w:rPr>
            <w:rStyle w:val="Hyperlink"/>
            <w:lang w:val="en-US"/>
          </w:rPr>
          <w:t>https://www.plattform-i40.de/PI40/Redaktion/EN/Downloads/Publikation/rami40-an-introduction.html</w:t>
        </w:r>
      </w:hyperlink>
    </w:p>
    <w:p w14:paraId="590BE1FC" w14:textId="6EC3AAAF" w:rsidR="00282034" w:rsidRDefault="00282034" w:rsidP="00EC6582">
      <w:pPr>
        <w:tabs>
          <w:tab w:val="left" w:pos="993"/>
        </w:tabs>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bookmarkStart w:id="294" w:name="_Hlk215828477"/>
      <w:r w:rsidR="00226B2B">
        <w:rPr>
          <w:rFonts w:ascii="Calibri" w:hAnsi="Calibri" w:cs="Calibri"/>
          <w:color w:val="222222"/>
        </w:rPr>
        <w:t>SEA+20</w:t>
      </w:r>
      <w:bookmarkEnd w:id="294"/>
      <w:r w:rsidR="00D1055E" w:rsidRPr="003D662E">
        <w:rPr>
          <w:rFonts w:ascii="Calibri" w:hAnsi="Calibri" w:cs="Calibri"/>
          <w:color w:val="222222"/>
        </w:rPr>
        <w:t>]</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76DD4028" w14:textId="5134BCC8" w:rsidR="00821E85" w:rsidRPr="00821E85" w:rsidRDefault="00821E85" w:rsidP="00EC6582">
      <w:pPr>
        <w:tabs>
          <w:tab w:val="left" w:pos="993"/>
        </w:tabs>
        <w:autoSpaceDE w:val="0"/>
        <w:autoSpaceDN w:val="0"/>
        <w:adjustRightInd w:val="0"/>
        <w:spacing w:after="120" w:line="240" w:lineRule="auto"/>
        <w:ind w:left="426" w:hanging="426"/>
        <w:rPr>
          <w:rFonts w:ascii="Calibri" w:hAnsi="Calibri" w:cs="Calibri"/>
          <w:color w:val="222222"/>
          <w:lang w:val="en-GB"/>
        </w:rPr>
      </w:pPr>
      <w:r>
        <w:rPr>
          <w:rFonts w:ascii="Calibri" w:hAnsi="Calibri" w:cs="Calibri"/>
          <w:color w:val="222222"/>
          <w:lang w:val="en-GB"/>
        </w:rPr>
        <w:t>[SEK21]</w:t>
      </w:r>
      <w:r>
        <w:rPr>
          <w:rFonts w:ascii="Calibri" w:hAnsi="Calibri" w:cs="Calibri"/>
          <w:color w:val="222222"/>
          <w:lang w:val="en-GB"/>
        </w:rPr>
        <w:tab/>
      </w:r>
      <w:r w:rsidRPr="00821E85">
        <w:rPr>
          <w:rFonts w:ascii="Calibri" w:hAnsi="Calibri" w:cs="Calibri"/>
          <w:color w:val="222222"/>
          <w:lang w:val="en-GB"/>
        </w:rPr>
        <w:t>K. Schmid, S. El-Sharkawy, C. Kröher, Improving Software Engineering Research through</w:t>
      </w:r>
      <w:r>
        <w:rPr>
          <w:rFonts w:ascii="Calibri" w:hAnsi="Calibri" w:cs="Calibri"/>
          <w:color w:val="222222"/>
          <w:lang w:val="en-GB"/>
        </w:rPr>
        <w:t xml:space="preserve"> </w:t>
      </w:r>
      <w:r w:rsidRPr="00821E85">
        <w:rPr>
          <w:rFonts w:ascii="Calibri" w:hAnsi="Calibri" w:cs="Calibri"/>
          <w:color w:val="222222"/>
          <w:lang w:val="en-GB"/>
        </w:rPr>
        <w:t>Experimentation Workbenches. arXiv e-prints, arXiv-2110, 2021</w:t>
      </w:r>
    </w:p>
    <w:p w14:paraId="66C5EBAF" w14:textId="1618F056" w:rsidR="00282034" w:rsidRPr="003D662E" w:rsidRDefault="0028203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226B2B">
        <w:rPr>
          <w:rFonts w:ascii="Calibri" w:hAnsi="Calibri" w:cs="Calibri"/>
          <w:color w:val="222222"/>
          <w:lang w:val="en-US"/>
        </w:rPr>
        <w:t>SE15</w:t>
      </w:r>
      <w:r w:rsidR="00D1055E" w:rsidRPr="003D662E">
        <w:rPr>
          <w:rFonts w:ascii="Calibri" w:hAnsi="Calibri" w:cs="Calibri"/>
          <w:color w:val="222222"/>
          <w:lang w:val="en-US"/>
        </w:rPr>
        <w:t xml:space="preserve">]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0B3082D4" w14:textId="626B8432" w:rsidR="0004034E" w:rsidRPr="003D662E" w:rsidRDefault="0004034E" w:rsidP="00EC6582">
      <w:pPr>
        <w:tabs>
          <w:tab w:val="left" w:pos="993"/>
        </w:tabs>
        <w:spacing w:after="120" w:line="240" w:lineRule="auto"/>
        <w:ind w:left="426" w:hanging="426"/>
      </w:pPr>
      <w:r w:rsidRPr="003D662E">
        <w:t>[</w:t>
      </w:r>
      <w:r w:rsidR="00226B2B">
        <w:t>Sch23</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E0E2B8A" w:rsidR="007B6304" w:rsidRPr="003D662E" w:rsidRDefault="007B6304" w:rsidP="00EC6582">
      <w:pPr>
        <w:tabs>
          <w:tab w:val="left" w:pos="993"/>
        </w:tabs>
        <w:spacing w:after="120" w:line="240" w:lineRule="auto"/>
        <w:ind w:left="426" w:hanging="426"/>
      </w:pPr>
      <w:r w:rsidRPr="003D662E">
        <w:t>[</w:t>
      </w:r>
      <w:r w:rsidR="00821E85">
        <w:t>Sta20</w:t>
      </w:r>
      <w:r w:rsidRPr="003D662E">
        <w:t>]</w:t>
      </w:r>
      <w:r w:rsidRPr="003D662E">
        <w:tab/>
      </w:r>
      <w:bookmarkStart w:id="295" w:name="_Hlk72428649"/>
      <w:r w:rsidRPr="003D662E">
        <w:t>M. Staciwa, Experimentelles Container-Deployment auf Industrie 4.0 Geräte, Projektarbeit, Uni Hildesheim, 2020</w:t>
      </w:r>
      <w:bookmarkEnd w:id="295"/>
    </w:p>
    <w:p w14:paraId="757BA6DD" w14:textId="330FBB44" w:rsidR="00A80FDA" w:rsidRDefault="00A80FDA" w:rsidP="00EC6582">
      <w:pPr>
        <w:tabs>
          <w:tab w:val="left" w:pos="993"/>
        </w:tabs>
        <w:autoSpaceDE w:val="0"/>
        <w:autoSpaceDN w:val="0"/>
        <w:adjustRightInd w:val="0"/>
        <w:spacing w:after="0" w:line="240" w:lineRule="auto"/>
        <w:ind w:left="426" w:hanging="426"/>
      </w:pPr>
      <w:r w:rsidRPr="003D662E">
        <w:rPr>
          <w:rFonts w:ascii="DejaVuSans" w:hAnsi="DejaVuSans" w:cs="DejaVuSans"/>
          <w:lang w:val="en-DE"/>
        </w:rPr>
        <w:t>[</w:t>
      </w:r>
      <w:r w:rsidR="00821E85">
        <w:rPr>
          <w:rFonts w:ascii="DejaVuSans" w:hAnsi="DejaVuSans" w:cs="DejaVuSans"/>
          <w:lang w:val="en-DE"/>
        </w:rPr>
        <w:t>Sta22</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EC6582">
      <w:pPr>
        <w:tabs>
          <w:tab w:val="left" w:pos="993"/>
        </w:tabs>
        <w:autoSpaceDE w:val="0"/>
        <w:autoSpaceDN w:val="0"/>
        <w:adjustRightInd w:val="0"/>
        <w:spacing w:after="0" w:line="240" w:lineRule="auto"/>
        <w:ind w:left="426" w:hanging="426"/>
      </w:pPr>
    </w:p>
    <w:p w14:paraId="10992BDF" w14:textId="1B69C6F5" w:rsidR="007B6304" w:rsidRPr="003D662E" w:rsidRDefault="007B6304" w:rsidP="00EC6582">
      <w:pPr>
        <w:tabs>
          <w:tab w:val="left" w:pos="993"/>
        </w:tabs>
        <w:spacing w:after="120" w:line="240" w:lineRule="auto"/>
        <w:ind w:left="426" w:hanging="426"/>
        <w:rPr>
          <w:lang w:val="en-GB"/>
        </w:rPr>
      </w:pPr>
      <w:r w:rsidRPr="003D662E">
        <w:rPr>
          <w:lang w:val="en-GB"/>
        </w:rPr>
        <w:t>[</w:t>
      </w:r>
      <w:r w:rsidR="00821E85">
        <w:rPr>
          <w:lang w:val="en-GB"/>
        </w:rPr>
        <w:t>SSE21</w:t>
      </w:r>
      <w:r w:rsidRPr="003D662E">
        <w:rPr>
          <w:lang w:val="en-GB"/>
        </w:rPr>
        <w:t>]</w:t>
      </w:r>
      <w:r w:rsidR="00EC6582">
        <w:rPr>
          <w:lang w:val="en-GB"/>
        </w:rPr>
        <w:tab/>
      </w:r>
      <w:r w:rsidRPr="003D662E">
        <w:rPr>
          <w:lang w:val="en-GB"/>
        </w:rPr>
        <w:t>H. Stichweh, C. Sauer, H. Eichelberger, IIP-Ecosphere Platform Requirements (Usage View), Version 1.0, Januar 2021, IIP-2021/001, DOI: 10.5281/zenodo.4485801</w:t>
      </w:r>
      <w:r w:rsidR="00F218CE" w:rsidRPr="003D662E">
        <w:rPr>
          <w:lang w:val="en-GB"/>
        </w:rPr>
        <w:t>, 2021</w:t>
      </w:r>
    </w:p>
    <w:p w14:paraId="6F3136A3" w14:textId="3A7CE402" w:rsidR="007B6304" w:rsidRPr="003D662E" w:rsidRDefault="007B6304" w:rsidP="00EC6582">
      <w:pPr>
        <w:tabs>
          <w:tab w:val="left" w:pos="993"/>
        </w:tabs>
        <w:spacing w:after="120" w:line="240" w:lineRule="auto"/>
        <w:ind w:left="426" w:hanging="426"/>
        <w:rPr>
          <w:lang w:val="en-US"/>
        </w:rPr>
      </w:pPr>
      <w:r w:rsidRPr="003D662E">
        <w:rPr>
          <w:lang w:val="en-US"/>
        </w:rPr>
        <w:t>[</w:t>
      </w:r>
      <w:r w:rsidR="000F1327">
        <w:rPr>
          <w:lang w:val="en-US"/>
        </w:rPr>
        <w:t>ZVEI-N</w:t>
      </w:r>
      <w:r w:rsidRPr="003D662E">
        <w:rPr>
          <w:lang w:val="en-US"/>
        </w:rPr>
        <w:t>]</w:t>
      </w:r>
      <w:r w:rsidR="00EC6582">
        <w:rPr>
          <w:lang w:val="en-US"/>
        </w:rPr>
        <w:tab/>
      </w:r>
      <w:r w:rsidRPr="003D662E">
        <w:rPr>
          <w:lang w:val="en-US"/>
        </w:rPr>
        <w:t xml:space="preserve">ZVEI, Specification Submodel Templates of the Asset Administration Shell – ZVEI Digital Nameplate for industrial equipment (Version 1.0), </w:t>
      </w:r>
      <w:hyperlink r:id="rId95" w:history="1">
        <w:r w:rsidRPr="003D662E">
          <w:rPr>
            <w:rStyle w:val="Hyperlink"/>
            <w:lang w:val="en-US"/>
          </w:rPr>
          <w:t>https://www.plattform-i40.de/IP/Redaktion/DE/Downloads/Publikation/Submodel_Templates-Asset_Administration_Shell-digital_nameplate.html</w:t>
        </w:r>
      </w:hyperlink>
    </w:p>
    <w:p w14:paraId="69A4E21B" w14:textId="7C581CCC" w:rsidR="00EF60A9" w:rsidRPr="00D57F0F" w:rsidRDefault="00EF60A9">
      <w:pPr>
        <w:rPr>
          <w:lang w:val="en-GB"/>
        </w:rPr>
      </w:pPr>
    </w:p>
    <w:sectPr w:rsidR="00EF60A9" w:rsidRPr="00D57F0F" w:rsidSect="00BB6BA2">
      <w:headerReference w:type="even" r:id="rId96"/>
      <w:headerReference w:type="default" r:id="rId97"/>
      <w:footerReference w:type="even" r:id="rId98"/>
      <w:footerReference w:type="default" r:id="rId99"/>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622EE" w14:textId="77777777" w:rsidR="005A7BA1" w:rsidRDefault="005A7BA1" w:rsidP="005C07D6">
      <w:pPr>
        <w:spacing w:after="0" w:line="240" w:lineRule="auto"/>
      </w:pPr>
      <w:r>
        <w:separator/>
      </w:r>
    </w:p>
  </w:endnote>
  <w:endnote w:type="continuationSeparator" w:id="0">
    <w:p w14:paraId="34E893C0" w14:textId="77777777" w:rsidR="005A7BA1" w:rsidRDefault="005A7BA1"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7119D" w14:textId="77777777" w:rsidR="005A7BA1" w:rsidRDefault="005A7BA1" w:rsidP="005C07D6">
      <w:pPr>
        <w:spacing w:after="0" w:line="240" w:lineRule="auto"/>
      </w:pPr>
      <w:r>
        <w:separator/>
      </w:r>
    </w:p>
  </w:footnote>
  <w:footnote w:type="continuationSeparator" w:id="0">
    <w:p w14:paraId="5D7F039E" w14:textId="77777777" w:rsidR="005A7BA1" w:rsidRDefault="005A7BA1"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hyperlink r:id="rId2" w:history="1">
        <w:r w:rsidRPr="003A7ED5">
          <w:rPr>
            <w:rStyle w:val="Hyperlink"/>
            <w:lang w:val="en-GB"/>
          </w:rPr>
          <w:t>https://regap.de</w:t>
        </w:r>
      </w:hyperlink>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2CEB6851"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5E0DC018"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08F47CD" w14:textId="77777777" w:rsidR="00E64F49" w:rsidRPr="009D50BD" w:rsidRDefault="00E64F49" w:rsidP="00E64F49">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23C254FF" w14:textId="77777777" w:rsidR="00E64F49" w:rsidRPr="00290596" w:rsidRDefault="00E64F49" w:rsidP="00E64F49">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A17BE4" w:rsidRPr="00290596" w:rsidRDefault="00A17BE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A17BE4" w:rsidRDefault="00A17BE4">
      <w:pPr>
        <w:pStyle w:val="FootnoteText"/>
      </w:pPr>
      <w:r>
        <w:rPr>
          <w:rStyle w:val="FootnoteReference"/>
        </w:rPr>
        <w:footnoteRef/>
      </w:r>
      <w:r>
        <w:t xml:space="preserve"> </w:t>
      </w:r>
    </w:p>
  </w:footnote>
  <w:footnote w:id="11">
    <w:p w14:paraId="4F148D75" w14:textId="5C70AC83" w:rsidR="00A17BE4" w:rsidRDefault="00A17BE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A17BE4" w:rsidRPr="00496A2A" w:rsidRDefault="00A17BE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A17BE4" w:rsidRPr="00496A2A" w:rsidRDefault="00A17BE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r w:rsidRPr="003B2F19">
        <w:rPr>
          <w:rFonts w:ascii="Consolas" w:hAnsi="Consolas"/>
          <w:lang w:val="en-US"/>
        </w:rPr>
        <w:t>cfg</w:t>
      </w:r>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9">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hyperlink r:id="rId15" w:history="1">
        <w:r w:rsidRPr="00895D5E">
          <w:rPr>
            <w:rStyle w:val="Hyperlink"/>
            <w:lang w:val="en-GB"/>
          </w:rPr>
          <w:t>https://docs.oracle.com/javase/8/docs/api/java/util/ServiceLoader.html</w:t>
        </w:r>
      </w:hyperlink>
      <w:r>
        <w:rPr>
          <w:lang w:val="en-GB"/>
        </w:rPr>
        <w:t xml:space="preserve"> </w:t>
      </w:r>
    </w:p>
  </w:footnote>
  <w:footnote w:id="20">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21">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6" w:history="1">
        <w:r w:rsidRPr="009E0408">
          <w:rPr>
            <w:rStyle w:val="Hyperlink"/>
            <w:lang w:val="en-US"/>
          </w:rPr>
          <w:t>https://github.com/iip-ecosphere/platform/</w:t>
        </w:r>
      </w:hyperlink>
      <w:r w:rsidRPr="009E0408">
        <w:rPr>
          <w:lang w:val="en-US"/>
        </w:rPr>
        <w:t xml:space="preserve"> </w:t>
      </w:r>
    </w:p>
  </w:footnote>
  <w:footnote w:id="22">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7" w:history="1">
        <w:r w:rsidRPr="00931795">
          <w:rPr>
            <w:rStyle w:val="Hyperlink"/>
            <w:lang w:val="en-US"/>
          </w:rPr>
          <w:t>https://projects.sse.uni-hildesheim.de/qm/maven/</w:t>
        </w:r>
      </w:hyperlink>
      <w:r w:rsidRPr="00931795">
        <w:rPr>
          <w:lang w:val="en-US"/>
        </w:rPr>
        <w:t xml:space="preserve"> </w:t>
      </w:r>
    </w:p>
  </w:footnote>
  <w:footnote w:id="23">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8" w:history="1">
        <w:r w:rsidRPr="00931795">
          <w:rPr>
            <w:rStyle w:val="Hyperlink"/>
            <w:lang w:val="en-US"/>
          </w:rPr>
          <w:t>https://repo1.maven.org/maven2/de/iip-ecosphere/platform/</w:t>
        </w:r>
      </w:hyperlink>
      <w:r w:rsidRPr="00931795">
        <w:rPr>
          <w:lang w:val="en-US"/>
        </w:rPr>
        <w:t xml:space="preserve">, </w:t>
      </w:r>
      <w:hyperlink r:id="rId19" w:history="1">
        <w:r w:rsidRPr="00931795">
          <w:rPr>
            <w:rStyle w:val="Hyperlink"/>
            <w:lang w:val="en-US"/>
          </w:rPr>
          <w:t>https://search.maven.org/artifact/de.iip-ecosphere.platform/transport</w:t>
        </w:r>
      </w:hyperlink>
      <w:r w:rsidRPr="00931795">
        <w:rPr>
          <w:lang w:val="en-US"/>
        </w:rPr>
        <w:t xml:space="preserve">  </w:t>
      </w:r>
    </w:p>
  </w:footnote>
  <w:footnote w:id="24">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5">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6">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7">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8">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hyperlink r:id="rId23" w:history="1">
        <w:r w:rsidRPr="00895D5E">
          <w:rPr>
            <w:rStyle w:val="Hyperlink"/>
            <w:lang w:val="en-GB"/>
          </w:rPr>
          <w:t>https://prometheus.io/</w:t>
        </w:r>
      </w:hyperlink>
      <w:r>
        <w:rPr>
          <w:lang w:val="en-GB"/>
        </w:rPr>
        <w:t xml:space="preserve"> </w:t>
      </w:r>
    </w:p>
  </w:footnote>
  <w:footnote w:id="30">
    <w:p w14:paraId="0070046A" w14:textId="23C72731"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w:t>
      </w:r>
      <w:r w:rsidR="00287A00">
        <w:rPr>
          <w:lang w:val="en-GB"/>
        </w:rPr>
        <w:t>ESA+21</w:t>
      </w:r>
      <w:r>
        <w:rPr>
          <w:lang w:val="en-US"/>
        </w:rPr>
        <w:t>], user interface and dashboards are formally out of scope of our funding contract. However, if feasible, we plan to realize at least a simple (Web) user interface in one of the next releases.</w:t>
      </w:r>
    </w:p>
  </w:footnote>
  <w:footnote w:id="31">
    <w:p w14:paraId="65387D4D" w14:textId="24297643"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 xml:space="preserve">Crosscutting aspects are better covered by </w:t>
      </w:r>
      <w:r w:rsidR="002816A2">
        <w:rPr>
          <w:lang w:val="en-US"/>
        </w:rPr>
        <w:t>I</w:t>
      </w:r>
      <w:r>
        <w:rPr>
          <w:lang w:val="en-US"/>
        </w:rPr>
        <w:t>IRA [</w:t>
      </w:r>
      <w:r w:rsidR="002816A2">
        <w:rPr>
          <w:lang w:val="en-US"/>
        </w:rPr>
        <w:t>IIRA</w:t>
      </w:r>
      <w:r>
        <w:rPr>
          <w:lang w:val="en-US"/>
        </w:rPr>
        <w:t>].</w:t>
      </w:r>
    </w:p>
  </w:footnote>
  <w:footnote w:id="32">
    <w:p w14:paraId="385CF0F3" w14:textId="1E23DB1B" w:rsidR="005632C8" w:rsidRPr="005632C8" w:rsidRDefault="005632C8">
      <w:pPr>
        <w:pStyle w:val="FootnoteText"/>
        <w:rPr>
          <w:lang w:val="en-US"/>
        </w:rPr>
      </w:pPr>
      <w:r>
        <w:rPr>
          <w:rStyle w:val="FootnoteReference"/>
        </w:rPr>
        <w:footnoteRef/>
      </w:r>
      <w:r w:rsidRPr="005632C8">
        <w:rPr>
          <w:lang w:val="en-US"/>
        </w:rPr>
        <w:t xml:space="preserve"> </w:t>
      </w:r>
      <w:r w:rsidRPr="005632C8">
        <w:rPr>
          <w:rFonts w:ascii="Consolas" w:hAnsi="Consolas"/>
          <w:lang w:val="en-US"/>
        </w:rPr>
        <w:t>support.boot</w:t>
      </w:r>
      <w:r>
        <w:rPr>
          <w:lang w:val="en-US"/>
        </w:rPr>
        <w:t xml:space="preserve"> was introduced in version 0.8 while support already existed; </w:t>
      </w:r>
      <w:r w:rsidRPr="005632C8">
        <w:rPr>
          <w:rFonts w:ascii="Consolas" w:hAnsi="Consolas"/>
          <w:lang w:val="en-US"/>
        </w:rPr>
        <w:t>support.boot</w:t>
      </w:r>
      <w:r>
        <w:rPr>
          <w:lang w:val="en-US"/>
        </w:rPr>
        <w:t xml:space="preserve"> contains fundamental parts without using plugins while </w:t>
      </w:r>
      <w:r w:rsidRPr="005632C8">
        <w:rPr>
          <w:rFonts w:ascii="Consolas" w:hAnsi="Consolas"/>
          <w:lang w:val="en-US"/>
        </w:rPr>
        <w:t>support</w:t>
      </w:r>
      <w:r>
        <w:rPr>
          <w:lang w:val="en-US"/>
        </w:rPr>
        <w:t xml:space="preserve"> uses the plugins defined in </w:t>
      </w:r>
      <w:r w:rsidRPr="005632C8">
        <w:rPr>
          <w:rFonts w:ascii="Consolas" w:hAnsi="Consolas"/>
          <w:lang w:val="en-US"/>
        </w:rPr>
        <w:t>support.boot</w:t>
      </w:r>
      <w:r>
        <w:rPr>
          <w:lang w:val="en-US"/>
        </w:rPr>
        <w:t xml:space="preserve">. As used in many build specifications, changing the name of </w:t>
      </w:r>
      <w:r w:rsidRPr="005632C8">
        <w:rPr>
          <w:rFonts w:ascii="Consolas" w:hAnsi="Consolas"/>
          <w:lang w:val="en-US"/>
        </w:rPr>
        <w:t>support</w:t>
      </w:r>
      <w:r>
        <w:rPr>
          <w:lang w:val="en-US"/>
        </w:rPr>
        <w:t xml:space="preserve"> was considered too dangerous.</w:t>
      </w:r>
      <w:r w:rsidR="008907F0">
        <w:rPr>
          <w:lang w:val="en-US"/>
        </w:rPr>
        <w:t xml:space="preserve"> As all support components share the same Java package namespace, future versions may move functionalites that are still in components based on past decisions.</w:t>
      </w:r>
    </w:p>
  </w:footnote>
  <w:footnote w:id="33">
    <w:p w14:paraId="607B423C" w14:textId="71FD34AD" w:rsidR="008113D4" w:rsidRPr="008113D4" w:rsidRDefault="008113D4">
      <w:pPr>
        <w:pStyle w:val="FootnoteText"/>
        <w:rPr>
          <w:lang w:val="en-US"/>
        </w:rPr>
      </w:pPr>
      <w:r>
        <w:rPr>
          <w:rStyle w:val="FootnoteReference"/>
        </w:rPr>
        <w:footnoteRef/>
      </w:r>
      <w:r w:rsidRPr="008113D4">
        <w:rPr>
          <w:lang w:val="en-US"/>
        </w:rPr>
        <w:t xml:space="preserve"> </w:t>
      </w:r>
      <w:r w:rsidRPr="003D662E">
        <w:rPr>
          <w:lang w:val="en-US"/>
        </w:rPr>
        <w:t xml:space="preserve">FAT </w:t>
      </w:r>
      <w:r w:rsidR="00456370" w:rsidRPr="003D662E">
        <w:rPr>
          <w:lang w:val="en-US"/>
        </w:rPr>
        <w:t>Java archive files (</w:t>
      </w:r>
      <w:r w:rsidR="00456370">
        <w:rPr>
          <w:lang w:val="en-US"/>
        </w:rPr>
        <w:t>JARs</w:t>
      </w:r>
      <w:r w:rsidR="00456370" w:rsidRPr="003D662E">
        <w:rPr>
          <w:lang w:val="en-US"/>
        </w:rPr>
        <w:t>)</w:t>
      </w:r>
      <w:r w:rsidR="00456370">
        <w:rPr>
          <w:lang w:val="en-US"/>
        </w:rPr>
        <w:t xml:space="preserve"> </w:t>
      </w:r>
      <w:r>
        <w:rPr>
          <w:lang w:val="en-US"/>
        </w:rPr>
        <w:t xml:space="preserve">are </w:t>
      </w:r>
      <w:r w:rsidR="00456370">
        <w:rPr>
          <w:lang w:val="en-US"/>
        </w:rPr>
        <w:t>specialized ZIP files</w:t>
      </w:r>
      <w:r w:rsidRPr="003D662E">
        <w:rPr>
          <w:lang w:val="en-US"/>
        </w:rPr>
        <w:t xml:space="preserve"> in which dependencies are included</w:t>
      </w:r>
      <w:r>
        <w:rPr>
          <w:lang w:val="en-US"/>
        </w:rPr>
        <w:t>, either as contained J</w:t>
      </w:r>
      <w:r w:rsidR="00AE5888">
        <w:rPr>
          <w:lang w:val="en-US"/>
        </w:rPr>
        <w:t>AR</w:t>
      </w:r>
      <w:r>
        <w:rPr>
          <w:lang w:val="en-US"/>
        </w:rPr>
        <w:t xml:space="preserve"> files or </w:t>
      </w:r>
      <w:r w:rsidRPr="003D662E">
        <w:rPr>
          <w:lang w:val="en-US"/>
        </w:rPr>
        <w:t>dissolved into individual files or folders</w:t>
      </w:r>
      <w:r>
        <w:rPr>
          <w:lang w:val="en-US"/>
        </w:rPr>
        <w:t>.</w:t>
      </w:r>
    </w:p>
  </w:footnote>
  <w:footnote w:id="34">
    <w:p w14:paraId="3AD9509E" w14:textId="3DE28360" w:rsidR="006C360F" w:rsidRPr="006461D2" w:rsidRDefault="006C360F" w:rsidP="006C360F">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5">
    <w:p w14:paraId="1D15794D"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24" w:history="1">
        <w:r w:rsidRPr="009C3FDF">
          <w:rPr>
            <w:rStyle w:val="Hyperlink"/>
            <w:lang w:val="en-US"/>
          </w:rPr>
          <w:t>https://en.wikipedia.org/wiki/Adapter_pattern</w:t>
        </w:r>
      </w:hyperlink>
      <w:r>
        <w:rPr>
          <w:lang w:val="en-US"/>
        </w:rPr>
        <w:t xml:space="preserve"> </w:t>
      </w:r>
    </w:p>
  </w:footnote>
  <w:footnote w:id="36">
    <w:p w14:paraId="1575E46F" w14:textId="77777777" w:rsidR="00B82C3F" w:rsidRPr="00F6358D" w:rsidRDefault="00B82C3F" w:rsidP="00B82C3F">
      <w:pPr>
        <w:pStyle w:val="FootnoteText"/>
        <w:rPr>
          <w:lang w:val="en-GB"/>
        </w:rPr>
      </w:pPr>
      <w:r>
        <w:rPr>
          <w:rStyle w:val="FootnoteReference"/>
        </w:rPr>
        <w:footnoteRef/>
      </w:r>
      <w:r w:rsidRPr="00F6358D">
        <w:rPr>
          <w:lang w:val="en-GB"/>
        </w:rPr>
        <w:t xml:space="preserve"> </w:t>
      </w:r>
      <w:hyperlink r:id="rId25" w:history="1">
        <w:r w:rsidRPr="00A2263A">
          <w:rPr>
            <w:rStyle w:val="Hyperlink"/>
            <w:lang w:val="en-GB"/>
          </w:rPr>
          <w:t>https://github.com/profesorfalken/jSensors</w:t>
        </w:r>
      </w:hyperlink>
      <w:r>
        <w:rPr>
          <w:lang w:val="en-GB"/>
        </w:rPr>
        <w:t xml:space="preserve"> </w:t>
      </w:r>
    </w:p>
  </w:footnote>
  <w:footnote w:id="37">
    <w:p w14:paraId="18ABE39B" w14:textId="77777777" w:rsidR="00B82C3F" w:rsidRPr="002D32EE" w:rsidRDefault="00B82C3F" w:rsidP="00B82C3F">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38">
    <w:p w14:paraId="6F3B2F7B" w14:textId="77777777" w:rsidR="008907F0" w:rsidRPr="0062261D" w:rsidRDefault="008907F0" w:rsidP="008907F0">
      <w:pPr>
        <w:pStyle w:val="FootnoteText"/>
        <w:rPr>
          <w:lang w:val="en-GB"/>
        </w:rPr>
      </w:pPr>
      <w:r w:rsidRPr="0078282C">
        <w:rPr>
          <w:rStyle w:val="FootnoteReference"/>
        </w:rPr>
        <w:footnoteRef/>
      </w:r>
      <w:r w:rsidRPr="0078282C">
        <w:rPr>
          <w:lang w:val="en-GB"/>
        </w:rPr>
        <w:t xml:space="preserve"> </w:t>
      </w:r>
      <w:hyperlink r:id="rId2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39">
    <w:p w14:paraId="66CE7B43" w14:textId="4C166967" w:rsidR="00196A61" w:rsidRPr="00196A61" w:rsidRDefault="00196A61">
      <w:pPr>
        <w:pStyle w:val="FootnoteText"/>
        <w:rPr>
          <w:lang w:val="en-GB"/>
        </w:rPr>
      </w:pPr>
      <w:r>
        <w:rPr>
          <w:rStyle w:val="FootnoteReference"/>
        </w:rPr>
        <w:footnoteRef/>
      </w:r>
      <w:r w:rsidRPr="00196A61">
        <w:rPr>
          <w:lang w:val="en-GB"/>
        </w:rPr>
        <w:t xml:space="preserve"> </w:t>
      </w:r>
      <w:r>
        <w:rPr>
          <w:lang w:val="en-US"/>
        </w:rPr>
        <w:t>As the initial name was IIP-Ecosphere platform, there is still the “iip” in some names.</w:t>
      </w:r>
    </w:p>
  </w:footnote>
  <w:footnote w:id="40">
    <w:p w14:paraId="027EE90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7" w:history="1">
        <w:r w:rsidRPr="006D62F9">
          <w:rPr>
            <w:rStyle w:val="Hyperlink"/>
            <w:lang w:val="en-US"/>
          </w:rPr>
          <w:t>https://www.slf4j.org/</w:t>
        </w:r>
      </w:hyperlink>
      <w:r>
        <w:rPr>
          <w:lang w:val="en-US"/>
        </w:rPr>
        <w:t xml:space="preserve"> </w:t>
      </w:r>
    </w:p>
  </w:footnote>
  <w:footnote w:id="41">
    <w:p w14:paraId="59BF316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8" w:history="1">
        <w:r w:rsidRPr="006D62F9">
          <w:rPr>
            <w:rStyle w:val="Hyperlink"/>
            <w:lang w:val="en-US"/>
          </w:rPr>
          <w:t>https://github.com/snakeyaml/snakeyaml</w:t>
        </w:r>
      </w:hyperlink>
      <w:r>
        <w:rPr>
          <w:lang w:val="en-US"/>
        </w:rPr>
        <w:t xml:space="preserve"> </w:t>
      </w:r>
    </w:p>
  </w:footnote>
  <w:footnote w:id="42">
    <w:p w14:paraId="16D7E1B1"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9" w:history="1">
        <w:r w:rsidRPr="006D62F9">
          <w:rPr>
            <w:rStyle w:val="Hyperlink"/>
            <w:lang w:val="en-US"/>
          </w:rPr>
          <w:t>https://github.com/FasterXML/jackson</w:t>
        </w:r>
      </w:hyperlink>
      <w:r>
        <w:rPr>
          <w:lang w:val="en-US"/>
        </w:rPr>
        <w:t xml:space="preserve"> </w:t>
      </w:r>
    </w:p>
  </w:footnote>
  <w:footnote w:id="43">
    <w:p w14:paraId="72FA0B87"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0" w:history="1">
        <w:r w:rsidRPr="006E6F52">
          <w:rPr>
            <w:rStyle w:val="Hyperlink"/>
            <w:lang w:val="en-US"/>
          </w:rPr>
          <w:t>https://mvnrepository.com/artifact/org.glassfish/javax.json</w:t>
        </w:r>
      </w:hyperlink>
      <w:r>
        <w:rPr>
          <w:lang w:val="en-US"/>
        </w:rPr>
        <w:t xml:space="preserve"> </w:t>
      </w:r>
    </w:p>
  </w:footnote>
  <w:footnote w:id="44">
    <w:p w14:paraId="7D993E23"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1" w:history="1">
        <w:r w:rsidRPr="006E6F52">
          <w:rPr>
            <w:rStyle w:val="Hyperlink"/>
            <w:lang w:val="en-US"/>
          </w:rPr>
          <w:t>https://jsoniter.com/</w:t>
        </w:r>
      </w:hyperlink>
      <w:r>
        <w:rPr>
          <w:lang w:val="en-US"/>
        </w:rPr>
        <w:t xml:space="preserve"> </w:t>
      </w:r>
    </w:p>
  </w:footnote>
  <w:footnote w:id="45">
    <w:p w14:paraId="7AF1CDE8"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32" w:history="1">
        <w:r w:rsidRPr="006D62F9">
          <w:rPr>
            <w:rStyle w:val="Hyperlink"/>
            <w:lang w:val="en-US"/>
          </w:rPr>
          <w:t>https://github.com/TooTallNate/Java-WebSocket</w:t>
        </w:r>
      </w:hyperlink>
      <w:r>
        <w:rPr>
          <w:lang w:val="en-US"/>
        </w:rPr>
        <w:t xml:space="preserve"> </w:t>
      </w:r>
    </w:p>
  </w:footnote>
  <w:footnote w:id="46">
    <w:p w14:paraId="29752D9A"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3" w:history="1">
        <w:r w:rsidRPr="006D62F9">
          <w:rPr>
            <w:rStyle w:val="Hyperlink"/>
            <w:lang w:val="en-US"/>
          </w:rPr>
          <w:t>https://github.com/oshi/oshi</w:t>
        </w:r>
      </w:hyperlink>
      <w:r>
        <w:rPr>
          <w:lang w:val="en-US"/>
        </w:rPr>
        <w:t xml:space="preserve"> </w:t>
      </w:r>
    </w:p>
  </w:footnote>
  <w:footnote w:id="47">
    <w:p w14:paraId="0F632B37"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34" w:history="1">
        <w:r w:rsidRPr="006D62F9">
          <w:rPr>
            <w:rStyle w:val="Hyperlink"/>
            <w:lang w:val="en-US"/>
          </w:rPr>
          <w:t>https://github.com/perwendel/spark</w:t>
        </w:r>
      </w:hyperlink>
      <w:r>
        <w:rPr>
          <w:lang w:val="en-US"/>
        </w:rPr>
        <w:t xml:space="preserve"> </w:t>
      </w:r>
    </w:p>
  </w:footnote>
  <w:footnote w:id="48">
    <w:p w14:paraId="6A7D8E4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5" w:history="1">
        <w:r w:rsidRPr="006E6F52">
          <w:rPr>
            <w:rStyle w:val="Hyperlink"/>
            <w:lang w:val="en-US"/>
          </w:rPr>
          <w:t>https://hc.apache.org/</w:t>
        </w:r>
      </w:hyperlink>
      <w:r>
        <w:rPr>
          <w:lang w:val="en-US"/>
        </w:rPr>
        <w:t xml:space="preserve"> </w:t>
      </w:r>
    </w:p>
  </w:footnote>
  <w:footnote w:id="49">
    <w:p w14:paraId="6DC84DEC"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6" w:history="1">
        <w:r w:rsidRPr="006D62F9">
          <w:rPr>
            <w:rStyle w:val="Hyperlink"/>
            <w:lang w:val="en-US"/>
          </w:rPr>
          <w:t>https://commons.apache.org/</w:t>
        </w:r>
      </w:hyperlink>
      <w:r>
        <w:rPr>
          <w:lang w:val="en-US"/>
        </w:rPr>
        <w:t xml:space="preserve"> </w:t>
      </w:r>
    </w:p>
  </w:footnote>
  <w:footnote w:id="50">
    <w:p w14:paraId="38625AE9"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7" w:history="1">
        <w:r w:rsidRPr="006E6F52">
          <w:rPr>
            <w:rStyle w:val="Hyperlink"/>
            <w:lang w:val="en-US"/>
          </w:rPr>
          <w:t>https://www.joda.org/joda-time/</w:t>
        </w:r>
      </w:hyperlink>
      <w:r>
        <w:rPr>
          <w:lang w:val="en-US"/>
        </w:rPr>
        <w:t xml:space="preserve"> </w:t>
      </w:r>
    </w:p>
  </w:footnote>
  <w:footnote w:id="51">
    <w:p w14:paraId="30466002"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8" w:history="1">
        <w:r w:rsidRPr="006E6F52">
          <w:rPr>
            <w:rStyle w:val="Hyperlink"/>
            <w:lang w:val="en-US"/>
          </w:rPr>
          <w:t>https://mina.apache.org/sshd-project/</w:t>
        </w:r>
      </w:hyperlink>
      <w:r>
        <w:rPr>
          <w:lang w:val="en-US"/>
        </w:rPr>
        <w:t xml:space="preserve"> </w:t>
      </w:r>
    </w:p>
  </w:footnote>
  <w:footnote w:id="52">
    <w:p w14:paraId="16DDEB85"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9" w:history="1">
        <w:r w:rsidRPr="006E6F52">
          <w:rPr>
            <w:rStyle w:val="Hyperlink"/>
            <w:lang w:val="en-US"/>
          </w:rPr>
          <w:t>https://micrometer.io/</w:t>
        </w:r>
      </w:hyperlink>
      <w:r>
        <w:rPr>
          <w:lang w:val="en-US"/>
        </w:rPr>
        <w:t xml:space="preserve"> </w:t>
      </w:r>
    </w:p>
  </w:footnote>
  <w:footnote w:id="53">
    <w:p w14:paraId="5AA1090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40" w:anchor="/" w:history="1">
        <w:r w:rsidRPr="006E6F52">
          <w:rPr>
            <w:rStyle w:val="Hyperlink"/>
            <w:lang w:val="en-US"/>
          </w:rPr>
          <w:t>https://bytebuddy.net/#/</w:t>
        </w:r>
      </w:hyperlink>
      <w:r>
        <w:rPr>
          <w:lang w:val="en-US"/>
        </w:rPr>
        <w:t xml:space="preserve"> </w:t>
      </w:r>
    </w:p>
  </w:footnote>
  <w:footnote w:id="54">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41" w:history="1">
        <w:r w:rsidRPr="00513568">
          <w:rPr>
            <w:rStyle w:val="Hyperlink"/>
            <w:lang w:val="en-US"/>
          </w:rPr>
          <w:t>https://www.heise.de/news/Java-Framework-Native-Spring-Anwendungen-laufen-ohne-die-JVM-5078681.html</w:t>
        </w:r>
      </w:hyperlink>
      <w:r>
        <w:rPr>
          <w:lang w:val="en-US"/>
        </w:rPr>
        <w:t xml:space="preserve"> </w:t>
      </w:r>
    </w:p>
  </w:footnote>
  <w:footnote w:id="55">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42" w:history="1">
        <w:r w:rsidRPr="00252BC9">
          <w:rPr>
            <w:rStyle w:val="Hyperlink"/>
            <w:lang w:val="en-US"/>
          </w:rPr>
          <w:t>https://iot.eclipse.org/</w:t>
        </w:r>
      </w:hyperlink>
      <w:r w:rsidRPr="00252BC9">
        <w:rPr>
          <w:lang w:val="en-US"/>
        </w:rPr>
        <w:t xml:space="preserve"> </w:t>
      </w:r>
    </w:p>
  </w:footnote>
  <w:footnote w:id="56">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3" w:history="1">
        <w:r w:rsidRPr="007F6180">
          <w:rPr>
            <w:rStyle w:val="Hyperlink"/>
            <w:lang w:val="en-US"/>
          </w:rPr>
          <w:t>https://projects.eclipse.org/projects/iot.paho</w:t>
        </w:r>
      </w:hyperlink>
      <w:r>
        <w:rPr>
          <w:lang w:val="en-US"/>
        </w:rPr>
        <w:t xml:space="preserve"> </w:t>
      </w:r>
    </w:p>
  </w:footnote>
  <w:footnote w:id="57">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4" w:history="1">
        <w:r w:rsidRPr="007F6180">
          <w:rPr>
            <w:rStyle w:val="Hyperlink"/>
            <w:lang w:val="en-US"/>
          </w:rPr>
          <w:t>https://projects.eclipse.org/projects/iot.hono</w:t>
        </w:r>
      </w:hyperlink>
      <w:r>
        <w:rPr>
          <w:lang w:val="en-US"/>
        </w:rPr>
        <w:t xml:space="preserve"> </w:t>
      </w:r>
    </w:p>
  </w:footnote>
  <w:footnote w:id="58">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5" w:history="1">
        <w:r w:rsidRPr="007F6180">
          <w:rPr>
            <w:rStyle w:val="Hyperlink"/>
            <w:lang w:val="en-US"/>
          </w:rPr>
          <w:t>https://projects.eclipse.org/projects/iot.milo</w:t>
        </w:r>
      </w:hyperlink>
      <w:r>
        <w:rPr>
          <w:lang w:val="en-US"/>
        </w:rPr>
        <w:t xml:space="preserve"> </w:t>
      </w:r>
    </w:p>
  </w:footnote>
  <w:footnote w:id="59">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60">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46" w:history="1">
        <w:r w:rsidRPr="007F6180">
          <w:rPr>
            <w:rStyle w:val="Hyperlink"/>
            <w:lang w:val="en-US"/>
          </w:rPr>
          <w:t>https://developers.google.com/protocol-buffers</w:t>
        </w:r>
      </w:hyperlink>
      <w:r>
        <w:rPr>
          <w:lang w:val="en-US"/>
        </w:rPr>
        <w:t xml:space="preserve"> </w:t>
      </w:r>
    </w:p>
  </w:footnote>
  <w:footnote w:id="61">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47" w:history="1">
        <w:r w:rsidRPr="00F55CEA">
          <w:rPr>
            <w:rStyle w:val="Hyperlink"/>
            <w:lang w:val="en-US"/>
          </w:rPr>
          <w:t>https://netty.io/</w:t>
        </w:r>
      </w:hyperlink>
      <w:r>
        <w:rPr>
          <w:lang w:val="en-US"/>
        </w:rPr>
        <w:t xml:space="preserve"> </w:t>
      </w:r>
    </w:p>
  </w:footnote>
  <w:footnote w:id="62">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63">
    <w:p w14:paraId="4CB14E37" w14:textId="2BA98D78"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ED5CB6" w:rsidRPr="003D662E">
        <w:rPr>
          <w:lang w:val="en-US"/>
        </w:rPr>
        <w:t xml:space="preserve">Table </w:t>
      </w:r>
      <w:r w:rsidR="00ED5CB6">
        <w:rPr>
          <w:noProof/>
          <w:lang w:val="en-US"/>
        </w:rPr>
        <w:t>5</w:t>
      </w:r>
      <w:r>
        <w:rPr>
          <w:lang w:val="en-US"/>
        </w:rPr>
        <w:fldChar w:fldCharType="end"/>
      </w:r>
      <w:r>
        <w:rPr>
          <w:lang w:val="en-US"/>
        </w:rPr>
        <w:t>, this leads to 13.5 GBytes up to 66 GBytes per hour.</w:t>
      </w:r>
    </w:p>
  </w:footnote>
  <w:footnote w:id="64">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48" w:history="1">
        <w:r w:rsidRPr="007F6180">
          <w:rPr>
            <w:rStyle w:val="Hyperlink"/>
            <w:lang w:val="en-US"/>
          </w:rPr>
          <w:t>https://projects.eclipse.org/projects/iot.californium</w:t>
        </w:r>
      </w:hyperlink>
      <w:r>
        <w:rPr>
          <w:lang w:val="en-US"/>
        </w:rPr>
        <w:t xml:space="preserve"> </w:t>
      </w:r>
    </w:p>
  </w:footnote>
  <w:footnote w:id="65">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49" w:history="1">
        <w:r w:rsidRPr="007F6180">
          <w:rPr>
            <w:rStyle w:val="Hyperlink"/>
            <w:lang w:val="en-US"/>
          </w:rPr>
          <w:t>https://projects.eclipse.org/projects/iot.leshan</w:t>
        </w:r>
      </w:hyperlink>
      <w:r>
        <w:rPr>
          <w:lang w:val="en-US"/>
        </w:rPr>
        <w:t xml:space="preserve"> </w:t>
      </w:r>
    </w:p>
  </w:footnote>
  <w:footnote w:id="66">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50" w:history="1">
        <w:r w:rsidRPr="007F6180">
          <w:rPr>
            <w:rStyle w:val="Hyperlink"/>
            <w:lang w:val="en-US"/>
          </w:rPr>
          <w:t>https://projects.eclipse.org/projects/iot.tahu</w:t>
        </w:r>
      </w:hyperlink>
      <w:r>
        <w:rPr>
          <w:lang w:val="en-US"/>
        </w:rPr>
        <w:t xml:space="preserve"> </w:t>
      </w:r>
    </w:p>
  </w:footnote>
  <w:footnote w:id="67">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51" w:history="1">
        <w:r w:rsidRPr="005513A8">
          <w:rPr>
            <w:rStyle w:val="Hyperlink"/>
            <w:lang w:val="en-US"/>
          </w:rPr>
          <w:t>https://projects.eclipse.org/projects/iot.agail</w:t>
        </w:r>
      </w:hyperlink>
      <w:r>
        <w:rPr>
          <w:lang w:val="en-US"/>
        </w:rPr>
        <w:t xml:space="preserve"> </w:t>
      </w:r>
    </w:p>
  </w:footnote>
  <w:footnote w:id="68">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52" w:history="1">
        <w:r w:rsidRPr="005513A8">
          <w:rPr>
            <w:rStyle w:val="Hyperlink"/>
            <w:lang w:val="en-US"/>
          </w:rPr>
          <w:t>https://www.eclipse.org/kapua/</w:t>
        </w:r>
      </w:hyperlink>
      <w:r>
        <w:rPr>
          <w:lang w:val="en-US"/>
        </w:rPr>
        <w:t xml:space="preserve"> </w:t>
      </w:r>
    </w:p>
  </w:footnote>
  <w:footnote w:id="69">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53" w:history="1">
        <w:r w:rsidRPr="005513A8">
          <w:rPr>
            <w:rStyle w:val="Hyperlink"/>
            <w:lang w:val="en-US"/>
          </w:rPr>
          <w:t>https://projects.eclipse.org/projects/iot.ponte</w:t>
        </w:r>
      </w:hyperlink>
      <w:r>
        <w:rPr>
          <w:lang w:val="en-US"/>
        </w:rPr>
        <w:t xml:space="preserve"> </w:t>
      </w:r>
    </w:p>
  </w:footnote>
  <w:footnote w:id="70">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71">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72">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73">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54" w:history="1">
        <w:r w:rsidRPr="00F6456D">
          <w:rPr>
            <w:rStyle w:val="Hyperlink"/>
            <w:lang w:val="en-US"/>
          </w:rPr>
          <w:t>https://micrometer.io/</w:t>
        </w:r>
      </w:hyperlink>
      <w:r>
        <w:rPr>
          <w:lang w:val="en-US"/>
        </w:rPr>
        <w:t xml:space="preserve"> </w:t>
      </w:r>
    </w:p>
  </w:footnote>
  <w:footnote w:id="74">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5">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55" w:history="1">
        <w:r w:rsidRPr="00850F75">
          <w:rPr>
            <w:rStyle w:val="Hyperlink"/>
            <w:lang w:val="en-US"/>
          </w:rPr>
          <w:t>https://micrometer.io/docs/concepts</w:t>
        </w:r>
      </w:hyperlink>
      <w:r>
        <w:rPr>
          <w:lang w:val="en-US"/>
        </w:rPr>
        <w:t xml:space="preserve"> </w:t>
      </w:r>
    </w:p>
  </w:footnote>
  <w:footnote w:id="76">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56" w:history="1">
        <w:r w:rsidRPr="00345B3B">
          <w:rPr>
            <w:rStyle w:val="Hyperlink"/>
            <w:lang w:val="en-GB"/>
          </w:rPr>
          <w:t>https://de.wikipedia.org/wiki/Representational_State_Transfer</w:t>
        </w:r>
      </w:hyperlink>
      <w:r>
        <w:rPr>
          <w:lang w:val="en-GB"/>
        </w:rPr>
        <w:t xml:space="preserve"> </w:t>
      </w:r>
    </w:p>
  </w:footnote>
  <w:footnote w:id="77">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57" w:history="1">
        <w:r w:rsidRPr="00345B3B">
          <w:rPr>
            <w:rStyle w:val="Hyperlink"/>
            <w:lang w:val="en-GB"/>
          </w:rPr>
          <w:t>https://de.wikipedia.org/wiki/WebSocket</w:t>
        </w:r>
      </w:hyperlink>
      <w:r>
        <w:rPr>
          <w:lang w:val="en-GB"/>
        </w:rPr>
        <w:t xml:space="preserve"> </w:t>
      </w:r>
    </w:p>
  </w:footnote>
  <w:footnote w:id="78">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58" w:history="1">
        <w:r w:rsidRPr="00345B3B">
          <w:rPr>
            <w:rStyle w:val="Hyperlink"/>
            <w:lang w:val="en-GB"/>
          </w:rPr>
          <w:t>https://de.wikipedia.org/wiki/Remote_Procedure_Call</w:t>
        </w:r>
      </w:hyperlink>
      <w:r>
        <w:rPr>
          <w:lang w:val="en-GB"/>
        </w:rPr>
        <w:t xml:space="preserve"> </w:t>
      </w:r>
    </w:p>
  </w:footnote>
  <w:footnote w:id="79">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59" w:history="1">
        <w:r w:rsidRPr="00345B3B">
          <w:rPr>
            <w:rStyle w:val="Hyperlink"/>
            <w:lang w:val="en-GB"/>
          </w:rPr>
          <w:t>https://grpc.io/</w:t>
        </w:r>
      </w:hyperlink>
      <w:r>
        <w:rPr>
          <w:lang w:val="en-GB"/>
        </w:rPr>
        <w:t xml:space="preserve"> </w:t>
      </w:r>
    </w:p>
  </w:footnote>
  <w:footnote w:id="80">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81">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82">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60"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61"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83">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https://www.lfedge.org/projects/openhorizon/</w:t>
        </w:r>
      </w:hyperlink>
      <w:r>
        <w:rPr>
          <w:lang w:val="en-US"/>
        </w:rPr>
        <w:t xml:space="preserve"> </w:t>
      </w:r>
    </w:p>
  </w:footnote>
  <w:footnote w:id="84">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3" w:history="1">
        <w:r w:rsidRPr="006F7B67">
          <w:rPr>
            <w:rStyle w:val="Hyperlink"/>
            <w:lang w:val="en-US"/>
          </w:rPr>
          <w:t>https://www.ibm.com/docs/en/edge-computing/4.1</w:t>
        </w:r>
      </w:hyperlink>
      <w:r>
        <w:rPr>
          <w:lang w:val="en-US"/>
        </w:rPr>
        <w:t xml:space="preserve"> </w:t>
      </w:r>
    </w:p>
  </w:footnote>
  <w:footnote w:id="85">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64" w:history="1">
        <w:r w:rsidRPr="00A856FE">
          <w:rPr>
            <w:rStyle w:val="Hyperlink"/>
            <w:lang w:val="en-US"/>
          </w:rPr>
          <w:t>https://kubernetes.io/de/</w:t>
        </w:r>
      </w:hyperlink>
      <w:r>
        <w:rPr>
          <w:lang w:val="en-US"/>
        </w:rPr>
        <w:t xml:space="preserve"> </w:t>
      </w:r>
    </w:p>
  </w:footnote>
  <w:footnote w:id="86">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65" w:history="1">
        <w:r w:rsidRPr="00A856FE">
          <w:rPr>
            <w:rStyle w:val="Hyperlink"/>
            <w:lang w:val="en-US"/>
          </w:rPr>
          <w:t>https://www.docker.com/</w:t>
        </w:r>
      </w:hyperlink>
      <w:r>
        <w:rPr>
          <w:lang w:val="en-US"/>
        </w:rPr>
        <w:t xml:space="preserve"> </w:t>
      </w:r>
    </w:p>
  </w:footnote>
  <w:footnote w:id="87">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6"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7" w:history="1">
        <w:r w:rsidRPr="00FD0FED">
          <w:rPr>
            <w:rStyle w:val="Hyperlink"/>
            <w:lang w:val="en-US"/>
          </w:rPr>
          <w:t>https://github.com/SSEHUB/EASyProducer</w:t>
        </w:r>
      </w:hyperlink>
      <w:r w:rsidRPr="00FD0FED">
        <w:rPr>
          <w:lang w:val="en-US"/>
        </w:rPr>
        <w:t>.</w:t>
      </w:r>
    </w:p>
  </w:footnote>
  <w:footnote w:id="88">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68" w:history="1">
        <w:r w:rsidRPr="005E7262">
          <w:rPr>
            <w:rStyle w:val="Hyperlink"/>
            <w:lang w:val="en-GB"/>
          </w:rPr>
          <w:t>http://tdongsi.github.io/blog/2017/04/23/docker-out-of-docker/</w:t>
        </w:r>
      </w:hyperlink>
      <w:r>
        <w:rPr>
          <w:lang w:val="en-GB"/>
        </w:rPr>
        <w:t xml:space="preserve"> </w:t>
      </w:r>
    </w:p>
  </w:footnote>
  <w:footnote w:id="89">
    <w:p w14:paraId="23BB3035" w14:textId="305E530D"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D5CB6">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90">
    <w:p w14:paraId="795F113A" w14:textId="294C4D93"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ED5CB6">
        <w:rPr>
          <w:lang w:val="en-US"/>
        </w:rPr>
        <w:t>3.3</w:t>
      </w:r>
      <w:r>
        <w:rPr>
          <w:lang w:val="en-US"/>
        </w:rPr>
        <w:fldChar w:fldCharType="end"/>
      </w:r>
      <w:r>
        <w:rPr>
          <w:lang w:val="en-US"/>
        </w:rPr>
        <w:t xml:space="preserve">. </w:t>
      </w:r>
    </w:p>
  </w:footnote>
  <w:footnote w:id="91">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69" w:history="1">
        <w:r w:rsidRPr="00E07EDA">
          <w:rPr>
            <w:rStyle w:val="Hyperlink"/>
            <w:lang w:val="en-US"/>
          </w:rPr>
          <w:t>https://github.com/devicehive</w:t>
        </w:r>
      </w:hyperlink>
    </w:p>
  </w:footnote>
  <w:footnote w:id="92">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70" w:history="1">
        <w:r w:rsidRPr="00E07EDA">
          <w:rPr>
            <w:rStyle w:val="Hyperlink"/>
            <w:lang w:val="en-US"/>
          </w:rPr>
          <w:t>https://github.com/thingsboard/thingsboard</w:t>
        </w:r>
      </w:hyperlink>
      <w:r>
        <w:rPr>
          <w:lang w:val="en-US"/>
        </w:rPr>
        <w:t xml:space="preserve"> </w:t>
      </w:r>
    </w:p>
  </w:footnote>
  <w:footnote w:id="93">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71" w:history="1">
        <w:r w:rsidRPr="00E07EDA">
          <w:rPr>
            <w:rStyle w:val="Hyperlink"/>
            <w:lang w:val="en-US"/>
          </w:rPr>
          <w:t>https://github.com/minio/minio</w:t>
        </w:r>
      </w:hyperlink>
      <w:r>
        <w:rPr>
          <w:lang w:val="en-US"/>
        </w:rPr>
        <w:t xml:space="preserve"> </w:t>
      </w:r>
    </w:p>
  </w:footnote>
  <w:footnote w:id="94">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72" w:history="1">
        <w:r w:rsidRPr="00E07EDA">
          <w:rPr>
            <w:rStyle w:val="Hyperlink"/>
            <w:lang w:val="en-US"/>
          </w:rPr>
          <w:t>https://github.com/openstack/swift</w:t>
        </w:r>
      </w:hyperlink>
      <w:r>
        <w:rPr>
          <w:lang w:val="en-US"/>
        </w:rPr>
        <w:t xml:space="preserve"> </w:t>
      </w:r>
    </w:p>
  </w:footnote>
  <w:footnote w:id="95">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73" w:history="1">
        <w:r w:rsidRPr="00E60191">
          <w:rPr>
            <w:rStyle w:val="Hyperlink"/>
            <w:lang w:val="en-US"/>
          </w:rPr>
          <w:t>https://github.com/pambrose/prometheus-proxy</w:t>
        </w:r>
      </w:hyperlink>
      <w:r>
        <w:rPr>
          <w:lang w:val="en-US"/>
        </w:rPr>
        <w:t xml:space="preserve"> </w:t>
      </w:r>
    </w:p>
  </w:footnote>
  <w:footnote w:id="96">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74" w:history="1">
        <w:r w:rsidRPr="00E60191">
          <w:rPr>
            <w:rStyle w:val="Hyperlink"/>
            <w:lang w:val="en-US"/>
          </w:rPr>
          <w:t>https://github.com/matjaz99/alertmonitor</w:t>
        </w:r>
      </w:hyperlink>
      <w:r>
        <w:rPr>
          <w:lang w:val="en-US"/>
        </w:rPr>
        <w:t xml:space="preserve"> </w:t>
      </w:r>
    </w:p>
  </w:footnote>
  <w:footnote w:id="97">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75" w:history="1">
        <w:r w:rsidRPr="00F83E6D">
          <w:rPr>
            <w:rStyle w:val="Hyperlink"/>
            <w:lang w:val="en-US"/>
          </w:rPr>
          <w:t>https://heykodex.com/</w:t>
        </w:r>
      </w:hyperlink>
      <w:r>
        <w:rPr>
          <w:lang w:val="en-US"/>
        </w:rPr>
        <w:t xml:space="preserve">, </w:t>
      </w:r>
      <w:hyperlink r:id="rId76" w:history="1">
        <w:r w:rsidRPr="00F83E6D">
          <w:rPr>
            <w:rStyle w:val="Hyperlink"/>
            <w:lang w:val="en-US"/>
          </w:rPr>
          <w:t>https://github.com/kiprotect/kodex</w:t>
        </w:r>
      </w:hyperlink>
    </w:p>
  </w:footnote>
  <w:footnote w:id="98">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77" w:history="1">
        <w:r w:rsidRPr="00C51C52">
          <w:rPr>
            <w:rStyle w:val="Hyperlink"/>
            <w:lang w:val="en-GB"/>
          </w:rPr>
          <w:t>https://zxing.org/w/decode.jspx</w:t>
        </w:r>
      </w:hyperlink>
      <w:r>
        <w:rPr>
          <w:lang w:val="en-GB"/>
        </w:rPr>
        <w:t xml:space="preserve"> </w:t>
      </w:r>
    </w:p>
  </w:footnote>
  <w:footnote w:id="99">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78" w:history="1">
        <w:r w:rsidRPr="00C51C52">
          <w:rPr>
            <w:rStyle w:val="Hyperlink"/>
            <w:lang w:val="en-GB"/>
          </w:rPr>
          <w:t>https://pypi.org/project/pyzbar/</w:t>
        </w:r>
      </w:hyperlink>
      <w:r>
        <w:rPr>
          <w:lang w:val="en-GB"/>
        </w:rPr>
        <w:t xml:space="preserve"> </w:t>
      </w:r>
    </w:p>
  </w:footnote>
  <w:footnote w:id="100">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79" w:history="1">
        <w:r w:rsidRPr="002553DC">
          <w:rPr>
            <w:rStyle w:val="Hyperlink"/>
            <w:lang w:val="en-GB"/>
          </w:rPr>
          <w:t>https://flower.dev/</w:t>
        </w:r>
      </w:hyperlink>
      <w:r>
        <w:rPr>
          <w:lang w:val="en-GB"/>
        </w:rPr>
        <w:t xml:space="preserve"> </w:t>
      </w:r>
    </w:p>
  </w:footnote>
  <w:footnote w:id="101">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80" w:history="1">
        <w:r w:rsidRPr="009165E9">
          <w:rPr>
            <w:rStyle w:val="Hyperlink"/>
            <w:lang w:val="en-GB"/>
          </w:rPr>
          <w:t>https://mip-technology.de/</w:t>
        </w:r>
      </w:hyperlink>
      <w:r>
        <w:rPr>
          <w:lang w:val="en-GB"/>
        </w:rPr>
        <w:t xml:space="preserve"> </w:t>
      </w:r>
    </w:p>
  </w:footnote>
  <w:footnote w:id="102">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103">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81"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104">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82" w:history="1">
        <w:r w:rsidRPr="007A16C9">
          <w:rPr>
            <w:rStyle w:val="Hyperlink"/>
            <w:lang w:val="en-US"/>
          </w:rPr>
          <w:t>https://help.sonatype.com/repomanager3/product-information/download</w:t>
        </w:r>
      </w:hyperlink>
      <w:r>
        <w:rPr>
          <w:lang w:val="en-US"/>
        </w:rPr>
        <w:t xml:space="preserve"> </w:t>
      </w:r>
    </w:p>
  </w:footnote>
  <w:footnote w:id="105">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83" w:history="1">
        <w:r w:rsidRPr="007A16C9">
          <w:rPr>
            <w:rStyle w:val="Hyperlink"/>
            <w:lang w:val="en-US"/>
          </w:rPr>
          <w:t>https://jfrog.com/artifactory</w:t>
        </w:r>
      </w:hyperlink>
      <w:r>
        <w:rPr>
          <w:lang w:val="en-US"/>
        </w:rPr>
        <w:t xml:space="preserve"> </w:t>
      </w:r>
    </w:p>
  </w:footnote>
  <w:footnote w:id="106">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84" w:history="1">
        <w:r w:rsidRPr="00002168">
          <w:rPr>
            <w:rStyle w:val="Hyperlink"/>
            <w:lang w:val="en-US"/>
          </w:rPr>
          <w:t>https://mokkapps.de/blog/how-to-build-an-angular-app-once-and-deploy-it-to-multiple-environments/</w:t>
        </w:r>
      </w:hyperlink>
      <w:r w:rsidRPr="00002168">
        <w:rPr>
          <w:lang w:val="en-US"/>
        </w:rPr>
        <w:t xml:space="preserve"> </w:t>
      </w:r>
    </w:p>
  </w:footnote>
  <w:footnote w:id="107">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08">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9">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85" w:history="1">
        <w:r w:rsidRPr="00510721">
          <w:rPr>
            <w:rStyle w:val="Hyperlink"/>
            <w:lang w:val="en-GB"/>
          </w:rPr>
          <w:t>https://github.com/kiprotect/hyper</w:t>
        </w:r>
      </w:hyperlink>
    </w:p>
  </w:footnote>
  <w:footnote w:id="110">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11">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12">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13">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14">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86" w:history="1">
        <w:r w:rsidRPr="00184684">
          <w:rPr>
            <w:rStyle w:val="Hyperlink"/>
            <w:lang w:val="en-GB"/>
          </w:rPr>
          <w:t>https://reference.opcfoundation.org/TMC/v200/docs/8.1</w:t>
        </w:r>
      </w:hyperlink>
      <w:r>
        <w:rPr>
          <w:lang w:val="en-GB"/>
        </w:rPr>
        <w:t xml:space="preserve"> </w:t>
      </w:r>
    </w:p>
  </w:footnote>
  <w:footnote w:id="115">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6">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7">
    <w:p w14:paraId="4ACAE021" w14:textId="593F8A50"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ED5CB6">
        <w:rPr>
          <w:lang w:val="en-GB"/>
        </w:rPr>
        <w:t>7.5</w:t>
      </w:r>
      <w:r>
        <w:rPr>
          <w:lang w:val="en-GB"/>
        </w:rPr>
        <w:fldChar w:fldCharType="end"/>
      </w:r>
      <w:r>
        <w:rPr>
          <w:lang w:val="en-GB"/>
        </w:rPr>
        <w:t>.</w:t>
      </w:r>
    </w:p>
  </w:footnote>
  <w:footnote w:id="118">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87" w:history="1">
        <w:r w:rsidRPr="00C80F0B">
          <w:rPr>
            <w:rStyle w:val="Hyperlink"/>
            <w:lang w:val="en-US"/>
          </w:rPr>
          <w:t>https://github.com/iip-ecosphere/platform/tree/main/platform/examples</w:t>
        </w:r>
      </w:hyperlink>
      <w:r>
        <w:rPr>
          <w:lang w:val="en-US"/>
        </w:rPr>
        <w:t xml:space="preserve"> </w:t>
      </w:r>
    </w:p>
  </w:footnote>
  <w:footnote w:id="119">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20">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88" w:history="1">
        <w:r w:rsidRPr="00C80F0B">
          <w:rPr>
            <w:rStyle w:val="Hyperlink"/>
            <w:lang w:val="en-US"/>
          </w:rPr>
          <w:t>https://github.com/iip-ecosphere/platform/tree/main/platform/tools</w:t>
        </w:r>
      </w:hyperlink>
      <w:r>
        <w:rPr>
          <w:lang w:val="en-US"/>
        </w:rPr>
        <w:t xml:space="preserve"> </w:t>
      </w:r>
    </w:p>
  </w:footnote>
  <w:footnote w:id="121">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22">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2" w:name="_Hlk148945810"/>
      <w:r w:rsidRPr="00F57D99">
        <w:rPr>
          <w:rFonts w:ascii="Consolas" w:hAnsi="Consolas"/>
          <w:lang w:val="en-GB"/>
        </w:rPr>
        <w:t>src/main/easy</w:t>
      </w:r>
      <w:bookmarkEnd w:id="252"/>
      <w:r>
        <w:rPr>
          <w:lang w:val="en-GB"/>
        </w:rPr>
        <w:t>.</w:t>
      </w:r>
    </w:p>
  </w:footnote>
  <w:footnote w:id="123">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4">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5">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6">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89" w:history="1">
        <w:r w:rsidRPr="00F55CEA">
          <w:rPr>
            <w:rStyle w:val="Hyperlink"/>
            <w:lang w:val="en-US"/>
          </w:rPr>
          <w:t>https://de.wikipedia.org/wiki/Markdown</w:t>
        </w:r>
      </w:hyperlink>
      <w:r>
        <w:rPr>
          <w:lang w:val="en-US"/>
        </w:rPr>
        <w:t xml:space="preserve"> </w:t>
      </w:r>
    </w:p>
  </w:footnote>
  <w:footnote w:id="127">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90" w:history="1">
        <w:r w:rsidRPr="00815D20">
          <w:rPr>
            <w:rStyle w:val="Hyperlink"/>
            <w:lang w:val="en-US"/>
          </w:rPr>
          <w:t>https://github.com/iip-ecosphere/platform/blob/main/platform/documentation/README.md</w:t>
        </w:r>
      </w:hyperlink>
      <w:r>
        <w:rPr>
          <w:lang w:val="en-US"/>
        </w:rPr>
        <w:t xml:space="preserve"> </w:t>
      </w:r>
    </w:p>
  </w:footnote>
  <w:footnote w:id="128">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9">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91" w:history="1">
        <w:r w:rsidRPr="00B02795">
          <w:rPr>
            <w:rStyle w:val="Hyperlink"/>
            <w:lang w:val="en-US"/>
          </w:rPr>
          <w:t>https://github.com/iip-ecosphere/platform/tree/main/platform/tools</w:t>
        </w:r>
      </w:hyperlink>
      <w:r>
        <w:rPr>
          <w:lang w:val="en-US"/>
        </w:rPr>
        <w:t xml:space="preserve"> </w:t>
      </w:r>
    </w:p>
  </w:footnote>
  <w:footnote w:id="130">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92" w:history="1">
        <w:r w:rsidRPr="00A332BC">
          <w:rPr>
            <w:rStyle w:val="Hyperlink"/>
            <w:lang w:val="en-US"/>
          </w:rPr>
          <w:t>https://github.com/iip-ecosphere/platform/</w:t>
        </w:r>
      </w:hyperlink>
    </w:p>
  </w:footnote>
  <w:footnote w:id="131">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93" w:history="1">
        <w:r w:rsidRPr="00A332BC">
          <w:rPr>
            <w:rStyle w:val="Hyperlink"/>
            <w:lang w:val="en-US"/>
          </w:rPr>
          <w:t>https://repo1.maven.org/maven2/de/iip-ecosphere/platform/</w:t>
        </w:r>
      </w:hyperlink>
      <w:r>
        <w:rPr>
          <w:lang w:val="en-US"/>
        </w:rPr>
        <w:t xml:space="preserve"> </w:t>
      </w:r>
    </w:p>
  </w:footnote>
  <w:footnote w:id="132">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94" w:history="1">
        <w:r w:rsidRPr="00A332BC">
          <w:rPr>
            <w:rStyle w:val="Hyperlink"/>
            <w:lang w:val="en-US"/>
          </w:rPr>
          <w:t>https://projects.sse.uni-hildesheim.de/qm/maven/de/iip-ecosphere/platform/</w:t>
        </w:r>
      </w:hyperlink>
      <w:r>
        <w:rPr>
          <w:lang w:val="en-US"/>
        </w:rPr>
        <w:t xml:space="preserve"> </w:t>
      </w:r>
    </w:p>
  </w:footnote>
  <w:footnote w:id="133">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95"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6" w:history="1">
        <w:r w:rsidRPr="000F4128">
          <w:rPr>
            <w:rStyle w:val="Hyperlink"/>
            <w:lang w:val="en-GB"/>
          </w:rPr>
          <w:t>https://github.com/iip-ecosphere/platform/tree/main/platform/tools/Install</w:t>
        </w:r>
      </w:hyperlink>
      <w:r>
        <w:rPr>
          <w:lang w:val="en-GB"/>
        </w:rPr>
        <w:t xml:space="preserve"> </w:t>
      </w:r>
    </w:p>
  </w:footnote>
  <w:footnote w:id="134">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97" w:history="1">
        <w:r w:rsidRPr="000B1CCB">
          <w:rPr>
            <w:rStyle w:val="Hyperlink"/>
            <w:lang w:val="en-GB"/>
          </w:rPr>
          <w:t>https://jupyter.org/</w:t>
        </w:r>
      </w:hyperlink>
      <w:r>
        <w:rPr>
          <w:lang w:val="en-GB"/>
        </w:rPr>
        <w:t xml:space="preserve"> </w:t>
      </w:r>
    </w:p>
  </w:footnote>
  <w:footnote w:id="135">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98" w:history="1">
        <w:r w:rsidRPr="00556EE8">
          <w:rPr>
            <w:rStyle w:val="Hyperlink"/>
            <w:lang w:val="en-GB"/>
          </w:rPr>
          <w:t>https://github.com/iip-ecosphere/platform/blob/main/platform/tests/test.environment/README.md</w:t>
        </w:r>
      </w:hyperlink>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73B"/>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74B"/>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BAD"/>
    <w:rsid w:val="00054F7B"/>
    <w:rsid w:val="000551ED"/>
    <w:rsid w:val="000554D6"/>
    <w:rsid w:val="00055C1A"/>
    <w:rsid w:val="00055C49"/>
    <w:rsid w:val="00055F94"/>
    <w:rsid w:val="000561C5"/>
    <w:rsid w:val="000561DB"/>
    <w:rsid w:val="000562CB"/>
    <w:rsid w:val="0005659D"/>
    <w:rsid w:val="0005691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94C"/>
    <w:rsid w:val="00066CB4"/>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6AF"/>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CF1"/>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2DE"/>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554"/>
    <w:rsid w:val="000B3A32"/>
    <w:rsid w:val="000B3BE7"/>
    <w:rsid w:val="000B3FC4"/>
    <w:rsid w:val="000B4157"/>
    <w:rsid w:val="000B467B"/>
    <w:rsid w:val="000B47F9"/>
    <w:rsid w:val="000B4A19"/>
    <w:rsid w:val="000B4D61"/>
    <w:rsid w:val="000B4DD5"/>
    <w:rsid w:val="000B52B0"/>
    <w:rsid w:val="000B5741"/>
    <w:rsid w:val="000B5A39"/>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A7C"/>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2BC"/>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680"/>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C7C"/>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27"/>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05C"/>
    <w:rsid w:val="000F6311"/>
    <w:rsid w:val="000F632B"/>
    <w:rsid w:val="000F6448"/>
    <w:rsid w:val="000F648E"/>
    <w:rsid w:val="000F6620"/>
    <w:rsid w:val="000F67BE"/>
    <w:rsid w:val="000F6977"/>
    <w:rsid w:val="000F69A1"/>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004"/>
    <w:rsid w:val="0010611B"/>
    <w:rsid w:val="001062F5"/>
    <w:rsid w:val="0010647C"/>
    <w:rsid w:val="00106928"/>
    <w:rsid w:val="00106A4C"/>
    <w:rsid w:val="00106C73"/>
    <w:rsid w:val="00106D98"/>
    <w:rsid w:val="00106EB4"/>
    <w:rsid w:val="001075C8"/>
    <w:rsid w:val="00107977"/>
    <w:rsid w:val="00107B37"/>
    <w:rsid w:val="00107E28"/>
    <w:rsid w:val="00107F1C"/>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2A4"/>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25B"/>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4B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11A"/>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2AF"/>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A61"/>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DC1"/>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699"/>
    <w:rsid w:val="001B6A2E"/>
    <w:rsid w:val="001B6B85"/>
    <w:rsid w:val="001B6C88"/>
    <w:rsid w:val="001B6FD2"/>
    <w:rsid w:val="001B7065"/>
    <w:rsid w:val="001B73A7"/>
    <w:rsid w:val="001B79AC"/>
    <w:rsid w:val="001B7A90"/>
    <w:rsid w:val="001B7B0F"/>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928"/>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DBA"/>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571"/>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424"/>
    <w:rsid w:val="001E5444"/>
    <w:rsid w:val="001E54B2"/>
    <w:rsid w:val="001E5BD1"/>
    <w:rsid w:val="001E5C4B"/>
    <w:rsid w:val="001E6829"/>
    <w:rsid w:val="001E6856"/>
    <w:rsid w:val="001E6A32"/>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64"/>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807"/>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34A"/>
    <w:rsid w:val="002264A8"/>
    <w:rsid w:val="002264CF"/>
    <w:rsid w:val="002265FF"/>
    <w:rsid w:val="00226748"/>
    <w:rsid w:val="0022675B"/>
    <w:rsid w:val="00226843"/>
    <w:rsid w:val="00226876"/>
    <w:rsid w:val="00226978"/>
    <w:rsid w:val="00226B2B"/>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8B"/>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C74"/>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95"/>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B17"/>
    <w:rsid w:val="00260F99"/>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BA3"/>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216"/>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6A2"/>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373"/>
    <w:rsid w:val="002874B3"/>
    <w:rsid w:val="00287A00"/>
    <w:rsid w:val="00287A26"/>
    <w:rsid w:val="00287B65"/>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89"/>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790"/>
    <w:rsid w:val="002B7959"/>
    <w:rsid w:val="002B798B"/>
    <w:rsid w:val="002C0041"/>
    <w:rsid w:val="002C0085"/>
    <w:rsid w:val="002C0398"/>
    <w:rsid w:val="002C042D"/>
    <w:rsid w:val="002C05A2"/>
    <w:rsid w:val="002C06FE"/>
    <w:rsid w:val="002C0854"/>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1AB"/>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CA6"/>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9E5"/>
    <w:rsid w:val="002F3EFF"/>
    <w:rsid w:val="002F41F5"/>
    <w:rsid w:val="002F4317"/>
    <w:rsid w:val="002F44AD"/>
    <w:rsid w:val="002F44C5"/>
    <w:rsid w:val="002F4748"/>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3AC"/>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ACC"/>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0E0"/>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30"/>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01"/>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933"/>
    <w:rsid w:val="00377BDE"/>
    <w:rsid w:val="00377D02"/>
    <w:rsid w:val="00377E8A"/>
    <w:rsid w:val="00377F93"/>
    <w:rsid w:val="00380280"/>
    <w:rsid w:val="00380455"/>
    <w:rsid w:val="00380468"/>
    <w:rsid w:val="0038051D"/>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2"/>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5A7"/>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6E97"/>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37"/>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0FFB"/>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4EBB"/>
    <w:rsid w:val="0041503E"/>
    <w:rsid w:val="004151A2"/>
    <w:rsid w:val="00415216"/>
    <w:rsid w:val="00415453"/>
    <w:rsid w:val="004155A1"/>
    <w:rsid w:val="00415715"/>
    <w:rsid w:val="004158D0"/>
    <w:rsid w:val="0041590F"/>
    <w:rsid w:val="00415AB4"/>
    <w:rsid w:val="00415CCE"/>
    <w:rsid w:val="00415CD8"/>
    <w:rsid w:val="00415D11"/>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6F25"/>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21C"/>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70"/>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C6"/>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53"/>
    <w:rsid w:val="004A296B"/>
    <w:rsid w:val="004A2BC9"/>
    <w:rsid w:val="004A2CFF"/>
    <w:rsid w:val="004A302B"/>
    <w:rsid w:val="004A3208"/>
    <w:rsid w:val="004A3397"/>
    <w:rsid w:val="004A38A8"/>
    <w:rsid w:val="004A3B81"/>
    <w:rsid w:val="004A42AD"/>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91E"/>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1E2"/>
    <w:rsid w:val="004F037C"/>
    <w:rsid w:val="004F039E"/>
    <w:rsid w:val="004F0461"/>
    <w:rsid w:val="004F05D0"/>
    <w:rsid w:val="004F0650"/>
    <w:rsid w:val="004F0E87"/>
    <w:rsid w:val="004F0EB2"/>
    <w:rsid w:val="004F0F07"/>
    <w:rsid w:val="004F1423"/>
    <w:rsid w:val="004F1578"/>
    <w:rsid w:val="004F1756"/>
    <w:rsid w:val="004F17D4"/>
    <w:rsid w:val="004F1801"/>
    <w:rsid w:val="004F1B38"/>
    <w:rsid w:val="004F1F5D"/>
    <w:rsid w:val="004F206D"/>
    <w:rsid w:val="004F20B9"/>
    <w:rsid w:val="004F23D7"/>
    <w:rsid w:val="004F24D9"/>
    <w:rsid w:val="004F253C"/>
    <w:rsid w:val="004F2642"/>
    <w:rsid w:val="004F276C"/>
    <w:rsid w:val="004F2C1F"/>
    <w:rsid w:val="004F2C9A"/>
    <w:rsid w:val="004F2F2D"/>
    <w:rsid w:val="004F3206"/>
    <w:rsid w:val="004F329A"/>
    <w:rsid w:val="004F3681"/>
    <w:rsid w:val="004F369F"/>
    <w:rsid w:val="004F37CA"/>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B"/>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75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B89"/>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0CB5"/>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C8"/>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58"/>
    <w:rsid w:val="00576B4B"/>
    <w:rsid w:val="00576C02"/>
    <w:rsid w:val="00576F38"/>
    <w:rsid w:val="005775B3"/>
    <w:rsid w:val="005776AE"/>
    <w:rsid w:val="005778B5"/>
    <w:rsid w:val="00577A2F"/>
    <w:rsid w:val="00577CF0"/>
    <w:rsid w:val="00577DF9"/>
    <w:rsid w:val="00577E8F"/>
    <w:rsid w:val="0058080E"/>
    <w:rsid w:val="00580942"/>
    <w:rsid w:val="00580B45"/>
    <w:rsid w:val="00580E29"/>
    <w:rsid w:val="005817C3"/>
    <w:rsid w:val="00581933"/>
    <w:rsid w:val="00581AB5"/>
    <w:rsid w:val="00581B4A"/>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48"/>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107"/>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BA1"/>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1BC"/>
    <w:rsid w:val="005C233F"/>
    <w:rsid w:val="005C2401"/>
    <w:rsid w:val="005C2477"/>
    <w:rsid w:val="005C2519"/>
    <w:rsid w:val="005C2D3B"/>
    <w:rsid w:val="005C2EFC"/>
    <w:rsid w:val="005C346E"/>
    <w:rsid w:val="005C34BA"/>
    <w:rsid w:val="005C363A"/>
    <w:rsid w:val="005C386E"/>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2C"/>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5B36"/>
    <w:rsid w:val="005E6028"/>
    <w:rsid w:val="005E62C7"/>
    <w:rsid w:val="005E651A"/>
    <w:rsid w:val="005E68EA"/>
    <w:rsid w:val="005E6938"/>
    <w:rsid w:val="005E6AC0"/>
    <w:rsid w:val="005E6BAD"/>
    <w:rsid w:val="005E71A1"/>
    <w:rsid w:val="005E728D"/>
    <w:rsid w:val="005E732B"/>
    <w:rsid w:val="005E73FF"/>
    <w:rsid w:val="005E76C3"/>
    <w:rsid w:val="005E770F"/>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855"/>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6FA"/>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409"/>
    <w:rsid w:val="006375A1"/>
    <w:rsid w:val="0063778C"/>
    <w:rsid w:val="00637A15"/>
    <w:rsid w:val="00637CE8"/>
    <w:rsid w:val="00637FEA"/>
    <w:rsid w:val="00640107"/>
    <w:rsid w:val="0064022B"/>
    <w:rsid w:val="0064097A"/>
    <w:rsid w:val="00640CFE"/>
    <w:rsid w:val="00640DE3"/>
    <w:rsid w:val="006410EA"/>
    <w:rsid w:val="0064145C"/>
    <w:rsid w:val="006414C0"/>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1DC"/>
    <w:rsid w:val="0064320A"/>
    <w:rsid w:val="0064372F"/>
    <w:rsid w:val="00643A93"/>
    <w:rsid w:val="00643C9E"/>
    <w:rsid w:val="00643CA2"/>
    <w:rsid w:val="00643EC7"/>
    <w:rsid w:val="0064415E"/>
    <w:rsid w:val="006441D6"/>
    <w:rsid w:val="00644423"/>
    <w:rsid w:val="00644556"/>
    <w:rsid w:val="006445A6"/>
    <w:rsid w:val="006445E6"/>
    <w:rsid w:val="006446CF"/>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6BC"/>
    <w:rsid w:val="006A075D"/>
    <w:rsid w:val="006A0C62"/>
    <w:rsid w:val="006A10BB"/>
    <w:rsid w:val="006A1629"/>
    <w:rsid w:val="006A16DC"/>
    <w:rsid w:val="006A19D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7065"/>
    <w:rsid w:val="006B707E"/>
    <w:rsid w:val="006B758F"/>
    <w:rsid w:val="006B759B"/>
    <w:rsid w:val="006B763A"/>
    <w:rsid w:val="006B77CA"/>
    <w:rsid w:val="006B77FE"/>
    <w:rsid w:val="006B7868"/>
    <w:rsid w:val="006B7973"/>
    <w:rsid w:val="006B7A01"/>
    <w:rsid w:val="006B7BA3"/>
    <w:rsid w:val="006B7C2A"/>
    <w:rsid w:val="006B7FAD"/>
    <w:rsid w:val="006B7FE8"/>
    <w:rsid w:val="006C00C5"/>
    <w:rsid w:val="006C016D"/>
    <w:rsid w:val="006C037C"/>
    <w:rsid w:val="006C052A"/>
    <w:rsid w:val="006C0692"/>
    <w:rsid w:val="006C06D4"/>
    <w:rsid w:val="006C08BA"/>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60F"/>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7B5"/>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04E"/>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6C9"/>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2F"/>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7F"/>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A01"/>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A92"/>
    <w:rsid w:val="00711B24"/>
    <w:rsid w:val="00711B86"/>
    <w:rsid w:val="00712461"/>
    <w:rsid w:val="007127DE"/>
    <w:rsid w:val="0071292E"/>
    <w:rsid w:val="00712995"/>
    <w:rsid w:val="00712C68"/>
    <w:rsid w:val="00712E7B"/>
    <w:rsid w:val="0071314C"/>
    <w:rsid w:val="007132B5"/>
    <w:rsid w:val="0071345C"/>
    <w:rsid w:val="0071356E"/>
    <w:rsid w:val="007135A5"/>
    <w:rsid w:val="00713893"/>
    <w:rsid w:val="00713938"/>
    <w:rsid w:val="00713A3A"/>
    <w:rsid w:val="00713B7C"/>
    <w:rsid w:val="00713BBB"/>
    <w:rsid w:val="00713BC8"/>
    <w:rsid w:val="00713C70"/>
    <w:rsid w:val="00713E60"/>
    <w:rsid w:val="00713E79"/>
    <w:rsid w:val="00714125"/>
    <w:rsid w:val="00714423"/>
    <w:rsid w:val="0071465A"/>
    <w:rsid w:val="007147B8"/>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AB0"/>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D29"/>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3C48"/>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B13"/>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9E"/>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6AC"/>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87"/>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1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7AC"/>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35"/>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4D7"/>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D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28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E85"/>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3C"/>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2A7"/>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E23"/>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CDD"/>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10"/>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49"/>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7D0"/>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9BA"/>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2D8"/>
    <w:rsid w:val="0089043B"/>
    <w:rsid w:val="008905A1"/>
    <w:rsid w:val="008907B6"/>
    <w:rsid w:val="008907F0"/>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14"/>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2F29"/>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80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B7C70"/>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89"/>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403"/>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4C0"/>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622"/>
    <w:rsid w:val="00914C23"/>
    <w:rsid w:val="00914C53"/>
    <w:rsid w:val="009151A5"/>
    <w:rsid w:val="0091521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657"/>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262"/>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205"/>
    <w:rsid w:val="00964631"/>
    <w:rsid w:val="00964649"/>
    <w:rsid w:val="009647FE"/>
    <w:rsid w:val="00964827"/>
    <w:rsid w:val="00964E25"/>
    <w:rsid w:val="00964EB9"/>
    <w:rsid w:val="00964EC1"/>
    <w:rsid w:val="0096533C"/>
    <w:rsid w:val="00965687"/>
    <w:rsid w:val="0096577D"/>
    <w:rsid w:val="00965A55"/>
    <w:rsid w:val="00965F5E"/>
    <w:rsid w:val="00965FA3"/>
    <w:rsid w:val="0096681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188"/>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E73"/>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35B5"/>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3ED"/>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4ECD"/>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DDA"/>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7A3"/>
    <w:rsid w:val="009C5BC3"/>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C7F72"/>
    <w:rsid w:val="009D05C0"/>
    <w:rsid w:val="009D0B6A"/>
    <w:rsid w:val="009D0C66"/>
    <w:rsid w:val="009D0D04"/>
    <w:rsid w:val="009D10C8"/>
    <w:rsid w:val="009D14E8"/>
    <w:rsid w:val="009D1582"/>
    <w:rsid w:val="009D189B"/>
    <w:rsid w:val="009D1AEF"/>
    <w:rsid w:val="009D1C08"/>
    <w:rsid w:val="009D1D16"/>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87"/>
    <w:rsid w:val="009D48B9"/>
    <w:rsid w:val="009D49B9"/>
    <w:rsid w:val="009D4A14"/>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07E0"/>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0B5"/>
    <w:rsid w:val="009E65BE"/>
    <w:rsid w:val="009E67BE"/>
    <w:rsid w:val="009E69BC"/>
    <w:rsid w:val="009E6A34"/>
    <w:rsid w:val="009E6B11"/>
    <w:rsid w:val="009E6BC2"/>
    <w:rsid w:val="009E6C43"/>
    <w:rsid w:val="009E6D38"/>
    <w:rsid w:val="009E6D46"/>
    <w:rsid w:val="009E71C6"/>
    <w:rsid w:val="009E71E3"/>
    <w:rsid w:val="009E7258"/>
    <w:rsid w:val="009E72D1"/>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1F7"/>
    <w:rsid w:val="00A43253"/>
    <w:rsid w:val="00A43C4F"/>
    <w:rsid w:val="00A43DDD"/>
    <w:rsid w:val="00A43F04"/>
    <w:rsid w:val="00A441D3"/>
    <w:rsid w:val="00A442A3"/>
    <w:rsid w:val="00A44441"/>
    <w:rsid w:val="00A4447F"/>
    <w:rsid w:val="00A44830"/>
    <w:rsid w:val="00A4493A"/>
    <w:rsid w:val="00A44940"/>
    <w:rsid w:val="00A449ED"/>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7A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202"/>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879"/>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2DC7"/>
    <w:rsid w:val="00AA3AAE"/>
    <w:rsid w:val="00AA3CF6"/>
    <w:rsid w:val="00AA3E25"/>
    <w:rsid w:val="00AA4064"/>
    <w:rsid w:val="00AA40BA"/>
    <w:rsid w:val="00AA42C9"/>
    <w:rsid w:val="00AA43A6"/>
    <w:rsid w:val="00AA4585"/>
    <w:rsid w:val="00AA4ED5"/>
    <w:rsid w:val="00AA518C"/>
    <w:rsid w:val="00AA5360"/>
    <w:rsid w:val="00AA568E"/>
    <w:rsid w:val="00AA58AC"/>
    <w:rsid w:val="00AA58E5"/>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7D"/>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3EC"/>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1B6"/>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888"/>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B98"/>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BC2"/>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3A"/>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57"/>
    <w:rsid w:val="00B33D9D"/>
    <w:rsid w:val="00B33E53"/>
    <w:rsid w:val="00B33F5D"/>
    <w:rsid w:val="00B3412A"/>
    <w:rsid w:val="00B34170"/>
    <w:rsid w:val="00B341BF"/>
    <w:rsid w:val="00B34314"/>
    <w:rsid w:val="00B34321"/>
    <w:rsid w:val="00B34387"/>
    <w:rsid w:val="00B343FD"/>
    <w:rsid w:val="00B34440"/>
    <w:rsid w:val="00B34716"/>
    <w:rsid w:val="00B34843"/>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A02"/>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8CD"/>
    <w:rsid w:val="00B82A3C"/>
    <w:rsid w:val="00B82BFC"/>
    <w:rsid w:val="00B82C25"/>
    <w:rsid w:val="00B82C3F"/>
    <w:rsid w:val="00B82F91"/>
    <w:rsid w:val="00B8305C"/>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2B"/>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6FD0"/>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662"/>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3E3"/>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3F76"/>
    <w:rsid w:val="00BE42B6"/>
    <w:rsid w:val="00BE43EF"/>
    <w:rsid w:val="00BE473B"/>
    <w:rsid w:val="00BE4921"/>
    <w:rsid w:val="00BE4963"/>
    <w:rsid w:val="00BE4DD3"/>
    <w:rsid w:val="00BE4F81"/>
    <w:rsid w:val="00BE51D9"/>
    <w:rsid w:val="00BE54F5"/>
    <w:rsid w:val="00BE5932"/>
    <w:rsid w:val="00BE5DAC"/>
    <w:rsid w:val="00BE5F4B"/>
    <w:rsid w:val="00BE5FFA"/>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1A2"/>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415"/>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3AC4"/>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3A8"/>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4E6"/>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D85"/>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BBD"/>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0D"/>
    <w:rsid w:val="00C44237"/>
    <w:rsid w:val="00C4428E"/>
    <w:rsid w:val="00C44298"/>
    <w:rsid w:val="00C44354"/>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2AC"/>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9D"/>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2B8"/>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1F40"/>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C38"/>
    <w:rsid w:val="00C84F91"/>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0F"/>
    <w:rsid w:val="00C93F3E"/>
    <w:rsid w:val="00C94102"/>
    <w:rsid w:val="00C94180"/>
    <w:rsid w:val="00C942AC"/>
    <w:rsid w:val="00C94A6B"/>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873"/>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673"/>
    <w:rsid w:val="00CE3A51"/>
    <w:rsid w:val="00CE3A59"/>
    <w:rsid w:val="00CE3C3A"/>
    <w:rsid w:val="00CE3F05"/>
    <w:rsid w:val="00CE3F9A"/>
    <w:rsid w:val="00CE40D9"/>
    <w:rsid w:val="00CE4551"/>
    <w:rsid w:val="00CE473B"/>
    <w:rsid w:val="00CE47D3"/>
    <w:rsid w:val="00CE4A9E"/>
    <w:rsid w:val="00CE4DB9"/>
    <w:rsid w:val="00CE4E56"/>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24"/>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637"/>
    <w:rsid w:val="00D077F8"/>
    <w:rsid w:val="00D07919"/>
    <w:rsid w:val="00D07C45"/>
    <w:rsid w:val="00D07DC6"/>
    <w:rsid w:val="00D07E06"/>
    <w:rsid w:val="00D07F6D"/>
    <w:rsid w:val="00D103AE"/>
    <w:rsid w:val="00D1055E"/>
    <w:rsid w:val="00D107EA"/>
    <w:rsid w:val="00D108AE"/>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2FF"/>
    <w:rsid w:val="00D2057B"/>
    <w:rsid w:val="00D2064F"/>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6F8"/>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7C"/>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44"/>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3CA"/>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77D03"/>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92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3F15"/>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290"/>
    <w:rsid w:val="00DA04F8"/>
    <w:rsid w:val="00DA0500"/>
    <w:rsid w:val="00DA08A3"/>
    <w:rsid w:val="00DA1027"/>
    <w:rsid w:val="00DA10E1"/>
    <w:rsid w:val="00DA10EC"/>
    <w:rsid w:val="00DA11FF"/>
    <w:rsid w:val="00DA137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41"/>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DF7E16"/>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EB5"/>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509"/>
    <w:rsid w:val="00E14630"/>
    <w:rsid w:val="00E14802"/>
    <w:rsid w:val="00E14A54"/>
    <w:rsid w:val="00E14BB9"/>
    <w:rsid w:val="00E14E7B"/>
    <w:rsid w:val="00E14FB0"/>
    <w:rsid w:val="00E152E8"/>
    <w:rsid w:val="00E15408"/>
    <w:rsid w:val="00E154B4"/>
    <w:rsid w:val="00E154F0"/>
    <w:rsid w:val="00E154FF"/>
    <w:rsid w:val="00E1554A"/>
    <w:rsid w:val="00E155F2"/>
    <w:rsid w:val="00E15732"/>
    <w:rsid w:val="00E1575C"/>
    <w:rsid w:val="00E1592C"/>
    <w:rsid w:val="00E15F75"/>
    <w:rsid w:val="00E16354"/>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B86"/>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5F"/>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9EE"/>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D58"/>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BD3"/>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E36"/>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2D3"/>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3E2"/>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B7F38"/>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582"/>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CB6"/>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9FA"/>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CC9"/>
    <w:rsid w:val="00F43DA6"/>
    <w:rsid w:val="00F43E6F"/>
    <w:rsid w:val="00F43F87"/>
    <w:rsid w:val="00F44126"/>
    <w:rsid w:val="00F443A1"/>
    <w:rsid w:val="00F4441F"/>
    <w:rsid w:val="00F4445A"/>
    <w:rsid w:val="00F447EB"/>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721"/>
    <w:rsid w:val="00F55B09"/>
    <w:rsid w:val="00F55F9E"/>
    <w:rsid w:val="00F56312"/>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970"/>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3FA1"/>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364"/>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026"/>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4A2"/>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7E1"/>
    <w:rsid w:val="00FA0AE6"/>
    <w:rsid w:val="00FA0F55"/>
    <w:rsid w:val="00FA1207"/>
    <w:rsid w:val="00FA16B0"/>
    <w:rsid w:val="00FA1890"/>
    <w:rsid w:val="00FA1BFB"/>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4F27"/>
    <w:rsid w:val="00FD5685"/>
    <w:rsid w:val="00FD59F4"/>
    <w:rsid w:val="00FD5A0C"/>
    <w:rsid w:val="00FD5B16"/>
    <w:rsid w:val="00FD5CB0"/>
    <w:rsid w:val="00FD5E54"/>
    <w:rsid w:val="00FD6247"/>
    <w:rsid w:val="00FD6381"/>
    <w:rsid w:val="00FD641A"/>
    <w:rsid w:val="00FD658D"/>
    <w:rsid w:val="00FD6754"/>
    <w:rsid w:val="00FD6D8A"/>
    <w:rsid w:val="00FD6EE1"/>
    <w:rsid w:val="00FD6FF8"/>
    <w:rsid w:val="00FD707D"/>
    <w:rsid w:val="00FD7094"/>
    <w:rsid w:val="00FD7268"/>
    <w:rsid w:val="00FD785E"/>
    <w:rsid w:val="00FD7E9F"/>
    <w:rsid w:val="00FD7EF2"/>
    <w:rsid w:val="00FE01A0"/>
    <w:rsid w:val="00FE01A1"/>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4D40"/>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wmf"/><Relationship Id="rId84" Type="http://schemas.openxmlformats.org/officeDocument/2006/relationships/hyperlink" Target="https://industrialdigitaltwin.org/wp-content/uploads/2022/10/IDTA-02003-1-2_Submodel_TechnicalData.pdf" TargetMode="External"/><Relationship Id="rId89" Type="http://schemas.openxmlformats.org/officeDocument/2006/relationships/hyperlink" Target="https://industrialdigitaltwin.org/wp-content/uploads/2023/08/IDTA-02007-1-0_Submodel_Software-Nameplate.pdf" TargetMode="External"/><Relationship Id="rId16" Type="http://schemas.openxmlformats.org/officeDocument/2006/relationships/image" Target="media/image9.emf"/><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internationaldataspaces.org/ids-ram-3-0/" TargetMode="External"/><Relationship Id="rId95" Type="http://schemas.openxmlformats.org/officeDocument/2006/relationships/hyperlink" Target="https://www.plattform-i40.de/IP/Redaktion/DE/Downloads/Publikation/Submodel_Templates-Asset_Administration_Shell-digital_nameplate.html" TargetMode="Externa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80"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5" Type="http://schemas.openxmlformats.org/officeDocument/2006/relationships/hyperlink" Target="https://industrialdigitaltwin.org/wp-content/uploads/2023/03/IDTA-02004-1-2_Submodel_Handover-Documentation.pdf" TargetMode="Externa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wmf"/><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jpeg"/><Relationship Id="rId75" Type="http://schemas.openxmlformats.org/officeDocument/2006/relationships/image" Target="media/image68.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industrialdigitaltwin.org/wp-content/uploads/2022/10/IDTA-02002-1-0_Submodel_ContactInformation.pdf" TargetMode="External"/><Relationship Id="rId91" Type="http://schemas.openxmlformats.org/officeDocument/2006/relationships/hyperlink" Target="https://www.iiconsortium.org/pdf/IIRA-v1.9.pdf"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projects.sse.uni-hildesheim.de/easy/docs-git/docRelease/ivml_spec.pdf" TargetMode="External"/><Relationship Id="rId86" Type="http://schemas.openxmlformats.org/officeDocument/2006/relationships/hyperlink" Target="https://industrialdigitaltwin.org/wp-content/uploads/2023/04/IDTA-02011-1-0_Submodel_HierarchicalStructuresEnablingBoM.pdf" TargetMode="External"/><Relationship Id="rId94" Type="http://schemas.openxmlformats.org/officeDocument/2006/relationships/hyperlink" Target="https://www.plattform-i40.de/PI40/Redaktion/EN/Downloads/Publikation/rami40-an-introduction.html" TargetMode="External"/><Relationship Id="rId99" Type="http://schemas.openxmlformats.org/officeDocument/2006/relationships/footer" Target="footer2.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plattform-i40.de/PI40/Redaktion/EN/Downloads/Publikation/LNI4.0-Testbed-Edge-Configuration_UsageViewEN.pdf?__blob=publicationFile&amp;v=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hyperlink" Target="https://industrialdigitaltwin.org/en/wp-content/uploads/sites/2/2023/03/IDTA-02008-1-1_Submodel_TimeSeriesData.pdf" TargetMode="External"/><Relationship Id="rId61" Type="http://schemas.openxmlformats.org/officeDocument/2006/relationships/image" Target="media/image54.emf"/><Relationship Id="rId82" Type="http://schemas.openxmlformats.org/officeDocument/2006/relationships/hyperlink" Target="https://doi.org/10.1016/j.infsof.2024.10765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hyperlink" Target="https://www.omg.org/spec/UML/About-UML/" TargetMode="External"/><Relationship Id="rId9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eclass.eu/" TargetMode="External"/><Relationship Id="rId21" Type="http://schemas.openxmlformats.org/officeDocument/2006/relationships/hyperlink" Target="https://www.amqp.org/" TargetMode="External"/><Relationship Id="rId42" Type="http://schemas.openxmlformats.org/officeDocument/2006/relationships/hyperlink" Target="https://iot.eclipse.org/" TargetMode="External"/><Relationship Id="rId47" Type="http://schemas.openxmlformats.org/officeDocument/2006/relationships/hyperlink" Target="https://netty.io/" TargetMode="External"/><Relationship Id="rId63" Type="http://schemas.openxmlformats.org/officeDocument/2006/relationships/hyperlink" Target="https://www.ibm.com/docs/en/edge-computing/4.1" TargetMode="External"/><Relationship Id="rId68" Type="http://schemas.openxmlformats.org/officeDocument/2006/relationships/hyperlink" Target="http://tdongsi.github.io/blog/2017/04/23/docker-out-of-docker/" TargetMode="External"/><Relationship Id="rId84" Type="http://schemas.openxmlformats.org/officeDocument/2006/relationships/hyperlink" Target="https://mokkapps.de/blog/how-to-build-an-angular-app-once-and-deploy-it-to-multiple-environments/" TargetMode="External"/><Relationship Id="rId89" Type="http://schemas.openxmlformats.org/officeDocument/2006/relationships/hyperlink" Target="https://de.wikipedia.org/wiki/Markdown" TargetMode="External"/><Relationship Id="rId16" Type="http://schemas.openxmlformats.org/officeDocument/2006/relationships/hyperlink" Target="https://github.com/iip-ecosphere/platform/" TargetMode="External"/><Relationship Id="rId11" Type="http://schemas.openxmlformats.org/officeDocument/2006/relationships/hyperlink" Target="https://checkstyle.sourceforge.io/" TargetMode="External"/><Relationship Id="rId32" Type="http://schemas.openxmlformats.org/officeDocument/2006/relationships/hyperlink" Target="https://github.com/TooTallNate/Java-WebSocket" TargetMode="External"/><Relationship Id="rId37" Type="http://schemas.openxmlformats.org/officeDocument/2006/relationships/hyperlink" Target="https://www.joda.org/joda-time/" TargetMode="External"/><Relationship Id="rId53" Type="http://schemas.openxmlformats.org/officeDocument/2006/relationships/hyperlink" Target="https://projects.eclipse.org/projects/iot.ponte" TargetMode="External"/><Relationship Id="rId58" Type="http://schemas.openxmlformats.org/officeDocument/2006/relationships/hyperlink" Target="https://de.wikipedia.org/wiki/Remote_Procedure_Call" TargetMode="External"/><Relationship Id="rId74" Type="http://schemas.openxmlformats.org/officeDocument/2006/relationships/hyperlink" Target="https://github.com/matjaz99/alertmonitor" TargetMode="External"/><Relationship Id="rId79" Type="http://schemas.openxmlformats.org/officeDocument/2006/relationships/hyperlink" Target="https://flower.dev/"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blob/main/platform/documentation/README.md" TargetMode="External"/><Relationship Id="rId95" Type="http://schemas.openxmlformats.org/officeDocument/2006/relationships/hyperlink" Target="https://github.com/iip-ecosphere/platform/blob/main/platform/documentation/INSTALL.md"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www.slf4j.org/" TargetMode="External"/><Relationship Id="rId43" Type="http://schemas.openxmlformats.org/officeDocument/2006/relationships/hyperlink" Target="https://projects.eclipse.org/projects/iot.paho" TargetMode="External"/><Relationship Id="rId48" Type="http://schemas.openxmlformats.org/officeDocument/2006/relationships/hyperlink" Target="https://projects.eclipse.org/projects/iot.californium" TargetMode="External"/><Relationship Id="rId64" Type="http://schemas.openxmlformats.org/officeDocument/2006/relationships/hyperlink" Target="https://kubernetes.io/de/" TargetMode="External"/><Relationship Id="rId69" Type="http://schemas.openxmlformats.org/officeDocument/2006/relationships/hyperlink" Target="https://github.com/devicehive" TargetMode="External"/><Relationship Id="rId80" Type="http://schemas.openxmlformats.org/officeDocument/2006/relationships/hyperlink" Target="https://mip-technology.de/" TargetMode="External"/><Relationship Id="rId85" Type="http://schemas.openxmlformats.org/officeDocument/2006/relationships/hyperlink" Target="https://github.com/kiprotect/hyper" TargetMode="External"/><Relationship Id="rId3" Type="http://schemas.openxmlformats.org/officeDocument/2006/relationships/hyperlink" Target="http://dapro-projekt.de/" TargetMode="External"/><Relationship Id="rId12" Type="http://schemas.openxmlformats.org/officeDocument/2006/relationships/hyperlink" Target="https://github.com/iip-ecosphere/platform/" TargetMode="External"/><Relationship Id="rId17" Type="http://schemas.openxmlformats.org/officeDocument/2006/relationships/hyperlink" Target="https://projects.sse.uni-hildesheim.de/qm/maven/" TargetMode="External"/><Relationship Id="rId25" Type="http://schemas.openxmlformats.org/officeDocument/2006/relationships/hyperlink" Target="https://github.com/profesorfalken/jSensors" TargetMode="External"/><Relationship Id="rId33" Type="http://schemas.openxmlformats.org/officeDocument/2006/relationships/hyperlink" Target="https://github.com/oshi/oshi" TargetMode="External"/><Relationship Id="rId38" Type="http://schemas.openxmlformats.org/officeDocument/2006/relationships/hyperlink" Target="https://mina.apache.org/sshd-project/" TargetMode="External"/><Relationship Id="rId46" Type="http://schemas.openxmlformats.org/officeDocument/2006/relationships/hyperlink" Target="https://developers.google.com/protocol-buffers" TargetMode="External"/><Relationship Id="rId59" Type="http://schemas.openxmlformats.org/officeDocument/2006/relationships/hyperlink" Target="https://grpc.io/" TargetMode="External"/><Relationship Id="rId67" Type="http://schemas.openxmlformats.org/officeDocument/2006/relationships/hyperlink" Target="https://github.com/SSEHUB/EASyProducer" TargetMode="External"/><Relationship Id="rId20" Type="http://schemas.openxmlformats.org/officeDocument/2006/relationships/hyperlink" Target="https://mqtt.org/" TargetMode="External"/><Relationship Id="rId41" Type="http://schemas.openxmlformats.org/officeDocument/2006/relationships/hyperlink" Target="https://www.heise.de/news/Java-Framework-Native-Spring-Anwendungen-laufen-ohne-die-JVM-5078681.html" TargetMode="External"/><Relationship Id="rId54" Type="http://schemas.openxmlformats.org/officeDocument/2006/relationships/hyperlink" Target="https://micrometer.io/" TargetMode="External"/><Relationship Id="rId62" Type="http://schemas.openxmlformats.org/officeDocument/2006/relationships/hyperlink" Target="https://www.lfedge.org/projects/openhorizon/" TargetMode="External"/><Relationship Id="rId70" Type="http://schemas.openxmlformats.org/officeDocument/2006/relationships/hyperlink" Target="https://github.com/thingsboard/thingsboard" TargetMode="External"/><Relationship Id="rId75" Type="http://schemas.openxmlformats.org/officeDocument/2006/relationships/hyperlink" Target="https://heykodex.com/" TargetMode="External"/><Relationship Id="rId83" Type="http://schemas.openxmlformats.org/officeDocument/2006/relationships/hyperlink" Target="https://jfrog.com/artifactory"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github.com/iip-ecosphere/platform/tree/main/platform/tools" TargetMode="External"/><Relationship Id="rId96" Type="http://schemas.openxmlformats.org/officeDocument/2006/relationships/hyperlink" Target="https://github.com/iip-ecosphere/platform/tree/main/platform/tools/Install"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docs.oracle.com/javase/8/docs/api/java/util/ServiceLoader.html" TargetMode="External"/><Relationship Id="rId23" Type="http://schemas.openxmlformats.org/officeDocument/2006/relationships/hyperlink" Target="https://prometheus.io/" TargetMode="External"/><Relationship Id="rId28" Type="http://schemas.openxmlformats.org/officeDocument/2006/relationships/hyperlink" Target="https://github.com/snakeyaml/snakeyaml" TargetMode="External"/><Relationship Id="rId36" Type="http://schemas.openxmlformats.org/officeDocument/2006/relationships/hyperlink" Target="https://commons.apache.org/" TargetMode="External"/><Relationship Id="rId49" Type="http://schemas.openxmlformats.org/officeDocument/2006/relationships/hyperlink" Target="https://projects.eclipse.org/projects/iot.leshan" TargetMode="External"/><Relationship Id="rId57" Type="http://schemas.openxmlformats.org/officeDocument/2006/relationships/hyperlink" Target="https://de.wikipedia.org/wiki/WebSocket" TargetMode="External"/><Relationship Id="rId10" Type="http://schemas.openxmlformats.org/officeDocument/2006/relationships/hyperlink" Target="https://git-scm.com/" TargetMode="External"/><Relationship Id="rId31" Type="http://schemas.openxmlformats.org/officeDocument/2006/relationships/hyperlink" Target="https://jsoniter.com/" TargetMode="External"/><Relationship Id="rId44" Type="http://schemas.openxmlformats.org/officeDocument/2006/relationships/hyperlink" Target="https://projects.eclipse.org/projects/iot.hono" TargetMode="External"/><Relationship Id="rId52" Type="http://schemas.openxmlformats.org/officeDocument/2006/relationships/hyperlink" Target="https://www.eclipse.org/kapua/" TargetMode="External"/><Relationship Id="rId60" Type="http://schemas.openxmlformats.org/officeDocument/2006/relationships/hyperlink" Target="https://www.phoenixcontact.com/online/portal/de?uri=pxc-oc-itemdetail:pid=1069208&amp;library=dede&amp;tab=1" TargetMode="External"/><Relationship Id="rId65" Type="http://schemas.openxmlformats.org/officeDocument/2006/relationships/hyperlink" Target="https://www.docker.com/" TargetMode="External"/><Relationship Id="rId73" Type="http://schemas.openxmlformats.org/officeDocument/2006/relationships/hyperlink" Target="https://github.com/pambrose/prometheus-proxy" TargetMode="External"/><Relationship Id="rId78" Type="http://schemas.openxmlformats.org/officeDocument/2006/relationships/hyperlink" Target="https://pypi.org/project/pyzbar/" TargetMode="External"/><Relationship Id="rId81" Type="http://schemas.openxmlformats.org/officeDocument/2006/relationships/hyperlink" Target="https://www.plattform-i40.de/IP/Redaktion/DE/Newsletter/2019/Ausgabe21/2019-21-Praxisbeispiel2.html" TargetMode="External"/><Relationship Id="rId86" Type="http://schemas.openxmlformats.org/officeDocument/2006/relationships/hyperlink" Target="https://reference.opcfoundation.org/TMC/v200/docs/8.1" TargetMode="External"/><Relationship Id="rId94" Type="http://schemas.openxmlformats.org/officeDocument/2006/relationships/hyperlink" Target="https://projects.sse.uni-hildesheim.de/qm/maven/de/iip-ecosphere/platform/"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repo1.maven.org/maven2/de/iip-ecosphere/platform/" TargetMode="External"/><Relationship Id="rId39" Type="http://schemas.openxmlformats.org/officeDocument/2006/relationships/hyperlink" Target="https://micrometer.io/" TargetMode="External"/><Relationship Id="rId34" Type="http://schemas.openxmlformats.org/officeDocument/2006/relationships/hyperlink" Target="https://github.com/perwendel/spark" TargetMode="External"/><Relationship Id="rId50" Type="http://schemas.openxmlformats.org/officeDocument/2006/relationships/hyperlink" Target="https://projects.eclipse.org/projects/iot.tahu" TargetMode="External"/><Relationship Id="rId55" Type="http://schemas.openxmlformats.org/officeDocument/2006/relationships/hyperlink" Target="https://micrometer.io/docs/concepts" TargetMode="External"/><Relationship Id="rId76" Type="http://schemas.openxmlformats.org/officeDocument/2006/relationships/hyperlink" Target="https://github.com/kiprotect/kodex" TargetMode="External"/><Relationship Id="rId97" Type="http://schemas.openxmlformats.org/officeDocument/2006/relationships/hyperlink" Target="https://jupyter.org/" TargetMode="External"/><Relationship Id="rId7" Type="http://schemas.openxmlformats.org/officeDocument/2006/relationships/hyperlink" Target="https://www.data-infrastructure.eu/" TargetMode="External"/><Relationship Id="rId71" Type="http://schemas.openxmlformats.org/officeDocument/2006/relationships/hyperlink" Target="https://github.com/minio/minio" TargetMode="External"/><Relationship Id="rId92" Type="http://schemas.openxmlformats.org/officeDocument/2006/relationships/hyperlink" Target="https://github.com/iip-ecosphere/platform/" TargetMode="External"/><Relationship Id="rId2" Type="http://schemas.openxmlformats.org/officeDocument/2006/relationships/hyperlink" Target="https://regap.de" TargetMode="External"/><Relationship Id="rId29" Type="http://schemas.openxmlformats.org/officeDocument/2006/relationships/hyperlink" Target="https://github.com/FasterXML/jackson" TargetMode="External"/><Relationship Id="rId24" Type="http://schemas.openxmlformats.org/officeDocument/2006/relationships/hyperlink" Target="https://en.wikipedia.org/wiki/Adapter_pattern" TargetMode="External"/><Relationship Id="rId40" Type="http://schemas.openxmlformats.org/officeDocument/2006/relationships/hyperlink" Target="https://bytebuddy.net/" TargetMode="External"/><Relationship Id="rId45" Type="http://schemas.openxmlformats.org/officeDocument/2006/relationships/hyperlink" Target="https://projects.eclipse.org/projects/iot.milo" TargetMode="External"/><Relationship Id="rId66" Type="http://schemas.openxmlformats.org/officeDocument/2006/relationships/hyperlink" Target="https://github.com/digitalspider/jlxd" TargetMode="External"/><Relationship Id="rId87" Type="http://schemas.openxmlformats.org/officeDocument/2006/relationships/hyperlink" Target="https://github.com/iip-ecosphere/platform/tree/main/platform/examples" TargetMode="External"/><Relationship Id="rId61" Type="http://schemas.openxmlformats.org/officeDocument/2006/relationships/hyperlink" Target="https://sse.uni-hildesheim.de/aktuelles/detailansicht/weltweiter-marktfuehrer-unterstuetzt-universitaet-hildesheim-im-bereich-industrie-40/" TargetMode="External"/><Relationship Id="rId82" Type="http://schemas.openxmlformats.org/officeDocument/2006/relationships/hyperlink" Target="https://help.sonatype.com/repomanager3/product-information/download" TargetMode="External"/><Relationship Id="rId19" Type="http://schemas.openxmlformats.org/officeDocument/2006/relationships/hyperlink" Target="https://search.maven.org/artifact/de.iip-ecosphere.platform/transport" TargetMode="External"/><Relationship Id="rId14" Type="http://schemas.openxmlformats.org/officeDocument/2006/relationships/hyperlink" Target="https://www.json.org/json-en.html" TargetMode="External"/><Relationship Id="rId30" Type="http://schemas.openxmlformats.org/officeDocument/2006/relationships/hyperlink" Target="https://mvnrepository.com/artifact/org.glassfish/javax.json" TargetMode="External"/><Relationship Id="rId35" Type="http://schemas.openxmlformats.org/officeDocument/2006/relationships/hyperlink" Target="https://hc.apache.org/" TargetMode="External"/><Relationship Id="rId56" Type="http://schemas.openxmlformats.org/officeDocument/2006/relationships/hyperlink" Target="https://de.wikipedia.org/wiki/Representational_State_Transfer" TargetMode="External"/><Relationship Id="rId77" Type="http://schemas.openxmlformats.org/officeDocument/2006/relationships/hyperlink" Target="https://zxing.org/w/decode.jspx" TargetMode="External"/><Relationship Id="rId8" Type="http://schemas.openxmlformats.org/officeDocument/2006/relationships/hyperlink" Target="https://www.eclipse.org/papyrus/" TargetMode="External"/><Relationship Id="rId51" Type="http://schemas.openxmlformats.org/officeDocument/2006/relationships/hyperlink" Target="https://projects.eclipse.org/projects/iot.agail" TargetMode="External"/><Relationship Id="rId72" Type="http://schemas.openxmlformats.org/officeDocument/2006/relationships/hyperlink" Target="https://github.com/openstack/swift" TargetMode="External"/><Relationship Id="rId93" Type="http://schemas.openxmlformats.org/officeDocument/2006/relationships/hyperlink" Target="https://repo1.maven.org/maven2/de/iip-ecosphere/platform/" TargetMode="External"/><Relationship Id="rId98" Type="http://schemas.openxmlformats.org/officeDocument/2006/relationships/hyperlink" Target="https://github.com/iip-ecosphere/platform/blob/main/platform/tests/test.environment/README.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70769</Words>
  <Characters>403386</Characters>
  <Application>Microsoft Office Word</Application>
  <DocSecurity>0</DocSecurity>
  <Lines>3361</Lines>
  <Paragraphs>946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473209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1328</cp:revision>
  <cp:lastPrinted>2025-12-05T11:21:00Z</cp:lastPrinted>
  <dcterms:created xsi:type="dcterms:W3CDTF">2023-03-06T10:45:00Z</dcterms:created>
  <dcterms:modified xsi:type="dcterms:W3CDTF">2025-12-05T11:21:00Z</dcterms:modified>
</cp:coreProperties>
</file>