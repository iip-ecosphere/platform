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64BDE59E" w:rsidR="00BB6BA2" w:rsidRPr="003D662E" w:rsidRDefault="00A458D3">
      <w:pPr>
        <w:rPr>
          <w:rFonts w:eastAsiaTheme="majorEastAsia" w:cstheme="minorHAnsi"/>
          <w:color w:val="014294"/>
          <w:spacing w:val="-10"/>
          <w:kern w:val="28"/>
          <w:sz w:val="36"/>
          <w:szCs w:val="36"/>
          <w:lang w:val="en-US"/>
        </w:rPr>
      </w:pPr>
      <w:bookmarkStart w:id="0" w:name="_Hlk77076151"/>
      <w:bookmarkEnd w:id="0"/>
      <w:r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79744" behindDoc="0" locked="0" layoutInCell="1" allowOverlap="1" wp14:anchorId="02753C29" wp14:editId="5008EC39">
                <wp:simplePos x="0" y="0"/>
                <wp:positionH relativeFrom="column">
                  <wp:posOffset>-185420</wp:posOffset>
                </wp:positionH>
                <wp:positionV relativeFrom="paragraph">
                  <wp:posOffset>4932763</wp:posOffset>
                </wp:positionV>
                <wp:extent cx="5138420" cy="342900"/>
                <wp:effectExtent l="0" t="0" r="0" b="0"/>
                <wp:wrapNone/>
                <wp:docPr id="4" name="Textfeld 8"/>
                <wp:cNvGraphicFramePr/>
                <a:graphic xmlns:a="http://schemas.openxmlformats.org/drawingml/2006/main">
                  <a:graphicData uri="http://schemas.microsoft.com/office/word/2010/wordprocessingShape">
                    <wps:wsp>
                      <wps:cNvSpPr txBox="1"/>
                      <wps:spPr>
                        <a:xfrm>
                          <a:off x="0" y="0"/>
                          <a:ext cx="5138420" cy="342900"/>
                        </a:xfrm>
                        <a:prstGeom prst="rect">
                          <a:avLst/>
                        </a:prstGeom>
                        <a:noFill/>
                        <a:ln w="6350">
                          <a:noFill/>
                        </a:ln>
                      </wps:spPr>
                      <wps:txbx>
                        <w:txbxContent>
                          <w:p w14:paraId="0058A954" w14:textId="77777777" w:rsidR="009F0BA7" w:rsidRPr="00424DF9" w:rsidRDefault="009F0BA7" w:rsidP="00D50B50">
                            <w:pPr>
                              <w:pStyle w:val="Title"/>
                              <w:rPr>
                                <w:b/>
                                <w:i/>
                                <w:iCs/>
                                <w:caps/>
                                <w:color w:val="BFBFBF" w:themeColor="background1" w:themeShade="BF"/>
                                <w:sz w:val="36"/>
                                <w:szCs w:val="36"/>
                              </w:rPr>
                            </w:pPr>
                            <w:r w:rsidRPr="00424DF9">
                              <w:rPr>
                                <w:b/>
                                <w:i/>
                                <w:iCs/>
                                <w:color w:val="BFBFBF" w:themeColor="background1" w:themeShade="BF"/>
                                <w:sz w:val="36"/>
                                <w:szCs w:val="36"/>
                                <w:lang w:bidi="de-DE"/>
                              </w:rPr>
                              <w:t xml:space="preserve">IIP-Ecosphere Whitepaper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2753C29" id="_x0000_t202" coordsize="21600,21600" o:spt="202" path="m,l,21600r21600,l21600,xe">
                <v:stroke joinstyle="miter"/>
                <v:path gradientshapeok="t" o:connecttype="rect"/>
              </v:shapetype>
              <v:shape id="Textfeld 8" o:spid="_x0000_s1026" type="#_x0000_t202" style="position:absolute;margin-left:-14.6pt;margin-top:388.4pt;width:404.6pt;height:27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" filled="f" stroked="f" strokeweight=".5pt">
                <v:textbox>
                  <w:txbxContent>
                    <w:p w14:paraId="0058A954" w14:textId="77777777" w:rsidR="009F0BA7" w:rsidRPr="00424DF9" w:rsidRDefault="009F0BA7" w:rsidP="00D50B50">
                      <w:pPr>
                        <w:pStyle w:val="Title"/>
                        <w:rPr>
                          <w:b/>
                          <w:i/>
                          <w:iCs/>
                          <w:caps/>
                          <w:color w:val="BFBFBF" w:themeColor="background1" w:themeShade="BF"/>
                          <w:sz w:val="36"/>
                          <w:szCs w:val="36"/>
                        </w:rPr>
                      </w:pPr>
                      <w:r w:rsidRPr="00424DF9">
                        <w:rPr>
                          <w:b/>
                          <w:i/>
                          <w:iCs/>
                          <w:color w:val="BFBFBF" w:themeColor="background1" w:themeShade="BF"/>
                          <w:sz w:val="36"/>
                          <w:szCs w:val="36"/>
                          <w:lang w:bidi="de-DE"/>
                        </w:rPr>
                        <w:t xml:space="preserve">IIP-Ecosphere Whitepaper </w:t>
                      </w:r>
                    </w:p>
                  </w:txbxContent>
                </v:textbox>
              </v:shape>
            </w:pict>
          </mc:Fallback>
        </mc:AlternateContent>
      </w:r>
      <w:r w:rsidR="00470379" w:rsidRPr="003D662E">
        <w:rPr>
          <w:noProof/>
          <w:lang w:val="en-US"/>
        </w:rPr>
        <w:drawing>
          <wp:anchor distT="0" distB="0" distL="114300" distR="114300" simplePos="0" relativeHeight="251693056" behindDoc="0" locked="0" layoutInCell="1" allowOverlap="1" wp14:anchorId="179AFD92" wp14:editId="5C9D0F8F">
            <wp:simplePos x="0" y="0"/>
            <wp:positionH relativeFrom="column">
              <wp:posOffset>5633499</wp:posOffset>
            </wp:positionH>
            <wp:positionV relativeFrom="paragraph">
              <wp:posOffset>8465655</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080367" w:rsidRPr="003D662E">
        <w:rPr>
          <w:b/>
          <w:i/>
          <w:noProof/>
          <w:sz w:val="44"/>
          <w:lang w:val="en-US"/>
        </w:rPr>
        <w:drawing>
          <wp:anchor distT="0" distB="0" distL="114300" distR="114300" simplePos="0" relativeHeight="251659264" behindDoc="0" locked="0" layoutInCell="1" allowOverlap="1" wp14:anchorId="48921693" wp14:editId="641EBC82">
            <wp:simplePos x="0" y="0"/>
            <wp:positionH relativeFrom="page">
              <wp:align>right</wp:align>
            </wp:positionH>
            <wp:positionV relativeFrom="paragraph">
              <wp:posOffset>-810260</wp:posOffset>
            </wp:positionV>
            <wp:extent cx="8098182" cy="5413375"/>
            <wp:effectExtent l="0" t="0" r="0" b="0"/>
            <wp:wrapNone/>
            <wp:docPr id="1"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obeStock_213527012-IIP-Ecosphere1.jpg"/>
                    <pic:cNvPicPr/>
                  </pic:nvPicPr>
                  <pic:blipFill rotWithShape="1">
                    <a:blip r:embed="rId9" cstate="print">
                      <a:extLst>
                        <a:ext uri="{28A0092B-C50C-407E-A947-70E740481C1C}">
                          <a14:useLocalDpi xmlns:a14="http://schemas.microsoft.com/office/drawing/2010/main" val="0"/>
                        </a:ext>
                      </a:extLst>
                    </a:blip>
                    <a:srcRect r="2956"/>
                    <a:stretch/>
                  </pic:blipFill>
                  <pic:spPr bwMode="auto">
                    <a:xfrm>
                      <a:off x="0" y="0"/>
                      <a:ext cx="8098182" cy="541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69DE955E">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238EB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E4E8D"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" fillcolor="#238eb9"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9F0BA7" w:rsidRPr="00C74F49" w:rsidRDefault="009F0BA7"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04390" id="Textfeld 21" o:spid="_x0000_s1027"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" filled="f" stroked="f" strokeweight=".5pt">
                <v:textbox>
                  <w:txbxContent>
                    <w:p w14:paraId="26071FCF" w14:textId="3C3D4298" w:rsidR="009F0BA7" w:rsidRPr="00C74F49" w:rsidRDefault="009F0BA7"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3840" behindDoc="0" locked="0" layoutInCell="1" allowOverlap="1" wp14:anchorId="20FCF5F3" wp14:editId="41EC76C5">
                <wp:simplePos x="0" y="0"/>
                <wp:positionH relativeFrom="column">
                  <wp:posOffset>-119270</wp:posOffset>
                </wp:positionH>
                <wp:positionV relativeFrom="paragraph">
                  <wp:posOffset>6656208</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5B905D3D" w14:textId="7EA4A093" w:rsidR="009F0BA7" w:rsidRPr="001D1274" w:rsidRDefault="009F0BA7" w:rsidP="00882286">
                            <w:pPr>
                              <w:pStyle w:val="Subtitle"/>
                              <w:rPr>
                                <w:rFonts w:ascii="Microsoft Sans Serif" w:hAnsi="Microsoft Sans Serif" w:cs="Microsoft Sans Serif"/>
                                <w:iCs/>
                                <w:color w:val="FFFFFF" w:themeColor="background1"/>
                                <w:sz w:val="32"/>
                                <w:szCs w:val="32"/>
                                <w:lang w:bidi="de-DE"/>
                              </w:rPr>
                            </w:pPr>
                            <w:r w:rsidRPr="001D1274">
                              <w:rPr>
                                <w:rFonts w:ascii="Microsoft Sans Serif" w:hAnsi="Microsoft Sans Serif" w:cs="Microsoft Sans Serif"/>
                                <w:iCs/>
                                <w:color w:val="FFFFFF" w:themeColor="background1"/>
                                <w:sz w:val="32"/>
                                <w:szCs w:val="32"/>
                                <w:lang w:bidi="de-DE"/>
                              </w:rPr>
                              <w:t xml:space="preserve">Holger Eichelberger, </w:t>
                            </w:r>
                            <w:r w:rsidRPr="00AF1C39">
                              <w:rPr>
                                <w:rFonts w:ascii="Microsoft Sans Serif" w:hAnsi="Microsoft Sans Serif" w:cs="Microsoft Sans Serif"/>
                                <w:color w:val="FFFFFF" w:themeColor="background1"/>
                                <w:sz w:val="32"/>
                                <w:szCs w:val="32"/>
                                <w:lang w:bidi="de-DE"/>
                              </w:rPr>
                              <w:t xml:space="preserve">Amir Shayan Ahmadian, Andreas Dewes, </w:t>
                            </w:r>
                            <w:r w:rsidRPr="001D1274">
                              <w:rPr>
                                <w:rFonts w:ascii="Microsoft Sans Serif" w:hAnsi="Microsoft Sans Serif" w:cs="Microsoft Sans Serif"/>
                                <w:iCs/>
                                <w:color w:val="FFFFFF" w:themeColor="background1"/>
                                <w:sz w:val="32"/>
                                <w:szCs w:val="32"/>
                                <w:lang w:bidi="de-DE"/>
                              </w:rPr>
                              <w:t xml:space="preserve">Marco Ehl, </w:t>
                            </w:r>
                            <w:r>
                              <w:rPr>
                                <w:rFonts w:ascii="Microsoft Sans Serif" w:hAnsi="Microsoft Sans Serif" w:cs="Microsoft Sans Serif"/>
                                <w:iCs/>
                                <w:color w:val="FFFFFF" w:themeColor="background1"/>
                                <w:sz w:val="32"/>
                                <w:szCs w:val="32"/>
                                <w:lang w:bidi="de-DE"/>
                              </w:rPr>
                              <w:t xml:space="preserve">Ahmad Alamoush, </w:t>
                            </w:r>
                            <w:r w:rsidRPr="001D1274">
                              <w:rPr>
                                <w:rFonts w:ascii="Microsoft Sans Serif" w:hAnsi="Microsoft Sans Serif" w:cs="Microsoft Sans Serif"/>
                                <w:iCs/>
                                <w:color w:val="FFFFFF" w:themeColor="background1"/>
                                <w:sz w:val="32"/>
                                <w:szCs w:val="32"/>
                                <w:lang w:bidi="de-DE"/>
                              </w:rPr>
                              <w:t>Monika Staciwa</w:t>
                            </w:r>
                            <w:r>
                              <w:rPr>
                                <w:rFonts w:ascii="Microsoft Sans Serif" w:hAnsi="Microsoft Sans Serif" w:cs="Microsoft Sans Serif"/>
                                <w:iCs/>
                                <w:color w:val="FFFFFF" w:themeColor="background1"/>
                                <w:sz w:val="32"/>
                                <w:szCs w:val="32"/>
                                <w:lang w:bidi="de-DE"/>
                              </w:rPr>
                              <w:t>,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CF5F3" id="Textfeld 6" o:spid="_x0000_s1028" type="#_x0000_t202" style="position:absolute;margin-left:-9.4pt;margin-top:524.1pt;width:407.7pt;height: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" filled="f" stroked="f" strokeweight=".5pt">
                <v:textbox>
                  <w:txbxContent>
                    <w:p w14:paraId="5B905D3D" w14:textId="7EA4A093" w:rsidR="009F0BA7" w:rsidRPr="001D1274" w:rsidRDefault="009F0BA7" w:rsidP="00882286">
                      <w:pPr>
                        <w:pStyle w:val="Subtitle"/>
                        <w:rPr>
                          <w:rFonts w:ascii="Microsoft Sans Serif" w:hAnsi="Microsoft Sans Serif" w:cs="Microsoft Sans Serif"/>
                          <w:iCs/>
                          <w:color w:val="FFFFFF" w:themeColor="background1"/>
                          <w:sz w:val="32"/>
                          <w:szCs w:val="32"/>
                          <w:lang w:bidi="de-DE"/>
                        </w:rPr>
                      </w:pPr>
                      <w:r w:rsidRPr="001D1274">
                        <w:rPr>
                          <w:rFonts w:ascii="Microsoft Sans Serif" w:hAnsi="Microsoft Sans Serif" w:cs="Microsoft Sans Serif"/>
                          <w:iCs/>
                          <w:color w:val="FFFFFF" w:themeColor="background1"/>
                          <w:sz w:val="32"/>
                          <w:szCs w:val="32"/>
                          <w:lang w:bidi="de-DE"/>
                        </w:rPr>
                        <w:t xml:space="preserve">Holger Eichelberger, </w:t>
                      </w:r>
                      <w:r w:rsidRPr="00AF1C39">
                        <w:rPr>
                          <w:rFonts w:ascii="Microsoft Sans Serif" w:hAnsi="Microsoft Sans Serif" w:cs="Microsoft Sans Serif"/>
                          <w:color w:val="FFFFFF" w:themeColor="background1"/>
                          <w:sz w:val="32"/>
                          <w:szCs w:val="32"/>
                          <w:lang w:bidi="de-DE"/>
                        </w:rPr>
                        <w:t xml:space="preserve">Amir Shayan Ahmadian, Andreas Dewes, </w:t>
                      </w:r>
                      <w:r w:rsidRPr="001D1274">
                        <w:rPr>
                          <w:rFonts w:ascii="Microsoft Sans Serif" w:hAnsi="Microsoft Sans Serif" w:cs="Microsoft Sans Serif"/>
                          <w:iCs/>
                          <w:color w:val="FFFFFF" w:themeColor="background1"/>
                          <w:sz w:val="32"/>
                          <w:szCs w:val="32"/>
                          <w:lang w:bidi="de-DE"/>
                        </w:rPr>
                        <w:t xml:space="preserve">Marco Ehl, </w:t>
                      </w:r>
                      <w:r>
                        <w:rPr>
                          <w:rFonts w:ascii="Microsoft Sans Serif" w:hAnsi="Microsoft Sans Serif" w:cs="Microsoft Sans Serif"/>
                          <w:iCs/>
                          <w:color w:val="FFFFFF" w:themeColor="background1"/>
                          <w:sz w:val="32"/>
                          <w:szCs w:val="32"/>
                          <w:lang w:bidi="de-DE"/>
                        </w:rPr>
                        <w:t xml:space="preserve">Ahmad Alamoush, </w:t>
                      </w:r>
                      <w:r w:rsidRPr="001D1274">
                        <w:rPr>
                          <w:rFonts w:ascii="Microsoft Sans Serif" w:hAnsi="Microsoft Sans Serif" w:cs="Microsoft Sans Serif"/>
                          <w:iCs/>
                          <w:color w:val="FFFFFF" w:themeColor="background1"/>
                          <w:sz w:val="32"/>
                          <w:szCs w:val="32"/>
                          <w:lang w:bidi="de-DE"/>
                        </w:rPr>
                        <w:t>Monika Staciwa</w:t>
                      </w:r>
                      <w:r>
                        <w:rPr>
                          <w:rFonts w:ascii="Microsoft Sans Serif" w:hAnsi="Microsoft Sans Serif" w:cs="Microsoft Sans Serif"/>
                          <w:iCs/>
                          <w:color w:val="FFFFFF" w:themeColor="background1"/>
                          <w:sz w:val="32"/>
                          <w:szCs w:val="32"/>
                          <w:lang w:bidi="de-DE"/>
                        </w:rPr>
                        <w:t>, Miguel Gómez Casado</w:t>
                      </w:r>
                    </w:p>
                  </w:txbxContent>
                </v:textbox>
              </v:shape>
            </w:pict>
          </mc:Fallback>
        </mc:AlternateContent>
      </w:r>
      <w:r w:rsidR="00D50B50" w:rsidRPr="003D662E">
        <w:rPr>
          <w:noProof/>
          <w:lang w:val="en-US"/>
        </w:rPr>
        <mc:AlternateContent>
          <mc:Choice Requires="wps">
            <w:drawing>
              <wp:anchor distT="45720" distB="45720" distL="114300" distR="114300" simplePos="0" relativeHeight="251681792" behindDoc="0" locked="0" layoutInCell="1" allowOverlap="1" wp14:anchorId="4095AEBE" wp14:editId="31B72A4D">
                <wp:simplePos x="0" y="0"/>
                <wp:positionH relativeFrom="column">
                  <wp:posOffset>-185531</wp:posOffset>
                </wp:positionH>
                <wp:positionV relativeFrom="paragraph">
                  <wp:posOffset>5507962</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04BEFEEC" w14:textId="41C9807A" w:rsidR="009F0BA7" w:rsidRPr="001510F4" w:rsidRDefault="009F0BA7" w:rsidP="00D50B50">
                            <w:pPr>
                              <w:pStyle w:val="Subtitle"/>
                              <w:rPr>
                                <w:rFonts w:ascii="Microsoft Sans Serif" w:hAnsi="Microsoft Sans Serif" w:cs="Microsoft Sans Serif"/>
                                <w:b/>
                                <w:smallCaps/>
                                <w:color w:val="FFFFFF" w:themeColor="background1"/>
                                <w:sz w:val="48"/>
                                <w:szCs w:val="48"/>
                                <w:lang w:val="en-US"/>
                              </w:rPr>
                            </w:pPr>
                            <w:r w:rsidRPr="001510F4">
                              <w:rPr>
                                <w:rFonts w:ascii="Microsoft Sans Serif" w:hAnsi="Microsoft Sans Serif" w:cs="Microsoft Sans Serif"/>
                                <w:b/>
                                <w:smallCaps/>
                                <w:color w:val="FFFFFF" w:themeColor="background1"/>
                                <w:sz w:val="48"/>
                                <w:szCs w:val="48"/>
                                <w:lang w:val="en-US" w:bidi="de-DE"/>
                              </w:rPr>
                              <w:t>IIP-Ecosphere Platform Handbook</w:t>
                            </w:r>
                          </w:p>
                          <w:p w14:paraId="2E465843" w14:textId="599ECF49" w:rsidR="009F0BA7" w:rsidRPr="001510F4" w:rsidRDefault="009F0BA7" w:rsidP="00D50B50">
                            <w:pPr>
                              <w:rPr>
                                <w:rFonts w:ascii="Microsoft Sans Serif" w:hAnsi="Microsoft Sans Serif" w:cs="Microsoft Sans Serif"/>
                                <w:b/>
                                <w:color w:val="FFFFFF" w:themeColor="background1"/>
                                <w:sz w:val="32"/>
                                <w:szCs w:val="32"/>
                                <w:lang w:val="en-US"/>
                              </w:rPr>
                            </w:pPr>
                            <w:r>
                              <w:rPr>
                                <w:rFonts w:ascii="Microsoft Sans Serif" w:hAnsi="Microsoft Sans Serif" w:cs="Microsoft Sans Serif"/>
                                <w:b/>
                                <w:color w:val="FFFFFF" w:themeColor="background1"/>
                                <w:sz w:val="32"/>
                                <w:szCs w:val="32"/>
                                <w:lang w:val="en-US"/>
                              </w:rPr>
                              <w:t xml:space="preserve">Version </w:t>
                            </w:r>
                            <w:r w:rsidRPr="001510F4">
                              <w:rPr>
                                <w:rFonts w:ascii="Microsoft Sans Serif" w:hAnsi="Microsoft Sans Serif" w:cs="Microsoft Sans Serif"/>
                                <w:b/>
                                <w:color w:val="FFFFFF" w:themeColor="background1"/>
                                <w:sz w:val="32"/>
                                <w:szCs w:val="32"/>
                                <w:lang w:val="en-US"/>
                              </w:rPr>
                              <w:t>0.</w:t>
                            </w:r>
                            <w:r>
                              <w:rPr>
                                <w:rFonts w:ascii="Microsoft Sans Serif" w:hAnsi="Microsoft Sans Serif" w:cs="Microsoft Sans Serif"/>
                                <w:b/>
                                <w:color w:val="FFFFFF" w:themeColor="background1"/>
                                <w:sz w:val="32"/>
                                <w:szCs w:val="32"/>
                                <w:lang w:val="en-US"/>
                              </w:rPr>
                              <w:t>60-SNAPSHOT (preview)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95AEBE" id="Text Box 2" o:spid="_x0000_s1029" type="#_x0000_t202" style="position:absolute;margin-left:-14.6pt;margin-top:433.7pt;width:444.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" filled="f" stroked="f">
                <v:textbox style="mso-fit-shape-to-text:t">
                  <w:txbxContent>
                    <w:p w14:paraId="04BEFEEC" w14:textId="41C9807A" w:rsidR="009F0BA7" w:rsidRPr="001510F4" w:rsidRDefault="009F0BA7" w:rsidP="00D50B50">
                      <w:pPr>
                        <w:pStyle w:val="Subtitle"/>
                        <w:rPr>
                          <w:rFonts w:ascii="Microsoft Sans Serif" w:hAnsi="Microsoft Sans Serif" w:cs="Microsoft Sans Serif"/>
                          <w:b/>
                          <w:smallCaps/>
                          <w:color w:val="FFFFFF" w:themeColor="background1"/>
                          <w:sz w:val="48"/>
                          <w:szCs w:val="48"/>
                          <w:lang w:val="en-US"/>
                        </w:rPr>
                      </w:pPr>
                      <w:r w:rsidRPr="001510F4">
                        <w:rPr>
                          <w:rFonts w:ascii="Microsoft Sans Serif" w:hAnsi="Microsoft Sans Serif" w:cs="Microsoft Sans Serif"/>
                          <w:b/>
                          <w:smallCaps/>
                          <w:color w:val="FFFFFF" w:themeColor="background1"/>
                          <w:sz w:val="48"/>
                          <w:szCs w:val="48"/>
                          <w:lang w:val="en-US" w:bidi="de-DE"/>
                        </w:rPr>
                        <w:t>IIP-Ecosphere Platform Handbook</w:t>
                      </w:r>
                    </w:p>
                    <w:p w14:paraId="2E465843" w14:textId="599ECF49" w:rsidR="009F0BA7" w:rsidRPr="001510F4" w:rsidRDefault="009F0BA7" w:rsidP="00D50B50">
                      <w:pPr>
                        <w:rPr>
                          <w:rFonts w:ascii="Microsoft Sans Serif" w:hAnsi="Microsoft Sans Serif" w:cs="Microsoft Sans Serif"/>
                          <w:b/>
                          <w:color w:val="FFFFFF" w:themeColor="background1"/>
                          <w:sz w:val="32"/>
                          <w:szCs w:val="32"/>
                          <w:lang w:val="en-US"/>
                        </w:rPr>
                      </w:pPr>
                      <w:r>
                        <w:rPr>
                          <w:rFonts w:ascii="Microsoft Sans Serif" w:hAnsi="Microsoft Sans Serif" w:cs="Microsoft Sans Serif"/>
                          <w:b/>
                          <w:color w:val="FFFFFF" w:themeColor="background1"/>
                          <w:sz w:val="32"/>
                          <w:szCs w:val="32"/>
                          <w:lang w:val="en-US"/>
                        </w:rPr>
                        <w:t xml:space="preserve">Version </w:t>
                      </w:r>
                      <w:r w:rsidRPr="001510F4">
                        <w:rPr>
                          <w:rFonts w:ascii="Microsoft Sans Serif" w:hAnsi="Microsoft Sans Serif" w:cs="Microsoft Sans Serif"/>
                          <w:b/>
                          <w:color w:val="FFFFFF" w:themeColor="background1"/>
                          <w:sz w:val="32"/>
                          <w:szCs w:val="32"/>
                          <w:lang w:val="en-US"/>
                        </w:rPr>
                        <w:t>0.</w:t>
                      </w:r>
                      <w:r>
                        <w:rPr>
                          <w:rFonts w:ascii="Microsoft Sans Serif" w:hAnsi="Microsoft Sans Serif" w:cs="Microsoft Sans Serif"/>
                          <w:b/>
                          <w:color w:val="FFFFFF" w:themeColor="background1"/>
                          <w:sz w:val="32"/>
                          <w:szCs w:val="32"/>
                          <w:lang w:val="en-US"/>
                        </w:rPr>
                        <w:t>60-SNAPSHOT (preview)</w:t>
                      </w:r>
                    </w:p>
                  </w:txbxContent>
                </v:textbox>
                <w10:wrap type="square"/>
              </v:shape>
            </w:pict>
          </mc:Fallback>
        </mc:AlternateContent>
      </w:r>
      <w:r w:rsidR="00D50B50" w:rsidRPr="003D662E">
        <w:rPr>
          <w:noProof/>
          <w:lang w:val="en-US"/>
        </w:rPr>
        <mc:AlternateContent>
          <mc:Choice Requires="wps">
            <w:drawing>
              <wp:anchor distT="0" distB="0" distL="114300" distR="114300" simplePos="0" relativeHeight="251677696" behindDoc="1" locked="0" layoutInCell="1" allowOverlap="1" wp14:anchorId="4152AE0A" wp14:editId="34451AC7">
                <wp:simplePos x="0" y="0"/>
                <wp:positionH relativeFrom="page">
                  <wp:align>right</wp:align>
                </wp:positionH>
                <wp:positionV relativeFrom="page">
                  <wp:posOffset>5329003</wp:posOffset>
                </wp:positionV>
                <wp:extent cx="7696200" cy="3823335"/>
                <wp:effectExtent l="0" t="0" r="0" b="5715"/>
                <wp:wrapNone/>
                <wp:docPr id="2" name="Rechteck 2" descr="Farbiges Rechteck"/>
                <wp:cNvGraphicFramePr/>
                <a:graphic xmlns:a="http://schemas.openxmlformats.org/drawingml/2006/main">
                  <a:graphicData uri="http://schemas.microsoft.com/office/word/2010/wordprocessingShape">
                    <wps:wsp>
                      <wps:cNvSpPr/>
                      <wps:spPr>
                        <a:xfrm>
                          <a:off x="0" y="0"/>
                          <a:ext cx="7696200" cy="3823335"/>
                        </a:xfrm>
                        <a:prstGeom prst="rect">
                          <a:avLst/>
                        </a:prstGeom>
                        <a:solidFill>
                          <a:srgbClr val="238EB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A52AA" id="Rechteck 2" o:spid="_x0000_s1026" alt="Farbiges Rechteck" style="position:absolute;margin-left:554.8pt;margin-top:419.6pt;width:606pt;height:301.05pt;z-index:-251638784;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" fillcolor="#238eb9" stroked="f" strokeweight="1pt">
                <w10:wrap anchorx="page" anchory="page"/>
              </v:rect>
            </w:pict>
          </mc:Fallback>
        </mc:AlternateConten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3D662E" w:rsidRDefault="00F4291B" w:rsidP="00F4291B">
      <w:pPr>
        <w:pStyle w:val="Title"/>
        <w:spacing w:after="240"/>
        <w:rPr>
          <w:rFonts w:asciiTheme="minorHAnsi" w:hAnsiTheme="minorHAnsi" w:cstheme="minorHAnsi"/>
          <w:color w:val="238FB7"/>
          <w:sz w:val="36"/>
          <w:szCs w:val="36"/>
          <w:lang w:val="en-US"/>
        </w:rPr>
      </w:pPr>
      <w:r w:rsidRPr="003D662E">
        <w:rPr>
          <w:rFonts w:ascii="Microsoft Sans Serif" w:hAnsi="Microsoft Sans Serif" w:cs="Microsoft Sans Serif"/>
          <w:color w:val="238FB7"/>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7B84FFEF" w:rsidR="0032062F" w:rsidRPr="003D662E" w:rsidRDefault="0032062F" w:rsidP="0032062F">
      <w:pPr>
        <w:rPr>
          <w:lang w:val="en-US"/>
        </w:rPr>
      </w:pPr>
      <w:r w:rsidRPr="003D662E">
        <w:rPr>
          <w:lang w:val="en-US"/>
        </w:rPr>
        <w:t xml:space="preserve">Publication: </w:t>
      </w:r>
      <w:r w:rsidR="00B661DF">
        <w:rPr>
          <w:lang w:val="en-US"/>
        </w:rPr>
        <w:t>September</w:t>
      </w:r>
      <w:r w:rsidRPr="003D662E">
        <w:rPr>
          <w:lang w:val="en-US"/>
        </w:rPr>
        <w:t>, 202</w:t>
      </w:r>
      <w:r w:rsidR="005C5F68" w:rsidRPr="003D662E">
        <w:rPr>
          <w:lang w:val="en-US"/>
        </w:rPr>
        <w:t>3</w:t>
      </w:r>
      <w:r w:rsidRPr="003D662E">
        <w:rPr>
          <w:lang w:val="en-US"/>
        </w:rPr>
        <w:t xml:space="preserve"> on </w:t>
      </w:r>
      <w:hyperlink r:id="rId10" w:history="1">
        <w:r w:rsidRPr="003D662E">
          <w:rPr>
            <w:rStyle w:val="Hyperlink"/>
            <w:lang w:val="en-US"/>
          </w:rPr>
          <w:t>https://www.iip-ecosphere.eu/</w:t>
        </w:r>
      </w:hyperlink>
    </w:p>
    <w:p w14:paraId="21C77238" w14:textId="55C07501" w:rsidR="0032062F" w:rsidRPr="003D662E" w:rsidRDefault="0032062F" w:rsidP="00745E0D">
      <w:pPr>
        <w:rPr>
          <w:lang w:val="en-US"/>
        </w:rPr>
      </w:pPr>
      <w:r w:rsidRPr="003D662E">
        <w:rPr>
          <w:lang w:val="en-US"/>
        </w:rPr>
        <w:t xml:space="preserve">DOI: </w:t>
      </w:r>
      <w:r w:rsidR="003220A6" w:rsidRPr="003220A6">
        <w:rPr>
          <w:lang w:val="en-US"/>
        </w:rPr>
        <w:t>10.5281/zenodo.8429685</w:t>
      </w:r>
      <w:bookmarkStart w:id="1" w:name="_GoBack"/>
      <w:bookmarkEnd w:id="1"/>
    </w:p>
    <w:p w14:paraId="391D2D53" w14:textId="1006EF6C" w:rsidR="00C13123" w:rsidRPr="003D662E" w:rsidRDefault="00C13123" w:rsidP="00C13123">
      <w:pPr>
        <w:ind w:left="2832" w:firstLine="708"/>
        <w:rPr>
          <w:lang w:val="en-US"/>
        </w:rPr>
      </w:pPr>
    </w:p>
    <w:p w14:paraId="2F6095E1" w14:textId="2E566930" w:rsidR="00C13123" w:rsidRPr="003D662E" w:rsidRDefault="00A70B3F" w:rsidP="00C13123">
      <w:pPr>
        <w:rPr>
          <w:lang w:val="en-US"/>
        </w:rPr>
      </w:pPr>
      <w:r>
        <w:rPr>
          <w:noProof/>
        </w:rPr>
        <w:drawing>
          <wp:anchor distT="0" distB="0" distL="114300" distR="114300" simplePos="0" relativeHeight="251776000" behindDoc="0" locked="0" layoutInCell="1" allowOverlap="1" wp14:anchorId="7435A3F9" wp14:editId="0ADA9964">
            <wp:simplePos x="0" y="0"/>
            <wp:positionH relativeFrom="column">
              <wp:posOffset>1812290</wp:posOffset>
            </wp:positionH>
            <wp:positionV relativeFrom="paragraph">
              <wp:posOffset>27305</wp:posOffset>
            </wp:positionV>
            <wp:extent cx="2033881" cy="1752600"/>
            <wp:effectExtent l="0" t="0" r="0" b="0"/>
            <wp:wrapNone/>
            <wp:docPr id="43" name="Picture 43"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33881"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4E7F0B" w14:textId="570D2522" w:rsidR="00C13123" w:rsidRPr="003D662E" w:rsidRDefault="006F74D6">
      <w:pPr>
        <w:rPr>
          <w:color w:val="006699"/>
          <w:lang w:val="en-US"/>
        </w:rPr>
      </w:pPr>
      <w:r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3E87475B">
            <wp:simplePos x="0" y="0"/>
            <wp:positionH relativeFrom="margin">
              <wp:posOffset>1882941</wp:posOffset>
            </wp:positionH>
            <wp:positionV relativeFrom="page">
              <wp:posOffset>8904853</wp:posOffset>
            </wp:positionV>
            <wp:extent cx="2178685" cy="1345565"/>
            <wp:effectExtent l="0" t="0" r="0" b="698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2" cstate="print">
                      <a:extLst>
                        <a:ext uri="{28A0092B-C50C-407E-A947-70E740481C1C}">
                          <a14:useLocalDpi xmlns:a14="http://schemas.microsoft.com/office/drawing/2010/main" val="0"/>
                        </a:ext>
                      </a:extLst>
                    </a:blip>
                    <a:srcRect l="-962" t="-477" r="962" b="25614"/>
                    <a:stretch/>
                  </pic:blipFill>
                  <pic:spPr>
                    <a:xfrm>
                      <a:off x="0" y="0"/>
                      <a:ext cx="2178685" cy="1345565"/>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3D662E" w:rsidRDefault="00FE7B8C" w:rsidP="00FE7B8C">
      <w:pPr>
        <w:rPr>
          <w:rFonts w:ascii="Calibri Light" w:hAnsi="Calibri Light" w:cs="Calibri Light"/>
          <w:color w:val="238FB7"/>
          <w:sz w:val="32"/>
          <w:szCs w:val="32"/>
          <w:lang w:val="en-US"/>
        </w:rPr>
      </w:pPr>
      <w:r w:rsidRPr="003D662E">
        <w:rPr>
          <w:rFonts w:ascii="Calibri Light" w:hAnsi="Calibri Light" w:cs="Calibri Light"/>
          <w:color w:val="238FB7"/>
          <w:sz w:val="32"/>
          <w:szCs w:val="32"/>
          <w:lang w:val="en-US"/>
        </w:rPr>
        <w:lastRenderedPageBreak/>
        <w:t>Executive Summary</w:t>
      </w:r>
    </w:p>
    <w:p w14:paraId="27CD45C4" w14:textId="20259756" w:rsidR="00C71F3D" w:rsidRPr="003D662E" w:rsidRDefault="00460448" w:rsidP="00BB4DE1">
      <w:pPr>
        <w:jc w:val="both"/>
        <w:rPr>
          <w:lang w:val="en-US"/>
        </w:rPr>
      </w:pPr>
      <w:r w:rsidRPr="003D662E">
        <w:rPr>
          <w:lang w:val="en-US"/>
        </w:rPr>
        <w:t>The IIP-Ecosphere platform</w:t>
      </w:r>
      <w:r w:rsidR="003321C9">
        <w:rPr>
          <w:lang w:val="en-US"/>
        </w:rPr>
        <w:t xml:space="preserve"> now called “oktoflow”</w:t>
      </w:r>
      <w:r w:rsidRPr="003D662E">
        <w:rPr>
          <w:lang w:val="en-US"/>
        </w:rPr>
        <w:t xml:space="preserve"> is a central asset developed by the IIP-Ecosphere project. The core aim of the platform is to research and demonstrate novel platform concepts for Industry 4.0, e.g., 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112DC2" w:rsidR="00460448" w:rsidRPr="003D662E" w:rsidRDefault="00C71F3D" w:rsidP="00BB4DE1">
      <w:pPr>
        <w:jc w:val="both"/>
        <w:rPr>
          <w:lang w:val="en-US"/>
        </w:rPr>
      </w:pPr>
      <w:r w:rsidRPr="003D662E">
        <w:rPr>
          <w:lang w:val="en-US"/>
        </w:rPr>
        <w:t xml:space="preserve">This platform handbook addresses the technical side of the platform work in IIP-Ecosphere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07038E8E" w:rsidR="003A0312" w:rsidRPr="003D662E" w:rsidRDefault="003A0312" w:rsidP="00BB4DE1">
      <w:pPr>
        <w:jc w:val="both"/>
        <w:rPr>
          <w:lang w:val="en-US"/>
        </w:rPr>
      </w:pPr>
      <w:r w:rsidRPr="003D662E">
        <w:rPr>
          <w:lang w:val="en-US"/>
        </w:rPr>
        <w:t xml:space="preserve">This version of the handbook focuses on the platform release as of </w:t>
      </w:r>
      <w:r w:rsidR="00487827" w:rsidRPr="003B01C9">
        <w:rPr>
          <w:lang w:val="en-US"/>
        </w:rPr>
        <w:t>October</w:t>
      </w:r>
      <w:r w:rsidRPr="003B01C9">
        <w:rPr>
          <w:lang w:val="en-US"/>
        </w:rPr>
        <w:t xml:space="preserve"> 202</w:t>
      </w:r>
      <w:r w:rsidR="00CF15B2" w:rsidRPr="003B01C9">
        <w:rPr>
          <w:lang w:val="en-US"/>
        </w:rPr>
        <w:t>3</w:t>
      </w:r>
      <w:r w:rsidRPr="003B01C9">
        <w:rPr>
          <w:lang w:val="en-US"/>
        </w:rPr>
        <w:t xml:space="preserve"> (version 0.</w:t>
      </w:r>
      <w:r w:rsidR="00510721" w:rsidRPr="003B01C9">
        <w:rPr>
          <w:lang w:val="en-US"/>
        </w:rPr>
        <w:t>6</w:t>
      </w:r>
      <w:r w:rsidRPr="003B01C9">
        <w:rPr>
          <w:lang w:val="en-US"/>
        </w:rPr>
        <w:t>.0)</w:t>
      </w:r>
      <w:r w:rsidRPr="003D662E">
        <w:rPr>
          <w:lang w:val="en-US"/>
        </w:rPr>
        <w:t xml:space="preserve"> and supersedes older versions of this handbook/the platform.</w:t>
      </w:r>
    </w:p>
    <w:p w14:paraId="2F199AF9" w14:textId="35EBDF7C"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5CA9884E" w14:textId="18626568" w:rsidR="00C222A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7571923" w:history="1">
            <w:r w:rsidR="00C222AA" w:rsidRPr="00984923">
              <w:rPr>
                <w:rStyle w:val="Hyperlink"/>
                <w:noProof/>
                <w:lang w:val="en-US"/>
              </w:rPr>
              <w:t>1</w:t>
            </w:r>
            <w:r w:rsidR="00C222AA">
              <w:rPr>
                <w:rFonts w:eastAsiaTheme="minorEastAsia"/>
                <w:noProof/>
                <w:lang w:val="en-DE" w:eastAsia="en-DE"/>
              </w:rPr>
              <w:tab/>
            </w:r>
            <w:r w:rsidR="00C222AA" w:rsidRPr="00984923">
              <w:rPr>
                <w:rStyle w:val="Hyperlink"/>
                <w:noProof/>
                <w:lang w:val="en-US"/>
              </w:rPr>
              <w:t>Introduction</w:t>
            </w:r>
            <w:r w:rsidR="00C222AA">
              <w:rPr>
                <w:noProof/>
                <w:webHidden/>
              </w:rPr>
              <w:tab/>
            </w:r>
            <w:r w:rsidR="00C222AA">
              <w:rPr>
                <w:noProof/>
                <w:webHidden/>
              </w:rPr>
              <w:fldChar w:fldCharType="begin"/>
            </w:r>
            <w:r w:rsidR="00C222AA">
              <w:rPr>
                <w:noProof/>
                <w:webHidden/>
              </w:rPr>
              <w:instrText xml:space="preserve"> PAGEREF _Toc147571923 \h </w:instrText>
            </w:r>
            <w:r w:rsidR="00C222AA">
              <w:rPr>
                <w:noProof/>
                <w:webHidden/>
              </w:rPr>
            </w:r>
            <w:r w:rsidR="00C222AA">
              <w:rPr>
                <w:noProof/>
                <w:webHidden/>
              </w:rPr>
              <w:fldChar w:fldCharType="separate"/>
            </w:r>
            <w:r w:rsidR="00D0494D">
              <w:rPr>
                <w:noProof/>
                <w:webHidden/>
              </w:rPr>
              <w:t>7</w:t>
            </w:r>
            <w:r w:rsidR="00C222AA">
              <w:rPr>
                <w:noProof/>
                <w:webHidden/>
              </w:rPr>
              <w:fldChar w:fldCharType="end"/>
            </w:r>
          </w:hyperlink>
        </w:p>
        <w:p w14:paraId="6EDEFD56" w14:textId="5685CFB9" w:rsidR="00C222AA" w:rsidRDefault="00A755B5">
          <w:pPr>
            <w:pStyle w:val="TOC2"/>
            <w:rPr>
              <w:rFonts w:eastAsiaTheme="minorEastAsia"/>
              <w:noProof/>
              <w:lang w:val="en-DE" w:eastAsia="en-DE"/>
            </w:rPr>
          </w:pPr>
          <w:hyperlink w:anchor="_Toc147571924" w:history="1">
            <w:r w:rsidR="00C222AA" w:rsidRPr="00984923">
              <w:rPr>
                <w:rStyle w:val="Hyperlink"/>
                <w:noProof/>
                <w:lang w:val="en-US"/>
              </w:rPr>
              <w:t>1.1</w:t>
            </w:r>
            <w:r w:rsidR="00C222AA">
              <w:rPr>
                <w:rFonts w:eastAsiaTheme="minorEastAsia"/>
                <w:noProof/>
                <w:lang w:val="en-DE" w:eastAsia="en-DE"/>
              </w:rPr>
              <w:tab/>
            </w:r>
            <w:r w:rsidR="00C222AA" w:rsidRPr="00984923">
              <w:rPr>
                <w:rStyle w:val="Hyperlink"/>
                <w:noProof/>
                <w:lang w:val="en-US"/>
              </w:rPr>
              <w:t>Motivation and Goals</w:t>
            </w:r>
            <w:r w:rsidR="00C222AA">
              <w:rPr>
                <w:noProof/>
                <w:webHidden/>
              </w:rPr>
              <w:tab/>
            </w:r>
            <w:r w:rsidR="00C222AA">
              <w:rPr>
                <w:noProof/>
                <w:webHidden/>
              </w:rPr>
              <w:fldChar w:fldCharType="begin"/>
            </w:r>
            <w:r w:rsidR="00C222AA">
              <w:rPr>
                <w:noProof/>
                <w:webHidden/>
              </w:rPr>
              <w:instrText xml:space="preserve"> PAGEREF _Toc147571924 \h </w:instrText>
            </w:r>
            <w:r w:rsidR="00C222AA">
              <w:rPr>
                <w:noProof/>
                <w:webHidden/>
              </w:rPr>
            </w:r>
            <w:r w:rsidR="00C222AA">
              <w:rPr>
                <w:noProof/>
                <w:webHidden/>
              </w:rPr>
              <w:fldChar w:fldCharType="separate"/>
            </w:r>
            <w:r w:rsidR="00D0494D">
              <w:rPr>
                <w:noProof/>
                <w:webHidden/>
              </w:rPr>
              <w:t>7</w:t>
            </w:r>
            <w:r w:rsidR="00C222AA">
              <w:rPr>
                <w:noProof/>
                <w:webHidden/>
              </w:rPr>
              <w:fldChar w:fldCharType="end"/>
            </w:r>
          </w:hyperlink>
        </w:p>
        <w:p w14:paraId="7BA9C6BF" w14:textId="283B8F23" w:rsidR="00C222AA" w:rsidRDefault="00A755B5">
          <w:pPr>
            <w:pStyle w:val="TOC2"/>
            <w:rPr>
              <w:rFonts w:eastAsiaTheme="minorEastAsia"/>
              <w:noProof/>
              <w:lang w:val="en-DE" w:eastAsia="en-DE"/>
            </w:rPr>
          </w:pPr>
          <w:hyperlink w:anchor="_Toc147571925" w:history="1">
            <w:r w:rsidR="00C222AA" w:rsidRPr="00984923">
              <w:rPr>
                <w:rStyle w:val="Hyperlink"/>
                <w:noProof/>
                <w:lang w:val="en-US"/>
              </w:rPr>
              <w:t>1.2</w:t>
            </w:r>
            <w:r w:rsidR="00C222AA">
              <w:rPr>
                <w:rFonts w:eastAsiaTheme="minorEastAsia"/>
                <w:noProof/>
                <w:lang w:val="en-DE" w:eastAsia="en-DE"/>
              </w:rPr>
              <w:tab/>
            </w:r>
            <w:r w:rsidR="00C222AA" w:rsidRPr="00984923">
              <w:rPr>
                <w:rStyle w:val="Hyperlink"/>
                <w:noProof/>
                <w:lang w:val="en-US"/>
              </w:rPr>
              <w:t>Interaction with other initiatives</w:t>
            </w:r>
            <w:r w:rsidR="00C222AA">
              <w:rPr>
                <w:noProof/>
                <w:webHidden/>
              </w:rPr>
              <w:tab/>
            </w:r>
            <w:r w:rsidR="00C222AA">
              <w:rPr>
                <w:noProof/>
                <w:webHidden/>
              </w:rPr>
              <w:fldChar w:fldCharType="begin"/>
            </w:r>
            <w:r w:rsidR="00C222AA">
              <w:rPr>
                <w:noProof/>
                <w:webHidden/>
              </w:rPr>
              <w:instrText xml:space="preserve"> PAGEREF _Toc147571925 \h </w:instrText>
            </w:r>
            <w:r w:rsidR="00C222AA">
              <w:rPr>
                <w:noProof/>
                <w:webHidden/>
              </w:rPr>
            </w:r>
            <w:r w:rsidR="00C222AA">
              <w:rPr>
                <w:noProof/>
                <w:webHidden/>
              </w:rPr>
              <w:fldChar w:fldCharType="separate"/>
            </w:r>
            <w:r w:rsidR="00D0494D">
              <w:rPr>
                <w:noProof/>
                <w:webHidden/>
              </w:rPr>
              <w:t>8</w:t>
            </w:r>
            <w:r w:rsidR="00C222AA">
              <w:rPr>
                <w:noProof/>
                <w:webHidden/>
              </w:rPr>
              <w:fldChar w:fldCharType="end"/>
            </w:r>
          </w:hyperlink>
        </w:p>
        <w:p w14:paraId="3B3A8CFD" w14:textId="5E1CF4F7" w:rsidR="00C222AA" w:rsidRDefault="00A755B5">
          <w:pPr>
            <w:pStyle w:val="TOC2"/>
            <w:rPr>
              <w:rFonts w:eastAsiaTheme="minorEastAsia"/>
              <w:noProof/>
              <w:lang w:val="en-DE" w:eastAsia="en-DE"/>
            </w:rPr>
          </w:pPr>
          <w:hyperlink w:anchor="_Toc147571926" w:history="1">
            <w:r w:rsidR="00C222AA" w:rsidRPr="00984923">
              <w:rPr>
                <w:rStyle w:val="Hyperlink"/>
                <w:noProof/>
                <w:lang w:val="en-US"/>
              </w:rPr>
              <w:t>1.3</w:t>
            </w:r>
            <w:r w:rsidR="00C222AA">
              <w:rPr>
                <w:rFonts w:eastAsiaTheme="minorEastAsia"/>
                <w:noProof/>
                <w:lang w:val="en-DE" w:eastAsia="en-DE"/>
              </w:rPr>
              <w:tab/>
            </w:r>
            <w:r w:rsidR="00C222AA" w:rsidRPr="00984923">
              <w:rPr>
                <w:rStyle w:val="Hyperlink"/>
                <w:noProof/>
                <w:lang w:val="en-US"/>
              </w:rPr>
              <w:t>Structure of the document</w:t>
            </w:r>
            <w:r w:rsidR="00C222AA">
              <w:rPr>
                <w:noProof/>
                <w:webHidden/>
              </w:rPr>
              <w:tab/>
            </w:r>
            <w:r w:rsidR="00C222AA">
              <w:rPr>
                <w:noProof/>
                <w:webHidden/>
              </w:rPr>
              <w:fldChar w:fldCharType="begin"/>
            </w:r>
            <w:r w:rsidR="00C222AA">
              <w:rPr>
                <w:noProof/>
                <w:webHidden/>
              </w:rPr>
              <w:instrText xml:space="preserve"> PAGEREF _Toc147571926 \h </w:instrText>
            </w:r>
            <w:r w:rsidR="00C222AA">
              <w:rPr>
                <w:noProof/>
                <w:webHidden/>
              </w:rPr>
            </w:r>
            <w:r w:rsidR="00C222AA">
              <w:rPr>
                <w:noProof/>
                <w:webHidden/>
              </w:rPr>
              <w:fldChar w:fldCharType="separate"/>
            </w:r>
            <w:r w:rsidR="00D0494D">
              <w:rPr>
                <w:noProof/>
                <w:webHidden/>
              </w:rPr>
              <w:t>9</w:t>
            </w:r>
            <w:r w:rsidR="00C222AA">
              <w:rPr>
                <w:noProof/>
                <w:webHidden/>
              </w:rPr>
              <w:fldChar w:fldCharType="end"/>
            </w:r>
          </w:hyperlink>
        </w:p>
        <w:p w14:paraId="503FACA3" w14:textId="38BBD85C" w:rsidR="00C222AA" w:rsidRDefault="00A755B5">
          <w:pPr>
            <w:pStyle w:val="TOC1"/>
            <w:rPr>
              <w:rFonts w:eastAsiaTheme="minorEastAsia"/>
              <w:noProof/>
              <w:lang w:val="en-DE" w:eastAsia="en-DE"/>
            </w:rPr>
          </w:pPr>
          <w:hyperlink w:anchor="_Toc147571927" w:history="1">
            <w:r w:rsidR="00C222AA" w:rsidRPr="00984923">
              <w:rPr>
                <w:rStyle w:val="Hyperlink"/>
                <w:noProof/>
                <w:lang w:val="en-US"/>
              </w:rPr>
              <w:t>2</w:t>
            </w:r>
            <w:r w:rsidR="00C222AA">
              <w:rPr>
                <w:rFonts w:eastAsiaTheme="minorEastAsia"/>
                <w:noProof/>
                <w:lang w:val="en-DE" w:eastAsia="en-DE"/>
              </w:rPr>
              <w:tab/>
            </w:r>
            <w:r w:rsidR="00C222AA" w:rsidRPr="00984923">
              <w:rPr>
                <w:rStyle w:val="Hyperlink"/>
                <w:noProof/>
                <w:lang w:val="en-US"/>
              </w:rPr>
              <w:t>Tooling and Basic Technical Decisions</w:t>
            </w:r>
            <w:r w:rsidR="00C222AA">
              <w:rPr>
                <w:noProof/>
                <w:webHidden/>
              </w:rPr>
              <w:tab/>
            </w:r>
            <w:r w:rsidR="00C222AA">
              <w:rPr>
                <w:noProof/>
                <w:webHidden/>
              </w:rPr>
              <w:fldChar w:fldCharType="begin"/>
            </w:r>
            <w:r w:rsidR="00C222AA">
              <w:rPr>
                <w:noProof/>
                <w:webHidden/>
              </w:rPr>
              <w:instrText xml:space="preserve"> PAGEREF _Toc147571927 \h </w:instrText>
            </w:r>
            <w:r w:rsidR="00C222AA">
              <w:rPr>
                <w:noProof/>
                <w:webHidden/>
              </w:rPr>
            </w:r>
            <w:r w:rsidR="00C222AA">
              <w:rPr>
                <w:noProof/>
                <w:webHidden/>
              </w:rPr>
              <w:fldChar w:fldCharType="separate"/>
            </w:r>
            <w:r w:rsidR="00D0494D">
              <w:rPr>
                <w:noProof/>
                <w:webHidden/>
              </w:rPr>
              <w:t>11</w:t>
            </w:r>
            <w:r w:rsidR="00C222AA">
              <w:rPr>
                <w:noProof/>
                <w:webHidden/>
              </w:rPr>
              <w:fldChar w:fldCharType="end"/>
            </w:r>
          </w:hyperlink>
        </w:p>
        <w:p w14:paraId="35CEC42E" w14:textId="49FBEA3C" w:rsidR="00C222AA" w:rsidRDefault="00A755B5">
          <w:pPr>
            <w:pStyle w:val="TOC1"/>
            <w:rPr>
              <w:rFonts w:eastAsiaTheme="minorEastAsia"/>
              <w:noProof/>
              <w:lang w:val="en-DE" w:eastAsia="en-DE"/>
            </w:rPr>
          </w:pPr>
          <w:hyperlink w:anchor="_Toc147571928" w:history="1">
            <w:r w:rsidR="00C222AA" w:rsidRPr="00984923">
              <w:rPr>
                <w:rStyle w:val="Hyperlink"/>
                <w:noProof/>
                <w:lang w:val="en-US"/>
              </w:rPr>
              <w:t>3</w:t>
            </w:r>
            <w:r w:rsidR="00C222AA">
              <w:rPr>
                <w:rFonts w:eastAsiaTheme="minorEastAsia"/>
                <w:noProof/>
                <w:lang w:val="en-DE" w:eastAsia="en-DE"/>
              </w:rPr>
              <w:tab/>
            </w:r>
            <w:r w:rsidR="00C222AA" w:rsidRPr="00984923">
              <w:rPr>
                <w:rStyle w:val="Hyperlink"/>
                <w:noProof/>
                <w:lang w:val="en-US"/>
              </w:rPr>
              <w:t>Architecture</w:t>
            </w:r>
            <w:r w:rsidR="00C222AA">
              <w:rPr>
                <w:noProof/>
                <w:webHidden/>
              </w:rPr>
              <w:tab/>
            </w:r>
            <w:r w:rsidR="00C222AA">
              <w:rPr>
                <w:noProof/>
                <w:webHidden/>
              </w:rPr>
              <w:fldChar w:fldCharType="begin"/>
            </w:r>
            <w:r w:rsidR="00C222AA">
              <w:rPr>
                <w:noProof/>
                <w:webHidden/>
              </w:rPr>
              <w:instrText xml:space="preserve"> PAGEREF _Toc147571928 \h </w:instrText>
            </w:r>
            <w:r w:rsidR="00C222AA">
              <w:rPr>
                <w:noProof/>
                <w:webHidden/>
              </w:rPr>
            </w:r>
            <w:r w:rsidR="00C222AA">
              <w:rPr>
                <w:noProof/>
                <w:webHidden/>
              </w:rPr>
              <w:fldChar w:fldCharType="separate"/>
            </w:r>
            <w:r w:rsidR="00D0494D">
              <w:rPr>
                <w:noProof/>
                <w:webHidden/>
              </w:rPr>
              <w:t>15</w:t>
            </w:r>
            <w:r w:rsidR="00C222AA">
              <w:rPr>
                <w:noProof/>
                <w:webHidden/>
              </w:rPr>
              <w:fldChar w:fldCharType="end"/>
            </w:r>
          </w:hyperlink>
        </w:p>
        <w:p w14:paraId="5848DFD1" w14:textId="5A84FD20" w:rsidR="00C222AA" w:rsidRDefault="00A755B5">
          <w:pPr>
            <w:pStyle w:val="TOC2"/>
            <w:rPr>
              <w:rFonts w:eastAsiaTheme="minorEastAsia"/>
              <w:noProof/>
              <w:lang w:val="en-DE" w:eastAsia="en-DE"/>
            </w:rPr>
          </w:pPr>
          <w:hyperlink w:anchor="_Toc147571929" w:history="1">
            <w:r w:rsidR="00C222AA" w:rsidRPr="00984923">
              <w:rPr>
                <w:rStyle w:val="Hyperlink"/>
                <w:noProof/>
                <w:lang w:val="en-US"/>
              </w:rPr>
              <w:t>3.1</w:t>
            </w:r>
            <w:r w:rsidR="00C222AA">
              <w:rPr>
                <w:rFonts w:eastAsiaTheme="minorEastAsia"/>
                <w:noProof/>
                <w:lang w:val="en-DE" w:eastAsia="en-DE"/>
              </w:rPr>
              <w:tab/>
            </w:r>
            <w:r w:rsidR="00C222AA" w:rsidRPr="00984923">
              <w:rPr>
                <w:rStyle w:val="Hyperlink"/>
                <w:noProof/>
                <w:lang w:val="en-US"/>
              </w:rPr>
              <w:t>Overview</w:t>
            </w:r>
            <w:r w:rsidR="00C222AA">
              <w:rPr>
                <w:noProof/>
                <w:webHidden/>
              </w:rPr>
              <w:tab/>
            </w:r>
            <w:r w:rsidR="00C222AA">
              <w:rPr>
                <w:noProof/>
                <w:webHidden/>
              </w:rPr>
              <w:fldChar w:fldCharType="begin"/>
            </w:r>
            <w:r w:rsidR="00C222AA">
              <w:rPr>
                <w:noProof/>
                <w:webHidden/>
              </w:rPr>
              <w:instrText xml:space="preserve"> PAGEREF _Toc147571929 \h </w:instrText>
            </w:r>
            <w:r w:rsidR="00C222AA">
              <w:rPr>
                <w:noProof/>
                <w:webHidden/>
              </w:rPr>
            </w:r>
            <w:r w:rsidR="00C222AA">
              <w:rPr>
                <w:noProof/>
                <w:webHidden/>
              </w:rPr>
              <w:fldChar w:fldCharType="separate"/>
            </w:r>
            <w:r w:rsidR="00D0494D">
              <w:rPr>
                <w:noProof/>
                <w:webHidden/>
              </w:rPr>
              <w:t>15</w:t>
            </w:r>
            <w:r w:rsidR="00C222AA">
              <w:rPr>
                <w:noProof/>
                <w:webHidden/>
              </w:rPr>
              <w:fldChar w:fldCharType="end"/>
            </w:r>
          </w:hyperlink>
        </w:p>
        <w:p w14:paraId="7EBF3D39" w14:textId="13B1F779" w:rsidR="00C222AA" w:rsidRDefault="00A755B5">
          <w:pPr>
            <w:pStyle w:val="TOC3"/>
            <w:tabs>
              <w:tab w:val="left" w:pos="1320"/>
              <w:tab w:val="right" w:leader="dot" w:pos="9062"/>
            </w:tabs>
            <w:rPr>
              <w:rFonts w:eastAsiaTheme="minorEastAsia"/>
              <w:noProof/>
              <w:lang w:val="en-DE" w:eastAsia="en-DE"/>
            </w:rPr>
          </w:pPr>
          <w:hyperlink w:anchor="_Toc147571930" w:history="1">
            <w:r w:rsidR="00C222AA" w:rsidRPr="00984923">
              <w:rPr>
                <w:rStyle w:val="Hyperlink"/>
                <w:noProof/>
                <w:lang w:val="en-US"/>
              </w:rPr>
              <w:t>3.1.1</w:t>
            </w:r>
            <w:r w:rsidR="00C222AA">
              <w:rPr>
                <w:rFonts w:eastAsiaTheme="minorEastAsia"/>
                <w:noProof/>
                <w:lang w:val="en-DE" w:eastAsia="en-DE"/>
              </w:rPr>
              <w:tab/>
            </w:r>
            <w:r w:rsidR="00C222AA" w:rsidRPr="00984923">
              <w:rPr>
                <w:rStyle w:val="Hyperlink"/>
                <w:noProof/>
                <w:lang w:val="en-US"/>
              </w:rPr>
              <w:t>Relation to Reference Architectures</w:t>
            </w:r>
            <w:r w:rsidR="00C222AA">
              <w:rPr>
                <w:noProof/>
                <w:webHidden/>
              </w:rPr>
              <w:tab/>
            </w:r>
            <w:r w:rsidR="00C222AA">
              <w:rPr>
                <w:noProof/>
                <w:webHidden/>
              </w:rPr>
              <w:fldChar w:fldCharType="begin"/>
            </w:r>
            <w:r w:rsidR="00C222AA">
              <w:rPr>
                <w:noProof/>
                <w:webHidden/>
              </w:rPr>
              <w:instrText xml:space="preserve"> PAGEREF _Toc147571930 \h </w:instrText>
            </w:r>
            <w:r w:rsidR="00C222AA">
              <w:rPr>
                <w:noProof/>
                <w:webHidden/>
              </w:rPr>
            </w:r>
            <w:r w:rsidR="00C222AA">
              <w:rPr>
                <w:noProof/>
                <w:webHidden/>
              </w:rPr>
              <w:fldChar w:fldCharType="separate"/>
            </w:r>
            <w:r w:rsidR="00D0494D">
              <w:rPr>
                <w:noProof/>
                <w:webHidden/>
              </w:rPr>
              <w:t>19</w:t>
            </w:r>
            <w:r w:rsidR="00C222AA">
              <w:rPr>
                <w:noProof/>
                <w:webHidden/>
              </w:rPr>
              <w:fldChar w:fldCharType="end"/>
            </w:r>
          </w:hyperlink>
        </w:p>
        <w:p w14:paraId="099CADEB" w14:textId="2EC22471" w:rsidR="00C222AA" w:rsidRDefault="00A755B5">
          <w:pPr>
            <w:pStyle w:val="TOC3"/>
            <w:tabs>
              <w:tab w:val="left" w:pos="1320"/>
              <w:tab w:val="right" w:leader="dot" w:pos="9062"/>
            </w:tabs>
            <w:rPr>
              <w:rFonts w:eastAsiaTheme="minorEastAsia"/>
              <w:noProof/>
              <w:lang w:val="en-DE" w:eastAsia="en-DE"/>
            </w:rPr>
          </w:pPr>
          <w:hyperlink w:anchor="_Toc147571931" w:history="1">
            <w:r w:rsidR="00C222AA" w:rsidRPr="00984923">
              <w:rPr>
                <w:rStyle w:val="Hyperlink"/>
                <w:noProof/>
                <w:lang w:val="en-US"/>
              </w:rPr>
              <w:t>3.1.2</w:t>
            </w:r>
            <w:r w:rsidR="00C222AA">
              <w:rPr>
                <w:rFonts w:eastAsiaTheme="minorEastAsia"/>
                <w:noProof/>
                <w:lang w:val="en-DE" w:eastAsia="en-DE"/>
              </w:rPr>
              <w:tab/>
            </w:r>
            <w:r w:rsidR="00C222AA" w:rsidRPr="00984923">
              <w:rPr>
                <w:rStyle w:val="Hyperlink"/>
                <w:noProof/>
                <w:lang w:val="en-US"/>
              </w:rPr>
              <w:t>Stream (Data) Processing</w:t>
            </w:r>
            <w:r w:rsidR="00C222AA">
              <w:rPr>
                <w:noProof/>
                <w:webHidden/>
              </w:rPr>
              <w:tab/>
            </w:r>
            <w:r w:rsidR="00C222AA">
              <w:rPr>
                <w:noProof/>
                <w:webHidden/>
              </w:rPr>
              <w:fldChar w:fldCharType="begin"/>
            </w:r>
            <w:r w:rsidR="00C222AA">
              <w:rPr>
                <w:noProof/>
                <w:webHidden/>
              </w:rPr>
              <w:instrText xml:space="preserve"> PAGEREF _Toc147571931 \h </w:instrText>
            </w:r>
            <w:r w:rsidR="00C222AA">
              <w:rPr>
                <w:noProof/>
                <w:webHidden/>
              </w:rPr>
            </w:r>
            <w:r w:rsidR="00C222AA">
              <w:rPr>
                <w:noProof/>
                <w:webHidden/>
              </w:rPr>
              <w:fldChar w:fldCharType="separate"/>
            </w:r>
            <w:r w:rsidR="00D0494D">
              <w:rPr>
                <w:noProof/>
                <w:webHidden/>
              </w:rPr>
              <w:t>20</w:t>
            </w:r>
            <w:r w:rsidR="00C222AA">
              <w:rPr>
                <w:noProof/>
                <w:webHidden/>
              </w:rPr>
              <w:fldChar w:fldCharType="end"/>
            </w:r>
          </w:hyperlink>
        </w:p>
        <w:p w14:paraId="5AC8CDBC" w14:textId="466B373E" w:rsidR="00C222AA" w:rsidRDefault="00A755B5">
          <w:pPr>
            <w:pStyle w:val="TOC3"/>
            <w:tabs>
              <w:tab w:val="left" w:pos="1320"/>
              <w:tab w:val="right" w:leader="dot" w:pos="9062"/>
            </w:tabs>
            <w:rPr>
              <w:rFonts w:eastAsiaTheme="minorEastAsia"/>
              <w:noProof/>
              <w:lang w:val="en-DE" w:eastAsia="en-DE"/>
            </w:rPr>
          </w:pPr>
          <w:hyperlink w:anchor="_Toc147571932" w:history="1">
            <w:r w:rsidR="00C222AA" w:rsidRPr="00984923">
              <w:rPr>
                <w:rStyle w:val="Hyperlink"/>
                <w:noProof/>
                <w:lang w:val="en-US"/>
              </w:rPr>
              <w:t>3.1.3</w:t>
            </w:r>
            <w:r w:rsidR="00C222AA">
              <w:rPr>
                <w:rFonts w:eastAsiaTheme="minorEastAsia"/>
                <w:noProof/>
                <w:lang w:val="en-DE" w:eastAsia="en-DE"/>
              </w:rPr>
              <w:tab/>
            </w:r>
            <w:r w:rsidR="00C222AA" w:rsidRPr="00984923">
              <w:rPr>
                <w:rStyle w:val="Hyperlink"/>
                <w:noProof/>
                <w:lang w:val="en-US"/>
              </w:rPr>
              <w:t>Asset Administration Shells</w:t>
            </w:r>
            <w:r w:rsidR="00C222AA">
              <w:rPr>
                <w:noProof/>
                <w:webHidden/>
              </w:rPr>
              <w:tab/>
            </w:r>
            <w:r w:rsidR="00C222AA">
              <w:rPr>
                <w:noProof/>
                <w:webHidden/>
              </w:rPr>
              <w:fldChar w:fldCharType="begin"/>
            </w:r>
            <w:r w:rsidR="00C222AA">
              <w:rPr>
                <w:noProof/>
                <w:webHidden/>
              </w:rPr>
              <w:instrText xml:space="preserve"> PAGEREF _Toc147571932 \h </w:instrText>
            </w:r>
            <w:r w:rsidR="00C222AA">
              <w:rPr>
                <w:noProof/>
                <w:webHidden/>
              </w:rPr>
            </w:r>
            <w:r w:rsidR="00C222AA">
              <w:rPr>
                <w:noProof/>
                <w:webHidden/>
              </w:rPr>
              <w:fldChar w:fldCharType="separate"/>
            </w:r>
            <w:r w:rsidR="00D0494D">
              <w:rPr>
                <w:noProof/>
                <w:webHidden/>
              </w:rPr>
              <w:t>21</w:t>
            </w:r>
            <w:r w:rsidR="00C222AA">
              <w:rPr>
                <w:noProof/>
                <w:webHidden/>
              </w:rPr>
              <w:fldChar w:fldCharType="end"/>
            </w:r>
          </w:hyperlink>
        </w:p>
        <w:p w14:paraId="64899C6E" w14:textId="379FF4F0" w:rsidR="00C222AA" w:rsidRDefault="00A755B5">
          <w:pPr>
            <w:pStyle w:val="TOC3"/>
            <w:tabs>
              <w:tab w:val="left" w:pos="1320"/>
              <w:tab w:val="right" w:leader="dot" w:pos="9062"/>
            </w:tabs>
            <w:rPr>
              <w:rFonts w:eastAsiaTheme="minorEastAsia"/>
              <w:noProof/>
              <w:lang w:val="en-DE" w:eastAsia="en-DE"/>
            </w:rPr>
          </w:pPr>
          <w:hyperlink w:anchor="_Toc147571933" w:history="1">
            <w:r w:rsidR="00C222AA" w:rsidRPr="00984923">
              <w:rPr>
                <w:rStyle w:val="Hyperlink"/>
                <w:noProof/>
                <w:lang w:val="en-US"/>
              </w:rPr>
              <w:t>3.1.4</w:t>
            </w:r>
            <w:r w:rsidR="00C222AA">
              <w:rPr>
                <w:rFonts w:eastAsiaTheme="minorEastAsia"/>
                <w:noProof/>
                <w:lang w:val="en-DE" w:eastAsia="en-DE"/>
              </w:rPr>
              <w:tab/>
            </w:r>
            <w:r w:rsidR="00C222AA" w:rsidRPr="00984923">
              <w:rPr>
                <w:rStyle w:val="Hyperlink"/>
                <w:noProof/>
                <w:lang w:val="en-US"/>
              </w:rPr>
              <w:t>Component Interaction Overview</w:t>
            </w:r>
            <w:r w:rsidR="00C222AA">
              <w:rPr>
                <w:noProof/>
                <w:webHidden/>
              </w:rPr>
              <w:tab/>
            </w:r>
            <w:r w:rsidR="00C222AA">
              <w:rPr>
                <w:noProof/>
                <w:webHidden/>
              </w:rPr>
              <w:fldChar w:fldCharType="begin"/>
            </w:r>
            <w:r w:rsidR="00C222AA">
              <w:rPr>
                <w:noProof/>
                <w:webHidden/>
              </w:rPr>
              <w:instrText xml:space="preserve"> PAGEREF _Toc147571933 \h </w:instrText>
            </w:r>
            <w:r w:rsidR="00C222AA">
              <w:rPr>
                <w:noProof/>
                <w:webHidden/>
              </w:rPr>
            </w:r>
            <w:r w:rsidR="00C222AA">
              <w:rPr>
                <w:noProof/>
                <w:webHidden/>
              </w:rPr>
              <w:fldChar w:fldCharType="separate"/>
            </w:r>
            <w:r w:rsidR="00D0494D">
              <w:rPr>
                <w:noProof/>
                <w:webHidden/>
              </w:rPr>
              <w:t>23</w:t>
            </w:r>
            <w:r w:rsidR="00C222AA">
              <w:rPr>
                <w:noProof/>
                <w:webHidden/>
              </w:rPr>
              <w:fldChar w:fldCharType="end"/>
            </w:r>
          </w:hyperlink>
        </w:p>
        <w:p w14:paraId="0E4320D3" w14:textId="0B1A18C1" w:rsidR="00C222AA" w:rsidRDefault="00A755B5">
          <w:pPr>
            <w:pStyle w:val="TOC3"/>
            <w:tabs>
              <w:tab w:val="left" w:pos="1320"/>
              <w:tab w:val="right" w:leader="dot" w:pos="9062"/>
            </w:tabs>
            <w:rPr>
              <w:rFonts w:eastAsiaTheme="minorEastAsia"/>
              <w:noProof/>
              <w:lang w:val="en-DE" w:eastAsia="en-DE"/>
            </w:rPr>
          </w:pPr>
          <w:hyperlink w:anchor="_Toc147571934" w:history="1">
            <w:r w:rsidR="00C222AA" w:rsidRPr="00984923">
              <w:rPr>
                <w:rStyle w:val="Hyperlink"/>
                <w:noProof/>
                <w:lang w:val="en-US"/>
              </w:rPr>
              <w:t>3.1.5</w:t>
            </w:r>
            <w:r w:rsidR="00C222AA">
              <w:rPr>
                <w:rFonts w:eastAsiaTheme="minorEastAsia"/>
                <w:noProof/>
                <w:lang w:val="en-DE" w:eastAsia="en-DE"/>
              </w:rPr>
              <w:tab/>
            </w:r>
            <w:r w:rsidR="00C222AA" w:rsidRPr="00984923">
              <w:rPr>
                <w:rStyle w:val="Hyperlink"/>
                <w:noProof/>
                <w:lang w:val="en-US"/>
              </w:rPr>
              <w:t>Virtual Character of the Platform</w:t>
            </w:r>
            <w:r w:rsidR="00C222AA">
              <w:rPr>
                <w:noProof/>
                <w:webHidden/>
              </w:rPr>
              <w:tab/>
            </w:r>
            <w:r w:rsidR="00C222AA">
              <w:rPr>
                <w:noProof/>
                <w:webHidden/>
              </w:rPr>
              <w:fldChar w:fldCharType="begin"/>
            </w:r>
            <w:r w:rsidR="00C222AA">
              <w:rPr>
                <w:noProof/>
                <w:webHidden/>
              </w:rPr>
              <w:instrText xml:space="preserve"> PAGEREF _Toc147571934 \h </w:instrText>
            </w:r>
            <w:r w:rsidR="00C222AA">
              <w:rPr>
                <w:noProof/>
                <w:webHidden/>
              </w:rPr>
            </w:r>
            <w:r w:rsidR="00C222AA">
              <w:rPr>
                <w:noProof/>
                <w:webHidden/>
              </w:rPr>
              <w:fldChar w:fldCharType="separate"/>
            </w:r>
            <w:r w:rsidR="00D0494D">
              <w:rPr>
                <w:noProof/>
                <w:webHidden/>
              </w:rPr>
              <w:t>26</w:t>
            </w:r>
            <w:r w:rsidR="00C222AA">
              <w:rPr>
                <w:noProof/>
                <w:webHidden/>
              </w:rPr>
              <w:fldChar w:fldCharType="end"/>
            </w:r>
          </w:hyperlink>
        </w:p>
        <w:p w14:paraId="404EF19B" w14:textId="07DDA6E1" w:rsidR="00C222AA" w:rsidRDefault="00A755B5">
          <w:pPr>
            <w:pStyle w:val="TOC2"/>
            <w:rPr>
              <w:rFonts w:eastAsiaTheme="minorEastAsia"/>
              <w:noProof/>
              <w:lang w:val="en-DE" w:eastAsia="en-DE"/>
            </w:rPr>
          </w:pPr>
          <w:hyperlink w:anchor="_Toc147571935" w:history="1">
            <w:r w:rsidR="00C222AA" w:rsidRPr="00984923">
              <w:rPr>
                <w:rStyle w:val="Hyperlink"/>
                <w:noProof/>
                <w:lang w:val="en-US"/>
              </w:rPr>
              <w:t>3.2</w:t>
            </w:r>
            <w:r w:rsidR="00C222AA">
              <w:rPr>
                <w:rFonts w:eastAsiaTheme="minorEastAsia"/>
                <w:noProof/>
                <w:lang w:val="en-DE" w:eastAsia="en-DE"/>
              </w:rPr>
              <w:tab/>
            </w:r>
            <w:r w:rsidR="00C222AA" w:rsidRPr="00984923">
              <w:rPr>
                <w:rStyle w:val="Hyperlink"/>
                <w:noProof/>
                <w:lang w:val="en-US"/>
              </w:rPr>
              <w:t>Development Streams</w:t>
            </w:r>
            <w:r w:rsidR="00C222AA">
              <w:rPr>
                <w:noProof/>
                <w:webHidden/>
              </w:rPr>
              <w:tab/>
            </w:r>
            <w:r w:rsidR="00C222AA">
              <w:rPr>
                <w:noProof/>
                <w:webHidden/>
              </w:rPr>
              <w:fldChar w:fldCharType="begin"/>
            </w:r>
            <w:r w:rsidR="00C222AA">
              <w:rPr>
                <w:noProof/>
                <w:webHidden/>
              </w:rPr>
              <w:instrText xml:space="preserve"> PAGEREF _Toc147571935 \h </w:instrText>
            </w:r>
            <w:r w:rsidR="00C222AA">
              <w:rPr>
                <w:noProof/>
                <w:webHidden/>
              </w:rPr>
            </w:r>
            <w:r w:rsidR="00C222AA">
              <w:rPr>
                <w:noProof/>
                <w:webHidden/>
              </w:rPr>
              <w:fldChar w:fldCharType="separate"/>
            </w:r>
            <w:r w:rsidR="00D0494D">
              <w:rPr>
                <w:noProof/>
                <w:webHidden/>
              </w:rPr>
              <w:t>26</w:t>
            </w:r>
            <w:r w:rsidR="00C222AA">
              <w:rPr>
                <w:noProof/>
                <w:webHidden/>
              </w:rPr>
              <w:fldChar w:fldCharType="end"/>
            </w:r>
          </w:hyperlink>
        </w:p>
        <w:p w14:paraId="2F978E91" w14:textId="09A898CE" w:rsidR="00C222AA" w:rsidRDefault="00A755B5">
          <w:pPr>
            <w:pStyle w:val="TOC2"/>
            <w:rPr>
              <w:rFonts w:eastAsiaTheme="minorEastAsia"/>
              <w:noProof/>
              <w:lang w:val="en-DE" w:eastAsia="en-DE"/>
            </w:rPr>
          </w:pPr>
          <w:hyperlink w:anchor="_Toc147571936" w:history="1">
            <w:r w:rsidR="00C222AA" w:rsidRPr="00984923">
              <w:rPr>
                <w:rStyle w:val="Hyperlink"/>
                <w:noProof/>
                <w:lang w:val="en-US"/>
              </w:rPr>
              <w:t>3.3</w:t>
            </w:r>
            <w:r w:rsidR="00C222AA">
              <w:rPr>
                <w:rFonts w:eastAsiaTheme="minorEastAsia"/>
                <w:noProof/>
                <w:lang w:val="en-DE" w:eastAsia="en-DE"/>
              </w:rPr>
              <w:tab/>
            </w:r>
            <w:r w:rsidR="00C222AA" w:rsidRPr="00984923">
              <w:rPr>
                <w:rStyle w:val="Hyperlink"/>
                <w:noProof/>
                <w:lang w:val="en-US"/>
              </w:rPr>
              <w:t>Overall Requirements</w:t>
            </w:r>
            <w:r w:rsidR="00C222AA">
              <w:rPr>
                <w:noProof/>
                <w:webHidden/>
              </w:rPr>
              <w:tab/>
            </w:r>
            <w:r w:rsidR="00C222AA">
              <w:rPr>
                <w:noProof/>
                <w:webHidden/>
              </w:rPr>
              <w:fldChar w:fldCharType="begin"/>
            </w:r>
            <w:r w:rsidR="00C222AA">
              <w:rPr>
                <w:noProof/>
                <w:webHidden/>
              </w:rPr>
              <w:instrText xml:space="preserve"> PAGEREF _Toc147571936 \h </w:instrText>
            </w:r>
            <w:r w:rsidR="00C222AA">
              <w:rPr>
                <w:noProof/>
                <w:webHidden/>
              </w:rPr>
            </w:r>
            <w:r w:rsidR="00C222AA">
              <w:rPr>
                <w:noProof/>
                <w:webHidden/>
              </w:rPr>
              <w:fldChar w:fldCharType="separate"/>
            </w:r>
            <w:r w:rsidR="00D0494D">
              <w:rPr>
                <w:noProof/>
                <w:webHidden/>
              </w:rPr>
              <w:t>27</w:t>
            </w:r>
            <w:r w:rsidR="00C222AA">
              <w:rPr>
                <w:noProof/>
                <w:webHidden/>
              </w:rPr>
              <w:fldChar w:fldCharType="end"/>
            </w:r>
          </w:hyperlink>
        </w:p>
        <w:p w14:paraId="6445208C" w14:textId="6721D161" w:rsidR="00C222AA" w:rsidRDefault="00A755B5">
          <w:pPr>
            <w:pStyle w:val="TOC2"/>
            <w:rPr>
              <w:rFonts w:eastAsiaTheme="minorEastAsia"/>
              <w:noProof/>
              <w:lang w:val="en-DE" w:eastAsia="en-DE"/>
            </w:rPr>
          </w:pPr>
          <w:hyperlink w:anchor="_Toc147571937" w:history="1">
            <w:r w:rsidR="00C222AA" w:rsidRPr="00984923">
              <w:rPr>
                <w:rStyle w:val="Hyperlink"/>
                <w:noProof/>
                <w:lang w:val="en-US"/>
              </w:rPr>
              <w:t>3.4</w:t>
            </w:r>
            <w:r w:rsidR="00C222AA">
              <w:rPr>
                <w:rFonts w:eastAsiaTheme="minorEastAsia"/>
                <w:noProof/>
                <w:lang w:val="en-DE" w:eastAsia="en-DE"/>
              </w:rPr>
              <w:tab/>
            </w:r>
            <w:r w:rsidR="00C222AA" w:rsidRPr="00984923">
              <w:rPr>
                <w:rStyle w:val="Hyperlink"/>
                <w:noProof/>
                <w:lang w:val="en-US"/>
              </w:rPr>
              <w:t>Support Layer</w:t>
            </w:r>
            <w:r w:rsidR="00C222AA">
              <w:rPr>
                <w:noProof/>
                <w:webHidden/>
              </w:rPr>
              <w:tab/>
            </w:r>
            <w:r w:rsidR="00C222AA">
              <w:rPr>
                <w:noProof/>
                <w:webHidden/>
              </w:rPr>
              <w:fldChar w:fldCharType="begin"/>
            </w:r>
            <w:r w:rsidR="00C222AA">
              <w:rPr>
                <w:noProof/>
                <w:webHidden/>
              </w:rPr>
              <w:instrText xml:space="preserve"> PAGEREF _Toc147571937 \h </w:instrText>
            </w:r>
            <w:r w:rsidR="00C222AA">
              <w:rPr>
                <w:noProof/>
                <w:webHidden/>
              </w:rPr>
            </w:r>
            <w:r w:rsidR="00C222AA">
              <w:rPr>
                <w:noProof/>
                <w:webHidden/>
              </w:rPr>
              <w:fldChar w:fldCharType="separate"/>
            </w:r>
            <w:r w:rsidR="00D0494D">
              <w:rPr>
                <w:noProof/>
                <w:webHidden/>
              </w:rPr>
              <w:t>28</w:t>
            </w:r>
            <w:r w:rsidR="00C222AA">
              <w:rPr>
                <w:noProof/>
                <w:webHidden/>
              </w:rPr>
              <w:fldChar w:fldCharType="end"/>
            </w:r>
          </w:hyperlink>
        </w:p>
        <w:p w14:paraId="4AFE8CD3" w14:textId="67941E26" w:rsidR="00C222AA" w:rsidRDefault="00A755B5">
          <w:pPr>
            <w:pStyle w:val="TOC3"/>
            <w:tabs>
              <w:tab w:val="left" w:pos="1320"/>
              <w:tab w:val="right" w:leader="dot" w:pos="9062"/>
            </w:tabs>
            <w:rPr>
              <w:rFonts w:eastAsiaTheme="minorEastAsia"/>
              <w:noProof/>
              <w:lang w:val="en-DE" w:eastAsia="en-DE"/>
            </w:rPr>
          </w:pPr>
          <w:hyperlink w:anchor="_Toc147571938" w:history="1">
            <w:r w:rsidR="00C222AA" w:rsidRPr="00984923">
              <w:rPr>
                <w:rStyle w:val="Hyperlink"/>
                <w:noProof/>
                <w:lang w:val="en-US"/>
              </w:rPr>
              <w:t>3.4.1</w:t>
            </w:r>
            <w:r w:rsidR="00C222AA">
              <w:rPr>
                <w:rFonts w:eastAsiaTheme="minorEastAsia"/>
                <w:noProof/>
                <w:lang w:val="en-DE" w:eastAsia="en-DE"/>
              </w:rPr>
              <w:tab/>
            </w:r>
            <w:r w:rsidR="00C222AA" w:rsidRPr="00984923">
              <w:rPr>
                <w:rStyle w:val="Hyperlink"/>
                <w:noProof/>
                <w:lang w:val="en-US"/>
              </w:rPr>
              <w:t>Asset Administration Shell Abstraction</w:t>
            </w:r>
            <w:r w:rsidR="00C222AA">
              <w:rPr>
                <w:noProof/>
                <w:webHidden/>
              </w:rPr>
              <w:tab/>
            </w:r>
            <w:r w:rsidR="00C222AA">
              <w:rPr>
                <w:noProof/>
                <w:webHidden/>
              </w:rPr>
              <w:fldChar w:fldCharType="begin"/>
            </w:r>
            <w:r w:rsidR="00C222AA">
              <w:rPr>
                <w:noProof/>
                <w:webHidden/>
              </w:rPr>
              <w:instrText xml:space="preserve"> PAGEREF _Toc147571938 \h </w:instrText>
            </w:r>
            <w:r w:rsidR="00C222AA">
              <w:rPr>
                <w:noProof/>
                <w:webHidden/>
              </w:rPr>
            </w:r>
            <w:r w:rsidR="00C222AA">
              <w:rPr>
                <w:noProof/>
                <w:webHidden/>
              </w:rPr>
              <w:fldChar w:fldCharType="separate"/>
            </w:r>
            <w:r w:rsidR="00D0494D">
              <w:rPr>
                <w:noProof/>
                <w:webHidden/>
              </w:rPr>
              <w:t>28</w:t>
            </w:r>
            <w:r w:rsidR="00C222AA">
              <w:rPr>
                <w:noProof/>
                <w:webHidden/>
              </w:rPr>
              <w:fldChar w:fldCharType="end"/>
            </w:r>
          </w:hyperlink>
        </w:p>
        <w:p w14:paraId="226D5F0F" w14:textId="417CB289" w:rsidR="00C222AA" w:rsidRDefault="00A755B5">
          <w:pPr>
            <w:pStyle w:val="TOC3"/>
            <w:tabs>
              <w:tab w:val="left" w:pos="1320"/>
              <w:tab w:val="right" w:leader="dot" w:pos="9062"/>
            </w:tabs>
            <w:rPr>
              <w:rFonts w:eastAsiaTheme="minorEastAsia"/>
              <w:noProof/>
              <w:lang w:val="en-DE" w:eastAsia="en-DE"/>
            </w:rPr>
          </w:pPr>
          <w:hyperlink w:anchor="_Toc147571939" w:history="1">
            <w:r w:rsidR="00C222AA" w:rsidRPr="00984923">
              <w:rPr>
                <w:rStyle w:val="Hyperlink"/>
                <w:noProof/>
                <w:lang w:val="en-US"/>
              </w:rPr>
              <w:t>3.4.2</w:t>
            </w:r>
            <w:r w:rsidR="00C222AA">
              <w:rPr>
                <w:rFonts w:eastAsiaTheme="minorEastAsia"/>
                <w:noProof/>
                <w:lang w:val="en-DE" w:eastAsia="en-DE"/>
              </w:rPr>
              <w:tab/>
            </w:r>
            <w:r w:rsidR="00C222AA" w:rsidRPr="00984923">
              <w:rPr>
                <w:rStyle w:val="Hyperlink"/>
                <w:noProof/>
                <w:lang w:val="en-US"/>
              </w:rPr>
              <w:t>Network Management Support</w:t>
            </w:r>
            <w:r w:rsidR="00C222AA">
              <w:rPr>
                <w:noProof/>
                <w:webHidden/>
              </w:rPr>
              <w:tab/>
            </w:r>
            <w:r w:rsidR="00C222AA">
              <w:rPr>
                <w:noProof/>
                <w:webHidden/>
              </w:rPr>
              <w:fldChar w:fldCharType="begin"/>
            </w:r>
            <w:r w:rsidR="00C222AA">
              <w:rPr>
                <w:noProof/>
                <w:webHidden/>
              </w:rPr>
              <w:instrText xml:space="preserve"> PAGEREF _Toc147571939 \h </w:instrText>
            </w:r>
            <w:r w:rsidR="00C222AA">
              <w:rPr>
                <w:noProof/>
                <w:webHidden/>
              </w:rPr>
            </w:r>
            <w:r w:rsidR="00C222AA">
              <w:rPr>
                <w:noProof/>
                <w:webHidden/>
              </w:rPr>
              <w:fldChar w:fldCharType="separate"/>
            </w:r>
            <w:r w:rsidR="00D0494D">
              <w:rPr>
                <w:noProof/>
                <w:webHidden/>
              </w:rPr>
              <w:t>32</w:t>
            </w:r>
            <w:r w:rsidR="00C222AA">
              <w:rPr>
                <w:noProof/>
                <w:webHidden/>
              </w:rPr>
              <w:fldChar w:fldCharType="end"/>
            </w:r>
          </w:hyperlink>
        </w:p>
        <w:p w14:paraId="58E48536" w14:textId="32A3155B" w:rsidR="00C222AA" w:rsidRDefault="00A755B5">
          <w:pPr>
            <w:pStyle w:val="TOC3"/>
            <w:tabs>
              <w:tab w:val="left" w:pos="1320"/>
              <w:tab w:val="right" w:leader="dot" w:pos="9062"/>
            </w:tabs>
            <w:rPr>
              <w:rFonts w:eastAsiaTheme="minorEastAsia"/>
              <w:noProof/>
              <w:lang w:val="en-DE" w:eastAsia="en-DE"/>
            </w:rPr>
          </w:pPr>
          <w:hyperlink w:anchor="_Toc147571940" w:history="1">
            <w:r w:rsidR="00C222AA" w:rsidRPr="00984923">
              <w:rPr>
                <w:rStyle w:val="Hyperlink"/>
                <w:noProof/>
                <w:lang w:val="en-US"/>
              </w:rPr>
              <w:t>3.4.3</w:t>
            </w:r>
            <w:r w:rsidR="00C222AA">
              <w:rPr>
                <w:rFonts w:eastAsiaTheme="minorEastAsia"/>
                <w:noProof/>
                <w:lang w:val="en-DE" w:eastAsia="en-DE"/>
              </w:rPr>
              <w:tab/>
            </w:r>
            <w:r w:rsidR="00C222AA" w:rsidRPr="00984923">
              <w:rPr>
                <w:rStyle w:val="Hyperlink"/>
                <w:noProof/>
                <w:lang w:val="en-US"/>
              </w:rPr>
              <w:t>Lifecycle Support</w:t>
            </w:r>
            <w:r w:rsidR="00C222AA">
              <w:rPr>
                <w:noProof/>
                <w:webHidden/>
              </w:rPr>
              <w:tab/>
            </w:r>
            <w:r w:rsidR="00C222AA">
              <w:rPr>
                <w:noProof/>
                <w:webHidden/>
              </w:rPr>
              <w:fldChar w:fldCharType="begin"/>
            </w:r>
            <w:r w:rsidR="00C222AA">
              <w:rPr>
                <w:noProof/>
                <w:webHidden/>
              </w:rPr>
              <w:instrText xml:space="preserve"> PAGEREF _Toc147571940 \h </w:instrText>
            </w:r>
            <w:r w:rsidR="00C222AA">
              <w:rPr>
                <w:noProof/>
                <w:webHidden/>
              </w:rPr>
            </w:r>
            <w:r w:rsidR="00C222AA">
              <w:rPr>
                <w:noProof/>
                <w:webHidden/>
              </w:rPr>
              <w:fldChar w:fldCharType="separate"/>
            </w:r>
            <w:r w:rsidR="00D0494D">
              <w:rPr>
                <w:noProof/>
                <w:webHidden/>
              </w:rPr>
              <w:t>33</w:t>
            </w:r>
            <w:r w:rsidR="00C222AA">
              <w:rPr>
                <w:noProof/>
                <w:webHidden/>
              </w:rPr>
              <w:fldChar w:fldCharType="end"/>
            </w:r>
          </w:hyperlink>
        </w:p>
        <w:p w14:paraId="51D73C63" w14:textId="31D79F5D" w:rsidR="00C222AA" w:rsidRDefault="00A755B5">
          <w:pPr>
            <w:pStyle w:val="TOC3"/>
            <w:tabs>
              <w:tab w:val="left" w:pos="1320"/>
              <w:tab w:val="right" w:leader="dot" w:pos="9062"/>
            </w:tabs>
            <w:rPr>
              <w:rFonts w:eastAsiaTheme="minorEastAsia"/>
              <w:noProof/>
              <w:lang w:val="en-DE" w:eastAsia="en-DE"/>
            </w:rPr>
          </w:pPr>
          <w:hyperlink w:anchor="_Toc147571941" w:history="1">
            <w:r w:rsidR="00C222AA" w:rsidRPr="00984923">
              <w:rPr>
                <w:rStyle w:val="Hyperlink"/>
                <w:noProof/>
                <w:lang w:val="en-US"/>
              </w:rPr>
              <w:t>3.4.4</w:t>
            </w:r>
            <w:r w:rsidR="00C222AA">
              <w:rPr>
                <w:rFonts w:eastAsiaTheme="minorEastAsia"/>
                <w:noProof/>
                <w:lang w:val="en-DE" w:eastAsia="en-DE"/>
              </w:rPr>
              <w:tab/>
            </w:r>
            <w:r w:rsidR="00C222AA" w:rsidRPr="00984923">
              <w:rPr>
                <w:rStyle w:val="Hyperlink"/>
                <w:noProof/>
                <w:lang w:val="en-US"/>
              </w:rPr>
              <w:t>System-level Monitoring Support</w:t>
            </w:r>
            <w:r w:rsidR="00C222AA">
              <w:rPr>
                <w:noProof/>
                <w:webHidden/>
              </w:rPr>
              <w:tab/>
            </w:r>
            <w:r w:rsidR="00C222AA">
              <w:rPr>
                <w:noProof/>
                <w:webHidden/>
              </w:rPr>
              <w:fldChar w:fldCharType="begin"/>
            </w:r>
            <w:r w:rsidR="00C222AA">
              <w:rPr>
                <w:noProof/>
                <w:webHidden/>
              </w:rPr>
              <w:instrText xml:space="preserve"> PAGEREF _Toc147571941 \h </w:instrText>
            </w:r>
            <w:r w:rsidR="00C222AA">
              <w:rPr>
                <w:noProof/>
                <w:webHidden/>
              </w:rPr>
            </w:r>
            <w:r w:rsidR="00C222AA">
              <w:rPr>
                <w:noProof/>
                <w:webHidden/>
              </w:rPr>
              <w:fldChar w:fldCharType="separate"/>
            </w:r>
            <w:r w:rsidR="00D0494D">
              <w:rPr>
                <w:noProof/>
                <w:webHidden/>
              </w:rPr>
              <w:t>34</w:t>
            </w:r>
            <w:r w:rsidR="00C222AA">
              <w:rPr>
                <w:noProof/>
                <w:webHidden/>
              </w:rPr>
              <w:fldChar w:fldCharType="end"/>
            </w:r>
          </w:hyperlink>
        </w:p>
        <w:p w14:paraId="49347EA7" w14:textId="5E652A53" w:rsidR="00C222AA" w:rsidRDefault="00A755B5">
          <w:pPr>
            <w:pStyle w:val="TOC3"/>
            <w:tabs>
              <w:tab w:val="left" w:pos="1320"/>
              <w:tab w:val="right" w:leader="dot" w:pos="9062"/>
            </w:tabs>
            <w:rPr>
              <w:rFonts w:eastAsiaTheme="minorEastAsia"/>
              <w:noProof/>
              <w:lang w:val="en-DE" w:eastAsia="en-DE"/>
            </w:rPr>
          </w:pPr>
          <w:hyperlink w:anchor="_Toc147571942" w:history="1">
            <w:r w:rsidR="00C222AA" w:rsidRPr="00984923">
              <w:rPr>
                <w:rStyle w:val="Hyperlink"/>
                <w:noProof/>
                <w:lang w:val="en-US"/>
              </w:rPr>
              <w:t>3.4.5</w:t>
            </w:r>
            <w:r w:rsidR="00C222AA">
              <w:rPr>
                <w:rFonts w:eastAsiaTheme="minorEastAsia"/>
                <w:noProof/>
                <w:lang w:val="en-DE" w:eastAsia="en-DE"/>
              </w:rPr>
              <w:tab/>
            </w:r>
            <w:r w:rsidR="00C222AA" w:rsidRPr="00984923">
              <w:rPr>
                <w:rStyle w:val="Hyperlink"/>
                <w:noProof/>
                <w:lang w:val="en-US"/>
              </w:rPr>
              <w:t>Identity Support</w:t>
            </w:r>
            <w:r w:rsidR="00C222AA">
              <w:rPr>
                <w:noProof/>
                <w:webHidden/>
              </w:rPr>
              <w:tab/>
            </w:r>
            <w:r w:rsidR="00C222AA">
              <w:rPr>
                <w:noProof/>
                <w:webHidden/>
              </w:rPr>
              <w:fldChar w:fldCharType="begin"/>
            </w:r>
            <w:r w:rsidR="00C222AA">
              <w:rPr>
                <w:noProof/>
                <w:webHidden/>
              </w:rPr>
              <w:instrText xml:space="preserve"> PAGEREF _Toc147571942 \h </w:instrText>
            </w:r>
            <w:r w:rsidR="00C222AA">
              <w:rPr>
                <w:noProof/>
                <w:webHidden/>
              </w:rPr>
            </w:r>
            <w:r w:rsidR="00C222AA">
              <w:rPr>
                <w:noProof/>
                <w:webHidden/>
              </w:rPr>
              <w:fldChar w:fldCharType="separate"/>
            </w:r>
            <w:r w:rsidR="00D0494D">
              <w:rPr>
                <w:noProof/>
                <w:webHidden/>
              </w:rPr>
              <w:t>34</w:t>
            </w:r>
            <w:r w:rsidR="00C222AA">
              <w:rPr>
                <w:noProof/>
                <w:webHidden/>
              </w:rPr>
              <w:fldChar w:fldCharType="end"/>
            </w:r>
          </w:hyperlink>
        </w:p>
        <w:p w14:paraId="7DEB9A97" w14:textId="5B825496" w:rsidR="00C222AA" w:rsidRDefault="00A755B5">
          <w:pPr>
            <w:pStyle w:val="TOC3"/>
            <w:tabs>
              <w:tab w:val="left" w:pos="1320"/>
              <w:tab w:val="right" w:leader="dot" w:pos="9062"/>
            </w:tabs>
            <w:rPr>
              <w:rFonts w:eastAsiaTheme="minorEastAsia"/>
              <w:noProof/>
              <w:lang w:val="en-DE" w:eastAsia="en-DE"/>
            </w:rPr>
          </w:pPr>
          <w:hyperlink w:anchor="_Toc147571943" w:history="1">
            <w:r w:rsidR="00C222AA" w:rsidRPr="00984923">
              <w:rPr>
                <w:rStyle w:val="Hyperlink"/>
                <w:noProof/>
                <w:lang w:val="en-US"/>
              </w:rPr>
              <w:t>3.4.6</w:t>
            </w:r>
            <w:r w:rsidR="00C222AA">
              <w:rPr>
                <w:rFonts w:eastAsiaTheme="minorEastAsia"/>
                <w:noProof/>
                <w:lang w:val="en-DE" w:eastAsia="en-DE"/>
              </w:rPr>
              <w:tab/>
            </w:r>
            <w:r w:rsidR="00C222AA" w:rsidRPr="00984923">
              <w:rPr>
                <w:rStyle w:val="Hyperlink"/>
                <w:noProof/>
                <w:lang w:val="en-US"/>
              </w:rPr>
              <w:t>Resource Support</w:t>
            </w:r>
            <w:r w:rsidR="00C222AA">
              <w:rPr>
                <w:noProof/>
                <w:webHidden/>
              </w:rPr>
              <w:tab/>
            </w:r>
            <w:r w:rsidR="00C222AA">
              <w:rPr>
                <w:noProof/>
                <w:webHidden/>
              </w:rPr>
              <w:fldChar w:fldCharType="begin"/>
            </w:r>
            <w:r w:rsidR="00C222AA">
              <w:rPr>
                <w:noProof/>
                <w:webHidden/>
              </w:rPr>
              <w:instrText xml:space="preserve"> PAGEREF _Toc147571943 \h </w:instrText>
            </w:r>
            <w:r w:rsidR="00C222AA">
              <w:rPr>
                <w:noProof/>
                <w:webHidden/>
              </w:rPr>
            </w:r>
            <w:r w:rsidR="00C222AA">
              <w:rPr>
                <w:noProof/>
                <w:webHidden/>
              </w:rPr>
              <w:fldChar w:fldCharType="separate"/>
            </w:r>
            <w:r w:rsidR="00D0494D">
              <w:rPr>
                <w:noProof/>
                <w:webHidden/>
              </w:rPr>
              <w:t>34</w:t>
            </w:r>
            <w:r w:rsidR="00C222AA">
              <w:rPr>
                <w:noProof/>
                <w:webHidden/>
              </w:rPr>
              <w:fldChar w:fldCharType="end"/>
            </w:r>
          </w:hyperlink>
        </w:p>
        <w:p w14:paraId="52968F76" w14:textId="7390DD1B" w:rsidR="00C222AA" w:rsidRDefault="00A755B5">
          <w:pPr>
            <w:pStyle w:val="TOC3"/>
            <w:tabs>
              <w:tab w:val="left" w:pos="1320"/>
              <w:tab w:val="right" w:leader="dot" w:pos="9062"/>
            </w:tabs>
            <w:rPr>
              <w:rFonts w:eastAsiaTheme="minorEastAsia"/>
              <w:noProof/>
              <w:lang w:val="en-DE" w:eastAsia="en-DE"/>
            </w:rPr>
          </w:pPr>
          <w:hyperlink w:anchor="_Toc147571944" w:history="1">
            <w:r w:rsidR="00C222AA" w:rsidRPr="00984923">
              <w:rPr>
                <w:rStyle w:val="Hyperlink"/>
                <w:noProof/>
                <w:lang w:val="en-US"/>
              </w:rPr>
              <w:t>3.4.7</w:t>
            </w:r>
            <w:r w:rsidR="00C222AA">
              <w:rPr>
                <w:rFonts w:eastAsiaTheme="minorEastAsia"/>
                <w:noProof/>
                <w:lang w:val="en-DE" w:eastAsia="en-DE"/>
              </w:rPr>
              <w:tab/>
            </w:r>
            <w:r w:rsidR="00C222AA" w:rsidRPr="00984923">
              <w:rPr>
                <w:rStyle w:val="Hyperlink"/>
                <w:noProof/>
                <w:lang w:val="en-US"/>
              </w:rPr>
              <w:t>Installed Dependencies Support</w:t>
            </w:r>
            <w:r w:rsidR="00C222AA">
              <w:rPr>
                <w:noProof/>
                <w:webHidden/>
              </w:rPr>
              <w:tab/>
            </w:r>
            <w:r w:rsidR="00C222AA">
              <w:rPr>
                <w:noProof/>
                <w:webHidden/>
              </w:rPr>
              <w:fldChar w:fldCharType="begin"/>
            </w:r>
            <w:r w:rsidR="00C222AA">
              <w:rPr>
                <w:noProof/>
                <w:webHidden/>
              </w:rPr>
              <w:instrText xml:space="preserve"> PAGEREF _Toc147571944 \h </w:instrText>
            </w:r>
            <w:r w:rsidR="00C222AA">
              <w:rPr>
                <w:noProof/>
                <w:webHidden/>
              </w:rPr>
            </w:r>
            <w:r w:rsidR="00C222AA">
              <w:rPr>
                <w:noProof/>
                <w:webHidden/>
              </w:rPr>
              <w:fldChar w:fldCharType="separate"/>
            </w:r>
            <w:r w:rsidR="00D0494D">
              <w:rPr>
                <w:noProof/>
                <w:webHidden/>
              </w:rPr>
              <w:t>35</w:t>
            </w:r>
            <w:r w:rsidR="00C222AA">
              <w:rPr>
                <w:noProof/>
                <w:webHidden/>
              </w:rPr>
              <w:fldChar w:fldCharType="end"/>
            </w:r>
          </w:hyperlink>
        </w:p>
        <w:p w14:paraId="750A7E67" w14:textId="0BC4BC37" w:rsidR="00C222AA" w:rsidRDefault="00A755B5">
          <w:pPr>
            <w:pStyle w:val="TOC3"/>
            <w:tabs>
              <w:tab w:val="left" w:pos="1320"/>
              <w:tab w:val="right" w:leader="dot" w:pos="9062"/>
            </w:tabs>
            <w:rPr>
              <w:rFonts w:eastAsiaTheme="minorEastAsia"/>
              <w:noProof/>
              <w:lang w:val="en-DE" w:eastAsia="en-DE"/>
            </w:rPr>
          </w:pPr>
          <w:hyperlink w:anchor="_Toc147571945" w:history="1">
            <w:r w:rsidR="00C222AA" w:rsidRPr="00984923">
              <w:rPr>
                <w:rStyle w:val="Hyperlink"/>
                <w:noProof/>
                <w:lang w:val="en-US"/>
              </w:rPr>
              <w:t>3.4.8</w:t>
            </w:r>
            <w:r w:rsidR="00C222AA">
              <w:rPr>
                <w:rFonts w:eastAsiaTheme="minorEastAsia"/>
                <w:noProof/>
                <w:lang w:val="en-DE" w:eastAsia="en-DE"/>
              </w:rPr>
              <w:tab/>
            </w:r>
            <w:r w:rsidR="00C222AA" w:rsidRPr="00984923">
              <w:rPr>
                <w:rStyle w:val="Hyperlink"/>
                <w:noProof/>
                <w:lang w:val="en-US"/>
              </w:rPr>
              <w:t>Semantic Id Resolution Support</w:t>
            </w:r>
            <w:r w:rsidR="00C222AA">
              <w:rPr>
                <w:noProof/>
                <w:webHidden/>
              </w:rPr>
              <w:tab/>
            </w:r>
            <w:r w:rsidR="00C222AA">
              <w:rPr>
                <w:noProof/>
                <w:webHidden/>
              </w:rPr>
              <w:fldChar w:fldCharType="begin"/>
            </w:r>
            <w:r w:rsidR="00C222AA">
              <w:rPr>
                <w:noProof/>
                <w:webHidden/>
              </w:rPr>
              <w:instrText xml:space="preserve"> PAGEREF _Toc147571945 \h </w:instrText>
            </w:r>
            <w:r w:rsidR="00C222AA">
              <w:rPr>
                <w:noProof/>
                <w:webHidden/>
              </w:rPr>
            </w:r>
            <w:r w:rsidR="00C222AA">
              <w:rPr>
                <w:noProof/>
                <w:webHidden/>
              </w:rPr>
              <w:fldChar w:fldCharType="separate"/>
            </w:r>
            <w:r w:rsidR="00D0494D">
              <w:rPr>
                <w:noProof/>
                <w:webHidden/>
              </w:rPr>
              <w:t>35</w:t>
            </w:r>
            <w:r w:rsidR="00C222AA">
              <w:rPr>
                <w:noProof/>
                <w:webHidden/>
              </w:rPr>
              <w:fldChar w:fldCharType="end"/>
            </w:r>
          </w:hyperlink>
        </w:p>
        <w:p w14:paraId="2EA01BC5" w14:textId="4F758FA6" w:rsidR="00C222AA" w:rsidRDefault="00A755B5">
          <w:pPr>
            <w:pStyle w:val="TOC3"/>
            <w:tabs>
              <w:tab w:val="left" w:pos="1320"/>
              <w:tab w:val="right" w:leader="dot" w:pos="9062"/>
            </w:tabs>
            <w:rPr>
              <w:rFonts w:eastAsiaTheme="minorEastAsia"/>
              <w:noProof/>
              <w:lang w:val="en-DE" w:eastAsia="en-DE"/>
            </w:rPr>
          </w:pPr>
          <w:hyperlink w:anchor="_Toc147571946" w:history="1">
            <w:r w:rsidR="00C222AA" w:rsidRPr="00984923">
              <w:rPr>
                <w:rStyle w:val="Hyperlink"/>
                <w:noProof/>
                <w:lang w:val="en-US"/>
              </w:rPr>
              <w:t>3.4.9</w:t>
            </w:r>
            <w:r w:rsidR="00C222AA">
              <w:rPr>
                <w:rFonts w:eastAsiaTheme="minorEastAsia"/>
                <w:noProof/>
                <w:lang w:val="en-DE" w:eastAsia="en-DE"/>
              </w:rPr>
              <w:tab/>
            </w:r>
            <w:r w:rsidR="00C222AA" w:rsidRPr="00984923">
              <w:rPr>
                <w:rStyle w:val="Hyperlink"/>
                <w:noProof/>
                <w:lang w:val="en-US"/>
              </w:rPr>
              <w:t>Task Tracking Support</w:t>
            </w:r>
            <w:r w:rsidR="00C222AA">
              <w:rPr>
                <w:noProof/>
                <w:webHidden/>
              </w:rPr>
              <w:tab/>
            </w:r>
            <w:r w:rsidR="00C222AA">
              <w:rPr>
                <w:noProof/>
                <w:webHidden/>
              </w:rPr>
              <w:fldChar w:fldCharType="begin"/>
            </w:r>
            <w:r w:rsidR="00C222AA">
              <w:rPr>
                <w:noProof/>
                <w:webHidden/>
              </w:rPr>
              <w:instrText xml:space="preserve"> PAGEREF _Toc147571946 \h </w:instrText>
            </w:r>
            <w:r w:rsidR="00C222AA">
              <w:rPr>
                <w:noProof/>
                <w:webHidden/>
              </w:rPr>
            </w:r>
            <w:r w:rsidR="00C222AA">
              <w:rPr>
                <w:noProof/>
                <w:webHidden/>
              </w:rPr>
              <w:fldChar w:fldCharType="separate"/>
            </w:r>
            <w:r w:rsidR="00D0494D">
              <w:rPr>
                <w:noProof/>
                <w:webHidden/>
              </w:rPr>
              <w:t>36</w:t>
            </w:r>
            <w:r w:rsidR="00C222AA">
              <w:rPr>
                <w:noProof/>
                <w:webHidden/>
              </w:rPr>
              <w:fldChar w:fldCharType="end"/>
            </w:r>
          </w:hyperlink>
        </w:p>
        <w:p w14:paraId="4F563333" w14:textId="6EED2580" w:rsidR="00C222AA" w:rsidRDefault="00A755B5">
          <w:pPr>
            <w:pStyle w:val="TOC3"/>
            <w:tabs>
              <w:tab w:val="left" w:pos="1320"/>
              <w:tab w:val="right" w:leader="dot" w:pos="9062"/>
            </w:tabs>
            <w:rPr>
              <w:rFonts w:eastAsiaTheme="minorEastAsia"/>
              <w:noProof/>
              <w:lang w:val="en-DE" w:eastAsia="en-DE"/>
            </w:rPr>
          </w:pPr>
          <w:hyperlink w:anchor="_Toc147571947" w:history="1">
            <w:r w:rsidR="00C222AA" w:rsidRPr="00984923">
              <w:rPr>
                <w:rStyle w:val="Hyperlink"/>
                <w:noProof/>
                <w:lang w:val="en-US"/>
              </w:rPr>
              <w:t>3.4.10</w:t>
            </w:r>
            <w:r w:rsidR="00C222AA">
              <w:rPr>
                <w:rFonts w:eastAsiaTheme="minorEastAsia"/>
                <w:noProof/>
                <w:lang w:val="en-DE" w:eastAsia="en-DE"/>
              </w:rPr>
              <w:tab/>
            </w:r>
            <w:r w:rsidR="00C222AA" w:rsidRPr="00984923">
              <w:rPr>
                <w:rStyle w:val="Hyperlink"/>
                <w:noProof/>
                <w:lang w:val="en-US"/>
              </w:rPr>
              <w:t>AAS Creation and Usage Pattern</w:t>
            </w:r>
            <w:r w:rsidR="00C222AA">
              <w:rPr>
                <w:noProof/>
                <w:webHidden/>
              </w:rPr>
              <w:tab/>
            </w:r>
            <w:r w:rsidR="00C222AA">
              <w:rPr>
                <w:noProof/>
                <w:webHidden/>
              </w:rPr>
              <w:fldChar w:fldCharType="begin"/>
            </w:r>
            <w:r w:rsidR="00C222AA">
              <w:rPr>
                <w:noProof/>
                <w:webHidden/>
              </w:rPr>
              <w:instrText xml:space="preserve"> PAGEREF _Toc147571947 \h </w:instrText>
            </w:r>
            <w:r w:rsidR="00C222AA">
              <w:rPr>
                <w:noProof/>
                <w:webHidden/>
              </w:rPr>
            </w:r>
            <w:r w:rsidR="00C222AA">
              <w:rPr>
                <w:noProof/>
                <w:webHidden/>
              </w:rPr>
              <w:fldChar w:fldCharType="separate"/>
            </w:r>
            <w:r w:rsidR="00D0494D">
              <w:rPr>
                <w:noProof/>
                <w:webHidden/>
              </w:rPr>
              <w:t>36</w:t>
            </w:r>
            <w:r w:rsidR="00C222AA">
              <w:rPr>
                <w:noProof/>
                <w:webHidden/>
              </w:rPr>
              <w:fldChar w:fldCharType="end"/>
            </w:r>
          </w:hyperlink>
        </w:p>
        <w:p w14:paraId="38F7152D" w14:textId="02E21D25" w:rsidR="00C222AA" w:rsidRDefault="00A755B5">
          <w:pPr>
            <w:pStyle w:val="TOC2"/>
            <w:rPr>
              <w:rFonts w:eastAsiaTheme="minorEastAsia"/>
              <w:noProof/>
              <w:lang w:val="en-DE" w:eastAsia="en-DE"/>
            </w:rPr>
          </w:pPr>
          <w:hyperlink w:anchor="_Toc147571948" w:history="1">
            <w:r w:rsidR="00C222AA" w:rsidRPr="00984923">
              <w:rPr>
                <w:rStyle w:val="Hyperlink"/>
                <w:noProof/>
                <w:lang w:val="en-US"/>
              </w:rPr>
              <w:t>3.5</w:t>
            </w:r>
            <w:r w:rsidR="00C222AA">
              <w:rPr>
                <w:rFonts w:eastAsiaTheme="minorEastAsia"/>
                <w:noProof/>
                <w:lang w:val="en-DE" w:eastAsia="en-DE"/>
              </w:rPr>
              <w:tab/>
            </w:r>
            <w:r w:rsidR="00C222AA" w:rsidRPr="00984923">
              <w:rPr>
                <w:rStyle w:val="Hyperlink"/>
                <w:noProof/>
                <w:lang w:val="en-US"/>
              </w:rPr>
              <w:t>Transport and Connection Layer</w:t>
            </w:r>
            <w:r w:rsidR="00C222AA">
              <w:rPr>
                <w:noProof/>
                <w:webHidden/>
              </w:rPr>
              <w:tab/>
            </w:r>
            <w:r w:rsidR="00C222AA">
              <w:rPr>
                <w:noProof/>
                <w:webHidden/>
              </w:rPr>
              <w:fldChar w:fldCharType="begin"/>
            </w:r>
            <w:r w:rsidR="00C222AA">
              <w:rPr>
                <w:noProof/>
                <w:webHidden/>
              </w:rPr>
              <w:instrText xml:space="preserve"> PAGEREF _Toc147571948 \h </w:instrText>
            </w:r>
            <w:r w:rsidR="00C222AA">
              <w:rPr>
                <w:noProof/>
                <w:webHidden/>
              </w:rPr>
            </w:r>
            <w:r w:rsidR="00C222AA">
              <w:rPr>
                <w:noProof/>
                <w:webHidden/>
              </w:rPr>
              <w:fldChar w:fldCharType="separate"/>
            </w:r>
            <w:r w:rsidR="00D0494D">
              <w:rPr>
                <w:noProof/>
                <w:webHidden/>
              </w:rPr>
              <w:t>37</w:t>
            </w:r>
            <w:r w:rsidR="00C222AA">
              <w:rPr>
                <w:noProof/>
                <w:webHidden/>
              </w:rPr>
              <w:fldChar w:fldCharType="end"/>
            </w:r>
          </w:hyperlink>
        </w:p>
        <w:p w14:paraId="79F43D88" w14:textId="79D70C7C" w:rsidR="00C222AA" w:rsidRDefault="00A755B5">
          <w:pPr>
            <w:pStyle w:val="TOC3"/>
            <w:tabs>
              <w:tab w:val="left" w:pos="1320"/>
              <w:tab w:val="right" w:leader="dot" w:pos="9062"/>
            </w:tabs>
            <w:rPr>
              <w:rFonts w:eastAsiaTheme="minorEastAsia"/>
              <w:noProof/>
              <w:lang w:val="en-DE" w:eastAsia="en-DE"/>
            </w:rPr>
          </w:pPr>
          <w:hyperlink w:anchor="_Toc147571949" w:history="1">
            <w:r w:rsidR="00C222AA" w:rsidRPr="00984923">
              <w:rPr>
                <w:rStyle w:val="Hyperlink"/>
                <w:noProof/>
                <w:lang w:val="en-US"/>
              </w:rPr>
              <w:t>3.5.1</w:t>
            </w:r>
            <w:r w:rsidR="00C222AA">
              <w:rPr>
                <w:rFonts w:eastAsiaTheme="minorEastAsia"/>
                <w:noProof/>
                <w:lang w:val="en-DE" w:eastAsia="en-DE"/>
              </w:rPr>
              <w:tab/>
            </w:r>
            <w:r w:rsidR="00C222AA" w:rsidRPr="00984923">
              <w:rPr>
                <w:rStyle w:val="Hyperlink"/>
                <w:noProof/>
                <w:lang w:val="en-US"/>
              </w:rPr>
              <w:t>Requirements</w:t>
            </w:r>
            <w:r w:rsidR="00C222AA">
              <w:rPr>
                <w:noProof/>
                <w:webHidden/>
              </w:rPr>
              <w:tab/>
            </w:r>
            <w:r w:rsidR="00C222AA">
              <w:rPr>
                <w:noProof/>
                <w:webHidden/>
              </w:rPr>
              <w:fldChar w:fldCharType="begin"/>
            </w:r>
            <w:r w:rsidR="00C222AA">
              <w:rPr>
                <w:noProof/>
                <w:webHidden/>
              </w:rPr>
              <w:instrText xml:space="preserve"> PAGEREF _Toc147571949 \h </w:instrText>
            </w:r>
            <w:r w:rsidR="00C222AA">
              <w:rPr>
                <w:noProof/>
                <w:webHidden/>
              </w:rPr>
            </w:r>
            <w:r w:rsidR="00C222AA">
              <w:rPr>
                <w:noProof/>
                <w:webHidden/>
              </w:rPr>
              <w:fldChar w:fldCharType="separate"/>
            </w:r>
            <w:r w:rsidR="00D0494D">
              <w:rPr>
                <w:noProof/>
                <w:webHidden/>
              </w:rPr>
              <w:t>37</w:t>
            </w:r>
            <w:r w:rsidR="00C222AA">
              <w:rPr>
                <w:noProof/>
                <w:webHidden/>
              </w:rPr>
              <w:fldChar w:fldCharType="end"/>
            </w:r>
          </w:hyperlink>
        </w:p>
        <w:p w14:paraId="29E9709C" w14:textId="06C0FD3E" w:rsidR="00C222AA" w:rsidRDefault="00A755B5">
          <w:pPr>
            <w:pStyle w:val="TOC3"/>
            <w:tabs>
              <w:tab w:val="left" w:pos="1320"/>
              <w:tab w:val="right" w:leader="dot" w:pos="9062"/>
            </w:tabs>
            <w:rPr>
              <w:rFonts w:eastAsiaTheme="minorEastAsia"/>
              <w:noProof/>
              <w:lang w:val="en-DE" w:eastAsia="en-DE"/>
            </w:rPr>
          </w:pPr>
          <w:hyperlink w:anchor="_Toc147571950" w:history="1">
            <w:r w:rsidR="00C222AA" w:rsidRPr="00984923">
              <w:rPr>
                <w:rStyle w:val="Hyperlink"/>
                <w:noProof/>
                <w:lang w:val="en-US"/>
              </w:rPr>
              <w:t>3.5.2</w:t>
            </w:r>
            <w:r w:rsidR="00C222AA">
              <w:rPr>
                <w:rFonts w:eastAsiaTheme="minorEastAsia"/>
                <w:noProof/>
                <w:lang w:val="en-DE" w:eastAsia="en-DE"/>
              </w:rPr>
              <w:tab/>
            </w:r>
            <w:r w:rsidR="00C222AA" w:rsidRPr="00984923">
              <w:rPr>
                <w:rStyle w:val="Hyperlink"/>
                <w:noProof/>
                <w:lang w:val="en-US"/>
              </w:rPr>
              <w:t>Transport Component</w:t>
            </w:r>
            <w:r w:rsidR="00C222AA">
              <w:rPr>
                <w:noProof/>
                <w:webHidden/>
              </w:rPr>
              <w:tab/>
            </w:r>
            <w:r w:rsidR="00C222AA">
              <w:rPr>
                <w:noProof/>
                <w:webHidden/>
              </w:rPr>
              <w:fldChar w:fldCharType="begin"/>
            </w:r>
            <w:r w:rsidR="00C222AA">
              <w:rPr>
                <w:noProof/>
                <w:webHidden/>
              </w:rPr>
              <w:instrText xml:space="preserve"> PAGEREF _Toc147571950 \h </w:instrText>
            </w:r>
            <w:r w:rsidR="00C222AA">
              <w:rPr>
                <w:noProof/>
                <w:webHidden/>
              </w:rPr>
            </w:r>
            <w:r w:rsidR="00C222AA">
              <w:rPr>
                <w:noProof/>
                <w:webHidden/>
              </w:rPr>
              <w:fldChar w:fldCharType="separate"/>
            </w:r>
            <w:r w:rsidR="00D0494D">
              <w:rPr>
                <w:noProof/>
                <w:webHidden/>
              </w:rPr>
              <w:t>38</w:t>
            </w:r>
            <w:r w:rsidR="00C222AA">
              <w:rPr>
                <w:noProof/>
                <w:webHidden/>
              </w:rPr>
              <w:fldChar w:fldCharType="end"/>
            </w:r>
          </w:hyperlink>
        </w:p>
        <w:p w14:paraId="7B91E137" w14:textId="421ED063" w:rsidR="00C222AA" w:rsidRDefault="00A755B5">
          <w:pPr>
            <w:pStyle w:val="TOC3"/>
            <w:tabs>
              <w:tab w:val="left" w:pos="1320"/>
              <w:tab w:val="right" w:leader="dot" w:pos="9062"/>
            </w:tabs>
            <w:rPr>
              <w:rFonts w:eastAsiaTheme="minorEastAsia"/>
              <w:noProof/>
              <w:lang w:val="en-DE" w:eastAsia="en-DE"/>
            </w:rPr>
          </w:pPr>
          <w:hyperlink w:anchor="_Toc147571951" w:history="1">
            <w:r w:rsidR="00C222AA" w:rsidRPr="00984923">
              <w:rPr>
                <w:rStyle w:val="Hyperlink"/>
                <w:noProof/>
                <w:lang w:val="en-US"/>
              </w:rPr>
              <w:t>3.5.3</w:t>
            </w:r>
            <w:r w:rsidR="00C222AA">
              <w:rPr>
                <w:rFonts w:eastAsiaTheme="minorEastAsia"/>
                <w:noProof/>
                <w:lang w:val="en-DE" w:eastAsia="en-DE"/>
              </w:rPr>
              <w:tab/>
            </w:r>
            <w:r w:rsidR="00C222AA" w:rsidRPr="00984923">
              <w:rPr>
                <w:rStyle w:val="Hyperlink"/>
                <w:noProof/>
                <w:lang w:val="en-US"/>
              </w:rPr>
              <w:t>Connectors Component</w:t>
            </w:r>
            <w:r w:rsidR="00C222AA">
              <w:rPr>
                <w:noProof/>
                <w:webHidden/>
              </w:rPr>
              <w:tab/>
            </w:r>
            <w:r w:rsidR="00C222AA">
              <w:rPr>
                <w:noProof/>
                <w:webHidden/>
              </w:rPr>
              <w:fldChar w:fldCharType="begin"/>
            </w:r>
            <w:r w:rsidR="00C222AA">
              <w:rPr>
                <w:noProof/>
                <w:webHidden/>
              </w:rPr>
              <w:instrText xml:space="preserve"> PAGEREF _Toc147571951 \h </w:instrText>
            </w:r>
            <w:r w:rsidR="00C222AA">
              <w:rPr>
                <w:noProof/>
                <w:webHidden/>
              </w:rPr>
            </w:r>
            <w:r w:rsidR="00C222AA">
              <w:rPr>
                <w:noProof/>
                <w:webHidden/>
              </w:rPr>
              <w:fldChar w:fldCharType="separate"/>
            </w:r>
            <w:r w:rsidR="00D0494D">
              <w:rPr>
                <w:noProof/>
                <w:webHidden/>
              </w:rPr>
              <w:t>49</w:t>
            </w:r>
            <w:r w:rsidR="00C222AA">
              <w:rPr>
                <w:noProof/>
                <w:webHidden/>
              </w:rPr>
              <w:fldChar w:fldCharType="end"/>
            </w:r>
          </w:hyperlink>
        </w:p>
        <w:p w14:paraId="267A054D" w14:textId="68B681DC" w:rsidR="00C222AA" w:rsidRDefault="00A755B5">
          <w:pPr>
            <w:pStyle w:val="TOC3"/>
            <w:tabs>
              <w:tab w:val="left" w:pos="1320"/>
              <w:tab w:val="right" w:leader="dot" w:pos="9062"/>
            </w:tabs>
            <w:rPr>
              <w:rFonts w:eastAsiaTheme="minorEastAsia"/>
              <w:noProof/>
              <w:lang w:val="en-DE" w:eastAsia="en-DE"/>
            </w:rPr>
          </w:pPr>
          <w:hyperlink w:anchor="_Toc147571952" w:history="1">
            <w:r w:rsidR="00C222AA" w:rsidRPr="00984923">
              <w:rPr>
                <w:rStyle w:val="Hyperlink"/>
                <w:noProof/>
                <w:lang w:val="en-US"/>
              </w:rPr>
              <w:t>3.5.4</w:t>
            </w:r>
            <w:r w:rsidR="00C222AA">
              <w:rPr>
                <w:rFonts w:eastAsiaTheme="minorEastAsia"/>
                <w:noProof/>
                <w:lang w:val="en-DE" w:eastAsia="en-DE"/>
              </w:rPr>
              <w:tab/>
            </w:r>
            <w:r w:rsidR="00C222AA" w:rsidRPr="00984923">
              <w:rPr>
                <w:rStyle w:val="Hyperlink"/>
                <w:noProof/>
                <w:lang w:val="en-US"/>
              </w:rPr>
              <w:t>Requirements Discussion</w:t>
            </w:r>
            <w:r w:rsidR="00C222AA">
              <w:rPr>
                <w:noProof/>
                <w:webHidden/>
              </w:rPr>
              <w:tab/>
            </w:r>
            <w:r w:rsidR="00C222AA">
              <w:rPr>
                <w:noProof/>
                <w:webHidden/>
              </w:rPr>
              <w:fldChar w:fldCharType="begin"/>
            </w:r>
            <w:r w:rsidR="00C222AA">
              <w:rPr>
                <w:noProof/>
                <w:webHidden/>
              </w:rPr>
              <w:instrText xml:space="preserve"> PAGEREF _Toc147571952 \h </w:instrText>
            </w:r>
            <w:r w:rsidR="00C222AA">
              <w:rPr>
                <w:noProof/>
                <w:webHidden/>
              </w:rPr>
            </w:r>
            <w:r w:rsidR="00C222AA">
              <w:rPr>
                <w:noProof/>
                <w:webHidden/>
              </w:rPr>
              <w:fldChar w:fldCharType="separate"/>
            </w:r>
            <w:r w:rsidR="00D0494D">
              <w:rPr>
                <w:noProof/>
                <w:webHidden/>
              </w:rPr>
              <w:t>57</w:t>
            </w:r>
            <w:r w:rsidR="00C222AA">
              <w:rPr>
                <w:noProof/>
                <w:webHidden/>
              </w:rPr>
              <w:fldChar w:fldCharType="end"/>
            </w:r>
          </w:hyperlink>
        </w:p>
        <w:p w14:paraId="322A1A70" w14:textId="009BA41F" w:rsidR="00C222AA" w:rsidRDefault="00A755B5">
          <w:pPr>
            <w:pStyle w:val="TOC2"/>
            <w:rPr>
              <w:rFonts w:eastAsiaTheme="minorEastAsia"/>
              <w:noProof/>
              <w:lang w:val="en-DE" w:eastAsia="en-DE"/>
            </w:rPr>
          </w:pPr>
          <w:hyperlink w:anchor="_Toc147571953" w:history="1">
            <w:r w:rsidR="00C222AA" w:rsidRPr="00984923">
              <w:rPr>
                <w:rStyle w:val="Hyperlink"/>
                <w:noProof/>
                <w:lang w:val="en-US"/>
              </w:rPr>
              <w:t>3.6</w:t>
            </w:r>
            <w:r w:rsidR="00C222AA">
              <w:rPr>
                <w:rFonts w:eastAsiaTheme="minorEastAsia"/>
                <w:noProof/>
                <w:lang w:val="en-DE" w:eastAsia="en-DE"/>
              </w:rPr>
              <w:tab/>
            </w:r>
            <w:r w:rsidR="00C222AA" w:rsidRPr="00984923">
              <w:rPr>
                <w:rStyle w:val="Hyperlink"/>
                <w:noProof/>
                <w:lang w:val="en-US"/>
              </w:rPr>
              <w:t>Services Layer</w:t>
            </w:r>
            <w:r w:rsidR="00C222AA">
              <w:rPr>
                <w:noProof/>
                <w:webHidden/>
              </w:rPr>
              <w:tab/>
            </w:r>
            <w:r w:rsidR="00C222AA">
              <w:rPr>
                <w:noProof/>
                <w:webHidden/>
              </w:rPr>
              <w:fldChar w:fldCharType="begin"/>
            </w:r>
            <w:r w:rsidR="00C222AA">
              <w:rPr>
                <w:noProof/>
                <w:webHidden/>
              </w:rPr>
              <w:instrText xml:space="preserve"> PAGEREF _Toc147571953 \h </w:instrText>
            </w:r>
            <w:r w:rsidR="00C222AA">
              <w:rPr>
                <w:noProof/>
                <w:webHidden/>
              </w:rPr>
            </w:r>
            <w:r w:rsidR="00C222AA">
              <w:rPr>
                <w:noProof/>
                <w:webHidden/>
              </w:rPr>
              <w:fldChar w:fldCharType="separate"/>
            </w:r>
            <w:r w:rsidR="00D0494D">
              <w:rPr>
                <w:noProof/>
                <w:webHidden/>
              </w:rPr>
              <w:t>59</w:t>
            </w:r>
            <w:r w:rsidR="00C222AA">
              <w:rPr>
                <w:noProof/>
                <w:webHidden/>
              </w:rPr>
              <w:fldChar w:fldCharType="end"/>
            </w:r>
          </w:hyperlink>
        </w:p>
        <w:p w14:paraId="14450EC3" w14:textId="40C84C1A" w:rsidR="00C222AA" w:rsidRDefault="00A755B5">
          <w:pPr>
            <w:pStyle w:val="TOC3"/>
            <w:tabs>
              <w:tab w:val="left" w:pos="1320"/>
              <w:tab w:val="right" w:leader="dot" w:pos="9062"/>
            </w:tabs>
            <w:rPr>
              <w:rFonts w:eastAsiaTheme="minorEastAsia"/>
              <w:noProof/>
              <w:lang w:val="en-DE" w:eastAsia="en-DE"/>
            </w:rPr>
          </w:pPr>
          <w:hyperlink w:anchor="_Toc147571954" w:history="1">
            <w:r w:rsidR="00C222AA" w:rsidRPr="00984923">
              <w:rPr>
                <w:rStyle w:val="Hyperlink"/>
                <w:noProof/>
                <w:lang w:val="en-US"/>
              </w:rPr>
              <w:t>3.6.1</w:t>
            </w:r>
            <w:r w:rsidR="00C222AA">
              <w:rPr>
                <w:rFonts w:eastAsiaTheme="minorEastAsia"/>
                <w:noProof/>
                <w:lang w:val="en-DE" w:eastAsia="en-DE"/>
              </w:rPr>
              <w:tab/>
            </w:r>
            <w:r w:rsidR="00C222AA" w:rsidRPr="00984923">
              <w:rPr>
                <w:rStyle w:val="Hyperlink"/>
                <w:noProof/>
                <w:lang w:val="en-US"/>
              </w:rPr>
              <w:t>Terminology and Background</w:t>
            </w:r>
            <w:r w:rsidR="00C222AA">
              <w:rPr>
                <w:noProof/>
                <w:webHidden/>
              </w:rPr>
              <w:tab/>
            </w:r>
            <w:r w:rsidR="00C222AA">
              <w:rPr>
                <w:noProof/>
                <w:webHidden/>
              </w:rPr>
              <w:fldChar w:fldCharType="begin"/>
            </w:r>
            <w:r w:rsidR="00C222AA">
              <w:rPr>
                <w:noProof/>
                <w:webHidden/>
              </w:rPr>
              <w:instrText xml:space="preserve"> PAGEREF _Toc147571954 \h </w:instrText>
            </w:r>
            <w:r w:rsidR="00C222AA">
              <w:rPr>
                <w:noProof/>
                <w:webHidden/>
              </w:rPr>
            </w:r>
            <w:r w:rsidR="00C222AA">
              <w:rPr>
                <w:noProof/>
                <w:webHidden/>
              </w:rPr>
              <w:fldChar w:fldCharType="separate"/>
            </w:r>
            <w:r w:rsidR="00D0494D">
              <w:rPr>
                <w:noProof/>
                <w:webHidden/>
              </w:rPr>
              <w:t>60</w:t>
            </w:r>
            <w:r w:rsidR="00C222AA">
              <w:rPr>
                <w:noProof/>
                <w:webHidden/>
              </w:rPr>
              <w:fldChar w:fldCharType="end"/>
            </w:r>
          </w:hyperlink>
        </w:p>
        <w:p w14:paraId="3853FAAC" w14:textId="5E488CCB" w:rsidR="00C222AA" w:rsidRDefault="00A755B5">
          <w:pPr>
            <w:pStyle w:val="TOC3"/>
            <w:tabs>
              <w:tab w:val="left" w:pos="1320"/>
              <w:tab w:val="right" w:leader="dot" w:pos="9062"/>
            </w:tabs>
            <w:rPr>
              <w:rFonts w:eastAsiaTheme="minorEastAsia"/>
              <w:noProof/>
              <w:lang w:val="en-DE" w:eastAsia="en-DE"/>
            </w:rPr>
          </w:pPr>
          <w:hyperlink w:anchor="_Toc147571955" w:history="1">
            <w:r w:rsidR="00C222AA" w:rsidRPr="00984923">
              <w:rPr>
                <w:rStyle w:val="Hyperlink"/>
                <w:noProof/>
                <w:lang w:val="en-US"/>
              </w:rPr>
              <w:t>3.6.2</w:t>
            </w:r>
            <w:r w:rsidR="00C222AA">
              <w:rPr>
                <w:rFonts w:eastAsiaTheme="minorEastAsia"/>
                <w:noProof/>
                <w:lang w:val="en-DE" w:eastAsia="en-DE"/>
              </w:rPr>
              <w:tab/>
            </w:r>
            <w:r w:rsidR="00C222AA" w:rsidRPr="00984923">
              <w:rPr>
                <w:rStyle w:val="Hyperlink"/>
                <w:noProof/>
                <w:lang w:val="en-US"/>
              </w:rPr>
              <w:t>Requirements</w:t>
            </w:r>
            <w:r w:rsidR="00C222AA">
              <w:rPr>
                <w:noProof/>
                <w:webHidden/>
              </w:rPr>
              <w:tab/>
            </w:r>
            <w:r w:rsidR="00C222AA">
              <w:rPr>
                <w:noProof/>
                <w:webHidden/>
              </w:rPr>
              <w:fldChar w:fldCharType="begin"/>
            </w:r>
            <w:r w:rsidR="00C222AA">
              <w:rPr>
                <w:noProof/>
                <w:webHidden/>
              </w:rPr>
              <w:instrText xml:space="preserve"> PAGEREF _Toc147571955 \h </w:instrText>
            </w:r>
            <w:r w:rsidR="00C222AA">
              <w:rPr>
                <w:noProof/>
                <w:webHidden/>
              </w:rPr>
            </w:r>
            <w:r w:rsidR="00C222AA">
              <w:rPr>
                <w:noProof/>
                <w:webHidden/>
              </w:rPr>
              <w:fldChar w:fldCharType="separate"/>
            </w:r>
            <w:r w:rsidR="00D0494D">
              <w:rPr>
                <w:noProof/>
                <w:webHidden/>
              </w:rPr>
              <w:t>61</w:t>
            </w:r>
            <w:r w:rsidR="00C222AA">
              <w:rPr>
                <w:noProof/>
                <w:webHidden/>
              </w:rPr>
              <w:fldChar w:fldCharType="end"/>
            </w:r>
          </w:hyperlink>
        </w:p>
        <w:p w14:paraId="08C47C4B" w14:textId="7259B2EB" w:rsidR="00C222AA" w:rsidRDefault="00A755B5">
          <w:pPr>
            <w:pStyle w:val="TOC3"/>
            <w:tabs>
              <w:tab w:val="left" w:pos="1320"/>
              <w:tab w:val="right" w:leader="dot" w:pos="9062"/>
            </w:tabs>
            <w:rPr>
              <w:rFonts w:eastAsiaTheme="minorEastAsia"/>
              <w:noProof/>
              <w:lang w:val="en-DE" w:eastAsia="en-DE"/>
            </w:rPr>
          </w:pPr>
          <w:hyperlink w:anchor="_Toc147571956" w:history="1">
            <w:r w:rsidR="00C222AA" w:rsidRPr="00984923">
              <w:rPr>
                <w:rStyle w:val="Hyperlink"/>
                <w:noProof/>
                <w:lang w:val="en-US"/>
              </w:rPr>
              <w:t>3.6.3</w:t>
            </w:r>
            <w:r w:rsidR="00C222AA">
              <w:rPr>
                <w:rFonts w:eastAsiaTheme="minorEastAsia"/>
                <w:noProof/>
                <w:lang w:val="en-DE" w:eastAsia="en-DE"/>
              </w:rPr>
              <w:tab/>
            </w:r>
            <w:r w:rsidR="00C222AA" w:rsidRPr="00984923">
              <w:rPr>
                <w:rStyle w:val="Hyperlink"/>
                <w:noProof/>
                <w:lang w:val="en-US"/>
              </w:rPr>
              <w:t>Service Environments</w:t>
            </w:r>
            <w:r w:rsidR="00C222AA">
              <w:rPr>
                <w:noProof/>
                <w:webHidden/>
              </w:rPr>
              <w:tab/>
            </w:r>
            <w:r w:rsidR="00C222AA">
              <w:rPr>
                <w:noProof/>
                <w:webHidden/>
              </w:rPr>
              <w:fldChar w:fldCharType="begin"/>
            </w:r>
            <w:r w:rsidR="00C222AA">
              <w:rPr>
                <w:noProof/>
                <w:webHidden/>
              </w:rPr>
              <w:instrText xml:space="preserve"> PAGEREF _Toc147571956 \h </w:instrText>
            </w:r>
            <w:r w:rsidR="00C222AA">
              <w:rPr>
                <w:noProof/>
                <w:webHidden/>
              </w:rPr>
            </w:r>
            <w:r w:rsidR="00C222AA">
              <w:rPr>
                <w:noProof/>
                <w:webHidden/>
              </w:rPr>
              <w:fldChar w:fldCharType="separate"/>
            </w:r>
            <w:r w:rsidR="00D0494D">
              <w:rPr>
                <w:noProof/>
                <w:webHidden/>
              </w:rPr>
              <w:t>62</w:t>
            </w:r>
            <w:r w:rsidR="00C222AA">
              <w:rPr>
                <w:noProof/>
                <w:webHidden/>
              </w:rPr>
              <w:fldChar w:fldCharType="end"/>
            </w:r>
          </w:hyperlink>
        </w:p>
        <w:p w14:paraId="74E0FA9F" w14:textId="6FD8F67A" w:rsidR="00C222AA" w:rsidRDefault="00A755B5">
          <w:pPr>
            <w:pStyle w:val="TOC3"/>
            <w:tabs>
              <w:tab w:val="left" w:pos="1320"/>
              <w:tab w:val="right" w:leader="dot" w:pos="9062"/>
            </w:tabs>
            <w:rPr>
              <w:rFonts w:eastAsiaTheme="minorEastAsia"/>
              <w:noProof/>
              <w:lang w:val="en-DE" w:eastAsia="en-DE"/>
            </w:rPr>
          </w:pPr>
          <w:hyperlink w:anchor="_Toc147571957" w:history="1">
            <w:r w:rsidR="00C222AA" w:rsidRPr="00984923">
              <w:rPr>
                <w:rStyle w:val="Hyperlink"/>
                <w:noProof/>
                <w:lang w:val="en-US"/>
              </w:rPr>
              <w:t>3.6.4</w:t>
            </w:r>
            <w:r w:rsidR="00C222AA">
              <w:rPr>
                <w:rFonts w:eastAsiaTheme="minorEastAsia"/>
                <w:noProof/>
                <w:lang w:val="en-DE" w:eastAsia="en-DE"/>
              </w:rPr>
              <w:tab/>
            </w:r>
            <w:r w:rsidR="00C222AA" w:rsidRPr="00984923">
              <w:rPr>
                <w:rStyle w:val="Hyperlink"/>
                <w:noProof/>
                <w:lang w:val="en-US"/>
              </w:rPr>
              <w:t>Service Control and Management</w:t>
            </w:r>
            <w:r w:rsidR="00C222AA">
              <w:rPr>
                <w:noProof/>
                <w:webHidden/>
              </w:rPr>
              <w:tab/>
            </w:r>
            <w:r w:rsidR="00C222AA">
              <w:rPr>
                <w:noProof/>
                <w:webHidden/>
              </w:rPr>
              <w:fldChar w:fldCharType="begin"/>
            </w:r>
            <w:r w:rsidR="00C222AA">
              <w:rPr>
                <w:noProof/>
                <w:webHidden/>
              </w:rPr>
              <w:instrText xml:space="preserve"> PAGEREF _Toc147571957 \h </w:instrText>
            </w:r>
            <w:r w:rsidR="00C222AA">
              <w:rPr>
                <w:noProof/>
                <w:webHidden/>
              </w:rPr>
            </w:r>
            <w:r w:rsidR="00C222AA">
              <w:rPr>
                <w:noProof/>
                <w:webHidden/>
              </w:rPr>
              <w:fldChar w:fldCharType="separate"/>
            </w:r>
            <w:r w:rsidR="00D0494D">
              <w:rPr>
                <w:noProof/>
                <w:webHidden/>
              </w:rPr>
              <w:t>70</w:t>
            </w:r>
            <w:r w:rsidR="00C222AA">
              <w:rPr>
                <w:noProof/>
                <w:webHidden/>
              </w:rPr>
              <w:fldChar w:fldCharType="end"/>
            </w:r>
          </w:hyperlink>
        </w:p>
        <w:p w14:paraId="75FB9A7F" w14:textId="234D729E" w:rsidR="00C222AA" w:rsidRDefault="00A755B5">
          <w:pPr>
            <w:pStyle w:val="TOC3"/>
            <w:tabs>
              <w:tab w:val="left" w:pos="1320"/>
              <w:tab w:val="right" w:leader="dot" w:pos="9062"/>
            </w:tabs>
            <w:rPr>
              <w:rFonts w:eastAsiaTheme="minorEastAsia"/>
              <w:noProof/>
              <w:lang w:val="en-DE" w:eastAsia="en-DE"/>
            </w:rPr>
          </w:pPr>
          <w:hyperlink w:anchor="_Toc147571958" w:history="1">
            <w:r w:rsidR="00C222AA" w:rsidRPr="00984923">
              <w:rPr>
                <w:rStyle w:val="Hyperlink"/>
                <w:noProof/>
                <w:lang w:val="en-US"/>
              </w:rPr>
              <w:t>3.6.5</w:t>
            </w:r>
            <w:r w:rsidR="00C222AA">
              <w:rPr>
                <w:rFonts w:eastAsiaTheme="minorEastAsia"/>
                <w:noProof/>
                <w:lang w:val="en-DE" w:eastAsia="en-DE"/>
              </w:rPr>
              <w:tab/>
            </w:r>
            <w:r w:rsidR="00C222AA" w:rsidRPr="00984923">
              <w:rPr>
                <w:rStyle w:val="Hyperlink"/>
                <w:noProof/>
                <w:lang w:val="en-US"/>
              </w:rPr>
              <w:t>Requirements Discussion</w:t>
            </w:r>
            <w:r w:rsidR="00C222AA">
              <w:rPr>
                <w:noProof/>
                <w:webHidden/>
              </w:rPr>
              <w:tab/>
            </w:r>
            <w:r w:rsidR="00C222AA">
              <w:rPr>
                <w:noProof/>
                <w:webHidden/>
              </w:rPr>
              <w:fldChar w:fldCharType="begin"/>
            </w:r>
            <w:r w:rsidR="00C222AA">
              <w:rPr>
                <w:noProof/>
                <w:webHidden/>
              </w:rPr>
              <w:instrText xml:space="preserve"> PAGEREF _Toc147571958 \h </w:instrText>
            </w:r>
            <w:r w:rsidR="00C222AA">
              <w:rPr>
                <w:noProof/>
                <w:webHidden/>
              </w:rPr>
            </w:r>
            <w:r w:rsidR="00C222AA">
              <w:rPr>
                <w:noProof/>
                <w:webHidden/>
              </w:rPr>
              <w:fldChar w:fldCharType="separate"/>
            </w:r>
            <w:r w:rsidR="00D0494D">
              <w:rPr>
                <w:noProof/>
                <w:webHidden/>
              </w:rPr>
              <w:t>76</w:t>
            </w:r>
            <w:r w:rsidR="00C222AA">
              <w:rPr>
                <w:noProof/>
                <w:webHidden/>
              </w:rPr>
              <w:fldChar w:fldCharType="end"/>
            </w:r>
          </w:hyperlink>
        </w:p>
        <w:p w14:paraId="5062FA57" w14:textId="5474D8D1" w:rsidR="00C222AA" w:rsidRDefault="00A755B5">
          <w:pPr>
            <w:pStyle w:val="TOC2"/>
            <w:rPr>
              <w:rFonts w:eastAsiaTheme="minorEastAsia"/>
              <w:noProof/>
              <w:lang w:val="en-DE" w:eastAsia="en-DE"/>
            </w:rPr>
          </w:pPr>
          <w:hyperlink w:anchor="_Toc147571959" w:history="1">
            <w:r w:rsidR="00C222AA" w:rsidRPr="00984923">
              <w:rPr>
                <w:rStyle w:val="Hyperlink"/>
                <w:noProof/>
                <w:lang w:val="en-US"/>
              </w:rPr>
              <w:t>3.7</w:t>
            </w:r>
            <w:r w:rsidR="00C222AA">
              <w:rPr>
                <w:rFonts w:eastAsiaTheme="minorEastAsia"/>
                <w:noProof/>
                <w:lang w:val="en-DE" w:eastAsia="en-DE"/>
              </w:rPr>
              <w:tab/>
            </w:r>
            <w:r w:rsidR="00C222AA" w:rsidRPr="00984923">
              <w:rPr>
                <w:rStyle w:val="Hyperlink"/>
                <w:noProof/>
                <w:lang w:val="en-US"/>
              </w:rPr>
              <w:t>Resources and Monitoring Layer</w:t>
            </w:r>
            <w:r w:rsidR="00C222AA">
              <w:rPr>
                <w:noProof/>
                <w:webHidden/>
              </w:rPr>
              <w:tab/>
            </w:r>
            <w:r w:rsidR="00C222AA">
              <w:rPr>
                <w:noProof/>
                <w:webHidden/>
              </w:rPr>
              <w:fldChar w:fldCharType="begin"/>
            </w:r>
            <w:r w:rsidR="00C222AA">
              <w:rPr>
                <w:noProof/>
                <w:webHidden/>
              </w:rPr>
              <w:instrText xml:space="preserve"> PAGEREF _Toc147571959 \h </w:instrText>
            </w:r>
            <w:r w:rsidR="00C222AA">
              <w:rPr>
                <w:noProof/>
                <w:webHidden/>
              </w:rPr>
            </w:r>
            <w:r w:rsidR="00C222AA">
              <w:rPr>
                <w:noProof/>
                <w:webHidden/>
              </w:rPr>
              <w:fldChar w:fldCharType="separate"/>
            </w:r>
            <w:r w:rsidR="00D0494D">
              <w:rPr>
                <w:noProof/>
                <w:webHidden/>
              </w:rPr>
              <w:t>78</w:t>
            </w:r>
            <w:r w:rsidR="00C222AA">
              <w:rPr>
                <w:noProof/>
                <w:webHidden/>
              </w:rPr>
              <w:fldChar w:fldCharType="end"/>
            </w:r>
          </w:hyperlink>
        </w:p>
        <w:p w14:paraId="002AAD5B" w14:textId="453D5752" w:rsidR="00C222AA" w:rsidRDefault="00A755B5">
          <w:pPr>
            <w:pStyle w:val="TOC3"/>
            <w:tabs>
              <w:tab w:val="left" w:pos="1320"/>
              <w:tab w:val="right" w:leader="dot" w:pos="9062"/>
            </w:tabs>
            <w:rPr>
              <w:rFonts w:eastAsiaTheme="minorEastAsia"/>
              <w:noProof/>
              <w:lang w:val="en-DE" w:eastAsia="en-DE"/>
            </w:rPr>
          </w:pPr>
          <w:hyperlink w:anchor="_Toc147571960" w:history="1">
            <w:r w:rsidR="00C222AA" w:rsidRPr="00984923">
              <w:rPr>
                <w:rStyle w:val="Hyperlink"/>
                <w:noProof/>
                <w:lang w:val="en-US"/>
              </w:rPr>
              <w:t>3.7.1</w:t>
            </w:r>
            <w:r w:rsidR="00C222AA">
              <w:rPr>
                <w:rFonts w:eastAsiaTheme="minorEastAsia"/>
                <w:noProof/>
                <w:lang w:val="en-DE" w:eastAsia="en-DE"/>
              </w:rPr>
              <w:tab/>
            </w:r>
            <w:r w:rsidR="00C222AA" w:rsidRPr="00984923">
              <w:rPr>
                <w:rStyle w:val="Hyperlink"/>
                <w:noProof/>
                <w:lang w:val="en-US"/>
              </w:rPr>
              <w:t>ECS runtime</w:t>
            </w:r>
            <w:r w:rsidR="00C222AA">
              <w:rPr>
                <w:noProof/>
                <w:webHidden/>
              </w:rPr>
              <w:tab/>
            </w:r>
            <w:r w:rsidR="00C222AA">
              <w:rPr>
                <w:noProof/>
                <w:webHidden/>
              </w:rPr>
              <w:fldChar w:fldCharType="begin"/>
            </w:r>
            <w:r w:rsidR="00C222AA">
              <w:rPr>
                <w:noProof/>
                <w:webHidden/>
              </w:rPr>
              <w:instrText xml:space="preserve"> PAGEREF _Toc147571960 \h </w:instrText>
            </w:r>
            <w:r w:rsidR="00C222AA">
              <w:rPr>
                <w:noProof/>
                <w:webHidden/>
              </w:rPr>
            </w:r>
            <w:r w:rsidR="00C222AA">
              <w:rPr>
                <w:noProof/>
                <w:webHidden/>
              </w:rPr>
              <w:fldChar w:fldCharType="separate"/>
            </w:r>
            <w:r w:rsidR="00D0494D">
              <w:rPr>
                <w:noProof/>
                <w:webHidden/>
              </w:rPr>
              <w:t>78</w:t>
            </w:r>
            <w:r w:rsidR="00C222AA">
              <w:rPr>
                <w:noProof/>
                <w:webHidden/>
              </w:rPr>
              <w:fldChar w:fldCharType="end"/>
            </w:r>
          </w:hyperlink>
        </w:p>
        <w:p w14:paraId="0049360F" w14:textId="3F3BA862" w:rsidR="00C222AA" w:rsidRDefault="00A755B5">
          <w:pPr>
            <w:pStyle w:val="TOC3"/>
            <w:tabs>
              <w:tab w:val="left" w:pos="1320"/>
              <w:tab w:val="right" w:leader="dot" w:pos="9062"/>
            </w:tabs>
            <w:rPr>
              <w:rFonts w:eastAsiaTheme="minorEastAsia"/>
              <w:noProof/>
              <w:lang w:val="en-DE" w:eastAsia="en-DE"/>
            </w:rPr>
          </w:pPr>
          <w:hyperlink w:anchor="_Toc147571961" w:history="1">
            <w:r w:rsidR="00C222AA" w:rsidRPr="00984923">
              <w:rPr>
                <w:rStyle w:val="Hyperlink"/>
                <w:noProof/>
                <w:lang w:val="en-US"/>
              </w:rPr>
              <w:t>3.7.2</w:t>
            </w:r>
            <w:r w:rsidR="00C222AA">
              <w:rPr>
                <w:rFonts w:eastAsiaTheme="minorEastAsia"/>
                <w:noProof/>
                <w:lang w:val="en-DE" w:eastAsia="en-DE"/>
              </w:rPr>
              <w:tab/>
            </w:r>
            <w:r w:rsidR="00C222AA" w:rsidRPr="00984923">
              <w:rPr>
                <w:rStyle w:val="Hyperlink"/>
                <w:noProof/>
                <w:lang w:val="en-US"/>
              </w:rPr>
              <w:t>Device/Resource Management</w:t>
            </w:r>
            <w:r w:rsidR="00C222AA">
              <w:rPr>
                <w:noProof/>
                <w:webHidden/>
              </w:rPr>
              <w:tab/>
            </w:r>
            <w:r w:rsidR="00C222AA">
              <w:rPr>
                <w:noProof/>
                <w:webHidden/>
              </w:rPr>
              <w:fldChar w:fldCharType="begin"/>
            </w:r>
            <w:r w:rsidR="00C222AA">
              <w:rPr>
                <w:noProof/>
                <w:webHidden/>
              </w:rPr>
              <w:instrText xml:space="preserve"> PAGEREF _Toc147571961 \h </w:instrText>
            </w:r>
            <w:r w:rsidR="00C222AA">
              <w:rPr>
                <w:noProof/>
                <w:webHidden/>
              </w:rPr>
            </w:r>
            <w:r w:rsidR="00C222AA">
              <w:rPr>
                <w:noProof/>
                <w:webHidden/>
              </w:rPr>
              <w:fldChar w:fldCharType="separate"/>
            </w:r>
            <w:r w:rsidR="00D0494D">
              <w:rPr>
                <w:noProof/>
                <w:webHidden/>
              </w:rPr>
              <w:t>86</w:t>
            </w:r>
            <w:r w:rsidR="00C222AA">
              <w:rPr>
                <w:noProof/>
                <w:webHidden/>
              </w:rPr>
              <w:fldChar w:fldCharType="end"/>
            </w:r>
          </w:hyperlink>
        </w:p>
        <w:p w14:paraId="13AB8132" w14:textId="12A6F57C" w:rsidR="00C222AA" w:rsidRDefault="00A755B5">
          <w:pPr>
            <w:pStyle w:val="TOC3"/>
            <w:tabs>
              <w:tab w:val="left" w:pos="1320"/>
              <w:tab w:val="right" w:leader="dot" w:pos="9062"/>
            </w:tabs>
            <w:rPr>
              <w:rFonts w:eastAsiaTheme="minorEastAsia"/>
              <w:noProof/>
              <w:lang w:val="en-DE" w:eastAsia="en-DE"/>
            </w:rPr>
          </w:pPr>
          <w:hyperlink w:anchor="_Toc147571962" w:history="1">
            <w:r w:rsidR="00C222AA" w:rsidRPr="00984923">
              <w:rPr>
                <w:rStyle w:val="Hyperlink"/>
                <w:noProof/>
                <w:lang w:val="en-US"/>
              </w:rPr>
              <w:t>3.7.3</w:t>
            </w:r>
            <w:r w:rsidR="00C222AA">
              <w:rPr>
                <w:rFonts w:eastAsiaTheme="minorEastAsia"/>
                <w:noProof/>
                <w:lang w:val="en-DE" w:eastAsia="en-DE"/>
              </w:rPr>
              <w:tab/>
            </w:r>
            <w:r w:rsidR="00C222AA" w:rsidRPr="00984923">
              <w:rPr>
                <w:rStyle w:val="Hyperlink"/>
                <w:noProof/>
                <w:lang w:val="en-US"/>
              </w:rPr>
              <w:t>Monitoring</w:t>
            </w:r>
            <w:r w:rsidR="00C222AA">
              <w:rPr>
                <w:noProof/>
                <w:webHidden/>
              </w:rPr>
              <w:tab/>
            </w:r>
            <w:r w:rsidR="00C222AA">
              <w:rPr>
                <w:noProof/>
                <w:webHidden/>
              </w:rPr>
              <w:fldChar w:fldCharType="begin"/>
            </w:r>
            <w:r w:rsidR="00C222AA">
              <w:rPr>
                <w:noProof/>
                <w:webHidden/>
              </w:rPr>
              <w:instrText xml:space="preserve"> PAGEREF _Toc147571962 \h </w:instrText>
            </w:r>
            <w:r w:rsidR="00C222AA">
              <w:rPr>
                <w:noProof/>
                <w:webHidden/>
              </w:rPr>
            </w:r>
            <w:r w:rsidR="00C222AA">
              <w:rPr>
                <w:noProof/>
                <w:webHidden/>
              </w:rPr>
              <w:fldChar w:fldCharType="separate"/>
            </w:r>
            <w:r w:rsidR="00D0494D">
              <w:rPr>
                <w:noProof/>
                <w:webHidden/>
              </w:rPr>
              <w:t>91</w:t>
            </w:r>
            <w:r w:rsidR="00C222AA">
              <w:rPr>
                <w:noProof/>
                <w:webHidden/>
              </w:rPr>
              <w:fldChar w:fldCharType="end"/>
            </w:r>
          </w:hyperlink>
        </w:p>
        <w:p w14:paraId="35880F4E" w14:textId="4FA94E62" w:rsidR="00C222AA" w:rsidRDefault="00A755B5">
          <w:pPr>
            <w:pStyle w:val="TOC2"/>
            <w:rPr>
              <w:rFonts w:eastAsiaTheme="minorEastAsia"/>
              <w:noProof/>
              <w:lang w:val="en-DE" w:eastAsia="en-DE"/>
            </w:rPr>
          </w:pPr>
          <w:hyperlink w:anchor="_Toc147571963" w:history="1">
            <w:r w:rsidR="00C222AA" w:rsidRPr="00984923">
              <w:rPr>
                <w:rStyle w:val="Hyperlink"/>
                <w:noProof/>
                <w:lang w:val="en-US"/>
              </w:rPr>
              <w:t>3.8</w:t>
            </w:r>
            <w:r w:rsidR="00C222AA">
              <w:rPr>
                <w:rFonts w:eastAsiaTheme="minorEastAsia"/>
                <w:noProof/>
                <w:lang w:val="en-DE" w:eastAsia="en-DE"/>
              </w:rPr>
              <w:tab/>
            </w:r>
            <w:r w:rsidR="00C222AA" w:rsidRPr="00984923">
              <w:rPr>
                <w:rStyle w:val="Hyperlink"/>
                <w:noProof/>
                <w:lang w:val="en-US"/>
              </w:rPr>
              <w:t>Storage, Security and Data Protection Layer</w:t>
            </w:r>
            <w:r w:rsidR="00C222AA">
              <w:rPr>
                <w:noProof/>
                <w:webHidden/>
              </w:rPr>
              <w:tab/>
            </w:r>
            <w:r w:rsidR="00C222AA">
              <w:rPr>
                <w:noProof/>
                <w:webHidden/>
              </w:rPr>
              <w:fldChar w:fldCharType="begin"/>
            </w:r>
            <w:r w:rsidR="00C222AA">
              <w:rPr>
                <w:noProof/>
                <w:webHidden/>
              </w:rPr>
              <w:instrText xml:space="preserve"> PAGEREF _Toc147571963 \h </w:instrText>
            </w:r>
            <w:r w:rsidR="00C222AA">
              <w:rPr>
                <w:noProof/>
                <w:webHidden/>
              </w:rPr>
            </w:r>
            <w:r w:rsidR="00C222AA">
              <w:rPr>
                <w:noProof/>
                <w:webHidden/>
              </w:rPr>
              <w:fldChar w:fldCharType="separate"/>
            </w:r>
            <w:r w:rsidR="00D0494D">
              <w:rPr>
                <w:noProof/>
                <w:webHidden/>
              </w:rPr>
              <w:t>95</w:t>
            </w:r>
            <w:r w:rsidR="00C222AA">
              <w:rPr>
                <w:noProof/>
                <w:webHidden/>
              </w:rPr>
              <w:fldChar w:fldCharType="end"/>
            </w:r>
          </w:hyperlink>
        </w:p>
        <w:p w14:paraId="3FBFE15C" w14:textId="468B88A3" w:rsidR="00C222AA" w:rsidRDefault="00A755B5">
          <w:pPr>
            <w:pStyle w:val="TOC3"/>
            <w:tabs>
              <w:tab w:val="left" w:pos="1320"/>
              <w:tab w:val="right" w:leader="dot" w:pos="9062"/>
            </w:tabs>
            <w:rPr>
              <w:rFonts w:eastAsiaTheme="minorEastAsia"/>
              <w:noProof/>
              <w:lang w:val="en-DE" w:eastAsia="en-DE"/>
            </w:rPr>
          </w:pPr>
          <w:hyperlink w:anchor="_Toc147571964" w:history="1">
            <w:r w:rsidR="00C222AA" w:rsidRPr="00984923">
              <w:rPr>
                <w:rStyle w:val="Hyperlink"/>
                <w:noProof/>
                <w:lang w:val="en-US"/>
              </w:rPr>
              <w:t>3.8.1</w:t>
            </w:r>
            <w:r w:rsidR="00C222AA">
              <w:rPr>
                <w:rFonts w:eastAsiaTheme="minorEastAsia"/>
                <w:noProof/>
                <w:lang w:val="en-DE" w:eastAsia="en-DE"/>
              </w:rPr>
              <w:tab/>
            </w:r>
            <w:r w:rsidR="00C222AA" w:rsidRPr="00984923">
              <w:rPr>
                <w:rStyle w:val="Hyperlink"/>
                <w:noProof/>
                <w:lang w:val="en-US"/>
              </w:rPr>
              <w:t>KODEX platform service</w:t>
            </w:r>
            <w:r w:rsidR="00C222AA">
              <w:rPr>
                <w:noProof/>
                <w:webHidden/>
              </w:rPr>
              <w:tab/>
            </w:r>
            <w:r w:rsidR="00C222AA">
              <w:rPr>
                <w:noProof/>
                <w:webHidden/>
              </w:rPr>
              <w:fldChar w:fldCharType="begin"/>
            </w:r>
            <w:r w:rsidR="00C222AA">
              <w:rPr>
                <w:noProof/>
                <w:webHidden/>
              </w:rPr>
              <w:instrText xml:space="preserve"> PAGEREF _Toc147571964 \h </w:instrText>
            </w:r>
            <w:r w:rsidR="00C222AA">
              <w:rPr>
                <w:noProof/>
                <w:webHidden/>
              </w:rPr>
            </w:r>
            <w:r w:rsidR="00C222AA">
              <w:rPr>
                <w:noProof/>
                <w:webHidden/>
              </w:rPr>
              <w:fldChar w:fldCharType="separate"/>
            </w:r>
            <w:r w:rsidR="00D0494D">
              <w:rPr>
                <w:noProof/>
                <w:webHidden/>
              </w:rPr>
              <w:t>96</w:t>
            </w:r>
            <w:r w:rsidR="00C222AA">
              <w:rPr>
                <w:noProof/>
                <w:webHidden/>
              </w:rPr>
              <w:fldChar w:fldCharType="end"/>
            </w:r>
          </w:hyperlink>
        </w:p>
        <w:p w14:paraId="3F35510D" w14:textId="5F80F91A" w:rsidR="00C222AA" w:rsidRDefault="00A755B5">
          <w:pPr>
            <w:pStyle w:val="TOC3"/>
            <w:tabs>
              <w:tab w:val="left" w:pos="1320"/>
              <w:tab w:val="right" w:leader="dot" w:pos="9062"/>
            </w:tabs>
            <w:rPr>
              <w:rFonts w:eastAsiaTheme="minorEastAsia"/>
              <w:noProof/>
              <w:lang w:val="en-DE" w:eastAsia="en-DE"/>
            </w:rPr>
          </w:pPr>
          <w:hyperlink w:anchor="_Toc147571965" w:history="1">
            <w:r w:rsidR="00C222AA" w:rsidRPr="00984923">
              <w:rPr>
                <w:rStyle w:val="Hyperlink"/>
                <w:noProof/>
                <w:lang w:val="en-US"/>
              </w:rPr>
              <w:t>3.8.2</w:t>
            </w:r>
            <w:r w:rsidR="00C222AA">
              <w:rPr>
                <w:rFonts w:eastAsiaTheme="minorEastAsia"/>
                <w:noProof/>
                <w:lang w:val="en-DE" w:eastAsia="en-DE"/>
              </w:rPr>
              <w:tab/>
            </w:r>
            <w:r w:rsidR="00C222AA" w:rsidRPr="00984923">
              <w:rPr>
                <w:rStyle w:val="Hyperlink"/>
                <w:noProof/>
                <w:lang w:val="en-US"/>
              </w:rPr>
              <w:t>Requirements discussion</w:t>
            </w:r>
            <w:r w:rsidR="00C222AA">
              <w:rPr>
                <w:noProof/>
                <w:webHidden/>
              </w:rPr>
              <w:tab/>
            </w:r>
            <w:r w:rsidR="00C222AA">
              <w:rPr>
                <w:noProof/>
                <w:webHidden/>
              </w:rPr>
              <w:fldChar w:fldCharType="begin"/>
            </w:r>
            <w:r w:rsidR="00C222AA">
              <w:rPr>
                <w:noProof/>
                <w:webHidden/>
              </w:rPr>
              <w:instrText xml:space="preserve"> PAGEREF _Toc147571965 \h </w:instrText>
            </w:r>
            <w:r w:rsidR="00C222AA">
              <w:rPr>
                <w:noProof/>
                <w:webHidden/>
              </w:rPr>
            </w:r>
            <w:r w:rsidR="00C222AA">
              <w:rPr>
                <w:noProof/>
                <w:webHidden/>
              </w:rPr>
              <w:fldChar w:fldCharType="separate"/>
            </w:r>
            <w:r w:rsidR="00D0494D">
              <w:rPr>
                <w:noProof/>
                <w:webHidden/>
              </w:rPr>
              <w:t>97</w:t>
            </w:r>
            <w:r w:rsidR="00C222AA">
              <w:rPr>
                <w:noProof/>
                <w:webHidden/>
              </w:rPr>
              <w:fldChar w:fldCharType="end"/>
            </w:r>
          </w:hyperlink>
        </w:p>
        <w:p w14:paraId="7B733643" w14:textId="68579DEA" w:rsidR="00C222AA" w:rsidRDefault="00A755B5">
          <w:pPr>
            <w:pStyle w:val="TOC2"/>
            <w:rPr>
              <w:rFonts w:eastAsiaTheme="minorEastAsia"/>
              <w:noProof/>
              <w:lang w:val="en-DE" w:eastAsia="en-DE"/>
            </w:rPr>
          </w:pPr>
          <w:hyperlink w:anchor="_Toc147571966" w:history="1">
            <w:r w:rsidR="00C222AA" w:rsidRPr="00984923">
              <w:rPr>
                <w:rStyle w:val="Hyperlink"/>
                <w:noProof/>
                <w:lang w:val="en-US"/>
              </w:rPr>
              <w:t>3.9</w:t>
            </w:r>
            <w:r w:rsidR="00C222AA">
              <w:rPr>
                <w:rFonts w:eastAsiaTheme="minorEastAsia"/>
                <w:noProof/>
                <w:lang w:val="en-DE" w:eastAsia="en-DE"/>
              </w:rPr>
              <w:tab/>
            </w:r>
            <w:r w:rsidR="00C222AA" w:rsidRPr="00984923">
              <w:rPr>
                <w:rStyle w:val="Hyperlink"/>
                <w:noProof/>
                <w:lang w:val="en-US"/>
              </w:rPr>
              <w:t>Reusable Intelligent Services Layer</w:t>
            </w:r>
            <w:r w:rsidR="00C222AA">
              <w:rPr>
                <w:noProof/>
                <w:webHidden/>
              </w:rPr>
              <w:tab/>
            </w:r>
            <w:r w:rsidR="00C222AA">
              <w:rPr>
                <w:noProof/>
                <w:webHidden/>
              </w:rPr>
              <w:fldChar w:fldCharType="begin"/>
            </w:r>
            <w:r w:rsidR="00C222AA">
              <w:rPr>
                <w:noProof/>
                <w:webHidden/>
              </w:rPr>
              <w:instrText xml:space="preserve"> PAGEREF _Toc147571966 \h </w:instrText>
            </w:r>
            <w:r w:rsidR="00C222AA">
              <w:rPr>
                <w:noProof/>
                <w:webHidden/>
              </w:rPr>
            </w:r>
            <w:r w:rsidR="00C222AA">
              <w:rPr>
                <w:noProof/>
                <w:webHidden/>
              </w:rPr>
              <w:fldChar w:fldCharType="separate"/>
            </w:r>
            <w:r w:rsidR="00D0494D">
              <w:rPr>
                <w:noProof/>
                <w:webHidden/>
              </w:rPr>
              <w:t>99</w:t>
            </w:r>
            <w:r w:rsidR="00C222AA">
              <w:rPr>
                <w:noProof/>
                <w:webHidden/>
              </w:rPr>
              <w:fldChar w:fldCharType="end"/>
            </w:r>
          </w:hyperlink>
        </w:p>
        <w:p w14:paraId="0DF5A0AE" w14:textId="57B115BE" w:rsidR="00C222AA" w:rsidRDefault="00A755B5">
          <w:pPr>
            <w:pStyle w:val="TOC3"/>
            <w:tabs>
              <w:tab w:val="left" w:pos="1320"/>
              <w:tab w:val="right" w:leader="dot" w:pos="9062"/>
            </w:tabs>
            <w:rPr>
              <w:rFonts w:eastAsiaTheme="minorEastAsia"/>
              <w:noProof/>
              <w:lang w:val="en-DE" w:eastAsia="en-DE"/>
            </w:rPr>
          </w:pPr>
          <w:hyperlink w:anchor="_Toc147571967" w:history="1">
            <w:r w:rsidR="00C222AA" w:rsidRPr="00984923">
              <w:rPr>
                <w:rStyle w:val="Hyperlink"/>
                <w:noProof/>
                <w:lang w:val="en-US"/>
              </w:rPr>
              <w:t>3.9.1</w:t>
            </w:r>
            <w:r w:rsidR="00C222AA">
              <w:rPr>
                <w:rFonts w:eastAsiaTheme="minorEastAsia"/>
                <w:noProof/>
                <w:lang w:val="en-DE" w:eastAsia="en-DE"/>
              </w:rPr>
              <w:tab/>
            </w:r>
            <w:r w:rsidR="00C222AA" w:rsidRPr="00984923">
              <w:rPr>
                <w:rStyle w:val="Hyperlink"/>
                <w:noProof/>
                <w:lang w:val="en-US"/>
              </w:rPr>
              <w:t>Specific Requirements</w:t>
            </w:r>
            <w:r w:rsidR="00C222AA">
              <w:rPr>
                <w:noProof/>
                <w:webHidden/>
              </w:rPr>
              <w:tab/>
            </w:r>
            <w:r w:rsidR="00C222AA">
              <w:rPr>
                <w:noProof/>
                <w:webHidden/>
              </w:rPr>
              <w:fldChar w:fldCharType="begin"/>
            </w:r>
            <w:r w:rsidR="00C222AA">
              <w:rPr>
                <w:noProof/>
                <w:webHidden/>
              </w:rPr>
              <w:instrText xml:space="preserve"> PAGEREF _Toc147571967 \h </w:instrText>
            </w:r>
            <w:r w:rsidR="00C222AA">
              <w:rPr>
                <w:noProof/>
                <w:webHidden/>
              </w:rPr>
            </w:r>
            <w:r w:rsidR="00C222AA">
              <w:rPr>
                <w:noProof/>
                <w:webHidden/>
              </w:rPr>
              <w:fldChar w:fldCharType="separate"/>
            </w:r>
            <w:r w:rsidR="00D0494D">
              <w:rPr>
                <w:noProof/>
                <w:webHidden/>
              </w:rPr>
              <w:t>99</w:t>
            </w:r>
            <w:r w:rsidR="00C222AA">
              <w:rPr>
                <w:noProof/>
                <w:webHidden/>
              </w:rPr>
              <w:fldChar w:fldCharType="end"/>
            </w:r>
          </w:hyperlink>
        </w:p>
        <w:p w14:paraId="2321DBE6" w14:textId="60065301" w:rsidR="00C222AA" w:rsidRDefault="00A755B5">
          <w:pPr>
            <w:pStyle w:val="TOC3"/>
            <w:tabs>
              <w:tab w:val="left" w:pos="1320"/>
              <w:tab w:val="right" w:leader="dot" w:pos="9062"/>
            </w:tabs>
            <w:rPr>
              <w:rFonts w:eastAsiaTheme="minorEastAsia"/>
              <w:noProof/>
              <w:lang w:val="en-DE" w:eastAsia="en-DE"/>
            </w:rPr>
          </w:pPr>
          <w:hyperlink w:anchor="_Toc147571968" w:history="1">
            <w:r w:rsidR="00C222AA" w:rsidRPr="00984923">
              <w:rPr>
                <w:rStyle w:val="Hyperlink"/>
                <w:noProof/>
                <w:lang w:val="en-US"/>
              </w:rPr>
              <w:t>3.9.2</w:t>
            </w:r>
            <w:r w:rsidR="00C222AA">
              <w:rPr>
                <w:rFonts w:eastAsiaTheme="minorEastAsia"/>
                <w:noProof/>
                <w:lang w:val="en-DE" w:eastAsia="en-DE"/>
              </w:rPr>
              <w:tab/>
            </w:r>
            <w:r w:rsidR="00C222AA" w:rsidRPr="00984923">
              <w:rPr>
                <w:rStyle w:val="Hyperlink"/>
                <w:noProof/>
                <w:lang w:val="en-US"/>
              </w:rPr>
              <w:t>Data Processing Function Library</w:t>
            </w:r>
            <w:r w:rsidR="00C222AA">
              <w:rPr>
                <w:noProof/>
                <w:webHidden/>
              </w:rPr>
              <w:tab/>
            </w:r>
            <w:r w:rsidR="00C222AA">
              <w:rPr>
                <w:noProof/>
                <w:webHidden/>
              </w:rPr>
              <w:fldChar w:fldCharType="begin"/>
            </w:r>
            <w:r w:rsidR="00C222AA">
              <w:rPr>
                <w:noProof/>
                <w:webHidden/>
              </w:rPr>
              <w:instrText xml:space="preserve"> PAGEREF _Toc147571968 \h </w:instrText>
            </w:r>
            <w:r w:rsidR="00C222AA">
              <w:rPr>
                <w:noProof/>
                <w:webHidden/>
              </w:rPr>
            </w:r>
            <w:r w:rsidR="00C222AA">
              <w:rPr>
                <w:noProof/>
                <w:webHidden/>
              </w:rPr>
              <w:fldChar w:fldCharType="separate"/>
            </w:r>
            <w:r w:rsidR="00D0494D">
              <w:rPr>
                <w:noProof/>
                <w:webHidden/>
              </w:rPr>
              <w:t>101</w:t>
            </w:r>
            <w:r w:rsidR="00C222AA">
              <w:rPr>
                <w:noProof/>
                <w:webHidden/>
              </w:rPr>
              <w:fldChar w:fldCharType="end"/>
            </w:r>
          </w:hyperlink>
        </w:p>
        <w:p w14:paraId="64FDD23B" w14:textId="5AC3BF49" w:rsidR="00C222AA" w:rsidRDefault="00A755B5">
          <w:pPr>
            <w:pStyle w:val="TOC3"/>
            <w:tabs>
              <w:tab w:val="left" w:pos="1320"/>
              <w:tab w:val="right" w:leader="dot" w:pos="9062"/>
            </w:tabs>
            <w:rPr>
              <w:rFonts w:eastAsiaTheme="minorEastAsia"/>
              <w:noProof/>
              <w:lang w:val="en-DE" w:eastAsia="en-DE"/>
            </w:rPr>
          </w:pPr>
          <w:hyperlink w:anchor="_Toc147571969" w:history="1">
            <w:r w:rsidR="00C222AA" w:rsidRPr="00984923">
              <w:rPr>
                <w:rStyle w:val="Hyperlink"/>
                <w:noProof/>
                <w:lang w:val="en-US"/>
              </w:rPr>
              <w:t>3.9.3</w:t>
            </w:r>
            <w:r w:rsidR="00C222AA">
              <w:rPr>
                <w:rFonts w:eastAsiaTheme="minorEastAsia"/>
                <w:noProof/>
                <w:lang w:val="en-DE" w:eastAsia="en-DE"/>
              </w:rPr>
              <w:tab/>
            </w:r>
            <w:r w:rsidR="00C222AA" w:rsidRPr="00984923">
              <w:rPr>
                <w:rStyle w:val="Hyperlink"/>
                <w:noProof/>
                <w:lang w:val="en-US"/>
              </w:rPr>
              <w:t>RapidMiner RTSA service</w:t>
            </w:r>
            <w:r w:rsidR="00C222AA">
              <w:rPr>
                <w:noProof/>
                <w:webHidden/>
              </w:rPr>
              <w:tab/>
            </w:r>
            <w:r w:rsidR="00C222AA">
              <w:rPr>
                <w:noProof/>
                <w:webHidden/>
              </w:rPr>
              <w:fldChar w:fldCharType="begin"/>
            </w:r>
            <w:r w:rsidR="00C222AA">
              <w:rPr>
                <w:noProof/>
                <w:webHidden/>
              </w:rPr>
              <w:instrText xml:space="preserve"> PAGEREF _Toc147571969 \h </w:instrText>
            </w:r>
            <w:r w:rsidR="00C222AA">
              <w:rPr>
                <w:noProof/>
                <w:webHidden/>
              </w:rPr>
            </w:r>
            <w:r w:rsidR="00C222AA">
              <w:rPr>
                <w:noProof/>
                <w:webHidden/>
              </w:rPr>
              <w:fldChar w:fldCharType="separate"/>
            </w:r>
            <w:r w:rsidR="00D0494D">
              <w:rPr>
                <w:noProof/>
                <w:webHidden/>
              </w:rPr>
              <w:t>101</w:t>
            </w:r>
            <w:r w:rsidR="00C222AA">
              <w:rPr>
                <w:noProof/>
                <w:webHidden/>
              </w:rPr>
              <w:fldChar w:fldCharType="end"/>
            </w:r>
          </w:hyperlink>
        </w:p>
        <w:p w14:paraId="78770CCD" w14:textId="441B6C56" w:rsidR="00C222AA" w:rsidRDefault="00A755B5">
          <w:pPr>
            <w:pStyle w:val="TOC3"/>
            <w:tabs>
              <w:tab w:val="left" w:pos="1320"/>
              <w:tab w:val="right" w:leader="dot" w:pos="9062"/>
            </w:tabs>
            <w:rPr>
              <w:rFonts w:eastAsiaTheme="minorEastAsia"/>
              <w:noProof/>
              <w:lang w:val="en-DE" w:eastAsia="en-DE"/>
            </w:rPr>
          </w:pPr>
          <w:hyperlink w:anchor="_Toc147571970" w:history="1">
            <w:r w:rsidR="00C222AA" w:rsidRPr="00984923">
              <w:rPr>
                <w:rStyle w:val="Hyperlink"/>
                <w:noProof/>
                <w:lang w:val="en-US"/>
              </w:rPr>
              <w:t>3.9.4</w:t>
            </w:r>
            <w:r w:rsidR="00C222AA">
              <w:rPr>
                <w:rFonts w:eastAsiaTheme="minorEastAsia"/>
                <w:noProof/>
                <w:lang w:val="en-DE" w:eastAsia="en-DE"/>
              </w:rPr>
              <w:tab/>
            </w:r>
            <w:r w:rsidR="00C222AA" w:rsidRPr="00984923">
              <w:rPr>
                <w:rStyle w:val="Hyperlink"/>
                <w:noProof/>
                <w:lang w:val="en-US"/>
              </w:rPr>
              <w:t>Flower-based Federated Learning</w:t>
            </w:r>
            <w:r w:rsidR="00C222AA">
              <w:rPr>
                <w:noProof/>
                <w:webHidden/>
              </w:rPr>
              <w:tab/>
            </w:r>
            <w:r w:rsidR="00C222AA">
              <w:rPr>
                <w:noProof/>
                <w:webHidden/>
              </w:rPr>
              <w:fldChar w:fldCharType="begin"/>
            </w:r>
            <w:r w:rsidR="00C222AA">
              <w:rPr>
                <w:noProof/>
                <w:webHidden/>
              </w:rPr>
              <w:instrText xml:space="preserve"> PAGEREF _Toc147571970 \h </w:instrText>
            </w:r>
            <w:r w:rsidR="00C222AA">
              <w:rPr>
                <w:noProof/>
                <w:webHidden/>
              </w:rPr>
            </w:r>
            <w:r w:rsidR="00C222AA">
              <w:rPr>
                <w:noProof/>
                <w:webHidden/>
              </w:rPr>
              <w:fldChar w:fldCharType="separate"/>
            </w:r>
            <w:r w:rsidR="00D0494D">
              <w:rPr>
                <w:noProof/>
                <w:webHidden/>
              </w:rPr>
              <w:t>102</w:t>
            </w:r>
            <w:r w:rsidR="00C222AA">
              <w:rPr>
                <w:noProof/>
                <w:webHidden/>
              </w:rPr>
              <w:fldChar w:fldCharType="end"/>
            </w:r>
          </w:hyperlink>
        </w:p>
        <w:p w14:paraId="0A331FD8" w14:textId="0F1ACA91" w:rsidR="00C222AA" w:rsidRDefault="00A755B5">
          <w:pPr>
            <w:pStyle w:val="TOC3"/>
            <w:tabs>
              <w:tab w:val="left" w:pos="1320"/>
              <w:tab w:val="right" w:leader="dot" w:pos="9062"/>
            </w:tabs>
            <w:rPr>
              <w:rFonts w:eastAsiaTheme="minorEastAsia"/>
              <w:noProof/>
              <w:lang w:val="en-DE" w:eastAsia="en-DE"/>
            </w:rPr>
          </w:pPr>
          <w:hyperlink w:anchor="_Toc147571971" w:history="1">
            <w:r w:rsidR="00C222AA" w:rsidRPr="00984923">
              <w:rPr>
                <w:rStyle w:val="Hyperlink"/>
                <w:noProof/>
                <w:lang w:val="en-US"/>
              </w:rPr>
              <w:t>3.9.5</w:t>
            </w:r>
            <w:r w:rsidR="00C222AA">
              <w:rPr>
                <w:rFonts w:eastAsiaTheme="minorEastAsia"/>
                <w:noProof/>
                <w:lang w:val="en-DE" w:eastAsia="en-DE"/>
              </w:rPr>
              <w:tab/>
            </w:r>
            <w:r w:rsidR="00C222AA" w:rsidRPr="00984923">
              <w:rPr>
                <w:rStyle w:val="Hyperlink"/>
                <w:noProof/>
                <w:lang w:val="en-US"/>
              </w:rPr>
              <w:t>Requirements Discussion</w:t>
            </w:r>
            <w:r w:rsidR="00C222AA">
              <w:rPr>
                <w:noProof/>
                <w:webHidden/>
              </w:rPr>
              <w:tab/>
            </w:r>
            <w:r w:rsidR="00C222AA">
              <w:rPr>
                <w:noProof/>
                <w:webHidden/>
              </w:rPr>
              <w:fldChar w:fldCharType="begin"/>
            </w:r>
            <w:r w:rsidR="00C222AA">
              <w:rPr>
                <w:noProof/>
                <w:webHidden/>
              </w:rPr>
              <w:instrText xml:space="preserve"> PAGEREF _Toc147571971 \h </w:instrText>
            </w:r>
            <w:r w:rsidR="00C222AA">
              <w:rPr>
                <w:noProof/>
                <w:webHidden/>
              </w:rPr>
            </w:r>
            <w:r w:rsidR="00C222AA">
              <w:rPr>
                <w:noProof/>
                <w:webHidden/>
              </w:rPr>
              <w:fldChar w:fldCharType="separate"/>
            </w:r>
            <w:r w:rsidR="00D0494D">
              <w:rPr>
                <w:noProof/>
                <w:webHidden/>
              </w:rPr>
              <w:t>102</w:t>
            </w:r>
            <w:r w:rsidR="00C222AA">
              <w:rPr>
                <w:noProof/>
                <w:webHidden/>
              </w:rPr>
              <w:fldChar w:fldCharType="end"/>
            </w:r>
          </w:hyperlink>
        </w:p>
        <w:p w14:paraId="66594F3F" w14:textId="6CCB318F" w:rsidR="00C222AA" w:rsidRDefault="00A755B5">
          <w:pPr>
            <w:pStyle w:val="TOC2"/>
            <w:rPr>
              <w:rFonts w:eastAsiaTheme="minorEastAsia"/>
              <w:noProof/>
              <w:lang w:val="en-DE" w:eastAsia="en-DE"/>
            </w:rPr>
          </w:pPr>
          <w:hyperlink w:anchor="_Toc147571972" w:history="1">
            <w:r w:rsidR="00C222AA" w:rsidRPr="00984923">
              <w:rPr>
                <w:rStyle w:val="Hyperlink"/>
                <w:noProof/>
                <w:lang w:val="en-US"/>
              </w:rPr>
              <w:t>3.10</w:t>
            </w:r>
            <w:r w:rsidR="00C222AA">
              <w:rPr>
                <w:rFonts w:eastAsiaTheme="minorEastAsia"/>
                <w:noProof/>
                <w:lang w:val="en-DE" w:eastAsia="en-DE"/>
              </w:rPr>
              <w:tab/>
            </w:r>
            <w:r w:rsidR="00C222AA" w:rsidRPr="00984923">
              <w:rPr>
                <w:rStyle w:val="Hyperlink"/>
                <w:noProof/>
                <w:lang w:val="en-US"/>
              </w:rPr>
              <w:t>Configuration Layer</w:t>
            </w:r>
            <w:r w:rsidR="00C222AA">
              <w:rPr>
                <w:noProof/>
                <w:webHidden/>
              </w:rPr>
              <w:tab/>
            </w:r>
            <w:r w:rsidR="00C222AA">
              <w:rPr>
                <w:noProof/>
                <w:webHidden/>
              </w:rPr>
              <w:fldChar w:fldCharType="begin"/>
            </w:r>
            <w:r w:rsidR="00C222AA">
              <w:rPr>
                <w:noProof/>
                <w:webHidden/>
              </w:rPr>
              <w:instrText xml:space="preserve"> PAGEREF _Toc147571972 \h </w:instrText>
            </w:r>
            <w:r w:rsidR="00C222AA">
              <w:rPr>
                <w:noProof/>
                <w:webHidden/>
              </w:rPr>
            </w:r>
            <w:r w:rsidR="00C222AA">
              <w:rPr>
                <w:noProof/>
                <w:webHidden/>
              </w:rPr>
              <w:fldChar w:fldCharType="separate"/>
            </w:r>
            <w:r w:rsidR="00D0494D">
              <w:rPr>
                <w:noProof/>
                <w:webHidden/>
              </w:rPr>
              <w:t>103</w:t>
            </w:r>
            <w:r w:rsidR="00C222AA">
              <w:rPr>
                <w:noProof/>
                <w:webHidden/>
              </w:rPr>
              <w:fldChar w:fldCharType="end"/>
            </w:r>
          </w:hyperlink>
        </w:p>
        <w:p w14:paraId="0B42236B" w14:textId="1145D16B" w:rsidR="00C222AA" w:rsidRDefault="00A755B5">
          <w:pPr>
            <w:pStyle w:val="TOC2"/>
            <w:rPr>
              <w:rFonts w:eastAsiaTheme="minorEastAsia"/>
              <w:noProof/>
              <w:lang w:val="en-DE" w:eastAsia="en-DE"/>
            </w:rPr>
          </w:pPr>
          <w:hyperlink w:anchor="_Toc147571973" w:history="1">
            <w:r w:rsidR="00C222AA" w:rsidRPr="00984923">
              <w:rPr>
                <w:rStyle w:val="Hyperlink"/>
                <w:noProof/>
                <w:lang w:val="en-US"/>
              </w:rPr>
              <w:t>3.11</w:t>
            </w:r>
            <w:r w:rsidR="00C222AA">
              <w:rPr>
                <w:rFonts w:eastAsiaTheme="minorEastAsia"/>
                <w:noProof/>
                <w:lang w:val="en-DE" w:eastAsia="en-DE"/>
              </w:rPr>
              <w:tab/>
            </w:r>
            <w:r w:rsidR="00C222AA" w:rsidRPr="00984923">
              <w:rPr>
                <w:rStyle w:val="Hyperlink"/>
                <w:noProof/>
                <w:lang w:val="en-US"/>
              </w:rPr>
              <w:t>Application Layer</w:t>
            </w:r>
            <w:r w:rsidR="00C222AA">
              <w:rPr>
                <w:noProof/>
                <w:webHidden/>
              </w:rPr>
              <w:tab/>
            </w:r>
            <w:r w:rsidR="00C222AA">
              <w:rPr>
                <w:noProof/>
                <w:webHidden/>
              </w:rPr>
              <w:fldChar w:fldCharType="begin"/>
            </w:r>
            <w:r w:rsidR="00C222AA">
              <w:rPr>
                <w:noProof/>
                <w:webHidden/>
              </w:rPr>
              <w:instrText xml:space="preserve"> PAGEREF _Toc147571973 \h </w:instrText>
            </w:r>
            <w:r w:rsidR="00C222AA">
              <w:rPr>
                <w:noProof/>
                <w:webHidden/>
              </w:rPr>
            </w:r>
            <w:r w:rsidR="00C222AA">
              <w:rPr>
                <w:noProof/>
                <w:webHidden/>
              </w:rPr>
              <w:fldChar w:fldCharType="separate"/>
            </w:r>
            <w:r w:rsidR="00D0494D">
              <w:rPr>
                <w:noProof/>
                <w:webHidden/>
              </w:rPr>
              <w:t>111</w:t>
            </w:r>
            <w:r w:rsidR="00C222AA">
              <w:rPr>
                <w:noProof/>
                <w:webHidden/>
              </w:rPr>
              <w:fldChar w:fldCharType="end"/>
            </w:r>
          </w:hyperlink>
        </w:p>
        <w:p w14:paraId="03557932" w14:textId="42377103" w:rsidR="00C222AA" w:rsidRDefault="00A755B5">
          <w:pPr>
            <w:pStyle w:val="TOC2"/>
            <w:rPr>
              <w:rFonts w:eastAsiaTheme="minorEastAsia"/>
              <w:noProof/>
              <w:lang w:val="en-DE" w:eastAsia="en-DE"/>
            </w:rPr>
          </w:pPr>
          <w:hyperlink w:anchor="_Toc147571974" w:history="1">
            <w:r w:rsidR="00C222AA" w:rsidRPr="00984923">
              <w:rPr>
                <w:rStyle w:val="Hyperlink"/>
                <w:noProof/>
                <w:lang w:val="en-US"/>
              </w:rPr>
              <w:t>3.12</w:t>
            </w:r>
            <w:r w:rsidR="00C222AA">
              <w:rPr>
                <w:rFonts w:eastAsiaTheme="minorEastAsia"/>
                <w:noProof/>
                <w:lang w:val="en-DE" w:eastAsia="en-DE"/>
              </w:rPr>
              <w:tab/>
            </w:r>
            <w:r w:rsidR="00C222AA" w:rsidRPr="00984923">
              <w:rPr>
                <w:rStyle w:val="Hyperlink"/>
                <w:noProof/>
                <w:lang w:val="en-US"/>
              </w:rPr>
              <w:t>Platform Server(s)</w:t>
            </w:r>
            <w:r w:rsidR="00C222AA">
              <w:rPr>
                <w:noProof/>
                <w:webHidden/>
              </w:rPr>
              <w:tab/>
            </w:r>
            <w:r w:rsidR="00C222AA">
              <w:rPr>
                <w:noProof/>
                <w:webHidden/>
              </w:rPr>
              <w:fldChar w:fldCharType="begin"/>
            </w:r>
            <w:r w:rsidR="00C222AA">
              <w:rPr>
                <w:noProof/>
                <w:webHidden/>
              </w:rPr>
              <w:instrText xml:space="preserve"> PAGEREF _Toc147571974 \h </w:instrText>
            </w:r>
            <w:r w:rsidR="00C222AA">
              <w:rPr>
                <w:noProof/>
                <w:webHidden/>
              </w:rPr>
            </w:r>
            <w:r w:rsidR="00C222AA">
              <w:rPr>
                <w:noProof/>
                <w:webHidden/>
              </w:rPr>
              <w:fldChar w:fldCharType="separate"/>
            </w:r>
            <w:r w:rsidR="00D0494D">
              <w:rPr>
                <w:noProof/>
                <w:webHidden/>
              </w:rPr>
              <w:t>111</w:t>
            </w:r>
            <w:r w:rsidR="00C222AA">
              <w:rPr>
                <w:noProof/>
                <w:webHidden/>
              </w:rPr>
              <w:fldChar w:fldCharType="end"/>
            </w:r>
          </w:hyperlink>
        </w:p>
        <w:p w14:paraId="011724EC" w14:textId="25165C0E" w:rsidR="00C222AA" w:rsidRDefault="00A755B5">
          <w:pPr>
            <w:pStyle w:val="TOC2"/>
            <w:rPr>
              <w:rFonts w:eastAsiaTheme="minorEastAsia"/>
              <w:noProof/>
              <w:lang w:val="en-DE" w:eastAsia="en-DE"/>
            </w:rPr>
          </w:pPr>
          <w:hyperlink w:anchor="_Toc147571975" w:history="1">
            <w:r w:rsidR="00C222AA" w:rsidRPr="00984923">
              <w:rPr>
                <w:rStyle w:val="Hyperlink"/>
                <w:noProof/>
                <w:lang w:val="en-US"/>
              </w:rPr>
              <w:t>3.13</w:t>
            </w:r>
            <w:r w:rsidR="00C222AA">
              <w:rPr>
                <w:rFonts w:eastAsiaTheme="minorEastAsia"/>
                <w:noProof/>
                <w:lang w:val="en-DE" w:eastAsia="en-DE"/>
              </w:rPr>
              <w:tab/>
            </w:r>
            <w:r w:rsidR="00C222AA" w:rsidRPr="00984923">
              <w:rPr>
                <w:rStyle w:val="Hyperlink"/>
                <w:noProof/>
                <w:lang w:val="en-US"/>
              </w:rPr>
              <w:t>Platform Management User Interface</w:t>
            </w:r>
            <w:r w:rsidR="00C222AA">
              <w:rPr>
                <w:noProof/>
                <w:webHidden/>
              </w:rPr>
              <w:tab/>
            </w:r>
            <w:r w:rsidR="00C222AA">
              <w:rPr>
                <w:noProof/>
                <w:webHidden/>
              </w:rPr>
              <w:fldChar w:fldCharType="begin"/>
            </w:r>
            <w:r w:rsidR="00C222AA">
              <w:rPr>
                <w:noProof/>
                <w:webHidden/>
              </w:rPr>
              <w:instrText xml:space="preserve"> PAGEREF _Toc147571975 \h </w:instrText>
            </w:r>
            <w:r w:rsidR="00C222AA">
              <w:rPr>
                <w:noProof/>
                <w:webHidden/>
              </w:rPr>
            </w:r>
            <w:r w:rsidR="00C222AA">
              <w:rPr>
                <w:noProof/>
                <w:webHidden/>
              </w:rPr>
              <w:fldChar w:fldCharType="separate"/>
            </w:r>
            <w:r w:rsidR="00D0494D">
              <w:rPr>
                <w:noProof/>
                <w:webHidden/>
              </w:rPr>
              <w:t>114</w:t>
            </w:r>
            <w:r w:rsidR="00C222AA">
              <w:rPr>
                <w:noProof/>
                <w:webHidden/>
              </w:rPr>
              <w:fldChar w:fldCharType="end"/>
            </w:r>
          </w:hyperlink>
        </w:p>
        <w:p w14:paraId="6FF01639" w14:textId="6904FE4C" w:rsidR="00C222AA" w:rsidRDefault="00A755B5">
          <w:pPr>
            <w:pStyle w:val="TOC2"/>
            <w:rPr>
              <w:rFonts w:eastAsiaTheme="minorEastAsia"/>
              <w:noProof/>
              <w:lang w:val="en-DE" w:eastAsia="en-DE"/>
            </w:rPr>
          </w:pPr>
          <w:hyperlink w:anchor="_Toc147571976" w:history="1">
            <w:r w:rsidR="00C222AA" w:rsidRPr="00984923">
              <w:rPr>
                <w:rStyle w:val="Hyperlink"/>
                <w:noProof/>
                <w:lang w:val="en-US"/>
              </w:rPr>
              <w:t>3.14</w:t>
            </w:r>
            <w:r w:rsidR="00C222AA">
              <w:rPr>
                <w:rFonts w:eastAsiaTheme="minorEastAsia"/>
                <w:noProof/>
                <w:lang w:val="en-DE" w:eastAsia="en-DE"/>
              </w:rPr>
              <w:tab/>
            </w:r>
            <w:r w:rsidR="00C222AA" w:rsidRPr="00984923">
              <w:rPr>
                <w:rStyle w:val="Hyperlink"/>
                <w:noProof/>
                <w:lang w:val="en-US"/>
              </w:rPr>
              <w:t>Test support</w:t>
            </w:r>
            <w:r w:rsidR="00C222AA">
              <w:rPr>
                <w:noProof/>
                <w:webHidden/>
              </w:rPr>
              <w:tab/>
            </w:r>
            <w:r w:rsidR="00C222AA">
              <w:rPr>
                <w:noProof/>
                <w:webHidden/>
              </w:rPr>
              <w:fldChar w:fldCharType="begin"/>
            </w:r>
            <w:r w:rsidR="00C222AA">
              <w:rPr>
                <w:noProof/>
                <w:webHidden/>
              </w:rPr>
              <w:instrText xml:space="preserve"> PAGEREF _Toc147571976 \h </w:instrText>
            </w:r>
            <w:r w:rsidR="00C222AA">
              <w:rPr>
                <w:noProof/>
                <w:webHidden/>
              </w:rPr>
            </w:r>
            <w:r w:rsidR="00C222AA">
              <w:rPr>
                <w:noProof/>
                <w:webHidden/>
              </w:rPr>
              <w:fldChar w:fldCharType="separate"/>
            </w:r>
            <w:r w:rsidR="00D0494D">
              <w:rPr>
                <w:noProof/>
                <w:webHidden/>
              </w:rPr>
              <w:t>118</w:t>
            </w:r>
            <w:r w:rsidR="00C222AA">
              <w:rPr>
                <w:noProof/>
                <w:webHidden/>
              </w:rPr>
              <w:fldChar w:fldCharType="end"/>
            </w:r>
          </w:hyperlink>
        </w:p>
        <w:p w14:paraId="68917427" w14:textId="36459817" w:rsidR="00C222AA" w:rsidRDefault="00A755B5">
          <w:pPr>
            <w:pStyle w:val="TOC1"/>
            <w:rPr>
              <w:rFonts w:eastAsiaTheme="minorEastAsia"/>
              <w:noProof/>
              <w:lang w:val="en-DE" w:eastAsia="en-DE"/>
            </w:rPr>
          </w:pPr>
          <w:hyperlink w:anchor="_Toc147571977" w:history="1">
            <w:r w:rsidR="00C222AA" w:rsidRPr="00984923">
              <w:rPr>
                <w:rStyle w:val="Hyperlink"/>
                <w:noProof/>
                <w:lang w:val="en-US"/>
              </w:rPr>
              <w:t>4</w:t>
            </w:r>
            <w:r w:rsidR="00C222AA">
              <w:rPr>
                <w:rFonts w:eastAsiaTheme="minorEastAsia"/>
                <w:noProof/>
                <w:lang w:val="en-DE" w:eastAsia="en-DE"/>
              </w:rPr>
              <w:tab/>
            </w:r>
            <w:r w:rsidR="00C222AA" w:rsidRPr="00984923">
              <w:rPr>
                <w:rStyle w:val="Hyperlink"/>
                <w:noProof/>
                <w:lang w:val="en-US"/>
              </w:rPr>
              <w:t>Architectural Decisions and Constraints</w:t>
            </w:r>
            <w:r w:rsidR="00C222AA">
              <w:rPr>
                <w:noProof/>
                <w:webHidden/>
              </w:rPr>
              <w:tab/>
            </w:r>
            <w:r w:rsidR="00C222AA">
              <w:rPr>
                <w:noProof/>
                <w:webHidden/>
              </w:rPr>
              <w:fldChar w:fldCharType="begin"/>
            </w:r>
            <w:r w:rsidR="00C222AA">
              <w:rPr>
                <w:noProof/>
                <w:webHidden/>
              </w:rPr>
              <w:instrText xml:space="preserve"> PAGEREF _Toc147571977 \h </w:instrText>
            </w:r>
            <w:r w:rsidR="00C222AA">
              <w:rPr>
                <w:noProof/>
                <w:webHidden/>
              </w:rPr>
            </w:r>
            <w:r w:rsidR="00C222AA">
              <w:rPr>
                <w:noProof/>
                <w:webHidden/>
              </w:rPr>
              <w:fldChar w:fldCharType="separate"/>
            </w:r>
            <w:r w:rsidR="00D0494D">
              <w:rPr>
                <w:noProof/>
                <w:webHidden/>
              </w:rPr>
              <w:t>121</w:t>
            </w:r>
            <w:r w:rsidR="00C222AA">
              <w:rPr>
                <w:noProof/>
                <w:webHidden/>
              </w:rPr>
              <w:fldChar w:fldCharType="end"/>
            </w:r>
          </w:hyperlink>
        </w:p>
        <w:p w14:paraId="2F21F3AE" w14:textId="41F8FA44" w:rsidR="00C222AA" w:rsidRDefault="00A755B5">
          <w:pPr>
            <w:pStyle w:val="TOC1"/>
            <w:rPr>
              <w:rFonts w:eastAsiaTheme="minorEastAsia"/>
              <w:noProof/>
              <w:lang w:val="en-DE" w:eastAsia="en-DE"/>
            </w:rPr>
          </w:pPr>
          <w:hyperlink w:anchor="_Toc147571978" w:history="1">
            <w:r w:rsidR="00C222AA" w:rsidRPr="00984923">
              <w:rPr>
                <w:rStyle w:val="Hyperlink"/>
                <w:noProof/>
                <w:lang w:val="en-US"/>
              </w:rPr>
              <w:t>5</w:t>
            </w:r>
            <w:r w:rsidR="00C222AA">
              <w:rPr>
                <w:rFonts w:eastAsiaTheme="minorEastAsia"/>
                <w:noProof/>
                <w:lang w:val="en-DE" w:eastAsia="en-DE"/>
              </w:rPr>
              <w:tab/>
            </w:r>
            <w:r w:rsidR="00C222AA" w:rsidRPr="00984923">
              <w:rPr>
                <w:rStyle w:val="Hyperlink"/>
                <w:noProof/>
                <w:lang w:val="en-US"/>
              </w:rPr>
              <w:t>Asset Administration Shells</w:t>
            </w:r>
            <w:r w:rsidR="00C222AA">
              <w:rPr>
                <w:noProof/>
                <w:webHidden/>
              </w:rPr>
              <w:tab/>
            </w:r>
            <w:r w:rsidR="00C222AA">
              <w:rPr>
                <w:noProof/>
                <w:webHidden/>
              </w:rPr>
              <w:fldChar w:fldCharType="begin"/>
            </w:r>
            <w:r w:rsidR="00C222AA">
              <w:rPr>
                <w:noProof/>
                <w:webHidden/>
              </w:rPr>
              <w:instrText xml:space="preserve"> PAGEREF _Toc147571978 \h </w:instrText>
            </w:r>
            <w:r w:rsidR="00C222AA">
              <w:rPr>
                <w:noProof/>
                <w:webHidden/>
              </w:rPr>
            </w:r>
            <w:r w:rsidR="00C222AA">
              <w:rPr>
                <w:noProof/>
                <w:webHidden/>
              </w:rPr>
              <w:fldChar w:fldCharType="separate"/>
            </w:r>
            <w:r w:rsidR="00D0494D">
              <w:rPr>
                <w:noProof/>
                <w:webHidden/>
              </w:rPr>
              <w:t>124</w:t>
            </w:r>
            <w:r w:rsidR="00C222AA">
              <w:rPr>
                <w:noProof/>
                <w:webHidden/>
              </w:rPr>
              <w:fldChar w:fldCharType="end"/>
            </w:r>
          </w:hyperlink>
        </w:p>
        <w:p w14:paraId="448E292F" w14:textId="01440F96" w:rsidR="00C222AA" w:rsidRDefault="00A755B5">
          <w:pPr>
            <w:pStyle w:val="TOC1"/>
            <w:rPr>
              <w:rFonts w:eastAsiaTheme="minorEastAsia"/>
              <w:noProof/>
              <w:lang w:val="en-DE" w:eastAsia="en-DE"/>
            </w:rPr>
          </w:pPr>
          <w:hyperlink w:anchor="_Toc147571979" w:history="1">
            <w:r w:rsidR="00C222AA" w:rsidRPr="00984923">
              <w:rPr>
                <w:rStyle w:val="Hyperlink"/>
                <w:noProof/>
                <w:lang w:val="en-US"/>
              </w:rPr>
              <w:t>6</w:t>
            </w:r>
            <w:r w:rsidR="00C222AA">
              <w:rPr>
                <w:rFonts w:eastAsiaTheme="minorEastAsia"/>
                <w:noProof/>
                <w:lang w:val="en-DE" w:eastAsia="en-DE"/>
              </w:rPr>
              <w:tab/>
            </w:r>
            <w:r w:rsidR="00C222AA" w:rsidRPr="00984923">
              <w:rPr>
                <w:rStyle w:val="Hyperlink"/>
                <w:noProof/>
                <w:lang w:val="en-US"/>
              </w:rPr>
              <w:t>Platform Configuration</w:t>
            </w:r>
            <w:r w:rsidR="00C222AA">
              <w:rPr>
                <w:noProof/>
                <w:webHidden/>
              </w:rPr>
              <w:tab/>
            </w:r>
            <w:r w:rsidR="00C222AA">
              <w:rPr>
                <w:noProof/>
                <w:webHidden/>
              </w:rPr>
              <w:fldChar w:fldCharType="begin"/>
            </w:r>
            <w:r w:rsidR="00C222AA">
              <w:rPr>
                <w:noProof/>
                <w:webHidden/>
              </w:rPr>
              <w:instrText xml:space="preserve"> PAGEREF _Toc147571979 \h </w:instrText>
            </w:r>
            <w:r w:rsidR="00C222AA">
              <w:rPr>
                <w:noProof/>
                <w:webHidden/>
              </w:rPr>
            </w:r>
            <w:r w:rsidR="00C222AA">
              <w:rPr>
                <w:noProof/>
                <w:webHidden/>
              </w:rPr>
              <w:fldChar w:fldCharType="separate"/>
            </w:r>
            <w:r w:rsidR="00D0494D">
              <w:rPr>
                <w:noProof/>
                <w:webHidden/>
              </w:rPr>
              <w:t>128</w:t>
            </w:r>
            <w:r w:rsidR="00C222AA">
              <w:rPr>
                <w:noProof/>
                <w:webHidden/>
              </w:rPr>
              <w:fldChar w:fldCharType="end"/>
            </w:r>
          </w:hyperlink>
        </w:p>
        <w:p w14:paraId="1CCEDB26" w14:textId="1D3E6660" w:rsidR="00C222AA" w:rsidRDefault="00A755B5">
          <w:pPr>
            <w:pStyle w:val="TOC2"/>
            <w:rPr>
              <w:rFonts w:eastAsiaTheme="minorEastAsia"/>
              <w:noProof/>
              <w:lang w:val="en-DE" w:eastAsia="en-DE"/>
            </w:rPr>
          </w:pPr>
          <w:hyperlink w:anchor="_Toc147571980" w:history="1">
            <w:r w:rsidR="00C222AA" w:rsidRPr="00984923">
              <w:rPr>
                <w:rStyle w:val="Hyperlink"/>
                <w:noProof/>
                <w:lang w:val="en-US"/>
              </w:rPr>
              <w:t>6.1</w:t>
            </w:r>
            <w:r w:rsidR="00C222AA">
              <w:rPr>
                <w:rFonts w:eastAsiaTheme="minorEastAsia"/>
                <w:noProof/>
                <w:lang w:val="en-DE" w:eastAsia="en-DE"/>
              </w:rPr>
              <w:tab/>
            </w:r>
            <w:r w:rsidR="00C222AA" w:rsidRPr="00984923">
              <w:rPr>
                <w:rStyle w:val="Hyperlink"/>
                <w:noProof/>
                <w:lang w:val="en-US"/>
              </w:rPr>
              <w:t>Modeling Patterns</w:t>
            </w:r>
            <w:r w:rsidR="00C222AA">
              <w:rPr>
                <w:noProof/>
                <w:webHidden/>
              </w:rPr>
              <w:tab/>
            </w:r>
            <w:r w:rsidR="00C222AA">
              <w:rPr>
                <w:noProof/>
                <w:webHidden/>
              </w:rPr>
              <w:fldChar w:fldCharType="begin"/>
            </w:r>
            <w:r w:rsidR="00C222AA">
              <w:rPr>
                <w:noProof/>
                <w:webHidden/>
              </w:rPr>
              <w:instrText xml:space="preserve"> PAGEREF _Toc147571980 \h </w:instrText>
            </w:r>
            <w:r w:rsidR="00C222AA">
              <w:rPr>
                <w:noProof/>
                <w:webHidden/>
              </w:rPr>
            </w:r>
            <w:r w:rsidR="00C222AA">
              <w:rPr>
                <w:noProof/>
                <w:webHidden/>
              </w:rPr>
              <w:fldChar w:fldCharType="separate"/>
            </w:r>
            <w:r w:rsidR="00D0494D">
              <w:rPr>
                <w:noProof/>
                <w:webHidden/>
              </w:rPr>
              <w:t>134</w:t>
            </w:r>
            <w:r w:rsidR="00C222AA">
              <w:rPr>
                <w:noProof/>
                <w:webHidden/>
              </w:rPr>
              <w:fldChar w:fldCharType="end"/>
            </w:r>
          </w:hyperlink>
        </w:p>
        <w:p w14:paraId="46BA09EF" w14:textId="1B0FABF8" w:rsidR="00C222AA" w:rsidRDefault="00A755B5">
          <w:pPr>
            <w:pStyle w:val="TOC2"/>
            <w:rPr>
              <w:rFonts w:eastAsiaTheme="minorEastAsia"/>
              <w:noProof/>
              <w:lang w:val="en-DE" w:eastAsia="en-DE"/>
            </w:rPr>
          </w:pPr>
          <w:hyperlink w:anchor="_Toc147571981" w:history="1">
            <w:r w:rsidR="00C222AA" w:rsidRPr="00984923">
              <w:rPr>
                <w:rStyle w:val="Hyperlink"/>
                <w:noProof/>
                <w:lang w:val="en-US"/>
              </w:rPr>
              <w:t>6.2</w:t>
            </w:r>
            <w:r w:rsidR="00C222AA">
              <w:rPr>
                <w:rFonts w:eastAsiaTheme="minorEastAsia"/>
                <w:noProof/>
                <w:lang w:val="en-DE" w:eastAsia="en-DE"/>
              </w:rPr>
              <w:tab/>
            </w:r>
            <w:r w:rsidR="00C222AA" w:rsidRPr="00984923">
              <w:rPr>
                <w:rStyle w:val="Hyperlink"/>
                <w:noProof/>
                <w:lang w:val="en-US"/>
              </w:rPr>
              <w:t>Configuration Model Structure</w:t>
            </w:r>
            <w:r w:rsidR="00C222AA">
              <w:rPr>
                <w:noProof/>
                <w:webHidden/>
              </w:rPr>
              <w:tab/>
            </w:r>
            <w:r w:rsidR="00C222AA">
              <w:rPr>
                <w:noProof/>
                <w:webHidden/>
              </w:rPr>
              <w:fldChar w:fldCharType="begin"/>
            </w:r>
            <w:r w:rsidR="00C222AA">
              <w:rPr>
                <w:noProof/>
                <w:webHidden/>
              </w:rPr>
              <w:instrText xml:space="preserve"> PAGEREF _Toc147571981 \h </w:instrText>
            </w:r>
            <w:r w:rsidR="00C222AA">
              <w:rPr>
                <w:noProof/>
                <w:webHidden/>
              </w:rPr>
            </w:r>
            <w:r w:rsidR="00C222AA">
              <w:rPr>
                <w:noProof/>
                <w:webHidden/>
              </w:rPr>
              <w:fldChar w:fldCharType="separate"/>
            </w:r>
            <w:r w:rsidR="00D0494D">
              <w:rPr>
                <w:noProof/>
                <w:webHidden/>
              </w:rPr>
              <w:t>139</w:t>
            </w:r>
            <w:r w:rsidR="00C222AA">
              <w:rPr>
                <w:noProof/>
                <w:webHidden/>
              </w:rPr>
              <w:fldChar w:fldCharType="end"/>
            </w:r>
          </w:hyperlink>
        </w:p>
        <w:p w14:paraId="6A1BFA73" w14:textId="49973354" w:rsidR="00C222AA" w:rsidRDefault="00A755B5">
          <w:pPr>
            <w:pStyle w:val="TOC2"/>
            <w:rPr>
              <w:rFonts w:eastAsiaTheme="minorEastAsia"/>
              <w:noProof/>
              <w:lang w:val="en-DE" w:eastAsia="en-DE"/>
            </w:rPr>
          </w:pPr>
          <w:hyperlink w:anchor="_Toc147571982" w:history="1">
            <w:r w:rsidR="00C222AA" w:rsidRPr="00984923">
              <w:rPr>
                <w:rStyle w:val="Hyperlink"/>
                <w:noProof/>
                <w:lang w:val="en-US"/>
              </w:rPr>
              <w:t>6.3</w:t>
            </w:r>
            <w:r w:rsidR="00C222AA">
              <w:rPr>
                <w:rFonts w:eastAsiaTheme="minorEastAsia"/>
                <w:noProof/>
                <w:lang w:val="en-DE" w:eastAsia="en-DE"/>
              </w:rPr>
              <w:tab/>
            </w:r>
            <w:r w:rsidR="00C222AA" w:rsidRPr="00984923">
              <w:rPr>
                <w:rStyle w:val="Hyperlink"/>
                <w:noProof/>
                <w:lang w:val="en-US"/>
              </w:rPr>
              <w:t>Support for Standardized Connectors/Protocols</w:t>
            </w:r>
            <w:r w:rsidR="00C222AA">
              <w:rPr>
                <w:noProof/>
                <w:webHidden/>
              </w:rPr>
              <w:tab/>
            </w:r>
            <w:r w:rsidR="00C222AA">
              <w:rPr>
                <w:noProof/>
                <w:webHidden/>
              </w:rPr>
              <w:fldChar w:fldCharType="begin"/>
            </w:r>
            <w:r w:rsidR="00C222AA">
              <w:rPr>
                <w:noProof/>
                <w:webHidden/>
              </w:rPr>
              <w:instrText xml:space="preserve"> PAGEREF _Toc147571982 \h </w:instrText>
            </w:r>
            <w:r w:rsidR="00C222AA">
              <w:rPr>
                <w:noProof/>
                <w:webHidden/>
              </w:rPr>
            </w:r>
            <w:r w:rsidR="00C222AA">
              <w:rPr>
                <w:noProof/>
                <w:webHidden/>
              </w:rPr>
              <w:fldChar w:fldCharType="separate"/>
            </w:r>
            <w:r w:rsidR="00D0494D">
              <w:rPr>
                <w:noProof/>
                <w:webHidden/>
              </w:rPr>
              <w:t>140</w:t>
            </w:r>
            <w:r w:rsidR="00C222AA">
              <w:rPr>
                <w:noProof/>
                <w:webHidden/>
              </w:rPr>
              <w:fldChar w:fldCharType="end"/>
            </w:r>
          </w:hyperlink>
        </w:p>
        <w:p w14:paraId="4E640BCE" w14:textId="3269CC4C" w:rsidR="00C222AA" w:rsidRDefault="00A755B5">
          <w:pPr>
            <w:pStyle w:val="TOC2"/>
            <w:rPr>
              <w:rFonts w:eastAsiaTheme="minorEastAsia"/>
              <w:noProof/>
              <w:lang w:val="en-DE" w:eastAsia="en-DE"/>
            </w:rPr>
          </w:pPr>
          <w:hyperlink w:anchor="_Toc147571983" w:history="1">
            <w:r w:rsidR="00C222AA" w:rsidRPr="00984923">
              <w:rPr>
                <w:rStyle w:val="Hyperlink"/>
                <w:noProof/>
                <w:lang w:val="en-US"/>
              </w:rPr>
              <w:t>6.4</w:t>
            </w:r>
            <w:r w:rsidR="00C222AA">
              <w:rPr>
                <w:rFonts w:eastAsiaTheme="minorEastAsia"/>
                <w:noProof/>
                <w:lang w:val="en-DE" w:eastAsia="en-DE"/>
              </w:rPr>
              <w:tab/>
            </w:r>
            <w:r w:rsidR="00C222AA" w:rsidRPr="00984923">
              <w:rPr>
                <w:rStyle w:val="Hyperlink"/>
                <w:noProof/>
                <w:lang w:val="en-US"/>
              </w:rPr>
              <w:t>Selected Configuration Elements</w:t>
            </w:r>
            <w:r w:rsidR="00C222AA">
              <w:rPr>
                <w:noProof/>
                <w:webHidden/>
              </w:rPr>
              <w:tab/>
            </w:r>
            <w:r w:rsidR="00C222AA">
              <w:rPr>
                <w:noProof/>
                <w:webHidden/>
              </w:rPr>
              <w:fldChar w:fldCharType="begin"/>
            </w:r>
            <w:r w:rsidR="00C222AA">
              <w:rPr>
                <w:noProof/>
                <w:webHidden/>
              </w:rPr>
              <w:instrText xml:space="preserve"> PAGEREF _Toc147571983 \h </w:instrText>
            </w:r>
            <w:r w:rsidR="00C222AA">
              <w:rPr>
                <w:noProof/>
                <w:webHidden/>
              </w:rPr>
            </w:r>
            <w:r w:rsidR="00C222AA">
              <w:rPr>
                <w:noProof/>
                <w:webHidden/>
              </w:rPr>
              <w:fldChar w:fldCharType="separate"/>
            </w:r>
            <w:r w:rsidR="00D0494D">
              <w:rPr>
                <w:noProof/>
                <w:webHidden/>
              </w:rPr>
              <w:t>140</w:t>
            </w:r>
            <w:r w:rsidR="00C222AA">
              <w:rPr>
                <w:noProof/>
                <w:webHidden/>
              </w:rPr>
              <w:fldChar w:fldCharType="end"/>
            </w:r>
          </w:hyperlink>
        </w:p>
        <w:p w14:paraId="6F25CB9A" w14:textId="6E17FFEF" w:rsidR="00C222AA" w:rsidRDefault="00A755B5">
          <w:pPr>
            <w:pStyle w:val="TOC3"/>
            <w:tabs>
              <w:tab w:val="left" w:pos="1320"/>
              <w:tab w:val="right" w:leader="dot" w:pos="9062"/>
            </w:tabs>
            <w:rPr>
              <w:rFonts w:eastAsiaTheme="minorEastAsia"/>
              <w:noProof/>
              <w:lang w:val="en-DE" w:eastAsia="en-DE"/>
            </w:rPr>
          </w:pPr>
          <w:hyperlink w:anchor="_Toc147571984" w:history="1">
            <w:r w:rsidR="00C222AA" w:rsidRPr="00984923">
              <w:rPr>
                <w:rStyle w:val="Hyperlink"/>
                <w:noProof/>
                <w:lang w:val="en-US"/>
              </w:rPr>
              <w:t>6.4.1</w:t>
            </w:r>
            <w:r w:rsidR="00C222AA">
              <w:rPr>
                <w:rFonts w:eastAsiaTheme="minorEastAsia"/>
                <w:noProof/>
                <w:lang w:val="en-DE" w:eastAsia="en-DE"/>
              </w:rPr>
              <w:tab/>
            </w:r>
            <w:r w:rsidR="00C222AA" w:rsidRPr="00984923">
              <w:rPr>
                <w:rStyle w:val="Hyperlink"/>
                <w:noProof/>
                <w:lang w:val="en-US"/>
              </w:rPr>
              <w:t>Primitive Types</w:t>
            </w:r>
            <w:r w:rsidR="00C222AA">
              <w:rPr>
                <w:noProof/>
                <w:webHidden/>
              </w:rPr>
              <w:tab/>
            </w:r>
            <w:r w:rsidR="00C222AA">
              <w:rPr>
                <w:noProof/>
                <w:webHidden/>
              </w:rPr>
              <w:fldChar w:fldCharType="begin"/>
            </w:r>
            <w:r w:rsidR="00C222AA">
              <w:rPr>
                <w:noProof/>
                <w:webHidden/>
              </w:rPr>
              <w:instrText xml:space="preserve"> PAGEREF _Toc147571984 \h </w:instrText>
            </w:r>
            <w:r w:rsidR="00C222AA">
              <w:rPr>
                <w:noProof/>
                <w:webHidden/>
              </w:rPr>
            </w:r>
            <w:r w:rsidR="00C222AA">
              <w:rPr>
                <w:noProof/>
                <w:webHidden/>
              </w:rPr>
              <w:fldChar w:fldCharType="separate"/>
            </w:r>
            <w:r w:rsidR="00D0494D">
              <w:rPr>
                <w:noProof/>
                <w:webHidden/>
              </w:rPr>
              <w:t>140</w:t>
            </w:r>
            <w:r w:rsidR="00C222AA">
              <w:rPr>
                <w:noProof/>
                <w:webHidden/>
              </w:rPr>
              <w:fldChar w:fldCharType="end"/>
            </w:r>
          </w:hyperlink>
        </w:p>
        <w:p w14:paraId="1800D71F" w14:textId="20ED64B1" w:rsidR="00C222AA" w:rsidRDefault="00A755B5">
          <w:pPr>
            <w:pStyle w:val="TOC3"/>
            <w:tabs>
              <w:tab w:val="left" w:pos="1320"/>
              <w:tab w:val="right" w:leader="dot" w:pos="9062"/>
            </w:tabs>
            <w:rPr>
              <w:rFonts w:eastAsiaTheme="minorEastAsia"/>
              <w:noProof/>
              <w:lang w:val="en-DE" w:eastAsia="en-DE"/>
            </w:rPr>
          </w:pPr>
          <w:hyperlink w:anchor="_Toc147571985" w:history="1">
            <w:r w:rsidR="00C222AA" w:rsidRPr="00984923">
              <w:rPr>
                <w:rStyle w:val="Hyperlink"/>
                <w:noProof/>
                <w:lang w:val="en-US"/>
              </w:rPr>
              <w:t>6.4.2</w:t>
            </w:r>
            <w:r w:rsidR="00C222AA">
              <w:rPr>
                <w:rFonts w:eastAsiaTheme="minorEastAsia"/>
                <w:noProof/>
                <w:lang w:val="en-DE" w:eastAsia="en-DE"/>
              </w:rPr>
              <w:tab/>
            </w:r>
            <w:r w:rsidR="00C222AA" w:rsidRPr="00984923">
              <w:rPr>
                <w:rStyle w:val="Hyperlink"/>
                <w:noProof/>
                <w:lang w:val="en-US"/>
              </w:rPr>
              <w:t>RecordType and Field</w:t>
            </w:r>
            <w:r w:rsidR="00C222AA">
              <w:rPr>
                <w:noProof/>
                <w:webHidden/>
              </w:rPr>
              <w:tab/>
            </w:r>
            <w:r w:rsidR="00C222AA">
              <w:rPr>
                <w:noProof/>
                <w:webHidden/>
              </w:rPr>
              <w:fldChar w:fldCharType="begin"/>
            </w:r>
            <w:r w:rsidR="00C222AA">
              <w:rPr>
                <w:noProof/>
                <w:webHidden/>
              </w:rPr>
              <w:instrText xml:space="preserve"> PAGEREF _Toc147571985 \h </w:instrText>
            </w:r>
            <w:r w:rsidR="00C222AA">
              <w:rPr>
                <w:noProof/>
                <w:webHidden/>
              </w:rPr>
            </w:r>
            <w:r w:rsidR="00C222AA">
              <w:rPr>
                <w:noProof/>
                <w:webHidden/>
              </w:rPr>
              <w:fldChar w:fldCharType="separate"/>
            </w:r>
            <w:r w:rsidR="00D0494D">
              <w:rPr>
                <w:noProof/>
                <w:webHidden/>
              </w:rPr>
              <w:t>141</w:t>
            </w:r>
            <w:r w:rsidR="00C222AA">
              <w:rPr>
                <w:noProof/>
                <w:webHidden/>
              </w:rPr>
              <w:fldChar w:fldCharType="end"/>
            </w:r>
          </w:hyperlink>
        </w:p>
        <w:p w14:paraId="7349839F" w14:textId="085F0BB2" w:rsidR="00C222AA" w:rsidRDefault="00A755B5">
          <w:pPr>
            <w:pStyle w:val="TOC3"/>
            <w:tabs>
              <w:tab w:val="left" w:pos="1320"/>
              <w:tab w:val="right" w:leader="dot" w:pos="9062"/>
            </w:tabs>
            <w:rPr>
              <w:rFonts w:eastAsiaTheme="minorEastAsia"/>
              <w:noProof/>
              <w:lang w:val="en-DE" w:eastAsia="en-DE"/>
            </w:rPr>
          </w:pPr>
          <w:hyperlink w:anchor="_Toc147571986" w:history="1">
            <w:r w:rsidR="00C222AA" w:rsidRPr="00984923">
              <w:rPr>
                <w:rStyle w:val="Hyperlink"/>
                <w:noProof/>
                <w:lang w:val="en-US"/>
              </w:rPr>
              <w:t>6.4.3</w:t>
            </w:r>
            <w:r w:rsidR="00C222AA">
              <w:rPr>
                <w:rFonts w:eastAsiaTheme="minorEastAsia"/>
                <w:noProof/>
                <w:lang w:val="en-DE" w:eastAsia="en-DE"/>
              </w:rPr>
              <w:tab/>
            </w:r>
            <w:r w:rsidR="00C222AA" w:rsidRPr="00984923">
              <w:rPr>
                <w:rStyle w:val="Hyperlink"/>
                <w:noProof/>
                <w:lang w:val="en-US"/>
              </w:rPr>
              <w:t>Services</w:t>
            </w:r>
            <w:r w:rsidR="00C222AA">
              <w:rPr>
                <w:noProof/>
                <w:webHidden/>
              </w:rPr>
              <w:tab/>
            </w:r>
            <w:r w:rsidR="00C222AA">
              <w:rPr>
                <w:noProof/>
                <w:webHidden/>
              </w:rPr>
              <w:fldChar w:fldCharType="begin"/>
            </w:r>
            <w:r w:rsidR="00C222AA">
              <w:rPr>
                <w:noProof/>
                <w:webHidden/>
              </w:rPr>
              <w:instrText xml:space="preserve"> PAGEREF _Toc147571986 \h </w:instrText>
            </w:r>
            <w:r w:rsidR="00C222AA">
              <w:rPr>
                <w:noProof/>
                <w:webHidden/>
              </w:rPr>
            </w:r>
            <w:r w:rsidR="00C222AA">
              <w:rPr>
                <w:noProof/>
                <w:webHidden/>
              </w:rPr>
              <w:fldChar w:fldCharType="separate"/>
            </w:r>
            <w:r w:rsidR="00D0494D">
              <w:rPr>
                <w:noProof/>
                <w:webHidden/>
              </w:rPr>
              <w:t>142</w:t>
            </w:r>
            <w:r w:rsidR="00C222AA">
              <w:rPr>
                <w:noProof/>
                <w:webHidden/>
              </w:rPr>
              <w:fldChar w:fldCharType="end"/>
            </w:r>
          </w:hyperlink>
        </w:p>
        <w:p w14:paraId="664B4FEA" w14:textId="43B7D5BE" w:rsidR="00C222AA" w:rsidRDefault="00A755B5">
          <w:pPr>
            <w:pStyle w:val="TOC3"/>
            <w:tabs>
              <w:tab w:val="left" w:pos="1320"/>
              <w:tab w:val="right" w:leader="dot" w:pos="9062"/>
            </w:tabs>
            <w:rPr>
              <w:rFonts w:eastAsiaTheme="minorEastAsia"/>
              <w:noProof/>
              <w:lang w:val="en-DE" w:eastAsia="en-DE"/>
            </w:rPr>
          </w:pPr>
          <w:hyperlink w:anchor="_Toc147571987" w:history="1">
            <w:r w:rsidR="00C222AA" w:rsidRPr="00984923">
              <w:rPr>
                <w:rStyle w:val="Hyperlink"/>
                <w:noProof/>
                <w:lang w:val="en-US"/>
              </w:rPr>
              <w:t>6.4.4</w:t>
            </w:r>
            <w:r w:rsidR="00C222AA">
              <w:rPr>
                <w:rFonts w:eastAsiaTheme="minorEastAsia"/>
                <w:noProof/>
                <w:lang w:val="en-DE" w:eastAsia="en-DE"/>
              </w:rPr>
              <w:tab/>
            </w:r>
            <w:r w:rsidR="00C222AA" w:rsidRPr="00984923">
              <w:rPr>
                <w:rStyle w:val="Hyperlink"/>
                <w:noProof/>
                <w:lang w:val="en-US"/>
              </w:rPr>
              <w:t>Servers</w:t>
            </w:r>
            <w:r w:rsidR="00C222AA">
              <w:rPr>
                <w:noProof/>
                <w:webHidden/>
              </w:rPr>
              <w:tab/>
            </w:r>
            <w:r w:rsidR="00C222AA">
              <w:rPr>
                <w:noProof/>
                <w:webHidden/>
              </w:rPr>
              <w:fldChar w:fldCharType="begin"/>
            </w:r>
            <w:r w:rsidR="00C222AA">
              <w:rPr>
                <w:noProof/>
                <w:webHidden/>
              </w:rPr>
              <w:instrText xml:space="preserve"> PAGEREF _Toc147571987 \h </w:instrText>
            </w:r>
            <w:r w:rsidR="00C222AA">
              <w:rPr>
                <w:noProof/>
                <w:webHidden/>
              </w:rPr>
            </w:r>
            <w:r w:rsidR="00C222AA">
              <w:rPr>
                <w:noProof/>
                <w:webHidden/>
              </w:rPr>
              <w:fldChar w:fldCharType="separate"/>
            </w:r>
            <w:r w:rsidR="00D0494D">
              <w:rPr>
                <w:noProof/>
                <w:webHidden/>
              </w:rPr>
              <w:t>145</w:t>
            </w:r>
            <w:r w:rsidR="00C222AA">
              <w:rPr>
                <w:noProof/>
                <w:webHidden/>
              </w:rPr>
              <w:fldChar w:fldCharType="end"/>
            </w:r>
          </w:hyperlink>
        </w:p>
        <w:p w14:paraId="7245A63C" w14:textId="67FCED96" w:rsidR="00C222AA" w:rsidRDefault="00A755B5">
          <w:pPr>
            <w:pStyle w:val="TOC3"/>
            <w:tabs>
              <w:tab w:val="left" w:pos="1320"/>
              <w:tab w:val="right" w:leader="dot" w:pos="9062"/>
            </w:tabs>
            <w:rPr>
              <w:rFonts w:eastAsiaTheme="minorEastAsia"/>
              <w:noProof/>
              <w:lang w:val="en-DE" w:eastAsia="en-DE"/>
            </w:rPr>
          </w:pPr>
          <w:hyperlink w:anchor="_Toc147571988" w:history="1">
            <w:r w:rsidR="00C222AA" w:rsidRPr="00984923">
              <w:rPr>
                <w:rStyle w:val="Hyperlink"/>
                <w:noProof/>
                <w:lang w:val="en-US"/>
              </w:rPr>
              <w:t>6.4.5</w:t>
            </w:r>
            <w:r w:rsidR="00C222AA">
              <w:rPr>
                <w:rFonts w:eastAsiaTheme="minorEastAsia"/>
                <w:noProof/>
                <w:lang w:val="en-DE" w:eastAsia="en-DE"/>
              </w:rPr>
              <w:tab/>
            </w:r>
            <w:r w:rsidR="00C222AA" w:rsidRPr="00984923">
              <w:rPr>
                <w:rStyle w:val="Hyperlink"/>
                <w:noProof/>
                <w:lang w:val="en-US"/>
              </w:rPr>
              <w:t>Authentication and Security settings</w:t>
            </w:r>
            <w:r w:rsidR="00C222AA">
              <w:rPr>
                <w:noProof/>
                <w:webHidden/>
              </w:rPr>
              <w:tab/>
            </w:r>
            <w:r w:rsidR="00C222AA">
              <w:rPr>
                <w:noProof/>
                <w:webHidden/>
              </w:rPr>
              <w:fldChar w:fldCharType="begin"/>
            </w:r>
            <w:r w:rsidR="00C222AA">
              <w:rPr>
                <w:noProof/>
                <w:webHidden/>
              </w:rPr>
              <w:instrText xml:space="preserve"> PAGEREF _Toc147571988 \h </w:instrText>
            </w:r>
            <w:r w:rsidR="00C222AA">
              <w:rPr>
                <w:noProof/>
                <w:webHidden/>
              </w:rPr>
            </w:r>
            <w:r w:rsidR="00C222AA">
              <w:rPr>
                <w:noProof/>
                <w:webHidden/>
              </w:rPr>
              <w:fldChar w:fldCharType="separate"/>
            </w:r>
            <w:r w:rsidR="00D0494D">
              <w:rPr>
                <w:noProof/>
                <w:webHidden/>
              </w:rPr>
              <w:t>147</w:t>
            </w:r>
            <w:r w:rsidR="00C222AA">
              <w:rPr>
                <w:noProof/>
                <w:webHidden/>
              </w:rPr>
              <w:fldChar w:fldCharType="end"/>
            </w:r>
          </w:hyperlink>
        </w:p>
        <w:p w14:paraId="75075104" w14:textId="6D7F734D" w:rsidR="00C222AA" w:rsidRDefault="00A755B5">
          <w:pPr>
            <w:pStyle w:val="TOC3"/>
            <w:tabs>
              <w:tab w:val="left" w:pos="1320"/>
              <w:tab w:val="right" w:leader="dot" w:pos="9062"/>
            </w:tabs>
            <w:rPr>
              <w:rFonts w:eastAsiaTheme="minorEastAsia"/>
              <w:noProof/>
              <w:lang w:val="en-DE" w:eastAsia="en-DE"/>
            </w:rPr>
          </w:pPr>
          <w:hyperlink w:anchor="_Toc147571989" w:history="1">
            <w:r w:rsidR="00C222AA" w:rsidRPr="00984923">
              <w:rPr>
                <w:rStyle w:val="Hyperlink"/>
                <w:noProof/>
                <w:lang w:val="en-US"/>
              </w:rPr>
              <w:t>6.4.6</w:t>
            </w:r>
            <w:r w:rsidR="00C222AA">
              <w:rPr>
                <w:rFonts w:eastAsiaTheme="minorEastAsia"/>
                <w:noProof/>
                <w:lang w:val="en-DE" w:eastAsia="en-DE"/>
              </w:rPr>
              <w:tab/>
            </w:r>
            <w:r w:rsidR="00C222AA" w:rsidRPr="00984923">
              <w:rPr>
                <w:rStyle w:val="Hyperlink"/>
                <w:noProof/>
                <w:lang w:val="en-US"/>
              </w:rPr>
              <w:t>AAS nameplate settings</w:t>
            </w:r>
            <w:r w:rsidR="00C222AA">
              <w:rPr>
                <w:noProof/>
                <w:webHidden/>
              </w:rPr>
              <w:tab/>
            </w:r>
            <w:r w:rsidR="00C222AA">
              <w:rPr>
                <w:noProof/>
                <w:webHidden/>
              </w:rPr>
              <w:fldChar w:fldCharType="begin"/>
            </w:r>
            <w:r w:rsidR="00C222AA">
              <w:rPr>
                <w:noProof/>
                <w:webHidden/>
              </w:rPr>
              <w:instrText xml:space="preserve"> PAGEREF _Toc147571989 \h </w:instrText>
            </w:r>
            <w:r w:rsidR="00C222AA">
              <w:rPr>
                <w:noProof/>
                <w:webHidden/>
              </w:rPr>
            </w:r>
            <w:r w:rsidR="00C222AA">
              <w:rPr>
                <w:noProof/>
                <w:webHidden/>
              </w:rPr>
              <w:fldChar w:fldCharType="separate"/>
            </w:r>
            <w:r w:rsidR="00D0494D">
              <w:rPr>
                <w:noProof/>
                <w:webHidden/>
              </w:rPr>
              <w:t>147</w:t>
            </w:r>
            <w:r w:rsidR="00C222AA">
              <w:rPr>
                <w:noProof/>
                <w:webHidden/>
              </w:rPr>
              <w:fldChar w:fldCharType="end"/>
            </w:r>
          </w:hyperlink>
        </w:p>
        <w:p w14:paraId="34BC0528" w14:textId="731C17FE" w:rsidR="00C222AA" w:rsidRDefault="00A755B5">
          <w:pPr>
            <w:pStyle w:val="TOC3"/>
            <w:tabs>
              <w:tab w:val="left" w:pos="1320"/>
              <w:tab w:val="right" w:leader="dot" w:pos="9062"/>
            </w:tabs>
            <w:rPr>
              <w:rFonts w:eastAsiaTheme="minorEastAsia"/>
              <w:noProof/>
              <w:lang w:val="en-DE" w:eastAsia="en-DE"/>
            </w:rPr>
          </w:pPr>
          <w:hyperlink w:anchor="_Toc147571990" w:history="1">
            <w:r w:rsidR="00C222AA" w:rsidRPr="00984923">
              <w:rPr>
                <w:rStyle w:val="Hyperlink"/>
                <w:noProof/>
                <w:lang w:val="en-US"/>
              </w:rPr>
              <w:t>6.4.7</w:t>
            </w:r>
            <w:r w:rsidR="00C222AA">
              <w:rPr>
                <w:rFonts w:eastAsiaTheme="minorEastAsia"/>
                <w:noProof/>
                <w:lang w:val="en-DE" w:eastAsia="en-DE"/>
              </w:rPr>
              <w:tab/>
            </w:r>
            <w:r w:rsidR="00C222AA" w:rsidRPr="00984923">
              <w:rPr>
                <w:rStyle w:val="Hyperlink"/>
                <w:noProof/>
                <w:lang w:val="en-US"/>
              </w:rPr>
              <w:t>Parameters</w:t>
            </w:r>
            <w:r w:rsidR="00C222AA">
              <w:rPr>
                <w:noProof/>
                <w:webHidden/>
              </w:rPr>
              <w:tab/>
            </w:r>
            <w:r w:rsidR="00C222AA">
              <w:rPr>
                <w:noProof/>
                <w:webHidden/>
              </w:rPr>
              <w:fldChar w:fldCharType="begin"/>
            </w:r>
            <w:r w:rsidR="00C222AA">
              <w:rPr>
                <w:noProof/>
                <w:webHidden/>
              </w:rPr>
              <w:instrText xml:space="preserve"> PAGEREF _Toc147571990 \h </w:instrText>
            </w:r>
            <w:r w:rsidR="00C222AA">
              <w:rPr>
                <w:noProof/>
                <w:webHidden/>
              </w:rPr>
            </w:r>
            <w:r w:rsidR="00C222AA">
              <w:rPr>
                <w:noProof/>
                <w:webHidden/>
              </w:rPr>
              <w:fldChar w:fldCharType="separate"/>
            </w:r>
            <w:r w:rsidR="00D0494D">
              <w:rPr>
                <w:noProof/>
                <w:webHidden/>
              </w:rPr>
              <w:t>149</w:t>
            </w:r>
            <w:r w:rsidR="00C222AA">
              <w:rPr>
                <w:noProof/>
                <w:webHidden/>
              </w:rPr>
              <w:fldChar w:fldCharType="end"/>
            </w:r>
          </w:hyperlink>
        </w:p>
        <w:p w14:paraId="2C1EAF5E" w14:textId="55493958" w:rsidR="00C222AA" w:rsidRDefault="00A755B5">
          <w:pPr>
            <w:pStyle w:val="TOC3"/>
            <w:tabs>
              <w:tab w:val="left" w:pos="1320"/>
              <w:tab w:val="right" w:leader="dot" w:pos="9062"/>
            </w:tabs>
            <w:rPr>
              <w:rFonts w:eastAsiaTheme="minorEastAsia"/>
              <w:noProof/>
              <w:lang w:val="en-DE" w:eastAsia="en-DE"/>
            </w:rPr>
          </w:pPr>
          <w:hyperlink w:anchor="_Toc147571991" w:history="1">
            <w:r w:rsidR="00C222AA" w:rsidRPr="00984923">
              <w:rPr>
                <w:rStyle w:val="Hyperlink"/>
                <w:noProof/>
                <w:lang w:val="en-US"/>
              </w:rPr>
              <w:t>6.4.8</w:t>
            </w:r>
            <w:r w:rsidR="00C222AA">
              <w:rPr>
                <w:rFonts w:eastAsiaTheme="minorEastAsia"/>
                <w:noProof/>
                <w:lang w:val="en-DE" w:eastAsia="en-DE"/>
              </w:rPr>
              <w:tab/>
            </w:r>
            <w:r w:rsidR="00C222AA" w:rsidRPr="00984923">
              <w:rPr>
                <w:rStyle w:val="Hyperlink"/>
                <w:noProof/>
                <w:lang w:val="en-US"/>
              </w:rPr>
              <w:t>Connectors</w:t>
            </w:r>
            <w:r w:rsidR="00C222AA">
              <w:rPr>
                <w:noProof/>
                <w:webHidden/>
              </w:rPr>
              <w:tab/>
            </w:r>
            <w:r w:rsidR="00C222AA">
              <w:rPr>
                <w:noProof/>
                <w:webHidden/>
              </w:rPr>
              <w:fldChar w:fldCharType="begin"/>
            </w:r>
            <w:r w:rsidR="00C222AA">
              <w:rPr>
                <w:noProof/>
                <w:webHidden/>
              </w:rPr>
              <w:instrText xml:space="preserve"> PAGEREF _Toc147571991 \h </w:instrText>
            </w:r>
            <w:r w:rsidR="00C222AA">
              <w:rPr>
                <w:noProof/>
                <w:webHidden/>
              </w:rPr>
            </w:r>
            <w:r w:rsidR="00C222AA">
              <w:rPr>
                <w:noProof/>
                <w:webHidden/>
              </w:rPr>
              <w:fldChar w:fldCharType="separate"/>
            </w:r>
            <w:r w:rsidR="00D0494D">
              <w:rPr>
                <w:noProof/>
                <w:webHidden/>
              </w:rPr>
              <w:t>149</w:t>
            </w:r>
            <w:r w:rsidR="00C222AA">
              <w:rPr>
                <w:noProof/>
                <w:webHidden/>
              </w:rPr>
              <w:fldChar w:fldCharType="end"/>
            </w:r>
          </w:hyperlink>
        </w:p>
        <w:p w14:paraId="303A68D7" w14:textId="5E1C7646" w:rsidR="00C222AA" w:rsidRDefault="00A755B5">
          <w:pPr>
            <w:pStyle w:val="TOC2"/>
            <w:rPr>
              <w:rFonts w:eastAsiaTheme="minorEastAsia"/>
              <w:noProof/>
              <w:lang w:val="en-DE" w:eastAsia="en-DE"/>
            </w:rPr>
          </w:pPr>
          <w:hyperlink w:anchor="_Toc147571992" w:history="1">
            <w:r w:rsidR="00C222AA" w:rsidRPr="00984923">
              <w:rPr>
                <w:rStyle w:val="Hyperlink"/>
                <w:noProof/>
                <w:lang w:val="en-US"/>
              </w:rPr>
              <w:t>6.5</w:t>
            </w:r>
            <w:r w:rsidR="00C222AA">
              <w:rPr>
                <w:rFonts w:eastAsiaTheme="minorEastAsia"/>
                <w:noProof/>
                <w:lang w:val="en-DE" w:eastAsia="en-DE"/>
              </w:rPr>
              <w:tab/>
            </w:r>
            <w:r w:rsidR="00C222AA" w:rsidRPr="00984923">
              <w:rPr>
                <w:rStyle w:val="Hyperlink"/>
                <w:noProof/>
                <w:lang w:val="en-US"/>
              </w:rPr>
              <w:t>Platform Instantiation Process</w:t>
            </w:r>
            <w:r w:rsidR="00C222AA">
              <w:rPr>
                <w:noProof/>
                <w:webHidden/>
              </w:rPr>
              <w:tab/>
            </w:r>
            <w:r w:rsidR="00C222AA">
              <w:rPr>
                <w:noProof/>
                <w:webHidden/>
              </w:rPr>
              <w:fldChar w:fldCharType="begin"/>
            </w:r>
            <w:r w:rsidR="00C222AA">
              <w:rPr>
                <w:noProof/>
                <w:webHidden/>
              </w:rPr>
              <w:instrText xml:space="preserve"> PAGEREF _Toc147571992 \h </w:instrText>
            </w:r>
            <w:r w:rsidR="00C222AA">
              <w:rPr>
                <w:noProof/>
                <w:webHidden/>
              </w:rPr>
            </w:r>
            <w:r w:rsidR="00C222AA">
              <w:rPr>
                <w:noProof/>
                <w:webHidden/>
              </w:rPr>
              <w:fldChar w:fldCharType="separate"/>
            </w:r>
            <w:r w:rsidR="00D0494D">
              <w:rPr>
                <w:noProof/>
                <w:webHidden/>
              </w:rPr>
              <w:t>152</w:t>
            </w:r>
            <w:r w:rsidR="00C222AA">
              <w:rPr>
                <w:noProof/>
                <w:webHidden/>
              </w:rPr>
              <w:fldChar w:fldCharType="end"/>
            </w:r>
          </w:hyperlink>
        </w:p>
        <w:p w14:paraId="4BD4C2B7" w14:textId="5DE387DA" w:rsidR="00C222AA" w:rsidRDefault="00A755B5">
          <w:pPr>
            <w:pStyle w:val="TOC2"/>
            <w:rPr>
              <w:rFonts w:eastAsiaTheme="minorEastAsia"/>
              <w:noProof/>
              <w:lang w:val="en-DE" w:eastAsia="en-DE"/>
            </w:rPr>
          </w:pPr>
          <w:hyperlink w:anchor="_Toc147571993" w:history="1">
            <w:r w:rsidR="00C222AA" w:rsidRPr="00984923">
              <w:rPr>
                <w:rStyle w:val="Hyperlink"/>
                <w:noProof/>
                <w:lang w:val="en-US"/>
              </w:rPr>
              <w:t>6.6</w:t>
            </w:r>
            <w:r w:rsidR="00C222AA">
              <w:rPr>
                <w:rFonts w:eastAsiaTheme="minorEastAsia"/>
                <w:noProof/>
                <w:lang w:val="en-DE" w:eastAsia="en-DE"/>
              </w:rPr>
              <w:tab/>
            </w:r>
            <w:r w:rsidR="00C222AA" w:rsidRPr="00984923">
              <w:rPr>
                <w:rStyle w:val="Hyperlink"/>
                <w:noProof/>
                <w:lang w:val="en-US"/>
              </w:rPr>
              <w:t>Container Instantiation</w:t>
            </w:r>
            <w:r w:rsidR="00C222AA">
              <w:rPr>
                <w:noProof/>
                <w:webHidden/>
              </w:rPr>
              <w:tab/>
            </w:r>
            <w:r w:rsidR="00C222AA">
              <w:rPr>
                <w:noProof/>
                <w:webHidden/>
              </w:rPr>
              <w:fldChar w:fldCharType="begin"/>
            </w:r>
            <w:r w:rsidR="00C222AA">
              <w:rPr>
                <w:noProof/>
                <w:webHidden/>
              </w:rPr>
              <w:instrText xml:space="preserve"> PAGEREF _Toc147571993 \h </w:instrText>
            </w:r>
            <w:r w:rsidR="00C222AA">
              <w:rPr>
                <w:noProof/>
                <w:webHidden/>
              </w:rPr>
            </w:r>
            <w:r w:rsidR="00C222AA">
              <w:rPr>
                <w:noProof/>
                <w:webHidden/>
              </w:rPr>
              <w:fldChar w:fldCharType="separate"/>
            </w:r>
            <w:r w:rsidR="00D0494D">
              <w:rPr>
                <w:noProof/>
                <w:webHidden/>
              </w:rPr>
              <w:t>155</w:t>
            </w:r>
            <w:r w:rsidR="00C222AA">
              <w:rPr>
                <w:noProof/>
                <w:webHidden/>
              </w:rPr>
              <w:fldChar w:fldCharType="end"/>
            </w:r>
          </w:hyperlink>
        </w:p>
        <w:p w14:paraId="3C3ED2AD" w14:textId="2C7F4313" w:rsidR="00C222AA" w:rsidRDefault="00A755B5">
          <w:pPr>
            <w:pStyle w:val="TOC2"/>
            <w:rPr>
              <w:rFonts w:eastAsiaTheme="minorEastAsia"/>
              <w:noProof/>
              <w:lang w:val="en-DE" w:eastAsia="en-DE"/>
            </w:rPr>
          </w:pPr>
          <w:hyperlink w:anchor="_Toc147571994" w:history="1">
            <w:r w:rsidR="00C222AA" w:rsidRPr="00984923">
              <w:rPr>
                <w:rStyle w:val="Hyperlink"/>
                <w:noProof/>
                <w:lang w:val="en-US"/>
              </w:rPr>
              <w:t>6.7</w:t>
            </w:r>
            <w:r w:rsidR="00C222AA">
              <w:rPr>
                <w:rFonts w:eastAsiaTheme="minorEastAsia"/>
                <w:noProof/>
                <w:lang w:val="en-DE" w:eastAsia="en-DE"/>
              </w:rPr>
              <w:tab/>
            </w:r>
            <w:r w:rsidR="00C222AA" w:rsidRPr="00984923">
              <w:rPr>
                <w:rStyle w:val="Hyperlink"/>
                <w:noProof/>
                <w:lang w:val="en-US"/>
              </w:rPr>
              <w:t>Example Applications</w:t>
            </w:r>
            <w:r w:rsidR="00C222AA">
              <w:rPr>
                <w:noProof/>
                <w:webHidden/>
              </w:rPr>
              <w:tab/>
            </w:r>
            <w:r w:rsidR="00C222AA">
              <w:rPr>
                <w:noProof/>
                <w:webHidden/>
              </w:rPr>
              <w:fldChar w:fldCharType="begin"/>
            </w:r>
            <w:r w:rsidR="00C222AA">
              <w:rPr>
                <w:noProof/>
                <w:webHidden/>
              </w:rPr>
              <w:instrText xml:space="preserve"> PAGEREF _Toc147571994 \h </w:instrText>
            </w:r>
            <w:r w:rsidR="00C222AA">
              <w:rPr>
                <w:noProof/>
                <w:webHidden/>
              </w:rPr>
            </w:r>
            <w:r w:rsidR="00C222AA">
              <w:rPr>
                <w:noProof/>
                <w:webHidden/>
              </w:rPr>
              <w:fldChar w:fldCharType="separate"/>
            </w:r>
            <w:r w:rsidR="00D0494D">
              <w:rPr>
                <w:noProof/>
                <w:webHidden/>
              </w:rPr>
              <w:t>159</w:t>
            </w:r>
            <w:r w:rsidR="00C222AA">
              <w:rPr>
                <w:noProof/>
                <w:webHidden/>
              </w:rPr>
              <w:fldChar w:fldCharType="end"/>
            </w:r>
          </w:hyperlink>
        </w:p>
        <w:p w14:paraId="51251BC6" w14:textId="234A2B1D" w:rsidR="00C222AA" w:rsidRDefault="00A755B5">
          <w:pPr>
            <w:pStyle w:val="TOC2"/>
            <w:rPr>
              <w:rFonts w:eastAsiaTheme="minorEastAsia"/>
              <w:noProof/>
              <w:lang w:val="en-DE" w:eastAsia="en-DE"/>
            </w:rPr>
          </w:pPr>
          <w:hyperlink w:anchor="_Toc147571995" w:history="1">
            <w:r w:rsidR="00C222AA" w:rsidRPr="00984923">
              <w:rPr>
                <w:rStyle w:val="Hyperlink"/>
                <w:noProof/>
                <w:lang w:val="en-US"/>
              </w:rPr>
              <w:t>6.8</w:t>
            </w:r>
            <w:r w:rsidR="00C222AA">
              <w:rPr>
                <w:rFonts w:eastAsiaTheme="minorEastAsia"/>
                <w:noProof/>
                <w:lang w:val="en-DE" w:eastAsia="en-DE"/>
              </w:rPr>
              <w:tab/>
            </w:r>
            <w:r w:rsidR="00C222AA" w:rsidRPr="00984923">
              <w:rPr>
                <w:rStyle w:val="Hyperlink"/>
                <w:noProof/>
                <w:lang w:val="en-US"/>
              </w:rPr>
              <w:t>Creating an Application</w:t>
            </w:r>
            <w:r w:rsidR="00C222AA">
              <w:rPr>
                <w:noProof/>
                <w:webHidden/>
              </w:rPr>
              <w:tab/>
            </w:r>
            <w:r w:rsidR="00C222AA">
              <w:rPr>
                <w:noProof/>
                <w:webHidden/>
              </w:rPr>
              <w:fldChar w:fldCharType="begin"/>
            </w:r>
            <w:r w:rsidR="00C222AA">
              <w:rPr>
                <w:noProof/>
                <w:webHidden/>
              </w:rPr>
              <w:instrText xml:space="preserve"> PAGEREF _Toc147571995 \h </w:instrText>
            </w:r>
            <w:r w:rsidR="00C222AA">
              <w:rPr>
                <w:noProof/>
                <w:webHidden/>
              </w:rPr>
            </w:r>
            <w:r w:rsidR="00C222AA">
              <w:rPr>
                <w:noProof/>
                <w:webHidden/>
              </w:rPr>
              <w:fldChar w:fldCharType="separate"/>
            </w:r>
            <w:r w:rsidR="00D0494D">
              <w:rPr>
                <w:noProof/>
                <w:webHidden/>
              </w:rPr>
              <w:t>162</w:t>
            </w:r>
            <w:r w:rsidR="00C222AA">
              <w:rPr>
                <w:noProof/>
                <w:webHidden/>
              </w:rPr>
              <w:fldChar w:fldCharType="end"/>
            </w:r>
          </w:hyperlink>
        </w:p>
        <w:p w14:paraId="17A76E79" w14:textId="08627154" w:rsidR="00C222AA" w:rsidRDefault="00A755B5">
          <w:pPr>
            <w:pStyle w:val="TOC2"/>
            <w:rPr>
              <w:rFonts w:eastAsiaTheme="minorEastAsia"/>
              <w:noProof/>
              <w:lang w:val="en-DE" w:eastAsia="en-DE"/>
            </w:rPr>
          </w:pPr>
          <w:hyperlink w:anchor="_Toc147571996" w:history="1">
            <w:r w:rsidR="00C222AA" w:rsidRPr="00984923">
              <w:rPr>
                <w:rStyle w:val="Hyperlink"/>
                <w:noProof/>
                <w:lang w:val="en-US"/>
              </w:rPr>
              <w:t>6.9</w:t>
            </w:r>
            <w:r w:rsidR="00C222AA">
              <w:rPr>
                <w:rFonts w:eastAsiaTheme="minorEastAsia"/>
                <w:noProof/>
                <w:lang w:val="en-DE" w:eastAsia="en-DE"/>
              </w:rPr>
              <w:tab/>
            </w:r>
            <w:r w:rsidR="00C222AA" w:rsidRPr="00984923">
              <w:rPr>
                <w:rStyle w:val="Hyperlink"/>
                <w:noProof/>
                <w:lang w:val="en-US"/>
              </w:rPr>
              <w:t>Project Structures</w:t>
            </w:r>
            <w:r w:rsidR="00C222AA">
              <w:rPr>
                <w:noProof/>
                <w:webHidden/>
              </w:rPr>
              <w:tab/>
            </w:r>
            <w:r w:rsidR="00C222AA">
              <w:rPr>
                <w:noProof/>
                <w:webHidden/>
              </w:rPr>
              <w:fldChar w:fldCharType="begin"/>
            </w:r>
            <w:r w:rsidR="00C222AA">
              <w:rPr>
                <w:noProof/>
                <w:webHidden/>
              </w:rPr>
              <w:instrText xml:space="preserve"> PAGEREF _Toc147571996 \h </w:instrText>
            </w:r>
            <w:r w:rsidR="00C222AA">
              <w:rPr>
                <w:noProof/>
                <w:webHidden/>
              </w:rPr>
            </w:r>
            <w:r w:rsidR="00C222AA">
              <w:rPr>
                <w:noProof/>
                <w:webHidden/>
              </w:rPr>
              <w:fldChar w:fldCharType="separate"/>
            </w:r>
            <w:r w:rsidR="00D0494D">
              <w:rPr>
                <w:noProof/>
                <w:webHidden/>
              </w:rPr>
              <w:t>164</w:t>
            </w:r>
            <w:r w:rsidR="00C222AA">
              <w:rPr>
                <w:noProof/>
                <w:webHidden/>
              </w:rPr>
              <w:fldChar w:fldCharType="end"/>
            </w:r>
          </w:hyperlink>
        </w:p>
        <w:p w14:paraId="0D45CEE2" w14:textId="467A19BD" w:rsidR="00C222AA" w:rsidRDefault="00A755B5">
          <w:pPr>
            <w:pStyle w:val="TOC2"/>
            <w:rPr>
              <w:rFonts w:eastAsiaTheme="minorEastAsia"/>
              <w:noProof/>
              <w:lang w:val="en-DE" w:eastAsia="en-DE"/>
            </w:rPr>
          </w:pPr>
          <w:hyperlink w:anchor="_Toc147571997" w:history="1">
            <w:r w:rsidR="00C222AA" w:rsidRPr="00984923">
              <w:rPr>
                <w:rStyle w:val="Hyperlink"/>
                <w:noProof/>
                <w:lang w:val="en-US"/>
              </w:rPr>
              <w:t>6.10</w:t>
            </w:r>
            <w:r w:rsidR="00C222AA">
              <w:rPr>
                <w:rFonts w:eastAsiaTheme="minorEastAsia"/>
                <w:noProof/>
                <w:lang w:val="en-DE" w:eastAsia="en-DE"/>
              </w:rPr>
              <w:tab/>
            </w:r>
            <w:r w:rsidR="00C222AA" w:rsidRPr="00984923">
              <w:rPr>
                <w:rStyle w:val="Hyperlink"/>
                <w:noProof/>
                <w:lang w:val="en-US"/>
              </w:rPr>
              <w:t>Default Build Sequences</w:t>
            </w:r>
            <w:r w:rsidR="00C222AA">
              <w:rPr>
                <w:noProof/>
                <w:webHidden/>
              </w:rPr>
              <w:tab/>
            </w:r>
            <w:r w:rsidR="00C222AA">
              <w:rPr>
                <w:noProof/>
                <w:webHidden/>
              </w:rPr>
              <w:fldChar w:fldCharType="begin"/>
            </w:r>
            <w:r w:rsidR="00C222AA">
              <w:rPr>
                <w:noProof/>
                <w:webHidden/>
              </w:rPr>
              <w:instrText xml:space="preserve"> PAGEREF _Toc147571997 \h </w:instrText>
            </w:r>
            <w:r w:rsidR="00C222AA">
              <w:rPr>
                <w:noProof/>
                <w:webHidden/>
              </w:rPr>
            </w:r>
            <w:r w:rsidR="00C222AA">
              <w:rPr>
                <w:noProof/>
                <w:webHidden/>
              </w:rPr>
              <w:fldChar w:fldCharType="separate"/>
            </w:r>
            <w:r w:rsidR="00D0494D">
              <w:rPr>
                <w:noProof/>
                <w:webHidden/>
              </w:rPr>
              <w:t>168</w:t>
            </w:r>
            <w:r w:rsidR="00C222AA">
              <w:rPr>
                <w:noProof/>
                <w:webHidden/>
              </w:rPr>
              <w:fldChar w:fldCharType="end"/>
            </w:r>
          </w:hyperlink>
        </w:p>
        <w:p w14:paraId="4A1E6D0C" w14:textId="35F8684B" w:rsidR="00C222AA" w:rsidRDefault="00A755B5">
          <w:pPr>
            <w:pStyle w:val="TOC2"/>
            <w:rPr>
              <w:rFonts w:eastAsiaTheme="minorEastAsia"/>
              <w:noProof/>
              <w:lang w:val="en-DE" w:eastAsia="en-DE"/>
            </w:rPr>
          </w:pPr>
          <w:hyperlink w:anchor="_Toc147571998" w:history="1">
            <w:r w:rsidR="00C222AA" w:rsidRPr="00984923">
              <w:rPr>
                <w:rStyle w:val="Hyperlink"/>
                <w:noProof/>
                <w:lang w:val="en-US"/>
              </w:rPr>
              <w:t>6.11</w:t>
            </w:r>
            <w:r w:rsidR="00C222AA">
              <w:rPr>
                <w:rFonts w:eastAsiaTheme="minorEastAsia"/>
                <w:noProof/>
                <w:lang w:val="en-DE" w:eastAsia="en-DE"/>
              </w:rPr>
              <w:tab/>
            </w:r>
            <w:r w:rsidR="00C222AA" w:rsidRPr="00984923">
              <w:rPr>
                <w:rStyle w:val="Hyperlink"/>
                <w:noProof/>
                <w:lang w:val="en-US"/>
              </w:rPr>
              <w:t>Service Realization Rules and Considerations</w:t>
            </w:r>
            <w:r w:rsidR="00C222AA">
              <w:rPr>
                <w:noProof/>
                <w:webHidden/>
              </w:rPr>
              <w:tab/>
            </w:r>
            <w:r w:rsidR="00C222AA">
              <w:rPr>
                <w:noProof/>
                <w:webHidden/>
              </w:rPr>
              <w:fldChar w:fldCharType="begin"/>
            </w:r>
            <w:r w:rsidR="00C222AA">
              <w:rPr>
                <w:noProof/>
                <w:webHidden/>
              </w:rPr>
              <w:instrText xml:space="preserve"> PAGEREF _Toc147571998 \h </w:instrText>
            </w:r>
            <w:r w:rsidR="00C222AA">
              <w:rPr>
                <w:noProof/>
                <w:webHidden/>
              </w:rPr>
            </w:r>
            <w:r w:rsidR="00C222AA">
              <w:rPr>
                <w:noProof/>
                <w:webHidden/>
              </w:rPr>
              <w:fldChar w:fldCharType="separate"/>
            </w:r>
            <w:r w:rsidR="00D0494D">
              <w:rPr>
                <w:noProof/>
                <w:webHidden/>
              </w:rPr>
              <w:t>169</w:t>
            </w:r>
            <w:r w:rsidR="00C222AA">
              <w:rPr>
                <w:noProof/>
                <w:webHidden/>
              </w:rPr>
              <w:fldChar w:fldCharType="end"/>
            </w:r>
          </w:hyperlink>
        </w:p>
        <w:p w14:paraId="0C4A4100" w14:textId="645991A9" w:rsidR="00C222AA" w:rsidRDefault="00A755B5">
          <w:pPr>
            <w:pStyle w:val="TOC1"/>
            <w:rPr>
              <w:rFonts w:eastAsiaTheme="minorEastAsia"/>
              <w:noProof/>
              <w:lang w:val="en-DE" w:eastAsia="en-DE"/>
            </w:rPr>
          </w:pPr>
          <w:hyperlink w:anchor="_Toc147571999" w:history="1">
            <w:r w:rsidR="00C222AA" w:rsidRPr="00984923">
              <w:rPr>
                <w:rStyle w:val="Hyperlink"/>
                <w:noProof/>
                <w:lang w:val="en-US"/>
              </w:rPr>
              <w:t>7</w:t>
            </w:r>
            <w:r w:rsidR="00C222AA">
              <w:rPr>
                <w:rFonts w:eastAsiaTheme="minorEastAsia"/>
                <w:noProof/>
                <w:lang w:val="en-DE" w:eastAsia="en-DE"/>
              </w:rPr>
              <w:tab/>
            </w:r>
            <w:r w:rsidR="00C222AA" w:rsidRPr="00984923">
              <w:rPr>
                <w:rStyle w:val="Hyperlink"/>
                <w:noProof/>
                <w:lang w:val="en-US"/>
              </w:rPr>
              <w:t>Platform Security and Data Protection</w:t>
            </w:r>
            <w:r w:rsidR="00C222AA">
              <w:rPr>
                <w:noProof/>
                <w:webHidden/>
              </w:rPr>
              <w:tab/>
            </w:r>
            <w:r w:rsidR="00C222AA">
              <w:rPr>
                <w:noProof/>
                <w:webHidden/>
              </w:rPr>
              <w:fldChar w:fldCharType="begin"/>
            </w:r>
            <w:r w:rsidR="00C222AA">
              <w:rPr>
                <w:noProof/>
                <w:webHidden/>
              </w:rPr>
              <w:instrText xml:space="preserve"> PAGEREF _Toc147571999 \h </w:instrText>
            </w:r>
            <w:r w:rsidR="00C222AA">
              <w:rPr>
                <w:noProof/>
                <w:webHidden/>
              </w:rPr>
            </w:r>
            <w:r w:rsidR="00C222AA">
              <w:rPr>
                <w:noProof/>
                <w:webHidden/>
              </w:rPr>
              <w:fldChar w:fldCharType="separate"/>
            </w:r>
            <w:r w:rsidR="00D0494D">
              <w:rPr>
                <w:noProof/>
                <w:webHidden/>
              </w:rPr>
              <w:t>173</w:t>
            </w:r>
            <w:r w:rsidR="00C222AA">
              <w:rPr>
                <w:noProof/>
                <w:webHidden/>
              </w:rPr>
              <w:fldChar w:fldCharType="end"/>
            </w:r>
          </w:hyperlink>
        </w:p>
        <w:p w14:paraId="17AC5619" w14:textId="3F0A1E8D" w:rsidR="00C222AA" w:rsidRDefault="00A755B5">
          <w:pPr>
            <w:pStyle w:val="TOC2"/>
            <w:rPr>
              <w:rFonts w:eastAsiaTheme="minorEastAsia"/>
              <w:noProof/>
              <w:lang w:val="en-DE" w:eastAsia="en-DE"/>
            </w:rPr>
          </w:pPr>
          <w:hyperlink w:anchor="_Toc147572000" w:history="1">
            <w:r w:rsidR="00C222AA" w:rsidRPr="00984923">
              <w:rPr>
                <w:rStyle w:val="Hyperlink"/>
                <w:noProof/>
                <w:lang w:val="en-US"/>
              </w:rPr>
              <w:t>7.1</w:t>
            </w:r>
            <w:r w:rsidR="00C222AA">
              <w:rPr>
                <w:rFonts w:eastAsiaTheme="minorEastAsia"/>
                <w:noProof/>
                <w:lang w:val="en-DE" w:eastAsia="en-DE"/>
              </w:rPr>
              <w:tab/>
            </w:r>
            <w:r w:rsidR="00C222AA" w:rsidRPr="00984923">
              <w:rPr>
                <w:rStyle w:val="Hyperlink"/>
                <w:noProof/>
                <w:lang w:val="en-US"/>
              </w:rPr>
              <w:t>Internal Security and Security/Privacy Analysis</w:t>
            </w:r>
            <w:r w:rsidR="00C222AA">
              <w:rPr>
                <w:noProof/>
                <w:webHidden/>
              </w:rPr>
              <w:tab/>
            </w:r>
            <w:r w:rsidR="00C222AA">
              <w:rPr>
                <w:noProof/>
                <w:webHidden/>
              </w:rPr>
              <w:fldChar w:fldCharType="begin"/>
            </w:r>
            <w:r w:rsidR="00C222AA">
              <w:rPr>
                <w:noProof/>
                <w:webHidden/>
              </w:rPr>
              <w:instrText xml:space="preserve"> PAGEREF _Toc147572000 \h </w:instrText>
            </w:r>
            <w:r w:rsidR="00C222AA">
              <w:rPr>
                <w:noProof/>
                <w:webHidden/>
              </w:rPr>
            </w:r>
            <w:r w:rsidR="00C222AA">
              <w:rPr>
                <w:noProof/>
                <w:webHidden/>
              </w:rPr>
              <w:fldChar w:fldCharType="separate"/>
            </w:r>
            <w:r w:rsidR="00D0494D">
              <w:rPr>
                <w:noProof/>
                <w:webHidden/>
              </w:rPr>
              <w:t>173</w:t>
            </w:r>
            <w:r w:rsidR="00C222AA">
              <w:rPr>
                <w:noProof/>
                <w:webHidden/>
              </w:rPr>
              <w:fldChar w:fldCharType="end"/>
            </w:r>
          </w:hyperlink>
        </w:p>
        <w:p w14:paraId="496FC04B" w14:textId="5AA9F585" w:rsidR="00C222AA" w:rsidRDefault="00A755B5">
          <w:pPr>
            <w:pStyle w:val="TOC2"/>
            <w:rPr>
              <w:rFonts w:eastAsiaTheme="minorEastAsia"/>
              <w:noProof/>
              <w:lang w:val="en-DE" w:eastAsia="en-DE"/>
            </w:rPr>
          </w:pPr>
          <w:hyperlink w:anchor="_Toc147572001" w:history="1">
            <w:r w:rsidR="00C222AA" w:rsidRPr="00984923">
              <w:rPr>
                <w:rStyle w:val="Hyperlink"/>
                <w:noProof/>
                <w:lang w:val="en-US"/>
              </w:rPr>
              <w:t>7.2</w:t>
            </w:r>
            <w:r w:rsidR="00C222AA">
              <w:rPr>
                <w:rFonts w:eastAsiaTheme="minorEastAsia"/>
                <w:noProof/>
                <w:lang w:val="en-DE" w:eastAsia="en-DE"/>
              </w:rPr>
              <w:tab/>
            </w:r>
            <w:r w:rsidR="00C222AA" w:rsidRPr="00984923">
              <w:rPr>
                <w:rStyle w:val="Hyperlink"/>
                <w:noProof/>
                <w:lang w:val="en-US"/>
              </w:rPr>
              <w:t>Support of the Concepts of the IoT Component Profile in actual Platforms</w:t>
            </w:r>
            <w:r w:rsidR="00C222AA">
              <w:rPr>
                <w:noProof/>
                <w:webHidden/>
              </w:rPr>
              <w:tab/>
            </w:r>
            <w:r w:rsidR="00C222AA">
              <w:rPr>
                <w:noProof/>
                <w:webHidden/>
              </w:rPr>
              <w:fldChar w:fldCharType="begin"/>
            </w:r>
            <w:r w:rsidR="00C222AA">
              <w:rPr>
                <w:noProof/>
                <w:webHidden/>
              </w:rPr>
              <w:instrText xml:space="preserve"> PAGEREF _Toc147572001 \h </w:instrText>
            </w:r>
            <w:r w:rsidR="00C222AA">
              <w:rPr>
                <w:noProof/>
                <w:webHidden/>
              </w:rPr>
            </w:r>
            <w:r w:rsidR="00C222AA">
              <w:rPr>
                <w:noProof/>
                <w:webHidden/>
              </w:rPr>
              <w:fldChar w:fldCharType="separate"/>
            </w:r>
            <w:r w:rsidR="00D0494D">
              <w:rPr>
                <w:noProof/>
                <w:webHidden/>
              </w:rPr>
              <w:t>175</w:t>
            </w:r>
            <w:r w:rsidR="00C222AA">
              <w:rPr>
                <w:noProof/>
                <w:webHidden/>
              </w:rPr>
              <w:fldChar w:fldCharType="end"/>
            </w:r>
          </w:hyperlink>
        </w:p>
        <w:p w14:paraId="5F30D476" w14:textId="471DB64B" w:rsidR="00C222AA" w:rsidRDefault="00A755B5">
          <w:pPr>
            <w:pStyle w:val="TOC3"/>
            <w:tabs>
              <w:tab w:val="left" w:pos="1320"/>
              <w:tab w:val="right" w:leader="dot" w:pos="9062"/>
            </w:tabs>
            <w:rPr>
              <w:rFonts w:eastAsiaTheme="minorEastAsia"/>
              <w:noProof/>
              <w:lang w:val="en-DE" w:eastAsia="en-DE"/>
            </w:rPr>
          </w:pPr>
          <w:hyperlink w:anchor="_Toc147572002" w:history="1">
            <w:r w:rsidR="00C222AA" w:rsidRPr="00984923">
              <w:rPr>
                <w:rStyle w:val="Hyperlink"/>
                <w:noProof/>
                <w:lang w:val="en-US"/>
              </w:rPr>
              <w:t>7.2.1</w:t>
            </w:r>
            <w:r w:rsidR="00C222AA">
              <w:rPr>
                <w:rFonts w:eastAsiaTheme="minorEastAsia"/>
                <w:noProof/>
                <w:lang w:val="en-DE" w:eastAsia="en-DE"/>
              </w:rPr>
              <w:tab/>
            </w:r>
            <w:r w:rsidR="00C222AA" w:rsidRPr="00984923">
              <w:rPr>
                <w:rStyle w:val="Hyperlink"/>
                <w:noProof/>
                <w:lang w:val="en-US"/>
              </w:rPr>
              <w:t>Using the Profile to annotate a system model with proper mechanisms</w:t>
            </w:r>
            <w:r w:rsidR="00C222AA">
              <w:rPr>
                <w:noProof/>
                <w:webHidden/>
              </w:rPr>
              <w:tab/>
            </w:r>
            <w:r w:rsidR="00C222AA">
              <w:rPr>
                <w:noProof/>
                <w:webHidden/>
              </w:rPr>
              <w:fldChar w:fldCharType="begin"/>
            </w:r>
            <w:r w:rsidR="00C222AA">
              <w:rPr>
                <w:noProof/>
                <w:webHidden/>
              </w:rPr>
              <w:instrText xml:space="preserve"> PAGEREF _Toc147572002 \h </w:instrText>
            </w:r>
            <w:r w:rsidR="00C222AA">
              <w:rPr>
                <w:noProof/>
                <w:webHidden/>
              </w:rPr>
            </w:r>
            <w:r w:rsidR="00C222AA">
              <w:rPr>
                <w:noProof/>
                <w:webHidden/>
              </w:rPr>
              <w:fldChar w:fldCharType="separate"/>
            </w:r>
            <w:r w:rsidR="00D0494D">
              <w:rPr>
                <w:noProof/>
                <w:webHidden/>
              </w:rPr>
              <w:t>178</w:t>
            </w:r>
            <w:r w:rsidR="00C222AA">
              <w:rPr>
                <w:noProof/>
                <w:webHidden/>
              </w:rPr>
              <w:fldChar w:fldCharType="end"/>
            </w:r>
          </w:hyperlink>
        </w:p>
        <w:p w14:paraId="6F539D30" w14:textId="16ACF601" w:rsidR="00C222AA" w:rsidRDefault="00A755B5">
          <w:pPr>
            <w:pStyle w:val="TOC3"/>
            <w:tabs>
              <w:tab w:val="left" w:pos="1320"/>
              <w:tab w:val="right" w:leader="dot" w:pos="9062"/>
            </w:tabs>
            <w:rPr>
              <w:rFonts w:eastAsiaTheme="minorEastAsia"/>
              <w:noProof/>
              <w:lang w:val="en-DE" w:eastAsia="en-DE"/>
            </w:rPr>
          </w:pPr>
          <w:hyperlink w:anchor="_Toc147572003" w:history="1">
            <w:r w:rsidR="00C222AA" w:rsidRPr="00984923">
              <w:rPr>
                <w:rStyle w:val="Hyperlink"/>
                <w:noProof/>
                <w:lang w:val="en-US"/>
              </w:rPr>
              <w:t>7.2.2</w:t>
            </w:r>
            <w:r w:rsidR="00C222AA">
              <w:rPr>
                <w:rFonts w:eastAsiaTheme="minorEastAsia"/>
                <w:noProof/>
                <w:lang w:val="en-DE" w:eastAsia="en-DE"/>
              </w:rPr>
              <w:tab/>
            </w:r>
            <w:r w:rsidR="00C222AA" w:rsidRPr="00984923">
              <w:rPr>
                <w:rStyle w:val="Hyperlink"/>
                <w:noProof/>
                <w:lang w:val="en-US"/>
              </w:rPr>
              <w:t>Towards an automated analysis to verify required security levels</w:t>
            </w:r>
            <w:r w:rsidR="00C222AA">
              <w:rPr>
                <w:noProof/>
                <w:webHidden/>
              </w:rPr>
              <w:tab/>
            </w:r>
            <w:r w:rsidR="00C222AA">
              <w:rPr>
                <w:noProof/>
                <w:webHidden/>
              </w:rPr>
              <w:fldChar w:fldCharType="begin"/>
            </w:r>
            <w:r w:rsidR="00C222AA">
              <w:rPr>
                <w:noProof/>
                <w:webHidden/>
              </w:rPr>
              <w:instrText xml:space="preserve"> PAGEREF _Toc147572003 \h </w:instrText>
            </w:r>
            <w:r w:rsidR="00C222AA">
              <w:rPr>
                <w:noProof/>
                <w:webHidden/>
              </w:rPr>
            </w:r>
            <w:r w:rsidR="00C222AA">
              <w:rPr>
                <w:noProof/>
                <w:webHidden/>
              </w:rPr>
              <w:fldChar w:fldCharType="separate"/>
            </w:r>
            <w:r w:rsidR="00D0494D">
              <w:rPr>
                <w:noProof/>
                <w:webHidden/>
              </w:rPr>
              <w:t>178</w:t>
            </w:r>
            <w:r w:rsidR="00C222AA">
              <w:rPr>
                <w:noProof/>
                <w:webHidden/>
              </w:rPr>
              <w:fldChar w:fldCharType="end"/>
            </w:r>
          </w:hyperlink>
        </w:p>
        <w:p w14:paraId="75C230F9" w14:textId="5F45729D" w:rsidR="00C222AA" w:rsidRDefault="00A755B5">
          <w:pPr>
            <w:pStyle w:val="TOC2"/>
            <w:rPr>
              <w:rFonts w:eastAsiaTheme="minorEastAsia"/>
              <w:noProof/>
              <w:lang w:val="en-DE" w:eastAsia="en-DE"/>
            </w:rPr>
          </w:pPr>
          <w:hyperlink w:anchor="_Toc147572004" w:history="1">
            <w:r w:rsidR="00C222AA" w:rsidRPr="00984923">
              <w:rPr>
                <w:rStyle w:val="Hyperlink"/>
                <w:noProof/>
                <w:lang w:val="en-US"/>
              </w:rPr>
              <w:t>7.3</w:t>
            </w:r>
            <w:r w:rsidR="00C222AA">
              <w:rPr>
                <w:rFonts w:eastAsiaTheme="minorEastAsia"/>
                <w:noProof/>
                <w:lang w:val="en-DE" w:eastAsia="en-DE"/>
              </w:rPr>
              <w:tab/>
            </w:r>
            <w:r w:rsidR="00C222AA" w:rsidRPr="00984923">
              <w:rPr>
                <w:rStyle w:val="Hyperlink"/>
                <w:noProof/>
                <w:lang w:val="en-US"/>
              </w:rPr>
              <w:t>External Security</w:t>
            </w:r>
            <w:r w:rsidR="00C222AA">
              <w:rPr>
                <w:noProof/>
                <w:webHidden/>
              </w:rPr>
              <w:tab/>
            </w:r>
            <w:r w:rsidR="00C222AA">
              <w:rPr>
                <w:noProof/>
                <w:webHidden/>
              </w:rPr>
              <w:fldChar w:fldCharType="begin"/>
            </w:r>
            <w:r w:rsidR="00C222AA">
              <w:rPr>
                <w:noProof/>
                <w:webHidden/>
              </w:rPr>
              <w:instrText xml:space="preserve"> PAGEREF _Toc147572004 \h </w:instrText>
            </w:r>
            <w:r w:rsidR="00C222AA">
              <w:rPr>
                <w:noProof/>
                <w:webHidden/>
              </w:rPr>
            </w:r>
            <w:r w:rsidR="00C222AA">
              <w:rPr>
                <w:noProof/>
                <w:webHidden/>
              </w:rPr>
              <w:fldChar w:fldCharType="separate"/>
            </w:r>
            <w:r w:rsidR="00D0494D">
              <w:rPr>
                <w:noProof/>
                <w:webHidden/>
              </w:rPr>
              <w:t>182</w:t>
            </w:r>
            <w:r w:rsidR="00C222AA">
              <w:rPr>
                <w:noProof/>
                <w:webHidden/>
              </w:rPr>
              <w:fldChar w:fldCharType="end"/>
            </w:r>
          </w:hyperlink>
        </w:p>
        <w:p w14:paraId="35DDA815" w14:textId="011BC51C" w:rsidR="00C222AA" w:rsidRDefault="00A755B5">
          <w:pPr>
            <w:pStyle w:val="TOC1"/>
            <w:rPr>
              <w:rFonts w:eastAsiaTheme="minorEastAsia"/>
              <w:noProof/>
              <w:lang w:val="en-DE" w:eastAsia="en-DE"/>
            </w:rPr>
          </w:pPr>
          <w:hyperlink w:anchor="_Toc147572005" w:history="1">
            <w:r w:rsidR="00C222AA" w:rsidRPr="00984923">
              <w:rPr>
                <w:rStyle w:val="Hyperlink"/>
                <w:noProof/>
                <w:lang w:val="en-US"/>
              </w:rPr>
              <w:t>8</w:t>
            </w:r>
            <w:r w:rsidR="00C222AA">
              <w:rPr>
                <w:rFonts w:eastAsiaTheme="minorEastAsia"/>
                <w:noProof/>
                <w:lang w:val="en-DE" w:eastAsia="en-DE"/>
              </w:rPr>
              <w:tab/>
            </w:r>
            <w:r w:rsidR="00C222AA" w:rsidRPr="00984923">
              <w:rPr>
                <w:rStyle w:val="Hyperlink"/>
                <w:noProof/>
                <w:lang w:val="en-US"/>
              </w:rPr>
              <w:t>Implementation</w:t>
            </w:r>
            <w:r w:rsidR="00C222AA">
              <w:rPr>
                <w:noProof/>
                <w:webHidden/>
              </w:rPr>
              <w:tab/>
            </w:r>
            <w:r w:rsidR="00C222AA">
              <w:rPr>
                <w:noProof/>
                <w:webHidden/>
              </w:rPr>
              <w:fldChar w:fldCharType="begin"/>
            </w:r>
            <w:r w:rsidR="00C222AA">
              <w:rPr>
                <w:noProof/>
                <w:webHidden/>
              </w:rPr>
              <w:instrText xml:space="preserve"> PAGEREF _Toc147572005 \h </w:instrText>
            </w:r>
            <w:r w:rsidR="00C222AA">
              <w:rPr>
                <w:noProof/>
                <w:webHidden/>
              </w:rPr>
            </w:r>
            <w:r w:rsidR="00C222AA">
              <w:rPr>
                <w:noProof/>
                <w:webHidden/>
              </w:rPr>
              <w:fldChar w:fldCharType="separate"/>
            </w:r>
            <w:r w:rsidR="00D0494D">
              <w:rPr>
                <w:noProof/>
                <w:webHidden/>
              </w:rPr>
              <w:t>184</w:t>
            </w:r>
            <w:r w:rsidR="00C222AA">
              <w:rPr>
                <w:noProof/>
                <w:webHidden/>
              </w:rPr>
              <w:fldChar w:fldCharType="end"/>
            </w:r>
          </w:hyperlink>
        </w:p>
        <w:p w14:paraId="13860F90" w14:textId="4963940F" w:rsidR="00C222AA" w:rsidRDefault="00A755B5">
          <w:pPr>
            <w:pStyle w:val="TOC2"/>
            <w:rPr>
              <w:rFonts w:eastAsiaTheme="minorEastAsia"/>
              <w:noProof/>
              <w:lang w:val="en-DE" w:eastAsia="en-DE"/>
            </w:rPr>
          </w:pPr>
          <w:hyperlink w:anchor="_Toc147572006" w:history="1">
            <w:r w:rsidR="00C222AA" w:rsidRPr="00984923">
              <w:rPr>
                <w:rStyle w:val="Hyperlink"/>
                <w:noProof/>
                <w:lang w:val="en-US"/>
              </w:rPr>
              <w:t>8.1</w:t>
            </w:r>
            <w:r w:rsidR="00C222AA">
              <w:rPr>
                <w:rFonts w:eastAsiaTheme="minorEastAsia"/>
                <w:noProof/>
                <w:lang w:val="en-DE" w:eastAsia="en-DE"/>
              </w:rPr>
              <w:tab/>
            </w:r>
            <w:r w:rsidR="00C222AA" w:rsidRPr="00984923">
              <w:rPr>
                <w:rStyle w:val="Hyperlink"/>
                <w:noProof/>
                <w:lang w:val="en-US"/>
              </w:rPr>
              <w:t>Implementation decisions</w:t>
            </w:r>
            <w:r w:rsidR="00C222AA">
              <w:rPr>
                <w:noProof/>
                <w:webHidden/>
              </w:rPr>
              <w:tab/>
            </w:r>
            <w:r w:rsidR="00C222AA">
              <w:rPr>
                <w:noProof/>
                <w:webHidden/>
              </w:rPr>
              <w:fldChar w:fldCharType="begin"/>
            </w:r>
            <w:r w:rsidR="00C222AA">
              <w:rPr>
                <w:noProof/>
                <w:webHidden/>
              </w:rPr>
              <w:instrText xml:space="preserve"> PAGEREF _Toc147572006 \h </w:instrText>
            </w:r>
            <w:r w:rsidR="00C222AA">
              <w:rPr>
                <w:noProof/>
                <w:webHidden/>
              </w:rPr>
            </w:r>
            <w:r w:rsidR="00C222AA">
              <w:rPr>
                <w:noProof/>
                <w:webHidden/>
              </w:rPr>
              <w:fldChar w:fldCharType="separate"/>
            </w:r>
            <w:r w:rsidR="00D0494D">
              <w:rPr>
                <w:noProof/>
                <w:webHidden/>
              </w:rPr>
              <w:t>184</w:t>
            </w:r>
            <w:r w:rsidR="00C222AA">
              <w:rPr>
                <w:noProof/>
                <w:webHidden/>
              </w:rPr>
              <w:fldChar w:fldCharType="end"/>
            </w:r>
          </w:hyperlink>
        </w:p>
        <w:p w14:paraId="190FCA4D" w14:textId="3E3A1062" w:rsidR="00C222AA" w:rsidRDefault="00A755B5">
          <w:pPr>
            <w:pStyle w:val="TOC2"/>
            <w:rPr>
              <w:rFonts w:eastAsiaTheme="minorEastAsia"/>
              <w:noProof/>
              <w:lang w:val="en-DE" w:eastAsia="en-DE"/>
            </w:rPr>
          </w:pPr>
          <w:hyperlink w:anchor="_Toc147572007" w:history="1">
            <w:r w:rsidR="00C222AA" w:rsidRPr="00984923">
              <w:rPr>
                <w:rStyle w:val="Hyperlink"/>
                <w:noProof/>
                <w:lang w:val="en-US"/>
              </w:rPr>
              <w:t>8.2</w:t>
            </w:r>
            <w:r w:rsidR="00C222AA">
              <w:rPr>
                <w:rFonts w:eastAsiaTheme="minorEastAsia"/>
                <w:noProof/>
                <w:lang w:val="en-DE" w:eastAsia="en-DE"/>
              </w:rPr>
              <w:tab/>
            </w:r>
            <w:r w:rsidR="00C222AA" w:rsidRPr="00984923">
              <w:rPr>
                <w:rStyle w:val="Hyperlink"/>
                <w:noProof/>
                <w:lang w:val="en-US"/>
              </w:rPr>
              <w:t>Obtaining the IIP-Ecosphere platform</w:t>
            </w:r>
            <w:r w:rsidR="00C222AA">
              <w:rPr>
                <w:noProof/>
                <w:webHidden/>
              </w:rPr>
              <w:tab/>
            </w:r>
            <w:r w:rsidR="00C222AA">
              <w:rPr>
                <w:noProof/>
                <w:webHidden/>
              </w:rPr>
              <w:fldChar w:fldCharType="begin"/>
            </w:r>
            <w:r w:rsidR="00C222AA">
              <w:rPr>
                <w:noProof/>
                <w:webHidden/>
              </w:rPr>
              <w:instrText xml:space="preserve"> PAGEREF _Toc147572007 \h </w:instrText>
            </w:r>
            <w:r w:rsidR="00C222AA">
              <w:rPr>
                <w:noProof/>
                <w:webHidden/>
              </w:rPr>
            </w:r>
            <w:r w:rsidR="00C222AA">
              <w:rPr>
                <w:noProof/>
                <w:webHidden/>
              </w:rPr>
              <w:fldChar w:fldCharType="separate"/>
            </w:r>
            <w:r w:rsidR="00D0494D">
              <w:rPr>
                <w:noProof/>
                <w:webHidden/>
              </w:rPr>
              <w:t>187</w:t>
            </w:r>
            <w:r w:rsidR="00C222AA">
              <w:rPr>
                <w:noProof/>
                <w:webHidden/>
              </w:rPr>
              <w:fldChar w:fldCharType="end"/>
            </w:r>
          </w:hyperlink>
        </w:p>
        <w:p w14:paraId="0DD0AE4A" w14:textId="31ECABF8" w:rsidR="00C222AA" w:rsidRDefault="00A755B5">
          <w:pPr>
            <w:pStyle w:val="TOC2"/>
            <w:rPr>
              <w:rFonts w:eastAsiaTheme="minorEastAsia"/>
              <w:noProof/>
              <w:lang w:val="en-DE" w:eastAsia="en-DE"/>
            </w:rPr>
          </w:pPr>
          <w:hyperlink w:anchor="_Toc147572008" w:history="1">
            <w:r w:rsidR="00C222AA" w:rsidRPr="00984923">
              <w:rPr>
                <w:rStyle w:val="Hyperlink"/>
                <w:noProof/>
                <w:lang w:val="en-US"/>
              </w:rPr>
              <w:t>8.3</w:t>
            </w:r>
            <w:r w:rsidR="00C222AA">
              <w:rPr>
                <w:rFonts w:eastAsiaTheme="minorEastAsia"/>
                <w:noProof/>
                <w:lang w:val="en-DE" w:eastAsia="en-DE"/>
              </w:rPr>
              <w:tab/>
            </w:r>
            <w:r w:rsidR="00C222AA" w:rsidRPr="00984923">
              <w:rPr>
                <w:rStyle w:val="Hyperlink"/>
                <w:noProof/>
                <w:lang w:val="en-US"/>
              </w:rPr>
              <w:t>Compiling the IIP-Ecosphere platform</w:t>
            </w:r>
            <w:r w:rsidR="00C222AA">
              <w:rPr>
                <w:noProof/>
                <w:webHidden/>
              </w:rPr>
              <w:tab/>
            </w:r>
            <w:r w:rsidR="00C222AA">
              <w:rPr>
                <w:noProof/>
                <w:webHidden/>
              </w:rPr>
              <w:fldChar w:fldCharType="begin"/>
            </w:r>
            <w:r w:rsidR="00C222AA">
              <w:rPr>
                <w:noProof/>
                <w:webHidden/>
              </w:rPr>
              <w:instrText xml:space="preserve"> PAGEREF _Toc147572008 \h </w:instrText>
            </w:r>
            <w:r w:rsidR="00C222AA">
              <w:rPr>
                <w:noProof/>
                <w:webHidden/>
              </w:rPr>
            </w:r>
            <w:r w:rsidR="00C222AA">
              <w:rPr>
                <w:noProof/>
                <w:webHidden/>
              </w:rPr>
              <w:fldChar w:fldCharType="separate"/>
            </w:r>
            <w:r w:rsidR="00D0494D">
              <w:rPr>
                <w:noProof/>
                <w:webHidden/>
              </w:rPr>
              <w:t>193</w:t>
            </w:r>
            <w:r w:rsidR="00C222AA">
              <w:rPr>
                <w:noProof/>
                <w:webHidden/>
              </w:rPr>
              <w:fldChar w:fldCharType="end"/>
            </w:r>
          </w:hyperlink>
        </w:p>
        <w:p w14:paraId="19BAF6D8" w14:textId="67CB5FEE" w:rsidR="00C222AA" w:rsidRDefault="00A755B5">
          <w:pPr>
            <w:pStyle w:val="TOC2"/>
            <w:rPr>
              <w:rFonts w:eastAsiaTheme="minorEastAsia"/>
              <w:noProof/>
              <w:lang w:val="en-DE" w:eastAsia="en-DE"/>
            </w:rPr>
          </w:pPr>
          <w:hyperlink w:anchor="_Toc147572009" w:history="1">
            <w:r w:rsidR="00C222AA" w:rsidRPr="00984923">
              <w:rPr>
                <w:rStyle w:val="Hyperlink"/>
                <w:noProof/>
                <w:lang w:val="en-US"/>
              </w:rPr>
              <w:t>8.4</w:t>
            </w:r>
            <w:r w:rsidR="00C222AA">
              <w:rPr>
                <w:rFonts w:eastAsiaTheme="minorEastAsia"/>
                <w:noProof/>
                <w:lang w:val="en-DE" w:eastAsia="en-DE"/>
              </w:rPr>
              <w:tab/>
            </w:r>
            <w:r w:rsidR="00C222AA" w:rsidRPr="00984923">
              <w:rPr>
                <w:rStyle w:val="Hyperlink"/>
                <w:noProof/>
                <w:lang w:val="en-US"/>
              </w:rPr>
              <w:t>Installing and using the IIP-Ecosphere platform</w:t>
            </w:r>
            <w:r w:rsidR="00C222AA">
              <w:rPr>
                <w:noProof/>
                <w:webHidden/>
              </w:rPr>
              <w:tab/>
            </w:r>
            <w:r w:rsidR="00C222AA">
              <w:rPr>
                <w:noProof/>
                <w:webHidden/>
              </w:rPr>
              <w:fldChar w:fldCharType="begin"/>
            </w:r>
            <w:r w:rsidR="00C222AA">
              <w:rPr>
                <w:noProof/>
                <w:webHidden/>
              </w:rPr>
              <w:instrText xml:space="preserve"> PAGEREF _Toc147572009 \h </w:instrText>
            </w:r>
            <w:r w:rsidR="00C222AA">
              <w:rPr>
                <w:noProof/>
                <w:webHidden/>
              </w:rPr>
            </w:r>
            <w:r w:rsidR="00C222AA">
              <w:rPr>
                <w:noProof/>
                <w:webHidden/>
              </w:rPr>
              <w:fldChar w:fldCharType="separate"/>
            </w:r>
            <w:r w:rsidR="00D0494D">
              <w:rPr>
                <w:noProof/>
                <w:webHidden/>
              </w:rPr>
              <w:t>197</w:t>
            </w:r>
            <w:r w:rsidR="00C222AA">
              <w:rPr>
                <w:noProof/>
                <w:webHidden/>
              </w:rPr>
              <w:fldChar w:fldCharType="end"/>
            </w:r>
          </w:hyperlink>
        </w:p>
        <w:p w14:paraId="349C8B85" w14:textId="368DCAB6" w:rsidR="00C222AA" w:rsidRDefault="00A755B5">
          <w:pPr>
            <w:pStyle w:val="TOC2"/>
            <w:rPr>
              <w:rFonts w:eastAsiaTheme="minorEastAsia"/>
              <w:noProof/>
              <w:lang w:val="en-DE" w:eastAsia="en-DE"/>
            </w:rPr>
          </w:pPr>
          <w:hyperlink w:anchor="_Toc147572010" w:history="1">
            <w:r w:rsidR="00C222AA" w:rsidRPr="00984923">
              <w:rPr>
                <w:rStyle w:val="Hyperlink"/>
                <w:noProof/>
                <w:lang w:val="en-US"/>
              </w:rPr>
              <w:t>8.5</w:t>
            </w:r>
            <w:r w:rsidR="00C222AA">
              <w:rPr>
                <w:rFonts w:eastAsiaTheme="minorEastAsia"/>
                <w:noProof/>
                <w:lang w:val="en-DE" w:eastAsia="en-DE"/>
              </w:rPr>
              <w:tab/>
            </w:r>
            <w:r w:rsidR="00C222AA" w:rsidRPr="00984923">
              <w:rPr>
                <w:rStyle w:val="Hyperlink"/>
                <w:noProof/>
                <w:lang w:val="en-US"/>
              </w:rPr>
              <w:t>Considerations for a Permanent or Distributed Installation</w:t>
            </w:r>
            <w:r w:rsidR="00C222AA">
              <w:rPr>
                <w:noProof/>
                <w:webHidden/>
              </w:rPr>
              <w:tab/>
            </w:r>
            <w:r w:rsidR="00C222AA">
              <w:rPr>
                <w:noProof/>
                <w:webHidden/>
              </w:rPr>
              <w:fldChar w:fldCharType="begin"/>
            </w:r>
            <w:r w:rsidR="00C222AA">
              <w:rPr>
                <w:noProof/>
                <w:webHidden/>
              </w:rPr>
              <w:instrText xml:space="preserve"> PAGEREF _Toc147572010 \h </w:instrText>
            </w:r>
            <w:r w:rsidR="00C222AA">
              <w:rPr>
                <w:noProof/>
                <w:webHidden/>
              </w:rPr>
            </w:r>
            <w:r w:rsidR="00C222AA">
              <w:rPr>
                <w:noProof/>
                <w:webHidden/>
              </w:rPr>
              <w:fldChar w:fldCharType="separate"/>
            </w:r>
            <w:r w:rsidR="00D0494D">
              <w:rPr>
                <w:noProof/>
                <w:webHidden/>
              </w:rPr>
              <w:t>197</w:t>
            </w:r>
            <w:r w:rsidR="00C222AA">
              <w:rPr>
                <w:noProof/>
                <w:webHidden/>
              </w:rPr>
              <w:fldChar w:fldCharType="end"/>
            </w:r>
          </w:hyperlink>
        </w:p>
        <w:p w14:paraId="74A138FE" w14:textId="2598424A" w:rsidR="00C222AA" w:rsidRDefault="00A755B5">
          <w:pPr>
            <w:pStyle w:val="TOC2"/>
            <w:rPr>
              <w:rFonts w:eastAsiaTheme="minorEastAsia"/>
              <w:noProof/>
              <w:lang w:val="en-DE" w:eastAsia="en-DE"/>
            </w:rPr>
          </w:pPr>
          <w:hyperlink w:anchor="_Toc147572011" w:history="1">
            <w:r w:rsidR="00C222AA" w:rsidRPr="00984923">
              <w:rPr>
                <w:rStyle w:val="Hyperlink"/>
                <w:noProof/>
                <w:lang w:val="en-US"/>
              </w:rPr>
              <w:t>8.6</w:t>
            </w:r>
            <w:r w:rsidR="00C222AA">
              <w:rPr>
                <w:rFonts w:eastAsiaTheme="minorEastAsia"/>
                <w:noProof/>
                <w:lang w:val="en-DE" w:eastAsia="en-DE"/>
              </w:rPr>
              <w:tab/>
            </w:r>
            <w:r w:rsidR="00C222AA" w:rsidRPr="00984923">
              <w:rPr>
                <w:rStyle w:val="Hyperlink"/>
                <w:noProof/>
                <w:lang w:val="en-US"/>
              </w:rPr>
              <w:t>Environment for Testing and Evaluating the Platform/Applications</w:t>
            </w:r>
            <w:r w:rsidR="00C222AA">
              <w:rPr>
                <w:noProof/>
                <w:webHidden/>
              </w:rPr>
              <w:tab/>
            </w:r>
            <w:r w:rsidR="00C222AA">
              <w:rPr>
                <w:noProof/>
                <w:webHidden/>
              </w:rPr>
              <w:fldChar w:fldCharType="begin"/>
            </w:r>
            <w:r w:rsidR="00C222AA">
              <w:rPr>
                <w:noProof/>
                <w:webHidden/>
              </w:rPr>
              <w:instrText xml:space="preserve"> PAGEREF _Toc147572011 \h </w:instrText>
            </w:r>
            <w:r w:rsidR="00C222AA">
              <w:rPr>
                <w:noProof/>
                <w:webHidden/>
              </w:rPr>
            </w:r>
            <w:r w:rsidR="00C222AA">
              <w:rPr>
                <w:noProof/>
                <w:webHidden/>
              </w:rPr>
              <w:fldChar w:fldCharType="separate"/>
            </w:r>
            <w:r w:rsidR="00D0494D">
              <w:rPr>
                <w:noProof/>
                <w:webHidden/>
              </w:rPr>
              <w:t>199</w:t>
            </w:r>
            <w:r w:rsidR="00C222AA">
              <w:rPr>
                <w:noProof/>
                <w:webHidden/>
              </w:rPr>
              <w:fldChar w:fldCharType="end"/>
            </w:r>
          </w:hyperlink>
        </w:p>
        <w:p w14:paraId="681453A5" w14:textId="29E92217" w:rsidR="00C222AA" w:rsidRDefault="00A755B5">
          <w:pPr>
            <w:pStyle w:val="TOC1"/>
            <w:rPr>
              <w:rFonts w:eastAsiaTheme="minorEastAsia"/>
              <w:noProof/>
              <w:lang w:val="en-DE" w:eastAsia="en-DE"/>
            </w:rPr>
          </w:pPr>
          <w:hyperlink w:anchor="_Toc147572012" w:history="1">
            <w:r w:rsidR="00C222AA" w:rsidRPr="00984923">
              <w:rPr>
                <w:rStyle w:val="Hyperlink"/>
                <w:noProof/>
                <w:lang w:val="en-US"/>
              </w:rPr>
              <w:t>9</w:t>
            </w:r>
            <w:r w:rsidR="00C222AA">
              <w:rPr>
                <w:rFonts w:eastAsiaTheme="minorEastAsia"/>
                <w:noProof/>
                <w:lang w:val="en-DE" w:eastAsia="en-DE"/>
              </w:rPr>
              <w:tab/>
            </w:r>
            <w:r w:rsidR="00C222AA" w:rsidRPr="00984923">
              <w:rPr>
                <w:rStyle w:val="Hyperlink"/>
                <w:noProof/>
                <w:lang w:val="en-US"/>
              </w:rPr>
              <w:t>How to apply, extend or contribute</w:t>
            </w:r>
            <w:r w:rsidR="00C222AA">
              <w:rPr>
                <w:noProof/>
                <w:webHidden/>
              </w:rPr>
              <w:tab/>
            </w:r>
            <w:r w:rsidR="00C222AA">
              <w:rPr>
                <w:noProof/>
                <w:webHidden/>
              </w:rPr>
              <w:fldChar w:fldCharType="begin"/>
            </w:r>
            <w:r w:rsidR="00C222AA">
              <w:rPr>
                <w:noProof/>
                <w:webHidden/>
              </w:rPr>
              <w:instrText xml:space="preserve"> PAGEREF _Toc147572012 \h </w:instrText>
            </w:r>
            <w:r w:rsidR="00C222AA">
              <w:rPr>
                <w:noProof/>
                <w:webHidden/>
              </w:rPr>
            </w:r>
            <w:r w:rsidR="00C222AA">
              <w:rPr>
                <w:noProof/>
                <w:webHidden/>
              </w:rPr>
              <w:fldChar w:fldCharType="separate"/>
            </w:r>
            <w:r w:rsidR="00D0494D">
              <w:rPr>
                <w:noProof/>
                <w:webHidden/>
              </w:rPr>
              <w:t>203</w:t>
            </w:r>
            <w:r w:rsidR="00C222AA">
              <w:rPr>
                <w:noProof/>
                <w:webHidden/>
              </w:rPr>
              <w:fldChar w:fldCharType="end"/>
            </w:r>
          </w:hyperlink>
        </w:p>
        <w:p w14:paraId="6ED9C604" w14:textId="3D28F7F6" w:rsidR="00C222AA" w:rsidRDefault="00A755B5">
          <w:pPr>
            <w:pStyle w:val="TOC2"/>
            <w:rPr>
              <w:rFonts w:eastAsiaTheme="minorEastAsia"/>
              <w:noProof/>
              <w:lang w:val="en-DE" w:eastAsia="en-DE"/>
            </w:rPr>
          </w:pPr>
          <w:hyperlink w:anchor="_Toc147572013" w:history="1">
            <w:r w:rsidR="00C222AA" w:rsidRPr="00984923">
              <w:rPr>
                <w:rStyle w:val="Hyperlink"/>
                <w:noProof/>
                <w:lang w:val="en-US"/>
              </w:rPr>
              <w:t>9.1</w:t>
            </w:r>
            <w:r w:rsidR="00C222AA">
              <w:rPr>
                <w:rFonts w:eastAsiaTheme="minorEastAsia"/>
                <w:noProof/>
                <w:lang w:val="en-DE" w:eastAsia="en-DE"/>
              </w:rPr>
              <w:tab/>
            </w:r>
            <w:r w:rsidR="00C222AA" w:rsidRPr="00984923">
              <w:rPr>
                <w:rStyle w:val="Hyperlink"/>
                <w:noProof/>
                <w:lang w:val="en-US"/>
              </w:rPr>
              <w:t>Defining an own application-specific service</w:t>
            </w:r>
            <w:r w:rsidR="00C222AA">
              <w:rPr>
                <w:noProof/>
                <w:webHidden/>
              </w:rPr>
              <w:tab/>
            </w:r>
            <w:r w:rsidR="00C222AA">
              <w:rPr>
                <w:noProof/>
                <w:webHidden/>
              </w:rPr>
              <w:fldChar w:fldCharType="begin"/>
            </w:r>
            <w:r w:rsidR="00C222AA">
              <w:rPr>
                <w:noProof/>
                <w:webHidden/>
              </w:rPr>
              <w:instrText xml:space="preserve"> PAGEREF _Toc147572013 \h </w:instrText>
            </w:r>
            <w:r w:rsidR="00C222AA">
              <w:rPr>
                <w:noProof/>
                <w:webHidden/>
              </w:rPr>
            </w:r>
            <w:r w:rsidR="00C222AA">
              <w:rPr>
                <w:noProof/>
                <w:webHidden/>
              </w:rPr>
              <w:fldChar w:fldCharType="separate"/>
            </w:r>
            <w:r w:rsidR="00D0494D">
              <w:rPr>
                <w:noProof/>
                <w:webHidden/>
              </w:rPr>
              <w:t>203</w:t>
            </w:r>
            <w:r w:rsidR="00C222AA">
              <w:rPr>
                <w:noProof/>
                <w:webHidden/>
              </w:rPr>
              <w:fldChar w:fldCharType="end"/>
            </w:r>
          </w:hyperlink>
        </w:p>
        <w:p w14:paraId="338E88EE" w14:textId="6807419E" w:rsidR="00C222AA" w:rsidRDefault="00A755B5">
          <w:pPr>
            <w:pStyle w:val="TOC2"/>
            <w:rPr>
              <w:rFonts w:eastAsiaTheme="minorEastAsia"/>
              <w:noProof/>
              <w:lang w:val="en-DE" w:eastAsia="en-DE"/>
            </w:rPr>
          </w:pPr>
          <w:hyperlink w:anchor="_Toc147572014" w:history="1">
            <w:r w:rsidR="00C222AA" w:rsidRPr="00984923">
              <w:rPr>
                <w:rStyle w:val="Hyperlink"/>
                <w:noProof/>
                <w:lang w:val="en-US"/>
              </w:rPr>
              <w:t>9.2</w:t>
            </w:r>
            <w:r w:rsidR="00C222AA">
              <w:rPr>
                <w:rFonts w:eastAsiaTheme="minorEastAsia"/>
                <w:noProof/>
                <w:lang w:val="en-DE" w:eastAsia="en-DE"/>
              </w:rPr>
              <w:tab/>
            </w:r>
            <w:r w:rsidR="00C222AA" w:rsidRPr="00984923">
              <w:rPr>
                <w:rStyle w:val="Hyperlink"/>
                <w:noProof/>
                <w:lang w:val="en-US"/>
              </w:rPr>
              <w:t>Defining an AAS for a device</w:t>
            </w:r>
            <w:r w:rsidR="00C222AA">
              <w:rPr>
                <w:noProof/>
                <w:webHidden/>
              </w:rPr>
              <w:tab/>
            </w:r>
            <w:r w:rsidR="00C222AA">
              <w:rPr>
                <w:noProof/>
                <w:webHidden/>
              </w:rPr>
              <w:fldChar w:fldCharType="begin"/>
            </w:r>
            <w:r w:rsidR="00C222AA">
              <w:rPr>
                <w:noProof/>
                <w:webHidden/>
              </w:rPr>
              <w:instrText xml:space="preserve"> PAGEREF _Toc147572014 \h </w:instrText>
            </w:r>
            <w:r w:rsidR="00C222AA">
              <w:rPr>
                <w:noProof/>
                <w:webHidden/>
              </w:rPr>
            </w:r>
            <w:r w:rsidR="00C222AA">
              <w:rPr>
                <w:noProof/>
                <w:webHidden/>
              </w:rPr>
              <w:fldChar w:fldCharType="separate"/>
            </w:r>
            <w:r w:rsidR="00D0494D">
              <w:rPr>
                <w:noProof/>
                <w:webHidden/>
              </w:rPr>
              <w:t>203</w:t>
            </w:r>
            <w:r w:rsidR="00C222AA">
              <w:rPr>
                <w:noProof/>
                <w:webHidden/>
              </w:rPr>
              <w:fldChar w:fldCharType="end"/>
            </w:r>
          </w:hyperlink>
        </w:p>
        <w:p w14:paraId="7E27E780" w14:textId="6C16BE31" w:rsidR="00C222AA" w:rsidRDefault="00A755B5">
          <w:pPr>
            <w:pStyle w:val="TOC2"/>
            <w:rPr>
              <w:rFonts w:eastAsiaTheme="minorEastAsia"/>
              <w:noProof/>
              <w:lang w:val="en-DE" w:eastAsia="en-DE"/>
            </w:rPr>
          </w:pPr>
          <w:hyperlink w:anchor="_Toc147572015" w:history="1">
            <w:r w:rsidR="00C222AA" w:rsidRPr="00984923">
              <w:rPr>
                <w:rStyle w:val="Hyperlink"/>
                <w:noProof/>
                <w:lang w:val="en-US"/>
              </w:rPr>
              <w:t>9.3</w:t>
            </w:r>
            <w:r w:rsidR="00C222AA">
              <w:rPr>
                <w:rFonts w:eastAsiaTheme="minorEastAsia"/>
                <w:noProof/>
                <w:lang w:val="en-DE" w:eastAsia="en-DE"/>
              </w:rPr>
              <w:tab/>
            </w:r>
            <w:r w:rsidR="00C222AA" w:rsidRPr="00984923">
              <w:rPr>
                <w:rStyle w:val="Hyperlink"/>
                <w:noProof/>
                <w:lang w:val="en-US"/>
              </w:rPr>
              <w:t>Implementing a monitoring/alert data service</w:t>
            </w:r>
            <w:r w:rsidR="00C222AA">
              <w:rPr>
                <w:noProof/>
                <w:webHidden/>
              </w:rPr>
              <w:tab/>
            </w:r>
            <w:r w:rsidR="00C222AA">
              <w:rPr>
                <w:noProof/>
                <w:webHidden/>
              </w:rPr>
              <w:fldChar w:fldCharType="begin"/>
            </w:r>
            <w:r w:rsidR="00C222AA">
              <w:rPr>
                <w:noProof/>
                <w:webHidden/>
              </w:rPr>
              <w:instrText xml:space="preserve"> PAGEREF _Toc147572015 \h </w:instrText>
            </w:r>
            <w:r w:rsidR="00C222AA">
              <w:rPr>
                <w:noProof/>
                <w:webHidden/>
              </w:rPr>
            </w:r>
            <w:r w:rsidR="00C222AA">
              <w:rPr>
                <w:noProof/>
                <w:webHidden/>
              </w:rPr>
              <w:fldChar w:fldCharType="separate"/>
            </w:r>
            <w:r w:rsidR="00D0494D">
              <w:rPr>
                <w:noProof/>
                <w:webHidden/>
              </w:rPr>
              <w:t>204</w:t>
            </w:r>
            <w:r w:rsidR="00C222AA">
              <w:rPr>
                <w:noProof/>
                <w:webHidden/>
              </w:rPr>
              <w:fldChar w:fldCharType="end"/>
            </w:r>
          </w:hyperlink>
        </w:p>
        <w:p w14:paraId="5BE91FEC" w14:textId="5CB9CB1D" w:rsidR="00C222AA" w:rsidRDefault="00A755B5">
          <w:pPr>
            <w:pStyle w:val="TOC2"/>
            <w:rPr>
              <w:rFonts w:eastAsiaTheme="minorEastAsia"/>
              <w:noProof/>
              <w:lang w:val="en-DE" w:eastAsia="en-DE"/>
            </w:rPr>
          </w:pPr>
          <w:hyperlink w:anchor="_Toc147572016" w:history="1">
            <w:r w:rsidR="00C222AA" w:rsidRPr="00984923">
              <w:rPr>
                <w:rStyle w:val="Hyperlink"/>
                <w:noProof/>
                <w:lang w:val="en-US"/>
              </w:rPr>
              <w:t>9.4</w:t>
            </w:r>
            <w:r w:rsidR="00C222AA">
              <w:rPr>
                <w:rFonts w:eastAsiaTheme="minorEastAsia"/>
                <w:noProof/>
                <w:lang w:val="en-DE" w:eastAsia="en-DE"/>
              </w:rPr>
              <w:tab/>
            </w:r>
            <w:r w:rsidR="00C222AA" w:rsidRPr="00984923">
              <w:rPr>
                <w:rStyle w:val="Hyperlink"/>
                <w:noProof/>
                <w:lang w:val="en-US"/>
              </w:rPr>
              <w:t>Extending the platform by adding a component or a platform service</w:t>
            </w:r>
            <w:r w:rsidR="00C222AA">
              <w:rPr>
                <w:noProof/>
                <w:webHidden/>
              </w:rPr>
              <w:tab/>
            </w:r>
            <w:r w:rsidR="00C222AA">
              <w:rPr>
                <w:noProof/>
                <w:webHidden/>
              </w:rPr>
              <w:fldChar w:fldCharType="begin"/>
            </w:r>
            <w:r w:rsidR="00C222AA">
              <w:rPr>
                <w:noProof/>
                <w:webHidden/>
              </w:rPr>
              <w:instrText xml:space="preserve"> PAGEREF _Toc147572016 \h </w:instrText>
            </w:r>
            <w:r w:rsidR="00C222AA">
              <w:rPr>
                <w:noProof/>
                <w:webHidden/>
              </w:rPr>
            </w:r>
            <w:r w:rsidR="00C222AA">
              <w:rPr>
                <w:noProof/>
                <w:webHidden/>
              </w:rPr>
              <w:fldChar w:fldCharType="separate"/>
            </w:r>
            <w:r w:rsidR="00D0494D">
              <w:rPr>
                <w:noProof/>
                <w:webHidden/>
              </w:rPr>
              <w:t>204</w:t>
            </w:r>
            <w:r w:rsidR="00C222AA">
              <w:rPr>
                <w:noProof/>
                <w:webHidden/>
              </w:rPr>
              <w:fldChar w:fldCharType="end"/>
            </w:r>
          </w:hyperlink>
        </w:p>
        <w:p w14:paraId="197A757B" w14:textId="6EB33CF2" w:rsidR="00C222AA" w:rsidRDefault="00A755B5">
          <w:pPr>
            <w:pStyle w:val="TOC2"/>
            <w:rPr>
              <w:rFonts w:eastAsiaTheme="minorEastAsia"/>
              <w:noProof/>
              <w:lang w:val="en-DE" w:eastAsia="en-DE"/>
            </w:rPr>
          </w:pPr>
          <w:hyperlink w:anchor="_Toc147572017" w:history="1">
            <w:r w:rsidR="00C222AA" w:rsidRPr="00984923">
              <w:rPr>
                <w:rStyle w:val="Hyperlink"/>
                <w:noProof/>
                <w:lang w:val="en-US"/>
              </w:rPr>
              <w:t>9.5</w:t>
            </w:r>
            <w:r w:rsidR="00C222AA">
              <w:rPr>
                <w:rFonts w:eastAsiaTheme="minorEastAsia"/>
                <w:noProof/>
                <w:lang w:val="en-DE" w:eastAsia="en-DE"/>
              </w:rPr>
              <w:tab/>
            </w:r>
            <w:r w:rsidR="00C222AA" w:rsidRPr="00984923">
              <w:rPr>
                <w:rStyle w:val="Hyperlink"/>
                <w:noProof/>
                <w:lang w:val="en-US"/>
              </w:rPr>
              <w:t>Defining a new type in the configuration model</w:t>
            </w:r>
            <w:r w:rsidR="00C222AA">
              <w:rPr>
                <w:noProof/>
                <w:webHidden/>
              </w:rPr>
              <w:tab/>
            </w:r>
            <w:r w:rsidR="00C222AA">
              <w:rPr>
                <w:noProof/>
                <w:webHidden/>
              </w:rPr>
              <w:fldChar w:fldCharType="begin"/>
            </w:r>
            <w:r w:rsidR="00C222AA">
              <w:rPr>
                <w:noProof/>
                <w:webHidden/>
              </w:rPr>
              <w:instrText xml:space="preserve"> PAGEREF _Toc147572017 \h </w:instrText>
            </w:r>
            <w:r w:rsidR="00C222AA">
              <w:rPr>
                <w:noProof/>
                <w:webHidden/>
              </w:rPr>
            </w:r>
            <w:r w:rsidR="00C222AA">
              <w:rPr>
                <w:noProof/>
                <w:webHidden/>
              </w:rPr>
              <w:fldChar w:fldCharType="separate"/>
            </w:r>
            <w:r w:rsidR="00D0494D">
              <w:rPr>
                <w:noProof/>
                <w:webHidden/>
              </w:rPr>
              <w:t>205</w:t>
            </w:r>
            <w:r w:rsidR="00C222AA">
              <w:rPr>
                <w:noProof/>
                <w:webHidden/>
              </w:rPr>
              <w:fldChar w:fldCharType="end"/>
            </w:r>
          </w:hyperlink>
        </w:p>
        <w:p w14:paraId="09F9B3DF" w14:textId="4BB69BDC" w:rsidR="00C222AA" w:rsidRDefault="00A755B5">
          <w:pPr>
            <w:pStyle w:val="TOC2"/>
            <w:rPr>
              <w:rFonts w:eastAsiaTheme="minorEastAsia"/>
              <w:noProof/>
              <w:lang w:val="en-DE" w:eastAsia="en-DE"/>
            </w:rPr>
          </w:pPr>
          <w:hyperlink w:anchor="_Toc147572018" w:history="1">
            <w:r w:rsidR="00C222AA" w:rsidRPr="00984923">
              <w:rPr>
                <w:rStyle w:val="Hyperlink"/>
                <w:noProof/>
                <w:lang w:val="en-US"/>
              </w:rPr>
              <w:t>9.6</w:t>
            </w:r>
            <w:r w:rsidR="00C222AA">
              <w:rPr>
                <w:rFonts w:eastAsiaTheme="minorEastAsia"/>
                <w:noProof/>
                <w:lang w:val="en-DE" w:eastAsia="en-DE"/>
              </w:rPr>
              <w:tab/>
            </w:r>
            <w:r w:rsidR="00C222AA" w:rsidRPr="00984923">
              <w:rPr>
                <w:rStyle w:val="Hyperlink"/>
                <w:noProof/>
                <w:lang w:val="en-US"/>
              </w:rPr>
              <w:t>Using a different transport protocol</w:t>
            </w:r>
            <w:r w:rsidR="00C222AA">
              <w:rPr>
                <w:noProof/>
                <w:webHidden/>
              </w:rPr>
              <w:tab/>
            </w:r>
            <w:r w:rsidR="00C222AA">
              <w:rPr>
                <w:noProof/>
                <w:webHidden/>
              </w:rPr>
              <w:fldChar w:fldCharType="begin"/>
            </w:r>
            <w:r w:rsidR="00C222AA">
              <w:rPr>
                <w:noProof/>
                <w:webHidden/>
              </w:rPr>
              <w:instrText xml:space="preserve"> PAGEREF _Toc147572018 \h </w:instrText>
            </w:r>
            <w:r w:rsidR="00C222AA">
              <w:rPr>
                <w:noProof/>
                <w:webHidden/>
              </w:rPr>
            </w:r>
            <w:r w:rsidR="00C222AA">
              <w:rPr>
                <w:noProof/>
                <w:webHidden/>
              </w:rPr>
              <w:fldChar w:fldCharType="separate"/>
            </w:r>
            <w:r w:rsidR="00D0494D">
              <w:rPr>
                <w:noProof/>
                <w:webHidden/>
              </w:rPr>
              <w:t>207</w:t>
            </w:r>
            <w:r w:rsidR="00C222AA">
              <w:rPr>
                <w:noProof/>
                <w:webHidden/>
              </w:rPr>
              <w:fldChar w:fldCharType="end"/>
            </w:r>
          </w:hyperlink>
        </w:p>
        <w:p w14:paraId="4B7630BA" w14:textId="2DA9C146" w:rsidR="00C222AA" w:rsidRDefault="00A755B5">
          <w:pPr>
            <w:pStyle w:val="TOC2"/>
            <w:rPr>
              <w:rFonts w:eastAsiaTheme="minorEastAsia"/>
              <w:noProof/>
              <w:lang w:val="en-DE" w:eastAsia="en-DE"/>
            </w:rPr>
          </w:pPr>
          <w:hyperlink w:anchor="_Toc147572019" w:history="1">
            <w:r w:rsidR="00C222AA" w:rsidRPr="00984923">
              <w:rPr>
                <w:rStyle w:val="Hyperlink"/>
                <w:noProof/>
                <w:lang w:val="en-US"/>
              </w:rPr>
              <w:t>9.7</w:t>
            </w:r>
            <w:r w:rsidR="00C222AA">
              <w:rPr>
                <w:rFonts w:eastAsiaTheme="minorEastAsia"/>
                <w:noProof/>
                <w:lang w:val="en-DE" w:eastAsia="en-DE"/>
              </w:rPr>
              <w:tab/>
            </w:r>
            <w:r w:rsidR="00C222AA" w:rsidRPr="00984923">
              <w:rPr>
                <w:rStyle w:val="Hyperlink"/>
                <w:noProof/>
                <w:lang w:val="en-US"/>
              </w:rPr>
              <w:t>Observe or debug the data processing</w:t>
            </w:r>
            <w:r w:rsidR="00C222AA">
              <w:rPr>
                <w:noProof/>
                <w:webHidden/>
              </w:rPr>
              <w:tab/>
            </w:r>
            <w:r w:rsidR="00C222AA">
              <w:rPr>
                <w:noProof/>
                <w:webHidden/>
              </w:rPr>
              <w:fldChar w:fldCharType="begin"/>
            </w:r>
            <w:r w:rsidR="00C222AA">
              <w:rPr>
                <w:noProof/>
                <w:webHidden/>
              </w:rPr>
              <w:instrText xml:space="preserve"> PAGEREF _Toc147572019 \h </w:instrText>
            </w:r>
            <w:r w:rsidR="00C222AA">
              <w:rPr>
                <w:noProof/>
                <w:webHidden/>
              </w:rPr>
            </w:r>
            <w:r w:rsidR="00C222AA">
              <w:rPr>
                <w:noProof/>
                <w:webHidden/>
              </w:rPr>
              <w:fldChar w:fldCharType="separate"/>
            </w:r>
            <w:r w:rsidR="00D0494D">
              <w:rPr>
                <w:noProof/>
                <w:webHidden/>
              </w:rPr>
              <w:t>207</w:t>
            </w:r>
            <w:r w:rsidR="00C222AA">
              <w:rPr>
                <w:noProof/>
                <w:webHidden/>
              </w:rPr>
              <w:fldChar w:fldCharType="end"/>
            </w:r>
          </w:hyperlink>
        </w:p>
        <w:p w14:paraId="10382AB0" w14:textId="15A613BA" w:rsidR="00C222AA" w:rsidRDefault="00A755B5">
          <w:pPr>
            <w:pStyle w:val="TOC2"/>
            <w:rPr>
              <w:rFonts w:eastAsiaTheme="minorEastAsia"/>
              <w:noProof/>
              <w:lang w:val="en-DE" w:eastAsia="en-DE"/>
            </w:rPr>
          </w:pPr>
          <w:hyperlink w:anchor="_Toc147572020" w:history="1">
            <w:r w:rsidR="00C222AA" w:rsidRPr="00984923">
              <w:rPr>
                <w:rStyle w:val="Hyperlink"/>
                <w:noProof/>
                <w:lang w:val="en-US"/>
              </w:rPr>
              <w:t>9.8</w:t>
            </w:r>
            <w:r w:rsidR="00C222AA">
              <w:rPr>
                <w:rFonts w:eastAsiaTheme="minorEastAsia"/>
                <w:noProof/>
                <w:lang w:val="en-DE" w:eastAsia="en-DE"/>
              </w:rPr>
              <w:tab/>
            </w:r>
            <w:r w:rsidR="00C222AA" w:rsidRPr="00984923">
              <w:rPr>
                <w:rStyle w:val="Hyperlink"/>
                <w:noProof/>
                <w:lang w:val="en-US"/>
              </w:rPr>
              <w:t>Frequently Asked Questions (FAQ)</w:t>
            </w:r>
            <w:r w:rsidR="00C222AA">
              <w:rPr>
                <w:noProof/>
                <w:webHidden/>
              </w:rPr>
              <w:tab/>
            </w:r>
            <w:r w:rsidR="00C222AA">
              <w:rPr>
                <w:noProof/>
                <w:webHidden/>
              </w:rPr>
              <w:fldChar w:fldCharType="begin"/>
            </w:r>
            <w:r w:rsidR="00C222AA">
              <w:rPr>
                <w:noProof/>
                <w:webHidden/>
              </w:rPr>
              <w:instrText xml:space="preserve"> PAGEREF _Toc147572020 \h </w:instrText>
            </w:r>
            <w:r w:rsidR="00C222AA">
              <w:rPr>
                <w:noProof/>
                <w:webHidden/>
              </w:rPr>
            </w:r>
            <w:r w:rsidR="00C222AA">
              <w:rPr>
                <w:noProof/>
                <w:webHidden/>
              </w:rPr>
              <w:fldChar w:fldCharType="separate"/>
            </w:r>
            <w:r w:rsidR="00D0494D">
              <w:rPr>
                <w:noProof/>
                <w:webHidden/>
              </w:rPr>
              <w:t>208</w:t>
            </w:r>
            <w:r w:rsidR="00C222AA">
              <w:rPr>
                <w:noProof/>
                <w:webHidden/>
              </w:rPr>
              <w:fldChar w:fldCharType="end"/>
            </w:r>
          </w:hyperlink>
        </w:p>
        <w:p w14:paraId="55CA509E" w14:textId="45D37E00" w:rsidR="00C222AA" w:rsidRDefault="00A755B5">
          <w:pPr>
            <w:pStyle w:val="TOC1"/>
            <w:rPr>
              <w:rFonts w:eastAsiaTheme="minorEastAsia"/>
              <w:noProof/>
              <w:lang w:val="en-DE" w:eastAsia="en-DE"/>
            </w:rPr>
          </w:pPr>
          <w:hyperlink w:anchor="_Toc147572021" w:history="1">
            <w:r w:rsidR="00C222AA" w:rsidRPr="00984923">
              <w:rPr>
                <w:rStyle w:val="Hyperlink"/>
                <w:noProof/>
                <w:lang w:val="en-US"/>
              </w:rPr>
              <w:t>10</w:t>
            </w:r>
            <w:r w:rsidR="00C222AA">
              <w:rPr>
                <w:rFonts w:eastAsiaTheme="minorEastAsia"/>
                <w:noProof/>
                <w:lang w:val="en-DE" w:eastAsia="en-DE"/>
              </w:rPr>
              <w:tab/>
            </w:r>
            <w:r w:rsidR="00C222AA" w:rsidRPr="00984923">
              <w:rPr>
                <w:rStyle w:val="Hyperlink"/>
                <w:noProof/>
                <w:lang w:val="en-US"/>
              </w:rPr>
              <w:t>Summary &amp; Conclusions</w:t>
            </w:r>
            <w:r w:rsidR="00C222AA">
              <w:rPr>
                <w:noProof/>
                <w:webHidden/>
              </w:rPr>
              <w:tab/>
            </w:r>
            <w:r w:rsidR="00C222AA">
              <w:rPr>
                <w:noProof/>
                <w:webHidden/>
              </w:rPr>
              <w:fldChar w:fldCharType="begin"/>
            </w:r>
            <w:r w:rsidR="00C222AA">
              <w:rPr>
                <w:noProof/>
                <w:webHidden/>
              </w:rPr>
              <w:instrText xml:space="preserve"> PAGEREF _Toc147572021 \h </w:instrText>
            </w:r>
            <w:r w:rsidR="00C222AA">
              <w:rPr>
                <w:noProof/>
                <w:webHidden/>
              </w:rPr>
            </w:r>
            <w:r w:rsidR="00C222AA">
              <w:rPr>
                <w:noProof/>
                <w:webHidden/>
              </w:rPr>
              <w:fldChar w:fldCharType="separate"/>
            </w:r>
            <w:r w:rsidR="00D0494D">
              <w:rPr>
                <w:noProof/>
                <w:webHidden/>
              </w:rPr>
              <w:t>209</w:t>
            </w:r>
            <w:r w:rsidR="00C222AA">
              <w:rPr>
                <w:noProof/>
                <w:webHidden/>
              </w:rPr>
              <w:fldChar w:fldCharType="end"/>
            </w:r>
          </w:hyperlink>
        </w:p>
        <w:p w14:paraId="4D839D75" w14:textId="4DC627EF" w:rsidR="00C222AA" w:rsidRDefault="00A755B5">
          <w:pPr>
            <w:pStyle w:val="TOC1"/>
            <w:rPr>
              <w:rFonts w:eastAsiaTheme="minorEastAsia"/>
              <w:noProof/>
              <w:lang w:val="en-DE" w:eastAsia="en-DE"/>
            </w:rPr>
          </w:pPr>
          <w:hyperlink w:anchor="_Toc147572022" w:history="1">
            <w:r w:rsidR="00C222AA" w:rsidRPr="00984923">
              <w:rPr>
                <w:rStyle w:val="Hyperlink"/>
                <w:noProof/>
                <w:lang w:val="en-US"/>
              </w:rPr>
              <w:t>11</w:t>
            </w:r>
            <w:r w:rsidR="00C222AA">
              <w:rPr>
                <w:rFonts w:eastAsiaTheme="minorEastAsia"/>
                <w:noProof/>
                <w:lang w:val="en-DE" w:eastAsia="en-DE"/>
              </w:rPr>
              <w:tab/>
            </w:r>
            <w:r w:rsidR="00C222AA" w:rsidRPr="00984923">
              <w:rPr>
                <w:rStyle w:val="Hyperlink"/>
                <w:noProof/>
                <w:lang w:val="en-US"/>
              </w:rPr>
              <w:t>References</w:t>
            </w:r>
            <w:r w:rsidR="00C222AA">
              <w:rPr>
                <w:noProof/>
                <w:webHidden/>
              </w:rPr>
              <w:tab/>
            </w:r>
            <w:r w:rsidR="00C222AA">
              <w:rPr>
                <w:noProof/>
                <w:webHidden/>
              </w:rPr>
              <w:fldChar w:fldCharType="begin"/>
            </w:r>
            <w:r w:rsidR="00C222AA">
              <w:rPr>
                <w:noProof/>
                <w:webHidden/>
              </w:rPr>
              <w:instrText xml:space="preserve"> PAGEREF _Toc147572022 \h </w:instrText>
            </w:r>
            <w:r w:rsidR="00C222AA">
              <w:rPr>
                <w:noProof/>
                <w:webHidden/>
              </w:rPr>
            </w:r>
            <w:r w:rsidR="00C222AA">
              <w:rPr>
                <w:noProof/>
                <w:webHidden/>
              </w:rPr>
              <w:fldChar w:fldCharType="separate"/>
            </w:r>
            <w:r w:rsidR="00D0494D">
              <w:rPr>
                <w:noProof/>
                <w:webHidden/>
              </w:rPr>
              <w:t>213</w:t>
            </w:r>
            <w:r w:rsidR="00C222AA">
              <w:rPr>
                <w:noProof/>
                <w:webHidden/>
              </w:rPr>
              <w:fldChar w:fldCharType="end"/>
            </w:r>
          </w:hyperlink>
        </w:p>
        <w:p w14:paraId="4D3C6619" w14:textId="2C948838" w:rsidR="00C222AA" w:rsidRDefault="00A755B5">
          <w:pPr>
            <w:pStyle w:val="TOC1"/>
            <w:rPr>
              <w:rFonts w:eastAsiaTheme="minorEastAsia"/>
              <w:noProof/>
              <w:lang w:val="en-DE" w:eastAsia="en-DE"/>
            </w:rPr>
          </w:pPr>
          <w:hyperlink w:anchor="_Toc147572023" w:history="1">
            <w:r w:rsidR="00C222AA" w:rsidRPr="00984923">
              <w:rPr>
                <w:rStyle w:val="Hyperlink"/>
                <w:noProof/>
                <w:lang w:val="en-GB"/>
              </w:rPr>
              <w:t>12</w:t>
            </w:r>
            <w:r w:rsidR="00C222AA">
              <w:rPr>
                <w:rFonts w:eastAsiaTheme="minorEastAsia"/>
                <w:noProof/>
                <w:lang w:val="en-DE" w:eastAsia="en-DE"/>
              </w:rPr>
              <w:tab/>
            </w:r>
            <w:r w:rsidR="00C222AA" w:rsidRPr="00984923">
              <w:rPr>
                <w:rStyle w:val="Hyperlink"/>
                <w:noProof/>
                <w:lang w:val="en-US"/>
              </w:rPr>
              <w:t>Appendix</w:t>
            </w:r>
            <w:r w:rsidR="00C222AA">
              <w:rPr>
                <w:noProof/>
                <w:webHidden/>
              </w:rPr>
              <w:tab/>
            </w:r>
            <w:r w:rsidR="00C222AA">
              <w:rPr>
                <w:noProof/>
                <w:webHidden/>
              </w:rPr>
              <w:fldChar w:fldCharType="begin"/>
            </w:r>
            <w:r w:rsidR="00C222AA">
              <w:rPr>
                <w:noProof/>
                <w:webHidden/>
              </w:rPr>
              <w:instrText xml:space="preserve"> PAGEREF _Toc147572023 \h </w:instrText>
            </w:r>
            <w:r w:rsidR="00C222AA">
              <w:rPr>
                <w:noProof/>
                <w:webHidden/>
              </w:rPr>
            </w:r>
            <w:r w:rsidR="00C222AA">
              <w:rPr>
                <w:noProof/>
                <w:webHidden/>
              </w:rPr>
              <w:fldChar w:fldCharType="separate"/>
            </w:r>
            <w:r w:rsidR="00D0494D">
              <w:rPr>
                <w:noProof/>
                <w:webHidden/>
              </w:rPr>
              <w:t>216</w:t>
            </w:r>
            <w:r w:rsidR="00C222AA">
              <w:rPr>
                <w:noProof/>
                <w:webHidden/>
              </w:rPr>
              <w:fldChar w:fldCharType="end"/>
            </w:r>
          </w:hyperlink>
        </w:p>
        <w:p w14:paraId="2125A9B2" w14:textId="3981F0B2" w:rsidR="00C222AA" w:rsidRDefault="00A755B5">
          <w:pPr>
            <w:pStyle w:val="TOC2"/>
            <w:rPr>
              <w:rFonts w:eastAsiaTheme="minorEastAsia"/>
              <w:noProof/>
              <w:lang w:val="en-DE" w:eastAsia="en-DE"/>
            </w:rPr>
          </w:pPr>
          <w:hyperlink w:anchor="_Toc147572024" w:history="1">
            <w:r w:rsidR="00C222AA" w:rsidRPr="00984923">
              <w:rPr>
                <w:rStyle w:val="Hyperlink"/>
                <w:noProof/>
                <w:lang w:val="en-US"/>
              </w:rPr>
              <w:t>12.1</w:t>
            </w:r>
            <w:r w:rsidR="00C222AA">
              <w:rPr>
                <w:rFonts w:eastAsiaTheme="minorEastAsia"/>
                <w:noProof/>
                <w:lang w:val="en-DE" w:eastAsia="en-DE"/>
              </w:rPr>
              <w:tab/>
            </w:r>
            <w:r w:rsidR="00C222AA" w:rsidRPr="00984923">
              <w:rPr>
                <w:rStyle w:val="Hyperlink"/>
                <w:noProof/>
                <w:lang w:val="en-US"/>
              </w:rPr>
              <w:t>UML Profiles</w:t>
            </w:r>
            <w:r w:rsidR="00C222AA">
              <w:rPr>
                <w:noProof/>
                <w:webHidden/>
              </w:rPr>
              <w:tab/>
            </w:r>
            <w:r w:rsidR="00C222AA">
              <w:rPr>
                <w:noProof/>
                <w:webHidden/>
              </w:rPr>
              <w:fldChar w:fldCharType="begin"/>
            </w:r>
            <w:r w:rsidR="00C222AA">
              <w:rPr>
                <w:noProof/>
                <w:webHidden/>
              </w:rPr>
              <w:instrText xml:space="preserve"> PAGEREF _Toc147572024 \h </w:instrText>
            </w:r>
            <w:r w:rsidR="00C222AA">
              <w:rPr>
                <w:noProof/>
                <w:webHidden/>
              </w:rPr>
            </w:r>
            <w:r w:rsidR="00C222AA">
              <w:rPr>
                <w:noProof/>
                <w:webHidden/>
              </w:rPr>
              <w:fldChar w:fldCharType="separate"/>
            </w:r>
            <w:r w:rsidR="00D0494D">
              <w:rPr>
                <w:noProof/>
                <w:webHidden/>
              </w:rPr>
              <w:t>216</w:t>
            </w:r>
            <w:r w:rsidR="00C222AA">
              <w:rPr>
                <w:noProof/>
                <w:webHidden/>
              </w:rPr>
              <w:fldChar w:fldCharType="end"/>
            </w:r>
          </w:hyperlink>
        </w:p>
        <w:p w14:paraId="3CEBD89F" w14:textId="7B2DC930" w:rsidR="00C222AA" w:rsidRDefault="00A755B5">
          <w:pPr>
            <w:pStyle w:val="TOC3"/>
            <w:tabs>
              <w:tab w:val="left" w:pos="1320"/>
              <w:tab w:val="right" w:leader="dot" w:pos="9062"/>
            </w:tabs>
            <w:rPr>
              <w:rFonts w:eastAsiaTheme="minorEastAsia"/>
              <w:noProof/>
              <w:lang w:val="en-DE" w:eastAsia="en-DE"/>
            </w:rPr>
          </w:pPr>
          <w:hyperlink w:anchor="_Toc147572025" w:history="1">
            <w:r w:rsidR="00C222AA" w:rsidRPr="00984923">
              <w:rPr>
                <w:rStyle w:val="Hyperlink"/>
                <w:noProof/>
                <w:lang w:val="en-US"/>
              </w:rPr>
              <w:t>12.1.1</w:t>
            </w:r>
            <w:r w:rsidR="00C222AA">
              <w:rPr>
                <w:rFonts w:eastAsiaTheme="minorEastAsia"/>
                <w:noProof/>
                <w:lang w:val="en-DE" w:eastAsia="en-DE"/>
              </w:rPr>
              <w:tab/>
            </w:r>
            <w:r w:rsidR="00C222AA" w:rsidRPr="00984923">
              <w:rPr>
                <w:rStyle w:val="Hyperlink"/>
                <w:noProof/>
                <w:lang w:val="en-US"/>
              </w:rPr>
              <w:t>IIP-Ecosphere Profile</w:t>
            </w:r>
            <w:r w:rsidR="00C222AA">
              <w:rPr>
                <w:noProof/>
                <w:webHidden/>
              </w:rPr>
              <w:tab/>
            </w:r>
            <w:r w:rsidR="00C222AA">
              <w:rPr>
                <w:noProof/>
                <w:webHidden/>
              </w:rPr>
              <w:fldChar w:fldCharType="begin"/>
            </w:r>
            <w:r w:rsidR="00C222AA">
              <w:rPr>
                <w:noProof/>
                <w:webHidden/>
              </w:rPr>
              <w:instrText xml:space="preserve"> PAGEREF _Toc147572025 \h </w:instrText>
            </w:r>
            <w:r w:rsidR="00C222AA">
              <w:rPr>
                <w:noProof/>
                <w:webHidden/>
              </w:rPr>
            </w:r>
            <w:r w:rsidR="00C222AA">
              <w:rPr>
                <w:noProof/>
                <w:webHidden/>
              </w:rPr>
              <w:fldChar w:fldCharType="separate"/>
            </w:r>
            <w:r w:rsidR="00D0494D">
              <w:rPr>
                <w:noProof/>
                <w:webHidden/>
              </w:rPr>
              <w:t>216</w:t>
            </w:r>
            <w:r w:rsidR="00C222AA">
              <w:rPr>
                <w:noProof/>
                <w:webHidden/>
              </w:rPr>
              <w:fldChar w:fldCharType="end"/>
            </w:r>
          </w:hyperlink>
        </w:p>
        <w:p w14:paraId="3EE22620" w14:textId="6B444CE5" w:rsidR="00C222AA" w:rsidRDefault="00A755B5">
          <w:pPr>
            <w:pStyle w:val="TOC3"/>
            <w:tabs>
              <w:tab w:val="left" w:pos="1320"/>
              <w:tab w:val="right" w:leader="dot" w:pos="9062"/>
            </w:tabs>
            <w:rPr>
              <w:rFonts w:eastAsiaTheme="minorEastAsia"/>
              <w:noProof/>
              <w:lang w:val="en-DE" w:eastAsia="en-DE"/>
            </w:rPr>
          </w:pPr>
          <w:hyperlink w:anchor="_Toc147572026" w:history="1">
            <w:r w:rsidR="00C222AA" w:rsidRPr="00984923">
              <w:rPr>
                <w:rStyle w:val="Hyperlink"/>
                <w:noProof/>
                <w:lang w:val="en-US"/>
              </w:rPr>
              <w:t>12.1.2</w:t>
            </w:r>
            <w:r w:rsidR="00C222AA">
              <w:rPr>
                <w:rFonts w:eastAsiaTheme="minorEastAsia"/>
                <w:noProof/>
                <w:lang w:val="en-DE" w:eastAsia="en-DE"/>
              </w:rPr>
              <w:tab/>
            </w:r>
            <w:r w:rsidR="00C222AA" w:rsidRPr="00984923">
              <w:rPr>
                <w:rStyle w:val="Hyperlink"/>
                <w:noProof/>
                <w:lang w:val="en-US"/>
              </w:rPr>
              <w:t>UMLSec Profile</w:t>
            </w:r>
            <w:r w:rsidR="00C222AA">
              <w:rPr>
                <w:noProof/>
                <w:webHidden/>
              </w:rPr>
              <w:tab/>
            </w:r>
            <w:r w:rsidR="00C222AA">
              <w:rPr>
                <w:noProof/>
                <w:webHidden/>
              </w:rPr>
              <w:fldChar w:fldCharType="begin"/>
            </w:r>
            <w:r w:rsidR="00C222AA">
              <w:rPr>
                <w:noProof/>
                <w:webHidden/>
              </w:rPr>
              <w:instrText xml:space="preserve"> PAGEREF _Toc147572026 \h </w:instrText>
            </w:r>
            <w:r w:rsidR="00C222AA">
              <w:rPr>
                <w:noProof/>
                <w:webHidden/>
              </w:rPr>
            </w:r>
            <w:r w:rsidR="00C222AA">
              <w:rPr>
                <w:noProof/>
                <w:webHidden/>
              </w:rPr>
              <w:fldChar w:fldCharType="separate"/>
            </w:r>
            <w:r w:rsidR="00D0494D">
              <w:rPr>
                <w:noProof/>
                <w:webHidden/>
              </w:rPr>
              <w:t>221</w:t>
            </w:r>
            <w:r w:rsidR="00C222AA">
              <w:rPr>
                <w:noProof/>
                <w:webHidden/>
              </w:rPr>
              <w:fldChar w:fldCharType="end"/>
            </w:r>
          </w:hyperlink>
        </w:p>
        <w:p w14:paraId="04DD75B7" w14:textId="54FDA7B0" w:rsidR="00C222AA" w:rsidRDefault="00A755B5">
          <w:pPr>
            <w:pStyle w:val="TOC3"/>
            <w:tabs>
              <w:tab w:val="left" w:pos="1320"/>
              <w:tab w:val="right" w:leader="dot" w:pos="9062"/>
            </w:tabs>
            <w:rPr>
              <w:rFonts w:eastAsiaTheme="minorEastAsia"/>
              <w:noProof/>
              <w:lang w:val="en-DE" w:eastAsia="en-DE"/>
            </w:rPr>
          </w:pPr>
          <w:hyperlink w:anchor="_Toc147572027" w:history="1">
            <w:r w:rsidR="00C222AA" w:rsidRPr="00984923">
              <w:rPr>
                <w:rStyle w:val="Hyperlink"/>
                <w:noProof/>
                <w:lang w:val="en-US"/>
              </w:rPr>
              <w:t>12.1.3</w:t>
            </w:r>
            <w:r w:rsidR="00C222AA">
              <w:rPr>
                <w:rFonts w:eastAsiaTheme="minorEastAsia"/>
                <w:noProof/>
                <w:lang w:val="en-DE" w:eastAsia="en-DE"/>
              </w:rPr>
              <w:tab/>
            </w:r>
            <w:r w:rsidR="00C222AA" w:rsidRPr="00984923">
              <w:rPr>
                <w:rStyle w:val="Hyperlink"/>
                <w:noProof/>
                <w:lang w:val="en-US"/>
              </w:rPr>
              <w:t>Security and Privacy Profile</w:t>
            </w:r>
            <w:r w:rsidR="00C222AA">
              <w:rPr>
                <w:noProof/>
                <w:webHidden/>
              </w:rPr>
              <w:tab/>
            </w:r>
            <w:r w:rsidR="00C222AA">
              <w:rPr>
                <w:noProof/>
                <w:webHidden/>
              </w:rPr>
              <w:fldChar w:fldCharType="begin"/>
            </w:r>
            <w:r w:rsidR="00C222AA">
              <w:rPr>
                <w:noProof/>
                <w:webHidden/>
              </w:rPr>
              <w:instrText xml:space="preserve"> PAGEREF _Toc147572027 \h </w:instrText>
            </w:r>
            <w:r w:rsidR="00C222AA">
              <w:rPr>
                <w:noProof/>
                <w:webHidden/>
              </w:rPr>
            </w:r>
            <w:r w:rsidR="00C222AA">
              <w:rPr>
                <w:noProof/>
                <w:webHidden/>
              </w:rPr>
              <w:fldChar w:fldCharType="separate"/>
            </w:r>
            <w:r w:rsidR="00D0494D">
              <w:rPr>
                <w:noProof/>
                <w:webHidden/>
              </w:rPr>
              <w:t>222</w:t>
            </w:r>
            <w:r w:rsidR="00C222AA">
              <w:rPr>
                <w:noProof/>
                <w:webHidden/>
              </w:rPr>
              <w:fldChar w:fldCharType="end"/>
            </w:r>
          </w:hyperlink>
        </w:p>
        <w:p w14:paraId="3EF9AA06" w14:textId="65D47B20" w:rsidR="00C222AA" w:rsidRDefault="00A755B5">
          <w:pPr>
            <w:pStyle w:val="TOC3"/>
            <w:tabs>
              <w:tab w:val="left" w:pos="1320"/>
              <w:tab w:val="right" w:leader="dot" w:pos="9062"/>
            </w:tabs>
            <w:rPr>
              <w:rFonts w:eastAsiaTheme="minorEastAsia"/>
              <w:noProof/>
              <w:lang w:val="en-DE" w:eastAsia="en-DE"/>
            </w:rPr>
          </w:pPr>
          <w:hyperlink w:anchor="_Toc147572028" w:history="1">
            <w:r w:rsidR="00C222AA" w:rsidRPr="00984923">
              <w:rPr>
                <w:rStyle w:val="Hyperlink"/>
                <w:noProof/>
                <w:lang w:val="en-US"/>
              </w:rPr>
              <w:t>12.1.4</w:t>
            </w:r>
            <w:r w:rsidR="00C222AA">
              <w:rPr>
                <w:rFonts w:eastAsiaTheme="minorEastAsia"/>
                <w:noProof/>
                <w:lang w:val="en-DE" w:eastAsia="en-DE"/>
              </w:rPr>
              <w:tab/>
            </w:r>
            <w:r w:rsidR="00C222AA" w:rsidRPr="00984923">
              <w:rPr>
                <w:rStyle w:val="Hyperlink"/>
                <w:noProof/>
                <w:lang w:val="en-US"/>
              </w:rPr>
              <w:t>IoT Component Security and Privacy Profile</w:t>
            </w:r>
            <w:r w:rsidR="00C222AA">
              <w:rPr>
                <w:noProof/>
                <w:webHidden/>
              </w:rPr>
              <w:tab/>
            </w:r>
            <w:r w:rsidR="00C222AA">
              <w:rPr>
                <w:noProof/>
                <w:webHidden/>
              </w:rPr>
              <w:fldChar w:fldCharType="begin"/>
            </w:r>
            <w:r w:rsidR="00C222AA">
              <w:rPr>
                <w:noProof/>
                <w:webHidden/>
              </w:rPr>
              <w:instrText xml:space="preserve"> PAGEREF _Toc147572028 \h </w:instrText>
            </w:r>
            <w:r w:rsidR="00C222AA">
              <w:rPr>
                <w:noProof/>
                <w:webHidden/>
              </w:rPr>
            </w:r>
            <w:r w:rsidR="00C222AA">
              <w:rPr>
                <w:noProof/>
                <w:webHidden/>
              </w:rPr>
              <w:fldChar w:fldCharType="separate"/>
            </w:r>
            <w:r w:rsidR="00D0494D">
              <w:rPr>
                <w:noProof/>
                <w:webHidden/>
              </w:rPr>
              <w:t>226</w:t>
            </w:r>
            <w:r w:rsidR="00C222AA">
              <w:rPr>
                <w:noProof/>
                <w:webHidden/>
              </w:rPr>
              <w:fldChar w:fldCharType="end"/>
            </w:r>
          </w:hyperlink>
        </w:p>
        <w:p w14:paraId="1C7FE666" w14:textId="696B83BB" w:rsidR="005C7860" w:rsidRPr="003D662E" w:rsidRDefault="005C7860">
          <w:pPr>
            <w:rPr>
              <w:lang w:val="en-US"/>
            </w:rPr>
          </w:pPr>
          <w:r w:rsidRPr="003D662E">
            <w:rPr>
              <w:b/>
              <w:bCs/>
              <w:lang w:val="en-US"/>
            </w:rPr>
            <w:fldChar w:fldCharType="end"/>
          </w:r>
        </w:p>
      </w:sdtContent>
    </w:sdt>
    <w:p w14:paraId="05295B59" w14:textId="0B8B46CD" w:rsidR="006A10BB" w:rsidRPr="003D662E" w:rsidRDefault="00CA2F6B" w:rsidP="00E45421">
      <w:pPr>
        <w:pStyle w:val="Heading1"/>
        <w:rPr>
          <w:lang w:val="en-US"/>
        </w:rPr>
      </w:pPr>
      <w:bookmarkStart w:id="2" w:name="_Ref57033231"/>
      <w:bookmarkStart w:id="3" w:name="_Toc147571923"/>
      <w:r w:rsidRPr="003D662E">
        <w:rPr>
          <w:lang w:val="en-US"/>
        </w:rPr>
        <w:lastRenderedPageBreak/>
        <w:t>Introduction</w:t>
      </w:r>
      <w:bookmarkEnd w:id="2"/>
      <w:bookmarkEnd w:id="3"/>
    </w:p>
    <w:p w14:paraId="597C0FC6" w14:textId="44400826" w:rsidR="00BA7B7E" w:rsidRPr="003D662E" w:rsidRDefault="004A7B38" w:rsidP="00BA7B7E">
      <w:pPr>
        <w:pStyle w:val="Heading2"/>
        <w:rPr>
          <w:lang w:val="en-US"/>
        </w:rPr>
      </w:pPr>
      <w:bookmarkStart w:id="4" w:name="_Toc147571924"/>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4"/>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E0205EA"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is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 xml:space="preserve">aims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is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43DA0189"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for the IIP-Ecosphere</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the upcoming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2B796A9" w:rsidR="003D2FA0" w:rsidRPr="003D662E" w:rsidRDefault="004E26E4" w:rsidP="003F44BC">
      <w:pPr>
        <w:spacing w:after="120"/>
        <w:jc w:val="both"/>
        <w:rPr>
          <w:lang w:val="en-US"/>
        </w:rPr>
      </w:pPr>
      <w:r w:rsidRPr="003D662E">
        <w:rPr>
          <w:lang w:val="en-US"/>
        </w:rPr>
        <w:t xml:space="preserve">In this </w:t>
      </w:r>
      <w:r w:rsidR="00E817D9" w:rsidRPr="003D662E">
        <w:rPr>
          <w:lang w:val="en-US"/>
        </w:rPr>
        <w:t>whitepaper</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w:t>
      </w:r>
      <w:r w:rsidR="006961AC" w:rsidRPr="003D662E">
        <w:rPr>
          <w:lang w:val="en-US"/>
        </w:rPr>
        <w:lastRenderedPageBreak/>
        <w:t>implementation realizes and fits the architecture.</w:t>
      </w:r>
      <w:r w:rsidR="006D3BA0" w:rsidRPr="003D662E">
        <w:rPr>
          <w:lang w:val="en-US"/>
        </w:rPr>
        <w:t xml:space="preserve"> </w:t>
      </w:r>
      <w:r w:rsidR="00B62BA3" w:rsidRPr="003D662E">
        <w:rPr>
          <w:lang w:val="en-US"/>
        </w:rPr>
        <w:t xml:space="preserve">Thus, this document documents the current state at 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3D662E">
        <w:rPr>
          <w:lang w:val="en-US"/>
        </w:rPr>
        <w:t>This release platform</w:t>
      </w:r>
      <w:r w:rsidR="002E44CD">
        <w:rPr>
          <w:lang w:val="en-US"/>
        </w:rPr>
        <w:t>, the final release within IIP-Ecosphere,</w:t>
      </w:r>
      <w:r w:rsidRPr="003D662E">
        <w:rPr>
          <w:lang w:val="en-US"/>
        </w:rPr>
        <w:t xml:space="preserve"> adds </w:t>
      </w:r>
      <w:r w:rsidR="000B053F">
        <w:rPr>
          <w:lang w:val="en-US"/>
        </w:rPr>
        <w:t>t</w:t>
      </w:r>
      <w:r w:rsidR="002E44CD">
        <w:rPr>
          <w:lang w:val="en-US"/>
        </w:rPr>
        <w:t xml:space="preserve">he automated creation of application- and device-specific containers (for Python with conda environment support), a testing mode for container creation to add </w:t>
      </w:r>
      <w:r w:rsidR="0035175B">
        <w:rPr>
          <w:lang w:val="en-US"/>
        </w:rPr>
        <w:t xml:space="preserve">optional </w:t>
      </w:r>
      <w:r w:rsidR="002E44CD">
        <w:rPr>
          <w:lang w:val="en-US"/>
        </w:rPr>
        <w:t>system-level dependencies</w:t>
      </w:r>
      <w:r w:rsidR="0035175B">
        <w:rPr>
          <w:lang w:val="en-US"/>
        </w:rPr>
        <w:t xml:space="preserve"> for debugging</w:t>
      </w:r>
      <w:r w:rsidR="002E44CD">
        <w:rPr>
          <w:lang w:val="en-US"/>
        </w:rPr>
        <w:t>, multi-application</w:t>
      </w:r>
      <w:r w:rsidR="0035175B">
        <w:rPr>
          <w:lang w:val="en-US"/>
        </w:rPr>
        <w:t>/service manager</w:t>
      </w:r>
      <w:r w:rsidR="002E44CD">
        <w:rPr>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3D662E">
        <w:rPr>
          <w:lang w:val="en-US"/>
        </w:rPr>
        <w:t>and many more detailed features and improvements</w:t>
      </w:r>
      <w:r w:rsidRPr="003D662E">
        <w:rPr>
          <w:rStyle w:val="FootnoteReference"/>
          <w:lang w:val="en-US"/>
        </w:rPr>
        <w:footnoteReference w:id="5"/>
      </w:r>
      <w:r w:rsidRPr="003D662E">
        <w:rPr>
          <w:lang w:val="en-US"/>
        </w:rPr>
        <w:t>.</w:t>
      </w:r>
      <w:r w:rsidR="00F32F9B" w:rsidRPr="003D662E">
        <w:rPr>
          <w:lang w:val="en-US"/>
        </w:rPr>
        <w:t xml:space="preserve"> Further, an initial video tutorial on service development for the platform based on a project-internal workshop have ben created and published</w:t>
      </w:r>
      <w:bookmarkStart w:id="5" w:name="_Ref128736142"/>
      <w:r w:rsidR="00F32F9B" w:rsidRPr="003D662E">
        <w:rPr>
          <w:rStyle w:val="FootnoteReference"/>
          <w:lang w:val="en-US"/>
        </w:rPr>
        <w:footnoteReference w:id="6"/>
      </w:r>
      <w:bookmarkEnd w:id="5"/>
      <w:r w:rsidR="00F32F9B" w:rsidRPr="003D662E">
        <w:rPr>
          <w:lang w:val="en-US"/>
        </w:rPr>
        <w:t>.</w:t>
      </w:r>
    </w:p>
    <w:p w14:paraId="2FAE0FFF" w14:textId="45CA4774"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 because it was invented and developed in IIP-Ecosphere, but we gradually tend to use the new name.</w:t>
      </w:r>
    </w:p>
    <w:p w14:paraId="50084AA4" w14:textId="5ED74FFC" w:rsidR="006A10BB" w:rsidRPr="003D662E" w:rsidRDefault="00CA2F6B" w:rsidP="001E3A1A">
      <w:pPr>
        <w:pStyle w:val="Heading2"/>
        <w:rPr>
          <w:lang w:val="en-US"/>
        </w:rPr>
      </w:pPr>
      <w:bookmarkStart w:id="6" w:name="_Ref45549160"/>
      <w:bookmarkStart w:id="7" w:name="_Toc147571925"/>
      <w:r w:rsidRPr="003D662E">
        <w:rPr>
          <w:lang w:val="en-US"/>
        </w:rPr>
        <w:t>Interaction with other initiatives</w:t>
      </w:r>
      <w:bookmarkEnd w:id="6"/>
      <w:bookmarkEnd w:id="7"/>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44AEE920"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w:t>
      </w:r>
      <w:r w:rsidRPr="00B87C8F">
        <w:rPr>
          <w:lang w:val="en-US"/>
        </w:rPr>
        <w:lastRenderedPageBreak/>
        <w:t xml:space="preserve">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8" w:name="_Toc76978818"/>
      <w:bookmarkStart w:id="9" w:name="_Toc76979350"/>
      <w:bookmarkStart w:id="10" w:name="_Toc76979402"/>
      <w:bookmarkStart w:id="11" w:name="_Toc76979453"/>
      <w:bookmarkStart w:id="12" w:name="_Toc76979505"/>
      <w:bookmarkStart w:id="13" w:name="_Toc76978819"/>
      <w:bookmarkStart w:id="14" w:name="_Toc76979351"/>
      <w:bookmarkStart w:id="15" w:name="_Toc76979403"/>
      <w:bookmarkStart w:id="16" w:name="_Toc76979454"/>
      <w:bookmarkStart w:id="17" w:name="_Toc76979506"/>
      <w:bookmarkStart w:id="18" w:name="_Toc147571926"/>
      <w:bookmarkEnd w:id="8"/>
      <w:bookmarkEnd w:id="9"/>
      <w:bookmarkEnd w:id="10"/>
      <w:bookmarkEnd w:id="11"/>
      <w:bookmarkEnd w:id="12"/>
      <w:bookmarkEnd w:id="13"/>
      <w:bookmarkEnd w:id="14"/>
      <w:bookmarkEnd w:id="15"/>
      <w:bookmarkEnd w:id="16"/>
      <w:bookmarkEnd w:id="17"/>
      <w:r w:rsidRPr="003D662E">
        <w:rPr>
          <w:lang w:val="en-US"/>
        </w:rPr>
        <w:t>Structure of the document</w:t>
      </w:r>
      <w:bookmarkEnd w:id="18"/>
    </w:p>
    <w:p w14:paraId="25B6736F" w14:textId="1A64063C"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D0494D">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0DAE5B83"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D0494D">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D0494D">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3FD1594E"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D0494D">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D0494D">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D0494D">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26FB2521" w:rsidR="00CF74B0" w:rsidRPr="003D662E" w:rsidRDefault="00C362FB" w:rsidP="00CA559E">
      <w:pPr>
        <w:jc w:val="both"/>
        <w:rPr>
          <w:lang w:val="en-US"/>
        </w:rPr>
      </w:pPr>
      <w:r w:rsidRPr="003D662E">
        <w:rPr>
          <w:lang w:val="en-US"/>
        </w:rPr>
        <w:t xml:space="preserve">One aim of the platform work in IIP-Ecosphere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D0494D">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7D1BE60C" w14:textId="1B45CDDE" w:rsidR="00C81AD4" w:rsidRPr="003D662E" w:rsidRDefault="00C81AD4"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_Ref57897876 \r \h </w:instrText>
      </w:r>
      <w:r w:rsidR="003D662E">
        <w:rPr>
          <w:lang w:val="en-US"/>
        </w:rPr>
        <w:instrText xml:space="preserve"> \* MERGEFORMAT </w:instrText>
      </w:r>
      <w:r w:rsidRPr="003D662E">
        <w:rPr>
          <w:lang w:val="en-US"/>
        </w:rPr>
      </w:r>
      <w:r w:rsidRPr="003D662E">
        <w:rPr>
          <w:lang w:val="en-US"/>
        </w:rPr>
        <w:fldChar w:fldCharType="separate"/>
      </w:r>
      <w:r w:rsidR="00D0494D">
        <w:rPr>
          <w:lang w:val="en-US"/>
        </w:rPr>
        <w:t>7</w:t>
      </w:r>
      <w:r w:rsidRPr="003D662E">
        <w:rPr>
          <w:lang w:val="en-US"/>
        </w:rPr>
        <w:fldChar w:fldCharType="end"/>
      </w:r>
      <w:r w:rsidRPr="003D662E">
        <w:rPr>
          <w:lang w:val="en-US"/>
        </w:rPr>
        <w:t xml:space="preserve">, we </w:t>
      </w:r>
      <w:r w:rsidR="008C0136" w:rsidRPr="003D662E">
        <w:rPr>
          <w:lang w:val="en-US"/>
        </w:rPr>
        <w:t xml:space="preserve">discuss </w:t>
      </w:r>
      <w:r w:rsidR="001275FD" w:rsidRPr="003D662E">
        <w:rPr>
          <w:lang w:val="en-US"/>
        </w:rPr>
        <w:t xml:space="preserve">mechanisms ensuring the security of </w:t>
      </w:r>
      <w:r w:rsidR="008C0136" w:rsidRPr="003D662E">
        <w:rPr>
          <w:lang w:val="en-US"/>
        </w:rPr>
        <w:t>the platform</w:t>
      </w:r>
      <w:r w:rsidRPr="003D662E">
        <w:rPr>
          <w:lang w:val="en-US"/>
        </w:rPr>
        <w:t xml:space="preserve">. </w:t>
      </w:r>
      <w:r w:rsidR="00B011EB" w:rsidRPr="003D662E">
        <w:rPr>
          <w:lang w:val="en-US"/>
        </w:rPr>
        <w:t xml:space="preserve">In Section </w:t>
      </w:r>
      <w:r w:rsidR="00F05F1B" w:rsidRPr="003D662E">
        <w:rPr>
          <w:lang w:val="en-US"/>
        </w:rPr>
        <w:fldChar w:fldCharType="begin"/>
      </w:r>
      <w:r w:rsidR="00F05F1B" w:rsidRPr="003D662E">
        <w:rPr>
          <w:lang w:val="en-US"/>
        </w:rPr>
        <w:instrText xml:space="preserve"> REF _Ref57897831 \r \h </w:instrText>
      </w:r>
      <w:r w:rsidR="003D662E">
        <w:rPr>
          <w:lang w:val="en-US"/>
        </w:rPr>
        <w:instrText xml:space="preserve"> \* MERGEFORMAT </w:instrText>
      </w:r>
      <w:r w:rsidR="00F05F1B" w:rsidRPr="003D662E">
        <w:rPr>
          <w:lang w:val="en-US"/>
        </w:rPr>
      </w:r>
      <w:r w:rsidR="00F05F1B" w:rsidRPr="003D662E">
        <w:rPr>
          <w:lang w:val="en-US"/>
        </w:rPr>
        <w:fldChar w:fldCharType="separate"/>
      </w:r>
      <w:r w:rsidR="00D0494D">
        <w:rPr>
          <w:lang w:val="en-US"/>
        </w:rPr>
        <w:t>8</w:t>
      </w:r>
      <w:r w:rsidR="00F05F1B" w:rsidRPr="003D662E">
        <w:rPr>
          <w:lang w:val="en-US"/>
        </w:rPr>
        <w:fldChar w:fldCharType="end"/>
      </w:r>
      <w:r w:rsidR="00397CC7" w:rsidRPr="003D662E">
        <w:rPr>
          <w:lang w:val="en-US"/>
        </w:rPr>
        <w:t>,</w:t>
      </w:r>
      <w:r w:rsidR="00B011EB" w:rsidRPr="003D662E">
        <w:rPr>
          <w:lang w:val="en-US"/>
        </w:rPr>
        <w:t xml:space="preserve"> we detail how to obtain, install</w:t>
      </w:r>
      <w:r w:rsidR="00175C10" w:rsidRPr="003D662E">
        <w:rPr>
          <w:lang w:val="en-US"/>
        </w:rPr>
        <w:t>, instantiate</w:t>
      </w:r>
      <w:r w:rsidR="00B011EB" w:rsidRPr="003D662E">
        <w:rPr>
          <w:lang w:val="en-US"/>
        </w:rPr>
        <w:t xml:space="preserve"> and use </w:t>
      </w:r>
      <w:r w:rsidR="00175C10" w:rsidRPr="003D662E">
        <w:rPr>
          <w:lang w:val="en-US"/>
        </w:rPr>
        <w:t xml:space="preserve">(depending on the implementation state) </w:t>
      </w:r>
      <w:r w:rsidR="00B011EB" w:rsidRPr="003D662E">
        <w:rPr>
          <w:lang w:val="en-US"/>
        </w:rPr>
        <w:t>the platform.</w:t>
      </w:r>
      <w:r w:rsidR="002F3EFF" w:rsidRPr="003D662E">
        <w:rPr>
          <w:lang w:val="en-US"/>
        </w:rPr>
        <w:t xml:space="preserve"> </w:t>
      </w:r>
      <w:r w:rsidR="00716350" w:rsidRPr="003D662E">
        <w:rPr>
          <w:lang w:val="en-US"/>
        </w:rPr>
        <w:t xml:space="preserve">In Section </w:t>
      </w:r>
      <w:r w:rsidR="00716350" w:rsidRPr="003D662E">
        <w:rPr>
          <w:lang w:val="en-US"/>
        </w:rPr>
        <w:fldChar w:fldCharType="begin"/>
      </w:r>
      <w:r w:rsidR="00716350" w:rsidRPr="003D662E">
        <w:rPr>
          <w:lang w:val="en-US"/>
        </w:rPr>
        <w:instrText xml:space="preserve"> REF _Ref76979553 \r \h </w:instrText>
      </w:r>
      <w:r w:rsidR="003D662E">
        <w:rPr>
          <w:lang w:val="en-US"/>
        </w:rPr>
        <w:instrText xml:space="preserve"> \* MERGEFORMAT </w:instrText>
      </w:r>
      <w:r w:rsidR="00716350" w:rsidRPr="003D662E">
        <w:rPr>
          <w:lang w:val="en-US"/>
        </w:rPr>
      </w:r>
      <w:r w:rsidR="00716350" w:rsidRPr="003D662E">
        <w:rPr>
          <w:lang w:val="en-US"/>
        </w:rPr>
        <w:fldChar w:fldCharType="separate"/>
      </w:r>
      <w:r w:rsidR="00D0494D">
        <w:rPr>
          <w:lang w:val="en-US"/>
        </w:rPr>
        <w:t>9</w:t>
      </w:r>
      <w:r w:rsidR="00716350" w:rsidRPr="003D662E">
        <w:rPr>
          <w:lang w:val="en-US"/>
        </w:rPr>
        <w:fldChar w:fldCharType="end"/>
      </w:r>
      <w:r w:rsidR="00716350" w:rsidRPr="003D662E">
        <w:rPr>
          <w:lang w:val="en-US"/>
        </w:rPr>
        <w:t xml:space="preserve"> we summarize steps on how to extend, contribute to or use the platform.</w:t>
      </w:r>
    </w:p>
    <w:p w14:paraId="6737C14C" w14:textId="637E236F"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D0494D">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D0494D">
        <w:rPr>
          <w:lang w:val="en-US"/>
        </w:rPr>
        <w:t>9</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w:t>
      </w:r>
      <w:r w:rsidRPr="003D662E">
        <w:rPr>
          <w:lang w:val="en-US"/>
        </w:rPr>
        <w:lastRenderedPageBreak/>
        <w:t xml:space="preserve">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49B1E161"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D0494D">
        <w:rPr>
          <w:lang w:val="en-US"/>
        </w:rPr>
        <w:t>10</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D0494D">
        <w:rPr>
          <w:lang w:val="en-US"/>
        </w:rPr>
        <w:t>11</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D0494D">
        <w:rPr>
          <w:lang w:val="en-US"/>
        </w:rPr>
        <w:t>12</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02AF9D83"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D0494D">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D0494D">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D0494D">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4F878C2F"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D0494D">
        <w:rPr>
          <w:lang w:val="en-US"/>
        </w:rPr>
        <w:t>8.2</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D0494D">
        <w:rPr>
          <w:lang w:val="en-US"/>
        </w:rPr>
        <w:t>8.5</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D0494D">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4566BC26"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D0494D">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D0494D">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D0494D">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0882463E"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D0494D">
        <w:rPr>
          <w:lang w:val="en-US"/>
        </w:rPr>
        <w:t>8.4</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D0494D">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D0494D">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D0494D">
        <w:rPr>
          <w:lang w:val="en-US"/>
        </w:rPr>
        <w:t>3.13</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D0494D">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D0494D">
        <w:rPr>
          <w:lang w:val="en-US"/>
        </w:rPr>
        <w:t>6.10</w:t>
      </w:r>
      <w:r w:rsidR="005064DD" w:rsidRPr="00FA0F55">
        <w:rPr>
          <w:lang w:val="en-US"/>
        </w:rPr>
        <w:fldChar w:fldCharType="end"/>
      </w:r>
      <w:r w:rsidR="005064DD" w:rsidRPr="00FA0F55">
        <w:rPr>
          <w:lang w:val="en-US"/>
        </w:rPr>
        <w:t>.</w:t>
      </w:r>
    </w:p>
    <w:p w14:paraId="1B97DD61" w14:textId="41EC87C0"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D0494D">
        <w:rPr>
          <w:lang w:val="en-US"/>
        </w:rPr>
        <w:t>3.4</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D0494D">
        <w:rPr>
          <w:lang w:val="en-US"/>
        </w:rPr>
        <w:t>3.6</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D0494D">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9" w:name="_Ref57108673"/>
      <w:bookmarkStart w:id="20" w:name="_Ref78294766"/>
      <w:bookmarkStart w:id="21" w:name="_Toc147571927"/>
      <w:r w:rsidRPr="003D662E">
        <w:rPr>
          <w:lang w:val="en-US"/>
        </w:rPr>
        <w:lastRenderedPageBreak/>
        <w:t>Tooling</w:t>
      </w:r>
      <w:bookmarkEnd w:id="19"/>
      <w:r w:rsidR="00C3313B" w:rsidRPr="003D662E">
        <w:rPr>
          <w:lang w:val="en-US"/>
        </w:rPr>
        <w:t xml:space="preserve"> and Basic Technical Decisions</w:t>
      </w:r>
      <w:bookmarkEnd w:id="20"/>
      <w:bookmarkEnd w:id="21"/>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CB9DFED" w14:textId="7DAF7233" w:rsidR="00E45736" w:rsidRPr="003D662E" w:rsidRDefault="005D0DA3" w:rsidP="00E27A5A">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 for two major reasons:</w:t>
      </w:r>
    </w:p>
    <w:p w14:paraId="145D4453" w14:textId="3F5A75C4" w:rsidR="00EA75B2" w:rsidRPr="003D662E" w:rsidRDefault="00B33E53" w:rsidP="0051335B">
      <w:pPr>
        <w:pStyle w:val="ListParagraph"/>
        <w:numPr>
          <w:ilvl w:val="0"/>
          <w:numId w:val="3"/>
        </w:numPr>
        <w:jc w:val="both"/>
        <w:rPr>
          <w:lang w:val="en-US"/>
        </w:rPr>
      </w:pPr>
      <w:r w:rsidRPr="003D662E">
        <w:rPr>
          <w:lang w:val="en-US"/>
        </w:rPr>
        <w:t xml:space="preserve">During architecture modeling concepts for security and data privacy shall </w:t>
      </w:r>
      <w:r w:rsidR="005A4851" w:rsidRPr="003D662E">
        <w:rPr>
          <w:lang w:val="en-US"/>
        </w:rPr>
        <w:t xml:space="preserve">already </w:t>
      </w:r>
      <w:r w:rsidRPr="003D662E">
        <w:rPr>
          <w:lang w:val="en-US"/>
        </w:rPr>
        <w:t xml:space="preserve">be </w:t>
      </w:r>
      <w:r w:rsidR="00E5102F" w:rsidRPr="003D662E">
        <w:rPr>
          <w:lang w:val="en-US"/>
        </w:rPr>
        <w:t xml:space="preserve">integrated </w:t>
      </w:r>
      <w:r w:rsidRPr="003D662E">
        <w:rPr>
          <w:lang w:val="en-US"/>
        </w:rPr>
        <w:t xml:space="preserve">and the architecture shall be evaluated in this direction. Therefore, </w:t>
      </w:r>
      <w:r w:rsidR="00C72A73" w:rsidRPr="003D662E">
        <w:rPr>
          <w:lang w:val="en-US"/>
        </w:rPr>
        <w:t xml:space="preserve">we will use </w:t>
      </w:r>
      <w:r w:rsidR="00FE5419" w:rsidRPr="003D662E">
        <w:rPr>
          <w:lang w:val="en-US"/>
        </w:rPr>
        <w:t>UMLsec</w:t>
      </w:r>
      <w:r w:rsidR="00EA75B2" w:rsidRPr="003D662E">
        <w:rPr>
          <w:lang w:val="en-US"/>
        </w:rPr>
        <w:t xml:space="preserve"> [</w:t>
      </w:r>
      <w:r w:rsidR="006B4B9E" w:rsidRPr="003D662E">
        <w:rPr>
          <w:lang w:val="en-US"/>
        </w:rPr>
        <w:t>24</w:t>
      </w:r>
      <w:r w:rsidR="00EA75B2" w:rsidRPr="003D662E">
        <w:rPr>
          <w:lang w:val="en-US"/>
        </w:rPr>
        <w:t xml:space="preserve">] </w:t>
      </w:r>
      <w:r w:rsidR="00C72A73" w:rsidRPr="003D662E">
        <w:rPr>
          <w:lang w:val="en-US"/>
        </w:rPr>
        <w:t>as well as a specific security profile developed for IIP-Ecosphere</w:t>
      </w:r>
      <w:r w:rsidR="00EA75B2" w:rsidRPr="003D662E">
        <w:rPr>
          <w:lang w:val="en-US"/>
        </w:rPr>
        <w:t xml:space="preserve">. </w:t>
      </w:r>
      <w:r w:rsidR="00FE5419" w:rsidRPr="003D662E">
        <w:rPr>
          <w:lang w:val="en-US"/>
        </w:rPr>
        <w:t xml:space="preserve">UMLsec </w:t>
      </w:r>
      <w:r w:rsidR="003E201F" w:rsidRPr="003D662E">
        <w:rPr>
          <w:lang w:val="en-US"/>
        </w:rPr>
        <w:t xml:space="preserve">has been </w:t>
      </w:r>
      <w:r w:rsidR="007B67DA" w:rsidRPr="003D662E">
        <w:rPr>
          <w:lang w:val="en-US"/>
        </w:rPr>
        <w:t xml:space="preserve">successfully </w:t>
      </w:r>
      <w:r w:rsidR="003E201F" w:rsidRPr="003D662E">
        <w:rPr>
          <w:lang w:val="en-US"/>
        </w:rPr>
        <w:t xml:space="preserve">applied </w:t>
      </w:r>
      <w:r w:rsidR="00AE1F12" w:rsidRPr="003D662E">
        <w:rPr>
          <w:lang w:val="en-US"/>
        </w:rPr>
        <w:t>with</w:t>
      </w:r>
      <w:r w:rsidR="003E201F" w:rsidRPr="003D662E">
        <w:rPr>
          <w:lang w:val="en-US"/>
        </w:rPr>
        <w:t xml:space="preserve"> Papyrus</w:t>
      </w:r>
      <w:r w:rsidR="006F55C3" w:rsidRPr="003D662E">
        <w:rPr>
          <w:lang w:val="en-US"/>
        </w:rPr>
        <w:t xml:space="preserve"> and </w:t>
      </w:r>
      <w:r w:rsidR="00AE1F12" w:rsidRPr="003D662E">
        <w:rPr>
          <w:lang w:val="en-US"/>
        </w:rPr>
        <w:t>with</w:t>
      </w:r>
      <w:r w:rsidR="006F55C3" w:rsidRPr="003D662E">
        <w:rPr>
          <w:lang w:val="en-US"/>
        </w:rPr>
        <w:t xml:space="preserve"> the Eclipse UML modeling </w:t>
      </w:r>
      <w:r w:rsidR="00DD24E4" w:rsidRPr="003D662E">
        <w:rPr>
          <w:lang w:val="en-US"/>
        </w:rPr>
        <w:t>tools</w:t>
      </w:r>
      <w:r w:rsidR="005D6B83" w:rsidRPr="003D662E">
        <w:rPr>
          <w:lang w:val="en-US"/>
        </w:rPr>
        <w:t xml:space="preserve">, </w:t>
      </w:r>
      <w:r w:rsidR="00FD6381" w:rsidRPr="003D662E">
        <w:rPr>
          <w:lang w:val="en-US"/>
        </w:rPr>
        <w:t xml:space="preserve">advocating </w:t>
      </w:r>
      <w:r w:rsidR="005D6B83" w:rsidRPr="003D662E">
        <w:rPr>
          <w:lang w:val="en-US"/>
        </w:rPr>
        <w:t>Papyrus</w:t>
      </w:r>
      <w:r w:rsidR="00FD6381" w:rsidRPr="003D662E">
        <w:rPr>
          <w:lang w:val="en-US"/>
        </w:rPr>
        <w:t>/Eclipse</w:t>
      </w:r>
      <w:r w:rsidR="005D6B83" w:rsidRPr="003D662E">
        <w:rPr>
          <w:lang w:val="en-US"/>
        </w:rPr>
        <w:t xml:space="preserve"> </w:t>
      </w:r>
      <w:r w:rsidR="00FD6381" w:rsidRPr="003D662E">
        <w:rPr>
          <w:lang w:val="en-US"/>
        </w:rPr>
        <w:t xml:space="preserve">as </w:t>
      </w:r>
      <w:r w:rsidR="005D6B83" w:rsidRPr="003D662E">
        <w:rPr>
          <w:lang w:val="en-US"/>
        </w:rPr>
        <w:t>a natural choice for our work</w:t>
      </w:r>
      <w:r w:rsidR="003E201F" w:rsidRPr="003D662E">
        <w:rPr>
          <w:lang w:val="en-US"/>
        </w:rPr>
        <w:t xml:space="preserve">. </w:t>
      </w:r>
      <w:r w:rsidR="005A5710" w:rsidRPr="003D662E">
        <w:rPr>
          <w:lang w:val="en-US"/>
        </w:rPr>
        <w:t xml:space="preserve">For </w:t>
      </w:r>
      <w:r w:rsidR="00A929AA" w:rsidRPr="003D662E">
        <w:rPr>
          <w:lang w:val="en-US"/>
        </w:rPr>
        <w:t xml:space="preserve">applying </w:t>
      </w:r>
      <w:r w:rsidR="005A5710" w:rsidRPr="003D662E">
        <w:rPr>
          <w:lang w:val="en-US"/>
        </w:rPr>
        <w:t>the security concepts</w:t>
      </w:r>
      <w:r w:rsidR="00603442" w:rsidRPr="003D662E">
        <w:rPr>
          <w:lang w:val="en-US"/>
        </w:rPr>
        <w:t xml:space="preserve">, </w:t>
      </w:r>
      <w:r w:rsidR="005A5710" w:rsidRPr="003D662E">
        <w:rPr>
          <w:lang w:val="en-US"/>
        </w:rPr>
        <w:t xml:space="preserve">the respective </w:t>
      </w:r>
      <w:r w:rsidR="005D0DA3" w:rsidRPr="003D662E">
        <w:rPr>
          <w:lang w:val="en-US"/>
        </w:rPr>
        <w:t>UML profile</w:t>
      </w:r>
      <w:r w:rsidR="005A5710" w:rsidRPr="003D662E">
        <w:rPr>
          <w:lang w:val="en-US"/>
        </w:rPr>
        <w:t>s</w:t>
      </w:r>
      <w:r w:rsidR="005D0DA3" w:rsidRPr="003D662E">
        <w:rPr>
          <w:lang w:val="en-US"/>
        </w:rPr>
        <w:t xml:space="preserve"> </w:t>
      </w:r>
      <w:r w:rsidR="00545BB4">
        <w:rPr>
          <w:lang w:val="en-US"/>
        </w:rPr>
        <w:t xml:space="preserve">(see Section </w:t>
      </w:r>
      <w:r w:rsidR="00545BB4">
        <w:rPr>
          <w:lang w:val="en-US"/>
        </w:rPr>
        <w:fldChar w:fldCharType="begin"/>
      </w:r>
      <w:r w:rsidR="00545BB4">
        <w:rPr>
          <w:lang w:val="en-US"/>
        </w:rPr>
        <w:instrText xml:space="preserve"> REF _Ref57112242 \r \h </w:instrText>
      </w:r>
      <w:r w:rsidR="00545BB4">
        <w:rPr>
          <w:lang w:val="en-US"/>
        </w:rPr>
      </w:r>
      <w:r w:rsidR="00545BB4">
        <w:rPr>
          <w:lang w:val="en-US"/>
        </w:rPr>
        <w:fldChar w:fldCharType="separate"/>
      </w:r>
      <w:r w:rsidR="00D0494D">
        <w:rPr>
          <w:lang w:val="en-US"/>
        </w:rPr>
        <w:t>12.1</w:t>
      </w:r>
      <w:r w:rsidR="00545BB4">
        <w:rPr>
          <w:lang w:val="en-US"/>
        </w:rPr>
        <w:fldChar w:fldCharType="end"/>
      </w:r>
      <w:r w:rsidR="00545BB4">
        <w:rPr>
          <w:lang w:val="en-US"/>
        </w:rPr>
        <w:t xml:space="preserve">) </w:t>
      </w:r>
      <w:r w:rsidR="005D0DA3" w:rsidRPr="003D662E">
        <w:rPr>
          <w:lang w:val="en-US"/>
        </w:rPr>
        <w:t>must</w:t>
      </w:r>
      <w:r w:rsidR="00603442" w:rsidRPr="003D662E">
        <w:rPr>
          <w:lang w:val="en-US"/>
        </w:rPr>
        <w:t xml:space="preserve"> be </w:t>
      </w:r>
      <w:r w:rsidR="005A5710" w:rsidRPr="003D662E">
        <w:rPr>
          <w:lang w:val="en-US"/>
        </w:rPr>
        <w:t>installed and integrated into the model</w:t>
      </w:r>
      <w:r w:rsidR="00603442" w:rsidRPr="003D662E">
        <w:rPr>
          <w:lang w:val="en-US"/>
        </w:rPr>
        <w:t xml:space="preserve">. For </w:t>
      </w:r>
      <w:r w:rsidR="002B28EC" w:rsidRPr="003D662E">
        <w:rPr>
          <w:lang w:val="en-US"/>
        </w:rPr>
        <w:t xml:space="preserve">an automated </w:t>
      </w:r>
      <w:r w:rsidR="00603442" w:rsidRPr="003D662E">
        <w:rPr>
          <w:lang w:val="en-US"/>
        </w:rPr>
        <w:t xml:space="preserve">security analysis, </w:t>
      </w:r>
      <w:r w:rsidR="002B28EC" w:rsidRPr="003D662E">
        <w:rPr>
          <w:lang w:val="en-US"/>
        </w:rPr>
        <w:t xml:space="preserve">the </w:t>
      </w:r>
      <w:r w:rsidR="00363B24" w:rsidRPr="003D662E">
        <w:rPr>
          <w:lang w:val="en-US"/>
        </w:rPr>
        <w:t xml:space="preserve">additional Eclipse-based </w:t>
      </w:r>
      <w:r w:rsidR="00B83B79" w:rsidRPr="003D662E">
        <w:rPr>
          <w:lang w:val="en-US"/>
        </w:rPr>
        <w:t>CARiSMA</w:t>
      </w:r>
      <w:r w:rsidR="00B83B79" w:rsidRPr="003D662E">
        <w:rPr>
          <w:rStyle w:val="FootnoteReference"/>
          <w:lang w:val="en-US"/>
        </w:rPr>
        <w:footnoteReference w:id="15"/>
      </w:r>
      <w:r w:rsidR="002B28EC" w:rsidRPr="003D662E">
        <w:rPr>
          <w:lang w:val="en-US"/>
        </w:rPr>
        <w:t xml:space="preserve"> </w:t>
      </w:r>
      <w:r w:rsidR="00363B24" w:rsidRPr="003D662E">
        <w:rPr>
          <w:lang w:val="en-US"/>
        </w:rPr>
        <w:t>tool must be installed.</w:t>
      </w:r>
    </w:p>
    <w:p w14:paraId="15B2E046" w14:textId="5B36FEA0" w:rsidR="00515017" w:rsidRPr="003D662E" w:rsidRDefault="00F648B2" w:rsidP="0051335B">
      <w:pPr>
        <w:pStyle w:val="ListParagraph"/>
        <w:numPr>
          <w:ilvl w:val="0"/>
          <w:numId w:val="3"/>
        </w:numPr>
        <w:jc w:val="both"/>
        <w:rPr>
          <w:lang w:val="en-US"/>
        </w:rPr>
      </w:pPr>
      <w:r w:rsidRPr="003D662E">
        <w:rPr>
          <w:lang w:val="en-US"/>
        </w:rPr>
        <w:t>In contrast to commercial software, Papyrus is available</w:t>
      </w:r>
      <w:r w:rsidR="000D69AB" w:rsidRPr="003D662E">
        <w:rPr>
          <w:lang w:val="en-US"/>
        </w:rPr>
        <w:t xml:space="preserve"> </w:t>
      </w:r>
      <w:r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75D99BD7"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D0494D">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D0494D">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AD612EF"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(so far </w:t>
      </w:r>
      <w:r w:rsidR="00B245DE" w:rsidRPr="003D662E">
        <w:rPr>
          <w:lang w:val="en-US"/>
        </w:rPr>
        <w:t>202</w:t>
      </w:r>
      <w:r w:rsidR="002F57B1" w:rsidRPr="003D662E">
        <w:rPr>
          <w:lang w:val="en-US"/>
        </w:rPr>
        <w:t>1</w:t>
      </w:r>
      <w:r w:rsidR="00B245DE" w:rsidRPr="003D662E">
        <w:rPr>
          <w:lang w:val="en-US"/>
        </w:rPr>
        <w:t>-</w:t>
      </w:r>
      <w:r w:rsidR="002F57B1" w:rsidRPr="003D662E">
        <w:rPr>
          <w:lang w:val="en-US"/>
        </w:rPr>
        <w:t>03</w:t>
      </w:r>
      <w:r w:rsidR="00B245DE" w:rsidRPr="003D662E">
        <w:rPr>
          <w:lang w:val="en-US"/>
        </w:rPr>
        <w:t>, version 4.1</w:t>
      </w:r>
      <w:r w:rsidR="002F57B1" w:rsidRPr="003D662E">
        <w:rPr>
          <w:lang w:val="en-US"/>
        </w:rPr>
        <w:t>9</w:t>
      </w:r>
      <w:r w:rsidR="00B245DE" w:rsidRPr="003D662E">
        <w:rPr>
          <w:lang w:val="en-US"/>
        </w:rPr>
        <w:t>.0</w:t>
      </w:r>
      <w:r w:rsidRPr="003D662E">
        <w:rPr>
          <w:lang w:val="en-US"/>
        </w:rPr>
        <w:t xml:space="preserve">) with </w:t>
      </w:r>
      <w:r w:rsidR="00713BBB" w:rsidRPr="003D662E">
        <w:rPr>
          <w:lang w:val="en-US"/>
        </w:rPr>
        <w:t>Maven</w:t>
      </w:r>
      <w:r w:rsidR="00AF30D7" w:rsidRPr="003D662E">
        <w:rPr>
          <w:rStyle w:val="FootnoteReference"/>
          <w:lang w:val="en-US"/>
        </w:rPr>
        <w:footnoteReference w:id="16"/>
      </w:r>
      <w:r w:rsidR="00800264" w:rsidRPr="003D662E">
        <w:rPr>
          <w:lang w:val="en-US"/>
        </w:rPr>
        <w:t xml:space="preserve"> (version 3.6.3)</w:t>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7"/>
      </w:r>
      <w:r w:rsidRPr="003D662E">
        <w:rPr>
          <w:lang w:val="en-US"/>
        </w:rPr>
        <w:t xml:space="preserve"> and checkstyle</w:t>
      </w:r>
      <w:r w:rsidR="00AF30D7" w:rsidRPr="003D662E">
        <w:rPr>
          <w:rStyle w:val="FootnoteReference"/>
          <w:lang w:val="en-US"/>
        </w:rPr>
        <w:footnoteReference w:id="18"/>
      </w:r>
      <w:r w:rsidR="00800264" w:rsidRPr="003D662E">
        <w:rPr>
          <w:lang w:val="en-US"/>
        </w:rPr>
        <w:t xml:space="preserve"> (version 8.40)</w:t>
      </w:r>
      <w:r w:rsidRPr="003D662E">
        <w:rPr>
          <w:lang w:val="en-US"/>
        </w:rPr>
        <w:t xml:space="preserve"> integration</w:t>
      </w:r>
      <w:r w:rsidR="006B3A74" w:rsidRPr="003D662E">
        <w:rPr>
          <w:lang w:val="en-US"/>
        </w:rPr>
        <w:t>s</w:t>
      </w:r>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w:t>
      </w:r>
      <w:r w:rsidR="00722CF6" w:rsidRPr="003D662E">
        <w:rPr>
          <w:lang w:val="en-US"/>
        </w:rPr>
        <w:lastRenderedPageBreak/>
        <w:t xml:space="preserve">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 xml:space="preserve">in Maven.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For compliance with yet unknown edge devices, we require</w:t>
      </w:r>
      <w:r w:rsidR="00980862" w:rsidRPr="003D662E">
        <w:rPr>
          <w:lang w:val="en-US"/>
        </w:rPr>
        <w:t>d until version 0.4</w:t>
      </w:r>
      <w:r w:rsidR="00B11D12" w:rsidRPr="003D662E">
        <w:rPr>
          <w:lang w:val="en-US"/>
        </w:rPr>
        <w:t xml:space="preserve"> that (at least the lower, edge-related) layers are executable with Java 1.8</w:t>
      </w:r>
      <w:r w:rsidR="0040146A" w:rsidRPr="003D662E">
        <w:rPr>
          <w:lang w:val="en-US"/>
        </w:rPr>
        <w:t xml:space="preserve"> (as this is also the case for many available IoT libraries)</w:t>
      </w:r>
      <w:r w:rsidR="00B11D12" w:rsidRPr="003D662E">
        <w:rPr>
          <w:lang w:val="en-US"/>
        </w:rPr>
        <w:t xml:space="preserve">. </w:t>
      </w:r>
      <w:r w:rsidR="00980862" w:rsidRPr="003D662E">
        <w:rPr>
          <w:lang w:val="en-US"/>
        </w:rPr>
        <w:t xml:space="preserve">Due to recent decisions of the AAS reference implementation BaSyx to provide binary components for Java 11 (as well as test broker implementations also switching to or requiring Java 11), we decided to abandon the original Java 1.8 requirement in version 0.5 of the platform and to rely on </w:t>
      </w:r>
      <w:r w:rsidR="003B1C98" w:rsidRPr="003D662E">
        <w:rPr>
          <w:lang w:val="en-US"/>
        </w:rPr>
        <w:t xml:space="preserve">Java 11 </w:t>
      </w:r>
      <w:r w:rsidR="00980862" w:rsidRPr="003D662E">
        <w:rPr>
          <w:lang w:val="en-US"/>
        </w:rPr>
        <w:t>as minimum/build Java version</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34DB8D79"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EF76BA" w:rsidRPr="003D662E">
        <w:rPr>
          <w:lang w:val="en-US"/>
        </w:rPr>
        <w:t>For the service environment, we rely on Python 3.9</w:t>
      </w:r>
      <w:r w:rsidR="00AC10BA" w:rsidRPr="003D662E">
        <w:rPr>
          <w:lang w:val="en-US"/>
        </w:rPr>
        <w:t>.6</w:t>
      </w:r>
      <w:r w:rsidR="009B6A0E" w:rsidRPr="003D662E">
        <w:rPr>
          <w:rStyle w:val="FootnoteReference"/>
          <w:lang w:val="en-US"/>
        </w:rPr>
        <w:footnoteReference w:id="19"/>
      </w:r>
      <w:r w:rsidR="00EF76BA" w:rsidRPr="003D662E">
        <w:rPr>
          <w:lang w:val="en-US"/>
        </w:rPr>
        <w:t>, a rather recent version as modern AI frameworks often a</w:t>
      </w:r>
      <w:r w:rsidR="00E76235" w:rsidRPr="003D662E">
        <w:rPr>
          <w:lang w:val="en-US"/>
        </w:rPr>
        <w:t>l</w:t>
      </w:r>
      <w:r w:rsidR="00EF76BA" w:rsidRPr="003D662E">
        <w:rPr>
          <w:lang w:val="en-US"/>
        </w:rPr>
        <w:t>s</w:t>
      </w:r>
      <w:r w:rsidR="00E76235" w:rsidRPr="003D662E">
        <w:rPr>
          <w:lang w:val="en-US"/>
        </w:rPr>
        <w:t>o</w:t>
      </w:r>
      <w:r w:rsidR="00EF76BA" w:rsidRPr="003D662E">
        <w:rPr>
          <w:lang w:val="en-US"/>
        </w:rPr>
        <w:t xml:space="preserve"> require a recent Python version.</w:t>
      </w:r>
      <w:r w:rsidR="008C4E3C" w:rsidRPr="003D662E">
        <w:rPr>
          <w:lang w:val="en-US"/>
        </w:rPr>
        <w:t xml:space="preserve"> 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20"/>
      </w:r>
      <w:r w:rsidRPr="003D662E">
        <w:rPr>
          <w:lang w:val="en-US"/>
        </w:rPr>
        <w:t>, for machine-readable complex data in AAS on JSON</w:t>
      </w:r>
      <w:r w:rsidRPr="003D662E">
        <w:rPr>
          <w:rStyle w:val="FootnoteReference"/>
          <w:lang w:val="en-US"/>
        </w:rPr>
        <w:footnoteReference w:id="21"/>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w:t>
      </w:r>
      <w:r w:rsidR="009E0408" w:rsidRPr="003D662E">
        <w:rPr>
          <w:lang w:val="en-US"/>
        </w:rPr>
        <w:lastRenderedPageBreak/>
        <w:t>(the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2"/>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ide, we rely on the Java Service Loader (JSL) mechanism, which associates concrete implementations to their respective (descriptor) 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03062B8F"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D0494D">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IIP-Ecosphere consortium has 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 xml:space="preserve">Commercial licenses may be used depending on the decision of the installing organization. Components relying on commercial licenses shall be optional by default and, </w:t>
      </w:r>
      <w:r w:rsidR="004C0EBD" w:rsidRPr="003D662E">
        <w:rPr>
          <w:lang w:val="en-US"/>
        </w:rPr>
        <w:lastRenderedPageBreak/>
        <w:t>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2" w:name="_Ref57897714"/>
      <w:r w:rsidR="00AF30D7" w:rsidRPr="003D662E">
        <w:rPr>
          <w:rStyle w:val="FootnoteReference"/>
          <w:lang w:val="en-US"/>
        </w:rPr>
        <w:footnoteReference w:id="23"/>
      </w:r>
      <w:bookmarkEnd w:id="22"/>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24"/>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5"/>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3" w:name="_Ref57109414"/>
      <w:bookmarkStart w:id="24" w:name="_Toc147571928"/>
      <w:r w:rsidRPr="003D662E">
        <w:rPr>
          <w:lang w:val="en-US"/>
        </w:rPr>
        <w:lastRenderedPageBreak/>
        <w:t>Architecture</w:t>
      </w:r>
      <w:bookmarkEnd w:id="23"/>
      <w:bookmarkEnd w:id="24"/>
    </w:p>
    <w:p w14:paraId="4083AA05" w14:textId="0A70023B" w:rsidR="00352741" w:rsidRPr="003D662E" w:rsidRDefault="005F4430" w:rsidP="00352741">
      <w:pPr>
        <w:jc w:val="both"/>
        <w:rPr>
          <w:lang w:val="en-US"/>
        </w:rPr>
      </w:pPr>
      <w:r w:rsidRPr="003D662E">
        <w:rPr>
          <w:lang w:val="en-US"/>
        </w:rPr>
        <w:t>The architecture of the IIP-Ecosphere</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D0494D">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069D3988"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D0494D">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D0494D">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D0494D">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D0494D">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D0494D">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D0494D">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D0494D">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_Ref69806250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D0494D">
        <w:rPr>
          <w:lang w:val="en-US"/>
        </w:rPr>
        <w:t>3.2</w:t>
      </w:r>
      <w:r w:rsidR="00DD01FC" w:rsidRPr="003D662E">
        <w:rPr>
          <w:lang w:val="en-US"/>
        </w:rPr>
        <w:fldChar w:fldCharType="end"/>
      </w:r>
      <w:r w:rsidR="00DD01FC" w:rsidRPr="003D662E">
        <w:rPr>
          <w:lang w:val="en-US"/>
        </w:rPr>
        <w:t xml:space="preserve"> indicates the coarse-grained development streams. 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D0494D">
        <w:rPr>
          <w:lang w:val="en-US"/>
        </w:rPr>
        <w:t>3.3</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5" w:name="_Ref57112208"/>
      <w:bookmarkStart w:id="26" w:name="_Toc147571929"/>
      <w:r w:rsidRPr="003D662E">
        <w:rPr>
          <w:lang w:val="en-US"/>
        </w:rPr>
        <w:t>Overview</w:t>
      </w:r>
      <w:bookmarkEnd w:id="25"/>
      <w:bookmarkEnd w:id="26"/>
    </w:p>
    <w:p w14:paraId="1A4794D7" w14:textId="55771111" w:rsidR="00D44524" w:rsidRPr="003D662E" w:rsidRDefault="000A1290" w:rsidP="007B3BC7">
      <w:pPr>
        <w:jc w:val="both"/>
        <w:rPr>
          <w:lang w:val="en-US"/>
        </w:rPr>
      </w:pPr>
      <w:r w:rsidRPr="003D662E">
        <w:rPr>
          <w:lang w:val="en-US"/>
        </w:rPr>
        <w:t xml:space="preserve">The overall architecture of the IIP-Ecosphere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D0494D" w:rsidRPr="003D662E">
        <w:rPr>
          <w:lang w:val="en-US"/>
        </w:rPr>
        <w:t xml:space="preserve">Figure </w:t>
      </w:r>
      <w:r w:rsidR="00D0494D">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7ECCA7F6" w:rsidR="003F6305" w:rsidRPr="003D662E" w:rsidRDefault="003F6305" w:rsidP="003F6305">
      <w:pPr>
        <w:pStyle w:val="Caption"/>
        <w:jc w:val="center"/>
        <w:rPr>
          <w:lang w:val="en-US"/>
        </w:rPr>
      </w:pPr>
      <w:bookmarkStart w:id="27"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1</w:t>
      </w:r>
      <w:r w:rsidRPr="003D662E">
        <w:fldChar w:fldCharType="end"/>
      </w:r>
      <w:bookmarkEnd w:id="27"/>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66442321"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1</w:t>
      </w:r>
      <w:r w:rsidRPr="003D662E">
        <w:rPr>
          <w:lang w:val="en-US"/>
        </w:rPr>
        <w:fldChar w:fldCharType="end"/>
      </w:r>
      <w:r w:rsidRPr="003D662E">
        <w:rPr>
          <w:lang w:val="en-US"/>
        </w:rPr>
        <w:t xml:space="preserve"> depicts an overview of the high-level building blocks of the IIP-Ecosphere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D0494D" w:rsidRPr="003D662E">
        <w:rPr>
          <w:lang w:val="en-US"/>
        </w:rPr>
        <w:t xml:space="preserve">Figure </w:t>
      </w:r>
      <w:r w:rsidR="00D0494D">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406480F2"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IIP-Ecosphere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6"/>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7"/>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Administration Shells in IIP-Ecosphere style will form 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1E3A65CD"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D0494D" w:rsidRPr="003D662E">
        <w:rPr>
          <w:lang w:val="en-US"/>
        </w:rPr>
        <w:t xml:space="preserve">Figure </w:t>
      </w:r>
      <w:r w:rsidR="00D0494D">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74B3F5AD"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w:t>
      </w:r>
      <w:r w:rsidR="00462AE6" w:rsidRPr="003D662E">
        <w:rPr>
          <w:lang w:val="en-US"/>
        </w:rPr>
        <w:lastRenderedPageBreak/>
        <w:t xml:space="preserve">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8"/>
      </w:r>
      <w:r w:rsidR="00A3348A" w:rsidRPr="003D662E">
        <w:rPr>
          <w:lang w:val="en-US"/>
        </w:rPr>
        <w:t xml:space="preserve">, </w:t>
      </w:r>
      <w:r w:rsidR="009B1783" w:rsidRPr="003D662E">
        <w:rPr>
          <w:lang w:val="en-US"/>
        </w:rPr>
        <w:t>AMQP</w:t>
      </w:r>
      <w:r w:rsidR="009B1783" w:rsidRPr="003D662E">
        <w:rPr>
          <w:rStyle w:val="FootnoteReference"/>
          <w:lang w:val="en-US"/>
        </w:rPr>
        <w:footnoteReference w:id="29"/>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30"/>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1"/>
      </w:r>
      <w:r w:rsidR="00FF08B7" w:rsidRPr="003D662E">
        <w:rPr>
          <w:lang w:val="en-US"/>
        </w:rPr>
        <w:t xml:space="preserve"> for secure access to data.</w:t>
      </w:r>
    </w:p>
    <w:p w14:paraId="700E821B" w14:textId="4E9E3F3E"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w:t>
      </w:r>
      <w:r w:rsidR="00A65714" w:rsidRPr="003D662E">
        <w:rPr>
          <w:lang w:val="en-US"/>
        </w:rPr>
        <w:t xml:space="preserve">IIP-Ecosphere </w:t>
      </w:r>
      <w:r w:rsidR="006D01B5" w:rsidRPr="003D662E">
        <w:rPr>
          <w:lang w:val="en-US"/>
        </w:rPr>
        <w:t xml:space="preserve">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IIP-Ecosphere 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141BA64F"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In IIP-Ecosphere</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2"/>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w:t>
      </w:r>
      <w:r w:rsidR="0072088F" w:rsidRPr="003D662E">
        <w:rPr>
          <w:lang w:val="en-US"/>
        </w:rPr>
        <w:lastRenderedPageBreak/>
        <w:t xml:space="preserve">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16F71C5C" w:rsidR="001C0EBB" w:rsidRPr="003D662E" w:rsidRDefault="00CF33E5" w:rsidP="0051335B">
      <w:pPr>
        <w:pStyle w:val="ListParagraph"/>
        <w:numPr>
          <w:ilvl w:val="0"/>
          <w:numId w:val="8"/>
        </w:numPr>
        <w:jc w:val="both"/>
        <w:rPr>
          <w:lang w:val="en-US"/>
        </w:rPr>
      </w:pPr>
      <w:r w:rsidRPr="003D662E">
        <w:rPr>
          <w:b/>
          <w:lang w:val="en-US"/>
        </w:rPr>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w:t>
      </w:r>
      <w:r w:rsidR="0082513C" w:rsidRPr="003D662E">
        <w:rPr>
          <w:lang w:val="en-US"/>
        </w:rPr>
        <w:t xml:space="preserve">IIP-Ecosphere </w:t>
      </w:r>
      <w:r w:rsidR="009C2EB4" w:rsidRPr="003D662E">
        <w:rPr>
          <w:lang w:val="en-US"/>
        </w:rPr>
        <w:t xml:space="preserve">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4E0C3FB1"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3"/>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w:t>
      </w:r>
      <w:r w:rsidR="00720406" w:rsidRPr="003D662E">
        <w:rPr>
          <w:lang w:val="en-US"/>
        </w:rPr>
        <w:lastRenderedPageBreak/>
        <w:t>premise installation and use of the Web UI via a browser is one important installation alternative for the IIP-Ecosphere platform.</w:t>
      </w:r>
    </w:p>
    <w:p w14:paraId="52875DB7" w14:textId="060088C7" w:rsidR="009925CD" w:rsidRPr="003D662E" w:rsidRDefault="001348F4" w:rsidP="008A3AAB">
      <w:pPr>
        <w:jc w:val="both"/>
        <w:rPr>
          <w:lang w:val="en-GB"/>
        </w:rPr>
      </w:pPr>
      <w:r>
        <w:rPr>
          <w:lang w:val="en-GB"/>
        </w:rPr>
        <w:t xml:space="preserve">The </w:t>
      </w:r>
      <w:r w:rsidR="009925CD" w:rsidRPr="003D662E">
        <w:rPr>
          <w:lang w:val="en-GB"/>
        </w:rPr>
        <w:t xml:space="preserve">IIP-Ecosphere </w:t>
      </w:r>
      <w:r>
        <w:rPr>
          <w:lang w:val="en-GB"/>
        </w:rPr>
        <w:t xml:space="preserve">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IIP-Ecosphere platform may employ also different approaches, e.g., a privacy shield like the KIPROTECT Endpoint System (EPS)</w:t>
      </w:r>
      <w:r w:rsidR="000D44B8" w:rsidRPr="003D662E">
        <w:rPr>
          <w:rStyle w:val="FootnoteReference"/>
          <w:lang w:val="en-GB"/>
        </w:rPr>
        <w:footnoteReference w:id="34"/>
      </w:r>
      <w:r w:rsidR="00DD05F2" w:rsidRPr="003D662E">
        <w:rPr>
          <w:lang w:val="en-GB"/>
        </w:rPr>
        <w:t>.</w:t>
      </w:r>
    </w:p>
    <w:p w14:paraId="59F712A9" w14:textId="70DE46CD"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D0494D" w:rsidRPr="003D662E">
        <w:rPr>
          <w:lang w:val="en-US"/>
        </w:rPr>
        <w:t xml:space="preserve">Figure </w:t>
      </w:r>
      <w:r w:rsidR="00D0494D">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17B4E636" w:rsidR="00905EBE" w:rsidRPr="003D662E" w:rsidRDefault="00905EBE" w:rsidP="0020787C">
      <w:pPr>
        <w:pStyle w:val="Caption"/>
        <w:jc w:val="center"/>
        <w:rPr>
          <w:lang w:val="en-US"/>
        </w:rPr>
      </w:pPr>
      <w:bookmarkStart w:id="28"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2</w:t>
      </w:r>
      <w:r w:rsidRPr="003D662E">
        <w:fldChar w:fldCharType="end"/>
      </w:r>
      <w:bookmarkEnd w:id="28"/>
      <w:r w:rsidRPr="003D662E">
        <w:rPr>
          <w:lang w:val="en-US"/>
        </w:rPr>
        <w:t>: Layers and components required to build an ECS runtime.</w:t>
      </w:r>
    </w:p>
    <w:p w14:paraId="2753F4E4" w14:textId="52492950" w:rsidR="00966866" w:rsidRPr="003D662E" w:rsidRDefault="00966866" w:rsidP="001D1274">
      <w:pPr>
        <w:pStyle w:val="Heading3"/>
        <w:rPr>
          <w:lang w:val="en-US"/>
        </w:rPr>
      </w:pPr>
      <w:bookmarkStart w:id="29" w:name="_Ref77062311"/>
      <w:bookmarkStart w:id="30" w:name="_Toc147571930"/>
      <w:r w:rsidRPr="003D662E">
        <w:rPr>
          <w:lang w:val="en-US"/>
        </w:rPr>
        <w:t>Relation to Reference Architectures</w:t>
      </w:r>
      <w:bookmarkEnd w:id="29"/>
      <w:bookmarkEnd w:id="30"/>
    </w:p>
    <w:p w14:paraId="71C95F3E" w14:textId="37DF2D28" w:rsidR="00B42400" w:rsidRPr="003D662E" w:rsidRDefault="00966866" w:rsidP="00966866">
      <w:pPr>
        <w:jc w:val="both"/>
        <w:rPr>
          <w:lang w:val="en-US"/>
        </w:rPr>
      </w:pPr>
      <w:r w:rsidRPr="003D662E">
        <w:rPr>
          <w:lang w:val="en-US"/>
        </w:rPr>
        <w:t>IIP-Ecosphere aims at interrelating and adhering to reference architectures such as RAMI 4.0 [</w:t>
      </w:r>
      <w:r w:rsidR="00C76347" w:rsidRPr="003D662E">
        <w:rPr>
          <w:lang w:val="en-US"/>
        </w:rPr>
        <w:t>33</w:t>
      </w:r>
      <w:r w:rsidRPr="003D662E">
        <w:rPr>
          <w:lang w:val="en-US"/>
        </w:rPr>
        <w:t xml:space="preserve">]. Although we use an own naming of the platform layers, they map nonetheless to layers defined by </w:t>
      </w:r>
      <w:r w:rsidRPr="003D662E">
        <w:rPr>
          <w:lang w:val="en-US"/>
        </w:rPr>
        <w:lastRenderedPageBreak/>
        <w:t>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D0494D" w:rsidRPr="003D662E">
        <w:rPr>
          <w:lang w:val="en-US"/>
        </w:rPr>
        <w:t xml:space="preserve">Table </w:t>
      </w:r>
      <w:r w:rsidR="00D0494D">
        <w:rPr>
          <w:noProof/>
          <w:lang w:val="en-US"/>
        </w:rPr>
        <w:t>1</w:t>
      </w:r>
      <w:r w:rsidR="00A26E22" w:rsidRPr="003D662E">
        <w:rPr>
          <w:lang w:val="en-US"/>
        </w:rPr>
        <w:fldChar w:fldCharType="end"/>
      </w:r>
      <w:r w:rsidRPr="003D662E">
        <w:rPr>
          <w:lang w:val="en-US"/>
        </w:rPr>
        <w:t xml:space="preserve">. However, it is important to recall that the IIP-Ecosphere platform shall be a virtual platform, i.e., it shall in particular (be able to) build on existing installations without </w:t>
      </w:r>
      <w:r w:rsidR="00F1368C" w:rsidRPr="003D662E">
        <w:rPr>
          <w:lang w:val="en-US"/>
        </w:rPr>
        <w:t>implementing</w:t>
      </w:r>
      <w:r w:rsidRPr="003D662E">
        <w:rPr>
          <w:lang w:val="en-US"/>
        </w:rPr>
        <w:t xml:space="preserve"> a complete IIoT platform. Thus, it is not relevant to meticulously adhere to all RAMI levels, in particular not to the lower levels targeting field devices (as already scoped out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In addition, </w:t>
      </w:r>
      <w:r w:rsidR="00F86AB7" w:rsidRPr="003D662E">
        <w:rPr>
          <w:lang w:val="en-US"/>
        </w:rPr>
        <w:t>our</w:t>
      </w:r>
      <w:r w:rsidRPr="003D662E">
        <w:rPr>
          <w:lang w:val="en-US"/>
        </w:rPr>
        <w:t xml:space="preserve"> architecture includes some (crosscutting) layers that do not directly fit into the picture of RAMI</w:t>
      </w:r>
      <w:r w:rsidRPr="003D662E">
        <w:rPr>
          <w:rStyle w:val="FootnoteReference"/>
          <w:lang w:val="en-US"/>
        </w:rPr>
        <w:footnoteReference w:id="35"/>
      </w:r>
      <w:r w:rsidRPr="003D662E">
        <w:rPr>
          <w:lang w:val="en-US"/>
        </w:rPr>
        <w:t>, but are important to operations, research and contributions of IIP-Ecosphere.</w:t>
      </w:r>
    </w:p>
    <w:p w14:paraId="5557AFC1" w14:textId="0F0C6143" w:rsidR="00966866" w:rsidRPr="003D662E" w:rsidRDefault="00966866" w:rsidP="00966866">
      <w:pPr>
        <w:pStyle w:val="Caption"/>
        <w:jc w:val="center"/>
        <w:rPr>
          <w:lang w:val="en-US"/>
        </w:rPr>
      </w:pPr>
      <w:bookmarkStart w:id="31"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1</w:t>
      </w:r>
      <w:r w:rsidRPr="003D662E">
        <w:fldChar w:fldCharType="end"/>
      </w:r>
      <w:bookmarkEnd w:id="31"/>
      <w:r w:rsidRPr="003D662E">
        <w:rPr>
          <w:lang w:val="en-US"/>
        </w:rPr>
        <w:t>: Mapping RAMI 4.0 and the IIP-Ecosphere</w:t>
      </w:r>
      <w:r w:rsidRPr="003D662E">
        <w:rPr>
          <w:noProof/>
          <w:lang w:val="en-US"/>
        </w:rPr>
        <w:t xml:space="preserve"> architecture</w:t>
      </w:r>
    </w:p>
    <w:tbl>
      <w:tblPr>
        <w:tblStyle w:val="GridTable1Light-Accent1"/>
        <w:tblW w:w="0" w:type="auto"/>
        <w:tblLook w:val="04A0" w:firstRow="1" w:lastRow="0" w:firstColumn="1" w:lastColumn="0" w:noHBand="0" w:noVBand="1"/>
      </w:tblPr>
      <w:tblGrid>
        <w:gridCol w:w="1696"/>
        <w:gridCol w:w="1985"/>
        <w:gridCol w:w="5381"/>
      </w:tblGrid>
      <w:tr w:rsidR="00966866" w:rsidRPr="003D662E" w14:paraId="4D04E63A" w14:textId="77777777" w:rsidTr="00265B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single" w:sz="4" w:space="0" w:color="B8CCE4" w:themeColor="accent1" w:themeTint="66"/>
            </w:tcBorders>
            <w:shd w:val="clear" w:color="auto" w:fill="238FB7"/>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single" w:sz="4" w:space="0" w:color="B8CCE4" w:themeColor="accent1" w:themeTint="66"/>
            </w:tcBorders>
            <w:shd w:val="clear" w:color="auto" w:fill="238FB7"/>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single" w:sz="4" w:space="0" w:color="B8CCE4" w:themeColor="accent1" w:themeTint="66"/>
            </w:tcBorders>
            <w:shd w:val="clear" w:color="auto" w:fill="238FB7"/>
          </w:tcPr>
          <w:p w14:paraId="28F4A905"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IIP-Ecosphere Layer/Component</w:t>
            </w:r>
          </w:p>
        </w:tc>
      </w:tr>
      <w:tr w:rsidR="00966866" w:rsidRPr="00811234" w14:paraId="7C0B8B8F"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val="restart"/>
            <w:tcBorders>
              <w:left w:val="single" w:sz="4" w:space="0" w:color="B8CCE4" w:themeColor="accent1" w:themeTint="66"/>
            </w:tcBorders>
            <w:shd w:val="clear" w:color="auto" w:fill="92D3EA"/>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Borders>
              <w:bottom w:val="single" w:sz="4" w:space="0" w:color="238FB7"/>
            </w:tcBorders>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Borders>
              <w:top w:val="single" w:sz="4" w:space="0" w:color="238FB7"/>
              <w:bottom w:val="single" w:sz="4" w:space="0" w:color="238FB7"/>
            </w:tcBorders>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811234" w14:paraId="6F2809FC"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left w:val="single" w:sz="4" w:space="0" w:color="B8CCE4" w:themeColor="accent1" w:themeTint="66"/>
            </w:tcBorders>
            <w:shd w:val="clear" w:color="auto" w:fill="92D3EA"/>
          </w:tcPr>
          <w:p w14:paraId="61F5E309" w14:textId="77777777" w:rsidR="00966866" w:rsidRPr="003D662E" w:rsidRDefault="00966866" w:rsidP="00265BEC">
            <w:pPr>
              <w:rPr>
                <w:b w:val="0"/>
                <w:bCs w:val="0"/>
                <w:i/>
                <w:lang w:val="en-US"/>
              </w:rPr>
            </w:pPr>
          </w:p>
        </w:tc>
        <w:tc>
          <w:tcPr>
            <w:tcW w:w="1985" w:type="dxa"/>
            <w:tcBorders>
              <w:bottom w:val="single" w:sz="4" w:space="0" w:color="238FB7"/>
            </w:tcBorders>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Borders>
              <w:top w:val="single" w:sz="4" w:space="0" w:color="238FB7"/>
              <w:bottom w:val="single" w:sz="4" w:space="0" w:color="238FB7"/>
            </w:tcBorders>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left w:val="single" w:sz="4" w:space="0" w:color="B8CCE4" w:themeColor="accent1" w:themeTint="66"/>
            </w:tcBorders>
            <w:shd w:val="clear" w:color="auto" w:fill="92D3EA"/>
          </w:tcPr>
          <w:p w14:paraId="6E1409B9" w14:textId="77777777" w:rsidR="00966866" w:rsidRPr="003D662E" w:rsidRDefault="00966866" w:rsidP="00265BEC">
            <w:pPr>
              <w:rPr>
                <w:b w:val="0"/>
                <w:bCs w:val="0"/>
                <w:i/>
                <w:lang w:val="en-US"/>
              </w:rPr>
            </w:pPr>
          </w:p>
        </w:tc>
        <w:tc>
          <w:tcPr>
            <w:tcW w:w="1985" w:type="dxa"/>
            <w:tcBorders>
              <w:bottom w:val="single" w:sz="4" w:space="0" w:color="238FB7"/>
            </w:tcBorders>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Borders>
              <w:top w:val="single" w:sz="4" w:space="0" w:color="238FB7"/>
              <w:bottom w:val="single" w:sz="4" w:space="0" w:color="238FB7"/>
            </w:tcBorders>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left w:val="single" w:sz="4" w:space="0" w:color="B8CCE4" w:themeColor="accent1" w:themeTint="66"/>
            </w:tcBorders>
            <w:shd w:val="clear" w:color="auto" w:fill="92D3EA"/>
          </w:tcPr>
          <w:p w14:paraId="4AA60D49" w14:textId="77777777" w:rsidR="00966866" w:rsidRPr="003D662E" w:rsidRDefault="00966866" w:rsidP="00265BEC">
            <w:pPr>
              <w:rPr>
                <w:b w:val="0"/>
                <w:bCs w:val="0"/>
                <w:i/>
                <w:lang w:val="en-US"/>
              </w:rPr>
            </w:pPr>
          </w:p>
        </w:tc>
        <w:tc>
          <w:tcPr>
            <w:tcW w:w="1985" w:type="dxa"/>
            <w:tcBorders>
              <w:bottom w:val="single" w:sz="4" w:space="0" w:color="238FB7"/>
            </w:tcBorders>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Borders>
              <w:top w:val="single" w:sz="4" w:space="0" w:color="238FB7"/>
              <w:bottom w:val="single" w:sz="4" w:space="0" w:color="238FB7"/>
            </w:tcBorders>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left w:val="single" w:sz="4" w:space="0" w:color="B8CCE4" w:themeColor="accent1" w:themeTint="66"/>
            </w:tcBorders>
            <w:shd w:val="clear" w:color="auto" w:fill="92D3EA"/>
          </w:tcPr>
          <w:p w14:paraId="1FD45F71" w14:textId="77777777" w:rsidR="00966866" w:rsidRPr="003D662E" w:rsidRDefault="00966866" w:rsidP="00265BEC">
            <w:pPr>
              <w:rPr>
                <w:b w:val="0"/>
                <w:bCs w:val="0"/>
                <w:i/>
                <w:lang w:val="en-US"/>
              </w:rPr>
            </w:pPr>
          </w:p>
        </w:tc>
        <w:tc>
          <w:tcPr>
            <w:tcW w:w="1985" w:type="dxa"/>
            <w:tcBorders>
              <w:bottom w:val="single" w:sz="4" w:space="0" w:color="238FB7"/>
            </w:tcBorders>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Borders>
              <w:top w:val="single" w:sz="4" w:space="0" w:color="238FB7"/>
              <w:bottom w:val="single" w:sz="4" w:space="0" w:color="238FB7"/>
            </w:tcBorders>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811234" w14:paraId="0B43B6AB"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left w:val="single" w:sz="4" w:space="0" w:color="B8CCE4" w:themeColor="accent1" w:themeTint="66"/>
              <w:bottom w:val="single" w:sz="4" w:space="0" w:color="238FB7"/>
            </w:tcBorders>
            <w:shd w:val="clear" w:color="auto" w:fill="92D3EA"/>
          </w:tcPr>
          <w:p w14:paraId="4CA779CC" w14:textId="77777777" w:rsidR="00966866" w:rsidRPr="003D662E" w:rsidRDefault="00966866" w:rsidP="00265BEC">
            <w:pPr>
              <w:rPr>
                <w:b w:val="0"/>
                <w:bCs w:val="0"/>
                <w:i/>
                <w:lang w:val="en-US"/>
              </w:rPr>
            </w:pPr>
          </w:p>
        </w:tc>
        <w:tc>
          <w:tcPr>
            <w:tcW w:w="1985" w:type="dxa"/>
            <w:tcBorders>
              <w:bottom w:val="single" w:sz="4" w:space="0" w:color="238FB7"/>
            </w:tcBorders>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Borders>
              <w:top w:val="single" w:sz="4" w:space="0" w:color="238FB7"/>
              <w:bottom w:val="single" w:sz="4" w:space="0" w:color="238FB7"/>
            </w:tcBorders>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811234" w14:paraId="524E6003"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val="restart"/>
            <w:tcBorders>
              <w:top w:val="single" w:sz="4" w:space="0" w:color="238FB7"/>
            </w:tcBorders>
            <w:shd w:val="clear" w:color="auto" w:fill="92D3EA"/>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Borders>
              <w:top w:val="single" w:sz="4" w:space="0" w:color="238FB7"/>
              <w:bottom w:val="single" w:sz="4" w:space="0" w:color="238FB7"/>
            </w:tcBorders>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Borders>
              <w:top w:val="single" w:sz="4" w:space="0" w:color="238FB7"/>
              <w:bottom w:val="single" w:sz="4" w:space="0" w:color="238FB7"/>
            </w:tcBorders>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811234" w14:paraId="5232D86A"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shd w:val="clear" w:color="auto" w:fill="92D3EA"/>
          </w:tcPr>
          <w:p w14:paraId="23C6316D"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Borders>
              <w:top w:val="single" w:sz="4" w:space="0" w:color="238FB7"/>
              <w:bottom w:val="single" w:sz="4" w:space="0" w:color="238FB7"/>
            </w:tcBorders>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811234" w14:paraId="1DBBD665"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shd w:val="clear" w:color="auto" w:fill="92D3EA"/>
          </w:tcPr>
          <w:p w14:paraId="03A53925"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Borders>
              <w:top w:val="single" w:sz="4" w:space="0" w:color="238FB7"/>
              <w:bottom w:val="single" w:sz="4" w:space="0" w:color="238FB7"/>
            </w:tcBorders>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811234" w14:paraId="59B10227"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shd w:val="clear" w:color="auto" w:fill="92D3EA"/>
          </w:tcPr>
          <w:p w14:paraId="4A1C91D8"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Borders>
              <w:top w:val="single" w:sz="4" w:space="0" w:color="238FB7"/>
              <w:bottom w:val="single" w:sz="4" w:space="0" w:color="238FB7"/>
            </w:tcBorders>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811234" w14:paraId="219E8931"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shd w:val="clear" w:color="auto" w:fill="92D3EA"/>
          </w:tcPr>
          <w:p w14:paraId="76AC7E5D"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Borders>
              <w:top w:val="single" w:sz="4" w:space="0" w:color="238FB7"/>
              <w:bottom w:val="single" w:sz="4" w:space="0" w:color="238FB7"/>
            </w:tcBorders>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shd w:val="clear" w:color="auto" w:fill="92D3EA"/>
          </w:tcPr>
          <w:p w14:paraId="5A01D1C6"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Borders>
              <w:top w:val="single" w:sz="4" w:space="0" w:color="238FB7"/>
              <w:bottom w:val="single" w:sz="4" w:space="0" w:color="238FB7"/>
            </w:tcBorders>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811234" w14:paraId="2B15AEB2"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bottom w:val="single" w:sz="4" w:space="0" w:color="238FB7"/>
            </w:tcBorders>
            <w:shd w:val="clear" w:color="auto" w:fill="92D3EA"/>
          </w:tcPr>
          <w:p w14:paraId="2F8CBD0B"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Borders>
              <w:top w:val="single" w:sz="4" w:space="0" w:color="238FB7"/>
              <w:bottom w:val="single" w:sz="4" w:space="0" w:color="238FB7"/>
            </w:tcBorders>
          </w:tcPr>
          <w:p w14:paraId="55BC1244"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IIP-Ecosphere platforms</w:t>
            </w:r>
          </w:p>
        </w:tc>
      </w:tr>
      <w:tr w:rsidR="00966866" w:rsidRPr="00811234" w14:paraId="63E1DCC6"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val="restart"/>
            <w:tcBorders>
              <w:top w:val="single" w:sz="4" w:space="0" w:color="238FB7"/>
            </w:tcBorders>
            <w:shd w:val="clear" w:color="auto" w:fill="92D3EA"/>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Borders>
              <w:top w:val="single" w:sz="4" w:space="0" w:color="238FB7"/>
              <w:bottom w:val="single" w:sz="4" w:space="0" w:color="238FB7"/>
            </w:tcBorders>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Borders>
              <w:top w:val="single" w:sz="4" w:space="0" w:color="238FB7"/>
              <w:bottom w:val="single" w:sz="4" w:space="0" w:color="238FB7"/>
            </w:tcBorders>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811234" w14:paraId="06AA2C6A"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bottom w:val="single" w:sz="4" w:space="0" w:color="238FB7"/>
            </w:tcBorders>
            <w:shd w:val="clear" w:color="auto" w:fill="92D3EA"/>
          </w:tcPr>
          <w:p w14:paraId="6ADF77C3"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Borders>
              <w:top w:val="single" w:sz="4" w:space="0" w:color="238FB7"/>
              <w:bottom w:val="single" w:sz="4" w:space="0" w:color="238FB7"/>
            </w:tcBorders>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2" w:name="_Ref102805312"/>
      <w:bookmarkStart w:id="33" w:name="_Toc147571931"/>
      <w:bookmarkStart w:id="34" w:name="_Ref77062309"/>
      <w:r w:rsidRPr="003D662E">
        <w:rPr>
          <w:lang w:val="en-US"/>
        </w:rPr>
        <w:t>Stream (Data) Processing</w:t>
      </w:r>
      <w:bookmarkEnd w:id="32"/>
      <w:bookmarkEnd w:id="33"/>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lastRenderedPageBreak/>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7E05B3FA" w:rsidR="008A25B6" w:rsidRPr="003D662E" w:rsidRDefault="008A25B6" w:rsidP="008A25B6">
      <w:pPr>
        <w:pStyle w:val="Caption"/>
        <w:jc w:val="center"/>
        <w:rPr>
          <w:lang w:val="en-US"/>
        </w:rPr>
      </w:pPr>
      <w:bookmarkStart w:id="35"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3</w:t>
      </w:r>
      <w:r w:rsidRPr="003D662E">
        <w:fldChar w:fldCharType="end"/>
      </w:r>
      <w:bookmarkEnd w:id="35"/>
      <w:r w:rsidRPr="003D662E">
        <w:rPr>
          <w:lang w:val="en-US"/>
        </w:rPr>
        <w:t>: Viewing IIoT and Industry 4.0 as data streams.</w:t>
      </w:r>
    </w:p>
    <w:p w14:paraId="50B99BD9" w14:textId="60FDE2AD" w:rsidR="002D501E" w:rsidRPr="003D662E" w:rsidRDefault="008A25B6" w:rsidP="00957177">
      <w:pPr>
        <w:jc w:val="both"/>
        <w:rPr>
          <w:lang w:val="en-US"/>
        </w:rPr>
      </w:pP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680D5BD8"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739F96E3"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6" w:name="_Ref102805354"/>
      <w:bookmarkStart w:id="37" w:name="_Toc147571932"/>
      <w:r w:rsidRPr="003D662E">
        <w:rPr>
          <w:lang w:val="en-US"/>
        </w:rPr>
        <w:t>Asset Administration Shells</w:t>
      </w:r>
      <w:bookmarkEnd w:id="34"/>
      <w:bookmarkEnd w:id="36"/>
      <w:bookmarkEnd w:id="37"/>
    </w:p>
    <w:p w14:paraId="2F5E1B9F" w14:textId="50BDE550" w:rsidR="00D72110" w:rsidRPr="003D662E" w:rsidRDefault="004158D0" w:rsidP="00F84CAA">
      <w:pPr>
        <w:jc w:val="both"/>
        <w:rPr>
          <w:lang w:val="en-US"/>
        </w:rPr>
      </w:pPr>
      <w:r w:rsidRPr="003D662E">
        <w:rPr>
          <w:lang w:val="en-US"/>
        </w:rPr>
        <w:t xml:space="preserve">The IIP-Ecosphere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w:t>
      </w:r>
      <w:r w:rsidR="00A36F09" w:rsidRPr="003D662E">
        <w:rPr>
          <w:lang w:val="en-US"/>
        </w:rPr>
        <w:lastRenderedPageBreak/>
        <w:t xml:space="preserve">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vendors can be provided, linked and integrated, e.g., to link the AAS of a device utilized by the IIP-Ecosphere platform into the platform AAS in order to have, e.g., the digital nameplate (for industrial equipment [</w:t>
      </w:r>
      <w:r w:rsidR="00FC78D2" w:rsidRPr="003D662E">
        <w:rPr>
          <w:lang w:val="en-US"/>
        </w:rPr>
        <w:t>43</w:t>
      </w:r>
      <w:r w:rsidR="00CD3E73" w:rsidRPr="003D662E">
        <w:rPr>
          <w:lang w:val="en-US"/>
        </w:rPr>
        <w:t xml:space="preserve">, </w:t>
      </w:r>
      <w:r w:rsidR="006B4B9E" w:rsidRPr="003D662E">
        <w:rPr>
          <w:lang w:val="en-US"/>
        </w:rPr>
        <w:t>2</w:t>
      </w:r>
      <w:r w:rsidR="00FE5106" w:rsidRPr="003D662E">
        <w:rPr>
          <w:lang w:val="en-US"/>
        </w:rPr>
        <w:t>] or the documentation of the device at hands. Moreover, composite AAS can be created, representing, e.g., a complex machine consisting of AAS of the utilized components.</w:t>
      </w:r>
    </w:p>
    <w:p w14:paraId="1AB8F3AA" w14:textId="63FA3FBE"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w:t>
      </w:r>
      <w:r w:rsidR="004158D0" w:rsidRPr="003D662E">
        <w:rPr>
          <w:lang w:val="en-US"/>
        </w:rPr>
        <w:t xml:space="preserve">IIP-Ecosphere </w:t>
      </w:r>
      <w:r w:rsidRPr="003D662E">
        <w:rPr>
          <w:lang w:val="en-US"/>
        </w:rPr>
        <w:t xml:space="preserve">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D0494D" w:rsidRPr="003D662E">
        <w:rPr>
          <w:lang w:val="en-US"/>
        </w:rPr>
        <w:t xml:space="preserve">Figure </w:t>
      </w:r>
      <w:r w:rsidR="00D0494D">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IIP-Ecosphere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D0494D">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713EAE98" w:rsidR="0042514E" w:rsidRPr="003D662E" w:rsidRDefault="0042514E" w:rsidP="0042514E">
      <w:pPr>
        <w:pStyle w:val="Caption"/>
        <w:jc w:val="center"/>
        <w:rPr>
          <w:lang w:val="en-US"/>
        </w:rPr>
      </w:pPr>
      <w:bookmarkStart w:id="38"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4</w:t>
      </w:r>
      <w:r w:rsidRPr="003D662E">
        <w:fldChar w:fldCharType="end"/>
      </w:r>
      <w:bookmarkEnd w:id="38"/>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157AB4BF"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D0494D" w:rsidRPr="003D662E">
        <w:rPr>
          <w:lang w:val="en-US"/>
        </w:rPr>
        <w:t xml:space="preserve">Figure </w:t>
      </w:r>
      <w:r w:rsidR="00D0494D">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w:t>
      </w:r>
      <w:r w:rsidR="00790E39" w:rsidRPr="003D662E">
        <w:rPr>
          <w:lang w:val="en-US"/>
        </w:rPr>
        <w:lastRenderedPageBreak/>
        <w:t xml:space="preserve">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9" w:name="_Ref79999263"/>
      <w:bookmarkStart w:id="40" w:name="_Toc147571933"/>
      <w:bookmarkStart w:id="41" w:name="_Ref77062308"/>
      <w:r w:rsidRPr="003D662E">
        <w:rPr>
          <w:lang w:val="en-US"/>
        </w:rPr>
        <w:t>Component Interaction Overview</w:t>
      </w:r>
      <w:bookmarkEnd w:id="39"/>
      <w:bookmarkEnd w:id="40"/>
    </w:p>
    <w:p w14:paraId="193F2013" w14:textId="07C0A502"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D0494D">
        <w:rPr>
          <w:lang w:val="en-US"/>
        </w:rPr>
        <w:t>3.4</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D0494D">
        <w:rPr>
          <w:lang w:val="en-US"/>
        </w:rPr>
        <w:t>3.13</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D0494D">
        <w:rPr>
          <w:lang w:val="en-US"/>
        </w:rPr>
        <w:t>3.14</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1F5885ED" w:rsidR="008A5E1A" w:rsidRPr="003D662E" w:rsidRDefault="008A5E1A" w:rsidP="008A5E1A">
      <w:pPr>
        <w:jc w:val="both"/>
        <w:rPr>
          <w:lang w:val="en-US"/>
        </w:rPr>
      </w:pPr>
      <w:r w:rsidRPr="003D662E">
        <w:rPr>
          <w:lang w:val="en-US"/>
        </w:rPr>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D0494D">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515FCA45"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lastRenderedPageBreak/>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207A4CE3" w:rsidR="00884F64" w:rsidRPr="003D662E" w:rsidRDefault="009B5648" w:rsidP="00160732">
      <w:pPr>
        <w:pStyle w:val="Caption"/>
        <w:jc w:val="center"/>
        <w:rPr>
          <w:lang w:val="en-US"/>
        </w:rPr>
      </w:pPr>
      <w:bookmarkStart w:id="42"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5</w:t>
      </w:r>
      <w:r w:rsidRPr="003D662E">
        <w:fldChar w:fldCharType="end"/>
      </w:r>
      <w:bookmarkEnd w:id="42"/>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4F6CE40F"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 xml:space="preserve">During this step, several free network ports </w:t>
      </w:r>
      <w:r w:rsidR="004E2464" w:rsidRPr="003D662E">
        <w:rPr>
          <w:lang w:val="en-US"/>
        </w:rPr>
        <w:lastRenderedPageBreak/>
        <w:t>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D0494D" w:rsidRPr="003D662E">
        <w:rPr>
          <w:lang w:val="en-US"/>
        </w:rPr>
        <w:t xml:space="preserve">Figure </w:t>
      </w:r>
      <w:r w:rsidR="00D0494D">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6A00E28B"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D0494D" w:rsidRPr="003D662E">
        <w:rPr>
          <w:lang w:val="en-US"/>
        </w:rPr>
        <w:t xml:space="preserve">Figure </w:t>
      </w:r>
      <w:r w:rsidR="00D0494D">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67AC1302" w:rsidR="00C45ECB" w:rsidRPr="003D662E" w:rsidRDefault="00C45ECB" w:rsidP="009F7798">
      <w:pPr>
        <w:jc w:val="both"/>
        <w:rPr>
          <w:lang w:val="en-US"/>
        </w:rPr>
      </w:pPr>
      <w:r w:rsidRPr="003D662E">
        <w:rPr>
          <w:lang w:val="en-US"/>
        </w:rPr>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3" w:name="_Ref79999285"/>
      <w:bookmarkStart w:id="44" w:name="_Toc147571934"/>
      <w:r w:rsidRPr="003D662E">
        <w:rPr>
          <w:lang w:val="en-US"/>
        </w:rPr>
        <w:lastRenderedPageBreak/>
        <w:t>Virtual Character of the Platform</w:t>
      </w:r>
      <w:bookmarkEnd w:id="41"/>
      <w:bookmarkEnd w:id="43"/>
      <w:bookmarkEnd w:id="44"/>
    </w:p>
    <w:p w14:paraId="09C92C82" w14:textId="00D1984A"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D0494D">
        <w:rPr>
          <w:lang w:val="en-US"/>
        </w:rPr>
        <w:t>1</w:t>
      </w:r>
      <w:r w:rsidRPr="003D662E">
        <w:rPr>
          <w:lang w:val="en-US"/>
        </w:rPr>
        <w:fldChar w:fldCharType="end"/>
      </w:r>
      <w:r w:rsidRPr="003D662E">
        <w:rPr>
          <w:lang w:val="en-US"/>
        </w:rPr>
        <w:t xml:space="preserve">, the IIP-Ecosphere platform </w:t>
      </w:r>
      <w:r w:rsidR="00FA7C35" w:rsidRPr="003D662E">
        <w:rPr>
          <w:lang w:val="en-US"/>
        </w:rPr>
        <w:t xml:space="preserve">shall be designed as 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IIP-Ecosphere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6044278D"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IIP-Ecosphere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3E702B59" w:rsidR="00964649" w:rsidRPr="003D662E" w:rsidRDefault="00F50225" w:rsidP="0051335B">
      <w:pPr>
        <w:pStyle w:val="ListParagraph"/>
        <w:numPr>
          <w:ilvl w:val="0"/>
          <w:numId w:val="14"/>
        </w:numPr>
        <w:jc w:val="both"/>
        <w:rPr>
          <w:lang w:val="en-US"/>
        </w:rPr>
      </w:pPr>
      <w:r w:rsidRPr="003D662E">
        <w:rPr>
          <w:lang w:val="en-US"/>
        </w:rPr>
        <w:t>The AAS connector of the IIP-Ecosphere platform can map the AAS of the underlying platform into the format of IIP-Ecosphere. Of course, this adds additional overhead and in some cases a mapping may not be possible at all.</w:t>
      </w:r>
    </w:p>
    <w:p w14:paraId="703BBD1C" w14:textId="59388609" w:rsidR="00F50225" w:rsidRPr="003D662E" w:rsidRDefault="00F50225" w:rsidP="0051335B">
      <w:pPr>
        <w:pStyle w:val="ListParagraph"/>
        <w:numPr>
          <w:ilvl w:val="0"/>
          <w:numId w:val="14"/>
        </w:numPr>
        <w:jc w:val="both"/>
        <w:rPr>
          <w:lang w:val="en-US"/>
        </w:rPr>
      </w:pPr>
      <w:bookmarkStart w:id="45" w:name="_Ref69905018"/>
      <w:r w:rsidRPr="003D662E">
        <w:rPr>
          <w:lang w:val="en-US"/>
        </w:rPr>
        <w:t xml:space="preserve">One of the other IIP-Ecosphere connectors provides a protocol that allows mapping the underlying platform and its operations into the IIP-Ecosphere 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5"/>
    </w:p>
    <w:p w14:paraId="141FC763" w14:textId="64C01EEA" w:rsidR="006B707E" w:rsidRPr="003D662E" w:rsidRDefault="003B3BA3" w:rsidP="006B707E">
      <w:pPr>
        <w:jc w:val="both"/>
        <w:rPr>
          <w:lang w:val="en-US"/>
        </w:rPr>
      </w:pPr>
      <w:r w:rsidRPr="003D662E">
        <w:rPr>
          <w:lang w:val="en-US"/>
        </w:rPr>
        <w:t xml:space="preserve">Besides having the AAS of an underlying platform, relevant components of the IIP-Ecosphere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IIP-Ecosphere </w:t>
      </w:r>
      <w:r w:rsidR="00AE77EE" w:rsidRPr="003D662E">
        <w:rPr>
          <w:lang w:val="en-US"/>
        </w:rPr>
        <w:t>AAS structure</w:t>
      </w:r>
      <w:r w:rsidRPr="003D662E">
        <w:rPr>
          <w:lang w:val="en-US"/>
        </w:rPr>
        <w:t>).</w:t>
      </w:r>
    </w:p>
    <w:p w14:paraId="0C1019B9" w14:textId="1B96B13E" w:rsidR="00BE54F5" w:rsidRPr="003D662E" w:rsidRDefault="00BE54F5" w:rsidP="00BE54F5">
      <w:pPr>
        <w:pStyle w:val="Heading2"/>
        <w:rPr>
          <w:lang w:val="en-US"/>
        </w:rPr>
      </w:pPr>
      <w:bookmarkStart w:id="46" w:name="_Ref69806250"/>
      <w:bookmarkStart w:id="47" w:name="_Toc147571935"/>
      <w:r w:rsidRPr="003D662E">
        <w:rPr>
          <w:lang w:val="en-US"/>
        </w:rPr>
        <w:t>Development Stream</w:t>
      </w:r>
      <w:r w:rsidR="00881C4F" w:rsidRPr="003D662E">
        <w:rPr>
          <w:lang w:val="en-US"/>
        </w:rPr>
        <w:t>s</w:t>
      </w:r>
      <w:bookmarkEnd w:id="46"/>
      <w:bookmarkEnd w:id="47"/>
    </w:p>
    <w:p w14:paraId="40901EBB" w14:textId="42B7824A" w:rsidR="00E53A14" w:rsidRPr="003D662E" w:rsidRDefault="00582798" w:rsidP="00A332BC">
      <w:pPr>
        <w:jc w:val="both"/>
        <w:rPr>
          <w:lang w:val="en-US"/>
        </w:rPr>
      </w:pPr>
      <w:r w:rsidRPr="003D662E">
        <w:rPr>
          <w:lang w:val="en-US"/>
        </w:rPr>
        <w:t>Realizing the IIP-Ecosphere platform in one big shot is not realistic</w:t>
      </w:r>
      <w:r w:rsidR="00F67611" w:rsidRPr="003D662E">
        <w:rPr>
          <w:lang w:val="en-US"/>
        </w:rPr>
        <w:t>. As already indicated in the previous sections, we rely on incremental and agile</w:t>
      </w:r>
      <w:r w:rsidRPr="003D662E">
        <w:rPr>
          <w:lang w:val="en-US"/>
        </w:rPr>
        <w:t xml:space="preserve"> </w:t>
      </w:r>
      <w:r w:rsidR="00F67611" w:rsidRPr="003D662E">
        <w:rPr>
          <w:lang w:val="en-US"/>
        </w:rPr>
        <w:t>development</w:t>
      </w:r>
      <w:r w:rsidR="0062450A" w:rsidRPr="003D662E">
        <w:rPr>
          <w:lang w:val="en-US"/>
        </w:rPr>
        <w:t>, so that delayed concepts, designs and results can be integrated flexibly, e.g., after initial experimentation with the available platform components</w:t>
      </w:r>
      <w:r w:rsidR="00FC6FDE" w:rsidRPr="003D662E">
        <w:rPr>
          <w:lang w:val="en-US"/>
        </w:rPr>
        <w:t xml:space="preserve">. For the increments, we identified three </w:t>
      </w:r>
      <w:r w:rsidR="00881C4F" w:rsidRPr="003D662E">
        <w:rPr>
          <w:lang w:val="en-US"/>
        </w:rPr>
        <w:t xml:space="preserve">development streams </w:t>
      </w:r>
      <w:r w:rsidR="00FC6FDE" w:rsidRPr="003D662E">
        <w:rPr>
          <w:lang w:val="en-US"/>
        </w:rPr>
        <w:t>as</w:t>
      </w:r>
      <w:r w:rsidR="00881C4F" w:rsidRPr="003D662E">
        <w:rPr>
          <w:lang w:val="en-US"/>
        </w:rPr>
        <w:t xml:space="preserve"> indicated in </w:t>
      </w:r>
      <w:r w:rsidR="00881C4F" w:rsidRPr="003D662E">
        <w:rPr>
          <w:lang w:val="en-US"/>
        </w:rPr>
        <w:fldChar w:fldCharType="begin"/>
      </w:r>
      <w:r w:rsidR="00881C4F" w:rsidRPr="003D662E">
        <w:rPr>
          <w:lang w:val="en-US"/>
        </w:rPr>
        <w:instrText xml:space="preserve"> REF _Ref69805365 \h </w:instrText>
      </w:r>
      <w:r w:rsidR="0008747F" w:rsidRPr="003D662E">
        <w:rPr>
          <w:lang w:val="en-US"/>
        </w:rPr>
        <w:instrText xml:space="preserve"> \* MERGEFORMAT </w:instrText>
      </w:r>
      <w:r w:rsidR="00881C4F" w:rsidRPr="003D662E">
        <w:rPr>
          <w:lang w:val="en-US"/>
        </w:rPr>
      </w:r>
      <w:r w:rsidR="00881C4F" w:rsidRPr="003D662E">
        <w:rPr>
          <w:lang w:val="en-US"/>
        </w:rPr>
        <w:fldChar w:fldCharType="separate"/>
      </w:r>
      <w:r w:rsidR="00D0494D" w:rsidRPr="003D662E">
        <w:rPr>
          <w:lang w:val="en-US"/>
        </w:rPr>
        <w:t xml:space="preserve">Figure </w:t>
      </w:r>
      <w:r w:rsidR="00D0494D">
        <w:rPr>
          <w:noProof/>
          <w:lang w:val="en-US"/>
        </w:rPr>
        <w:t>6</w:t>
      </w:r>
      <w:r w:rsidR="00881C4F" w:rsidRPr="003D662E">
        <w:rPr>
          <w:lang w:val="en-US"/>
        </w:rPr>
        <w:fldChar w:fldCharType="end"/>
      </w:r>
      <w:r w:rsidR="00881C4F" w:rsidRPr="003D662E">
        <w:rPr>
          <w:lang w:val="en-US"/>
        </w:rPr>
        <w:t>.</w:t>
      </w:r>
      <w:r w:rsidR="0008747F" w:rsidRPr="003D662E">
        <w:rPr>
          <w:lang w:val="en-US"/>
        </w:rPr>
        <w:t xml:space="preserve"> </w:t>
      </w:r>
    </w:p>
    <w:p w14:paraId="53C61F1A" w14:textId="314761F1" w:rsidR="00C926D2" w:rsidRPr="003D662E" w:rsidRDefault="0062450A" w:rsidP="00A332BC">
      <w:pPr>
        <w:jc w:val="both"/>
        <w:rPr>
          <w:lang w:val="en-US"/>
        </w:rPr>
      </w:pPr>
      <w:r w:rsidRPr="003D662E">
        <w:rPr>
          <w:lang w:val="en-US"/>
        </w:rPr>
        <w:t xml:space="preserve">In the first stream, </w:t>
      </w:r>
      <w:r w:rsidR="005B0FDD" w:rsidRPr="003D662E">
        <w:rPr>
          <w:lang w:val="en-US"/>
        </w:rPr>
        <w:t>we aim at the basic functions, i.e., support for creating AAS, data transport, data connectors, basic service interfaces and management as well as the environment for running services on edge, cloud or server installations (ECS runtime).</w:t>
      </w:r>
      <w:r w:rsidR="00694BD8" w:rsidRPr="003D662E">
        <w:rPr>
          <w:lang w:val="en-US"/>
        </w:rPr>
        <w:t xml:space="preserve"> </w:t>
      </w:r>
      <w:r w:rsidR="008D4035" w:rsidRPr="003D662E">
        <w:rPr>
          <w:lang w:val="en-US"/>
        </w:rPr>
        <w:t>In agile spirit, t</w:t>
      </w:r>
      <w:r w:rsidR="00694BD8" w:rsidRPr="003D662E">
        <w:rPr>
          <w:lang w:val="en-US"/>
        </w:rPr>
        <w:t xml:space="preserve">hese realizations must </w:t>
      </w:r>
      <w:r w:rsidR="008D4035" w:rsidRPr="003D662E">
        <w:rPr>
          <w:lang w:val="en-US"/>
        </w:rPr>
        <w:t>be functional and tested but not complete</w:t>
      </w:r>
      <w:r w:rsidR="00694BD8" w:rsidRPr="003D662E">
        <w:rPr>
          <w:lang w:val="en-US"/>
        </w:rPr>
        <w:t xml:space="preserve">, e.g., it is more important to start/stop dependent services/containers rather than to perform a </w:t>
      </w:r>
      <w:r w:rsidR="00100511" w:rsidRPr="003D662E">
        <w:rPr>
          <w:lang w:val="en-US"/>
        </w:rPr>
        <w:t xml:space="preserve">runtime </w:t>
      </w:r>
      <w:r w:rsidR="00694BD8" w:rsidRPr="003D662E">
        <w:rPr>
          <w:lang w:val="en-US"/>
        </w:rPr>
        <w:t>migration</w:t>
      </w:r>
      <w:r w:rsidR="00A50B95" w:rsidRPr="003D662E">
        <w:rPr>
          <w:lang w:val="en-US"/>
        </w:rPr>
        <w:t xml:space="preserve"> of services or containers</w:t>
      </w:r>
      <w:r w:rsidR="00694BD8" w:rsidRPr="003D662E">
        <w:rPr>
          <w:lang w:val="en-US"/>
        </w:rPr>
        <w:t>.</w:t>
      </w:r>
      <w:r w:rsidR="00C926D2" w:rsidRPr="003D662E">
        <w:rPr>
          <w:lang w:val="en-US"/>
        </w:rPr>
        <w:t xml:space="preserve"> </w:t>
      </w:r>
    </w:p>
    <w:p w14:paraId="47A87B13" w14:textId="008E70A8" w:rsidR="00AA7E8C" w:rsidRPr="003D662E" w:rsidRDefault="00C926D2" w:rsidP="00A332BC">
      <w:pPr>
        <w:jc w:val="both"/>
        <w:rPr>
          <w:lang w:val="en-US"/>
        </w:rPr>
      </w:pPr>
      <w:r w:rsidRPr="003D662E">
        <w:rPr>
          <w:lang w:val="en-US"/>
        </w:rPr>
        <w:t xml:space="preserve">In the second stream, advanced functions are added and functionality </w:t>
      </w:r>
      <w:r w:rsidR="00406525" w:rsidRPr="003D662E">
        <w:rPr>
          <w:lang w:val="en-US"/>
        </w:rPr>
        <w:t xml:space="preserve">missing from the first development stream </w:t>
      </w:r>
      <w:r w:rsidRPr="003D662E">
        <w:rPr>
          <w:lang w:val="en-US"/>
        </w:rPr>
        <w:t>may be realized. At latest</w:t>
      </w:r>
      <w:r w:rsidR="00A73A63" w:rsidRPr="003D662E">
        <w:rPr>
          <w:lang w:val="en-US"/>
        </w:rPr>
        <w:t>,</w:t>
      </w:r>
      <w:r w:rsidRPr="003D662E">
        <w:rPr>
          <w:lang w:val="en-US"/>
        </w:rPr>
        <w:t xml:space="preserve"> missing functionality will be </w:t>
      </w:r>
      <w:r w:rsidR="00A73A63" w:rsidRPr="003D662E">
        <w:rPr>
          <w:lang w:val="en-US"/>
        </w:rPr>
        <w:t xml:space="preserve">integrated with the </w:t>
      </w:r>
      <w:r w:rsidRPr="003D662E">
        <w:rPr>
          <w:lang w:val="en-US"/>
        </w:rPr>
        <w:t xml:space="preserve">improved and advanced functions in the third </w:t>
      </w:r>
      <w:r w:rsidR="00A73A63" w:rsidRPr="003D662E">
        <w:rPr>
          <w:lang w:val="en-US"/>
        </w:rPr>
        <w:t xml:space="preserve">development </w:t>
      </w:r>
      <w:r w:rsidRPr="003D662E">
        <w:rPr>
          <w:lang w:val="en-US"/>
        </w:rPr>
        <w:t xml:space="preserve">stream. </w:t>
      </w:r>
    </w:p>
    <w:p w14:paraId="1389BE3F" w14:textId="654DF1F0" w:rsidR="00BE54F5" w:rsidRPr="003D662E" w:rsidRDefault="00AA7E8C" w:rsidP="00A332BC">
      <w:pPr>
        <w:jc w:val="both"/>
        <w:rPr>
          <w:lang w:val="en-US"/>
        </w:rPr>
      </w:pPr>
      <w:r w:rsidRPr="003D662E">
        <w:rPr>
          <w:lang w:val="en-US"/>
        </w:rPr>
        <w:t xml:space="preserve">We do not indicate a detailed time schedule for the streams or functionalities here. The first development stream </w:t>
      </w:r>
      <w:r w:rsidR="00B07619" w:rsidRPr="003D662E">
        <w:rPr>
          <w:lang w:val="en-US"/>
        </w:rPr>
        <w:t xml:space="preserve">was </w:t>
      </w:r>
      <w:r w:rsidRPr="003D662E">
        <w:rPr>
          <w:lang w:val="en-US"/>
        </w:rPr>
        <w:t xml:space="preserve">completed </w:t>
      </w:r>
      <w:r w:rsidR="00B07619" w:rsidRPr="003D662E">
        <w:rPr>
          <w:lang w:val="en-US"/>
        </w:rPr>
        <w:t xml:space="preserve">in </w:t>
      </w:r>
      <w:r w:rsidRPr="003D662E">
        <w:rPr>
          <w:lang w:val="en-US"/>
        </w:rPr>
        <w:t xml:space="preserve">Spring 2021, the first release of the second stream </w:t>
      </w:r>
      <w:r w:rsidR="00CE21AE" w:rsidRPr="003D662E">
        <w:rPr>
          <w:lang w:val="en-US"/>
        </w:rPr>
        <w:t xml:space="preserve">was made </w:t>
      </w:r>
      <w:r w:rsidRPr="003D662E">
        <w:rPr>
          <w:lang w:val="en-US"/>
        </w:rPr>
        <w:t xml:space="preserve">available in Summer 2021 </w:t>
      </w:r>
      <w:r w:rsidR="00B07619" w:rsidRPr="003D662E">
        <w:rPr>
          <w:lang w:val="en-US"/>
        </w:rPr>
        <w:t xml:space="preserve">(along with this version of the handbook) </w:t>
      </w:r>
      <w:r w:rsidRPr="003D662E">
        <w:rPr>
          <w:lang w:val="en-US"/>
        </w:rPr>
        <w:t xml:space="preserve">while the second development stream </w:t>
      </w:r>
      <w:r w:rsidR="00CE21AE" w:rsidRPr="003D662E">
        <w:rPr>
          <w:lang w:val="en-US"/>
        </w:rPr>
        <w:t xml:space="preserve">was </w:t>
      </w:r>
      <w:r w:rsidRPr="003D662E">
        <w:rPr>
          <w:lang w:val="en-US"/>
        </w:rPr>
        <w:t>mostly completed until end of 202</w:t>
      </w:r>
      <w:r w:rsidR="00E22D56" w:rsidRPr="003D662E">
        <w:rPr>
          <w:lang w:val="en-US"/>
        </w:rPr>
        <w:t>2</w:t>
      </w:r>
      <w:r w:rsidRPr="003D662E">
        <w:rPr>
          <w:lang w:val="en-US"/>
        </w:rPr>
        <w:t xml:space="preserve">. </w:t>
      </w:r>
      <w:r w:rsidR="00C926D2" w:rsidRPr="003D662E">
        <w:rPr>
          <w:lang w:val="en-US"/>
        </w:rPr>
        <w:t xml:space="preserve">Each stream </w:t>
      </w:r>
      <w:r w:rsidR="00BB7C87" w:rsidRPr="003D662E">
        <w:rPr>
          <w:lang w:val="en-US"/>
        </w:rPr>
        <w:t>is</w:t>
      </w:r>
      <w:r w:rsidR="00C926D2" w:rsidRPr="003D662E">
        <w:rPr>
          <w:lang w:val="en-US"/>
        </w:rPr>
        <w:t xml:space="preserve"> </w:t>
      </w:r>
      <w:r w:rsidR="0049688C" w:rsidRPr="003D662E">
        <w:rPr>
          <w:lang w:val="en-US"/>
        </w:rPr>
        <w:t xml:space="preserve">manifested </w:t>
      </w:r>
      <w:r w:rsidR="00C926D2" w:rsidRPr="003D662E">
        <w:rPr>
          <w:lang w:val="en-US"/>
        </w:rPr>
        <w:t>by at least on</w:t>
      </w:r>
      <w:r w:rsidR="0049688C" w:rsidRPr="003D662E">
        <w:rPr>
          <w:lang w:val="en-US"/>
        </w:rPr>
        <w:t>e</w:t>
      </w:r>
      <w:r w:rsidR="00C926D2" w:rsidRPr="003D662E">
        <w:rPr>
          <w:lang w:val="en-US"/>
        </w:rPr>
        <w:t xml:space="preserve"> release of the platform.</w:t>
      </w:r>
      <w:r w:rsidR="00B37F14" w:rsidRPr="003D662E">
        <w:rPr>
          <w:lang w:val="en-US"/>
        </w:rPr>
        <w:t xml:space="preserve"> </w:t>
      </w:r>
      <w:r w:rsidR="002F114F" w:rsidRPr="00EF123C">
        <w:rPr>
          <w:lang w:val="en-US"/>
        </w:rPr>
        <w:t xml:space="preserve">This version of the platform handbook summarizes the state of the final release of the platform in the IIP-Ecosphere project, i.e., the third development stream. The focus of this release is on the web-based platform management user interface, the optimization of the incrementan and contiuous container creation (as an aspect of deployment optimization) as well as on the integration of a transparent transport security overlay network. Further, this release includes many improvements </w:t>
      </w:r>
      <w:r w:rsidR="002F114F" w:rsidRPr="00EF123C">
        <w:rPr>
          <w:lang w:val="en-US"/>
        </w:rPr>
        <w:lastRenderedPageBreak/>
        <w:t>of issues identified while creating the demonstrators for Hannover Messe 2023, day of computer science in Hildesheim, Nürnberg digital and the EMO 2023 fair.</w:t>
      </w:r>
    </w:p>
    <w:p w14:paraId="7AE9F7C8" w14:textId="445D6425" w:rsidR="000B4157" w:rsidRPr="003D662E" w:rsidRDefault="002F114F" w:rsidP="00A332BC">
      <w:pPr>
        <w:jc w:val="center"/>
        <w:rPr>
          <w:lang w:val="en-US"/>
        </w:rPr>
      </w:pPr>
      <w:r w:rsidRPr="000A5A97">
        <w:rPr>
          <w:noProof/>
        </w:rPr>
        <w:drawing>
          <wp:inline distT="0" distB="0" distL="0" distR="0" wp14:anchorId="4DD7B515" wp14:editId="007B79D5">
            <wp:extent cx="4749216" cy="1558991"/>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64284" cy="1563937"/>
                    </a:xfrm>
                    <a:prstGeom prst="rect">
                      <a:avLst/>
                    </a:prstGeom>
                    <a:noFill/>
                    <a:ln>
                      <a:noFill/>
                    </a:ln>
                  </pic:spPr>
                </pic:pic>
              </a:graphicData>
            </a:graphic>
          </wp:inline>
        </w:drawing>
      </w:r>
    </w:p>
    <w:p w14:paraId="6054747E" w14:textId="78B873F8" w:rsidR="00FC4E67" w:rsidRPr="003D662E" w:rsidRDefault="000B4157" w:rsidP="00A332BC">
      <w:pPr>
        <w:pStyle w:val="Caption"/>
        <w:jc w:val="center"/>
        <w:rPr>
          <w:lang w:val="en-US"/>
        </w:rPr>
      </w:pPr>
      <w:bookmarkStart w:id="48" w:name="_Ref6980536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6</w:t>
      </w:r>
      <w:r w:rsidRPr="003D662E">
        <w:fldChar w:fldCharType="end"/>
      </w:r>
      <w:bookmarkEnd w:id="48"/>
      <w:r w:rsidRPr="003D662E">
        <w:rPr>
          <w:lang w:val="en-US"/>
        </w:rPr>
        <w:t xml:space="preserve">: </w:t>
      </w:r>
      <w:r w:rsidR="00881C4F" w:rsidRPr="003D662E">
        <w:rPr>
          <w:lang w:val="en-US"/>
        </w:rPr>
        <w:t>Development streams for the IIP-Ecosphere platform</w:t>
      </w:r>
    </w:p>
    <w:p w14:paraId="42BB873A" w14:textId="07E3DBF2" w:rsidR="0096200C" w:rsidRPr="003D662E" w:rsidRDefault="0096200C" w:rsidP="00D67CF9">
      <w:pPr>
        <w:pStyle w:val="Heading2"/>
        <w:rPr>
          <w:lang w:val="en-US"/>
        </w:rPr>
      </w:pPr>
      <w:bookmarkStart w:id="49" w:name="_Toc69885088"/>
      <w:bookmarkStart w:id="50" w:name="_Ref69806308"/>
      <w:bookmarkStart w:id="51" w:name="_Toc147571936"/>
      <w:bookmarkEnd w:id="49"/>
      <w:r w:rsidRPr="003D662E">
        <w:rPr>
          <w:lang w:val="en-US"/>
        </w:rPr>
        <w:t>Overall Requirements</w:t>
      </w:r>
      <w:bookmarkEnd w:id="50"/>
      <w:bookmarkEnd w:id="51"/>
    </w:p>
    <w:p w14:paraId="76923DA7" w14:textId="120FA838" w:rsidR="00F84CAA" w:rsidRPr="003D662E"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7DB99B32" w14:textId="2F63111B" w:rsidR="00704A44" w:rsidRPr="003D662E" w:rsidRDefault="00704A44" w:rsidP="00704A44">
      <w:pPr>
        <w:pStyle w:val="Caption"/>
        <w:jc w:val="center"/>
        <w:rPr>
          <w:lang w:val="en-US"/>
        </w:rPr>
      </w:pPr>
      <w:bookmarkStart w:id="52" w:name="_Ref57199193"/>
      <w:bookmarkStart w:id="53" w:name="_Ref7721592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2</w:t>
      </w:r>
      <w:r w:rsidRPr="003D662E">
        <w:fldChar w:fldCharType="end"/>
      </w:r>
      <w:bookmarkEnd w:id="52"/>
      <w:r w:rsidRPr="003D662E">
        <w:rPr>
          <w:lang w:val="en-US"/>
        </w:rPr>
        <w:t>: General platform requirements in [</w:t>
      </w:r>
      <w:r w:rsidR="006B4B9E" w:rsidRPr="003D662E">
        <w:rPr>
          <w:lang w:val="en-US"/>
        </w:rPr>
        <w:t>13</w:t>
      </w:r>
      <w:r w:rsidRPr="003D662E">
        <w:rPr>
          <w:lang w:val="en-US"/>
        </w:rPr>
        <w:t>]</w:t>
      </w:r>
      <w:bookmarkEnd w:id="53"/>
    </w:p>
    <w:tbl>
      <w:tblPr>
        <w:tblStyle w:val="GridTable1Light-Accent1"/>
        <w:tblW w:w="0" w:type="auto"/>
        <w:tblLook w:val="04A0" w:firstRow="1" w:lastRow="0" w:firstColumn="1" w:lastColumn="0" w:noHBand="0" w:noVBand="1"/>
      </w:tblPr>
      <w:tblGrid>
        <w:gridCol w:w="1414"/>
        <w:gridCol w:w="7648"/>
      </w:tblGrid>
      <w:tr w:rsidR="00F84CAA" w:rsidRPr="003D662E" w14:paraId="67D5F0B1" w14:textId="77777777" w:rsidTr="00EB66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single" w:sz="4" w:space="0" w:color="B8CCE4" w:themeColor="accent1" w:themeTint="66"/>
            </w:tcBorders>
            <w:shd w:val="clear" w:color="auto" w:fill="238FB7"/>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single" w:sz="4" w:space="0" w:color="B8CCE4" w:themeColor="accent1" w:themeTint="66"/>
            </w:tcBorders>
            <w:shd w:val="clear" w:color="auto" w:fill="238FB7"/>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811234" w14:paraId="285C67CC"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bottom w:val="single" w:sz="4" w:space="0" w:color="238FB7"/>
            </w:tcBorders>
            <w:shd w:val="clear" w:color="auto" w:fill="92D3EA"/>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Borders>
              <w:top w:val="single" w:sz="4" w:space="0" w:color="238FB7"/>
              <w:bottom w:val="single" w:sz="4" w:space="0" w:color="238FB7"/>
            </w:tcBorders>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Borders>
              <w:top w:val="single" w:sz="4" w:space="0" w:color="238FB7"/>
              <w:bottom w:val="single" w:sz="4" w:space="0" w:color="238FB7"/>
            </w:tcBorders>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811234" w14:paraId="04DFE4FC"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Borders>
              <w:top w:val="single" w:sz="4" w:space="0" w:color="238FB7"/>
              <w:bottom w:val="single" w:sz="4" w:space="0" w:color="238FB7"/>
            </w:tcBorders>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811234" w14:paraId="7478A4BD"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Borders>
              <w:top w:val="single" w:sz="4" w:space="0" w:color="238FB7"/>
              <w:bottom w:val="single" w:sz="4" w:space="0" w:color="238FB7"/>
            </w:tcBorders>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811234" w14:paraId="42877986"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Borders>
              <w:top w:val="single" w:sz="4" w:space="0" w:color="238FB7"/>
              <w:bottom w:val="single" w:sz="4" w:space="0" w:color="238FB7"/>
            </w:tcBorders>
          </w:tcPr>
          <w:p w14:paraId="46659810" w14:textId="64FC4A6A"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with respect to the licensing rules of IIP-Ecosphere</w:t>
            </w:r>
          </w:p>
        </w:tc>
      </w:tr>
      <w:tr w:rsidR="00F84CAA" w:rsidRPr="00811234" w14:paraId="3D65DEEE"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Borders>
              <w:top w:val="single" w:sz="4" w:space="0" w:color="238FB7"/>
              <w:bottom w:val="single" w:sz="4" w:space="0" w:color="238FB7"/>
            </w:tcBorders>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811234" w14:paraId="7F0F2B69"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Borders>
              <w:top w:val="single" w:sz="4" w:space="0" w:color="238FB7"/>
              <w:bottom w:val="single" w:sz="4" w:space="0" w:color="238FB7"/>
            </w:tcBorders>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811234" w14:paraId="2A35C0FA"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Borders>
              <w:top w:val="single" w:sz="4" w:space="0" w:color="238FB7"/>
              <w:bottom w:val="single" w:sz="4" w:space="0" w:color="238FB7"/>
            </w:tcBorders>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Borders>
              <w:top w:val="single" w:sz="4" w:space="0" w:color="238FB7"/>
              <w:bottom w:val="single" w:sz="4" w:space="0" w:color="238FB7"/>
            </w:tcBorders>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811234" w14:paraId="4A6B58B2"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Borders>
              <w:top w:val="single" w:sz="4" w:space="0" w:color="238FB7"/>
              <w:bottom w:val="single" w:sz="4" w:space="0" w:color="238FB7"/>
            </w:tcBorders>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811234" w14:paraId="025C505A"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Borders>
              <w:top w:val="single" w:sz="4" w:space="0" w:color="238FB7"/>
              <w:bottom w:val="single" w:sz="4" w:space="0" w:color="238FB7"/>
            </w:tcBorders>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811234" w14:paraId="59F76551"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Borders>
              <w:top w:val="single" w:sz="4" w:space="0" w:color="238FB7"/>
              <w:bottom w:val="single" w:sz="4" w:space="0" w:color="238FB7"/>
            </w:tcBorders>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45087FE2"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34108729"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D0494D" w:rsidRPr="00D0494D">
        <w:rPr>
          <w:iCs/>
          <w:lang w:val="en-US"/>
        </w:rPr>
        <w:t xml:space="preserve">Table </w:t>
      </w:r>
      <w:r w:rsidR="00D0494D" w:rsidRPr="00D0494D">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w:t>
      </w:r>
      <w:r w:rsidRPr="003D662E">
        <w:rPr>
          <w:lang w:val="en-US"/>
        </w:rPr>
        <w:t xml:space="preserve">IIP-Ecosphere </w:t>
      </w:r>
      <w:r w:rsidR="00DB4028" w:rsidRPr="003D662E">
        <w:rPr>
          <w:lang w:val="en-US"/>
        </w:rPr>
        <w:t xml:space="preserve">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IIP-Ecosphere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690466DE"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IIP-Ecosphere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 xml:space="preserve">with the platform will </w:t>
      </w:r>
      <w:r w:rsidRPr="003D662E">
        <w:rPr>
          <w:lang w:val="en-US"/>
        </w:rPr>
        <w:lastRenderedPageBreak/>
        <w:t>have to obey the quality requirements in [</w:t>
      </w:r>
      <w:r w:rsidR="006B4B9E" w:rsidRPr="003D662E">
        <w:rPr>
          <w:lang w:val="en-US"/>
        </w:rPr>
        <w:t>13</w:t>
      </w:r>
      <w:r w:rsidRPr="003D662E">
        <w:rPr>
          <w:lang w:val="en-US"/>
        </w:rPr>
        <w:t>] and in particular</w:t>
      </w:r>
      <w:r w:rsidR="003D1329" w:rsidRPr="003D662E">
        <w:rPr>
          <w:rFonts w:cstheme="minorHAnsi"/>
          <w:lang w:val="en-US"/>
        </w:rPr>
        <w:t xml:space="preserve"> </w:t>
      </w:r>
      <w:r w:rsidR="003D1329" w:rsidRPr="003D662E">
        <w:rPr>
          <w:rFonts w:cstheme="minorHAnsi"/>
          <w:lang w:val="en-US"/>
        </w:rPr>
        <w:fldChar w:fldCharType="begin"/>
      </w:r>
      <w:r w:rsidR="003D1329" w:rsidRPr="003D662E">
        <w:rPr>
          <w:rFonts w:cstheme="minorHAnsi"/>
          <w:lang w:val="en-US"/>
        </w:rPr>
        <w:instrText xml:space="preserve"> REF _Ref57317493 \h </w:instrText>
      </w:r>
      <w:r w:rsidR="003D662E">
        <w:rPr>
          <w:rFonts w:cstheme="minorHAnsi"/>
          <w:lang w:val="en-US"/>
        </w:rPr>
        <w:instrText xml:space="preserve"> \* MERGEFORMAT </w:instrText>
      </w:r>
      <w:r w:rsidR="003D1329" w:rsidRPr="003D662E">
        <w:rPr>
          <w:rFonts w:cstheme="minorHAnsi"/>
          <w:lang w:val="en-US"/>
        </w:rPr>
      </w:r>
      <w:r w:rsidR="003D1329" w:rsidRPr="003D662E">
        <w:rPr>
          <w:rFonts w:cstheme="minorHAnsi"/>
          <w:lang w:val="en-US"/>
        </w:rPr>
        <w:fldChar w:fldCharType="separate"/>
      </w:r>
      <w:r w:rsidR="00D0494D" w:rsidRPr="003D662E">
        <w:rPr>
          <w:lang w:val="en-US"/>
        </w:rPr>
        <w:t xml:space="preserve">Table </w:t>
      </w:r>
      <w:r w:rsidR="00D0494D">
        <w:rPr>
          <w:noProof/>
          <w:lang w:val="en-US"/>
        </w:rPr>
        <w:t>4</w:t>
      </w:r>
      <w:r w:rsidR="003D1329" w:rsidRPr="003D662E">
        <w:rPr>
          <w:rFonts w:cstheme="minorHAnsi"/>
          <w:lang w:val="en-US"/>
        </w:rPr>
        <w:fldChar w:fldCharType="end"/>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2C8F4683" w:rsidR="00D67CF9" w:rsidRPr="003D662E" w:rsidRDefault="00D67CF9" w:rsidP="00966C4A">
      <w:pPr>
        <w:pStyle w:val="Caption"/>
        <w:jc w:val="center"/>
        <w:rPr>
          <w:lang w:val="en-US"/>
        </w:rPr>
      </w:pPr>
      <w:bookmarkStart w:id="54" w:name="_Ref64276457"/>
      <w:bookmarkStart w:id="55"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D0494D">
        <w:rPr>
          <w:noProof/>
          <w:lang w:val="en-US"/>
        </w:rPr>
        <w:t>3</w:t>
      </w:r>
      <w:r w:rsidRPr="003D662E">
        <w:rPr>
          <w:lang w:val="en-US"/>
        </w:rPr>
        <w:fldChar w:fldCharType="end"/>
      </w:r>
      <w:bookmarkEnd w:id="54"/>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5"/>
    </w:p>
    <w:tbl>
      <w:tblPr>
        <w:tblStyle w:val="GridTable1Light-Accent1"/>
        <w:tblpPr w:leftFromText="180" w:rightFromText="180" w:vertAnchor="text" w:horzAnchor="margin" w:tblpY="78"/>
        <w:tblW w:w="0" w:type="auto"/>
        <w:tblLook w:val="04A0" w:firstRow="1" w:lastRow="0" w:firstColumn="1" w:lastColumn="0" w:noHBand="0" w:noVBand="1"/>
      </w:tblPr>
      <w:tblGrid>
        <w:gridCol w:w="1414"/>
        <w:gridCol w:w="7648"/>
      </w:tblGrid>
      <w:tr w:rsidR="00D67CF9" w:rsidRPr="003D662E" w14:paraId="042CC06F" w14:textId="77777777" w:rsidTr="001D127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single" w:sz="4" w:space="0" w:color="B8CCE4" w:themeColor="accent1" w:themeTint="66"/>
            </w:tcBorders>
            <w:shd w:val="clear" w:color="auto" w:fill="238FB7"/>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single" w:sz="4" w:space="0" w:color="B8CCE4" w:themeColor="accent1" w:themeTint="66"/>
            </w:tcBorders>
            <w:shd w:val="clear" w:color="auto" w:fill="238FB7"/>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811234" w14:paraId="5327AC90"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Borders>
              <w:top w:val="single" w:sz="4" w:space="0" w:color="238FB7"/>
              <w:bottom w:val="single" w:sz="4" w:space="0" w:color="238FB7"/>
            </w:tcBorders>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811234" w14:paraId="533F2721"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Borders>
              <w:top w:val="single" w:sz="4" w:space="0" w:color="238FB7"/>
              <w:bottom w:val="single" w:sz="4" w:space="0" w:color="238FB7"/>
            </w:tcBorders>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811234" w14:paraId="4C356B4B"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Borders>
              <w:top w:val="single" w:sz="4" w:space="0" w:color="238FB7"/>
              <w:bottom w:val="single" w:sz="4" w:space="0" w:color="238FB7"/>
            </w:tcBorders>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811234" w14:paraId="794772F3"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Borders>
              <w:top w:val="single" w:sz="4" w:space="0" w:color="238FB7"/>
              <w:bottom w:val="single" w:sz="4" w:space="0" w:color="238FB7"/>
            </w:tcBorders>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811234" w14:paraId="5C639743"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Borders>
              <w:top w:val="single" w:sz="4" w:space="0" w:color="238FB7"/>
              <w:bottom w:val="single" w:sz="4" w:space="0" w:color="238FB7"/>
            </w:tcBorders>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811234" w14:paraId="32739BA7"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Borders>
              <w:top w:val="single" w:sz="4" w:space="0" w:color="238FB7"/>
              <w:bottom w:val="single" w:sz="4" w:space="0" w:color="238FB7"/>
            </w:tcBorders>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811234" w14:paraId="50F7E32A"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Borders>
              <w:top w:val="single" w:sz="4" w:space="0" w:color="238FB7"/>
              <w:bottom w:val="single" w:sz="4" w:space="0" w:color="238FB7"/>
            </w:tcBorders>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811234" w14:paraId="2E49E0A1"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Borders>
              <w:top w:val="single" w:sz="4" w:space="0" w:color="238FB7"/>
              <w:bottom w:val="single" w:sz="4" w:space="0" w:color="238FB7"/>
            </w:tcBorders>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3BEB31EC" w:rsidR="00D67CF9" w:rsidRPr="003D662E" w:rsidRDefault="001107D6" w:rsidP="00D67CF9">
      <w:pPr>
        <w:spacing w:before="160"/>
        <w:jc w:val="both"/>
        <w:rPr>
          <w:lang w:val="en-US"/>
        </w:rPr>
      </w:pPr>
      <w:r w:rsidRPr="003D662E">
        <w:rPr>
          <w:lang w:val="en-US"/>
        </w:rPr>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IIP-Ecosphere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6" w:name="_Ref58848700"/>
      <w:bookmarkStart w:id="57" w:name="_Toc147571937"/>
      <w:r w:rsidRPr="003D662E">
        <w:rPr>
          <w:lang w:val="en-US"/>
        </w:rPr>
        <w:t>Support Layer</w:t>
      </w:r>
      <w:bookmarkEnd w:id="56"/>
      <w:bookmarkEnd w:id="57"/>
    </w:p>
    <w:p w14:paraId="046FDCAB" w14:textId="57623F4B"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IIP-Ecosphere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D0494D">
        <w:rPr>
          <w:lang w:val="en-US"/>
        </w:rPr>
        <w:t>3.4.1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D0494D">
        <w:rPr>
          <w:lang w:val="en-US"/>
        </w:rPr>
        <w:t>3.4.2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D0494D">
        <w:rPr>
          <w:lang w:val="en-US"/>
        </w:rPr>
        <w:t>3.4.3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D0494D">
        <w:rPr>
          <w:lang w:val="en-US"/>
        </w:rPr>
        <w:t>3.4.4</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D0494D">
        <w:rPr>
          <w:lang w:val="en-US"/>
        </w:rPr>
        <w:t>3.4.5</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D0494D">
        <w:rPr>
          <w:lang w:val="en-US"/>
        </w:rPr>
        <w:t>3.4.6</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D0494D">
        <w:rPr>
          <w:lang w:val="en-US"/>
        </w:rPr>
        <w:t>3.4.6</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8" w:name="_Ref77076328"/>
      <w:bookmarkStart w:id="59" w:name="_Toc147571938"/>
      <w:r w:rsidRPr="003D662E">
        <w:rPr>
          <w:lang w:val="en-US"/>
        </w:rPr>
        <w:t>Asset Administration Shell Abstraction</w:t>
      </w:r>
      <w:bookmarkEnd w:id="58"/>
      <w:bookmarkEnd w:id="59"/>
    </w:p>
    <w:p w14:paraId="288E0750" w14:textId="71DF2B82"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w:t>
      </w:r>
      <w:r w:rsidRPr="003D662E">
        <w:rPr>
          <w:lang w:val="en-US"/>
        </w:rPr>
        <w:lastRenderedPageBreak/>
        <w:t xml:space="preserve">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IIP-Ecosphere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6"/>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37336B69" w:rsidR="001F17FD" w:rsidRPr="003D662E" w:rsidRDefault="001F17FD"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6209030B" w:rsidR="00017DA6" w:rsidRPr="003D662E" w:rsidRDefault="001B2E16" w:rsidP="006461D2">
      <w:pPr>
        <w:pStyle w:val="Caption"/>
        <w:jc w:val="center"/>
        <w:rPr>
          <w:noProof/>
          <w:lang w:val="en-US"/>
        </w:rPr>
      </w:pPr>
      <w:bookmarkStart w:id="60" w:name="_Ref58417856"/>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7</w:t>
      </w:r>
      <w:r w:rsidRPr="003D662E">
        <w:fldChar w:fldCharType="end"/>
      </w:r>
      <w:bookmarkEnd w:id="60"/>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70FC75D1" w14:textId="7D626F8F" w:rsidR="001E2391" w:rsidRPr="003D662E"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7</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IIP-Ecosphere 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IIP-Ecosphere platform, e.g., mechanisms how to dynamically link alternative and optional AAS sub-models of different components into the platform AAS. We employ </w:t>
      </w:r>
      <w:bookmarkStart w:id="61" w:name="_Hlk77073290"/>
      <w:r w:rsidRPr="003D662E">
        <w:rPr>
          <w:lang w:val="en-US"/>
        </w:rPr>
        <w:t xml:space="preserve">BaSyx as </w:t>
      </w:r>
      <w:bookmarkEnd w:id="61"/>
      <w:r w:rsidRPr="003D662E">
        <w:rPr>
          <w:lang w:val="en-US"/>
        </w:rPr>
        <w:t xml:space="preserve">the default AAS implementation of the IIP-Ecosphere platform. 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D0494D">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7"/>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lastRenderedPageBreak/>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731A3364"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IIP-Ecosphere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5F68D45A" w14:textId="20487C83" w:rsidR="00837E8D" w:rsidRPr="003D662E"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This structure is 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7</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8"/>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03E6BC13"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9"/>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D0494D" w:rsidRPr="003D662E">
        <w:rPr>
          <w:lang w:val="en-US"/>
        </w:rPr>
        <w:t xml:space="preserve">Figure </w:t>
      </w:r>
      <w:r w:rsidR="00D0494D">
        <w:rPr>
          <w:noProof/>
          <w:lang w:val="en-US"/>
        </w:rPr>
        <w:t>7</w:t>
      </w:r>
      <w:r w:rsidR="00E32443" w:rsidRPr="003D662E">
        <w:rPr>
          <w:lang w:val="en-US"/>
        </w:rPr>
        <w:fldChar w:fldCharType="end"/>
      </w:r>
      <w:r w:rsidR="002E7738" w:rsidRPr="003D662E">
        <w:rPr>
          <w:lang w:val="en-US"/>
        </w:rPr>
        <w:t>).</w:t>
      </w:r>
      <w:r w:rsidR="00837E8D" w:rsidRPr="003D662E">
        <w:rPr>
          <w:lang w:val="en-US"/>
        </w:rPr>
        <w:t xml:space="preserve"> The 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7BAE03B6"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lastRenderedPageBreak/>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D0494D" w:rsidRPr="003D662E">
        <w:rPr>
          <w:lang w:val="en-US"/>
        </w:rPr>
        <w:t xml:space="preserve">Figure </w:t>
      </w:r>
      <w:r w:rsidR="00D0494D">
        <w:rPr>
          <w:noProof/>
          <w:lang w:val="en-US"/>
        </w:rPr>
        <w:t>7</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43468C80"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IIP-Ecosphere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IIP-Ecosphere profile, see Section</w:t>
      </w:r>
      <w:r w:rsidR="00023C6A" w:rsidRPr="003D662E">
        <w:rPr>
          <w:rFonts w:cstheme="minorHAnsi"/>
          <w:lang w:val="en-US"/>
        </w:rPr>
        <w:t xml:space="preserve"> </w:t>
      </w:r>
      <w:r w:rsidR="00023C6A" w:rsidRPr="003D662E">
        <w:rPr>
          <w:rFonts w:cstheme="minorHAnsi"/>
          <w:lang w:val="en-US"/>
        </w:rPr>
        <w:fldChar w:fldCharType="begin"/>
      </w:r>
      <w:r w:rsidR="00023C6A" w:rsidRPr="003D662E">
        <w:rPr>
          <w:rFonts w:cstheme="minorHAnsi"/>
          <w:lang w:val="en-US"/>
        </w:rPr>
        <w:instrText xml:space="preserve"> REF _Ref57112242 \r \h </w:instrText>
      </w:r>
      <w:r w:rsidR="003D662E">
        <w:rPr>
          <w:rFonts w:cstheme="minorHAnsi"/>
          <w:lang w:val="en-US"/>
        </w:rPr>
        <w:instrText xml:space="preserve"> \* MERGEFORMAT </w:instrText>
      </w:r>
      <w:r w:rsidR="00023C6A" w:rsidRPr="003D662E">
        <w:rPr>
          <w:rFonts w:cstheme="minorHAnsi"/>
          <w:lang w:val="en-US"/>
        </w:rPr>
      </w:r>
      <w:r w:rsidR="00023C6A" w:rsidRPr="003D662E">
        <w:rPr>
          <w:rFonts w:cstheme="minorHAnsi"/>
          <w:lang w:val="en-US"/>
        </w:rPr>
        <w:fldChar w:fldCharType="separate"/>
      </w:r>
      <w:r w:rsidR="00D0494D">
        <w:rPr>
          <w:rFonts w:cstheme="minorHAnsi"/>
          <w:lang w:val="en-US"/>
        </w:rPr>
        <w:t>12.1</w:t>
      </w:r>
      <w:r w:rsidR="00023C6A" w:rsidRPr="003D662E">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524E1243"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IIP-Ecosphere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A2AE6A8"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to build up parts and pieces of platform AAS instances according to IIP-Ecosphere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sub-model of the IIP</w:t>
      </w:r>
      <w:r w:rsidR="00783905" w:rsidRPr="003D662E">
        <w:rPr>
          <w:lang w:val="en-US"/>
        </w:rPr>
        <w:t>-Ecosphere 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62" w:name="_Ref77076330"/>
      <w:bookmarkStart w:id="63" w:name="_Toc147571939"/>
      <w:r w:rsidRPr="003D662E">
        <w:rPr>
          <w:lang w:val="en-US"/>
        </w:rPr>
        <w:t xml:space="preserve">Network </w:t>
      </w:r>
      <w:r w:rsidR="001B1A66" w:rsidRPr="003D662E">
        <w:rPr>
          <w:lang w:val="en-US"/>
        </w:rPr>
        <w:t xml:space="preserve">Management </w:t>
      </w:r>
      <w:r w:rsidRPr="003D662E">
        <w:rPr>
          <w:lang w:val="en-US"/>
        </w:rPr>
        <w:t>Support</w:t>
      </w:r>
      <w:bookmarkEnd w:id="62"/>
      <w:bookmarkEnd w:id="63"/>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t>
      </w:r>
      <w:r w:rsidR="00015D1F" w:rsidRPr="003D662E">
        <w:rPr>
          <w:lang w:val="en-US"/>
        </w:rPr>
        <w:lastRenderedPageBreak/>
        <w:t xml:space="preserve">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121FD59E"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D0494D">
        <w:rPr>
          <w:lang w:val="en-US"/>
        </w:rPr>
        <w:t>3.5</w:t>
      </w:r>
      <w:r w:rsidR="004568AB" w:rsidRPr="003D662E">
        <w:rPr>
          <w:lang w:val="en-US"/>
        </w:rPr>
        <w:fldChar w:fldCharType="end"/>
      </w:r>
      <w:r w:rsidR="004568AB" w:rsidRPr="003D662E">
        <w:rPr>
          <w:lang w:val="en-US"/>
        </w:rPr>
        <w:t>)</w:t>
      </w:r>
      <w:r w:rsidR="006062B8" w:rsidRPr="003D662E">
        <w:rPr>
          <w:lang w:val="en-US"/>
        </w:rPr>
        <w:t>.</w:t>
      </w:r>
    </w:p>
    <w:p w14:paraId="6082C9B1" w14:textId="4E8D945D"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40"/>
      </w:r>
      <w:r w:rsidRPr="003D662E">
        <w:rPr>
          <w:lang w:val="en-US"/>
        </w:rPr>
        <w:t xml:space="preserve"> took place within the support component of the IIP-Ecosphere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4" w:name="_Ref77076332"/>
      <w:bookmarkStart w:id="65" w:name="_Toc147571940"/>
      <w:r w:rsidRPr="003D662E">
        <w:rPr>
          <w:lang w:val="en-US"/>
        </w:rPr>
        <w:t>Lifecycle Support</w:t>
      </w:r>
      <w:bookmarkEnd w:id="64"/>
      <w:bookmarkEnd w:id="65"/>
    </w:p>
    <w:p w14:paraId="1D270EA2" w14:textId="3421B3CF"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D0494D" w:rsidRPr="003D662E">
        <w:rPr>
          <w:lang w:val="en-US"/>
        </w:rPr>
        <w:t xml:space="preserve">Figure </w:t>
      </w:r>
      <w:r w:rsidR="00D0494D">
        <w:rPr>
          <w:noProof/>
          <w:lang w:val="en-US"/>
        </w:rPr>
        <w:t>7</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71924341" w:rsidR="00A30902" w:rsidRPr="003D662E"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1290AC" w14:textId="03996CB3" w:rsidR="00D808BA" w:rsidRPr="003D662E" w:rsidRDefault="00D808BA" w:rsidP="00D808BA">
      <w:pPr>
        <w:pStyle w:val="Heading3"/>
        <w:rPr>
          <w:lang w:val="en-US"/>
        </w:rPr>
      </w:pPr>
      <w:bookmarkStart w:id="66" w:name="_Ref98244584"/>
      <w:bookmarkStart w:id="67" w:name="_Toc147571941"/>
      <w:r w:rsidRPr="003D662E">
        <w:rPr>
          <w:lang w:val="en-US"/>
        </w:rPr>
        <w:lastRenderedPageBreak/>
        <w:t>System-level Monitoring Support</w:t>
      </w:r>
      <w:bookmarkEnd w:id="66"/>
      <w:bookmarkEnd w:id="67"/>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1"/>
      </w:r>
      <w:r w:rsidR="00F6358D" w:rsidRPr="003D662E">
        <w:rPr>
          <w:lang w:val="en-US"/>
        </w:rPr>
        <w:t>.</w:t>
      </w:r>
      <w:r w:rsidR="00317C5D" w:rsidRPr="003D662E">
        <w:rPr>
          <w:lang w:val="en-US"/>
        </w:rPr>
        <w:t xml:space="preserve"> One alternative could be OSHI</w:t>
      </w:r>
      <w:bookmarkStart w:id="68" w:name="_Ref103532965"/>
      <w:r w:rsidR="00317C5D" w:rsidRPr="003D662E">
        <w:rPr>
          <w:rStyle w:val="FootnoteReference"/>
          <w:lang w:val="en-US"/>
        </w:rPr>
        <w:footnoteReference w:id="42"/>
      </w:r>
      <w:bookmarkEnd w:id="68"/>
      <w:r w:rsidR="00317C5D" w:rsidRPr="003D662E">
        <w:rPr>
          <w:lang w:val="en-US"/>
        </w:rPr>
        <w:t>.</w:t>
      </w:r>
    </w:p>
    <w:p w14:paraId="46E958FB" w14:textId="68F321AC" w:rsidR="00623B45" w:rsidRPr="003D662E" w:rsidRDefault="00623B45" w:rsidP="006461D2">
      <w:pPr>
        <w:jc w:val="both"/>
        <w:rPr>
          <w:lang w:val="en-US"/>
        </w:rPr>
      </w:pPr>
      <w:r w:rsidRPr="003D662E">
        <w:rPr>
          <w:lang w:val="en-US"/>
        </w:rPr>
        <w:t>The IIP-Ecosphere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9" w:name="_Ref108000037"/>
      <w:bookmarkStart w:id="70" w:name="_Ref109305545"/>
      <w:bookmarkStart w:id="71" w:name="_Ref111718008"/>
      <w:bookmarkStart w:id="72" w:name="_Toc147571942"/>
      <w:r w:rsidRPr="003D662E">
        <w:rPr>
          <w:lang w:val="en-US"/>
        </w:rPr>
        <w:t>Identity Support</w:t>
      </w:r>
      <w:bookmarkEnd w:id="69"/>
      <w:bookmarkEnd w:id="70"/>
      <w:bookmarkEnd w:id="71"/>
      <w:bookmarkEnd w:id="72"/>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3"/>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73" w:name="_Ref108000040"/>
      <w:bookmarkStart w:id="74" w:name="_Toc147571943"/>
      <w:bookmarkStart w:id="75" w:name="_Ref88577887"/>
      <w:r w:rsidRPr="003D662E">
        <w:rPr>
          <w:lang w:val="en-US"/>
        </w:rPr>
        <w:t>Resource</w:t>
      </w:r>
      <w:r w:rsidR="00C55642" w:rsidRPr="003D662E">
        <w:rPr>
          <w:lang w:val="en-US"/>
        </w:rPr>
        <w:t xml:space="preserve"> Support</w:t>
      </w:r>
      <w:bookmarkEnd w:id="73"/>
      <w:bookmarkEnd w:id="74"/>
    </w:p>
    <w:p w14:paraId="11754952" w14:textId="59AB713A"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w:t>
      </w:r>
      <w:r w:rsidRPr="003D662E">
        <w:rPr>
          <w:lang w:val="en-US"/>
        </w:rPr>
        <w:lastRenderedPageBreak/>
        <w:t xml:space="preserve">e.g., to so called FAT Jars (Java archives in which dependencies are included, partially dissolved into individual files or folders). In the IIP-Ecosphere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6" w:name="_Ref144459349"/>
      <w:bookmarkStart w:id="77" w:name="_Toc147571944"/>
      <w:bookmarkStart w:id="78" w:name="_Ref109305762"/>
      <w:r>
        <w:rPr>
          <w:lang w:val="en-US"/>
        </w:rPr>
        <w:t xml:space="preserve">Installed Dependencies </w:t>
      </w:r>
      <w:r w:rsidRPr="003D662E">
        <w:rPr>
          <w:lang w:val="en-US"/>
        </w:rPr>
        <w:t>Support</w:t>
      </w:r>
      <w:bookmarkEnd w:id="76"/>
      <w:bookmarkEnd w:id="77"/>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9" w:name="_Toc147571945"/>
      <w:r w:rsidRPr="003D662E">
        <w:rPr>
          <w:lang w:val="en-US"/>
        </w:rPr>
        <w:t>Semantic Id Resolution Support</w:t>
      </w:r>
      <w:bookmarkEnd w:id="78"/>
      <w:bookmarkEnd w:id="79"/>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4"/>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4C9D8D81" w:rsidR="00EB5C2F" w:rsidRPr="003D662E" w:rsidRDefault="00EB5C2F" w:rsidP="007403AD">
      <w:pPr>
        <w:jc w:val="both"/>
        <w:rPr>
          <w:lang w:val="en-US"/>
        </w:rPr>
      </w:pPr>
      <w:r w:rsidRPr="003D662E">
        <w:rPr>
          <w:lang w:val="en-US"/>
        </w:rPr>
        <w:t xml:space="preserve">The resolution support of the IIP-Ecosphere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IIP-Ecosphere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D0494D">
        <w:rPr>
          <w:lang w:val="en-US"/>
        </w:rPr>
        <w:t>3.4.5</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69340DA7" w:rsidR="00A239F4" w:rsidRPr="003D662E" w:rsidRDefault="00A239F4" w:rsidP="007403AD">
      <w:pPr>
        <w:jc w:val="both"/>
        <w:rPr>
          <w:lang w:val="en-US"/>
        </w:rPr>
      </w:pPr>
      <w:r w:rsidRPr="003D662E">
        <w:rPr>
          <w:lang w:val="en-US"/>
        </w:rPr>
        <w:t xml:space="preserve">In addition to the two standard plugins based on local catalogues, the IIP-Ecosphere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w:t>
      </w:r>
      <w:r w:rsidR="00F52F1A" w:rsidRPr="003D662E">
        <w:rPr>
          <w:lang w:val="en-US"/>
        </w:rPr>
        <w:lastRenderedPageBreak/>
        <w:t xml:space="preserve">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D0494D">
        <w:rPr>
          <w:lang w:val="en-US"/>
        </w:rPr>
        <w:t>3.4.5</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80" w:name="_Ref116400571"/>
      <w:bookmarkStart w:id="81" w:name="_Toc147571946"/>
      <w:r w:rsidRPr="003D662E">
        <w:rPr>
          <w:lang w:val="en-US"/>
        </w:rPr>
        <w:t>Task Tracking Support</w:t>
      </w:r>
      <w:bookmarkEnd w:id="80"/>
      <w:bookmarkEnd w:id="81"/>
    </w:p>
    <w:p w14:paraId="5F2F10E2" w14:textId="77777777"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IIP-Ecosphere platform is a distributed 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82" w:name="_Toc147571947"/>
      <w:r w:rsidRPr="003D662E">
        <w:rPr>
          <w:lang w:val="en-US"/>
        </w:rPr>
        <w:t>AAS Creation and Usage Pattern</w:t>
      </w:r>
      <w:bookmarkEnd w:id="75"/>
      <w:bookmarkEnd w:id="82"/>
    </w:p>
    <w:p w14:paraId="68148760" w14:textId="255CD60C"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D0494D" w:rsidRPr="003D662E">
        <w:rPr>
          <w:lang w:val="en-US"/>
        </w:rPr>
        <w:t xml:space="preserve">Figure </w:t>
      </w:r>
      <w:r w:rsidR="00D0494D">
        <w:rPr>
          <w:noProof/>
          <w:lang w:val="en-US"/>
        </w:rPr>
        <w:t>8</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IIP</w:t>
      </w:r>
      <w:r w:rsidR="00E6683C" w:rsidRPr="003D662E">
        <w:rPr>
          <w:lang w:val="en-US"/>
        </w:rPr>
        <w:t>-Ecosphere</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3C14F71F" w:rsidR="00D0043A" w:rsidRPr="003D662E" w:rsidRDefault="00D0043A" w:rsidP="00D0043A">
      <w:pPr>
        <w:pStyle w:val="Caption"/>
        <w:jc w:val="center"/>
        <w:rPr>
          <w:lang w:val="en-US"/>
        </w:rPr>
      </w:pPr>
      <w:bookmarkStart w:id="83"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8</w:t>
      </w:r>
      <w:r w:rsidRPr="003D662E">
        <w:fldChar w:fldCharType="end"/>
      </w:r>
      <w:bookmarkEnd w:id="83"/>
      <w:r w:rsidRPr="003D662E">
        <w:rPr>
          <w:lang w:val="en-US"/>
        </w:rPr>
        <w:t>: AAS creation and usage pattern involving support layer classes and mechanisms.</w:t>
      </w:r>
    </w:p>
    <w:p w14:paraId="5ADD7473" w14:textId="3887843B"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D0494D" w:rsidRPr="003D662E">
        <w:rPr>
          <w:lang w:val="en-US"/>
        </w:rPr>
        <w:t xml:space="preserve">Figure </w:t>
      </w:r>
      <w:r w:rsidR="00D0494D">
        <w:rPr>
          <w:noProof/>
          <w:lang w:val="en-US"/>
        </w:rPr>
        <w:t>8</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w:t>
      </w:r>
      <w:r w:rsidR="00B918D1" w:rsidRPr="003D662E">
        <w:rPr>
          <w:lang w:val="en-US"/>
        </w:rPr>
        <w:lastRenderedPageBreak/>
        <w:t xml:space="preserve">operations. However, to be part of the IIP-Ecosphere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IIP-Ecosphere 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46CC1985"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IIP-Ecosphere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D0494D" w:rsidRPr="003D662E">
        <w:rPr>
          <w:lang w:val="en-US"/>
        </w:rPr>
        <w:t xml:space="preserve">Figure </w:t>
      </w:r>
      <w:r w:rsidR="00D0494D">
        <w:rPr>
          <w:noProof/>
          <w:lang w:val="en-US"/>
        </w:rPr>
        <w:t>8</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4" w:name="_Toc76746173"/>
      <w:bookmarkStart w:id="85" w:name="_Toc76978831"/>
      <w:bookmarkStart w:id="86" w:name="_Toc76979363"/>
      <w:bookmarkStart w:id="87" w:name="_Toc76979415"/>
      <w:bookmarkStart w:id="88" w:name="_Toc76979466"/>
      <w:bookmarkStart w:id="89" w:name="_Toc76979518"/>
      <w:bookmarkStart w:id="90" w:name="_Ref85015310"/>
      <w:bookmarkStart w:id="91" w:name="_Toc147571948"/>
      <w:bookmarkEnd w:id="84"/>
      <w:bookmarkEnd w:id="85"/>
      <w:bookmarkEnd w:id="86"/>
      <w:bookmarkEnd w:id="87"/>
      <w:bookmarkEnd w:id="88"/>
      <w:bookmarkEnd w:id="89"/>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90"/>
      <w:bookmarkEnd w:id="91"/>
    </w:p>
    <w:p w14:paraId="239E1F92" w14:textId="58F3373B"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644A50" w:rsidRPr="003D662E">
        <w:rPr>
          <w:lang w:val="en-US"/>
        </w:rPr>
        <w:t xml:space="preserve">We start off </w:t>
      </w:r>
      <w:r w:rsidR="00D34EB6" w:rsidRPr="003D662E">
        <w:rPr>
          <w:lang w:val="en-US"/>
        </w:rPr>
        <w:t xml:space="preserve">summarizing </w:t>
      </w:r>
      <w:r w:rsidR="00644A50" w:rsidRPr="003D662E">
        <w:rPr>
          <w:lang w:val="en-US"/>
        </w:rPr>
        <w:t xml:space="preserve">the requirements for the </w:t>
      </w:r>
      <w:r w:rsidR="00D34EB6" w:rsidRPr="003D662E">
        <w:rPr>
          <w:lang w:val="en-US"/>
        </w:rPr>
        <w:t>T</w:t>
      </w:r>
      <w:r w:rsidR="00644A50" w:rsidRPr="003D662E">
        <w:rPr>
          <w:lang w:val="en-US"/>
        </w:rPr>
        <w:t xml:space="preserve">ransport </w:t>
      </w:r>
      <w:r w:rsidR="00D34EB6" w:rsidRPr="003D662E">
        <w:rPr>
          <w:lang w:val="en-US"/>
        </w:rPr>
        <w:t>L</w:t>
      </w:r>
      <w:r w:rsidR="00644A50" w:rsidRPr="003D662E">
        <w:rPr>
          <w:lang w:val="en-US"/>
        </w:rPr>
        <w:t xml:space="preserve">ayer </w:t>
      </w:r>
      <w:r w:rsidR="00C771A2" w:rsidRPr="003D662E">
        <w:rPr>
          <w:lang w:val="en-US"/>
        </w:rPr>
        <w:t xml:space="preserve">in Section </w:t>
      </w:r>
      <w:r w:rsidR="00C771A2" w:rsidRPr="003D662E">
        <w:rPr>
          <w:lang w:val="en-US"/>
        </w:rPr>
        <w:fldChar w:fldCharType="begin"/>
      </w:r>
      <w:r w:rsidR="00C771A2" w:rsidRPr="003D662E">
        <w:rPr>
          <w:lang w:val="en-US"/>
        </w:rPr>
        <w:instrText xml:space="preserve"> REF _Ref57287326 \r \h </w:instrText>
      </w:r>
      <w:r w:rsidR="003D662E">
        <w:rPr>
          <w:lang w:val="en-US"/>
        </w:rPr>
        <w:instrText xml:space="preserve"> \* MERGEFORMAT </w:instrText>
      </w:r>
      <w:r w:rsidR="00C771A2" w:rsidRPr="003D662E">
        <w:rPr>
          <w:lang w:val="en-US"/>
        </w:rPr>
      </w:r>
      <w:r w:rsidR="00C771A2" w:rsidRPr="003D662E">
        <w:rPr>
          <w:lang w:val="en-US"/>
        </w:rPr>
        <w:fldChar w:fldCharType="separate"/>
      </w:r>
      <w:r w:rsidR="00D0494D">
        <w:rPr>
          <w:lang w:val="en-US"/>
        </w:rPr>
        <w:t>3.5.1</w:t>
      </w:r>
      <w:r w:rsidR="00C771A2" w:rsidRPr="003D662E">
        <w:rPr>
          <w:lang w:val="en-US"/>
        </w:rPr>
        <w:fldChar w:fldCharType="end"/>
      </w:r>
      <w:r w:rsidR="00D835ED" w:rsidRPr="003D662E">
        <w:rPr>
          <w:lang w:val="en-US"/>
        </w:rPr>
        <w:t xml:space="preserve">. Then we </w:t>
      </w:r>
      <w:r w:rsidR="00DF401E" w:rsidRPr="003D662E">
        <w:rPr>
          <w:lang w:val="en-US"/>
        </w:rPr>
        <w:t xml:space="preserve">will </w:t>
      </w:r>
      <w:r w:rsidR="00644A50" w:rsidRPr="003D662E">
        <w:rPr>
          <w:lang w:val="en-US"/>
        </w:rPr>
        <w:t xml:space="preserve">turn to 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D0494D">
        <w:rPr>
          <w:lang w:val="en-US"/>
        </w:rPr>
        <w:t>3.5.2</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D0494D">
        <w:rPr>
          <w:lang w:val="en-US"/>
        </w:rPr>
        <w:t>3.5.3</w:t>
      </w:r>
      <w:r w:rsidR="00731D90" w:rsidRPr="003D662E">
        <w:rPr>
          <w:lang w:val="en-US"/>
        </w:rPr>
        <w:fldChar w:fldCharType="end"/>
      </w:r>
      <w:r w:rsidR="00644A50" w:rsidRPr="003D662E">
        <w:rPr>
          <w:lang w:val="en-US"/>
        </w:rPr>
        <w:t xml:space="preserve">). </w:t>
      </w:r>
      <w:r w:rsidR="00731D90" w:rsidRPr="003D662E">
        <w:rPr>
          <w:lang w:val="en-US"/>
        </w:rPr>
        <w:t>Finally, i</w:t>
      </w:r>
      <w:r w:rsidR="00644A50" w:rsidRPr="003D662E">
        <w:rPr>
          <w:lang w:val="en-US"/>
        </w:rPr>
        <w:t>n Section</w:t>
      </w:r>
      <w:r w:rsidR="00731D90" w:rsidRPr="003D662E">
        <w:rPr>
          <w:lang w:val="en-US"/>
        </w:rPr>
        <w:t xml:space="preserve"> </w:t>
      </w:r>
      <w:r w:rsidR="00731D90" w:rsidRPr="003D662E">
        <w:rPr>
          <w:lang w:val="en-US"/>
        </w:rPr>
        <w:fldChar w:fldCharType="begin"/>
      </w:r>
      <w:r w:rsidR="00731D90" w:rsidRPr="003D662E">
        <w:rPr>
          <w:lang w:val="en-US"/>
        </w:rPr>
        <w:instrText xml:space="preserve"> REF _Ref57287380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D0494D">
        <w:rPr>
          <w:lang w:val="en-US"/>
        </w:rPr>
        <w:t>3.5.4</w:t>
      </w:r>
      <w:r w:rsidR="00731D90" w:rsidRPr="003D662E">
        <w:rPr>
          <w:lang w:val="en-US"/>
        </w:rPr>
        <w:fldChar w:fldCharType="end"/>
      </w:r>
      <w:r w:rsidR="00644A50" w:rsidRPr="003D662E">
        <w:rPr>
          <w:lang w:val="en-US"/>
        </w:rPr>
        <w:t>, we will discuss the realization of the requirements by the two components.</w:t>
      </w:r>
    </w:p>
    <w:p w14:paraId="4B7DFC93" w14:textId="4E523C3C" w:rsidR="0063228D" w:rsidRPr="003D662E" w:rsidRDefault="0063228D" w:rsidP="0063228D">
      <w:pPr>
        <w:pStyle w:val="Heading3"/>
        <w:rPr>
          <w:lang w:val="en-US"/>
        </w:rPr>
      </w:pPr>
      <w:bookmarkStart w:id="92" w:name="_Ref57287326"/>
      <w:bookmarkStart w:id="93" w:name="_Toc147571949"/>
      <w:r w:rsidRPr="003D662E">
        <w:rPr>
          <w:lang w:val="en-US"/>
        </w:rPr>
        <w:t>Requirements</w:t>
      </w:r>
      <w:bookmarkEnd w:id="92"/>
      <w:bookmarkEnd w:id="93"/>
    </w:p>
    <w:p w14:paraId="4CD1489A" w14:textId="24B5AA9C" w:rsidR="00644A50" w:rsidRPr="003D662E" w:rsidRDefault="00644A50" w:rsidP="00644A50">
      <w:pPr>
        <w:jc w:val="both"/>
        <w:rPr>
          <w:lang w:val="en-US"/>
        </w:rPr>
      </w:pPr>
      <w:r w:rsidRPr="003D662E">
        <w:rPr>
          <w:lang w:val="en-US"/>
        </w:rPr>
        <w:t>In the requirements collection [</w:t>
      </w:r>
      <w:r w:rsidR="006B4B9E" w:rsidRPr="003D662E">
        <w:rPr>
          <w:lang w:val="en-US"/>
        </w:rPr>
        <w:t>13</w:t>
      </w:r>
      <w:r w:rsidRPr="003D662E">
        <w:rPr>
          <w:lang w:val="en-US"/>
        </w:rPr>
        <w:t>], the transport layer is particularly characterized by</w:t>
      </w:r>
      <w:r w:rsidR="00993186" w:rsidRPr="003D662E">
        <w:rPr>
          <w:lang w:val="en-US"/>
        </w:rPr>
        <w:t xml:space="preserve"> the requirements summarized in </w:t>
      </w:r>
      <w:r w:rsidR="00993186" w:rsidRPr="003D662E">
        <w:rPr>
          <w:lang w:val="en-US"/>
        </w:rPr>
        <w:fldChar w:fldCharType="begin"/>
      </w:r>
      <w:r w:rsidR="00993186" w:rsidRPr="003D662E">
        <w:rPr>
          <w:lang w:val="en-US"/>
        </w:rPr>
        <w:instrText xml:space="preserve"> REF _Ref57317493 \h </w:instrText>
      </w:r>
      <w:r w:rsidR="003D662E">
        <w:rPr>
          <w:lang w:val="en-US"/>
        </w:rPr>
        <w:instrText xml:space="preserve"> \* MERGEFORMAT </w:instrText>
      </w:r>
      <w:r w:rsidR="00993186" w:rsidRPr="003D662E">
        <w:rPr>
          <w:lang w:val="en-US"/>
        </w:rPr>
      </w:r>
      <w:r w:rsidR="00993186" w:rsidRPr="003D662E">
        <w:rPr>
          <w:lang w:val="en-US"/>
        </w:rPr>
        <w:fldChar w:fldCharType="separate"/>
      </w:r>
      <w:r w:rsidR="00D0494D" w:rsidRPr="003D662E">
        <w:rPr>
          <w:lang w:val="en-US"/>
        </w:rPr>
        <w:t xml:space="preserve">Table </w:t>
      </w:r>
      <w:r w:rsidR="00D0494D">
        <w:rPr>
          <w:noProof/>
          <w:lang w:val="en-US"/>
        </w:rPr>
        <w:t>4</w:t>
      </w:r>
      <w:r w:rsidR="00993186" w:rsidRPr="003D662E">
        <w:rPr>
          <w:lang w:val="en-US"/>
        </w:rPr>
        <w:fldChar w:fldCharType="end"/>
      </w:r>
      <w:r w:rsidRPr="003D662E">
        <w:rPr>
          <w:lang w:val="en-US"/>
        </w:rPr>
        <w:t>:</w:t>
      </w:r>
    </w:p>
    <w:p w14:paraId="13DB17E3" w14:textId="3C167805" w:rsidR="00644A50" w:rsidRPr="003D662E" w:rsidRDefault="00644A50" w:rsidP="00644A50">
      <w:pPr>
        <w:pStyle w:val="Caption"/>
        <w:jc w:val="center"/>
        <w:rPr>
          <w:lang w:val="en-US"/>
        </w:rPr>
      </w:pPr>
      <w:bookmarkStart w:id="94" w:name="_Ref57317493"/>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4</w:t>
      </w:r>
      <w:r w:rsidRPr="003D662E">
        <w:fldChar w:fldCharType="end"/>
      </w:r>
      <w:bookmarkEnd w:id="94"/>
      <w:r w:rsidRPr="003D662E">
        <w:rPr>
          <w:lang w:val="en-US"/>
        </w:rPr>
        <w:t xml:space="preserve">: </w:t>
      </w:r>
      <w:r w:rsidR="008E43D1" w:rsidRPr="003D662E">
        <w:rPr>
          <w:lang w:val="en-US"/>
        </w:rPr>
        <w:t>Specific</w:t>
      </w:r>
      <w:r w:rsidR="00F21DAF" w:rsidRPr="003D662E">
        <w:rPr>
          <w:lang w:val="en-US"/>
        </w:rPr>
        <w:t xml:space="preserve"> </w:t>
      </w:r>
      <w:r w:rsidRPr="003D662E">
        <w:rPr>
          <w:lang w:val="en-US"/>
        </w:rPr>
        <w:t>requirements from [</w:t>
      </w:r>
      <w:r w:rsidR="006B4B9E" w:rsidRPr="003D662E">
        <w:rPr>
          <w:lang w:val="en-US"/>
        </w:rPr>
        <w:t>13</w:t>
      </w:r>
      <w:r w:rsidRPr="003D662E">
        <w:rPr>
          <w:lang w:val="en-US"/>
        </w:rPr>
        <w:t xml:space="preserve">] for the </w:t>
      </w:r>
      <w:r w:rsidR="003624E4" w:rsidRPr="003D662E">
        <w:rPr>
          <w:lang w:val="en-US"/>
        </w:rPr>
        <w:t xml:space="preserve">Transport and Connection </w:t>
      </w:r>
      <w:r w:rsidRPr="003D662E">
        <w:rPr>
          <w:lang w:val="en-US"/>
        </w:rPr>
        <w:t>layer</w:t>
      </w:r>
      <w:r w:rsidR="009B1F2B" w:rsidRPr="003D662E">
        <w:rPr>
          <w:lang w:val="en-US"/>
        </w:rPr>
        <w:t xml:space="preserve"> (not repeating the general requirements in </w:t>
      </w:r>
      <w:r w:rsidR="009B1F2B" w:rsidRPr="003D662E">
        <w:rPr>
          <w:lang w:val="en-US"/>
        </w:rPr>
        <w:fldChar w:fldCharType="begin"/>
      </w:r>
      <w:r w:rsidR="009B1F2B" w:rsidRPr="003D662E">
        <w:rPr>
          <w:lang w:val="en-US"/>
        </w:rPr>
        <w:instrText xml:space="preserve"> REF _Ref57199193 \h </w:instrText>
      </w:r>
      <w:r w:rsidR="003D662E">
        <w:rPr>
          <w:lang w:val="en-US"/>
        </w:rPr>
        <w:instrText xml:space="preserve"> \* MERGEFORMAT </w:instrText>
      </w:r>
      <w:r w:rsidR="009B1F2B" w:rsidRPr="003D662E">
        <w:rPr>
          <w:lang w:val="en-US"/>
        </w:rPr>
      </w:r>
      <w:r w:rsidR="009B1F2B" w:rsidRPr="003D662E">
        <w:rPr>
          <w:lang w:val="en-US"/>
        </w:rPr>
        <w:fldChar w:fldCharType="separate"/>
      </w:r>
      <w:r w:rsidR="00D0494D" w:rsidRPr="003D662E">
        <w:rPr>
          <w:lang w:val="en-US"/>
        </w:rPr>
        <w:t xml:space="preserve">Table </w:t>
      </w:r>
      <w:r w:rsidR="00D0494D">
        <w:rPr>
          <w:noProof/>
          <w:lang w:val="en-US"/>
        </w:rPr>
        <w:t>2</w:t>
      </w:r>
      <w:r w:rsidR="009B1F2B" w:rsidRPr="003D662E">
        <w:rPr>
          <w:lang w:val="en-US"/>
        </w:rPr>
        <w:fldChar w:fldCharType="end"/>
      </w:r>
      <w:r w:rsidR="009B1F2B" w:rsidRPr="003D662E">
        <w:rPr>
          <w:lang w:val="en-US"/>
        </w:rPr>
        <w:t xml:space="preserve"> and </w:t>
      </w:r>
      <w:r w:rsidR="009B1F2B" w:rsidRPr="003D662E">
        <w:rPr>
          <w:lang w:val="en-US"/>
        </w:rPr>
        <w:fldChar w:fldCharType="begin"/>
      </w:r>
      <w:r w:rsidR="009B1F2B" w:rsidRPr="003D662E">
        <w:rPr>
          <w:lang w:val="en-US"/>
        </w:rPr>
        <w:instrText xml:space="preserve"> REF _Ref64276457 \h </w:instrText>
      </w:r>
      <w:r w:rsidR="003D662E">
        <w:rPr>
          <w:lang w:val="en-US"/>
        </w:rPr>
        <w:instrText xml:space="preserve"> \* MERGEFORMAT </w:instrText>
      </w:r>
      <w:r w:rsidR="009B1F2B" w:rsidRPr="003D662E">
        <w:rPr>
          <w:lang w:val="en-US"/>
        </w:rPr>
      </w:r>
      <w:r w:rsidR="009B1F2B" w:rsidRPr="003D662E">
        <w:rPr>
          <w:lang w:val="en-US"/>
        </w:rPr>
        <w:fldChar w:fldCharType="separate"/>
      </w:r>
      <w:r w:rsidR="00D0494D" w:rsidRPr="003D662E">
        <w:rPr>
          <w:lang w:val="en-US"/>
        </w:rPr>
        <w:t xml:space="preserve">Table </w:t>
      </w:r>
      <w:r w:rsidR="00D0494D">
        <w:rPr>
          <w:noProof/>
          <w:lang w:val="en-US"/>
        </w:rPr>
        <w:t>3</w:t>
      </w:r>
      <w:r w:rsidR="009B1F2B" w:rsidRPr="003D662E">
        <w:rPr>
          <w:lang w:val="en-US"/>
        </w:rPr>
        <w:fldChar w:fldCharType="end"/>
      </w:r>
      <w:r w:rsidR="009B1F2B" w:rsidRPr="003D662E">
        <w:rPr>
          <w:lang w:val="en-US"/>
        </w:rPr>
        <w:t>).</w:t>
      </w:r>
    </w:p>
    <w:tbl>
      <w:tblPr>
        <w:tblStyle w:val="GridTable1Light-Accent1"/>
        <w:tblW w:w="0" w:type="auto"/>
        <w:tblLook w:val="04A0" w:firstRow="1" w:lastRow="0" w:firstColumn="1" w:lastColumn="0" w:noHBand="0" w:noVBand="1"/>
      </w:tblPr>
      <w:tblGrid>
        <w:gridCol w:w="1414"/>
        <w:gridCol w:w="7648"/>
      </w:tblGrid>
      <w:tr w:rsidR="00644A50" w:rsidRPr="003D662E" w14:paraId="1F7D7635" w14:textId="77777777" w:rsidTr="00995A9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single" w:sz="4" w:space="0" w:color="B8CCE4" w:themeColor="accent1" w:themeTint="66"/>
            </w:tcBorders>
            <w:shd w:val="clear" w:color="auto" w:fill="238FB7"/>
          </w:tcPr>
          <w:p w14:paraId="57300E12" w14:textId="77777777" w:rsidR="00644A50" w:rsidRPr="003D662E" w:rsidRDefault="00644A50" w:rsidP="00995A90">
            <w:pPr>
              <w:rPr>
                <w:b w:val="0"/>
                <w:bCs w:val="0"/>
                <w:color w:val="FFFFFF" w:themeColor="background1"/>
                <w:lang w:val="en-US"/>
              </w:rPr>
            </w:pPr>
            <w:r w:rsidRPr="003D662E">
              <w:rPr>
                <w:color w:val="FFFFFF" w:themeColor="background1"/>
                <w:lang w:val="en-US"/>
              </w:rPr>
              <w:t>Requirement</w:t>
            </w:r>
          </w:p>
        </w:tc>
        <w:tc>
          <w:tcPr>
            <w:tcW w:w="7648" w:type="dxa"/>
            <w:tcBorders>
              <w:bottom w:val="single" w:sz="4" w:space="0" w:color="B8CCE4" w:themeColor="accent1" w:themeTint="66"/>
            </w:tcBorders>
            <w:shd w:val="clear" w:color="auto" w:fill="238FB7"/>
          </w:tcPr>
          <w:p w14:paraId="6998A1A0" w14:textId="77777777" w:rsidR="00644A50" w:rsidRPr="003D662E" w:rsidRDefault="00644A50" w:rsidP="00995A9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644A50" w:rsidRPr="003D662E" w14:paraId="119D7D34" w14:textId="77777777" w:rsidTr="00995A90">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2B2C8521" w14:textId="77777777" w:rsidR="00644A50" w:rsidRPr="003D662E" w:rsidRDefault="00644A50" w:rsidP="00995A90">
            <w:pPr>
              <w:rPr>
                <w:b w:val="0"/>
                <w:bCs w:val="0"/>
                <w:lang w:val="en-US"/>
              </w:rPr>
            </w:pPr>
            <w:r w:rsidRPr="003D662E">
              <w:rPr>
                <w:b w:val="0"/>
                <w:bCs w:val="0"/>
                <w:lang w:val="en-US"/>
              </w:rPr>
              <w:t>R13</w:t>
            </w:r>
          </w:p>
        </w:tc>
        <w:tc>
          <w:tcPr>
            <w:tcW w:w="7648" w:type="dxa"/>
            <w:tcBorders>
              <w:top w:val="single" w:sz="4" w:space="0" w:color="238FB7"/>
              <w:bottom w:val="single" w:sz="4" w:space="0" w:color="238FB7"/>
            </w:tcBorders>
          </w:tcPr>
          <w:p w14:paraId="65FC0D77" w14:textId="77777777" w:rsidR="00644A50" w:rsidRPr="003D662E" w:rsidRDefault="00644A50" w:rsidP="00995A90">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Connectivity to other actors</w:t>
            </w:r>
          </w:p>
        </w:tc>
      </w:tr>
      <w:tr w:rsidR="00644A50" w:rsidRPr="003D662E" w14:paraId="6874AD21" w14:textId="77777777" w:rsidTr="00995A9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1D8E7BD" w14:textId="77777777" w:rsidR="00644A50" w:rsidRPr="003D662E" w:rsidRDefault="00644A50" w:rsidP="00995A90">
            <w:pPr>
              <w:rPr>
                <w:rFonts w:ascii="Calibri" w:hAnsi="Calibri" w:cs="Calibri"/>
                <w:b w:val="0"/>
                <w:bCs w:val="0"/>
                <w:color w:val="000000"/>
                <w:lang w:val="en-US"/>
              </w:rPr>
            </w:pPr>
            <w:r w:rsidRPr="003D662E">
              <w:rPr>
                <w:b w:val="0"/>
                <w:bCs w:val="0"/>
                <w:lang w:val="en-US"/>
              </w:rPr>
              <w:t>R13a</w:t>
            </w:r>
          </w:p>
        </w:tc>
        <w:tc>
          <w:tcPr>
            <w:tcW w:w="7648" w:type="dxa"/>
            <w:tcBorders>
              <w:top w:val="single" w:sz="4" w:space="0" w:color="238FB7"/>
              <w:bottom w:val="single" w:sz="4" w:space="0" w:color="238FB7"/>
            </w:tcBorders>
          </w:tcPr>
          <w:p w14:paraId="593F322C" w14:textId="77777777" w:rsidR="00644A50" w:rsidRPr="003D662E" w:rsidRDefault="00644A50" w:rsidP="00995A90">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Connectivity with I4.0 devices</w:t>
            </w:r>
          </w:p>
        </w:tc>
      </w:tr>
      <w:tr w:rsidR="00644A50" w:rsidRPr="003D662E" w14:paraId="46F67D8F" w14:textId="77777777" w:rsidTr="00995A9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F22C173" w14:textId="77777777" w:rsidR="00644A50" w:rsidRPr="003D662E" w:rsidRDefault="00644A50" w:rsidP="00995A90">
            <w:pPr>
              <w:rPr>
                <w:b w:val="0"/>
                <w:bCs w:val="0"/>
                <w:lang w:val="en-US"/>
              </w:rPr>
            </w:pPr>
            <w:r w:rsidRPr="003D662E">
              <w:rPr>
                <w:b w:val="0"/>
                <w:bCs w:val="0"/>
                <w:lang w:val="en-US"/>
              </w:rPr>
              <w:t>R13b</w:t>
            </w:r>
          </w:p>
        </w:tc>
        <w:tc>
          <w:tcPr>
            <w:tcW w:w="7648" w:type="dxa"/>
            <w:tcBorders>
              <w:top w:val="single" w:sz="4" w:space="0" w:color="238FB7"/>
              <w:bottom w:val="single" w:sz="4" w:space="0" w:color="238FB7"/>
            </w:tcBorders>
          </w:tcPr>
          <w:p w14:paraId="53643949" w14:textId="77777777" w:rsidR="00644A50" w:rsidRPr="003D662E" w:rsidRDefault="00644A50" w:rsidP="00995A9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Connectivity with I4.0 platforms</w:t>
            </w:r>
          </w:p>
        </w:tc>
      </w:tr>
      <w:tr w:rsidR="00644A50" w:rsidRPr="00811234" w14:paraId="462A139B" w14:textId="77777777" w:rsidTr="00995A9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93BC132" w14:textId="77777777" w:rsidR="00644A50" w:rsidRPr="003D662E" w:rsidRDefault="00644A50" w:rsidP="00995A90">
            <w:pPr>
              <w:rPr>
                <w:b w:val="0"/>
                <w:bCs w:val="0"/>
                <w:lang w:val="en-US"/>
              </w:rPr>
            </w:pPr>
            <w:r w:rsidRPr="003D662E">
              <w:rPr>
                <w:b w:val="0"/>
                <w:bCs w:val="0"/>
                <w:lang w:val="en-US"/>
              </w:rPr>
              <w:t>R13c</w:t>
            </w:r>
          </w:p>
        </w:tc>
        <w:tc>
          <w:tcPr>
            <w:tcW w:w="7648" w:type="dxa"/>
            <w:tcBorders>
              <w:top w:val="single" w:sz="4" w:space="0" w:color="238FB7"/>
              <w:bottom w:val="single" w:sz="4" w:space="0" w:color="238FB7"/>
            </w:tcBorders>
          </w:tcPr>
          <w:p w14:paraId="046F8ABC" w14:textId="77777777" w:rsidR="00644A50" w:rsidRPr="003D662E" w:rsidRDefault="00644A50" w:rsidP="00995A9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Connectivity with other IIP-Ecosphere platform instances</w:t>
            </w:r>
          </w:p>
        </w:tc>
      </w:tr>
      <w:tr w:rsidR="00644A50" w:rsidRPr="003D662E" w14:paraId="558684BA" w14:textId="77777777" w:rsidTr="00995A9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73EFBD2" w14:textId="77777777" w:rsidR="00644A50" w:rsidRPr="003D662E" w:rsidRDefault="00644A50" w:rsidP="00995A90">
            <w:pPr>
              <w:rPr>
                <w:b w:val="0"/>
                <w:bCs w:val="0"/>
                <w:lang w:val="en-US"/>
              </w:rPr>
            </w:pPr>
            <w:r w:rsidRPr="003D662E">
              <w:rPr>
                <w:b w:val="0"/>
                <w:bCs w:val="0"/>
                <w:lang w:val="en-US"/>
              </w:rPr>
              <w:t>R14</w:t>
            </w:r>
          </w:p>
        </w:tc>
        <w:tc>
          <w:tcPr>
            <w:tcW w:w="7648" w:type="dxa"/>
            <w:tcBorders>
              <w:top w:val="single" w:sz="4" w:space="0" w:color="238FB7"/>
              <w:bottom w:val="single" w:sz="4" w:space="0" w:color="238FB7"/>
            </w:tcBorders>
          </w:tcPr>
          <w:p w14:paraId="264F9151" w14:textId="77777777" w:rsidR="00644A50" w:rsidRPr="003D662E" w:rsidRDefault="00644A50" w:rsidP="00995A9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and flexible connectors</w:t>
            </w:r>
          </w:p>
        </w:tc>
      </w:tr>
      <w:tr w:rsidR="00644A50" w:rsidRPr="00811234" w14:paraId="4886B958" w14:textId="77777777" w:rsidTr="00995A9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49EA52B" w14:textId="77777777" w:rsidR="00644A50" w:rsidRPr="003D662E" w:rsidRDefault="00644A50" w:rsidP="00995A90">
            <w:pPr>
              <w:rPr>
                <w:b w:val="0"/>
                <w:bCs w:val="0"/>
                <w:lang w:val="en-US"/>
              </w:rPr>
            </w:pPr>
            <w:r w:rsidRPr="003D662E">
              <w:rPr>
                <w:b w:val="0"/>
                <w:bCs w:val="0"/>
                <w:lang w:val="en-US"/>
              </w:rPr>
              <w:lastRenderedPageBreak/>
              <w:t>R14a</w:t>
            </w:r>
          </w:p>
        </w:tc>
        <w:tc>
          <w:tcPr>
            <w:tcW w:w="7648" w:type="dxa"/>
            <w:tcBorders>
              <w:top w:val="single" w:sz="4" w:space="0" w:color="238FB7"/>
              <w:bottom w:val="single" w:sz="4" w:space="0" w:color="238FB7"/>
            </w:tcBorders>
          </w:tcPr>
          <w:p w14:paraId="7533350A" w14:textId="77777777" w:rsidR="00644A50" w:rsidRPr="003D662E" w:rsidRDefault="00644A50" w:rsidP="00995A9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At least OPC-UA and MQTT connectors</w:t>
            </w:r>
          </w:p>
        </w:tc>
      </w:tr>
      <w:tr w:rsidR="00644A50" w:rsidRPr="003D662E" w14:paraId="244F458C" w14:textId="77777777" w:rsidTr="00995A9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381306B" w14:textId="77777777" w:rsidR="00644A50" w:rsidRPr="003D662E" w:rsidRDefault="00644A50" w:rsidP="00995A90">
            <w:pPr>
              <w:rPr>
                <w:b w:val="0"/>
                <w:lang w:val="en-US"/>
              </w:rPr>
            </w:pPr>
            <w:r w:rsidRPr="003D662E">
              <w:rPr>
                <w:b w:val="0"/>
                <w:lang w:val="en-US"/>
              </w:rPr>
              <w:t>R14b</w:t>
            </w:r>
          </w:p>
        </w:tc>
        <w:tc>
          <w:tcPr>
            <w:tcW w:w="7648" w:type="dxa"/>
            <w:tcBorders>
              <w:top w:val="single" w:sz="4" w:space="0" w:color="238FB7"/>
              <w:bottom w:val="single" w:sz="4" w:space="0" w:color="238FB7"/>
            </w:tcBorders>
          </w:tcPr>
          <w:p w14:paraId="3E2B75B4" w14:textId="77777777" w:rsidR="00644A50" w:rsidRPr="003D662E" w:rsidRDefault="00644A50" w:rsidP="00995A9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TCP-IP support</w:t>
            </w:r>
          </w:p>
        </w:tc>
      </w:tr>
      <w:tr w:rsidR="00644A50" w:rsidRPr="003D662E" w14:paraId="2FBB9103" w14:textId="77777777" w:rsidTr="00995A9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02BC675" w14:textId="77777777" w:rsidR="00644A50" w:rsidRPr="003D662E" w:rsidRDefault="00644A50" w:rsidP="00995A90">
            <w:pPr>
              <w:rPr>
                <w:b w:val="0"/>
                <w:lang w:val="en-US"/>
              </w:rPr>
            </w:pPr>
            <w:r w:rsidRPr="003D662E">
              <w:rPr>
                <w:b w:val="0"/>
                <w:lang w:val="en-US"/>
              </w:rPr>
              <w:t>R14c</w:t>
            </w:r>
          </w:p>
        </w:tc>
        <w:tc>
          <w:tcPr>
            <w:tcW w:w="7648" w:type="dxa"/>
            <w:tcBorders>
              <w:top w:val="single" w:sz="4" w:space="0" w:color="238FB7"/>
              <w:bottom w:val="single" w:sz="4" w:space="0" w:color="238FB7"/>
            </w:tcBorders>
          </w:tcPr>
          <w:p w14:paraId="7A692BA0" w14:textId="77777777" w:rsidR="00644A50" w:rsidRPr="003D662E" w:rsidRDefault="00644A50" w:rsidP="00995A9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Bluetooth LE support</w:t>
            </w:r>
          </w:p>
        </w:tc>
      </w:tr>
      <w:tr w:rsidR="00567521" w:rsidRPr="00811234" w14:paraId="36C613BC" w14:textId="77777777" w:rsidTr="00995A9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9B6EB8B" w14:textId="77777777" w:rsidR="00567521" w:rsidRPr="003D662E" w:rsidRDefault="00567521" w:rsidP="00567521">
            <w:pPr>
              <w:rPr>
                <w:b w:val="0"/>
                <w:bCs w:val="0"/>
                <w:lang w:val="en-US"/>
              </w:rPr>
            </w:pPr>
            <w:r w:rsidRPr="003D662E">
              <w:rPr>
                <w:b w:val="0"/>
                <w:bCs w:val="0"/>
                <w:lang w:val="en-US"/>
              </w:rPr>
              <w:t>R15</w:t>
            </w:r>
          </w:p>
        </w:tc>
        <w:tc>
          <w:tcPr>
            <w:tcW w:w="7648" w:type="dxa"/>
            <w:tcBorders>
              <w:top w:val="single" w:sz="4" w:space="0" w:color="238FB7"/>
              <w:bottom w:val="single" w:sz="4" w:space="0" w:color="238FB7"/>
            </w:tcBorders>
          </w:tcPr>
          <w:p w14:paraId="097709F8" w14:textId="70D4391A" w:rsidR="00567521" w:rsidRPr="003D662E" w:rsidRDefault="00567521" w:rsidP="005675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Connectors shall be as uniform as possible</w:t>
            </w:r>
          </w:p>
        </w:tc>
      </w:tr>
      <w:tr w:rsidR="00567521" w:rsidRPr="00811234" w14:paraId="7C5DF04D" w14:textId="77777777" w:rsidTr="00995A9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7EFE651" w14:textId="77777777" w:rsidR="00567521" w:rsidRPr="003D662E" w:rsidRDefault="00567521" w:rsidP="00567521">
            <w:pPr>
              <w:rPr>
                <w:b w:val="0"/>
                <w:bCs w:val="0"/>
                <w:lang w:val="en-US"/>
              </w:rPr>
            </w:pPr>
            <w:r w:rsidRPr="003D662E">
              <w:rPr>
                <w:b w:val="0"/>
                <w:bCs w:val="0"/>
                <w:lang w:val="en-US"/>
              </w:rPr>
              <w:t>R16</w:t>
            </w:r>
          </w:p>
        </w:tc>
        <w:tc>
          <w:tcPr>
            <w:tcW w:w="7648" w:type="dxa"/>
            <w:tcBorders>
              <w:top w:val="single" w:sz="4" w:space="0" w:color="238FB7"/>
              <w:bottom w:val="single" w:sz="4" w:space="0" w:color="238FB7"/>
            </w:tcBorders>
          </w:tcPr>
          <w:p w14:paraId="79639527" w14:textId="77777777" w:rsidR="00567521" w:rsidRPr="003D662E" w:rsidRDefault="00567521" w:rsidP="005675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 of connectors shall be open and flexible</w:t>
            </w:r>
          </w:p>
        </w:tc>
      </w:tr>
      <w:tr w:rsidR="00567521" w:rsidRPr="00811234" w14:paraId="79A01D92" w14:textId="77777777" w:rsidTr="00995A9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AD8B2FC" w14:textId="77777777" w:rsidR="00567521" w:rsidRPr="003D662E" w:rsidRDefault="00567521" w:rsidP="00567521">
            <w:pPr>
              <w:rPr>
                <w:b w:val="0"/>
                <w:bCs w:val="0"/>
                <w:lang w:val="en-US"/>
              </w:rPr>
            </w:pPr>
            <w:r w:rsidRPr="003D662E">
              <w:rPr>
                <w:b w:val="0"/>
                <w:bCs w:val="0"/>
                <w:lang w:val="en-US"/>
              </w:rPr>
              <w:t>R17</w:t>
            </w:r>
          </w:p>
        </w:tc>
        <w:tc>
          <w:tcPr>
            <w:tcW w:w="7648" w:type="dxa"/>
            <w:tcBorders>
              <w:top w:val="single" w:sz="4" w:space="0" w:color="238FB7"/>
              <w:bottom w:val="single" w:sz="4" w:space="0" w:color="238FB7"/>
            </w:tcBorders>
          </w:tcPr>
          <w:p w14:paraId="26572E83" w14:textId="77777777" w:rsidR="00567521" w:rsidRPr="003D662E" w:rsidRDefault="00567521" w:rsidP="005675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Potential distribution of connectors to various devices</w:t>
            </w:r>
          </w:p>
        </w:tc>
      </w:tr>
      <w:tr w:rsidR="00567521" w:rsidRPr="00811234" w14:paraId="2828537D" w14:textId="77777777" w:rsidTr="00995A9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5402A1E" w14:textId="322C0139" w:rsidR="00567521" w:rsidRPr="003D662E" w:rsidRDefault="00567521" w:rsidP="00567521">
            <w:pPr>
              <w:rPr>
                <w:b w:val="0"/>
                <w:bCs w:val="0"/>
                <w:lang w:val="en-US"/>
              </w:rPr>
            </w:pPr>
            <w:r w:rsidRPr="003D662E">
              <w:rPr>
                <w:b w:val="0"/>
                <w:bCs w:val="0"/>
                <w:lang w:val="en-US"/>
              </w:rPr>
              <w:t>R17b</w:t>
            </w:r>
          </w:p>
        </w:tc>
        <w:tc>
          <w:tcPr>
            <w:tcW w:w="7648" w:type="dxa"/>
            <w:tcBorders>
              <w:top w:val="single" w:sz="4" w:space="0" w:color="238FB7"/>
              <w:bottom w:val="single" w:sz="4" w:space="0" w:color="238FB7"/>
            </w:tcBorders>
          </w:tcPr>
          <w:p w14:paraId="199C9C63" w14:textId="3C9D452B" w:rsidR="00567521" w:rsidRPr="003D662E" w:rsidRDefault="00567521" w:rsidP="005675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Management of connectors by platform</w:t>
            </w:r>
          </w:p>
        </w:tc>
      </w:tr>
      <w:tr w:rsidR="00567521" w:rsidRPr="003D662E" w14:paraId="0FB2E88A" w14:textId="77777777" w:rsidTr="00995A9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DFAD6DB" w14:textId="3D933A58" w:rsidR="00567521" w:rsidRPr="003D662E" w:rsidRDefault="00567521" w:rsidP="00567521">
            <w:pPr>
              <w:rPr>
                <w:b w:val="0"/>
                <w:bCs w:val="0"/>
                <w:lang w:val="en-US"/>
              </w:rPr>
            </w:pPr>
            <w:r w:rsidRPr="003D662E">
              <w:rPr>
                <w:b w:val="0"/>
                <w:bCs w:val="0"/>
                <w:lang w:val="en-US"/>
              </w:rPr>
              <w:t>R17c</w:t>
            </w:r>
          </w:p>
        </w:tc>
        <w:tc>
          <w:tcPr>
            <w:tcW w:w="7648" w:type="dxa"/>
            <w:tcBorders>
              <w:top w:val="single" w:sz="4" w:space="0" w:color="238FB7"/>
              <w:bottom w:val="single" w:sz="4" w:space="0" w:color="238FB7"/>
            </w:tcBorders>
          </w:tcPr>
          <w:p w14:paraId="6B113F36" w14:textId="7B503C50" w:rsidR="00567521" w:rsidRPr="003D662E" w:rsidRDefault="00567521" w:rsidP="005675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Connectors shall be parameterizable</w:t>
            </w:r>
          </w:p>
        </w:tc>
      </w:tr>
      <w:tr w:rsidR="00567521" w:rsidRPr="003D662E" w14:paraId="5899FCE3" w14:textId="77777777" w:rsidTr="00995A9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E9B5CE8" w14:textId="77777777" w:rsidR="00567521" w:rsidRPr="003D662E" w:rsidRDefault="00567521" w:rsidP="00567521">
            <w:pPr>
              <w:rPr>
                <w:b w:val="0"/>
                <w:bCs w:val="0"/>
                <w:lang w:val="en-US"/>
              </w:rPr>
            </w:pPr>
            <w:r w:rsidRPr="003D662E">
              <w:rPr>
                <w:b w:val="0"/>
                <w:bCs w:val="0"/>
                <w:lang w:val="en-US"/>
              </w:rPr>
              <w:t>R18</w:t>
            </w:r>
          </w:p>
        </w:tc>
        <w:tc>
          <w:tcPr>
            <w:tcW w:w="7648" w:type="dxa"/>
            <w:tcBorders>
              <w:top w:val="single" w:sz="4" w:space="0" w:color="238FB7"/>
              <w:bottom w:val="single" w:sz="4" w:space="0" w:color="238FB7"/>
            </w:tcBorders>
          </w:tcPr>
          <w:p w14:paraId="7947F549" w14:textId="7D155409" w:rsidR="00567521" w:rsidRPr="003D662E" w:rsidRDefault="00567521" w:rsidP="005675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Securing connectors</w:t>
            </w:r>
          </w:p>
        </w:tc>
      </w:tr>
      <w:tr w:rsidR="00567521" w:rsidRPr="00811234" w14:paraId="28ED2A6D" w14:textId="77777777" w:rsidTr="00995A9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687649C" w14:textId="77777777" w:rsidR="00567521" w:rsidRPr="003D662E" w:rsidRDefault="00567521" w:rsidP="00567521">
            <w:pPr>
              <w:rPr>
                <w:b w:val="0"/>
                <w:bCs w:val="0"/>
                <w:lang w:val="en-US"/>
              </w:rPr>
            </w:pPr>
            <w:r w:rsidRPr="003D662E">
              <w:rPr>
                <w:b w:val="0"/>
                <w:bCs w:val="0"/>
                <w:lang w:val="en-US"/>
              </w:rPr>
              <w:t>R19</w:t>
            </w:r>
          </w:p>
        </w:tc>
        <w:tc>
          <w:tcPr>
            <w:tcW w:w="7648" w:type="dxa"/>
            <w:tcBorders>
              <w:top w:val="single" w:sz="4" w:space="0" w:color="238FB7"/>
              <w:bottom w:val="single" w:sz="4" w:space="0" w:color="238FB7"/>
            </w:tcBorders>
          </w:tcPr>
          <w:p w14:paraId="332B8DD6" w14:textId="77777777" w:rsidR="00567521" w:rsidRPr="003D662E" w:rsidRDefault="00567521" w:rsidP="005675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 minimum set of internal data formats, examples mentioned in R19a, R19b</w:t>
            </w:r>
          </w:p>
        </w:tc>
      </w:tr>
      <w:tr w:rsidR="00567521" w:rsidRPr="003D662E" w14:paraId="310AB665" w14:textId="77777777" w:rsidTr="00995A9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670A19E" w14:textId="40DDA1FD" w:rsidR="00567521" w:rsidRPr="003D662E" w:rsidRDefault="00567521" w:rsidP="00567521">
            <w:pPr>
              <w:rPr>
                <w:b w:val="0"/>
                <w:lang w:val="en-US"/>
              </w:rPr>
            </w:pPr>
            <w:r w:rsidRPr="003D662E">
              <w:rPr>
                <w:b w:val="0"/>
                <w:lang w:val="en-US"/>
              </w:rPr>
              <w:t>R19a</w:t>
            </w:r>
          </w:p>
        </w:tc>
        <w:tc>
          <w:tcPr>
            <w:tcW w:w="7648" w:type="dxa"/>
            <w:tcBorders>
              <w:top w:val="single" w:sz="4" w:space="0" w:color="238FB7"/>
              <w:bottom w:val="single" w:sz="4" w:space="0" w:color="238FB7"/>
            </w:tcBorders>
          </w:tcPr>
          <w:p w14:paraId="29F4D7E2" w14:textId="08B301CB" w:rsidR="00567521" w:rsidRPr="003D662E" w:rsidRDefault="00567521" w:rsidP="005675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Example input formats (southbound)</w:t>
            </w:r>
          </w:p>
        </w:tc>
      </w:tr>
      <w:tr w:rsidR="00567521" w:rsidRPr="003D662E" w14:paraId="24D8EEB0" w14:textId="77777777" w:rsidTr="00995A9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034858E" w14:textId="2C3F0A6E" w:rsidR="00567521" w:rsidRPr="003D662E" w:rsidRDefault="00567521" w:rsidP="00567521">
            <w:pPr>
              <w:rPr>
                <w:b w:val="0"/>
                <w:lang w:val="en-US"/>
              </w:rPr>
            </w:pPr>
            <w:r w:rsidRPr="003D662E">
              <w:rPr>
                <w:b w:val="0"/>
                <w:lang w:val="en-US"/>
              </w:rPr>
              <w:t>R19b</w:t>
            </w:r>
          </w:p>
        </w:tc>
        <w:tc>
          <w:tcPr>
            <w:tcW w:w="7648" w:type="dxa"/>
            <w:tcBorders>
              <w:top w:val="single" w:sz="4" w:space="0" w:color="238FB7"/>
              <w:bottom w:val="single" w:sz="4" w:space="0" w:color="238FB7"/>
            </w:tcBorders>
          </w:tcPr>
          <w:p w14:paraId="29F48682" w14:textId="01B4A4CB" w:rsidR="00567521" w:rsidRPr="003D662E" w:rsidRDefault="00567521" w:rsidP="005675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Example input formats (northbound)</w:t>
            </w:r>
          </w:p>
        </w:tc>
      </w:tr>
      <w:tr w:rsidR="00567521" w:rsidRPr="00811234" w14:paraId="0B72CA54" w14:textId="77777777" w:rsidTr="00995A9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D816FB7" w14:textId="77777777" w:rsidR="00567521" w:rsidRPr="003D662E" w:rsidRDefault="00567521" w:rsidP="00567521">
            <w:pPr>
              <w:rPr>
                <w:b w:val="0"/>
                <w:bCs w:val="0"/>
                <w:lang w:val="en-US"/>
              </w:rPr>
            </w:pPr>
            <w:r w:rsidRPr="003D662E">
              <w:rPr>
                <w:b w:val="0"/>
                <w:bCs w:val="0"/>
                <w:lang w:val="en-US"/>
              </w:rPr>
              <w:t>R19c</w:t>
            </w:r>
          </w:p>
        </w:tc>
        <w:tc>
          <w:tcPr>
            <w:tcW w:w="7648" w:type="dxa"/>
            <w:tcBorders>
              <w:top w:val="single" w:sz="4" w:space="0" w:color="238FB7"/>
              <w:bottom w:val="single" w:sz="4" w:space="0" w:color="238FB7"/>
            </w:tcBorders>
          </w:tcPr>
          <w:p w14:paraId="59A78A55" w14:textId="77777777" w:rsidR="00567521" w:rsidRPr="003D662E" w:rsidRDefault="00567521" w:rsidP="005675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Restful APIs with JSON/XML</w:t>
            </w:r>
          </w:p>
        </w:tc>
      </w:tr>
      <w:tr w:rsidR="00567521" w:rsidRPr="003D662E" w14:paraId="5349583E" w14:textId="77777777" w:rsidTr="00995A9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53A2331" w14:textId="677CEEB2" w:rsidR="00567521" w:rsidRPr="003D662E" w:rsidRDefault="00567521" w:rsidP="00567521">
            <w:pPr>
              <w:rPr>
                <w:b w:val="0"/>
                <w:lang w:val="en-US"/>
              </w:rPr>
            </w:pPr>
            <w:r w:rsidRPr="003D662E">
              <w:rPr>
                <w:b w:val="0"/>
                <w:lang w:val="en-US"/>
              </w:rPr>
              <w:t>R19d</w:t>
            </w:r>
          </w:p>
        </w:tc>
        <w:tc>
          <w:tcPr>
            <w:tcW w:w="7648" w:type="dxa"/>
            <w:tcBorders>
              <w:top w:val="single" w:sz="4" w:space="0" w:color="238FB7"/>
              <w:bottom w:val="single" w:sz="4" w:space="0" w:color="238FB7"/>
            </w:tcBorders>
          </w:tcPr>
          <w:p w14:paraId="6264E245" w14:textId="7D785C5E" w:rsidR="00567521" w:rsidRPr="003D662E" w:rsidRDefault="00567521" w:rsidP="005675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Example output formats (northbound)</w:t>
            </w:r>
          </w:p>
        </w:tc>
      </w:tr>
      <w:tr w:rsidR="00567521" w:rsidRPr="00811234" w14:paraId="167036D9" w14:textId="77777777" w:rsidTr="00995A9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DC8BE20" w14:textId="528BCFD7" w:rsidR="00567521" w:rsidRPr="003D662E" w:rsidRDefault="00567521" w:rsidP="00567521">
            <w:pPr>
              <w:rPr>
                <w:b w:val="0"/>
                <w:bCs w:val="0"/>
                <w:lang w:val="en-US"/>
              </w:rPr>
            </w:pPr>
            <w:r w:rsidRPr="003D662E">
              <w:rPr>
                <w:b w:val="0"/>
                <w:bCs w:val="0"/>
                <w:lang w:val="en-US"/>
              </w:rPr>
              <w:t>R19e</w:t>
            </w:r>
          </w:p>
        </w:tc>
        <w:tc>
          <w:tcPr>
            <w:tcW w:w="7648" w:type="dxa"/>
            <w:tcBorders>
              <w:top w:val="single" w:sz="4" w:space="0" w:color="238FB7"/>
              <w:bottom w:val="single" w:sz="4" w:space="0" w:color="238FB7"/>
            </w:tcBorders>
          </w:tcPr>
          <w:p w14:paraId="2932A1A6" w14:textId="77777777" w:rsidR="00567521" w:rsidRPr="003D662E" w:rsidRDefault="00567521" w:rsidP="005675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clocked in 5 second intervals</w:t>
            </w:r>
          </w:p>
        </w:tc>
      </w:tr>
      <w:tr w:rsidR="00567521" w:rsidRPr="003D662E" w14:paraId="13C0F684" w14:textId="77777777" w:rsidTr="00995A9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9F4D8A1" w14:textId="24A9AC67" w:rsidR="00567521" w:rsidRPr="003D662E" w:rsidRDefault="00567521" w:rsidP="00567521">
            <w:pPr>
              <w:rPr>
                <w:b w:val="0"/>
                <w:bCs w:val="0"/>
                <w:lang w:val="en-US"/>
              </w:rPr>
            </w:pPr>
            <w:r w:rsidRPr="003D662E">
              <w:rPr>
                <w:b w:val="0"/>
                <w:bCs w:val="0"/>
                <w:lang w:val="en-US"/>
              </w:rPr>
              <w:t>R19f</w:t>
            </w:r>
          </w:p>
        </w:tc>
        <w:tc>
          <w:tcPr>
            <w:tcW w:w="7648" w:type="dxa"/>
            <w:tcBorders>
              <w:top w:val="single" w:sz="4" w:space="0" w:color="238FB7"/>
              <w:bottom w:val="single" w:sz="4" w:space="0" w:color="238FB7"/>
            </w:tcBorders>
          </w:tcPr>
          <w:p w14:paraId="7127825C" w14:textId="77777777" w:rsidR="00567521" w:rsidRPr="003D662E" w:rsidRDefault="00567521" w:rsidP="005675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Data format conversion</w:t>
            </w:r>
          </w:p>
        </w:tc>
      </w:tr>
      <w:tr w:rsidR="00567521" w:rsidRPr="003D662E" w14:paraId="3F7C7A64" w14:textId="77777777" w:rsidTr="00995A9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CBDD96D" w14:textId="77777777" w:rsidR="00567521" w:rsidRPr="003D662E" w:rsidRDefault="00567521" w:rsidP="00567521">
            <w:pPr>
              <w:rPr>
                <w:b w:val="0"/>
                <w:bCs w:val="0"/>
                <w:lang w:val="en-US"/>
              </w:rPr>
            </w:pPr>
            <w:r w:rsidRPr="003D662E">
              <w:rPr>
                <w:b w:val="0"/>
                <w:bCs w:val="0"/>
                <w:lang w:val="en-US"/>
              </w:rPr>
              <w:t>R19g</w:t>
            </w:r>
          </w:p>
        </w:tc>
        <w:tc>
          <w:tcPr>
            <w:tcW w:w="7648" w:type="dxa"/>
            <w:tcBorders>
              <w:top w:val="single" w:sz="4" w:space="0" w:color="238FB7"/>
              <w:bottom w:val="single" w:sz="4" w:space="0" w:color="238FB7"/>
            </w:tcBorders>
          </w:tcPr>
          <w:p w14:paraId="4A4B22A2" w14:textId="77777777" w:rsidR="00567521" w:rsidRPr="003D662E" w:rsidRDefault="00567521" w:rsidP="005675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Mechanisms to manipulate data</w:t>
            </w:r>
          </w:p>
        </w:tc>
      </w:tr>
      <w:tr w:rsidR="00567521" w:rsidRPr="00811234" w14:paraId="3227A83F" w14:textId="77777777" w:rsidTr="00995A9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5702A7E" w14:textId="77777777" w:rsidR="00567521" w:rsidRPr="003D662E" w:rsidRDefault="00567521" w:rsidP="00567521">
            <w:pPr>
              <w:rPr>
                <w:b w:val="0"/>
                <w:bCs w:val="0"/>
                <w:lang w:val="en-US"/>
              </w:rPr>
            </w:pPr>
            <w:r w:rsidRPr="003D662E">
              <w:rPr>
                <w:b w:val="0"/>
                <w:bCs w:val="0"/>
                <w:lang w:val="en-US"/>
              </w:rPr>
              <w:t>R20</w:t>
            </w:r>
          </w:p>
        </w:tc>
        <w:tc>
          <w:tcPr>
            <w:tcW w:w="7648" w:type="dxa"/>
            <w:tcBorders>
              <w:top w:val="single" w:sz="4" w:space="0" w:color="238FB7"/>
              <w:bottom w:val="single" w:sz="4" w:space="0" w:color="238FB7"/>
            </w:tcBorders>
          </w:tcPr>
          <w:p w14:paraId="5B1AE748" w14:textId="77777777" w:rsidR="00567521" w:rsidRPr="003D662E" w:rsidRDefault="00567521" w:rsidP="005675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Application-specific data paths (through the configuration model)</w:t>
            </w:r>
          </w:p>
        </w:tc>
      </w:tr>
      <w:tr w:rsidR="00567521" w:rsidRPr="00811234" w14:paraId="604CD2E9" w14:textId="77777777" w:rsidTr="00995A9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66E52BA" w14:textId="77777777" w:rsidR="00567521" w:rsidRPr="003D662E" w:rsidRDefault="00567521" w:rsidP="00567521">
            <w:pPr>
              <w:rPr>
                <w:b w:val="0"/>
                <w:bCs w:val="0"/>
                <w:lang w:val="en-US"/>
              </w:rPr>
            </w:pPr>
            <w:r w:rsidRPr="003D662E">
              <w:rPr>
                <w:b w:val="0"/>
                <w:bCs w:val="0"/>
                <w:lang w:val="en-US"/>
              </w:rPr>
              <w:t>R21</w:t>
            </w:r>
          </w:p>
        </w:tc>
        <w:tc>
          <w:tcPr>
            <w:tcW w:w="7648" w:type="dxa"/>
            <w:tcBorders>
              <w:top w:val="single" w:sz="4" w:space="0" w:color="238FB7"/>
              <w:bottom w:val="single" w:sz="4" w:space="0" w:color="238FB7"/>
            </w:tcBorders>
          </w:tcPr>
          <w:p w14:paraId="41687B3E" w14:textId="77777777" w:rsidR="00567521" w:rsidRPr="003D662E" w:rsidRDefault="00567521" w:rsidP="005675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567521" w:rsidRPr="00811234" w14:paraId="3AAB2347" w14:textId="77777777" w:rsidTr="00995A9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E44293B" w14:textId="77777777" w:rsidR="00567521" w:rsidRPr="003D662E" w:rsidRDefault="00567521" w:rsidP="00567521">
            <w:pPr>
              <w:rPr>
                <w:b w:val="0"/>
                <w:bCs w:val="0"/>
                <w:lang w:val="en-US"/>
              </w:rPr>
            </w:pPr>
            <w:r w:rsidRPr="003D662E">
              <w:rPr>
                <w:b w:val="0"/>
                <w:bCs w:val="0"/>
                <w:lang w:val="en-US"/>
              </w:rPr>
              <w:t>R22</w:t>
            </w:r>
          </w:p>
        </w:tc>
        <w:tc>
          <w:tcPr>
            <w:tcW w:w="7648" w:type="dxa"/>
            <w:tcBorders>
              <w:top w:val="single" w:sz="4" w:space="0" w:color="238FB7"/>
              <w:bottom w:val="single" w:sz="4" w:space="0" w:color="238FB7"/>
            </w:tcBorders>
          </w:tcPr>
          <w:p w14:paraId="17EEAE8D" w14:textId="1288101E" w:rsidR="00567521" w:rsidRPr="003D662E" w:rsidRDefault="00567521" w:rsidP="005675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Platform data throughput of 500 G</w:t>
            </w:r>
            <w:r w:rsidR="00F41ECE" w:rsidRPr="003D662E">
              <w:rPr>
                <w:bCs/>
                <w:lang w:val="en-US"/>
              </w:rPr>
              <w:t>b</w:t>
            </w:r>
            <w:r w:rsidRPr="003D662E">
              <w:rPr>
                <w:bCs/>
                <w:lang w:val="en-US"/>
              </w:rPr>
              <w:t>ytes per year</w:t>
            </w:r>
          </w:p>
        </w:tc>
      </w:tr>
      <w:tr w:rsidR="00567521" w:rsidRPr="003D662E" w14:paraId="7C343544" w14:textId="77777777" w:rsidTr="00995A9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0D20410" w14:textId="30B73D40" w:rsidR="00567521" w:rsidRPr="003D662E" w:rsidRDefault="00567521" w:rsidP="00567521">
            <w:pPr>
              <w:rPr>
                <w:b w:val="0"/>
                <w:bCs w:val="0"/>
                <w:lang w:val="en-US"/>
              </w:rPr>
            </w:pPr>
            <w:r w:rsidRPr="003D662E">
              <w:rPr>
                <w:b w:val="0"/>
                <w:bCs w:val="0"/>
                <w:lang w:val="en-US"/>
              </w:rPr>
              <w:t>R28</w:t>
            </w:r>
          </w:p>
        </w:tc>
        <w:tc>
          <w:tcPr>
            <w:tcW w:w="7648" w:type="dxa"/>
            <w:tcBorders>
              <w:top w:val="single" w:sz="4" w:space="0" w:color="238FB7"/>
              <w:bottom w:val="single" w:sz="4" w:space="0" w:color="238FB7"/>
            </w:tcBorders>
          </w:tcPr>
          <w:p w14:paraId="33F29468" w14:textId="446F0705" w:rsidR="00567521" w:rsidRPr="003D662E" w:rsidRDefault="00567521" w:rsidP="005675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Machine pulse of 8 ms</w:t>
            </w:r>
          </w:p>
        </w:tc>
      </w:tr>
      <w:tr w:rsidR="00111767" w:rsidRPr="003D662E" w14:paraId="65688AE5" w14:textId="77777777" w:rsidTr="00995A9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5CABA27" w14:textId="3DFC2D84" w:rsidR="00111767" w:rsidRPr="003D662E" w:rsidRDefault="00111767" w:rsidP="00111767">
            <w:pPr>
              <w:rPr>
                <w:b w:val="0"/>
                <w:bCs w:val="0"/>
                <w:lang w:val="en-US"/>
              </w:rPr>
            </w:pPr>
            <w:r w:rsidRPr="003D662E">
              <w:rPr>
                <w:b w:val="0"/>
                <w:bCs w:val="0"/>
                <w:lang w:val="en-US"/>
              </w:rPr>
              <w:t>R38</w:t>
            </w:r>
          </w:p>
        </w:tc>
        <w:tc>
          <w:tcPr>
            <w:tcW w:w="7648" w:type="dxa"/>
            <w:tcBorders>
              <w:top w:val="single" w:sz="4" w:space="0" w:color="238FB7"/>
              <w:bottom w:val="single" w:sz="4" w:space="0" w:color="238FB7"/>
            </w:tcBorders>
          </w:tcPr>
          <w:p w14:paraId="3D54485A" w14:textId="0E6AF8B3" w:rsidR="00111767" w:rsidRPr="003D662E" w:rsidRDefault="00111767" w:rsidP="0011176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Appropriate authorization mechanism</w:t>
            </w:r>
          </w:p>
        </w:tc>
      </w:tr>
      <w:tr w:rsidR="00111767" w:rsidRPr="00811234" w14:paraId="76A2E477" w14:textId="77777777" w:rsidTr="00995A9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54660EE" w14:textId="38D3930A" w:rsidR="00111767" w:rsidRPr="003D662E" w:rsidRDefault="00111767" w:rsidP="00111767">
            <w:pPr>
              <w:rPr>
                <w:b w:val="0"/>
                <w:bCs w:val="0"/>
                <w:lang w:val="en-US"/>
              </w:rPr>
            </w:pPr>
            <w:r w:rsidRPr="003D662E">
              <w:rPr>
                <w:b w:val="0"/>
                <w:lang w:val="en-US"/>
              </w:rPr>
              <w:t>R</w:t>
            </w:r>
            <w:r w:rsidRPr="003D662E">
              <w:rPr>
                <w:b w:val="0"/>
                <w:bCs w:val="0"/>
                <w:lang w:val="en-US"/>
              </w:rPr>
              <w:t>40</w:t>
            </w:r>
          </w:p>
        </w:tc>
        <w:tc>
          <w:tcPr>
            <w:tcW w:w="7648" w:type="dxa"/>
            <w:tcBorders>
              <w:top w:val="single" w:sz="4" w:space="0" w:color="238FB7"/>
              <w:bottom w:val="single" w:sz="4" w:space="0" w:color="238FB7"/>
            </w:tcBorders>
          </w:tcPr>
          <w:p w14:paraId="4801583D" w14:textId="27BCC053" w:rsidR="00111767" w:rsidRPr="003D662E" w:rsidRDefault="00111767" w:rsidP="0011176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Role-based access control and TLS</w:t>
            </w:r>
          </w:p>
        </w:tc>
      </w:tr>
      <w:tr w:rsidR="00111767" w:rsidRPr="00811234" w14:paraId="09619139" w14:textId="77777777" w:rsidTr="00995A9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3C231BE" w14:textId="0F2AF3E4" w:rsidR="00111767" w:rsidRPr="003D662E" w:rsidRDefault="00111767" w:rsidP="00111767">
            <w:pPr>
              <w:rPr>
                <w:b w:val="0"/>
                <w:bCs w:val="0"/>
                <w:lang w:val="en-US"/>
              </w:rPr>
            </w:pPr>
            <w:r w:rsidRPr="003D662E">
              <w:rPr>
                <w:b w:val="0"/>
                <w:lang w:val="en-US"/>
              </w:rPr>
              <w:t>R44</w:t>
            </w:r>
          </w:p>
        </w:tc>
        <w:tc>
          <w:tcPr>
            <w:tcW w:w="7648" w:type="dxa"/>
            <w:tcBorders>
              <w:top w:val="single" w:sz="4" w:space="0" w:color="238FB7"/>
              <w:bottom w:val="single" w:sz="4" w:space="0" w:color="238FB7"/>
            </w:tcBorders>
          </w:tcPr>
          <w:p w14:paraId="1BFB0E55" w14:textId="7DDB2D18" w:rsidR="00111767" w:rsidRPr="003D662E" w:rsidRDefault="00111767" w:rsidP="0011176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IDS-based connectors (including their security profile)</w:t>
            </w:r>
          </w:p>
        </w:tc>
      </w:tr>
      <w:tr w:rsidR="00111767" w:rsidRPr="00811234" w14:paraId="2D28A143" w14:textId="77777777" w:rsidTr="00995A9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EA4B5FE" w14:textId="5C5DE58E" w:rsidR="00111767" w:rsidRPr="003D662E" w:rsidRDefault="00111767" w:rsidP="00111767">
            <w:pPr>
              <w:rPr>
                <w:b w:val="0"/>
                <w:bCs w:val="0"/>
                <w:lang w:val="en-US"/>
              </w:rPr>
            </w:pPr>
            <w:r w:rsidRPr="003D662E">
              <w:rPr>
                <w:b w:val="0"/>
                <w:lang w:val="en-US"/>
              </w:rPr>
              <w:t>R49</w:t>
            </w:r>
          </w:p>
        </w:tc>
        <w:tc>
          <w:tcPr>
            <w:tcW w:w="7648" w:type="dxa"/>
            <w:tcBorders>
              <w:top w:val="single" w:sz="4" w:space="0" w:color="238FB7"/>
              <w:bottom w:val="single" w:sz="4" w:space="0" w:color="238FB7"/>
            </w:tcBorders>
          </w:tcPr>
          <w:p w14:paraId="5FE69D2D" w14:textId="193C71E6" w:rsidR="00111767" w:rsidRPr="003D662E" w:rsidRDefault="00111767" w:rsidP="0011176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Appropriate mechanisms to ensure data transfer and data sharing concerning principles of data protection such as legitimated purpose</w:t>
            </w:r>
          </w:p>
        </w:tc>
      </w:tr>
      <w:tr w:rsidR="00111767" w:rsidRPr="00811234" w14:paraId="30A1D3D9" w14:textId="77777777" w:rsidTr="00995A9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3CD34E4" w14:textId="3EEA3AF4" w:rsidR="00111767" w:rsidRPr="003D662E" w:rsidRDefault="00111767" w:rsidP="00111767">
            <w:pPr>
              <w:rPr>
                <w:b w:val="0"/>
                <w:bCs w:val="0"/>
                <w:lang w:val="en-US"/>
              </w:rPr>
            </w:pPr>
            <w:r w:rsidRPr="003D662E">
              <w:rPr>
                <w:b w:val="0"/>
                <w:lang w:val="en-US"/>
              </w:rPr>
              <w:t>R66</w:t>
            </w:r>
          </w:p>
        </w:tc>
        <w:tc>
          <w:tcPr>
            <w:tcW w:w="7648" w:type="dxa"/>
            <w:tcBorders>
              <w:top w:val="single" w:sz="4" w:space="0" w:color="238FB7"/>
              <w:bottom w:val="single" w:sz="4" w:space="0" w:color="238FB7"/>
            </w:tcBorders>
          </w:tcPr>
          <w:p w14:paraId="2272FEB3" w14:textId="3AE47789" w:rsidR="00111767" w:rsidRPr="003D662E" w:rsidRDefault="00111767" w:rsidP="0011176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Pseudonymization and anonymization of data (transferred or shared)</w:t>
            </w:r>
          </w:p>
        </w:tc>
      </w:tr>
    </w:tbl>
    <w:p w14:paraId="22DAD9DF" w14:textId="77777777" w:rsidR="00644A50" w:rsidRPr="003D662E" w:rsidRDefault="00644A50" w:rsidP="00644A50">
      <w:pPr>
        <w:jc w:val="both"/>
        <w:rPr>
          <w:sz w:val="8"/>
          <w:szCs w:val="8"/>
          <w:lang w:val="en-US"/>
        </w:rPr>
      </w:pPr>
      <w:r w:rsidRPr="003D662E">
        <w:rPr>
          <w:sz w:val="8"/>
          <w:szCs w:val="8"/>
          <w:lang w:val="en-US"/>
        </w:rPr>
        <w:t>#</w:t>
      </w:r>
    </w:p>
    <w:p w14:paraId="6D137670" w14:textId="291D3CDB" w:rsidR="003624E4" w:rsidRPr="003D662E" w:rsidRDefault="0019022B" w:rsidP="00644A50">
      <w:pPr>
        <w:jc w:val="both"/>
        <w:rPr>
          <w:lang w:val="en-US"/>
        </w:rPr>
      </w:pPr>
      <w:r w:rsidRPr="003D662E">
        <w:rPr>
          <w:lang w:val="en-US"/>
        </w:rPr>
        <w:t xml:space="preserve">Requirement </w:t>
      </w:r>
      <w:r w:rsidR="00644A50" w:rsidRPr="003D662E">
        <w:rPr>
          <w:lang w:val="en-US"/>
        </w:rPr>
        <w:t xml:space="preserve">R19c REST-APIs </w:t>
      </w:r>
      <w:r w:rsidRPr="003D662E">
        <w:rPr>
          <w:lang w:val="en-US"/>
        </w:rPr>
        <w:t>is</w:t>
      </w:r>
      <w:r w:rsidR="00334500" w:rsidRPr="003D662E">
        <w:rPr>
          <w:lang w:val="en-US"/>
        </w:rPr>
        <w:t xml:space="preserve"> </w:t>
      </w:r>
      <w:r w:rsidR="00644A50" w:rsidRPr="003D662E">
        <w:rPr>
          <w:lang w:val="en-US"/>
        </w:rPr>
        <w:t xml:space="preserve">not relevant </w:t>
      </w:r>
      <w:r w:rsidRPr="003D662E">
        <w:rPr>
          <w:lang w:val="en-US"/>
        </w:rPr>
        <w:t xml:space="preserve">for </w:t>
      </w:r>
      <w:r w:rsidR="00334500" w:rsidRPr="003D662E">
        <w:rPr>
          <w:lang w:val="en-US"/>
        </w:rPr>
        <w:t xml:space="preserve">this layer </w:t>
      </w:r>
      <w:r w:rsidR="00644A50" w:rsidRPr="003D662E">
        <w:rPr>
          <w:lang w:val="en-US"/>
        </w:rPr>
        <w:t xml:space="preserve">as service and layer interfaces </w:t>
      </w:r>
      <w:r w:rsidRPr="003D662E">
        <w:rPr>
          <w:lang w:val="en-US"/>
        </w:rPr>
        <w:t>are expressed through</w:t>
      </w:r>
      <w:r w:rsidR="00334500" w:rsidRPr="003D662E">
        <w:rPr>
          <w:lang w:val="en-US"/>
        </w:rPr>
        <w:t xml:space="preserve"> AAS</w:t>
      </w:r>
      <w:r w:rsidRPr="003D662E">
        <w:rPr>
          <w:lang w:val="en-US"/>
        </w:rPr>
        <w:t xml:space="preserve">, which in </w:t>
      </w:r>
      <w:r w:rsidR="006B7BA3" w:rsidRPr="003D662E">
        <w:rPr>
          <w:lang w:val="en-US"/>
        </w:rPr>
        <w:t xml:space="preserve">the default implementation </w:t>
      </w:r>
      <w:r w:rsidRPr="003D662E">
        <w:rPr>
          <w:lang w:val="en-US"/>
        </w:rPr>
        <w:t>form a REST-API</w:t>
      </w:r>
      <w:r w:rsidR="00644A50" w:rsidRPr="003D662E">
        <w:rPr>
          <w:lang w:val="en-US"/>
        </w:rPr>
        <w:t xml:space="preserve">. However, JSON and XML mentioned in R19c </w:t>
      </w:r>
      <w:r w:rsidR="002357B7" w:rsidRPr="003D662E">
        <w:rPr>
          <w:lang w:val="en-US"/>
        </w:rPr>
        <w:t xml:space="preserve">may be </w:t>
      </w:r>
      <w:r w:rsidR="00644A50" w:rsidRPr="003D662E">
        <w:rPr>
          <w:lang w:val="en-US"/>
        </w:rPr>
        <w:t xml:space="preserve">potential </w:t>
      </w:r>
      <w:r w:rsidR="002357B7" w:rsidRPr="003D662E">
        <w:rPr>
          <w:lang w:val="en-US"/>
        </w:rPr>
        <w:t xml:space="preserve">wire </w:t>
      </w:r>
      <w:r w:rsidR="00644A50" w:rsidRPr="003D662E">
        <w:rPr>
          <w:lang w:val="en-US"/>
        </w:rPr>
        <w:t>formats</w:t>
      </w:r>
      <w:r w:rsidR="003624E4" w:rsidRPr="003D662E">
        <w:rPr>
          <w:lang w:val="en-US"/>
        </w:rPr>
        <w:t xml:space="preserve"> for data transport</w:t>
      </w:r>
      <w:r w:rsidR="00644A50" w:rsidRPr="003D662E">
        <w:rPr>
          <w:lang w:val="en-US"/>
        </w:rPr>
        <w:t xml:space="preserve">. Further, </w:t>
      </w:r>
      <w:r w:rsidR="00514712" w:rsidRPr="003D662E">
        <w:rPr>
          <w:lang w:val="en-US"/>
        </w:rPr>
        <w:t xml:space="preserve">as the </w:t>
      </w:r>
      <w:r w:rsidR="005A7E72" w:rsidRPr="003D662E">
        <w:rPr>
          <w:lang w:val="en-US"/>
        </w:rPr>
        <w:t>T</w:t>
      </w:r>
      <w:r w:rsidR="00514712" w:rsidRPr="003D662E">
        <w:rPr>
          <w:lang w:val="en-US"/>
        </w:rPr>
        <w:t xml:space="preserve">ransport </w:t>
      </w:r>
      <w:r w:rsidR="003624E4" w:rsidRPr="003D662E">
        <w:rPr>
          <w:lang w:val="en-US"/>
        </w:rPr>
        <w:t xml:space="preserve">and Connection </w:t>
      </w:r>
      <w:r w:rsidR="005A7E72" w:rsidRPr="003D662E">
        <w:rPr>
          <w:lang w:val="en-US"/>
        </w:rPr>
        <w:t>L</w:t>
      </w:r>
      <w:r w:rsidR="00514712" w:rsidRPr="003D662E">
        <w:rPr>
          <w:lang w:val="en-US"/>
        </w:rPr>
        <w:t xml:space="preserve">ayer shall support (complex) data types in generic manner, the examples </w:t>
      </w:r>
      <w:r w:rsidR="003624E4" w:rsidRPr="003D662E">
        <w:rPr>
          <w:lang w:val="en-US"/>
        </w:rPr>
        <w:t xml:space="preserve">mentioned </w:t>
      </w:r>
      <w:r w:rsidR="00514712" w:rsidRPr="003D662E">
        <w:rPr>
          <w:lang w:val="en-US"/>
        </w:rPr>
        <w:t xml:space="preserve">in </w:t>
      </w:r>
      <w:r w:rsidR="009D3CAA" w:rsidRPr="003D662E">
        <w:rPr>
          <w:lang w:val="en-US"/>
        </w:rPr>
        <w:t xml:space="preserve">the explanations of </w:t>
      </w:r>
      <w:r w:rsidR="00644A50" w:rsidRPr="003D662E">
        <w:rPr>
          <w:lang w:val="en-US"/>
        </w:rPr>
        <w:t>R19</w:t>
      </w:r>
      <w:r w:rsidR="00514712" w:rsidRPr="003D662E">
        <w:rPr>
          <w:lang w:val="en-US"/>
        </w:rPr>
        <w:t xml:space="preserve">a, R19b and R19d </w:t>
      </w:r>
      <w:r w:rsidR="009D3CAA" w:rsidRPr="003D662E">
        <w:rPr>
          <w:lang w:val="en-US"/>
        </w:rPr>
        <w:t>in [</w:t>
      </w:r>
      <w:r w:rsidR="006B4B9E" w:rsidRPr="003D662E">
        <w:rPr>
          <w:lang w:val="en-US"/>
        </w:rPr>
        <w:t>13</w:t>
      </w:r>
      <w:r w:rsidR="009D3CAA" w:rsidRPr="003D662E">
        <w:rPr>
          <w:lang w:val="en-US"/>
        </w:rPr>
        <w:t>] are</w:t>
      </w:r>
      <w:r w:rsidR="00514712" w:rsidRPr="003D662E">
        <w:rPr>
          <w:lang w:val="en-US"/>
        </w:rPr>
        <w:t xml:space="preserve"> covered </w:t>
      </w:r>
      <w:r w:rsidR="003624E4" w:rsidRPr="003D662E">
        <w:rPr>
          <w:lang w:val="en-US"/>
        </w:rPr>
        <w:t>generically</w:t>
      </w:r>
      <w:r w:rsidR="00644A50" w:rsidRPr="003D662E">
        <w:rPr>
          <w:lang w:val="en-US"/>
        </w:rPr>
        <w:t xml:space="preserve">. Regarding the general platform requirements in </w:t>
      </w:r>
      <w:r w:rsidR="00644A50" w:rsidRPr="003D662E">
        <w:rPr>
          <w:lang w:val="en-US"/>
        </w:rPr>
        <w:fldChar w:fldCharType="begin"/>
      </w:r>
      <w:r w:rsidR="00644A50" w:rsidRPr="003D662E">
        <w:rPr>
          <w:lang w:val="en-US"/>
        </w:rPr>
        <w:instrText xml:space="preserve"> REF _Ref57199193 \h </w:instrText>
      </w:r>
      <w:r w:rsidR="003D662E">
        <w:rPr>
          <w:lang w:val="en-US"/>
        </w:rPr>
        <w:instrText xml:space="preserve"> \* MERGEFORMAT </w:instrText>
      </w:r>
      <w:r w:rsidR="00644A50" w:rsidRPr="003D662E">
        <w:rPr>
          <w:lang w:val="en-US"/>
        </w:rPr>
      </w:r>
      <w:r w:rsidR="00644A50" w:rsidRPr="003D662E">
        <w:rPr>
          <w:lang w:val="en-US"/>
        </w:rPr>
        <w:fldChar w:fldCharType="separate"/>
      </w:r>
      <w:r w:rsidR="00D0494D" w:rsidRPr="003D662E">
        <w:rPr>
          <w:lang w:val="en-US"/>
        </w:rPr>
        <w:t xml:space="preserve">Table </w:t>
      </w:r>
      <w:r w:rsidR="00D0494D">
        <w:rPr>
          <w:noProof/>
          <w:lang w:val="en-US"/>
        </w:rPr>
        <w:t>2</w:t>
      </w:r>
      <w:r w:rsidR="00644A50" w:rsidRPr="003D662E">
        <w:rPr>
          <w:lang w:val="en-US"/>
        </w:rPr>
        <w:fldChar w:fldCharType="end"/>
      </w:r>
      <w:r w:rsidR="00644A50" w:rsidRPr="003D662E">
        <w:rPr>
          <w:lang w:val="en-US"/>
        </w:rPr>
        <w:t xml:space="preserve">, </w:t>
      </w:r>
      <w:r w:rsidR="00D42FC5" w:rsidRPr="003D662E">
        <w:rPr>
          <w:lang w:val="en-US"/>
        </w:rPr>
        <w:t>i</w:t>
      </w:r>
      <w:r w:rsidR="00644A50" w:rsidRPr="003D662E">
        <w:rPr>
          <w:lang w:val="en-US"/>
        </w:rPr>
        <w:t xml:space="preserve">n particular, R1, R2, R5, R8 and R10 apply to the </w:t>
      </w:r>
      <w:r w:rsidR="005A7E72" w:rsidRPr="003D662E">
        <w:rPr>
          <w:lang w:val="en-US"/>
        </w:rPr>
        <w:t>T</w:t>
      </w:r>
      <w:r w:rsidR="00644A50" w:rsidRPr="003D662E">
        <w:rPr>
          <w:lang w:val="en-US"/>
        </w:rPr>
        <w:t xml:space="preserve">ransport </w:t>
      </w:r>
      <w:r w:rsidR="003624E4" w:rsidRPr="003D662E">
        <w:rPr>
          <w:lang w:val="en-US"/>
        </w:rPr>
        <w:t xml:space="preserve">and Connection </w:t>
      </w:r>
      <w:r w:rsidR="005A7E72" w:rsidRPr="003D662E">
        <w:rPr>
          <w:lang w:val="en-US"/>
        </w:rPr>
        <w:t>L</w:t>
      </w:r>
      <w:r w:rsidR="00644A50" w:rsidRPr="003D662E">
        <w:rPr>
          <w:lang w:val="en-US"/>
        </w:rPr>
        <w:t xml:space="preserve">ayer. </w:t>
      </w:r>
      <w:r w:rsidR="003624E4" w:rsidRPr="003D662E">
        <w:rPr>
          <w:lang w:val="en-US"/>
        </w:rPr>
        <w:t xml:space="preserve">It is important to note that the realization of (sub-)requirements referring to the configuration model such as R17a or R20 will be discussed in Sections </w:t>
      </w:r>
      <w:r w:rsidR="003624E4" w:rsidRPr="003D662E">
        <w:rPr>
          <w:lang w:val="en-US"/>
        </w:rPr>
        <w:fldChar w:fldCharType="begin"/>
      </w:r>
      <w:r w:rsidR="003624E4" w:rsidRPr="003D662E">
        <w:rPr>
          <w:lang w:val="en-US"/>
        </w:rPr>
        <w:instrText xml:space="preserve"> REF _Ref63848266 \r \h </w:instrText>
      </w:r>
      <w:r w:rsidR="003D662E">
        <w:rPr>
          <w:lang w:val="en-US"/>
        </w:rPr>
        <w:instrText xml:space="preserve"> \* MERGEFORMAT </w:instrText>
      </w:r>
      <w:r w:rsidR="003624E4" w:rsidRPr="003D662E">
        <w:rPr>
          <w:lang w:val="en-US"/>
        </w:rPr>
      </w:r>
      <w:r w:rsidR="003624E4" w:rsidRPr="003D662E">
        <w:rPr>
          <w:lang w:val="en-US"/>
        </w:rPr>
        <w:fldChar w:fldCharType="separate"/>
      </w:r>
      <w:r w:rsidR="00D0494D">
        <w:rPr>
          <w:lang w:val="en-US"/>
        </w:rPr>
        <w:t>3.10</w:t>
      </w:r>
      <w:r w:rsidR="003624E4" w:rsidRPr="003D662E">
        <w:rPr>
          <w:lang w:val="en-US"/>
        </w:rPr>
        <w:fldChar w:fldCharType="end"/>
      </w:r>
      <w:r w:rsidR="003624E4" w:rsidRPr="003D662E">
        <w:rPr>
          <w:lang w:val="en-US"/>
        </w:rPr>
        <w:t xml:space="preserve"> and </w:t>
      </w:r>
      <w:r w:rsidR="003624E4" w:rsidRPr="003D662E">
        <w:rPr>
          <w:lang w:val="en-US"/>
        </w:rPr>
        <w:fldChar w:fldCharType="begin"/>
      </w:r>
      <w:r w:rsidR="003624E4" w:rsidRPr="003D662E">
        <w:rPr>
          <w:lang w:val="en-US"/>
        </w:rPr>
        <w:instrText xml:space="preserve"> REF _Ref57897849 \r \h </w:instrText>
      </w:r>
      <w:r w:rsidR="003D662E">
        <w:rPr>
          <w:lang w:val="en-US"/>
        </w:rPr>
        <w:instrText xml:space="preserve"> \* MERGEFORMAT </w:instrText>
      </w:r>
      <w:r w:rsidR="003624E4" w:rsidRPr="003D662E">
        <w:rPr>
          <w:lang w:val="en-US"/>
        </w:rPr>
      </w:r>
      <w:r w:rsidR="003624E4" w:rsidRPr="003D662E">
        <w:rPr>
          <w:lang w:val="en-US"/>
        </w:rPr>
        <w:fldChar w:fldCharType="separate"/>
      </w:r>
      <w:r w:rsidR="00D0494D">
        <w:rPr>
          <w:lang w:val="en-US"/>
        </w:rPr>
        <w:t>4</w:t>
      </w:r>
      <w:r w:rsidR="003624E4" w:rsidRPr="003D662E">
        <w:rPr>
          <w:lang w:val="en-US"/>
        </w:rPr>
        <w:fldChar w:fldCharType="end"/>
      </w:r>
      <w:r w:rsidR="003624E4" w:rsidRPr="003D662E">
        <w:rPr>
          <w:lang w:val="en-US"/>
        </w:rPr>
        <w:t xml:space="preserve">, but must be prepared already in the Transport and </w:t>
      </w:r>
      <w:r w:rsidR="00612430" w:rsidRPr="003D662E">
        <w:rPr>
          <w:lang w:val="en-US"/>
        </w:rPr>
        <w:t>Connection</w:t>
      </w:r>
      <w:r w:rsidR="003624E4" w:rsidRPr="003D662E">
        <w:rPr>
          <w:lang w:val="en-US"/>
        </w:rPr>
        <w:t xml:space="preserve"> layer.</w:t>
      </w:r>
    </w:p>
    <w:p w14:paraId="5104A145" w14:textId="65CB04AD" w:rsidR="00644A50" w:rsidRPr="003D662E" w:rsidRDefault="00644A50" w:rsidP="00644A50">
      <w:pPr>
        <w:jc w:val="both"/>
        <w:rPr>
          <w:lang w:val="en-US"/>
        </w:rPr>
      </w:pPr>
      <w:r w:rsidRPr="003D662E">
        <w:rPr>
          <w:lang w:val="en-US"/>
        </w:rPr>
        <w:t xml:space="preserve">With respect to the soft-realtime requirement R10, a stream-based data processing approach seems to be a feasible solution. This </w:t>
      </w:r>
      <w:r w:rsidR="000269A6" w:rsidRPr="003D662E">
        <w:rPr>
          <w:lang w:val="en-US"/>
        </w:rPr>
        <w:t xml:space="preserve">impression </w:t>
      </w:r>
      <w:r w:rsidRPr="003D662E">
        <w:rPr>
          <w:lang w:val="en-US"/>
        </w:rPr>
        <w:t>is supported by the successful application of such approaches in the Big Data domain [</w:t>
      </w:r>
      <w:r w:rsidR="00C76347" w:rsidRPr="003D662E">
        <w:rPr>
          <w:lang w:val="en-US"/>
        </w:rPr>
        <w:t>28</w:t>
      </w:r>
      <w:r w:rsidRPr="003D662E">
        <w:rPr>
          <w:lang w:val="en-US"/>
        </w:rPr>
        <w:t xml:space="preserve">] and the observation that several I4.0 platforms with (soft-)realtime promises typically rely on some </w:t>
      </w:r>
      <w:r w:rsidR="00AF71CB" w:rsidRPr="003D662E">
        <w:rPr>
          <w:lang w:val="en-US"/>
        </w:rPr>
        <w:t>form</w:t>
      </w:r>
      <w:r w:rsidRPr="003D662E">
        <w:rPr>
          <w:lang w:val="en-US"/>
        </w:rPr>
        <w:t xml:space="preserve"> of stream-processing [</w:t>
      </w:r>
      <w:r w:rsidR="00D1055E" w:rsidRPr="003D662E">
        <w:rPr>
          <w:lang w:val="en-US"/>
        </w:rPr>
        <w:t>35</w:t>
      </w:r>
      <w:r w:rsidRPr="003D662E">
        <w:rPr>
          <w:lang w:val="en-US"/>
        </w:rPr>
        <w:t xml:space="preserve">]. However, the streaming approach shall not impose unnecessary limitations to the </w:t>
      </w:r>
      <w:r w:rsidR="005271D0" w:rsidRPr="003D662E">
        <w:rPr>
          <w:lang w:val="en-US"/>
        </w:rPr>
        <w:t xml:space="preserve">data paths </w:t>
      </w:r>
      <w:r w:rsidR="000269A6" w:rsidRPr="003D662E">
        <w:rPr>
          <w:lang w:val="en-US"/>
        </w:rPr>
        <w:t xml:space="preserve">so that, </w:t>
      </w:r>
      <w:r w:rsidRPr="003D662E">
        <w:rPr>
          <w:lang w:val="en-US"/>
        </w:rPr>
        <w:t xml:space="preserve">e.g., (AI-)processors </w:t>
      </w:r>
      <w:r w:rsidR="000269A6" w:rsidRPr="003D662E">
        <w:rPr>
          <w:lang w:val="en-US"/>
        </w:rPr>
        <w:t xml:space="preserve">can operate with </w:t>
      </w:r>
      <w:r w:rsidRPr="003D662E">
        <w:rPr>
          <w:lang w:val="en-US"/>
        </w:rPr>
        <w:t>multiple in</w:t>
      </w:r>
      <w:r w:rsidR="000269A6" w:rsidRPr="003D662E">
        <w:rPr>
          <w:lang w:val="en-US"/>
        </w:rPr>
        <w:t xml:space="preserve">- </w:t>
      </w:r>
      <w:r w:rsidRPr="003D662E">
        <w:rPr>
          <w:lang w:val="en-US"/>
        </w:rPr>
        <w:t>and outputs</w:t>
      </w:r>
      <w:r w:rsidR="002C6820" w:rsidRPr="003D662E">
        <w:rPr>
          <w:lang w:val="en-US"/>
        </w:rPr>
        <w:t xml:space="preserve"> or </w:t>
      </w:r>
      <w:r w:rsidRPr="003D662E">
        <w:rPr>
          <w:lang w:val="en-US"/>
        </w:rPr>
        <w:t xml:space="preserve">streams returning to the source (machine connector or underlying platform) </w:t>
      </w:r>
      <w:r w:rsidR="000269A6" w:rsidRPr="003D662E">
        <w:rPr>
          <w:lang w:val="en-US"/>
        </w:rPr>
        <w:t>can be realized</w:t>
      </w:r>
      <w:r w:rsidRPr="003D662E">
        <w:rPr>
          <w:lang w:val="en-US"/>
        </w:rPr>
        <w:t>.</w:t>
      </w:r>
    </w:p>
    <w:p w14:paraId="4EE0F86D" w14:textId="2517BB02" w:rsidR="00644A50" w:rsidRPr="003D662E" w:rsidRDefault="00644A50" w:rsidP="00644A50">
      <w:pPr>
        <w:pStyle w:val="Heading3"/>
        <w:rPr>
          <w:lang w:val="en-US"/>
        </w:rPr>
      </w:pPr>
      <w:bookmarkStart w:id="95" w:name="_Ref57287354"/>
      <w:bookmarkStart w:id="96" w:name="_Toc147571950"/>
      <w:r w:rsidRPr="003D662E">
        <w:rPr>
          <w:lang w:val="en-US"/>
        </w:rPr>
        <w:t>Transport Component</w:t>
      </w:r>
      <w:bookmarkEnd w:id="95"/>
      <w:bookmarkEnd w:id="96"/>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60C5F336" w:rsidR="00AC2E99" w:rsidRPr="003D662E" w:rsidRDefault="00D75CFE" w:rsidP="0040713B">
      <w:pPr>
        <w:jc w:val="both"/>
        <w:rPr>
          <w:lang w:val="en-US"/>
        </w:rPr>
      </w:pPr>
      <w:r w:rsidRPr="003D662E">
        <w:rPr>
          <w:lang w:val="en-US"/>
        </w:rPr>
        <w:lastRenderedPageBreak/>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5"/>
      </w:r>
      <w:r w:rsidR="007F2061" w:rsidRPr="003D662E">
        <w:rPr>
          <w:lang w:val="en-US"/>
        </w:rPr>
        <w:t>) on Raspberry Pi 3</w:t>
      </w:r>
      <w:r w:rsidR="007F2061" w:rsidRPr="003D662E">
        <w:rPr>
          <w:rStyle w:val="FootnoteReference"/>
          <w:lang w:val="en-US"/>
        </w:rPr>
        <w:footnoteReference w:id="46"/>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D0494D">
        <w:rPr>
          <w:rFonts w:cstheme="minorHAnsi"/>
          <w:lang w:val="en-US"/>
        </w:rPr>
        <w:t>3.4</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6B5DCFD7"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far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data among multiple AAS</w:t>
      </w:r>
      <w:r w:rsidR="00B57BEF" w:rsidRPr="003D662E">
        <w:rPr>
          <w:rStyle w:val="FootnoteReference"/>
          <w:lang w:val="en-US"/>
        </w:rPr>
        <w:footnoteReference w:id="47"/>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D0494D">
        <w:rPr>
          <w:vertAlign w:val="superscript"/>
          <w:lang w:val="en-US"/>
        </w:rPr>
        <w:t>135</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D0494D">
        <w:rPr>
          <w:lang w:val="en-US"/>
        </w:rPr>
        <w:t>3.5.2.3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7" w:name="_Ref57280427"/>
      <w:r w:rsidRPr="003D662E">
        <w:rPr>
          <w:lang w:val="en-US"/>
        </w:rPr>
        <w:t xml:space="preserve">Related </w:t>
      </w:r>
      <w:r w:rsidR="00C0744C" w:rsidRPr="003D662E">
        <w:rPr>
          <w:lang w:val="en-US"/>
        </w:rPr>
        <w:t>A</w:t>
      </w:r>
      <w:r w:rsidRPr="003D662E">
        <w:rPr>
          <w:lang w:val="en-US"/>
        </w:rPr>
        <w:t>pproaches</w:t>
      </w:r>
      <w:bookmarkEnd w:id="97"/>
    </w:p>
    <w:p w14:paraId="721820B4" w14:textId="3F449A70"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IIP-Ecosphere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5039E7DC"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w:t>
      </w:r>
      <w:r w:rsidR="0014745B" w:rsidRPr="003D662E">
        <w:rPr>
          <w:lang w:val="en-US"/>
        </w:rPr>
        <w:t xml:space="preserve">IIP-Ecosphere </w:t>
      </w:r>
      <w:r w:rsidR="003A2B01" w:rsidRPr="003D662E">
        <w:rPr>
          <w:lang w:val="en-US"/>
        </w:rPr>
        <w:t xml:space="preserve">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880CBD2" w14:textId="7081FA51" w:rsidR="007D6D20" w:rsidRPr="003D662E" w:rsidRDefault="007D6D20" w:rsidP="0040713B">
      <w:pPr>
        <w:jc w:val="both"/>
        <w:rPr>
          <w:lang w:val="en-US"/>
        </w:rPr>
      </w:pPr>
    </w:p>
    <w:p w14:paraId="456CE478" w14:textId="77777777" w:rsidR="007D6D20" w:rsidRPr="003D662E" w:rsidRDefault="007D6D20" w:rsidP="0040713B">
      <w:pPr>
        <w:jc w:val="both"/>
        <w:rPr>
          <w:lang w:val="en-US"/>
        </w:rPr>
      </w:pPr>
    </w:p>
    <w:p w14:paraId="5212078E" w14:textId="616EC03C" w:rsidR="00E05195" w:rsidRPr="003D662E" w:rsidRDefault="00E05195" w:rsidP="00E05195">
      <w:pPr>
        <w:pStyle w:val="Caption"/>
        <w:jc w:val="center"/>
        <w:rPr>
          <w:lang w:val="en-US"/>
        </w:rPr>
      </w:pPr>
      <w:bookmarkStart w:id="98" w:name="_Ref57211188"/>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5</w:t>
      </w:r>
      <w:r w:rsidRPr="003D662E">
        <w:fldChar w:fldCharType="end"/>
      </w:r>
      <w:bookmarkEnd w:id="98"/>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6C768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single" w:sz="4" w:space="0" w:color="B8CCE4" w:themeColor="accent1" w:themeTint="66"/>
            </w:tcBorders>
            <w:shd w:val="clear" w:color="auto" w:fill="238FB7"/>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single" w:sz="4" w:space="0" w:color="B8CCE4" w:themeColor="accent1" w:themeTint="66"/>
            </w:tcBorders>
            <w:shd w:val="clear" w:color="auto" w:fill="238FB7"/>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single" w:sz="4" w:space="0" w:color="B8CCE4" w:themeColor="accent1" w:themeTint="66"/>
            </w:tcBorders>
            <w:shd w:val="clear" w:color="auto" w:fill="238FB7"/>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single" w:sz="4" w:space="0" w:color="B8CCE4" w:themeColor="accent1" w:themeTint="66"/>
            </w:tcBorders>
            <w:shd w:val="clear" w:color="auto" w:fill="238FB7"/>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single" w:sz="4" w:space="0" w:color="B8CCE4" w:themeColor="accent1" w:themeTint="66"/>
            </w:tcBorders>
            <w:shd w:val="clear" w:color="auto" w:fill="238FB7"/>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single" w:sz="4" w:space="0" w:color="B8CCE4" w:themeColor="accent1" w:themeTint="66"/>
            </w:tcBorders>
            <w:shd w:val="clear" w:color="auto" w:fill="238FB7"/>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single" w:sz="4" w:space="0" w:color="B8CCE4" w:themeColor="accent1" w:themeTint="66"/>
            </w:tcBorders>
            <w:shd w:val="clear" w:color="auto" w:fill="238FB7"/>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single" w:sz="4" w:space="0" w:color="B8CCE4" w:themeColor="accent1" w:themeTint="66"/>
            </w:tcBorders>
            <w:shd w:val="clear" w:color="auto" w:fill="238FB7"/>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D231D1">
        <w:tc>
          <w:tcPr>
            <w:cnfStyle w:val="001000000000" w:firstRow="0" w:lastRow="0" w:firstColumn="1" w:lastColumn="0" w:oddVBand="0" w:evenVBand="0" w:oddHBand="0" w:evenHBand="0" w:firstRowFirstColumn="0" w:firstRowLastColumn="0" w:lastRowFirstColumn="0" w:lastRowLastColumn="0"/>
            <w:tcW w:w="1359" w:type="dxa"/>
            <w:tcBorders>
              <w:left w:val="single" w:sz="4" w:space="0" w:color="B8CCE4" w:themeColor="accent1" w:themeTint="66"/>
              <w:bottom w:val="single" w:sz="4" w:space="0" w:color="238FB7"/>
            </w:tcBorders>
            <w:shd w:val="clear" w:color="auto" w:fill="92D3EA"/>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Borders>
              <w:top w:val="single" w:sz="4" w:space="0" w:color="238FB7"/>
              <w:bottom w:val="single" w:sz="4" w:space="0" w:color="238FB7"/>
            </w:tcBorders>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Borders>
              <w:top w:val="single" w:sz="4" w:space="0" w:color="238FB7"/>
              <w:bottom w:val="single" w:sz="4" w:space="0" w:color="238FB7"/>
            </w:tcBorders>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Borders>
              <w:top w:val="single" w:sz="4" w:space="0" w:color="238FB7"/>
              <w:bottom w:val="single" w:sz="4" w:space="0" w:color="238FB7"/>
            </w:tcBorders>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Borders>
              <w:top w:val="single" w:sz="4" w:space="0" w:color="238FB7"/>
              <w:bottom w:val="single" w:sz="4" w:space="0" w:color="238FB7"/>
            </w:tcBorders>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Borders>
              <w:top w:val="single" w:sz="4" w:space="0" w:color="238FB7"/>
              <w:bottom w:val="single" w:sz="4" w:space="0" w:color="238FB7"/>
            </w:tcBorders>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Borders>
              <w:top w:val="single" w:sz="4" w:space="0" w:color="238FB7"/>
              <w:bottom w:val="single" w:sz="4" w:space="0" w:color="238FB7"/>
            </w:tcBorders>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Borders>
              <w:top w:val="single" w:sz="4" w:space="0" w:color="238FB7"/>
              <w:bottom w:val="single" w:sz="4" w:space="0" w:color="238FB7"/>
            </w:tcBorders>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D231D1">
        <w:tc>
          <w:tcPr>
            <w:cnfStyle w:val="001000000000" w:firstRow="0" w:lastRow="0" w:firstColumn="1" w:lastColumn="0" w:oddVBand="0" w:evenVBand="0" w:oddHBand="0" w:evenHBand="0" w:firstRowFirstColumn="0" w:firstRowLastColumn="0" w:lastRowFirstColumn="0" w:lastRowLastColumn="0"/>
            <w:tcW w:w="1359" w:type="dxa"/>
            <w:tcBorders>
              <w:top w:val="single" w:sz="4" w:space="0" w:color="238FB7"/>
              <w:bottom w:val="single" w:sz="4" w:space="0" w:color="238FB7"/>
            </w:tcBorders>
            <w:shd w:val="clear" w:color="auto" w:fill="92D3EA"/>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Borders>
              <w:top w:val="single" w:sz="4" w:space="0" w:color="238FB7"/>
              <w:bottom w:val="single" w:sz="4" w:space="0" w:color="238FB7"/>
            </w:tcBorders>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Borders>
              <w:top w:val="single" w:sz="4" w:space="0" w:color="238FB7"/>
              <w:bottom w:val="single" w:sz="4" w:space="0" w:color="238FB7"/>
            </w:tcBorders>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Borders>
              <w:top w:val="single" w:sz="4" w:space="0" w:color="238FB7"/>
              <w:bottom w:val="single" w:sz="4" w:space="0" w:color="238FB7"/>
            </w:tcBorders>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Borders>
              <w:top w:val="single" w:sz="4" w:space="0" w:color="238FB7"/>
              <w:bottom w:val="single" w:sz="4" w:space="0" w:color="238FB7"/>
            </w:tcBorders>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Borders>
              <w:top w:val="single" w:sz="4" w:space="0" w:color="238FB7"/>
              <w:bottom w:val="single" w:sz="4" w:space="0" w:color="238FB7"/>
            </w:tcBorders>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Borders>
              <w:top w:val="single" w:sz="4" w:space="0" w:color="238FB7"/>
              <w:bottom w:val="single" w:sz="4" w:space="0" w:color="238FB7"/>
            </w:tcBorders>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D231D1">
        <w:tc>
          <w:tcPr>
            <w:cnfStyle w:val="001000000000" w:firstRow="0" w:lastRow="0" w:firstColumn="1" w:lastColumn="0" w:oddVBand="0" w:evenVBand="0" w:oddHBand="0" w:evenHBand="0" w:firstRowFirstColumn="0" w:firstRowLastColumn="0" w:lastRowFirstColumn="0" w:lastRowLastColumn="0"/>
            <w:tcW w:w="1359" w:type="dxa"/>
            <w:tcBorders>
              <w:top w:val="single" w:sz="4" w:space="0" w:color="238FB7"/>
              <w:bottom w:val="single" w:sz="4" w:space="0" w:color="238FB7"/>
            </w:tcBorders>
            <w:shd w:val="clear" w:color="auto" w:fill="92D3EA"/>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Borders>
              <w:top w:val="single" w:sz="4" w:space="0" w:color="238FB7"/>
              <w:bottom w:val="single" w:sz="4" w:space="0" w:color="238FB7"/>
            </w:tcBorders>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Borders>
              <w:top w:val="single" w:sz="4" w:space="0" w:color="238FB7"/>
              <w:bottom w:val="single" w:sz="4" w:space="0" w:color="238FB7"/>
            </w:tcBorders>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Borders>
              <w:top w:val="single" w:sz="4" w:space="0" w:color="238FB7"/>
              <w:bottom w:val="single" w:sz="4" w:space="0" w:color="238FB7"/>
            </w:tcBorders>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Borders>
              <w:top w:val="single" w:sz="4" w:space="0" w:color="238FB7"/>
              <w:bottom w:val="single" w:sz="4" w:space="0" w:color="238FB7"/>
            </w:tcBorders>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Borders>
              <w:top w:val="single" w:sz="4" w:space="0" w:color="238FB7"/>
              <w:bottom w:val="single" w:sz="4" w:space="0" w:color="238FB7"/>
            </w:tcBorders>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Borders>
              <w:top w:val="single" w:sz="4" w:space="0" w:color="238FB7"/>
              <w:bottom w:val="single" w:sz="4" w:space="0" w:color="238FB7"/>
            </w:tcBorders>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Borders>
              <w:top w:val="single" w:sz="4" w:space="0" w:color="238FB7"/>
              <w:bottom w:val="single" w:sz="4" w:space="0" w:color="238FB7"/>
            </w:tcBorders>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D231D1">
        <w:tc>
          <w:tcPr>
            <w:cnfStyle w:val="001000000000" w:firstRow="0" w:lastRow="0" w:firstColumn="1" w:lastColumn="0" w:oddVBand="0" w:evenVBand="0" w:oddHBand="0" w:evenHBand="0" w:firstRowFirstColumn="0" w:firstRowLastColumn="0" w:lastRowFirstColumn="0" w:lastRowLastColumn="0"/>
            <w:tcW w:w="1359" w:type="dxa"/>
            <w:tcBorders>
              <w:top w:val="single" w:sz="4" w:space="0" w:color="238FB7"/>
              <w:bottom w:val="single" w:sz="4" w:space="0" w:color="238FB7"/>
            </w:tcBorders>
            <w:shd w:val="clear" w:color="auto" w:fill="92D3EA"/>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Borders>
              <w:top w:val="single" w:sz="4" w:space="0" w:color="238FB7"/>
              <w:bottom w:val="single" w:sz="4" w:space="0" w:color="238FB7"/>
            </w:tcBorders>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Borders>
              <w:top w:val="single" w:sz="4" w:space="0" w:color="238FB7"/>
              <w:bottom w:val="single" w:sz="4" w:space="0" w:color="238FB7"/>
            </w:tcBorders>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Borders>
              <w:top w:val="single" w:sz="4" w:space="0" w:color="238FB7"/>
              <w:bottom w:val="single" w:sz="4" w:space="0" w:color="238FB7"/>
            </w:tcBorders>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Borders>
              <w:top w:val="single" w:sz="4" w:space="0" w:color="238FB7"/>
              <w:bottom w:val="single" w:sz="4" w:space="0" w:color="238FB7"/>
            </w:tcBorders>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Borders>
              <w:top w:val="single" w:sz="4" w:space="0" w:color="238FB7"/>
              <w:bottom w:val="single" w:sz="4" w:space="0" w:color="238FB7"/>
            </w:tcBorders>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Borders>
              <w:top w:val="single" w:sz="4" w:space="0" w:color="238FB7"/>
              <w:bottom w:val="single" w:sz="4" w:space="0" w:color="238FB7"/>
            </w:tcBorders>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D231D1">
        <w:tc>
          <w:tcPr>
            <w:cnfStyle w:val="001000000000" w:firstRow="0" w:lastRow="0" w:firstColumn="1" w:lastColumn="0" w:oddVBand="0" w:evenVBand="0" w:oddHBand="0" w:evenHBand="0" w:firstRowFirstColumn="0" w:firstRowLastColumn="0" w:lastRowFirstColumn="0" w:lastRowLastColumn="0"/>
            <w:tcW w:w="1359" w:type="dxa"/>
            <w:tcBorders>
              <w:top w:val="single" w:sz="4" w:space="0" w:color="238FB7"/>
              <w:bottom w:val="single" w:sz="4" w:space="0" w:color="238FB7"/>
            </w:tcBorders>
            <w:shd w:val="clear" w:color="auto" w:fill="92D3EA"/>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Borders>
              <w:top w:val="single" w:sz="4" w:space="0" w:color="238FB7"/>
              <w:bottom w:val="single" w:sz="4" w:space="0" w:color="238FB7"/>
            </w:tcBorders>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Borders>
              <w:top w:val="single" w:sz="4" w:space="0" w:color="238FB7"/>
              <w:bottom w:val="single" w:sz="4" w:space="0" w:color="238FB7"/>
            </w:tcBorders>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Borders>
              <w:top w:val="single" w:sz="4" w:space="0" w:color="238FB7"/>
              <w:bottom w:val="single" w:sz="4" w:space="0" w:color="238FB7"/>
            </w:tcBorders>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Borders>
              <w:top w:val="single" w:sz="4" w:space="0" w:color="238FB7"/>
              <w:bottom w:val="single" w:sz="4" w:space="0" w:color="238FB7"/>
            </w:tcBorders>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Borders>
              <w:top w:val="single" w:sz="4" w:space="0" w:color="238FB7"/>
              <w:bottom w:val="single" w:sz="4" w:space="0" w:color="238FB7"/>
            </w:tcBorders>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Borders>
              <w:top w:val="single" w:sz="4" w:space="0" w:color="238FB7"/>
              <w:bottom w:val="single" w:sz="4" w:space="0" w:color="238FB7"/>
            </w:tcBorders>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Borders>
              <w:top w:val="single" w:sz="4" w:space="0" w:color="238FB7"/>
              <w:bottom w:val="single" w:sz="4" w:space="0" w:color="238FB7"/>
            </w:tcBorders>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D231D1">
        <w:tc>
          <w:tcPr>
            <w:cnfStyle w:val="001000000000" w:firstRow="0" w:lastRow="0" w:firstColumn="1" w:lastColumn="0" w:oddVBand="0" w:evenVBand="0" w:oddHBand="0" w:evenHBand="0" w:firstRowFirstColumn="0" w:firstRowLastColumn="0" w:lastRowFirstColumn="0" w:lastRowLastColumn="0"/>
            <w:tcW w:w="1359" w:type="dxa"/>
            <w:tcBorders>
              <w:top w:val="single" w:sz="4" w:space="0" w:color="238FB7"/>
              <w:bottom w:val="single" w:sz="4" w:space="0" w:color="238FB7"/>
            </w:tcBorders>
            <w:shd w:val="clear" w:color="auto" w:fill="92D3EA"/>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Borders>
              <w:top w:val="single" w:sz="4" w:space="0" w:color="238FB7"/>
              <w:bottom w:val="single" w:sz="4" w:space="0" w:color="238FB7"/>
            </w:tcBorders>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Borders>
              <w:top w:val="single" w:sz="4" w:space="0" w:color="238FB7"/>
              <w:bottom w:val="single" w:sz="4" w:space="0" w:color="238FB7"/>
            </w:tcBorders>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Borders>
              <w:top w:val="single" w:sz="4" w:space="0" w:color="238FB7"/>
              <w:bottom w:val="single" w:sz="4" w:space="0" w:color="238FB7"/>
            </w:tcBorders>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Borders>
              <w:top w:val="single" w:sz="4" w:space="0" w:color="238FB7"/>
              <w:bottom w:val="single" w:sz="4" w:space="0" w:color="238FB7"/>
            </w:tcBorders>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Borders>
              <w:top w:val="single" w:sz="4" w:space="0" w:color="238FB7"/>
              <w:bottom w:val="single" w:sz="4" w:space="0" w:color="238FB7"/>
            </w:tcBorders>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Borders>
              <w:top w:val="single" w:sz="4" w:space="0" w:color="238FB7"/>
              <w:bottom w:val="single" w:sz="4" w:space="0" w:color="238FB7"/>
            </w:tcBorders>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Borders>
              <w:top w:val="single" w:sz="4" w:space="0" w:color="238FB7"/>
              <w:bottom w:val="single" w:sz="4" w:space="0" w:color="238FB7"/>
            </w:tcBorders>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D231D1">
        <w:tc>
          <w:tcPr>
            <w:cnfStyle w:val="001000000000" w:firstRow="0" w:lastRow="0" w:firstColumn="1" w:lastColumn="0" w:oddVBand="0" w:evenVBand="0" w:oddHBand="0" w:evenHBand="0" w:firstRowFirstColumn="0" w:firstRowLastColumn="0" w:lastRowFirstColumn="0" w:lastRowLastColumn="0"/>
            <w:tcW w:w="1359" w:type="dxa"/>
            <w:tcBorders>
              <w:top w:val="single" w:sz="4" w:space="0" w:color="238FB7"/>
              <w:bottom w:val="single" w:sz="4" w:space="0" w:color="238FB7"/>
            </w:tcBorders>
            <w:shd w:val="clear" w:color="auto" w:fill="92D3EA"/>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Borders>
              <w:top w:val="single" w:sz="4" w:space="0" w:color="238FB7"/>
              <w:bottom w:val="single" w:sz="4" w:space="0" w:color="238FB7"/>
            </w:tcBorders>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Borders>
              <w:top w:val="single" w:sz="4" w:space="0" w:color="238FB7"/>
              <w:bottom w:val="single" w:sz="4" w:space="0" w:color="238FB7"/>
            </w:tcBorders>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Borders>
              <w:top w:val="single" w:sz="4" w:space="0" w:color="238FB7"/>
              <w:bottom w:val="single" w:sz="4" w:space="0" w:color="238FB7"/>
            </w:tcBorders>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Borders>
              <w:top w:val="single" w:sz="4" w:space="0" w:color="238FB7"/>
              <w:bottom w:val="single" w:sz="4" w:space="0" w:color="238FB7"/>
            </w:tcBorders>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Borders>
              <w:top w:val="single" w:sz="4" w:space="0" w:color="238FB7"/>
              <w:bottom w:val="single" w:sz="4" w:space="0" w:color="238FB7"/>
            </w:tcBorders>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Borders>
              <w:top w:val="single" w:sz="4" w:space="0" w:color="238FB7"/>
              <w:bottom w:val="single" w:sz="4" w:space="0" w:color="238FB7"/>
            </w:tcBorders>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2ED6D737"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5</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potential risk as they usually are designed for a certain setting and integrating, interfacing or in the extreme case replacing such functionality may lead to unforeseen complications.</w:t>
      </w:r>
    </w:p>
    <w:p w14:paraId="358CCEA8" w14:textId="1B82EB64"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6</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2BD55BFF"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6</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8"/>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D0494D">
        <w:rPr>
          <w:lang w:val="en-US"/>
        </w:rPr>
        <w:t>3.8</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lastRenderedPageBreak/>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4A0FD885" w:rsidR="00BA5977" w:rsidRPr="003D662E" w:rsidRDefault="00BA5977" w:rsidP="00BA5977">
      <w:pPr>
        <w:pStyle w:val="Caption"/>
        <w:jc w:val="center"/>
        <w:rPr>
          <w:lang w:val="en-US"/>
        </w:rPr>
      </w:pPr>
      <w:bookmarkStart w:id="99"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6</w:t>
      </w:r>
      <w:r w:rsidRPr="003D662E">
        <w:fldChar w:fldCharType="end"/>
      </w:r>
      <w:bookmarkEnd w:id="99"/>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CB6E9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B8CCE4" w:themeColor="accent1" w:themeTint="66"/>
            </w:tcBorders>
            <w:shd w:val="clear" w:color="auto" w:fill="238FB7"/>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238FB7"/>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238FB7"/>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238FB7"/>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238FB7"/>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238FB7"/>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238FB7"/>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238FB7"/>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left w:val="single" w:sz="4" w:space="0" w:color="B8CCE4" w:themeColor="accent1" w:themeTint="66"/>
              <w:bottom w:val="single" w:sz="4" w:space="0" w:color="238FB7"/>
            </w:tcBorders>
            <w:shd w:val="clear" w:color="auto" w:fill="92D3EA"/>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811234" w14:paraId="0D73588A"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left w:val="single" w:sz="4" w:space="0" w:color="B8CCE4" w:themeColor="accent1" w:themeTint="66"/>
              <w:bottom w:val="single" w:sz="4" w:space="0" w:color="238FB7"/>
            </w:tcBorders>
            <w:shd w:val="clear" w:color="auto" w:fill="92D3EA"/>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left w:val="single" w:sz="4" w:space="0" w:color="B8CCE4" w:themeColor="accent1" w:themeTint="66"/>
              <w:bottom w:val="single" w:sz="4" w:space="0" w:color="238FB7"/>
            </w:tcBorders>
            <w:shd w:val="clear" w:color="auto" w:fill="92D3EA"/>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left w:val="single" w:sz="4" w:space="0" w:color="B8CCE4" w:themeColor="accent1" w:themeTint="66"/>
              <w:bottom w:val="single" w:sz="4" w:space="0" w:color="238FB7"/>
            </w:tcBorders>
            <w:shd w:val="clear" w:color="auto" w:fill="92D3EA"/>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CB6E98">
        <w:tc>
          <w:tcPr>
            <w:cnfStyle w:val="001000000000" w:firstRow="0" w:lastRow="0" w:firstColumn="1" w:lastColumn="0" w:oddVBand="0" w:evenVBand="0" w:oddHBand="0" w:evenHBand="0" w:firstRowFirstColumn="0" w:firstRowLastColumn="0" w:lastRowFirstColumn="0" w:lastRowLastColumn="0"/>
            <w:tcW w:w="1439" w:type="dxa"/>
            <w:tcBorders>
              <w:left w:val="single" w:sz="4" w:space="0" w:color="B8CCE4" w:themeColor="accent1" w:themeTint="66"/>
              <w:bottom w:val="single" w:sz="4" w:space="0" w:color="238FB7"/>
            </w:tcBorders>
            <w:shd w:val="clear" w:color="auto" w:fill="92D3EA"/>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t>EdgeX Foundry</w:t>
            </w:r>
          </w:p>
        </w:tc>
        <w:tc>
          <w:tcPr>
            <w:tcW w:w="665" w:type="dxa"/>
            <w:tcBorders>
              <w:top w:val="single" w:sz="4" w:space="0" w:color="238FB7"/>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811234" w14:paraId="4AD06922"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double" w:sz="4" w:space="0" w:color="238FB7"/>
            </w:tcBorders>
            <w:shd w:val="clear" w:color="auto" w:fill="92D3EA"/>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double" w:sz="4" w:space="0" w:color="238FB7"/>
              <w:bottom w:val="single" w:sz="4" w:space="0" w:color="238FB7"/>
            </w:tcBorders>
            <w:shd w:val="clear" w:color="auto" w:fill="92D3EA"/>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32E4658D" w14:textId="1744B2EF" w:rsidR="001506EA" w:rsidRPr="003D662E" w:rsidRDefault="001506EA" w:rsidP="001506EA">
            <w:pPr>
              <w:rPr>
                <w:b w:val="0"/>
                <w:bCs w:val="0"/>
                <w:lang w:val="en-US"/>
              </w:rPr>
            </w:pPr>
            <w:r w:rsidRPr="003D662E">
              <w:rPr>
                <w:b w:val="0"/>
                <w:bCs w:val="0"/>
                <w:lang w:val="en-US"/>
              </w:rPr>
              <w:lastRenderedPageBreak/>
              <w:t>Apache Spark</w:t>
            </w:r>
          </w:p>
        </w:tc>
        <w:tc>
          <w:tcPr>
            <w:tcW w:w="665" w:type="dxa"/>
            <w:tcBorders>
              <w:top w:val="single" w:sz="4" w:space="0" w:color="238FB7"/>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5F97FA7C"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6</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no code (as also identified for some I4.0 platforms in [</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9"/>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5198863F" w:rsidR="007D6D20" w:rsidRPr="003D662E" w:rsidRDefault="00447AF4" w:rsidP="00447AF4">
      <w:pPr>
        <w:pStyle w:val="Caption"/>
        <w:jc w:val="center"/>
        <w:rPr>
          <w:lang w:val="en-US"/>
        </w:rPr>
      </w:pPr>
      <w:bookmarkStart w:id="100"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9</w:t>
      </w:r>
      <w:r w:rsidRPr="003D662E">
        <w:fldChar w:fldCharType="end"/>
      </w:r>
      <w:bookmarkEnd w:id="100"/>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50"/>
      </w:r>
      <w:r w:rsidRPr="003D662E">
        <w:rPr>
          <w:lang w:val="en-US"/>
        </w:rPr>
        <w:t>). In later stages of the project, we may take Apache Streampipes or an edge-enabled version of Apache Flink into account.</w:t>
      </w:r>
    </w:p>
    <w:p w14:paraId="66682937" w14:textId="66AAAC37"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1"/>
      </w:r>
      <w:r w:rsidRPr="003D662E">
        <w:rPr>
          <w:lang w:val="en-US"/>
        </w:rPr>
        <w:t xml:space="preserve"> ecosystem (provided under compatible licenses for IIP-Ecosphere). While some projects focus on specific protocols, e.g., Eclipse Paho</w:t>
      </w:r>
      <w:r w:rsidRPr="003D662E">
        <w:rPr>
          <w:rStyle w:val="FootnoteReference"/>
          <w:lang w:val="en-US"/>
        </w:rPr>
        <w:footnoteReference w:id="52"/>
      </w:r>
      <w:r w:rsidRPr="003D662E">
        <w:rPr>
          <w:lang w:val="en-US"/>
        </w:rPr>
        <w:t xml:space="preserve"> on MQTT, others already integrate various protocols such as Eclipse Hono</w:t>
      </w:r>
      <w:r w:rsidRPr="003D662E">
        <w:rPr>
          <w:rStyle w:val="FootnoteReference"/>
          <w:lang w:val="en-US"/>
        </w:rPr>
        <w:footnoteReference w:id="53"/>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D0494D">
        <w:rPr>
          <w:lang w:val="en-US"/>
        </w:rPr>
        <w:t>3.6</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4"/>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7467716E"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9</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5"/>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6"/>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3B9FD85C"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IIP-Ecosphere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54468A18"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Stream</w:t>
      </w:r>
      <w:r w:rsidR="00DC034C" w:rsidRPr="003D662E">
        <w:rPr>
          <w:lang w:val="en-US"/>
        </w:rPr>
        <w:t xml:space="preserve"> in IIP-Ecosphere</w:t>
      </w:r>
      <w:r w:rsidR="00650DDB" w:rsidRPr="003D662E">
        <w:rPr>
          <w:lang w:val="en-US"/>
        </w:rPr>
        <w:t xml:space="preserve">,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IIP-Ecosphere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1593AC68"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D0494D" w:rsidRPr="003D662E">
        <w:rPr>
          <w:lang w:val="en-US"/>
        </w:rPr>
        <w:t xml:space="preserve">Table </w:t>
      </w:r>
      <w:r w:rsidR="00D0494D">
        <w:rPr>
          <w:noProof/>
          <w:lang w:val="en-US"/>
        </w:rPr>
        <w:t>31</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D0494D">
        <w:rPr>
          <w:lang w:val="en-US"/>
        </w:rPr>
        <w:t>8.1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D0494D">
        <w:rPr>
          <w:lang w:val="en-US"/>
        </w:rPr>
        <w:t>3.4.9</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 xml:space="preserve">components to signal abnormal or undesired </w:t>
      </w:r>
      <w:r w:rsidR="006814FB" w:rsidRPr="003D662E">
        <w:rPr>
          <w:lang w:val="en-US"/>
        </w:rPr>
        <w:lastRenderedPageBreak/>
        <w:t>situations. T</w:t>
      </w:r>
      <w:r w:rsidR="00776043" w:rsidRPr="003D662E">
        <w:rPr>
          <w:lang w:val="en-US"/>
        </w:rPr>
        <w:t xml:space="preserve">races make the operations of the platform visible. Moreover, the 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5AF1755F" w:rsidR="003D6D2D" w:rsidRPr="003D662E" w:rsidRDefault="001116B5" w:rsidP="003D6D2D">
      <w:pPr>
        <w:jc w:val="both"/>
        <w:rPr>
          <w:lang w:val="en-US"/>
        </w:rPr>
      </w:pPr>
      <w:r w:rsidRPr="003D662E">
        <w:rPr>
          <w:lang w:val="en-US"/>
        </w:rPr>
        <w:t>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IIP-Ecosphere components to be introduced later, e.g., the service manager, or the ECS runtime.</w:t>
      </w:r>
    </w:p>
    <w:p w14:paraId="6CEB4684" w14:textId="1127EC9C" w:rsidR="00A25D4D" w:rsidRPr="003D662E" w:rsidRDefault="00A25D4D" w:rsidP="00644A50">
      <w:pPr>
        <w:pStyle w:val="Heading4"/>
        <w:rPr>
          <w:lang w:val="en-US"/>
        </w:rPr>
      </w:pPr>
      <w:bookmarkStart w:id="101" w:name="_Ref57918572"/>
      <w:bookmarkStart w:id="102" w:name="_Ref79998842"/>
      <w:r w:rsidRPr="003D662E">
        <w:rPr>
          <w:lang w:val="en-US"/>
        </w:rPr>
        <w:t>Validation</w:t>
      </w:r>
      <w:bookmarkEnd w:id="101"/>
      <w:r w:rsidR="00A128DF" w:rsidRPr="003D662E">
        <w:rPr>
          <w:lang w:val="en-US"/>
        </w:rPr>
        <w:t xml:space="preserve"> and Evaluation</w:t>
      </w:r>
      <w:bookmarkEnd w:id="102"/>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5014A7C9"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D0494D">
        <w:rPr>
          <w:lang w:val="en-US"/>
        </w:rPr>
        <w:t>3.5.2.1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D0494D" w:rsidRPr="003D662E">
        <w:rPr>
          <w:lang w:val="en-US"/>
        </w:rPr>
        <w:t xml:space="preserve">Figure </w:t>
      </w:r>
      <w:r w:rsidR="00D0494D">
        <w:rPr>
          <w:noProof/>
          <w:lang w:val="en-US"/>
        </w:rPr>
        <w:t>10</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IIP-Ecosphere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D0494D">
        <w:rPr>
          <w:rFonts w:cstheme="minorHAnsi"/>
          <w:lang w:val="en-US"/>
        </w:rPr>
        <w:t>3.5.3</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06F9F5C6" w:rsidR="007D792A" w:rsidRPr="003D662E" w:rsidRDefault="0090144B" w:rsidP="0090144B">
      <w:pPr>
        <w:pStyle w:val="Caption"/>
        <w:jc w:val="center"/>
        <w:rPr>
          <w:lang w:val="en-US"/>
        </w:rPr>
      </w:pPr>
      <w:bookmarkStart w:id="103"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10</w:t>
      </w:r>
      <w:r w:rsidRPr="003D662E">
        <w:fldChar w:fldCharType="end"/>
      </w:r>
      <w:bookmarkEnd w:id="103"/>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24A33FB9"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D0494D" w:rsidRPr="003D662E">
        <w:rPr>
          <w:lang w:val="en-US"/>
        </w:rPr>
        <w:t xml:space="preserve">Figure </w:t>
      </w:r>
      <w:r w:rsidR="00D0494D">
        <w:rPr>
          <w:noProof/>
          <w:lang w:val="en-US"/>
        </w:rPr>
        <w:t>11</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3F1E5D85"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D0494D" w:rsidRPr="003D662E">
        <w:rPr>
          <w:lang w:val="en-US"/>
        </w:rPr>
        <w:t xml:space="preserve">Figure </w:t>
      </w:r>
      <w:r w:rsidR="00D0494D">
        <w:rPr>
          <w:noProof/>
          <w:lang w:val="en-US"/>
        </w:rPr>
        <w:t>11</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11</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1424A184" w:rsidR="00BA4FD4" w:rsidRPr="003D662E" w:rsidRDefault="00BA4FD4" w:rsidP="00BA4FD4">
      <w:pPr>
        <w:pStyle w:val="Caption"/>
        <w:jc w:val="center"/>
        <w:rPr>
          <w:lang w:val="en-US"/>
        </w:rPr>
      </w:pPr>
      <w:bookmarkStart w:id="104"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11</w:t>
      </w:r>
      <w:r w:rsidRPr="003D662E">
        <w:fldChar w:fldCharType="end"/>
      </w:r>
      <w:bookmarkEnd w:id="104"/>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1096F404"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D0494D" w:rsidRPr="003D662E">
        <w:rPr>
          <w:lang w:val="en-US"/>
        </w:rPr>
        <w:t xml:space="preserve">Figure </w:t>
      </w:r>
      <w:r w:rsidR="00D0494D">
        <w:rPr>
          <w:noProof/>
          <w:lang w:val="en-US"/>
        </w:rPr>
        <w:t>11</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7"/>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8"/>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217A7966"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12</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12</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12</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77564DCC" w:rsidR="006F0B3A" w:rsidRPr="003D662E" w:rsidRDefault="006F0B3A" w:rsidP="006F0B3A">
      <w:pPr>
        <w:pStyle w:val="Caption"/>
        <w:jc w:val="center"/>
        <w:rPr>
          <w:lang w:val="en-US"/>
        </w:rPr>
      </w:pPr>
      <w:bookmarkStart w:id="105"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12</w:t>
      </w:r>
      <w:r w:rsidRPr="003D662E">
        <w:fldChar w:fldCharType="end"/>
      </w:r>
      <w:bookmarkEnd w:id="105"/>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5663DAA8"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12</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w:t>
      </w:r>
      <w:r w:rsidR="00877E7B" w:rsidRPr="003D662E">
        <w:rPr>
          <w:lang w:val="en-US"/>
        </w:rPr>
        <w:lastRenderedPageBreak/>
        <w:t xml:space="preserve">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D0494D" w:rsidRPr="003D662E">
        <w:rPr>
          <w:lang w:val="en-US"/>
        </w:rPr>
        <w:t xml:space="preserve">Table </w:t>
      </w:r>
      <w:r w:rsidR="00D0494D">
        <w:rPr>
          <w:noProof/>
          <w:lang w:val="en-US"/>
        </w:rPr>
        <w:t>7</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HiveMq 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61460DE8" w:rsidR="0008448A" w:rsidRPr="003D662E" w:rsidRDefault="0008448A" w:rsidP="00847483">
      <w:pPr>
        <w:pStyle w:val="Caption"/>
        <w:jc w:val="center"/>
        <w:rPr>
          <w:lang w:val="en-US"/>
        </w:rPr>
      </w:pPr>
      <w:bookmarkStart w:id="106" w:name="_Ref65841694"/>
      <w:bookmarkStart w:id="107"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7</w:t>
      </w:r>
      <w:r w:rsidRPr="003D662E">
        <w:fldChar w:fldCharType="end"/>
      </w:r>
      <w:bookmarkEnd w:id="106"/>
      <w:r w:rsidRPr="003D662E">
        <w:rPr>
          <w:lang w:val="en-US"/>
        </w:rPr>
        <w:t>: Total number of translated messages per second in best source/sink transmission situation.</w:t>
      </w:r>
      <w:bookmarkEnd w:id="107"/>
    </w:p>
    <w:tbl>
      <w:tblPr>
        <w:tblStyle w:val="GridTable1Light-Accent1"/>
        <w:tblW w:w="0" w:type="auto"/>
        <w:tblLook w:val="04A0" w:firstRow="1" w:lastRow="0" w:firstColumn="1" w:lastColumn="0" w:noHBand="0" w:noVBand="1"/>
      </w:tblPr>
      <w:tblGrid>
        <w:gridCol w:w="6516"/>
        <w:gridCol w:w="2546"/>
      </w:tblGrid>
      <w:tr w:rsidR="00132F6D" w:rsidRPr="00811234" w14:paraId="0AC74DF7" w14:textId="77777777" w:rsidTr="00A510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238FB7"/>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9"/>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8" w:name="_Ref57287366"/>
      <w:bookmarkStart w:id="109" w:name="_Ref71221719"/>
      <w:bookmarkStart w:id="110" w:name="_Toc147571951"/>
      <w:r w:rsidRPr="003D662E">
        <w:rPr>
          <w:lang w:val="en-US"/>
        </w:rPr>
        <w:t>Connectors Component</w:t>
      </w:r>
      <w:bookmarkEnd w:id="108"/>
      <w:bookmarkEnd w:id="109"/>
      <w:bookmarkEnd w:id="110"/>
    </w:p>
    <w:p w14:paraId="12F7FA23" w14:textId="516DFB56" w:rsidR="00B70C6E" w:rsidRPr="003D662E" w:rsidRDefault="0007499C" w:rsidP="00D74DF8">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in terms of </w:t>
      </w:r>
      <w:r w:rsidR="006F74F0" w:rsidRPr="003D662E">
        <w:rPr>
          <w:lang w:val="en-US"/>
        </w:rPr>
        <w:t>connector</w:t>
      </w:r>
      <w:r w:rsidR="002C0B8E" w:rsidRPr="003D662E">
        <w:rPr>
          <w:lang w:val="en-US"/>
        </w:rPr>
        <w:t xml:space="preserve"> instances</w:t>
      </w:r>
      <w:r w:rsidRPr="003D662E">
        <w:rPr>
          <w:lang w:val="en-US"/>
        </w:rPr>
        <w:t xml:space="preserve">. </w:t>
      </w:r>
      <w:r w:rsidR="000331D5" w:rsidRPr="003D662E">
        <w:rPr>
          <w:lang w:val="en-US"/>
        </w:rPr>
        <w:t xml:space="preserve">Relying </w:t>
      </w:r>
      <w:r w:rsidRPr="003D662E">
        <w:rPr>
          <w:lang w:val="en-US"/>
        </w:rPr>
        <w:t>on the design of the Transport Component, it is desirable that the machine/platform connectors utilize type translators or serializers for the inbound communication, i.e., to translate received information (if feasible already filtered in application-specific</w:t>
      </w:r>
      <w:r w:rsidR="00675C68" w:rsidRPr="003D662E">
        <w:rPr>
          <w:lang w:val="en-US"/>
        </w:rPr>
        <w:t xml:space="preserve"> manner</w:t>
      </w:r>
      <w:r w:rsidRPr="003D662E">
        <w:rPr>
          <w:lang w:val="en-US"/>
        </w:rPr>
        <w:t xml:space="preserve">) into application-specific datatypes that can further be processed in the </w:t>
      </w:r>
      <w:r w:rsidR="00ED1E11" w:rsidRPr="003D662E">
        <w:rPr>
          <w:lang w:val="en-US"/>
        </w:rPr>
        <w:t>IIP-</w:t>
      </w:r>
      <w:r w:rsidR="00894F92" w:rsidRPr="003D662E">
        <w:rPr>
          <w:lang w:val="en-US"/>
        </w:rPr>
        <w:t>E</w:t>
      </w:r>
      <w:r w:rsidR="00ED1E11" w:rsidRPr="003D662E">
        <w:rPr>
          <w:lang w:val="en-US"/>
        </w:rPr>
        <w:t xml:space="preserve">cosphere </w:t>
      </w:r>
      <w:r w:rsidRPr="003D662E">
        <w:rPr>
          <w:lang w:val="en-US"/>
        </w:rPr>
        <w:t xml:space="preserve">platform. </w:t>
      </w:r>
      <w:r w:rsidR="00A50DB8" w:rsidRPr="003D662E">
        <w:rPr>
          <w:lang w:val="en-US"/>
        </w:rPr>
        <w:t xml:space="preserve">For </w:t>
      </w:r>
      <w:r w:rsidR="00D21D69" w:rsidRPr="003D662E">
        <w:rPr>
          <w:lang w:val="en-US"/>
        </w:rPr>
        <w:t xml:space="preserve">the outbound </w:t>
      </w:r>
      <w:r w:rsidRPr="003D662E">
        <w:rPr>
          <w:lang w:val="en-US"/>
        </w:rPr>
        <w:t xml:space="preserve">direction, </w:t>
      </w:r>
      <w:r w:rsidR="00A006E0" w:rsidRPr="003D662E">
        <w:rPr>
          <w:lang w:val="en-US"/>
        </w:rPr>
        <w:t>(AI-)</w:t>
      </w:r>
      <w:r w:rsidRPr="003D662E">
        <w:rPr>
          <w:lang w:val="en-US"/>
        </w:rPr>
        <w:t>services or humans</w:t>
      </w:r>
      <w:r w:rsidR="005260EB" w:rsidRPr="003D662E">
        <w:rPr>
          <w:lang w:val="en-US"/>
        </w:rPr>
        <w:t xml:space="preserve"> </w:t>
      </w:r>
      <w:r w:rsidRPr="003D662E">
        <w:rPr>
          <w:lang w:val="en-US"/>
        </w:rPr>
        <w:t xml:space="preserve">may make decisions about changes </w:t>
      </w:r>
      <w:r w:rsidR="00951547" w:rsidRPr="003D662E">
        <w:rPr>
          <w:lang w:val="en-US"/>
        </w:rPr>
        <w:t>in</w:t>
      </w:r>
      <w:r w:rsidRPr="003D662E">
        <w:rPr>
          <w:lang w:val="en-US"/>
        </w:rPr>
        <w:t xml:space="preserve"> the connected machines/platforms</w:t>
      </w:r>
      <w:r w:rsidR="007D4AAB" w:rsidRPr="003D662E">
        <w:rPr>
          <w:lang w:val="en-US"/>
        </w:rPr>
        <w:t xml:space="preserve">. These decisions are represented as </w:t>
      </w:r>
      <w:r w:rsidR="007E7017" w:rsidRPr="003D662E">
        <w:rPr>
          <w:lang w:val="en-US"/>
        </w:rPr>
        <w:t xml:space="preserve">information, e.g., </w:t>
      </w:r>
      <w:r w:rsidRPr="003D662E">
        <w:rPr>
          <w:lang w:val="en-US"/>
        </w:rPr>
        <w:t>commands</w:t>
      </w:r>
      <w:r w:rsidR="007D4AAB" w:rsidRPr="003D662E">
        <w:rPr>
          <w:lang w:val="en-US"/>
        </w:rPr>
        <w:t xml:space="preserve">, and </w:t>
      </w:r>
      <w:r w:rsidR="00373F97" w:rsidRPr="003D662E">
        <w:rPr>
          <w:lang w:val="en-US"/>
        </w:rPr>
        <w:t xml:space="preserve">are </w:t>
      </w:r>
      <w:r w:rsidR="007D4AAB" w:rsidRPr="003D662E">
        <w:rPr>
          <w:lang w:val="en-US"/>
        </w:rPr>
        <w:t>translated</w:t>
      </w:r>
      <w:r w:rsidR="00373F97" w:rsidRPr="003D662E">
        <w:rPr>
          <w:lang w:val="en-US"/>
        </w:rPr>
        <w:t>/sent</w:t>
      </w:r>
      <w:r w:rsidR="007D4AAB" w:rsidRPr="003D662E">
        <w:rPr>
          <w:lang w:val="en-US"/>
        </w:rPr>
        <w:t xml:space="preserve"> through the connector </w:t>
      </w:r>
      <w:r w:rsidR="00373F97" w:rsidRPr="003D662E">
        <w:rPr>
          <w:lang w:val="en-US"/>
        </w:rPr>
        <w:t>to</w:t>
      </w:r>
      <w:r w:rsidR="007D4AAB" w:rsidRPr="003D662E">
        <w:rPr>
          <w:lang w:val="en-US"/>
        </w:rPr>
        <w:t xml:space="preserve"> </w:t>
      </w:r>
      <w:r w:rsidR="00373F97" w:rsidRPr="003D662E">
        <w:rPr>
          <w:lang w:val="en-US"/>
        </w:rPr>
        <w:t xml:space="preserve">the </w:t>
      </w:r>
      <w:r w:rsidR="007D4AAB" w:rsidRPr="003D662E">
        <w:rPr>
          <w:lang w:val="en-US"/>
        </w:rPr>
        <w:t>machine</w:t>
      </w:r>
      <w:r w:rsidR="00373F97" w:rsidRPr="003D662E">
        <w:rPr>
          <w:lang w:val="en-US"/>
        </w:rPr>
        <w:t xml:space="preserve"> or </w:t>
      </w:r>
      <w:r w:rsidR="007D4AAB" w:rsidRPr="003D662E">
        <w:rPr>
          <w:lang w:val="en-US"/>
        </w:rPr>
        <w:t>platform</w:t>
      </w:r>
      <w:r w:rsidRPr="003D662E">
        <w:rPr>
          <w:lang w:val="en-US"/>
        </w:rPr>
        <w:t>.</w:t>
      </w:r>
      <w:r w:rsidR="00A156B2" w:rsidRPr="003D662E">
        <w:rPr>
          <w:lang w:val="en-US"/>
        </w:rPr>
        <w:t xml:space="preserve"> Here, type translators shall turn the application-specific data types received from the platform side into information suitable for the external side. </w:t>
      </w:r>
      <w:r w:rsidR="00B86812" w:rsidRPr="003D662E">
        <w:rPr>
          <w:lang w:val="en-US"/>
        </w:rPr>
        <w:t xml:space="preserve">As stated in Section </w:t>
      </w:r>
      <w:r w:rsidR="00B86812" w:rsidRPr="003D662E">
        <w:rPr>
          <w:lang w:val="en-US"/>
        </w:rPr>
        <w:fldChar w:fldCharType="begin"/>
      </w:r>
      <w:r w:rsidR="00B86812" w:rsidRPr="003D662E">
        <w:rPr>
          <w:lang w:val="en-US"/>
        </w:rPr>
        <w:instrText xml:space="preserve"> REF _Ref57287354 \r \h </w:instrText>
      </w:r>
      <w:r w:rsidR="003D662E">
        <w:rPr>
          <w:lang w:val="en-US"/>
        </w:rPr>
        <w:instrText xml:space="preserve"> \* MERGEFORMAT </w:instrText>
      </w:r>
      <w:r w:rsidR="00B86812" w:rsidRPr="003D662E">
        <w:rPr>
          <w:lang w:val="en-US"/>
        </w:rPr>
      </w:r>
      <w:r w:rsidR="00B86812" w:rsidRPr="003D662E">
        <w:rPr>
          <w:lang w:val="en-US"/>
        </w:rPr>
        <w:fldChar w:fldCharType="separate"/>
      </w:r>
      <w:r w:rsidR="00D0494D">
        <w:rPr>
          <w:lang w:val="en-US"/>
        </w:rPr>
        <w:t>3.5.2</w:t>
      </w:r>
      <w:r w:rsidR="00B86812" w:rsidRPr="003D662E">
        <w:rPr>
          <w:lang w:val="en-US"/>
        </w:rPr>
        <w:fldChar w:fldCharType="end"/>
      </w:r>
      <w:r w:rsidR="00B86812" w:rsidRPr="003D662E">
        <w:rPr>
          <w:lang w:val="en-US"/>
        </w:rPr>
        <w:t xml:space="preserve">, </w:t>
      </w:r>
      <w:r w:rsidR="007B5444" w:rsidRPr="003D662E">
        <w:rPr>
          <w:lang w:val="en-US"/>
        </w:rPr>
        <w:t xml:space="preserve">application-specific </w:t>
      </w:r>
      <w:r w:rsidR="00B86812" w:rsidRPr="003D662E">
        <w:rPr>
          <w:lang w:val="en-US"/>
        </w:rPr>
        <w:t xml:space="preserve">type translators shall be </w:t>
      </w:r>
      <w:r w:rsidR="007B5444" w:rsidRPr="003D662E">
        <w:rPr>
          <w:lang w:val="en-US"/>
        </w:rPr>
        <w:t>realized by code generation to ease the development of applications</w:t>
      </w:r>
      <w:r w:rsidR="00B86812" w:rsidRPr="003D662E">
        <w:rPr>
          <w:lang w:val="en-US"/>
        </w:rPr>
        <w:t>.</w:t>
      </w:r>
    </w:p>
    <w:p w14:paraId="75649E25" w14:textId="61F0838E" w:rsidR="00821353" w:rsidRPr="003D662E" w:rsidRDefault="00821353" w:rsidP="00D74DF8">
      <w:pPr>
        <w:jc w:val="both"/>
        <w:rPr>
          <w:lang w:val="en-US"/>
        </w:rPr>
      </w:pPr>
      <w:r w:rsidRPr="003D662E">
        <w:rPr>
          <w:lang w:val="en-US"/>
        </w:rPr>
        <w:t xml:space="preserve">The connectors discussed in this section may be utilized within the realm of the same factory, i.e., they may run </w:t>
      </w:r>
      <w:r w:rsidR="00BD3C9E" w:rsidRPr="003D662E">
        <w:rPr>
          <w:lang w:val="en-US"/>
        </w:rPr>
        <w:t>at</w:t>
      </w:r>
      <w:r w:rsidRPr="003D662E">
        <w:rPr>
          <w:lang w:val="en-US"/>
        </w:rPr>
        <w:t xml:space="preserve"> </w:t>
      </w:r>
      <w:r w:rsidR="00BD3C9E" w:rsidRPr="003D662E">
        <w:rPr>
          <w:lang w:val="en-US"/>
        </w:rPr>
        <w:t>reduced</w:t>
      </w:r>
      <w:r w:rsidRPr="003D662E">
        <w:rPr>
          <w:lang w:val="en-US"/>
        </w:rPr>
        <w:t xml:space="preserve"> or even no security measures.</w:t>
      </w:r>
      <w:r w:rsidR="006649A9" w:rsidRPr="003D662E">
        <w:rPr>
          <w:lang w:val="en-US"/>
        </w:rPr>
        <w:t xml:space="preserve"> The connectors may also link to external realms, </w:t>
      </w:r>
      <w:r w:rsidR="006649A9" w:rsidRPr="003D662E">
        <w:rPr>
          <w:lang w:val="en-US"/>
        </w:rPr>
        <w:lastRenderedPageBreak/>
        <w:t xml:space="preserve">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7EF28CA8" w14:textId="78C1A739" w:rsidR="00B70C6E" w:rsidRPr="003D662E" w:rsidRDefault="00B70C6E" w:rsidP="00B70C6E">
      <w:pPr>
        <w:pStyle w:val="Heading4"/>
        <w:rPr>
          <w:lang w:val="en-US"/>
        </w:rPr>
      </w:pPr>
      <w:r w:rsidRPr="003D662E">
        <w:rPr>
          <w:lang w:val="en-US"/>
        </w:rPr>
        <w:t>Related approaches</w:t>
      </w:r>
    </w:p>
    <w:p w14:paraId="60070937" w14:textId="2BBEF7B3"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2"/>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3"/>
      </w:r>
      <w:r w:rsidR="006724F7" w:rsidRPr="003D662E">
        <w:rPr>
          <w:lang w:val="en-US"/>
        </w:rPr>
        <w:t>, Eclipse Kapua</w:t>
      </w:r>
      <w:r w:rsidR="006724F7" w:rsidRPr="003D662E">
        <w:rPr>
          <w:rStyle w:val="FootnoteReference"/>
          <w:lang w:val="en-US"/>
        </w:rPr>
        <w:footnoteReference w:id="64"/>
      </w:r>
      <w:r w:rsidR="006724F7" w:rsidRPr="003D662E">
        <w:rPr>
          <w:lang w:val="en-US"/>
        </w:rPr>
        <w:t xml:space="preserve"> with a cloud focus based on MQTT transport or Eclipse Ponte</w:t>
      </w:r>
      <w:r w:rsidR="006724F7" w:rsidRPr="003D662E">
        <w:rPr>
          <w:rStyle w:val="FootnoteReference"/>
          <w:lang w:val="en-US"/>
        </w:rPr>
        <w:footnoteReference w:id="65"/>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w:t>
      </w:r>
      <w:r w:rsidRPr="003D662E">
        <w:rPr>
          <w:lang w:val="en-US"/>
        </w:rPr>
        <w:t xml:space="preserve">IIP-Ecosphere </w:t>
      </w:r>
      <w:r w:rsidR="009B2990" w:rsidRPr="003D662E">
        <w:rPr>
          <w:lang w:val="en-US"/>
        </w:rPr>
        <w:t xml:space="preserve">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D0494D">
        <w:rPr>
          <w:lang w:val="en-US"/>
        </w:rPr>
        <w:t>3.6</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to enable core IIP-Ecosphere 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t>Design</w:t>
      </w:r>
    </w:p>
    <w:p w14:paraId="70FE4E01" w14:textId="64F2E36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 xml:space="preserve">y are defined as part of the </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lastRenderedPageBreak/>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0BDB0A10" w:rsidR="00B03C78" w:rsidRPr="003D662E" w:rsidRDefault="00B03C78" w:rsidP="00B03C78">
      <w:pPr>
        <w:pStyle w:val="Caption"/>
        <w:jc w:val="center"/>
        <w:rPr>
          <w:lang w:val="en-US"/>
        </w:rPr>
      </w:pPr>
      <w:bookmarkStart w:id="111"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13</w:t>
      </w:r>
      <w:r w:rsidRPr="003D662E">
        <w:fldChar w:fldCharType="end"/>
      </w:r>
      <w:bookmarkEnd w:id="111"/>
      <w:r w:rsidRPr="003D662E">
        <w:rPr>
          <w:lang w:val="en-US"/>
        </w:rPr>
        <w:t>: Event-based connector and push-based protocol-adaptation.</w:t>
      </w:r>
    </w:p>
    <w:p w14:paraId="4BCFBBE3" w14:textId="7C522DB4" w:rsidR="00DE44AA" w:rsidRPr="003D662E" w:rsidRDefault="00544C3F" w:rsidP="00544C3F">
      <w:pPr>
        <w:jc w:val="both"/>
        <w:rPr>
          <w:lang w:val="en-US"/>
        </w:rPr>
      </w:pPr>
      <w:r w:rsidRPr="003D662E">
        <w:rPr>
          <w:lang w:val="en-US"/>
        </w:rPr>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D0494D" w:rsidRPr="003D662E">
        <w:rPr>
          <w:lang w:val="en-US"/>
        </w:rPr>
        <w:t xml:space="preserve">Figure </w:t>
      </w:r>
      <w:r w:rsidR="00D0494D">
        <w:rPr>
          <w:noProof/>
          <w:lang w:val="en-US"/>
        </w:rPr>
        <w:t>13</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D0494D" w:rsidRPr="003D662E">
        <w:rPr>
          <w:lang w:val="en-US"/>
        </w:rPr>
        <w:t xml:space="preserve">Figure </w:t>
      </w:r>
      <w:r w:rsidR="00D0494D">
        <w:rPr>
          <w:noProof/>
          <w:lang w:val="en-US"/>
        </w:rPr>
        <w:t>13</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D0494D" w:rsidRPr="003D662E">
        <w:rPr>
          <w:lang w:val="en-US"/>
        </w:rPr>
        <w:t xml:space="preserve">Figure </w:t>
      </w:r>
      <w:r w:rsidR="00D0494D">
        <w:rPr>
          <w:noProof/>
          <w:lang w:val="en-US"/>
        </w:rPr>
        <w:t>13</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671EB52D" w:rsidR="008E766E" w:rsidRPr="003D662E" w:rsidRDefault="008E766E" w:rsidP="008E766E">
      <w:pPr>
        <w:pStyle w:val="Caption"/>
        <w:jc w:val="center"/>
        <w:rPr>
          <w:lang w:val="en-US"/>
        </w:rPr>
      </w:pPr>
      <w:bookmarkStart w:id="112"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14</w:t>
      </w:r>
      <w:r w:rsidRPr="003D662E">
        <w:fldChar w:fldCharType="end"/>
      </w:r>
      <w:bookmarkEnd w:id="112"/>
      <w:r w:rsidRPr="003D662E">
        <w:rPr>
          <w:lang w:val="en-US"/>
        </w:rPr>
        <w:t>: Poll-based connector and subsequent protocol adaptation.</w:t>
      </w:r>
    </w:p>
    <w:p w14:paraId="5709DA13" w14:textId="06BC55E8"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A3F7DC0" w:rsidR="007165CB" w:rsidRPr="003D662E" w:rsidRDefault="007165CB" w:rsidP="0060455F">
      <w:pPr>
        <w:jc w:val="both"/>
        <w:rPr>
          <w:lang w:val="en-US"/>
        </w:rPr>
      </w:pPr>
    </w:p>
    <w:p w14:paraId="5921335C" w14:textId="41148DF9" w:rsidR="007165CB" w:rsidRPr="003D662E" w:rsidRDefault="007165CB" w:rsidP="0060455F">
      <w:pPr>
        <w:jc w:val="both"/>
        <w:rPr>
          <w:lang w:val="en-US"/>
        </w:rPr>
      </w:pPr>
    </w:p>
    <w:p w14:paraId="4E76A3A5" w14:textId="70BD1992" w:rsidR="007165CB" w:rsidRPr="003D662E" w:rsidRDefault="007165CB" w:rsidP="0060455F">
      <w:pPr>
        <w:jc w:val="both"/>
        <w:rPr>
          <w:lang w:val="en-US"/>
        </w:rPr>
      </w:pPr>
    </w:p>
    <w:p w14:paraId="7E81F8AF" w14:textId="5CD5B89C" w:rsidR="007165CB" w:rsidRPr="003D662E" w:rsidRDefault="007165CB" w:rsidP="0060455F">
      <w:pPr>
        <w:jc w:val="both"/>
        <w:rPr>
          <w:lang w:val="en-US"/>
        </w:rPr>
      </w:pPr>
    </w:p>
    <w:p w14:paraId="19ED90EB" w14:textId="0E182219" w:rsidR="007165CB" w:rsidRPr="003D662E" w:rsidRDefault="007D6D20"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4B93216B">
            <wp:simplePos x="0" y="0"/>
            <wp:positionH relativeFrom="margin">
              <wp:posOffset>-670873</wp:posOffset>
            </wp:positionH>
            <wp:positionV relativeFrom="paragraph">
              <wp:posOffset>100354</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2678F317" w:rsidR="00CE6398" w:rsidRPr="003D662E" w:rsidRDefault="00C760BC" w:rsidP="00E94E0D">
      <w:pPr>
        <w:pStyle w:val="Caption"/>
        <w:jc w:val="center"/>
        <w:rPr>
          <w:lang w:val="en-US"/>
        </w:rPr>
      </w:pPr>
      <w:bookmarkStart w:id="113"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15</w:t>
      </w:r>
      <w:r w:rsidRPr="003D662E">
        <w:fldChar w:fldCharType="end"/>
      </w:r>
      <w:bookmarkEnd w:id="113"/>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6"/>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xml:space="preserve">. This may be intended, e.g., to realize equidistant input. However, if not desired, it can also </w:t>
      </w:r>
      <w:r w:rsidR="00FD3619" w:rsidRPr="003D662E">
        <w:rPr>
          <w:lang w:val="en-US"/>
        </w:rPr>
        <w:lastRenderedPageBreak/>
        <w:t>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69944B4B"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D0494D" w:rsidRPr="003D662E">
        <w:rPr>
          <w:lang w:val="en-US"/>
        </w:rPr>
        <w:t xml:space="preserve">Figure </w:t>
      </w:r>
      <w:r w:rsidR="00D0494D">
        <w:rPr>
          <w:noProof/>
          <w:lang w:val="en-US"/>
        </w:rPr>
        <w:t>14</w:t>
      </w:r>
      <w:r w:rsidRPr="003D662E">
        <w:rPr>
          <w:b/>
          <w:lang w:val="en-US"/>
        </w:rPr>
        <w:fldChar w:fldCharType="end"/>
      </w:r>
      <w:r w:rsidRPr="003D662E">
        <w:rPr>
          <w:lang w:val="en-US"/>
        </w:rPr>
        <w:t xml:space="preserve">, the IIP-Ecosphere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IIP-Ecosphere platform. </w:t>
      </w:r>
    </w:p>
    <w:p w14:paraId="35A78E5A" w14:textId="6BD26702"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D0494D" w:rsidRPr="003D662E">
        <w:rPr>
          <w:lang w:val="en-US"/>
        </w:rPr>
        <w:t xml:space="preserve">Figure </w:t>
      </w:r>
      <w:r w:rsidR="00D0494D">
        <w:rPr>
          <w:noProof/>
          <w:lang w:val="en-US"/>
        </w:rPr>
        <w:t>15</w:t>
      </w:r>
      <w:r w:rsidR="007823B9" w:rsidRPr="003D662E">
        <w:rPr>
          <w:lang w:val="en-US"/>
        </w:rPr>
        <w:fldChar w:fldCharType="end"/>
      </w:r>
      <w:r w:rsidR="007823B9" w:rsidRPr="003D662E">
        <w:rPr>
          <w:lang w:val="en-US"/>
        </w:rPr>
        <w:t xml:space="preserve"> presents an overview of the main classes in the Connectors Component of the IIP-Ecosphere platform. The component consists of:</w:t>
      </w:r>
    </w:p>
    <w:p w14:paraId="645CEBB8" w14:textId="1A9551BB" w:rsidR="007823B9" w:rsidRPr="003D662E"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p>
    <w:p w14:paraId="026D516C" w14:textId="3A3A29A8" w:rsidR="00711B86" w:rsidRPr="003D662E" w:rsidRDefault="00711B86"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p>
    <w:p w14:paraId="6BF44158" w14:textId="112F7820" w:rsidR="008C76E8" w:rsidRPr="003D662E" w:rsidRDefault="00A342B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w:t>
      </w:r>
      <w:r w:rsidR="00337D81" w:rsidRPr="003D662E">
        <w:rPr>
          <w:lang w:val="en-US"/>
        </w:rPr>
        <w:lastRenderedPageBreak/>
        <w:t>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44653D9" w:rsidR="007823B9" w:rsidRPr="003D662E"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635B4204" w:rsidR="009772A1" w:rsidRPr="003D662E" w:rsidRDefault="00CB3E3E">
      <w:pPr>
        <w:rPr>
          <w:lang w:val="en-US"/>
        </w:rPr>
      </w:pPr>
      <w:r w:rsidRPr="003D662E">
        <w:rPr>
          <w:noProof/>
          <w:lang w:val="en-US"/>
        </w:rPr>
        <w:drawing>
          <wp:anchor distT="0" distB="0" distL="114300" distR="114300" simplePos="0" relativeHeight="251750400" behindDoc="0" locked="0" layoutInCell="1" allowOverlap="1" wp14:anchorId="64D99E5A" wp14:editId="1B1B35FB">
            <wp:simplePos x="0" y="0"/>
            <wp:positionH relativeFrom="margin">
              <wp:align>right</wp:align>
            </wp:positionH>
            <wp:positionV relativeFrom="paragraph">
              <wp:posOffset>131305</wp:posOffset>
            </wp:positionV>
            <wp:extent cx="7289720" cy="5754406"/>
            <wp:effectExtent l="5398"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7289720" cy="57544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653115D4" w:rsidR="009772A1" w:rsidRPr="003D662E" w:rsidRDefault="009772A1">
      <w:pPr>
        <w:rPr>
          <w:lang w:val="en-US"/>
        </w:rPr>
      </w:pPr>
    </w:p>
    <w:p w14:paraId="6D3B51E3" w14:textId="79D08441"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748496C2" w:rsidR="00551CBF" w:rsidRPr="003D662E" w:rsidRDefault="00551CBF" w:rsidP="00997F04">
      <w:pPr>
        <w:pStyle w:val="Caption"/>
        <w:jc w:val="center"/>
        <w:rPr>
          <w:lang w:val="en-US"/>
        </w:rPr>
      </w:pPr>
      <w:bookmarkStart w:id="114"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16</w:t>
      </w:r>
      <w:r w:rsidRPr="003D662E">
        <w:fldChar w:fldCharType="end"/>
      </w:r>
      <w:bookmarkEnd w:id="114"/>
      <w:r w:rsidRPr="003D662E">
        <w:rPr>
          <w:lang w:val="en-US"/>
        </w:rPr>
        <w:t>: Model Access and Protocol Adapter in the Connectors Component.</w:t>
      </w:r>
    </w:p>
    <w:p w14:paraId="021286C2" w14:textId="7DDF9864" w:rsidR="009772A1" w:rsidRPr="003D662E" w:rsidRDefault="009772A1" w:rsidP="0051335B">
      <w:pPr>
        <w:pStyle w:val="ListParagraph"/>
        <w:numPr>
          <w:ilvl w:val="0"/>
          <w:numId w:val="11"/>
        </w:numPr>
        <w:jc w:val="both"/>
        <w:rPr>
          <w:lang w:val="en-US"/>
        </w:rPr>
      </w:pPr>
      <w:r w:rsidRPr="003D662E">
        <w:rPr>
          <w:lang w:val="en-US"/>
        </w:rPr>
        <w:lastRenderedPageBreak/>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connectors are flagged as inactive</w:t>
      </w:r>
      <w:r w:rsidRPr="003D662E">
        <w:rPr>
          <w:rStyle w:val="FootnoteReference"/>
          <w:lang w:val="en-US"/>
        </w:rPr>
        <w:footnoteReference w:id="67"/>
      </w:r>
      <w:r w:rsidRPr="003D662E">
        <w:rPr>
          <w:lang w:val="en-US"/>
        </w:rPr>
        <w:t xml:space="preser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D0494D">
        <w:rPr>
          <w:lang w:val="en-US"/>
        </w:rPr>
        <w:t>3.4</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69329154"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D0494D">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1BC865A5" w14:textId="1CA93597" w:rsidR="009772A1" w:rsidRPr="003D662E" w:rsidRDefault="009772A1" w:rsidP="009772A1">
      <w:pPr>
        <w:jc w:val="both"/>
        <w:rPr>
          <w:lang w:val="en-US"/>
        </w:rPr>
      </w:pPr>
      <w:r w:rsidRPr="003D662E">
        <w:rPr>
          <w:lang w:val="en-US"/>
        </w:rPr>
        <w:t xml:space="preserve">Currently, four specific (optional) connectors are realized in terms of individual components extending the Connectors Component. These are the generic </w:t>
      </w:r>
      <w:r w:rsidRPr="003D662E">
        <w:rPr>
          <w:rFonts w:ascii="Consolas" w:hAnsi="Consolas"/>
          <w:lang w:val="en-US"/>
        </w:rPr>
        <w:t>AasConnector</w:t>
      </w:r>
      <w:r w:rsidRPr="003D662E">
        <w:rPr>
          <w:lang w:val="en-US"/>
        </w:rPr>
        <w:t xml:space="preserve"> for integrating external AAS into the platform (based on the </w:t>
      </w:r>
      <w:r w:rsidRPr="003D662E">
        <w:rPr>
          <w:rFonts w:ascii="Consolas" w:hAnsi="Consolas"/>
          <w:lang w:val="en-US"/>
        </w:rPr>
        <w:t>AasFactory</w:t>
      </w:r>
      <w:r w:rsidRPr="003D662E">
        <w:rPr>
          <w:lang w:val="en-US"/>
        </w:rPr>
        <w:t xml:space="preserve"> from the Support Layer</w:t>
      </w:r>
      <w:r w:rsidRPr="003D662E">
        <w:rPr>
          <w:rStyle w:val="FootnoteReference"/>
          <w:lang w:val="en-US"/>
        </w:rPr>
        <w:footnoteReference w:id="68"/>
      </w:r>
      <w:r w:rsidRPr="003D662E">
        <w:rPr>
          <w:lang w:val="en-US"/>
        </w:rPr>
        <w:t xml:space="preserve">), the </w:t>
      </w:r>
      <w:r w:rsidRPr="003D662E">
        <w:rPr>
          <w:rFonts w:ascii="Consolas" w:hAnsi="Consolas"/>
          <w:lang w:val="en-US"/>
        </w:rPr>
        <w:t>OpcUaConnector</w:t>
      </w:r>
      <w:r w:rsidRPr="003D662E">
        <w:rPr>
          <w:lang w:val="en-US"/>
        </w:rPr>
        <w:t xml:space="preserve"> for OPC UA 1.04 (based on Eclipse Milo) as well as two payload-based MQTT connectors, one for MQTT v3 and one for MQTT v5, also based on Eclipse Paho akin to the Transport Component. Each of these protocols bind the known template parameters of </w:t>
      </w:r>
      <w:r w:rsidRPr="003D662E">
        <w:rPr>
          <w:rFonts w:ascii="Consolas" w:hAnsi="Consolas"/>
          <w:lang w:val="en-US"/>
        </w:rPr>
        <w:t>Connector</w:t>
      </w:r>
      <w:r w:rsidRPr="003D662E">
        <w:rPr>
          <w:lang w:val="en-US"/>
        </w:rPr>
        <w:t xml:space="preserve"> as needed, all leaving </w:t>
      </w:r>
      <w:r w:rsidRPr="003D662E">
        <w:rPr>
          <w:rFonts w:ascii="Consolas" w:hAnsi="Consolas"/>
          <w:lang w:val="en-US"/>
        </w:rPr>
        <w:t>CI</w:t>
      </w:r>
      <w:r w:rsidRPr="003D662E">
        <w:rPr>
          <w:lang w:val="en-US"/>
        </w:rPr>
        <w:t xml:space="preserve"> and </w:t>
      </w:r>
      <w:r w:rsidRPr="003D662E">
        <w:rPr>
          <w:rFonts w:ascii="Consolas" w:hAnsi="Consolas"/>
          <w:lang w:val="en-US"/>
        </w:rPr>
        <w:t>CO</w:t>
      </w:r>
      <w:r w:rsidRPr="003D662E">
        <w:rPr>
          <w:lang w:val="en-US"/>
        </w:rPr>
        <w:t xml:space="preserve"> unbound as these are application-specific types to be defined when instantiating the respective connector (and providing a matching </w:t>
      </w:r>
      <w:r w:rsidRPr="003D662E">
        <w:rPr>
          <w:rFonts w:ascii="Consolas" w:hAnsi="Consolas"/>
          <w:lang w:val="en-US"/>
        </w:rPr>
        <w:t>ProtocolAdapter</w:t>
      </w:r>
      <w:r w:rsidRPr="003D662E">
        <w:rPr>
          <w:lang w:val="en-US"/>
        </w:rPr>
        <w:t xml:space="preserve">). </w:t>
      </w:r>
      <w:r w:rsidR="00915673" w:rsidRPr="003D662E">
        <w:rPr>
          <w:lang w:val="en-US"/>
        </w:rPr>
        <w:t xml:space="preserve">Optional </w:t>
      </w:r>
      <w:r w:rsidRPr="003D662E">
        <w:rPr>
          <w:lang w:val="en-US"/>
        </w:rPr>
        <w:t>TLS encryption support (R40) is realized for both MQTT connectors</w:t>
      </w:r>
      <w:r w:rsidR="00915673" w:rsidRPr="003D662E">
        <w:rPr>
          <w:lang w:val="en-US"/>
        </w:rPr>
        <w:t>,</w:t>
      </w:r>
      <w:r w:rsidRPr="003D662E">
        <w:rPr>
          <w:lang w:val="en-US"/>
        </w:rPr>
        <w:t xml:space="preserve"> the OPC UA connector </w:t>
      </w:r>
      <w:r w:rsidR="00915673" w:rsidRPr="003D662E">
        <w:rPr>
          <w:lang w:val="en-US"/>
        </w:rPr>
        <w:t xml:space="preserve">and the </w:t>
      </w:r>
      <w:r w:rsidRPr="003D662E">
        <w:rPr>
          <w:lang w:val="en-US"/>
        </w:rPr>
        <w:t>AAS connector</w:t>
      </w:r>
      <w:r w:rsidR="00915673" w:rsidRPr="003D662E">
        <w:rPr>
          <w:lang w:val="en-US"/>
        </w:rPr>
        <w:t xml:space="preserve"> (if the BaSyx implementation is used, the AAS registry remains unencrypted by default, the AAS server can optionally be executed with TLS)</w:t>
      </w:r>
      <w:r w:rsidRPr="003D662E">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p>
    <w:p w14:paraId="1F53FB94" w14:textId="669A552C"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16</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w:t>
      </w:r>
      <w:r w:rsidRPr="003D662E">
        <w:rPr>
          <w:lang w:val="en-US"/>
        </w:rPr>
        <w:lastRenderedPageBreak/>
        <w:t xml:space="preserve">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6D152AA1"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16</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2A9A69CA"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D0494D" w:rsidRPr="003D662E">
        <w:rPr>
          <w:lang w:val="en-US"/>
        </w:rPr>
        <w:t xml:space="preserve">Figure </w:t>
      </w:r>
      <w:r w:rsidR="00D0494D">
        <w:rPr>
          <w:noProof/>
          <w:lang w:val="en-US"/>
        </w:rPr>
        <w:t>16</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452D42C6"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D0494D" w:rsidRPr="003D662E">
        <w:rPr>
          <w:lang w:val="en-US"/>
        </w:rPr>
        <w:t xml:space="preserve">Figure </w:t>
      </w:r>
      <w:r w:rsidR="00D0494D">
        <w:rPr>
          <w:noProof/>
          <w:lang w:val="en-US"/>
        </w:rPr>
        <w:t>16</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D0494D">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15" w:name="_Ref63932450"/>
      <w:r w:rsidRPr="003D662E">
        <w:rPr>
          <w:lang w:val="en-US"/>
        </w:rPr>
        <w:lastRenderedPageBreak/>
        <w:t>Validation</w:t>
      </w:r>
      <w:bookmarkEnd w:id="115"/>
    </w:p>
    <w:p w14:paraId="19BE5D91" w14:textId="41417E60"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D0494D">
        <w:rPr>
          <w:lang w:val="en-US"/>
        </w:rPr>
        <w:t>3.5.2.3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19DF5BB4" w:rsidR="00BF240B" w:rsidRPr="003D662E" w:rsidRDefault="005F096B" w:rsidP="00BF240B">
      <w:pPr>
        <w:jc w:val="both"/>
        <w:rPr>
          <w:lang w:val="en-US"/>
        </w:rPr>
      </w:pPr>
      <w:r w:rsidRPr="003D662E">
        <w:rPr>
          <w:lang w:val="en-US"/>
        </w:rPr>
        <w:t>Further functional tests have been performed in the context of the IIP-Ecosphere platform use case studies, e.g., in the context of partners such as Lenze, Phoenix Contact or the VDW. In these validations, the default IIP-Ecosphere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D0494D">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IIP-Ecosphere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2F5165DD" w14:textId="7C4DAFA1" w:rsidR="00D44BED" w:rsidRPr="003D662E" w:rsidRDefault="00D44BED" w:rsidP="00B374A4">
      <w:pPr>
        <w:pStyle w:val="Heading3"/>
        <w:rPr>
          <w:lang w:val="en-US"/>
        </w:rPr>
      </w:pPr>
      <w:bookmarkStart w:id="116" w:name="_Ref57287380"/>
      <w:bookmarkStart w:id="117" w:name="_Toc147571952"/>
      <w:r w:rsidRPr="003D662E">
        <w:rPr>
          <w:lang w:val="en-US"/>
        </w:rPr>
        <w:t>Requirements Discussion</w:t>
      </w:r>
      <w:bookmarkEnd w:id="116"/>
      <w:bookmarkEnd w:id="117"/>
    </w:p>
    <w:p w14:paraId="22DDB1BF" w14:textId="2FC2AD7E" w:rsidR="004C44C9" w:rsidRPr="003D662E" w:rsidRDefault="004C44C9" w:rsidP="0040713B">
      <w:pPr>
        <w:jc w:val="both"/>
        <w:rPr>
          <w:lang w:val="en-US"/>
        </w:rPr>
      </w:pPr>
      <w:r w:rsidRPr="003D662E">
        <w:rPr>
          <w:lang w:val="en-US"/>
        </w:rPr>
        <w:t xml:space="preserve">Finally, we review </w:t>
      </w:r>
      <w:r w:rsidR="0087629A" w:rsidRPr="003D662E">
        <w:rPr>
          <w:lang w:val="en-US"/>
        </w:rPr>
        <w:t xml:space="preserve">in this section </w:t>
      </w:r>
      <w:r w:rsidRPr="003D662E">
        <w:rPr>
          <w:lang w:val="en-US"/>
        </w:rPr>
        <w:t xml:space="preserve">the realization of the most relevant requirements </w:t>
      </w:r>
      <w:r w:rsidR="0087629A" w:rsidRPr="003D662E">
        <w:rPr>
          <w:lang w:val="en-US"/>
        </w:rPr>
        <w:t xml:space="preserve">for the Transport </w:t>
      </w:r>
      <w:r w:rsidR="002673B9" w:rsidRPr="003D662E">
        <w:rPr>
          <w:lang w:val="en-US"/>
        </w:rPr>
        <w:t xml:space="preserve">and </w:t>
      </w:r>
      <w:r w:rsidR="0076679D" w:rsidRPr="003D662E">
        <w:rPr>
          <w:lang w:val="en-US"/>
        </w:rPr>
        <w:t>Connection</w:t>
      </w:r>
      <w:r w:rsidR="002673B9" w:rsidRPr="003D662E">
        <w:rPr>
          <w:lang w:val="en-US"/>
        </w:rPr>
        <w:t xml:space="preserve"> Layer</w:t>
      </w:r>
      <w:r w:rsidR="0087629A" w:rsidRPr="003D662E">
        <w:rPr>
          <w:lang w:val="en-US"/>
        </w:rPr>
        <w:t xml:space="preserve">. The results are summarized </w:t>
      </w:r>
      <w:r w:rsidRPr="003D662E">
        <w:rPr>
          <w:lang w:val="en-US"/>
        </w:rPr>
        <w:t xml:space="preserve">in </w:t>
      </w:r>
      <w:r w:rsidRPr="003D662E">
        <w:rPr>
          <w:lang w:val="en-US"/>
        </w:rPr>
        <w:fldChar w:fldCharType="begin"/>
      </w:r>
      <w:r w:rsidRPr="003D662E">
        <w:rPr>
          <w:lang w:val="en-US"/>
        </w:rPr>
        <w:instrText xml:space="preserve"> REF _Ref57282361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8</w:t>
      </w:r>
      <w:r w:rsidRPr="003D662E">
        <w:rPr>
          <w:lang w:val="en-US"/>
        </w:rPr>
        <w:fldChar w:fldCharType="end"/>
      </w:r>
      <w:r w:rsidRPr="003D662E">
        <w:rPr>
          <w:lang w:val="en-US"/>
        </w:rPr>
        <w:t>.</w:t>
      </w:r>
    </w:p>
    <w:p w14:paraId="13F8ACBC" w14:textId="7721C824" w:rsidR="004C44C9" w:rsidRPr="003D662E" w:rsidRDefault="004C44C9" w:rsidP="004C44C9">
      <w:pPr>
        <w:pStyle w:val="Caption"/>
        <w:jc w:val="center"/>
        <w:rPr>
          <w:lang w:val="en-US"/>
        </w:rPr>
      </w:pPr>
      <w:bookmarkStart w:id="118" w:name="_Ref5728236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8</w:t>
      </w:r>
      <w:r w:rsidRPr="003D662E">
        <w:fldChar w:fldCharType="end"/>
      </w:r>
      <w:bookmarkEnd w:id="118"/>
      <w:r w:rsidRPr="003D662E">
        <w:rPr>
          <w:lang w:val="en-US"/>
        </w:rPr>
        <w:t xml:space="preserve">: </w:t>
      </w:r>
      <w:r w:rsidR="009C69DE" w:rsidRPr="003D662E">
        <w:rPr>
          <w:lang w:val="en-US"/>
        </w:rPr>
        <w:t xml:space="preserve">Review of </w:t>
      </w:r>
      <w:r w:rsidR="005F69D5" w:rsidRPr="003D662E">
        <w:rPr>
          <w:lang w:val="en-US"/>
        </w:rPr>
        <w:t>realized</w:t>
      </w:r>
      <w:bookmarkStart w:id="119" w:name="_Ref77706954"/>
      <w:r w:rsidR="002A3DEC" w:rsidRPr="003D662E">
        <w:rPr>
          <w:rStyle w:val="FootnoteReference"/>
          <w:lang w:val="en-US"/>
        </w:rPr>
        <w:footnoteReference w:id="69"/>
      </w:r>
      <w:bookmarkEnd w:id="119"/>
      <w:r w:rsidR="005F69D5" w:rsidRPr="003D662E">
        <w:rPr>
          <w:lang w:val="en-US"/>
        </w:rPr>
        <w:t xml:space="preserve"> </w:t>
      </w:r>
      <w:r w:rsidR="009C69DE" w:rsidRPr="003D662E">
        <w:rPr>
          <w:lang w:val="en-US"/>
        </w:rPr>
        <w:t>requirements</w:t>
      </w:r>
      <w:r w:rsidRPr="003D662E">
        <w:rPr>
          <w:lang w:val="en-US"/>
        </w:rPr>
        <w:t xml:space="preserve"> </w:t>
      </w:r>
      <w:r w:rsidR="009C69DE" w:rsidRPr="003D662E">
        <w:rPr>
          <w:lang w:val="en-US"/>
        </w:rPr>
        <w:t>for</w:t>
      </w:r>
      <w:r w:rsidRPr="003D662E">
        <w:rPr>
          <w:lang w:val="en-US"/>
        </w:rPr>
        <w:t xml:space="preserve"> the Transport Layer</w:t>
      </w:r>
      <w:r w:rsidR="00274C5B" w:rsidRPr="003D662E">
        <w:rPr>
          <w:lang w:val="en-US"/>
        </w:rPr>
        <w:t xml:space="preserve"> (based on </w:t>
      </w:r>
      <w:r w:rsidR="00274C5B" w:rsidRPr="003D662E">
        <w:rPr>
          <w:lang w:val="en-US"/>
        </w:rPr>
        <w:fldChar w:fldCharType="begin"/>
      </w:r>
      <w:r w:rsidR="00274C5B" w:rsidRPr="003D662E">
        <w:rPr>
          <w:lang w:val="en-US"/>
        </w:rPr>
        <w:instrText xml:space="preserve"> REF _Ref57199193 \h </w:instrText>
      </w:r>
      <w:r w:rsidR="003D662E">
        <w:rPr>
          <w:lang w:val="en-US"/>
        </w:rPr>
        <w:instrText xml:space="preserve"> \* MERGEFORMAT </w:instrText>
      </w:r>
      <w:r w:rsidR="00274C5B" w:rsidRPr="003D662E">
        <w:rPr>
          <w:lang w:val="en-US"/>
        </w:rPr>
      </w:r>
      <w:r w:rsidR="00274C5B" w:rsidRPr="003D662E">
        <w:rPr>
          <w:lang w:val="en-US"/>
        </w:rPr>
        <w:fldChar w:fldCharType="separate"/>
      </w:r>
      <w:r w:rsidR="00D0494D" w:rsidRPr="003D662E">
        <w:rPr>
          <w:lang w:val="en-US"/>
        </w:rPr>
        <w:t xml:space="preserve">Table </w:t>
      </w:r>
      <w:r w:rsidR="00D0494D">
        <w:rPr>
          <w:noProof/>
          <w:lang w:val="en-US"/>
        </w:rPr>
        <w:t>2</w:t>
      </w:r>
      <w:r w:rsidR="00274C5B" w:rsidRPr="003D662E">
        <w:rPr>
          <w:lang w:val="en-US"/>
        </w:rPr>
        <w:fldChar w:fldCharType="end"/>
      </w:r>
      <w:r w:rsidR="00274C5B" w:rsidRPr="003D662E">
        <w:rPr>
          <w:lang w:val="en-US"/>
        </w:rPr>
        <w:t>,</w:t>
      </w:r>
      <w:r w:rsidR="00170DC6" w:rsidRPr="003D662E">
        <w:rPr>
          <w:lang w:val="en-US"/>
        </w:rPr>
        <w:t xml:space="preserve"> </w:t>
      </w:r>
      <w:r w:rsidR="00170DC6" w:rsidRPr="003D662E">
        <w:rPr>
          <w:lang w:val="en-US"/>
        </w:rPr>
        <w:fldChar w:fldCharType="begin"/>
      </w:r>
      <w:r w:rsidR="00170DC6" w:rsidRPr="003D662E">
        <w:rPr>
          <w:lang w:val="en-US"/>
        </w:rPr>
        <w:instrText xml:space="preserve"> REF _Ref64276457 \h </w:instrText>
      </w:r>
      <w:r w:rsidR="003D662E">
        <w:rPr>
          <w:lang w:val="en-US"/>
        </w:rPr>
        <w:instrText xml:space="preserve"> \* MERGEFORMAT </w:instrText>
      </w:r>
      <w:r w:rsidR="00170DC6" w:rsidRPr="003D662E">
        <w:rPr>
          <w:lang w:val="en-US"/>
        </w:rPr>
      </w:r>
      <w:r w:rsidR="00170DC6" w:rsidRPr="003D662E">
        <w:rPr>
          <w:lang w:val="en-US"/>
        </w:rPr>
        <w:fldChar w:fldCharType="separate"/>
      </w:r>
      <w:r w:rsidR="00D0494D" w:rsidRPr="003D662E">
        <w:rPr>
          <w:lang w:val="en-US"/>
        </w:rPr>
        <w:t xml:space="preserve">Table </w:t>
      </w:r>
      <w:r w:rsidR="00D0494D">
        <w:rPr>
          <w:noProof/>
          <w:lang w:val="en-US"/>
        </w:rPr>
        <w:t>3</w:t>
      </w:r>
      <w:r w:rsidR="00170DC6" w:rsidRPr="003D662E">
        <w:rPr>
          <w:lang w:val="en-US"/>
        </w:rPr>
        <w:fldChar w:fldCharType="end"/>
      </w:r>
      <w:r w:rsidR="00170DC6" w:rsidRPr="003D662E">
        <w:rPr>
          <w:lang w:val="en-US"/>
        </w:rPr>
        <w:t xml:space="preserve"> and </w:t>
      </w:r>
      <w:r w:rsidR="00274C5B" w:rsidRPr="003D662E">
        <w:rPr>
          <w:lang w:val="en-US"/>
        </w:rPr>
        <w:fldChar w:fldCharType="begin"/>
      </w:r>
      <w:r w:rsidR="00274C5B" w:rsidRPr="003D662E">
        <w:rPr>
          <w:lang w:val="en-US"/>
        </w:rPr>
        <w:instrText xml:space="preserve"> REF _Ref57317493 \h </w:instrText>
      </w:r>
      <w:r w:rsidR="003D662E">
        <w:rPr>
          <w:lang w:val="en-US"/>
        </w:rPr>
        <w:instrText xml:space="preserve"> \* MERGEFORMAT </w:instrText>
      </w:r>
      <w:r w:rsidR="00274C5B" w:rsidRPr="003D662E">
        <w:rPr>
          <w:lang w:val="en-US"/>
        </w:rPr>
      </w:r>
      <w:r w:rsidR="00274C5B" w:rsidRPr="003D662E">
        <w:rPr>
          <w:lang w:val="en-US"/>
        </w:rPr>
        <w:fldChar w:fldCharType="separate"/>
      </w:r>
      <w:r w:rsidR="00D0494D" w:rsidRPr="003D662E">
        <w:rPr>
          <w:lang w:val="en-US"/>
        </w:rPr>
        <w:t xml:space="preserve">Table </w:t>
      </w:r>
      <w:r w:rsidR="00D0494D">
        <w:rPr>
          <w:noProof/>
          <w:lang w:val="en-US"/>
        </w:rPr>
        <w:t>4</w:t>
      </w:r>
      <w:r w:rsidR="00274C5B" w:rsidRPr="003D662E">
        <w:rPr>
          <w:lang w:val="en-US"/>
        </w:rPr>
        <w:fldChar w:fldCharType="end"/>
      </w:r>
      <w:r w:rsidR="00274C5B" w:rsidRPr="003D662E">
        <w:rPr>
          <w:lang w:val="en-US"/>
        </w:rPr>
        <w:t>)</w:t>
      </w:r>
      <w:r w:rsidRPr="003D662E">
        <w:rPr>
          <w:lang w:val="en-US"/>
        </w:rPr>
        <w:t>.</w:t>
      </w:r>
    </w:p>
    <w:tbl>
      <w:tblPr>
        <w:tblStyle w:val="GridTable1Light-Accent1"/>
        <w:tblW w:w="0" w:type="auto"/>
        <w:tblLayout w:type="fixed"/>
        <w:tblLook w:val="04A0" w:firstRow="1" w:lastRow="0" w:firstColumn="1" w:lastColumn="0" w:noHBand="0" w:noVBand="1"/>
      </w:tblPr>
      <w:tblGrid>
        <w:gridCol w:w="1271"/>
        <w:gridCol w:w="7791"/>
      </w:tblGrid>
      <w:tr w:rsidR="004C44C9" w:rsidRPr="003D662E" w14:paraId="73848002" w14:textId="77777777" w:rsidTr="006B57F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271" w:type="dxa"/>
            <w:tcBorders>
              <w:bottom w:val="single" w:sz="4" w:space="0" w:color="B8CCE4" w:themeColor="accent1" w:themeTint="66"/>
            </w:tcBorders>
            <w:shd w:val="clear" w:color="auto" w:fill="238FB7"/>
          </w:tcPr>
          <w:p w14:paraId="460760CB" w14:textId="061B85F3" w:rsidR="004C44C9" w:rsidRPr="003D662E" w:rsidRDefault="004C44C9" w:rsidP="00995A90">
            <w:pPr>
              <w:rPr>
                <w:b w:val="0"/>
                <w:bCs w:val="0"/>
                <w:color w:val="FFFFFF" w:themeColor="background1"/>
                <w:lang w:val="en-US"/>
              </w:rPr>
            </w:pPr>
            <w:r w:rsidRPr="003D662E">
              <w:rPr>
                <w:color w:val="FFFFFF" w:themeColor="background1"/>
                <w:lang w:val="en-US"/>
              </w:rPr>
              <w:t>Require</w:t>
            </w:r>
            <w:r w:rsidR="000A3117" w:rsidRPr="003D662E">
              <w:rPr>
                <w:color w:val="FFFFFF" w:themeColor="background1"/>
                <w:lang w:val="en-US"/>
              </w:rPr>
              <w:t>-</w:t>
            </w:r>
            <w:r w:rsidRPr="003D662E">
              <w:rPr>
                <w:color w:val="FFFFFF" w:themeColor="background1"/>
                <w:lang w:val="en-US"/>
              </w:rPr>
              <w:t>ment</w:t>
            </w:r>
          </w:p>
        </w:tc>
        <w:tc>
          <w:tcPr>
            <w:tcW w:w="7791" w:type="dxa"/>
            <w:tcBorders>
              <w:bottom w:val="single" w:sz="4" w:space="0" w:color="B8CCE4" w:themeColor="accent1" w:themeTint="66"/>
            </w:tcBorders>
            <w:shd w:val="clear" w:color="auto" w:fill="238FB7"/>
          </w:tcPr>
          <w:p w14:paraId="241923F0" w14:textId="77777777" w:rsidR="004C44C9" w:rsidRPr="003D662E" w:rsidRDefault="004C44C9" w:rsidP="00995A9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4C44C9" w:rsidRPr="00811234" w14:paraId="32EBB5EA"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left w:val="single" w:sz="4" w:space="0" w:color="B8CCE4" w:themeColor="accent1" w:themeTint="66"/>
              <w:bottom w:val="single" w:sz="4" w:space="0" w:color="238FB7"/>
            </w:tcBorders>
            <w:shd w:val="clear" w:color="auto" w:fill="92D3EA"/>
          </w:tcPr>
          <w:p w14:paraId="3D2FB40E" w14:textId="77777777" w:rsidR="004C44C9" w:rsidRPr="003D662E" w:rsidRDefault="004C44C9" w:rsidP="00995A90">
            <w:pPr>
              <w:rPr>
                <w:lang w:val="en-US"/>
              </w:rPr>
            </w:pPr>
            <w:r w:rsidRPr="003D662E">
              <w:rPr>
                <w:b w:val="0"/>
                <w:bCs w:val="0"/>
                <w:lang w:val="en-US"/>
              </w:rPr>
              <w:t>R1</w:t>
            </w:r>
          </w:p>
        </w:tc>
        <w:tc>
          <w:tcPr>
            <w:tcW w:w="7791" w:type="dxa"/>
            <w:tcBorders>
              <w:top w:val="single" w:sz="4" w:space="0" w:color="238FB7"/>
              <w:bottom w:val="single" w:sz="4" w:space="0" w:color="238FB7"/>
            </w:tcBorders>
          </w:tcPr>
          <w:p w14:paraId="6A1B4324" w14:textId="77777777" w:rsidR="004C44C9" w:rsidRPr="003D662E" w:rsidRDefault="004C44C9" w:rsidP="00995A9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for protocol/streaming extensions of different vendors based on different technologies.</w:t>
            </w:r>
          </w:p>
        </w:tc>
      </w:tr>
      <w:tr w:rsidR="004C44C9" w:rsidRPr="00811234" w14:paraId="76E187C5"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left w:val="single" w:sz="4" w:space="0" w:color="B8CCE4" w:themeColor="accent1" w:themeTint="66"/>
              <w:bottom w:val="single" w:sz="4" w:space="0" w:color="238FB7"/>
            </w:tcBorders>
            <w:shd w:val="clear" w:color="auto" w:fill="92D3EA"/>
          </w:tcPr>
          <w:p w14:paraId="17AE92D3" w14:textId="77777777" w:rsidR="004C44C9" w:rsidRPr="003D662E" w:rsidRDefault="004C44C9" w:rsidP="00995A90">
            <w:pPr>
              <w:rPr>
                <w:lang w:val="en-US"/>
              </w:rPr>
            </w:pPr>
            <w:r w:rsidRPr="003D662E">
              <w:rPr>
                <w:b w:val="0"/>
                <w:bCs w:val="0"/>
                <w:lang w:val="en-US"/>
              </w:rPr>
              <w:t>R2</w:t>
            </w:r>
          </w:p>
        </w:tc>
        <w:tc>
          <w:tcPr>
            <w:tcW w:w="7791" w:type="dxa"/>
            <w:tcBorders>
              <w:top w:val="single" w:sz="4" w:space="0" w:color="238FB7"/>
              <w:bottom w:val="single" w:sz="4" w:space="0" w:color="238FB7"/>
            </w:tcBorders>
          </w:tcPr>
          <w:p w14:paraId="1F4360B3" w14:textId="1A6CA443" w:rsidR="004C44C9" w:rsidRPr="003D662E" w:rsidRDefault="004C44C9" w:rsidP="00995A9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Used standards: MQTT, AMQP</w:t>
            </w:r>
            <w:r w:rsidR="00B2730C" w:rsidRPr="003D662E">
              <w:rPr>
                <w:bCs/>
                <w:lang w:val="en-US"/>
              </w:rPr>
              <w:t>, OPC-UA, AAS</w:t>
            </w:r>
          </w:p>
        </w:tc>
      </w:tr>
      <w:tr w:rsidR="00794F82" w:rsidRPr="00811234" w14:paraId="097B6313"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left w:val="single" w:sz="4" w:space="0" w:color="B8CCE4" w:themeColor="accent1" w:themeTint="66"/>
              <w:bottom w:val="single" w:sz="4" w:space="0" w:color="238FB7"/>
            </w:tcBorders>
            <w:shd w:val="clear" w:color="auto" w:fill="92D3EA"/>
          </w:tcPr>
          <w:p w14:paraId="68E5411A" w14:textId="2B553660" w:rsidR="00794F82" w:rsidRPr="003D662E" w:rsidRDefault="00794F82" w:rsidP="00794F82">
            <w:pPr>
              <w:rPr>
                <w:b w:val="0"/>
                <w:bCs w:val="0"/>
                <w:lang w:val="en-US"/>
              </w:rPr>
            </w:pPr>
            <w:r w:rsidRPr="003D662E">
              <w:rPr>
                <w:b w:val="0"/>
                <w:bCs w:val="0"/>
                <w:lang w:val="en-US"/>
              </w:rPr>
              <w:t>R3</w:t>
            </w:r>
          </w:p>
        </w:tc>
        <w:tc>
          <w:tcPr>
            <w:tcW w:w="7791" w:type="dxa"/>
            <w:tcBorders>
              <w:top w:val="single" w:sz="4" w:space="0" w:color="238FB7"/>
              <w:bottom w:val="single" w:sz="4" w:space="0" w:color="238FB7"/>
            </w:tcBorders>
          </w:tcPr>
          <w:p w14:paraId="3DFF62BB" w14:textId="2ED66D3E" w:rsidR="00794F82" w:rsidRPr="003D662E" w:rsidRDefault="00794F82" w:rsidP="00794F8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Virtual platform: Container integration possible, communication with underlying platforms possible but not </w:t>
            </w:r>
            <w:r w:rsidR="0055217A" w:rsidRPr="003D662E">
              <w:rPr>
                <w:bCs/>
                <w:lang w:val="en-US"/>
              </w:rPr>
              <w:t>responsibility of this layer</w:t>
            </w:r>
          </w:p>
        </w:tc>
      </w:tr>
      <w:tr w:rsidR="00794F82" w:rsidRPr="00811234" w14:paraId="41AAD288"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left w:val="single" w:sz="4" w:space="0" w:color="B8CCE4" w:themeColor="accent1" w:themeTint="66"/>
              <w:bottom w:val="single" w:sz="4" w:space="0" w:color="238FB7"/>
            </w:tcBorders>
            <w:shd w:val="clear" w:color="auto" w:fill="92D3EA"/>
          </w:tcPr>
          <w:p w14:paraId="587085BA" w14:textId="32CF68CC" w:rsidR="00794F82" w:rsidRPr="003D662E" w:rsidRDefault="00794F82" w:rsidP="00794F82">
            <w:pPr>
              <w:rPr>
                <w:b w:val="0"/>
                <w:bCs w:val="0"/>
                <w:lang w:val="en-US"/>
              </w:rPr>
            </w:pPr>
            <w:r w:rsidRPr="003D662E">
              <w:rPr>
                <w:b w:val="0"/>
                <w:bCs w:val="0"/>
                <w:lang w:val="en-US"/>
              </w:rPr>
              <w:t>R4</w:t>
            </w:r>
          </w:p>
        </w:tc>
        <w:tc>
          <w:tcPr>
            <w:tcW w:w="7791" w:type="dxa"/>
            <w:tcBorders>
              <w:top w:val="single" w:sz="4" w:space="0" w:color="238FB7"/>
              <w:bottom w:val="single" w:sz="4" w:space="0" w:color="238FB7"/>
            </w:tcBorders>
          </w:tcPr>
          <w:p w14:paraId="6FC708D5" w14:textId="59F43572" w:rsidR="00794F82" w:rsidRPr="003D662E" w:rsidRDefault="00794F82" w:rsidP="00794F8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794F82" w:rsidRPr="00811234" w14:paraId="015CDDE5"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left w:val="single" w:sz="4" w:space="0" w:color="B8CCE4" w:themeColor="accent1" w:themeTint="66"/>
              <w:bottom w:val="single" w:sz="4" w:space="0" w:color="238FB7"/>
            </w:tcBorders>
            <w:shd w:val="clear" w:color="auto" w:fill="92D3EA"/>
          </w:tcPr>
          <w:p w14:paraId="45227B1D" w14:textId="77777777" w:rsidR="00794F82" w:rsidRPr="003D662E" w:rsidRDefault="00794F82" w:rsidP="00794F82">
            <w:pPr>
              <w:rPr>
                <w:lang w:val="en-US"/>
              </w:rPr>
            </w:pPr>
            <w:r w:rsidRPr="003D662E">
              <w:rPr>
                <w:b w:val="0"/>
                <w:bCs w:val="0"/>
                <w:lang w:val="en-US"/>
              </w:rPr>
              <w:t>R5</w:t>
            </w:r>
          </w:p>
        </w:tc>
        <w:tc>
          <w:tcPr>
            <w:tcW w:w="7791" w:type="dxa"/>
            <w:tcBorders>
              <w:top w:val="single" w:sz="4" w:space="0" w:color="238FB7"/>
              <w:bottom w:val="single" w:sz="4" w:space="0" w:color="238FB7"/>
            </w:tcBorders>
          </w:tcPr>
          <w:p w14:paraId="56D9ECC3" w14:textId="03B8AB47" w:rsidR="00794F82" w:rsidRPr="003D662E" w:rsidRDefault="00794F82" w:rsidP="00794F8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Eclipse Paho, Rabbit MQ, </w:t>
            </w:r>
            <w:r w:rsidR="00B2730C" w:rsidRPr="003D662E">
              <w:rPr>
                <w:bCs/>
                <w:lang w:val="en-US"/>
              </w:rPr>
              <w:t xml:space="preserve">Eclipse Milo, </w:t>
            </w:r>
            <w:r w:rsidR="00E02007" w:rsidRPr="003D662E">
              <w:rPr>
                <w:bCs/>
                <w:lang w:val="en-US"/>
              </w:rPr>
              <w:t xml:space="preserve">Eclipse </w:t>
            </w:r>
            <w:r w:rsidR="00B2730C" w:rsidRPr="003D662E">
              <w:rPr>
                <w:bCs/>
                <w:lang w:val="en-US"/>
              </w:rPr>
              <w:t>BaSyx, Spring Cloud Stream</w:t>
            </w:r>
            <w:r w:rsidR="004D171B" w:rsidRPr="003D662E">
              <w:rPr>
                <w:bCs/>
                <w:lang w:val="en-US"/>
              </w:rPr>
              <w:t>, more for testing</w:t>
            </w:r>
          </w:p>
        </w:tc>
      </w:tr>
      <w:tr w:rsidR="00794F82" w:rsidRPr="00811234" w14:paraId="7D62D99F"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left w:val="single" w:sz="4" w:space="0" w:color="B8CCE4" w:themeColor="accent1" w:themeTint="66"/>
              <w:bottom w:val="single" w:sz="4" w:space="0" w:color="238FB7"/>
            </w:tcBorders>
            <w:shd w:val="clear" w:color="auto" w:fill="92D3EA"/>
          </w:tcPr>
          <w:p w14:paraId="62B940A1" w14:textId="77777777" w:rsidR="00794F82" w:rsidRPr="003D662E" w:rsidRDefault="00794F82" w:rsidP="00794F82">
            <w:pPr>
              <w:rPr>
                <w:lang w:val="en-US"/>
              </w:rPr>
            </w:pPr>
            <w:r w:rsidRPr="003D662E">
              <w:rPr>
                <w:b w:val="0"/>
                <w:bCs w:val="0"/>
                <w:lang w:val="en-US"/>
              </w:rPr>
              <w:t>R6</w:t>
            </w:r>
          </w:p>
        </w:tc>
        <w:tc>
          <w:tcPr>
            <w:tcW w:w="7791" w:type="dxa"/>
            <w:tcBorders>
              <w:top w:val="single" w:sz="4" w:space="0" w:color="238FB7"/>
              <w:bottom w:val="single" w:sz="4" w:space="0" w:color="238FB7"/>
            </w:tcBorders>
          </w:tcPr>
          <w:p w14:paraId="77F1414B" w14:textId="562833B9" w:rsidR="00794F82" w:rsidRPr="003D662E" w:rsidRDefault="00794F82" w:rsidP="00794F8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r w:rsidR="00AE1521" w:rsidRPr="003D662E">
              <w:rPr>
                <w:bCs/>
                <w:lang w:val="en-US"/>
              </w:rPr>
              <w:t xml:space="preserve"> (transport connectors, serializers, machine/platform connectors, protocol adapters, etc.)</w:t>
            </w:r>
          </w:p>
        </w:tc>
      </w:tr>
      <w:tr w:rsidR="00794F82" w:rsidRPr="003D662E" w14:paraId="5049C57C"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left w:val="single" w:sz="4" w:space="0" w:color="B8CCE4" w:themeColor="accent1" w:themeTint="66"/>
              <w:bottom w:val="single" w:sz="4" w:space="0" w:color="238FB7"/>
            </w:tcBorders>
            <w:shd w:val="clear" w:color="auto" w:fill="92D3EA"/>
          </w:tcPr>
          <w:p w14:paraId="5443A0DF" w14:textId="77777777" w:rsidR="00794F82" w:rsidRPr="003D662E" w:rsidRDefault="00794F82" w:rsidP="00794F82">
            <w:pPr>
              <w:rPr>
                <w:lang w:val="en-US"/>
              </w:rPr>
            </w:pPr>
            <w:r w:rsidRPr="003D662E">
              <w:rPr>
                <w:b w:val="0"/>
                <w:bCs w:val="0"/>
                <w:lang w:val="en-US"/>
              </w:rPr>
              <w:t>R7</w:t>
            </w:r>
          </w:p>
        </w:tc>
        <w:tc>
          <w:tcPr>
            <w:tcW w:w="7791" w:type="dxa"/>
            <w:tcBorders>
              <w:top w:val="single" w:sz="4" w:space="0" w:color="238FB7"/>
              <w:bottom w:val="single" w:sz="4" w:space="0" w:color="238FB7"/>
            </w:tcBorders>
          </w:tcPr>
          <w:p w14:paraId="417F6B72" w14:textId="260C0995" w:rsidR="00794F82" w:rsidRPr="003D662E" w:rsidRDefault="005408BC" w:rsidP="00E378A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Basic information on transport as well as available/active machine/platform connectors </w:t>
            </w:r>
            <w:r w:rsidR="003F2A04" w:rsidRPr="003D662E">
              <w:rPr>
                <w:bCs/>
                <w:lang w:val="en-US"/>
              </w:rPr>
              <w:t>is</w:t>
            </w:r>
            <w:r w:rsidRPr="003D662E">
              <w:rPr>
                <w:bCs/>
                <w:lang w:val="en-US"/>
              </w:rPr>
              <w:t xml:space="preserve"> provided. More information regarding </w:t>
            </w:r>
            <w:r w:rsidR="00794F82" w:rsidRPr="003D662E">
              <w:rPr>
                <w:bCs/>
                <w:lang w:val="en-US"/>
              </w:rPr>
              <w:t>supported protocol</w:t>
            </w:r>
            <w:r w:rsidR="00E378A7" w:rsidRPr="003D662E">
              <w:rPr>
                <w:bCs/>
                <w:lang w:val="en-US"/>
              </w:rPr>
              <w:t>s</w:t>
            </w:r>
            <w:r w:rsidRPr="003D662E">
              <w:rPr>
                <w:bCs/>
                <w:lang w:val="en-US"/>
              </w:rPr>
              <w:t xml:space="preserve"> or</w:t>
            </w:r>
            <w:r w:rsidR="00E378A7" w:rsidRPr="003D662E">
              <w:rPr>
                <w:bCs/>
                <w:lang w:val="en-US"/>
              </w:rPr>
              <w:t xml:space="preserve"> </w:t>
            </w:r>
            <w:r w:rsidR="00794F82" w:rsidRPr="003D662E">
              <w:rPr>
                <w:bCs/>
                <w:lang w:val="en-US"/>
              </w:rPr>
              <w:t xml:space="preserve">broker </w:t>
            </w:r>
            <w:r w:rsidRPr="003D662E">
              <w:rPr>
                <w:bCs/>
                <w:lang w:val="en-US"/>
              </w:rPr>
              <w:t>may follow</w:t>
            </w:r>
            <w:r w:rsidR="00E378A7" w:rsidRPr="003D662E">
              <w:rPr>
                <w:bCs/>
                <w:lang w:val="en-US"/>
              </w:rPr>
              <w:t>.</w:t>
            </w:r>
          </w:p>
        </w:tc>
      </w:tr>
      <w:tr w:rsidR="00794F82" w:rsidRPr="00811234" w14:paraId="1A736326"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left w:val="single" w:sz="4" w:space="0" w:color="B8CCE4" w:themeColor="accent1" w:themeTint="66"/>
              <w:bottom w:val="single" w:sz="4" w:space="0" w:color="238FB7"/>
            </w:tcBorders>
            <w:shd w:val="clear" w:color="auto" w:fill="92D3EA"/>
          </w:tcPr>
          <w:p w14:paraId="392A146B" w14:textId="77777777" w:rsidR="00794F82" w:rsidRPr="003D662E" w:rsidRDefault="00794F82" w:rsidP="00794F82">
            <w:pPr>
              <w:rPr>
                <w:lang w:val="en-US"/>
              </w:rPr>
            </w:pPr>
            <w:r w:rsidRPr="003D662E">
              <w:rPr>
                <w:b w:val="0"/>
                <w:bCs w:val="0"/>
                <w:lang w:val="en-US"/>
              </w:rPr>
              <w:lastRenderedPageBreak/>
              <w:t>R8</w:t>
            </w:r>
          </w:p>
        </w:tc>
        <w:tc>
          <w:tcPr>
            <w:tcW w:w="7791" w:type="dxa"/>
            <w:tcBorders>
              <w:top w:val="single" w:sz="4" w:space="0" w:color="238FB7"/>
              <w:bottom w:val="single" w:sz="4" w:space="0" w:color="238FB7"/>
            </w:tcBorders>
          </w:tcPr>
          <w:p w14:paraId="1E5E15B4" w14:textId="5E8F6D93" w:rsidR="00794F82" w:rsidRPr="003D662E" w:rsidRDefault="00DB7078" w:rsidP="006719D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component/extension level: </w:t>
            </w:r>
            <w:r w:rsidR="00794F82" w:rsidRPr="003D662E">
              <w:rPr>
                <w:bCs/>
                <w:lang w:val="en-US"/>
              </w:rPr>
              <w:t xml:space="preserve">Alternative </w:t>
            </w:r>
            <w:r w:rsidR="00794F82" w:rsidRPr="003D662E">
              <w:rPr>
                <w:rFonts w:ascii="Consolas" w:hAnsi="Consolas"/>
                <w:bCs/>
                <w:lang w:val="en-US"/>
              </w:rPr>
              <w:t>TransportConnector</w:t>
            </w:r>
            <w:r w:rsidR="00794F82" w:rsidRPr="003D662E">
              <w:rPr>
                <w:bCs/>
                <w:lang w:val="en-US"/>
              </w:rPr>
              <w:t xml:space="preserve"> and Spring Cloud Stream binder components without cross-dependencies</w:t>
            </w:r>
            <w:r w:rsidR="00EC4A68" w:rsidRPr="003D662E">
              <w:rPr>
                <w:bCs/>
                <w:lang w:val="en-US"/>
              </w:rPr>
              <w:t xml:space="preserve"> among the protocols</w:t>
            </w:r>
            <w:r w:rsidR="006719D1" w:rsidRPr="003D662E">
              <w:rPr>
                <w:bCs/>
                <w:lang w:val="en-US"/>
              </w:rPr>
              <w:t xml:space="preserve"> (except for re-use in testing)</w:t>
            </w:r>
            <w:r w:rsidR="00794F82" w:rsidRPr="003D662E">
              <w:rPr>
                <w:bCs/>
                <w:lang w:val="en-US"/>
              </w:rPr>
              <w:t>.</w:t>
            </w:r>
            <w:r w:rsidR="00283112" w:rsidRPr="003D662E">
              <w:rPr>
                <w:bCs/>
                <w:lang w:val="en-US"/>
              </w:rPr>
              <w:t xml:space="preserve"> Optional platform/machine connectors without cross-dependencies among the protocols</w:t>
            </w:r>
            <w:r w:rsidR="006719D1" w:rsidRPr="003D662E">
              <w:rPr>
                <w:bCs/>
                <w:lang w:val="en-US"/>
              </w:rPr>
              <w:t xml:space="preserve"> (except for re-use in testing)</w:t>
            </w:r>
            <w:r w:rsidR="00283112" w:rsidRPr="003D662E">
              <w:rPr>
                <w:bCs/>
                <w:lang w:val="en-US"/>
              </w:rPr>
              <w:t>.</w:t>
            </w:r>
          </w:p>
        </w:tc>
      </w:tr>
      <w:tr w:rsidR="00794F82" w:rsidRPr="00811234" w14:paraId="23A04CF6"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left w:val="single" w:sz="4" w:space="0" w:color="B8CCE4" w:themeColor="accent1" w:themeTint="66"/>
              <w:bottom w:val="single" w:sz="4" w:space="0" w:color="238FB7"/>
            </w:tcBorders>
            <w:shd w:val="clear" w:color="auto" w:fill="92D3EA"/>
          </w:tcPr>
          <w:p w14:paraId="57AF6A97" w14:textId="77777777" w:rsidR="00794F82" w:rsidRPr="003D662E" w:rsidRDefault="00794F82" w:rsidP="00794F82">
            <w:pPr>
              <w:rPr>
                <w:lang w:val="en-US"/>
              </w:rPr>
            </w:pPr>
            <w:r w:rsidRPr="003D662E">
              <w:rPr>
                <w:b w:val="0"/>
                <w:bCs w:val="0"/>
                <w:lang w:val="en-US"/>
              </w:rPr>
              <w:t>R9</w:t>
            </w:r>
          </w:p>
        </w:tc>
        <w:tc>
          <w:tcPr>
            <w:tcW w:w="7791" w:type="dxa"/>
            <w:tcBorders>
              <w:top w:val="single" w:sz="4" w:space="0" w:color="238FB7"/>
              <w:bottom w:val="single" w:sz="4" w:space="0" w:color="238FB7"/>
            </w:tcBorders>
          </w:tcPr>
          <w:p w14:paraId="7F990F20" w14:textId="77777777" w:rsidR="00794F82" w:rsidRPr="003D662E" w:rsidRDefault="00794F82" w:rsidP="00794F82">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Level 1:</w:t>
            </w:r>
            <w:r w:rsidRPr="003D662E">
              <w:rPr>
                <w:bCs/>
                <w:lang w:val="en-US"/>
              </w:rPr>
              <w:t xml:space="preserve"> By auto-reconnect mechanisms of the protocol implementations and of the streaming library</w:t>
            </w:r>
          </w:p>
          <w:p w14:paraId="2DE62A86" w14:textId="5A745D0C" w:rsidR="00794F82" w:rsidRPr="003D662E" w:rsidRDefault="00794F82" w:rsidP="00794F82">
            <w:pPr>
              <w:cnfStyle w:val="000000000000" w:firstRow="0" w:lastRow="0" w:firstColumn="0" w:lastColumn="0" w:oddVBand="0" w:evenVBand="0" w:oddHBand="0" w:evenHBand="0" w:firstRowFirstColumn="0" w:firstRowLastColumn="0" w:lastRowFirstColumn="0" w:lastRowLastColumn="0"/>
              <w:rPr>
                <w:bCs/>
                <w:u w:val="single"/>
                <w:lang w:val="en-US"/>
              </w:rPr>
            </w:pPr>
            <w:r w:rsidRPr="003D662E">
              <w:rPr>
                <w:bCs/>
                <w:i/>
                <w:lang w:val="en-US"/>
              </w:rPr>
              <w:t>Level 2:</w:t>
            </w:r>
            <w:r w:rsidRPr="003D662E">
              <w:rPr>
                <w:bCs/>
                <w:lang w:val="en-US"/>
              </w:rPr>
              <w:t xml:space="preserve"> By monitoring the service execution and restarting services if needed (see ECS</w:t>
            </w:r>
            <w:r w:rsidR="001473E5" w:rsidRPr="003D662E">
              <w:rPr>
                <w:bCs/>
                <w:lang w:val="en-US"/>
              </w:rPr>
              <w:t xml:space="preserve"> r</w:t>
            </w:r>
            <w:r w:rsidRPr="003D662E">
              <w:rPr>
                <w:bCs/>
                <w:lang w:val="en-US"/>
              </w:rPr>
              <w:t xml:space="preserve">untime in Section </w:t>
            </w:r>
            <w:r w:rsidRPr="003D662E">
              <w:rPr>
                <w:bCs/>
                <w:u w:val="single"/>
                <w:lang w:val="en-US"/>
              </w:rPr>
              <w:fldChar w:fldCharType="begin"/>
            </w:r>
            <w:r w:rsidRPr="003D662E">
              <w:rPr>
                <w:bCs/>
                <w:lang w:val="en-US"/>
              </w:rPr>
              <w:instrText xml:space="preserve"> REF _Ref57282138 \r \h </w:instrText>
            </w:r>
            <w:r w:rsidR="003D662E">
              <w:rPr>
                <w:bCs/>
                <w:u w:val="single"/>
                <w:lang w:val="en-US"/>
              </w:rPr>
              <w:instrText xml:space="preserve"> \* MERGEFORMAT </w:instrText>
            </w:r>
            <w:r w:rsidRPr="003D662E">
              <w:rPr>
                <w:bCs/>
                <w:u w:val="single"/>
                <w:lang w:val="en-US"/>
              </w:rPr>
            </w:r>
            <w:r w:rsidRPr="003D662E">
              <w:rPr>
                <w:bCs/>
                <w:u w:val="single"/>
                <w:lang w:val="en-US"/>
              </w:rPr>
              <w:fldChar w:fldCharType="separate"/>
            </w:r>
            <w:r w:rsidR="00D0494D">
              <w:rPr>
                <w:bCs/>
                <w:lang w:val="en-US"/>
              </w:rPr>
              <w:t>0</w:t>
            </w:r>
            <w:r w:rsidRPr="003D662E">
              <w:rPr>
                <w:bCs/>
                <w:u w:val="single"/>
                <w:lang w:val="en-US"/>
              </w:rPr>
              <w:fldChar w:fldCharType="end"/>
            </w:r>
            <w:r w:rsidRPr="003D662E">
              <w:rPr>
                <w:bCs/>
                <w:u w:val="single"/>
                <w:lang w:val="en-US"/>
              </w:rPr>
              <w:t>)</w:t>
            </w:r>
          </w:p>
          <w:p w14:paraId="71FA1FBB" w14:textId="20B6DDCB" w:rsidR="00794F82" w:rsidRPr="003D662E" w:rsidRDefault="00794F82" w:rsidP="00B55D84">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Level 3:</w:t>
            </w:r>
            <w:r w:rsidRPr="003D662E">
              <w:rPr>
                <w:bCs/>
                <w:lang w:val="en-US"/>
              </w:rPr>
              <w:t xml:space="preserve"> By explicit fallback, i.e., hot-standby replication of services, multiple connected broker installations and dynamic stream rerouting. Level 3 is supported by the selected streaming library, </w:t>
            </w:r>
            <w:r w:rsidRPr="003D662E">
              <w:rPr>
                <w:bCs/>
                <w:i/>
                <w:lang w:val="en-US"/>
              </w:rPr>
              <w:t xml:space="preserve">but not </w:t>
            </w:r>
            <w:r w:rsidR="007276EE" w:rsidRPr="003D662E">
              <w:rPr>
                <w:bCs/>
                <w:i/>
                <w:lang w:val="en-US"/>
              </w:rPr>
              <w:t>realized in this release</w:t>
            </w:r>
            <w:r w:rsidRPr="003D662E">
              <w:rPr>
                <w:bCs/>
                <w:lang w:val="en-US"/>
              </w:rPr>
              <w:t>.</w:t>
            </w:r>
          </w:p>
        </w:tc>
      </w:tr>
      <w:tr w:rsidR="00794F82" w:rsidRPr="00811234" w14:paraId="320BCF68"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left w:val="single" w:sz="4" w:space="0" w:color="B8CCE4" w:themeColor="accent1" w:themeTint="66"/>
              <w:bottom w:val="single" w:sz="4" w:space="0" w:color="238FB7"/>
            </w:tcBorders>
            <w:shd w:val="clear" w:color="auto" w:fill="92D3EA"/>
          </w:tcPr>
          <w:p w14:paraId="57B52EF1" w14:textId="77777777" w:rsidR="00794F82" w:rsidRPr="003D662E" w:rsidRDefault="00794F82" w:rsidP="00794F82">
            <w:pPr>
              <w:rPr>
                <w:lang w:val="en-US"/>
              </w:rPr>
            </w:pPr>
            <w:r w:rsidRPr="003D662E">
              <w:rPr>
                <w:b w:val="0"/>
                <w:bCs w:val="0"/>
                <w:lang w:val="en-US"/>
              </w:rPr>
              <w:t>R10</w:t>
            </w:r>
          </w:p>
        </w:tc>
        <w:tc>
          <w:tcPr>
            <w:tcW w:w="7791" w:type="dxa"/>
            <w:tcBorders>
              <w:top w:val="single" w:sz="4" w:space="0" w:color="238FB7"/>
              <w:bottom w:val="single" w:sz="4" w:space="0" w:color="238FB7"/>
            </w:tcBorders>
          </w:tcPr>
          <w:p w14:paraId="5CD6A885" w14:textId="1745D8C3" w:rsidR="00794F82" w:rsidRPr="003D662E" w:rsidRDefault="00794F82" w:rsidP="00794F8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r w:rsidR="0039550D" w:rsidRPr="003D662E">
              <w:rPr>
                <w:bCs/>
                <w:lang w:val="en-US"/>
              </w:rPr>
              <w:t xml:space="preserve"> feasible</w:t>
            </w:r>
            <w:r w:rsidRPr="003D662E">
              <w:rPr>
                <w:bCs/>
                <w:lang w:val="en-US"/>
              </w:rPr>
              <w:t xml:space="preserve"> </w:t>
            </w:r>
            <w:r w:rsidR="006B7FAD" w:rsidRPr="003D662E">
              <w:rPr>
                <w:bCs/>
                <w:lang w:val="en-US"/>
              </w:rPr>
              <w:t xml:space="preserve">(see Sections </w:t>
            </w:r>
            <w:r w:rsidR="006B7FAD" w:rsidRPr="003D662E">
              <w:rPr>
                <w:bCs/>
                <w:lang w:val="en-US"/>
              </w:rPr>
              <w:fldChar w:fldCharType="begin"/>
            </w:r>
            <w:r w:rsidR="006B7FAD" w:rsidRPr="003D662E">
              <w:rPr>
                <w:bCs/>
                <w:lang w:val="en-US"/>
              </w:rPr>
              <w:instrText xml:space="preserve"> REF _Ref57918572 \r \h </w:instrText>
            </w:r>
            <w:r w:rsidR="00D47BB5" w:rsidRPr="003D662E">
              <w:rPr>
                <w:bCs/>
                <w:lang w:val="en-US"/>
              </w:rPr>
              <w:instrText xml:space="preserve"> \* MERGEFORMAT </w:instrText>
            </w:r>
            <w:r w:rsidR="006B7FAD" w:rsidRPr="003D662E">
              <w:rPr>
                <w:bCs/>
                <w:lang w:val="en-US"/>
              </w:rPr>
            </w:r>
            <w:r w:rsidR="006B7FAD" w:rsidRPr="003D662E">
              <w:rPr>
                <w:bCs/>
                <w:lang w:val="en-US"/>
              </w:rPr>
              <w:fldChar w:fldCharType="separate"/>
            </w:r>
            <w:r w:rsidR="00D0494D">
              <w:rPr>
                <w:bCs/>
                <w:lang w:val="en-US"/>
              </w:rPr>
              <w:t>3.5.2.3</w:t>
            </w:r>
            <w:r w:rsidR="006B7FAD" w:rsidRPr="003D662E">
              <w:rPr>
                <w:bCs/>
                <w:lang w:val="en-US"/>
              </w:rPr>
              <w:fldChar w:fldCharType="end"/>
            </w:r>
            <w:r w:rsidR="006B7FAD" w:rsidRPr="003D662E">
              <w:rPr>
                <w:bCs/>
                <w:lang w:val="en-US"/>
              </w:rPr>
              <w:t xml:space="preserve"> and </w:t>
            </w:r>
            <w:r w:rsidR="006B7FAD" w:rsidRPr="003D662E">
              <w:rPr>
                <w:bCs/>
                <w:lang w:val="en-US"/>
              </w:rPr>
              <w:fldChar w:fldCharType="begin"/>
            </w:r>
            <w:r w:rsidR="006B7FAD" w:rsidRPr="003D662E">
              <w:rPr>
                <w:bCs/>
                <w:lang w:val="en-US"/>
              </w:rPr>
              <w:instrText xml:space="preserve"> REF _Ref63932450 \r \h </w:instrText>
            </w:r>
            <w:r w:rsidR="00D47BB5" w:rsidRPr="003D662E">
              <w:rPr>
                <w:bCs/>
                <w:lang w:val="en-US"/>
              </w:rPr>
              <w:instrText xml:space="preserve"> \* MERGEFORMAT </w:instrText>
            </w:r>
            <w:r w:rsidR="006B7FAD" w:rsidRPr="003D662E">
              <w:rPr>
                <w:bCs/>
                <w:lang w:val="en-US"/>
              </w:rPr>
            </w:r>
            <w:r w:rsidR="006B7FAD" w:rsidRPr="003D662E">
              <w:rPr>
                <w:bCs/>
                <w:lang w:val="en-US"/>
              </w:rPr>
              <w:fldChar w:fldCharType="separate"/>
            </w:r>
            <w:r w:rsidR="00D0494D">
              <w:rPr>
                <w:bCs/>
                <w:lang w:val="en-US"/>
              </w:rPr>
              <w:t>3.5.3.3</w:t>
            </w:r>
            <w:r w:rsidR="006B7FAD" w:rsidRPr="003D662E">
              <w:rPr>
                <w:bCs/>
                <w:lang w:val="en-US"/>
              </w:rPr>
              <w:fldChar w:fldCharType="end"/>
            </w:r>
            <w:r w:rsidR="00D47BB5" w:rsidRPr="003D662E">
              <w:rPr>
                <w:bCs/>
                <w:lang w:val="en-US"/>
              </w:rPr>
              <w:t>, excluding services on this level</w:t>
            </w:r>
            <w:r w:rsidR="006B7FAD" w:rsidRPr="003D662E">
              <w:rPr>
                <w:bCs/>
                <w:lang w:val="en-US"/>
              </w:rPr>
              <w:t>)</w:t>
            </w:r>
          </w:p>
        </w:tc>
      </w:tr>
      <w:tr w:rsidR="00794F82" w:rsidRPr="00811234" w14:paraId="5B046A5A"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left w:val="single" w:sz="4" w:space="0" w:color="B8CCE4" w:themeColor="accent1" w:themeTint="66"/>
              <w:bottom w:val="single" w:sz="4" w:space="0" w:color="238FB7"/>
            </w:tcBorders>
            <w:shd w:val="clear" w:color="auto" w:fill="92D3EA"/>
          </w:tcPr>
          <w:p w14:paraId="0A20A180" w14:textId="77777777" w:rsidR="00794F82" w:rsidRPr="003D662E" w:rsidRDefault="00794F82" w:rsidP="00794F82">
            <w:pPr>
              <w:rPr>
                <w:lang w:val="en-US"/>
              </w:rPr>
            </w:pPr>
            <w:r w:rsidRPr="003D662E">
              <w:rPr>
                <w:b w:val="0"/>
                <w:bCs w:val="0"/>
                <w:lang w:val="en-US"/>
              </w:rPr>
              <w:t>R11</w:t>
            </w:r>
          </w:p>
        </w:tc>
        <w:tc>
          <w:tcPr>
            <w:tcW w:w="7791" w:type="dxa"/>
            <w:tcBorders>
              <w:top w:val="single" w:sz="4" w:space="0" w:color="238FB7"/>
              <w:bottom w:val="single" w:sz="4" w:space="0" w:color="238FB7"/>
            </w:tcBorders>
          </w:tcPr>
          <w:p w14:paraId="20E06160" w14:textId="73B99A6C" w:rsidR="00794F82" w:rsidRPr="003D662E" w:rsidRDefault="00794F82" w:rsidP="0043175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254697" w:rsidRPr="003D662E">
              <w:rPr>
                <w:bCs/>
                <w:lang w:val="en-US"/>
              </w:rPr>
              <w:t>section</w:t>
            </w:r>
            <w:r w:rsidRPr="003D662E">
              <w:rPr>
                <w:bCs/>
                <w:lang w:val="en-US"/>
              </w:rPr>
              <w:t>)</w:t>
            </w:r>
            <w:r w:rsidR="00254697" w:rsidRPr="003D662E">
              <w:rPr>
                <w:bCs/>
                <w:lang w:val="en-US"/>
              </w:rPr>
              <w:t xml:space="preserve">, extensive </w:t>
            </w:r>
            <w:r w:rsidR="00431750" w:rsidRPr="003D662E">
              <w:rPr>
                <w:bCs/>
                <w:lang w:val="en-US"/>
              </w:rPr>
              <w:t>c</w:t>
            </w:r>
            <w:r w:rsidR="00254697" w:rsidRPr="003D662E">
              <w:rPr>
                <w:bCs/>
                <w:lang w:val="en-US"/>
              </w:rPr>
              <w:t>ode documentation with JavaDoc, generation subject to Continuous Integration and Maven deployment</w:t>
            </w:r>
          </w:p>
        </w:tc>
      </w:tr>
      <w:tr w:rsidR="00794F82" w:rsidRPr="00811234" w14:paraId="5E135A9B"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left w:val="single" w:sz="4" w:space="0" w:color="B8CCE4" w:themeColor="accent1" w:themeTint="66"/>
              <w:bottom w:val="single" w:sz="4" w:space="0" w:color="238FB7"/>
            </w:tcBorders>
            <w:shd w:val="clear" w:color="auto" w:fill="92D3EA"/>
          </w:tcPr>
          <w:p w14:paraId="5370EDAA" w14:textId="77777777" w:rsidR="00794F82" w:rsidRPr="003D662E" w:rsidRDefault="00794F82" w:rsidP="00794F82">
            <w:pPr>
              <w:rPr>
                <w:lang w:val="en-US"/>
              </w:rPr>
            </w:pPr>
            <w:r w:rsidRPr="003D662E">
              <w:rPr>
                <w:b w:val="0"/>
                <w:bCs w:val="0"/>
                <w:lang w:val="en-US"/>
              </w:rPr>
              <w:t>R12</w:t>
            </w:r>
          </w:p>
        </w:tc>
        <w:tc>
          <w:tcPr>
            <w:tcW w:w="7791" w:type="dxa"/>
            <w:tcBorders>
              <w:top w:val="single" w:sz="4" w:space="0" w:color="238FB7"/>
              <w:bottom w:val="single" w:sz="4" w:space="0" w:color="238FB7"/>
            </w:tcBorders>
          </w:tcPr>
          <w:p w14:paraId="2E5A6CF9" w14:textId="014B558D" w:rsidR="00794F82" w:rsidRPr="003D662E" w:rsidRDefault="001473E5" w:rsidP="00D5734A">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Not implemented in this release.</w:t>
            </w:r>
          </w:p>
        </w:tc>
      </w:tr>
      <w:tr w:rsidR="00794F82" w:rsidRPr="00811234" w14:paraId="52A7CD9F"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left w:val="single" w:sz="4" w:space="0" w:color="B8CCE4" w:themeColor="accent1" w:themeTint="66"/>
              <w:bottom w:val="single" w:sz="4" w:space="0" w:color="238FB7"/>
            </w:tcBorders>
            <w:shd w:val="clear" w:color="auto" w:fill="92D3EA"/>
          </w:tcPr>
          <w:p w14:paraId="228BA5A3" w14:textId="77777777" w:rsidR="00794F82" w:rsidRPr="003D662E" w:rsidRDefault="00794F82" w:rsidP="00794F82">
            <w:pPr>
              <w:rPr>
                <w:b w:val="0"/>
                <w:bCs w:val="0"/>
                <w:lang w:val="en-US"/>
              </w:rPr>
            </w:pPr>
            <w:r w:rsidRPr="003D662E">
              <w:rPr>
                <w:b w:val="0"/>
                <w:bCs w:val="0"/>
                <w:lang w:val="en-US"/>
              </w:rPr>
              <w:t>R13</w:t>
            </w:r>
          </w:p>
        </w:tc>
        <w:tc>
          <w:tcPr>
            <w:tcW w:w="7791" w:type="dxa"/>
            <w:tcBorders>
              <w:top w:val="single" w:sz="4" w:space="0" w:color="238FB7"/>
              <w:bottom w:val="single" w:sz="4" w:space="0" w:color="238FB7"/>
            </w:tcBorders>
          </w:tcPr>
          <w:p w14:paraId="625E31C2" w14:textId="11D32069" w:rsidR="00794F82" w:rsidRPr="003D662E" w:rsidRDefault="00794F82" w:rsidP="00866D69">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Connectivity to other actors</w:t>
            </w:r>
            <w:r w:rsidR="00866D69" w:rsidRPr="003D662E">
              <w:rPr>
                <w:bCs/>
                <w:lang w:val="en-US"/>
              </w:rPr>
              <w:t xml:space="preserve"> via standardized and open protocol integration</w:t>
            </w:r>
          </w:p>
        </w:tc>
      </w:tr>
      <w:tr w:rsidR="00794F82" w:rsidRPr="00811234" w14:paraId="03C70923"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238FB7"/>
              <w:bottom w:val="single" w:sz="4" w:space="0" w:color="238FB7"/>
            </w:tcBorders>
            <w:shd w:val="clear" w:color="auto" w:fill="92D3EA"/>
          </w:tcPr>
          <w:p w14:paraId="0A88270E" w14:textId="77777777" w:rsidR="00794F82" w:rsidRPr="003D662E" w:rsidRDefault="00794F82" w:rsidP="00794F82">
            <w:pPr>
              <w:rPr>
                <w:rFonts w:ascii="Calibri" w:hAnsi="Calibri" w:cs="Calibri"/>
                <w:b w:val="0"/>
                <w:bCs w:val="0"/>
                <w:color w:val="000000"/>
                <w:lang w:val="en-US"/>
              </w:rPr>
            </w:pPr>
            <w:r w:rsidRPr="003D662E">
              <w:rPr>
                <w:b w:val="0"/>
                <w:bCs w:val="0"/>
                <w:lang w:val="en-US"/>
              </w:rPr>
              <w:t>R13a</w:t>
            </w:r>
          </w:p>
        </w:tc>
        <w:tc>
          <w:tcPr>
            <w:tcW w:w="7791" w:type="dxa"/>
            <w:tcBorders>
              <w:top w:val="single" w:sz="4" w:space="0" w:color="238FB7"/>
              <w:bottom w:val="single" w:sz="4" w:space="0" w:color="238FB7"/>
            </w:tcBorders>
          </w:tcPr>
          <w:p w14:paraId="244EF2D8" w14:textId="286FAEA3" w:rsidR="00794F82" w:rsidRPr="003D662E" w:rsidRDefault="00794F82" w:rsidP="00B07596">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I4.0 devices</w:t>
            </w:r>
            <w:r w:rsidR="00427338" w:rsidRPr="003D662E">
              <w:rPr>
                <w:bCs/>
                <w:lang w:val="en-US"/>
              </w:rPr>
              <w:t>:</w:t>
            </w:r>
            <w:r w:rsidR="00866D69" w:rsidRPr="003D662E">
              <w:rPr>
                <w:bCs/>
                <w:lang w:val="en-US"/>
              </w:rPr>
              <w:t xml:space="preserve"> </w:t>
            </w:r>
            <w:r w:rsidR="00427338" w:rsidRPr="003D662E">
              <w:rPr>
                <w:bCs/>
                <w:lang w:val="en-US"/>
              </w:rPr>
              <w:t>V</w:t>
            </w:r>
            <w:r w:rsidR="00866D69" w:rsidRPr="003D662E">
              <w:rPr>
                <w:bCs/>
                <w:lang w:val="en-US"/>
              </w:rPr>
              <w:t>ia standardized</w:t>
            </w:r>
            <w:r w:rsidR="000F1A0D" w:rsidRPr="003D662E">
              <w:rPr>
                <w:bCs/>
                <w:lang w:val="en-US"/>
              </w:rPr>
              <w:t>/</w:t>
            </w:r>
            <w:r w:rsidR="00866D69" w:rsidRPr="003D662E">
              <w:rPr>
                <w:bCs/>
                <w:lang w:val="en-US"/>
              </w:rPr>
              <w:t>open protocol integration</w:t>
            </w:r>
            <w:r w:rsidR="000F1A0D" w:rsidRPr="003D662E">
              <w:rPr>
                <w:bCs/>
                <w:lang w:val="en-US"/>
              </w:rPr>
              <w:t xml:space="preserve"> and flexible </w:t>
            </w:r>
            <w:r w:rsidR="00B07596" w:rsidRPr="003D662E">
              <w:rPr>
                <w:bCs/>
                <w:lang w:val="en-US"/>
              </w:rPr>
              <w:t>wire</w:t>
            </w:r>
            <w:r w:rsidR="000F1A0D" w:rsidRPr="003D662E">
              <w:rPr>
                <w:bCs/>
                <w:lang w:val="en-US"/>
              </w:rPr>
              <w:t xml:space="preserve"> formats</w:t>
            </w:r>
            <w:r w:rsidR="00EA12E9" w:rsidRPr="003D662E">
              <w:rPr>
                <w:bCs/>
                <w:lang w:val="en-US"/>
              </w:rPr>
              <w:t>.</w:t>
            </w:r>
          </w:p>
        </w:tc>
      </w:tr>
      <w:tr w:rsidR="00794F82" w:rsidRPr="00811234" w14:paraId="22D25B04"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238FB7"/>
              <w:bottom w:val="single" w:sz="4" w:space="0" w:color="238FB7"/>
            </w:tcBorders>
            <w:shd w:val="clear" w:color="auto" w:fill="92D3EA"/>
          </w:tcPr>
          <w:p w14:paraId="05B62DD4" w14:textId="77777777" w:rsidR="00794F82" w:rsidRPr="003D662E" w:rsidRDefault="00794F82" w:rsidP="00794F82">
            <w:pPr>
              <w:rPr>
                <w:b w:val="0"/>
                <w:bCs w:val="0"/>
                <w:lang w:val="en-US"/>
              </w:rPr>
            </w:pPr>
            <w:r w:rsidRPr="003D662E">
              <w:rPr>
                <w:b w:val="0"/>
                <w:bCs w:val="0"/>
                <w:lang w:val="en-US"/>
              </w:rPr>
              <w:t>R13b</w:t>
            </w:r>
          </w:p>
        </w:tc>
        <w:tc>
          <w:tcPr>
            <w:tcW w:w="7791" w:type="dxa"/>
            <w:tcBorders>
              <w:top w:val="single" w:sz="4" w:space="0" w:color="238FB7"/>
              <w:bottom w:val="single" w:sz="4" w:space="0" w:color="238FB7"/>
            </w:tcBorders>
          </w:tcPr>
          <w:p w14:paraId="3908D4A4" w14:textId="14EA5D87" w:rsidR="00794F82" w:rsidRPr="003D662E" w:rsidRDefault="00794F82" w:rsidP="00B4091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I4.0 platforms</w:t>
            </w:r>
            <w:r w:rsidR="00B4091F" w:rsidRPr="003D662E">
              <w:rPr>
                <w:bCs/>
                <w:lang w:val="en-US"/>
              </w:rPr>
              <w:t>:</w:t>
            </w:r>
            <w:r w:rsidR="00866D69" w:rsidRPr="003D662E">
              <w:rPr>
                <w:bCs/>
                <w:lang w:val="en-US"/>
              </w:rPr>
              <w:t xml:space="preserve"> </w:t>
            </w:r>
            <w:r w:rsidR="00800544" w:rsidRPr="003D662E">
              <w:rPr>
                <w:bCs/>
                <w:lang w:val="en-US"/>
              </w:rPr>
              <w:t>Via standardized/open protocol integration and flexible wire formats</w:t>
            </w:r>
            <w:r w:rsidR="00B4091F" w:rsidRPr="003D662E">
              <w:rPr>
                <w:bCs/>
                <w:lang w:val="en-US"/>
              </w:rPr>
              <w:t>.</w:t>
            </w:r>
          </w:p>
        </w:tc>
      </w:tr>
      <w:tr w:rsidR="00794F82" w:rsidRPr="003D662E" w14:paraId="11F45E37"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238FB7"/>
              <w:bottom w:val="single" w:sz="4" w:space="0" w:color="238FB7"/>
            </w:tcBorders>
            <w:shd w:val="clear" w:color="auto" w:fill="92D3EA"/>
          </w:tcPr>
          <w:p w14:paraId="7AFA6E35" w14:textId="77777777" w:rsidR="00794F82" w:rsidRPr="003D662E" w:rsidRDefault="00794F82" w:rsidP="00794F82">
            <w:pPr>
              <w:rPr>
                <w:b w:val="0"/>
                <w:bCs w:val="0"/>
                <w:lang w:val="en-US"/>
              </w:rPr>
            </w:pPr>
            <w:r w:rsidRPr="003D662E">
              <w:rPr>
                <w:b w:val="0"/>
                <w:bCs w:val="0"/>
                <w:lang w:val="en-US"/>
              </w:rPr>
              <w:t>R13c</w:t>
            </w:r>
          </w:p>
        </w:tc>
        <w:tc>
          <w:tcPr>
            <w:tcW w:w="7791" w:type="dxa"/>
            <w:tcBorders>
              <w:top w:val="single" w:sz="4" w:space="0" w:color="238FB7"/>
              <w:bottom w:val="single" w:sz="4" w:space="0" w:color="238FB7"/>
            </w:tcBorders>
          </w:tcPr>
          <w:p w14:paraId="7462EB93" w14:textId="38814FAF" w:rsidR="00794F82" w:rsidRPr="003D662E" w:rsidRDefault="003B4CF1" w:rsidP="0011560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t>
            </w:r>
            <w:r w:rsidR="00794F82" w:rsidRPr="003D662E">
              <w:rPr>
                <w:bCs/>
                <w:lang w:val="en-US"/>
              </w:rPr>
              <w:t>ther IIP-Ecosphere platform instances</w:t>
            </w:r>
            <w:r w:rsidRPr="003D662E">
              <w:rPr>
                <w:bCs/>
                <w:lang w:val="en-US"/>
              </w:rPr>
              <w:t xml:space="preserve">: </w:t>
            </w:r>
            <w:r w:rsidR="00205ADB" w:rsidRPr="003D662E">
              <w:rPr>
                <w:bCs/>
                <w:lang w:val="en-US"/>
              </w:rPr>
              <w:t>Supported via implemented AAS connector</w:t>
            </w:r>
            <w:r w:rsidR="006030AE" w:rsidRPr="003D662E">
              <w:rPr>
                <w:bCs/>
                <w:lang w:val="en-US"/>
              </w:rPr>
              <w:t>,</w:t>
            </w:r>
            <w:r w:rsidR="00205ADB" w:rsidRPr="003D662E">
              <w:rPr>
                <w:bCs/>
                <w:lang w:val="en-US"/>
              </w:rPr>
              <w:t xml:space="preserve"> </w:t>
            </w:r>
            <w:r w:rsidRPr="003D662E">
              <w:rPr>
                <w:bCs/>
                <w:lang w:val="en-US"/>
              </w:rPr>
              <w:t xml:space="preserve">optionally </w:t>
            </w:r>
            <w:r w:rsidR="006030AE" w:rsidRPr="003D662E">
              <w:rPr>
                <w:bCs/>
                <w:lang w:val="en-US"/>
              </w:rPr>
              <w:t xml:space="preserve">using </w:t>
            </w:r>
            <w:r w:rsidRPr="003D662E">
              <w:rPr>
                <w:bCs/>
                <w:lang w:val="en-US"/>
              </w:rPr>
              <w:t>IDS</w:t>
            </w:r>
            <w:r w:rsidR="00023C02" w:rsidRPr="003D662E">
              <w:rPr>
                <w:bCs/>
                <w:lang w:val="en-US"/>
              </w:rPr>
              <w:t xml:space="preserve"> functionality</w:t>
            </w:r>
            <w:r w:rsidRPr="003D662E">
              <w:rPr>
                <w:bCs/>
                <w:lang w:val="en-US"/>
              </w:rPr>
              <w:t>.</w:t>
            </w:r>
            <w:r w:rsidR="00A04542" w:rsidRPr="003D662E">
              <w:rPr>
                <w:bCs/>
                <w:lang w:val="en-US"/>
              </w:rPr>
              <w:t xml:space="preserve"> Supported by standardized transport protocols and flexible </w:t>
            </w:r>
            <w:r w:rsidR="0011560E" w:rsidRPr="003D662E">
              <w:rPr>
                <w:bCs/>
                <w:lang w:val="en-US"/>
              </w:rPr>
              <w:t>wire</w:t>
            </w:r>
            <w:r w:rsidR="00A04542" w:rsidRPr="003D662E">
              <w:rPr>
                <w:bCs/>
                <w:lang w:val="en-US"/>
              </w:rPr>
              <w:t xml:space="preserve"> formats.</w:t>
            </w:r>
          </w:p>
        </w:tc>
      </w:tr>
      <w:tr w:rsidR="000C03DB" w:rsidRPr="00811234" w14:paraId="1A273E5F" w14:textId="77777777" w:rsidTr="006B7FAD">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238FB7"/>
              <w:bottom w:val="single" w:sz="4" w:space="0" w:color="238FB7"/>
            </w:tcBorders>
            <w:shd w:val="clear" w:color="auto" w:fill="92D3EA"/>
          </w:tcPr>
          <w:p w14:paraId="2147ECB1" w14:textId="32E9EF0F" w:rsidR="000C03DB" w:rsidRPr="003D662E" w:rsidRDefault="000C03DB" w:rsidP="00644A50">
            <w:pPr>
              <w:rPr>
                <w:b w:val="0"/>
                <w:lang w:val="en-US"/>
              </w:rPr>
            </w:pPr>
            <w:r w:rsidRPr="003D662E">
              <w:rPr>
                <w:b w:val="0"/>
                <w:lang w:val="en-US"/>
              </w:rPr>
              <w:t>R14</w:t>
            </w:r>
          </w:p>
        </w:tc>
        <w:tc>
          <w:tcPr>
            <w:tcW w:w="7791" w:type="dxa"/>
            <w:tcBorders>
              <w:top w:val="single" w:sz="4" w:space="0" w:color="238FB7"/>
              <w:bottom w:val="single" w:sz="4" w:space="0" w:color="238FB7"/>
            </w:tcBorders>
          </w:tcPr>
          <w:p w14:paraId="5F4FF999" w14:textId="52BB0685" w:rsidR="000C03DB" w:rsidRPr="003D662E" w:rsidRDefault="002A4382" w:rsidP="006272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and flexible connector integration and default connectors for platform internal messaging and stream transport.</w:t>
            </w:r>
          </w:p>
        </w:tc>
      </w:tr>
      <w:tr w:rsidR="002A4382" w:rsidRPr="00811234" w14:paraId="2D904124" w14:textId="77777777" w:rsidTr="006B7FAD">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238FB7"/>
              <w:bottom w:val="single" w:sz="4" w:space="0" w:color="238FB7"/>
            </w:tcBorders>
            <w:shd w:val="clear" w:color="auto" w:fill="92D3EA"/>
          </w:tcPr>
          <w:p w14:paraId="55B31CAF" w14:textId="6C134603" w:rsidR="002A4382" w:rsidRPr="003D662E" w:rsidRDefault="002A4382" w:rsidP="002A4382">
            <w:pPr>
              <w:rPr>
                <w:b w:val="0"/>
                <w:lang w:val="en-US"/>
              </w:rPr>
            </w:pPr>
            <w:r w:rsidRPr="003D662E">
              <w:rPr>
                <w:b w:val="0"/>
                <w:bCs w:val="0"/>
                <w:lang w:val="en-US"/>
              </w:rPr>
              <w:t>R14a</w:t>
            </w:r>
          </w:p>
        </w:tc>
        <w:tc>
          <w:tcPr>
            <w:tcW w:w="7791" w:type="dxa"/>
            <w:tcBorders>
              <w:top w:val="single" w:sz="4" w:space="0" w:color="238FB7"/>
              <w:bottom w:val="single" w:sz="4" w:space="0" w:color="238FB7"/>
            </w:tcBorders>
          </w:tcPr>
          <w:p w14:paraId="536039A5" w14:textId="30A7693A" w:rsidR="002A4382" w:rsidRPr="003D662E" w:rsidRDefault="002A4382" w:rsidP="002A438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MQTT is supported. OPC UA PubSub is currently not feasible on this layer due to missing implementations. Services and Connectors Layer (cf. Section </w:t>
            </w:r>
            <w:r w:rsidRPr="003D662E">
              <w:rPr>
                <w:bCs/>
                <w:lang w:val="en-US"/>
              </w:rPr>
              <w:fldChar w:fldCharType="begin"/>
            </w:r>
            <w:r w:rsidRPr="003D662E">
              <w:rPr>
                <w:bCs/>
                <w:lang w:val="en-US"/>
              </w:rPr>
              <w:instrText xml:space="preserve"> REF _Ref57198482 \r \h </w:instrText>
            </w:r>
            <w:r w:rsidR="003D662E">
              <w:rPr>
                <w:bCs/>
                <w:lang w:val="en-US"/>
              </w:rPr>
              <w:instrText xml:space="preserve"> \* MERGEFORMAT </w:instrText>
            </w:r>
            <w:r w:rsidRPr="003D662E">
              <w:rPr>
                <w:bCs/>
                <w:lang w:val="en-US"/>
              </w:rPr>
            </w:r>
            <w:r w:rsidRPr="003D662E">
              <w:rPr>
                <w:bCs/>
                <w:lang w:val="en-US"/>
              </w:rPr>
              <w:fldChar w:fldCharType="separate"/>
            </w:r>
            <w:r w:rsidR="00D0494D">
              <w:rPr>
                <w:bCs/>
                <w:lang w:val="en-US"/>
              </w:rPr>
              <w:t>3.6</w:t>
            </w:r>
            <w:r w:rsidRPr="003D662E">
              <w:rPr>
                <w:bCs/>
                <w:lang w:val="en-US"/>
              </w:rPr>
              <w:fldChar w:fldCharType="end"/>
            </w:r>
            <w:r w:rsidRPr="003D662E">
              <w:rPr>
                <w:bCs/>
                <w:lang w:val="en-US"/>
              </w:rPr>
              <w:t>) will take OPC UA into account.</w:t>
            </w:r>
          </w:p>
        </w:tc>
      </w:tr>
      <w:tr w:rsidR="002A4382" w:rsidRPr="00811234" w14:paraId="596E81A8"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238FB7"/>
              <w:bottom w:val="single" w:sz="4" w:space="0" w:color="238FB7"/>
            </w:tcBorders>
            <w:shd w:val="clear" w:color="auto" w:fill="92D3EA"/>
          </w:tcPr>
          <w:p w14:paraId="46CA9D4C" w14:textId="1FDBD685" w:rsidR="002A4382" w:rsidRPr="003D662E" w:rsidRDefault="002A4382" w:rsidP="002A4382">
            <w:pPr>
              <w:rPr>
                <w:lang w:val="en-US"/>
              </w:rPr>
            </w:pPr>
            <w:r w:rsidRPr="003D662E">
              <w:rPr>
                <w:b w:val="0"/>
                <w:lang w:val="en-US"/>
              </w:rPr>
              <w:t>R14b</w:t>
            </w:r>
          </w:p>
        </w:tc>
        <w:tc>
          <w:tcPr>
            <w:tcW w:w="7791" w:type="dxa"/>
            <w:tcBorders>
              <w:top w:val="single" w:sz="4" w:space="0" w:color="238FB7"/>
              <w:bottom w:val="single" w:sz="4" w:space="0" w:color="238FB7"/>
            </w:tcBorders>
          </w:tcPr>
          <w:p w14:paraId="660142DA" w14:textId="1ED461DD" w:rsidR="002A4382" w:rsidRPr="003D662E" w:rsidRDefault="002A4382" w:rsidP="002A438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TCP/IP support by all implemented connectors. Further, plain TCP/IP protocols with flexible wire formats possible through extensibility of discussed components.</w:t>
            </w:r>
          </w:p>
        </w:tc>
      </w:tr>
      <w:tr w:rsidR="002A4382" w:rsidRPr="00811234" w14:paraId="0C62624D"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238FB7"/>
              <w:bottom w:val="single" w:sz="4" w:space="0" w:color="238FB7"/>
            </w:tcBorders>
            <w:shd w:val="clear" w:color="auto" w:fill="92D3EA"/>
          </w:tcPr>
          <w:p w14:paraId="52405779" w14:textId="49AFB2F8" w:rsidR="002A4382" w:rsidRPr="003D662E" w:rsidRDefault="002A4382" w:rsidP="002A4382">
            <w:pPr>
              <w:rPr>
                <w:lang w:val="en-US"/>
              </w:rPr>
            </w:pPr>
            <w:r w:rsidRPr="003D662E">
              <w:rPr>
                <w:b w:val="0"/>
                <w:lang w:val="en-US"/>
              </w:rPr>
              <w:t>R14c</w:t>
            </w:r>
          </w:p>
        </w:tc>
        <w:tc>
          <w:tcPr>
            <w:tcW w:w="7791" w:type="dxa"/>
            <w:tcBorders>
              <w:top w:val="single" w:sz="4" w:space="0" w:color="238FB7"/>
              <w:bottom w:val="single" w:sz="4" w:space="0" w:color="238FB7"/>
            </w:tcBorders>
          </w:tcPr>
          <w:p w14:paraId="09689680" w14:textId="7940F651" w:rsidR="002A4382" w:rsidRPr="003D662E" w:rsidRDefault="002A4382" w:rsidP="002A4382">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Future: Bluetooth LE may be support</w:t>
            </w:r>
            <w:r w:rsidR="003F2A04" w:rsidRPr="003D662E">
              <w:rPr>
                <w:bCs/>
                <w:i/>
                <w:lang w:val="en-US"/>
              </w:rPr>
              <w:t>ed</w:t>
            </w:r>
            <w:r w:rsidRPr="003D662E">
              <w:rPr>
                <w:bCs/>
                <w:i/>
                <w:lang w:val="en-US"/>
              </w:rPr>
              <w:t xml:space="preserve"> through additional connector</w:t>
            </w:r>
            <w:r w:rsidR="007C559D" w:rsidRPr="003D662E">
              <w:rPr>
                <w:bCs/>
                <w:i/>
                <w:lang w:val="en-US"/>
              </w:rPr>
              <w:t>s</w:t>
            </w:r>
            <w:r w:rsidRPr="003D662E">
              <w:rPr>
                <w:bCs/>
                <w:i/>
                <w:lang w:val="en-US"/>
              </w:rPr>
              <w:t xml:space="preserve"> if required.</w:t>
            </w:r>
          </w:p>
        </w:tc>
      </w:tr>
      <w:tr w:rsidR="002A4382" w:rsidRPr="00811234" w14:paraId="577CE6E9"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238FB7"/>
              <w:bottom w:val="single" w:sz="4" w:space="0" w:color="238FB7"/>
            </w:tcBorders>
            <w:shd w:val="clear" w:color="auto" w:fill="92D3EA"/>
          </w:tcPr>
          <w:p w14:paraId="035F85E4" w14:textId="77777777" w:rsidR="002A4382" w:rsidRPr="003D662E" w:rsidRDefault="002A4382" w:rsidP="002A4382">
            <w:pPr>
              <w:rPr>
                <w:b w:val="0"/>
                <w:bCs w:val="0"/>
                <w:lang w:val="en-US"/>
              </w:rPr>
            </w:pPr>
            <w:r w:rsidRPr="003D662E">
              <w:rPr>
                <w:b w:val="0"/>
                <w:bCs w:val="0"/>
                <w:lang w:val="en-US"/>
              </w:rPr>
              <w:t>R15</w:t>
            </w:r>
          </w:p>
        </w:tc>
        <w:tc>
          <w:tcPr>
            <w:tcW w:w="7791" w:type="dxa"/>
            <w:tcBorders>
              <w:top w:val="single" w:sz="4" w:space="0" w:color="238FB7"/>
              <w:bottom w:val="single" w:sz="4" w:space="0" w:color="238FB7"/>
            </w:tcBorders>
          </w:tcPr>
          <w:p w14:paraId="02A0377A" w14:textId="572D47B3" w:rsidR="002A4382" w:rsidRPr="003D662E" w:rsidRDefault="002A4382" w:rsidP="002A438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Uniform connectors through two main interfaces as well as type transformation / serialization interfaces.</w:t>
            </w:r>
          </w:p>
        </w:tc>
      </w:tr>
      <w:tr w:rsidR="002A4382" w:rsidRPr="00811234" w14:paraId="6ED17AE4"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238FB7"/>
              <w:bottom w:val="single" w:sz="4" w:space="0" w:color="238FB7"/>
            </w:tcBorders>
            <w:shd w:val="clear" w:color="auto" w:fill="92D3EA"/>
          </w:tcPr>
          <w:p w14:paraId="6DB35D33" w14:textId="77777777" w:rsidR="002A4382" w:rsidRPr="003D662E" w:rsidRDefault="002A4382" w:rsidP="002A4382">
            <w:pPr>
              <w:rPr>
                <w:b w:val="0"/>
                <w:bCs w:val="0"/>
                <w:lang w:val="en-US"/>
              </w:rPr>
            </w:pPr>
            <w:r w:rsidRPr="003D662E">
              <w:rPr>
                <w:b w:val="0"/>
                <w:bCs w:val="0"/>
                <w:lang w:val="en-US"/>
              </w:rPr>
              <w:t>R16</w:t>
            </w:r>
          </w:p>
        </w:tc>
        <w:tc>
          <w:tcPr>
            <w:tcW w:w="7791" w:type="dxa"/>
            <w:tcBorders>
              <w:top w:val="single" w:sz="4" w:space="0" w:color="238FB7"/>
              <w:bottom w:val="single" w:sz="4" w:space="0" w:color="238FB7"/>
            </w:tcBorders>
          </w:tcPr>
          <w:p w14:paraId="150B553B" w14:textId="09A5C68D" w:rsidR="002A4382" w:rsidRPr="003D662E" w:rsidRDefault="002A4382" w:rsidP="002A438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and flexible connector integration shown for five protocols. Extension by further protocols from partners and externals possible, supported through Open Source development Git</w:t>
            </w:r>
            <w:r w:rsidR="00BA0C78" w:rsidRPr="003D662E">
              <w:rPr>
                <w:bCs/>
                <w:lang w:val="en-US"/>
              </w:rPr>
              <w:t>H</w:t>
            </w:r>
            <w:r w:rsidRPr="003D662E">
              <w:rPr>
                <w:bCs/>
                <w:lang w:val="en-US"/>
              </w:rPr>
              <w:t>ub.</w:t>
            </w:r>
          </w:p>
        </w:tc>
      </w:tr>
      <w:tr w:rsidR="002A4382" w:rsidRPr="00811234" w14:paraId="0D41C786"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238FB7"/>
              <w:bottom w:val="single" w:sz="4" w:space="0" w:color="238FB7"/>
            </w:tcBorders>
            <w:shd w:val="clear" w:color="auto" w:fill="92D3EA"/>
          </w:tcPr>
          <w:p w14:paraId="75648173" w14:textId="77777777" w:rsidR="002A4382" w:rsidRPr="003D662E" w:rsidRDefault="002A4382" w:rsidP="002A4382">
            <w:pPr>
              <w:rPr>
                <w:b w:val="0"/>
                <w:bCs w:val="0"/>
                <w:lang w:val="en-US"/>
              </w:rPr>
            </w:pPr>
            <w:r w:rsidRPr="003D662E">
              <w:rPr>
                <w:b w:val="0"/>
                <w:bCs w:val="0"/>
                <w:lang w:val="en-US"/>
              </w:rPr>
              <w:t>R17</w:t>
            </w:r>
          </w:p>
        </w:tc>
        <w:tc>
          <w:tcPr>
            <w:tcW w:w="7791" w:type="dxa"/>
            <w:tcBorders>
              <w:top w:val="single" w:sz="4" w:space="0" w:color="238FB7"/>
              <w:bottom w:val="single" w:sz="4" w:space="0" w:color="238FB7"/>
            </w:tcBorders>
          </w:tcPr>
          <w:p w14:paraId="2BC70619" w14:textId="04F0DDF8" w:rsidR="002A4382" w:rsidRPr="003D662E" w:rsidRDefault="002A4382" w:rsidP="002A438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Distribution of connectors to devices by considering the Transport Layer as re-usable, deployable component only with dependencies to selected protocol implementations.</w:t>
            </w:r>
          </w:p>
        </w:tc>
      </w:tr>
      <w:tr w:rsidR="002A4382" w:rsidRPr="00811234" w14:paraId="6AEEDE61" w14:textId="77777777" w:rsidTr="006B7FAD">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238FB7"/>
              <w:bottom w:val="single" w:sz="4" w:space="0" w:color="238FB7"/>
            </w:tcBorders>
            <w:shd w:val="clear" w:color="auto" w:fill="92D3EA"/>
          </w:tcPr>
          <w:p w14:paraId="5A1E0155" w14:textId="2A7FC0A1" w:rsidR="002A4382" w:rsidRPr="003D662E" w:rsidRDefault="002A4382" w:rsidP="002A4382">
            <w:pPr>
              <w:rPr>
                <w:b w:val="0"/>
                <w:bCs w:val="0"/>
                <w:lang w:val="en-US"/>
              </w:rPr>
            </w:pPr>
            <w:r w:rsidRPr="003D662E">
              <w:rPr>
                <w:b w:val="0"/>
                <w:bCs w:val="0"/>
                <w:lang w:val="en-US"/>
              </w:rPr>
              <w:t>R17b</w:t>
            </w:r>
          </w:p>
        </w:tc>
        <w:tc>
          <w:tcPr>
            <w:tcW w:w="7791" w:type="dxa"/>
            <w:tcBorders>
              <w:top w:val="single" w:sz="4" w:space="0" w:color="238FB7"/>
              <w:bottom w:val="single" w:sz="4" w:space="0" w:color="238FB7"/>
            </w:tcBorders>
          </w:tcPr>
          <w:p w14:paraId="4C260DDE" w14:textId="7EF34AF2" w:rsidR="002A4382" w:rsidRPr="003D662E" w:rsidRDefault="002A4382" w:rsidP="002A438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Management of connectors by platform through design management classes, exhibited by respective AAS (R7)</w:t>
            </w:r>
          </w:p>
        </w:tc>
      </w:tr>
      <w:tr w:rsidR="002A4382" w:rsidRPr="00811234" w14:paraId="29E54C77" w14:textId="77777777" w:rsidTr="006B7FAD">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238FB7"/>
              <w:bottom w:val="single" w:sz="4" w:space="0" w:color="238FB7"/>
            </w:tcBorders>
            <w:shd w:val="clear" w:color="auto" w:fill="92D3EA"/>
          </w:tcPr>
          <w:p w14:paraId="07992979" w14:textId="2FAFF35C" w:rsidR="002A4382" w:rsidRPr="003D662E" w:rsidRDefault="002A4382" w:rsidP="002A4382">
            <w:pPr>
              <w:rPr>
                <w:b w:val="0"/>
                <w:bCs w:val="0"/>
                <w:lang w:val="en-US"/>
              </w:rPr>
            </w:pPr>
            <w:r w:rsidRPr="003D662E">
              <w:rPr>
                <w:b w:val="0"/>
                <w:bCs w:val="0"/>
                <w:lang w:val="en-US"/>
              </w:rPr>
              <w:t>R17c</w:t>
            </w:r>
          </w:p>
        </w:tc>
        <w:tc>
          <w:tcPr>
            <w:tcW w:w="7791" w:type="dxa"/>
            <w:tcBorders>
              <w:top w:val="single" w:sz="4" w:space="0" w:color="238FB7"/>
              <w:bottom w:val="single" w:sz="4" w:space="0" w:color="238FB7"/>
            </w:tcBorders>
          </w:tcPr>
          <w:p w14:paraId="19D8B6B0" w14:textId="322349D2" w:rsidR="002A4382" w:rsidRPr="003D662E" w:rsidRDefault="002A4382" w:rsidP="002A438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Parameterizable connectors through parameter objects and connector plugins such as the </w:t>
            </w:r>
            <w:r w:rsidRPr="003D662E">
              <w:rPr>
                <w:rFonts w:ascii="Consolas" w:hAnsi="Consolas"/>
                <w:bCs/>
                <w:lang w:val="en-US"/>
              </w:rPr>
              <w:t>ProtocolAdapter</w:t>
            </w:r>
            <w:r w:rsidRPr="003D662E">
              <w:rPr>
                <w:bCs/>
                <w:lang w:val="en-US"/>
              </w:rPr>
              <w:t>.</w:t>
            </w:r>
          </w:p>
        </w:tc>
      </w:tr>
      <w:tr w:rsidR="002A4382" w:rsidRPr="00811234" w14:paraId="1AC4FFD6"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238FB7"/>
              <w:bottom w:val="single" w:sz="4" w:space="0" w:color="238FB7"/>
            </w:tcBorders>
            <w:shd w:val="clear" w:color="auto" w:fill="92D3EA"/>
          </w:tcPr>
          <w:p w14:paraId="2F901C5F" w14:textId="77777777" w:rsidR="002A4382" w:rsidRPr="003D662E" w:rsidRDefault="002A4382" w:rsidP="002A4382">
            <w:pPr>
              <w:rPr>
                <w:b w:val="0"/>
                <w:bCs w:val="0"/>
                <w:lang w:val="en-US"/>
              </w:rPr>
            </w:pPr>
            <w:r w:rsidRPr="003D662E">
              <w:rPr>
                <w:b w:val="0"/>
                <w:bCs w:val="0"/>
                <w:lang w:val="en-US"/>
              </w:rPr>
              <w:t>R18</w:t>
            </w:r>
          </w:p>
        </w:tc>
        <w:tc>
          <w:tcPr>
            <w:tcW w:w="7791" w:type="dxa"/>
            <w:tcBorders>
              <w:top w:val="single" w:sz="4" w:space="0" w:color="238FB7"/>
              <w:bottom w:val="single" w:sz="4" w:space="0" w:color="238FB7"/>
            </w:tcBorders>
          </w:tcPr>
          <w:p w14:paraId="469D474C" w14:textId="49085ABB" w:rsidR="002A4382" w:rsidRPr="003D662E" w:rsidRDefault="00035EEA" w:rsidP="002A4382">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C</w:t>
            </w:r>
            <w:r w:rsidR="002A4382" w:rsidRPr="003D662E">
              <w:rPr>
                <w:bCs/>
                <w:i/>
                <w:lang w:val="en-US"/>
              </w:rPr>
              <w:t xml:space="preserve">onnectors </w:t>
            </w:r>
            <w:r w:rsidRPr="003D662E">
              <w:rPr>
                <w:bCs/>
                <w:i/>
                <w:lang w:val="en-US"/>
              </w:rPr>
              <w:t>with specific security mechanisms are not part of this release.</w:t>
            </w:r>
          </w:p>
        </w:tc>
      </w:tr>
      <w:tr w:rsidR="002A4382" w:rsidRPr="00811234" w14:paraId="2A213688"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238FB7"/>
              <w:bottom w:val="single" w:sz="4" w:space="0" w:color="238FB7"/>
            </w:tcBorders>
            <w:shd w:val="clear" w:color="auto" w:fill="92D3EA"/>
          </w:tcPr>
          <w:p w14:paraId="12976453" w14:textId="77777777" w:rsidR="002A4382" w:rsidRPr="003D662E" w:rsidRDefault="002A4382" w:rsidP="002A4382">
            <w:pPr>
              <w:rPr>
                <w:b w:val="0"/>
                <w:bCs w:val="0"/>
                <w:lang w:val="en-US"/>
              </w:rPr>
            </w:pPr>
            <w:r w:rsidRPr="003D662E">
              <w:rPr>
                <w:b w:val="0"/>
                <w:bCs w:val="0"/>
                <w:lang w:val="en-US"/>
              </w:rPr>
              <w:t>R19</w:t>
            </w:r>
          </w:p>
        </w:tc>
        <w:tc>
          <w:tcPr>
            <w:tcW w:w="7791" w:type="dxa"/>
            <w:tcBorders>
              <w:top w:val="single" w:sz="4" w:space="0" w:color="238FB7"/>
              <w:bottom w:val="single" w:sz="4" w:space="0" w:color="238FB7"/>
            </w:tcBorders>
          </w:tcPr>
          <w:p w14:paraId="54F084BD" w14:textId="2A3E3F7F" w:rsidR="002A4382" w:rsidRPr="003D662E" w:rsidRDefault="002A4382" w:rsidP="002A438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Minimal number of internal wire formats through common type-safe data serialization while enabling application-specific data types. Feasible wire formats can be selected through serialization implementation/generation. </w:t>
            </w:r>
          </w:p>
        </w:tc>
      </w:tr>
      <w:tr w:rsidR="002A4382" w:rsidRPr="003D662E" w14:paraId="4C681D00"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238FB7"/>
              <w:bottom w:val="single" w:sz="4" w:space="0" w:color="238FB7"/>
            </w:tcBorders>
            <w:shd w:val="clear" w:color="auto" w:fill="92D3EA"/>
          </w:tcPr>
          <w:p w14:paraId="6F4D9BFA" w14:textId="3002E959" w:rsidR="002A4382" w:rsidRPr="003D662E" w:rsidRDefault="002A4382" w:rsidP="002A4382">
            <w:pPr>
              <w:rPr>
                <w:lang w:val="en-US"/>
              </w:rPr>
            </w:pPr>
            <w:r w:rsidRPr="003D662E">
              <w:rPr>
                <w:b w:val="0"/>
                <w:lang w:val="en-US"/>
              </w:rPr>
              <w:t>R19a</w:t>
            </w:r>
          </w:p>
        </w:tc>
        <w:tc>
          <w:tcPr>
            <w:tcW w:w="7791" w:type="dxa"/>
            <w:tcBorders>
              <w:top w:val="single" w:sz="4" w:space="0" w:color="238FB7"/>
              <w:bottom w:val="single" w:sz="4" w:space="0" w:color="238FB7"/>
            </w:tcBorders>
          </w:tcPr>
          <w:p w14:paraId="0F65B89D" w14:textId="74FD5D49" w:rsidR="002A4382" w:rsidRPr="003D662E" w:rsidRDefault="002A4382" w:rsidP="002A438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Example input formats (southbound), covered by application-specific types and generic serialization.</w:t>
            </w:r>
            <w:r w:rsidR="00E12365" w:rsidRPr="003D662E">
              <w:rPr>
                <w:bCs/>
                <w:lang w:val="en-US"/>
              </w:rPr>
              <w:t xml:space="preserve"> 50 values per data item feasible see Sections </w:t>
            </w:r>
            <w:r w:rsidR="00E12365" w:rsidRPr="003D662E">
              <w:rPr>
                <w:bCs/>
                <w:lang w:val="en-US"/>
              </w:rPr>
              <w:fldChar w:fldCharType="begin"/>
            </w:r>
            <w:r w:rsidR="00E12365" w:rsidRPr="003D662E">
              <w:rPr>
                <w:bCs/>
                <w:lang w:val="en-US"/>
              </w:rPr>
              <w:instrText xml:space="preserve"> REF _Ref57918572 \r \h  \* MERGEFORMAT </w:instrText>
            </w:r>
            <w:r w:rsidR="00E12365" w:rsidRPr="003D662E">
              <w:rPr>
                <w:bCs/>
                <w:lang w:val="en-US"/>
              </w:rPr>
            </w:r>
            <w:r w:rsidR="00E12365" w:rsidRPr="003D662E">
              <w:rPr>
                <w:bCs/>
                <w:lang w:val="en-US"/>
              </w:rPr>
              <w:fldChar w:fldCharType="separate"/>
            </w:r>
            <w:r w:rsidR="00D0494D">
              <w:rPr>
                <w:bCs/>
                <w:lang w:val="en-US"/>
              </w:rPr>
              <w:t>3.5.2.3</w:t>
            </w:r>
            <w:r w:rsidR="00E12365" w:rsidRPr="003D662E">
              <w:rPr>
                <w:bCs/>
                <w:lang w:val="en-US"/>
              </w:rPr>
              <w:fldChar w:fldCharType="end"/>
            </w:r>
            <w:r w:rsidR="00E12365" w:rsidRPr="003D662E">
              <w:rPr>
                <w:bCs/>
                <w:lang w:val="en-US"/>
              </w:rPr>
              <w:t xml:space="preserve"> and </w:t>
            </w:r>
            <w:r w:rsidR="00E12365" w:rsidRPr="003D662E">
              <w:rPr>
                <w:bCs/>
                <w:lang w:val="en-US"/>
              </w:rPr>
              <w:fldChar w:fldCharType="begin"/>
            </w:r>
            <w:r w:rsidR="00E12365" w:rsidRPr="003D662E">
              <w:rPr>
                <w:bCs/>
                <w:lang w:val="en-US"/>
              </w:rPr>
              <w:instrText xml:space="preserve"> REF _Ref63932450 \r \h  \* MERGEFORMAT </w:instrText>
            </w:r>
            <w:r w:rsidR="00E12365" w:rsidRPr="003D662E">
              <w:rPr>
                <w:bCs/>
                <w:lang w:val="en-US"/>
              </w:rPr>
            </w:r>
            <w:r w:rsidR="00E12365" w:rsidRPr="003D662E">
              <w:rPr>
                <w:bCs/>
                <w:lang w:val="en-US"/>
              </w:rPr>
              <w:fldChar w:fldCharType="separate"/>
            </w:r>
            <w:r w:rsidR="00D0494D">
              <w:rPr>
                <w:bCs/>
                <w:lang w:val="en-US"/>
              </w:rPr>
              <w:t>3.5.3.3</w:t>
            </w:r>
            <w:r w:rsidR="00E12365" w:rsidRPr="003D662E">
              <w:rPr>
                <w:bCs/>
                <w:lang w:val="en-US"/>
              </w:rPr>
              <w:fldChar w:fldCharType="end"/>
            </w:r>
            <w:r w:rsidR="00E12365" w:rsidRPr="003D662E">
              <w:rPr>
                <w:bCs/>
                <w:lang w:val="en-US"/>
              </w:rPr>
              <w:t>.</w:t>
            </w:r>
          </w:p>
        </w:tc>
      </w:tr>
      <w:tr w:rsidR="002A4382" w:rsidRPr="00811234" w14:paraId="24CB7620"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238FB7"/>
              <w:bottom w:val="single" w:sz="4" w:space="0" w:color="238FB7"/>
            </w:tcBorders>
            <w:shd w:val="clear" w:color="auto" w:fill="92D3EA"/>
          </w:tcPr>
          <w:p w14:paraId="0B4A127F" w14:textId="0627491C" w:rsidR="002A4382" w:rsidRPr="003D662E" w:rsidRDefault="002A4382" w:rsidP="002A4382">
            <w:pPr>
              <w:rPr>
                <w:lang w:val="en-US"/>
              </w:rPr>
            </w:pPr>
            <w:r w:rsidRPr="003D662E">
              <w:rPr>
                <w:b w:val="0"/>
                <w:lang w:val="en-US"/>
              </w:rPr>
              <w:lastRenderedPageBreak/>
              <w:t>R19b</w:t>
            </w:r>
          </w:p>
        </w:tc>
        <w:tc>
          <w:tcPr>
            <w:tcW w:w="7791" w:type="dxa"/>
            <w:tcBorders>
              <w:top w:val="single" w:sz="4" w:space="0" w:color="238FB7"/>
              <w:bottom w:val="single" w:sz="4" w:space="0" w:color="238FB7"/>
            </w:tcBorders>
          </w:tcPr>
          <w:p w14:paraId="33B43E6C" w14:textId="211924CF" w:rsidR="002A4382" w:rsidRPr="003D662E" w:rsidRDefault="002A4382" w:rsidP="002A438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Example input formats (northbound), covered by application-specific types and generic serialization.</w:t>
            </w:r>
          </w:p>
        </w:tc>
      </w:tr>
      <w:tr w:rsidR="002A4382" w:rsidRPr="00811234" w14:paraId="3AB4B6E7"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238FB7"/>
              <w:bottom w:val="single" w:sz="4" w:space="0" w:color="238FB7"/>
            </w:tcBorders>
            <w:shd w:val="clear" w:color="auto" w:fill="92D3EA"/>
          </w:tcPr>
          <w:p w14:paraId="4D5A224E" w14:textId="3D4F47A2" w:rsidR="002A4382" w:rsidRPr="003D662E" w:rsidRDefault="002A4382" w:rsidP="002A4382">
            <w:pPr>
              <w:rPr>
                <w:lang w:val="en-US"/>
              </w:rPr>
            </w:pPr>
            <w:r w:rsidRPr="003D662E">
              <w:rPr>
                <w:b w:val="0"/>
                <w:bCs w:val="0"/>
                <w:lang w:val="en-US"/>
              </w:rPr>
              <w:t>R19c</w:t>
            </w:r>
          </w:p>
        </w:tc>
        <w:tc>
          <w:tcPr>
            <w:tcW w:w="7791" w:type="dxa"/>
            <w:tcBorders>
              <w:top w:val="single" w:sz="4" w:space="0" w:color="238FB7"/>
              <w:bottom w:val="single" w:sz="4" w:space="0" w:color="238FB7"/>
            </w:tcBorders>
          </w:tcPr>
          <w:p w14:paraId="15E2D93D" w14:textId="404F3B7E" w:rsidR="002A4382" w:rsidRPr="003D662E" w:rsidRDefault="002A4382" w:rsidP="002A438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Restful APIs with JSON/XML</w:t>
            </w:r>
            <w:r w:rsidR="008E0790" w:rsidRPr="003D662E">
              <w:rPr>
                <w:bCs/>
                <w:lang w:val="en-US"/>
              </w:rPr>
              <w:t xml:space="preserve"> through AAS implementation and wire format as argued in this section.</w:t>
            </w:r>
          </w:p>
        </w:tc>
      </w:tr>
      <w:tr w:rsidR="002A4382" w:rsidRPr="00811234" w14:paraId="0590BE30"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238FB7"/>
              <w:bottom w:val="single" w:sz="4" w:space="0" w:color="238FB7"/>
            </w:tcBorders>
            <w:shd w:val="clear" w:color="auto" w:fill="92D3EA"/>
          </w:tcPr>
          <w:p w14:paraId="46FC9C9E" w14:textId="1FDF6206" w:rsidR="002A4382" w:rsidRPr="003D662E" w:rsidRDefault="002A4382" w:rsidP="002A4382">
            <w:pPr>
              <w:rPr>
                <w:lang w:val="en-US"/>
              </w:rPr>
            </w:pPr>
            <w:r w:rsidRPr="003D662E">
              <w:rPr>
                <w:b w:val="0"/>
                <w:lang w:val="en-US"/>
              </w:rPr>
              <w:t>R19d</w:t>
            </w:r>
          </w:p>
        </w:tc>
        <w:tc>
          <w:tcPr>
            <w:tcW w:w="7791" w:type="dxa"/>
            <w:tcBorders>
              <w:top w:val="single" w:sz="4" w:space="0" w:color="238FB7"/>
              <w:bottom w:val="single" w:sz="4" w:space="0" w:color="238FB7"/>
            </w:tcBorders>
          </w:tcPr>
          <w:p w14:paraId="641144FE" w14:textId="719B5C87" w:rsidR="002A4382" w:rsidRPr="003D662E" w:rsidRDefault="002A4382" w:rsidP="002A438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Example output formats (northbound), covered by generic serialization</w:t>
            </w:r>
          </w:p>
        </w:tc>
      </w:tr>
      <w:tr w:rsidR="002A4382" w:rsidRPr="00811234" w14:paraId="1E04E500"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238FB7"/>
              <w:bottom w:val="single" w:sz="4" w:space="0" w:color="238FB7"/>
            </w:tcBorders>
            <w:shd w:val="clear" w:color="auto" w:fill="92D3EA"/>
          </w:tcPr>
          <w:p w14:paraId="72AE61FA" w14:textId="06E8DEE9" w:rsidR="002A4382" w:rsidRPr="003D662E" w:rsidRDefault="002A4382" w:rsidP="002A4382">
            <w:pPr>
              <w:rPr>
                <w:lang w:val="en-US"/>
              </w:rPr>
            </w:pPr>
            <w:r w:rsidRPr="003D662E">
              <w:rPr>
                <w:b w:val="0"/>
                <w:bCs w:val="0"/>
                <w:lang w:val="en-US"/>
              </w:rPr>
              <w:t>R19e</w:t>
            </w:r>
          </w:p>
        </w:tc>
        <w:tc>
          <w:tcPr>
            <w:tcW w:w="7791" w:type="dxa"/>
            <w:tcBorders>
              <w:top w:val="single" w:sz="4" w:space="0" w:color="238FB7"/>
              <w:bottom w:val="single" w:sz="4" w:space="0" w:color="238FB7"/>
            </w:tcBorders>
          </w:tcPr>
          <w:p w14:paraId="26F19C46" w14:textId="7049B290" w:rsidR="002A4382" w:rsidRPr="003D662E" w:rsidRDefault="002A4382" w:rsidP="002A438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Output data clocked in 5 </w:t>
            </w:r>
            <w:r w:rsidR="00B74B62" w:rsidRPr="003D662E">
              <w:rPr>
                <w:bCs/>
                <w:lang w:val="en-US"/>
              </w:rPr>
              <w:t xml:space="preserve">s </w:t>
            </w:r>
            <w:r w:rsidRPr="003D662E">
              <w:rPr>
                <w:bCs/>
                <w:lang w:val="en-US"/>
              </w:rPr>
              <w:t>intervals</w:t>
            </w:r>
            <w:r w:rsidR="00B74B62" w:rsidRPr="003D662E">
              <w:rPr>
                <w:bCs/>
                <w:lang w:val="en-US"/>
              </w:rPr>
              <w:t xml:space="preserve"> possible (see Sections </w:t>
            </w:r>
            <w:r w:rsidR="00B74B62" w:rsidRPr="003D662E">
              <w:rPr>
                <w:bCs/>
                <w:lang w:val="en-US"/>
              </w:rPr>
              <w:fldChar w:fldCharType="begin"/>
            </w:r>
            <w:r w:rsidR="00B74B62" w:rsidRPr="003D662E">
              <w:rPr>
                <w:bCs/>
                <w:lang w:val="en-US"/>
              </w:rPr>
              <w:instrText xml:space="preserve"> REF _Ref57918572 \r \h </w:instrText>
            </w:r>
            <w:r w:rsidR="00D47BB5" w:rsidRPr="003D662E">
              <w:rPr>
                <w:bCs/>
                <w:lang w:val="en-US"/>
              </w:rPr>
              <w:instrText xml:space="preserve"> \* MERGEFORMAT </w:instrText>
            </w:r>
            <w:r w:rsidR="00B74B62" w:rsidRPr="003D662E">
              <w:rPr>
                <w:bCs/>
                <w:lang w:val="en-US"/>
              </w:rPr>
            </w:r>
            <w:r w:rsidR="00B74B62" w:rsidRPr="003D662E">
              <w:rPr>
                <w:bCs/>
                <w:lang w:val="en-US"/>
              </w:rPr>
              <w:fldChar w:fldCharType="separate"/>
            </w:r>
            <w:r w:rsidR="00D0494D">
              <w:rPr>
                <w:bCs/>
                <w:lang w:val="en-US"/>
              </w:rPr>
              <w:t>3.5.2.3</w:t>
            </w:r>
            <w:r w:rsidR="00B74B62" w:rsidRPr="003D662E">
              <w:rPr>
                <w:bCs/>
                <w:lang w:val="en-US"/>
              </w:rPr>
              <w:fldChar w:fldCharType="end"/>
            </w:r>
            <w:r w:rsidR="00B74B62" w:rsidRPr="003D662E">
              <w:rPr>
                <w:bCs/>
                <w:lang w:val="en-US"/>
              </w:rPr>
              <w:t xml:space="preserve"> and </w:t>
            </w:r>
            <w:r w:rsidR="00B74B62" w:rsidRPr="003D662E">
              <w:rPr>
                <w:bCs/>
                <w:lang w:val="en-US"/>
              </w:rPr>
              <w:fldChar w:fldCharType="begin"/>
            </w:r>
            <w:r w:rsidR="00B74B62" w:rsidRPr="003D662E">
              <w:rPr>
                <w:bCs/>
                <w:lang w:val="en-US"/>
              </w:rPr>
              <w:instrText xml:space="preserve"> REF _Ref63932450 \r \h </w:instrText>
            </w:r>
            <w:r w:rsidR="00D47BB5" w:rsidRPr="003D662E">
              <w:rPr>
                <w:bCs/>
                <w:lang w:val="en-US"/>
              </w:rPr>
              <w:instrText xml:space="preserve"> \* MERGEFORMAT </w:instrText>
            </w:r>
            <w:r w:rsidR="00B74B62" w:rsidRPr="003D662E">
              <w:rPr>
                <w:bCs/>
                <w:lang w:val="en-US"/>
              </w:rPr>
            </w:r>
            <w:r w:rsidR="00B74B62" w:rsidRPr="003D662E">
              <w:rPr>
                <w:bCs/>
                <w:lang w:val="en-US"/>
              </w:rPr>
              <w:fldChar w:fldCharType="separate"/>
            </w:r>
            <w:r w:rsidR="00D0494D">
              <w:rPr>
                <w:bCs/>
                <w:lang w:val="en-US"/>
              </w:rPr>
              <w:t>3.5.3.3</w:t>
            </w:r>
            <w:r w:rsidR="00B74B62" w:rsidRPr="003D662E">
              <w:rPr>
                <w:bCs/>
                <w:lang w:val="en-US"/>
              </w:rPr>
              <w:fldChar w:fldCharType="end"/>
            </w:r>
            <w:r w:rsidR="00D47BB5" w:rsidRPr="003D662E">
              <w:rPr>
                <w:bCs/>
                <w:lang w:val="en-US"/>
              </w:rPr>
              <w:t>, excluding services on this level</w:t>
            </w:r>
            <w:r w:rsidR="00B74B62" w:rsidRPr="003D662E">
              <w:rPr>
                <w:bCs/>
                <w:lang w:val="en-US"/>
              </w:rPr>
              <w:t>)</w:t>
            </w:r>
          </w:p>
        </w:tc>
      </w:tr>
      <w:tr w:rsidR="002A4382" w:rsidRPr="00811234" w14:paraId="02ECA6EB"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238FB7"/>
              <w:bottom w:val="single" w:sz="4" w:space="0" w:color="238FB7"/>
            </w:tcBorders>
            <w:shd w:val="clear" w:color="auto" w:fill="92D3EA"/>
          </w:tcPr>
          <w:p w14:paraId="2B3E7E89" w14:textId="062F7AB7" w:rsidR="002A4382" w:rsidRPr="003D662E" w:rsidRDefault="002A4382" w:rsidP="002A4382">
            <w:pPr>
              <w:rPr>
                <w:lang w:val="en-US"/>
              </w:rPr>
            </w:pPr>
            <w:r w:rsidRPr="003D662E">
              <w:rPr>
                <w:b w:val="0"/>
                <w:bCs w:val="0"/>
                <w:lang w:val="en-US"/>
              </w:rPr>
              <w:t>R19f</w:t>
            </w:r>
          </w:p>
        </w:tc>
        <w:tc>
          <w:tcPr>
            <w:tcW w:w="7791" w:type="dxa"/>
            <w:tcBorders>
              <w:top w:val="single" w:sz="4" w:space="0" w:color="238FB7"/>
              <w:bottom w:val="single" w:sz="4" w:space="0" w:color="238FB7"/>
            </w:tcBorders>
          </w:tcPr>
          <w:p w14:paraId="17892211" w14:textId="35B8E3D5" w:rsidR="002A4382" w:rsidRPr="003D662E" w:rsidRDefault="00A21A7E" w:rsidP="002A4382">
            <w:pPr>
              <w:cnfStyle w:val="000000000000" w:firstRow="0" w:lastRow="0" w:firstColumn="0" w:lastColumn="0" w:oddVBand="0" w:evenVBand="0" w:oddHBand="0" w:evenHBand="0" w:firstRowFirstColumn="0" w:firstRowLastColumn="0" w:lastRowFirstColumn="0" w:lastRowLastColumn="0"/>
              <w:rPr>
                <w:bCs/>
                <w:lang w:val="en-US"/>
              </w:rPr>
            </w:pPr>
            <w:r w:rsidRPr="003D662E">
              <w:rPr>
                <w:rFonts w:cstheme="minorHAnsi"/>
                <w:bCs/>
                <w:lang w:val="en-US"/>
              </w:rPr>
              <w:t xml:space="preserve">Via the </w:t>
            </w:r>
            <w:r w:rsidR="002A4382" w:rsidRPr="003D662E">
              <w:rPr>
                <w:rFonts w:ascii="Consolas" w:hAnsi="Consolas"/>
                <w:bCs/>
                <w:lang w:val="en-US"/>
              </w:rPr>
              <w:t>TypeTranslator</w:t>
            </w:r>
            <w:r w:rsidR="00C66A35" w:rsidRPr="003D662E">
              <w:rPr>
                <w:rFonts w:cstheme="minorHAnsi"/>
                <w:bCs/>
                <w:lang w:val="en-US"/>
              </w:rPr>
              <w:t>, configuration and code generation</w:t>
            </w:r>
          </w:p>
        </w:tc>
      </w:tr>
      <w:tr w:rsidR="002A4382" w:rsidRPr="00811234" w14:paraId="44B367ED"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238FB7"/>
              <w:bottom w:val="single" w:sz="4" w:space="0" w:color="238FB7"/>
            </w:tcBorders>
            <w:shd w:val="clear" w:color="auto" w:fill="92D3EA"/>
          </w:tcPr>
          <w:p w14:paraId="39A5C1D6" w14:textId="5C418F77" w:rsidR="002A4382" w:rsidRPr="003D662E" w:rsidRDefault="002A4382" w:rsidP="002A4382">
            <w:pPr>
              <w:rPr>
                <w:lang w:val="en-US"/>
              </w:rPr>
            </w:pPr>
            <w:r w:rsidRPr="003D662E">
              <w:rPr>
                <w:b w:val="0"/>
                <w:bCs w:val="0"/>
                <w:lang w:val="en-US"/>
              </w:rPr>
              <w:t>R19g</w:t>
            </w:r>
          </w:p>
        </w:tc>
        <w:tc>
          <w:tcPr>
            <w:tcW w:w="7791" w:type="dxa"/>
            <w:tcBorders>
              <w:top w:val="single" w:sz="4" w:space="0" w:color="238FB7"/>
              <w:bottom w:val="single" w:sz="4" w:space="0" w:color="238FB7"/>
            </w:tcBorders>
          </w:tcPr>
          <w:p w14:paraId="2709F973" w14:textId="6DB91BB1" w:rsidR="002A4382" w:rsidRPr="003D662E" w:rsidRDefault="002A4382" w:rsidP="002A438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w:t>
            </w:r>
            <w:r w:rsidR="002007CD" w:rsidRPr="003D662E">
              <w:rPr>
                <w:bCs/>
                <w:lang w:val="en-US"/>
              </w:rPr>
              <w:t xml:space="preserve">part of </w:t>
            </w:r>
            <w:r w:rsidRPr="003D662E">
              <w:rPr>
                <w:bCs/>
                <w:lang w:val="en-US"/>
              </w:rPr>
              <w:t xml:space="preserve">this layer, supported at least through </w:t>
            </w:r>
            <w:r w:rsidRPr="003D662E">
              <w:rPr>
                <w:rFonts w:ascii="Consolas" w:hAnsi="Consolas"/>
                <w:bCs/>
                <w:lang w:val="en-US"/>
              </w:rPr>
              <w:t>TypeTranslator</w:t>
            </w:r>
            <w:r w:rsidR="00C66A35" w:rsidRPr="003D662E">
              <w:rPr>
                <w:rFonts w:cstheme="minorHAnsi"/>
                <w:bCs/>
                <w:lang w:val="en-US"/>
              </w:rPr>
              <w:t>, configuration and code generation</w:t>
            </w:r>
          </w:p>
        </w:tc>
      </w:tr>
      <w:tr w:rsidR="002A4382" w:rsidRPr="00811234" w14:paraId="67D9DF55"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238FB7"/>
              <w:bottom w:val="single" w:sz="4" w:space="0" w:color="238FB7"/>
            </w:tcBorders>
            <w:shd w:val="clear" w:color="auto" w:fill="92D3EA"/>
          </w:tcPr>
          <w:p w14:paraId="6812F79E" w14:textId="77777777" w:rsidR="002A4382" w:rsidRPr="003D662E" w:rsidRDefault="002A4382" w:rsidP="002A4382">
            <w:pPr>
              <w:rPr>
                <w:b w:val="0"/>
                <w:bCs w:val="0"/>
                <w:lang w:val="en-US"/>
              </w:rPr>
            </w:pPr>
            <w:r w:rsidRPr="003D662E">
              <w:rPr>
                <w:b w:val="0"/>
                <w:bCs w:val="0"/>
                <w:lang w:val="en-US"/>
              </w:rPr>
              <w:t>R20</w:t>
            </w:r>
          </w:p>
        </w:tc>
        <w:tc>
          <w:tcPr>
            <w:tcW w:w="7791" w:type="dxa"/>
            <w:tcBorders>
              <w:top w:val="single" w:sz="4" w:space="0" w:color="238FB7"/>
              <w:bottom w:val="single" w:sz="4" w:space="0" w:color="238FB7"/>
            </w:tcBorders>
          </w:tcPr>
          <w:p w14:paraId="3AB25E56" w14:textId="53FBF432" w:rsidR="002A4382" w:rsidRPr="003D662E" w:rsidRDefault="002A4382" w:rsidP="002A438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Supported by streaming library, to be realized by glue code generation (through the configuration model). </w:t>
            </w:r>
          </w:p>
        </w:tc>
      </w:tr>
      <w:tr w:rsidR="002A4382" w:rsidRPr="00811234" w14:paraId="183E68E0"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238FB7"/>
              <w:bottom w:val="single" w:sz="4" w:space="0" w:color="238FB7"/>
            </w:tcBorders>
            <w:shd w:val="clear" w:color="auto" w:fill="92D3EA"/>
          </w:tcPr>
          <w:p w14:paraId="2C59B4C5" w14:textId="77777777" w:rsidR="002A4382" w:rsidRPr="003D662E" w:rsidRDefault="002A4382" w:rsidP="002A4382">
            <w:pPr>
              <w:rPr>
                <w:b w:val="0"/>
                <w:bCs w:val="0"/>
                <w:lang w:val="en-US"/>
              </w:rPr>
            </w:pPr>
            <w:r w:rsidRPr="003D662E">
              <w:rPr>
                <w:b w:val="0"/>
                <w:bCs w:val="0"/>
                <w:lang w:val="en-US"/>
              </w:rPr>
              <w:t>R21</w:t>
            </w:r>
          </w:p>
        </w:tc>
        <w:tc>
          <w:tcPr>
            <w:tcW w:w="7791" w:type="dxa"/>
            <w:tcBorders>
              <w:top w:val="single" w:sz="4" w:space="0" w:color="238FB7"/>
              <w:bottom w:val="single" w:sz="4" w:space="0" w:color="238FB7"/>
            </w:tcBorders>
          </w:tcPr>
          <w:p w14:paraId="0878AAD5" w14:textId="6D79F0F9" w:rsidR="002A4382" w:rsidRPr="003D662E" w:rsidRDefault="002A4382" w:rsidP="002A438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r w:rsidR="002A42BA" w:rsidRPr="003D662E">
              <w:rPr>
                <w:bCs/>
                <w:lang w:val="en-US"/>
              </w:rPr>
              <w:t xml:space="preserve"> (see Sections </w:t>
            </w:r>
            <w:r w:rsidR="002A42BA" w:rsidRPr="003D662E">
              <w:rPr>
                <w:bCs/>
                <w:lang w:val="en-US"/>
              </w:rPr>
              <w:fldChar w:fldCharType="begin"/>
            </w:r>
            <w:r w:rsidR="002A42BA" w:rsidRPr="003D662E">
              <w:rPr>
                <w:bCs/>
                <w:lang w:val="en-US"/>
              </w:rPr>
              <w:instrText xml:space="preserve"> REF _Ref57918572 \r \h  \* MERGEFORMAT </w:instrText>
            </w:r>
            <w:r w:rsidR="002A42BA" w:rsidRPr="003D662E">
              <w:rPr>
                <w:bCs/>
                <w:lang w:val="en-US"/>
              </w:rPr>
            </w:r>
            <w:r w:rsidR="002A42BA" w:rsidRPr="003D662E">
              <w:rPr>
                <w:bCs/>
                <w:lang w:val="en-US"/>
              </w:rPr>
              <w:fldChar w:fldCharType="separate"/>
            </w:r>
            <w:r w:rsidR="00D0494D">
              <w:rPr>
                <w:bCs/>
                <w:lang w:val="en-US"/>
              </w:rPr>
              <w:t>3.5.2.3</w:t>
            </w:r>
            <w:r w:rsidR="002A42BA" w:rsidRPr="003D662E">
              <w:rPr>
                <w:bCs/>
                <w:lang w:val="en-US"/>
              </w:rPr>
              <w:fldChar w:fldCharType="end"/>
            </w:r>
            <w:r w:rsidR="002A42BA" w:rsidRPr="003D662E">
              <w:rPr>
                <w:bCs/>
                <w:lang w:val="en-US"/>
              </w:rPr>
              <w:t xml:space="preserve"> and </w:t>
            </w:r>
            <w:r w:rsidR="002A42BA" w:rsidRPr="003D662E">
              <w:rPr>
                <w:bCs/>
                <w:lang w:val="en-US"/>
              </w:rPr>
              <w:fldChar w:fldCharType="begin"/>
            </w:r>
            <w:r w:rsidR="002A42BA" w:rsidRPr="003D662E">
              <w:rPr>
                <w:bCs/>
                <w:lang w:val="en-US"/>
              </w:rPr>
              <w:instrText xml:space="preserve"> REF _Ref63932450 \r \h  \* MERGEFORMAT </w:instrText>
            </w:r>
            <w:r w:rsidR="002A42BA" w:rsidRPr="003D662E">
              <w:rPr>
                <w:bCs/>
                <w:lang w:val="en-US"/>
              </w:rPr>
            </w:r>
            <w:r w:rsidR="002A42BA" w:rsidRPr="003D662E">
              <w:rPr>
                <w:bCs/>
                <w:lang w:val="en-US"/>
              </w:rPr>
              <w:fldChar w:fldCharType="separate"/>
            </w:r>
            <w:r w:rsidR="00D0494D">
              <w:rPr>
                <w:bCs/>
                <w:lang w:val="en-US"/>
              </w:rPr>
              <w:t>3.5.3.3</w:t>
            </w:r>
            <w:r w:rsidR="002A42BA" w:rsidRPr="003D662E">
              <w:rPr>
                <w:bCs/>
                <w:lang w:val="en-US"/>
              </w:rPr>
              <w:fldChar w:fldCharType="end"/>
            </w:r>
            <w:r w:rsidR="002A42BA" w:rsidRPr="003D662E">
              <w:rPr>
                <w:bCs/>
                <w:lang w:val="en-US"/>
              </w:rPr>
              <w:t xml:space="preserve">, </w:t>
            </w:r>
            <w:r w:rsidR="00347413" w:rsidRPr="003D662E">
              <w:rPr>
                <w:bCs/>
                <w:lang w:val="en-US"/>
              </w:rPr>
              <w:t xml:space="preserve">for existing </w:t>
            </w:r>
            <w:r w:rsidR="002A42BA" w:rsidRPr="003D662E">
              <w:rPr>
                <w:bCs/>
                <w:lang w:val="en-US"/>
              </w:rPr>
              <w:t>connectors</w:t>
            </w:r>
            <w:r w:rsidR="00347413" w:rsidRPr="003D662E">
              <w:rPr>
                <w:bCs/>
                <w:lang w:val="en-US"/>
              </w:rPr>
              <w:t xml:space="preserve">, excluding </w:t>
            </w:r>
            <w:r w:rsidR="002A42BA" w:rsidRPr="003D662E">
              <w:rPr>
                <w:bCs/>
                <w:lang w:val="en-US"/>
              </w:rPr>
              <w:t>services on this level)</w:t>
            </w:r>
          </w:p>
        </w:tc>
      </w:tr>
      <w:tr w:rsidR="002A4382" w:rsidRPr="00811234" w14:paraId="0476BD94"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238FB7"/>
              <w:bottom w:val="single" w:sz="4" w:space="0" w:color="238FB7"/>
            </w:tcBorders>
            <w:shd w:val="clear" w:color="auto" w:fill="92D3EA"/>
          </w:tcPr>
          <w:p w14:paraId="2D4A1565" w14:textId="77777777" w:rsidR="002A4382" w:rsidRPr="003D662E" w:rsidRDefault="002A4382" w:rsidP="002A4382">
            <w:pPr>
              <w:rPr>
                <w:b w:val="0"/>
                <w:bCs w:val="0"/>
                <w:lang w:val="en-US"/>
              </w:rPr>
            </w:pPr>
            <w:r w:rsidRPr="003D662E">
              <w:rPr>
                <w:b w:val="0"/>
                <w:bCs w:val="0"/>
                <w:lang w:val="en-US"/>
              </w:rPr>
              <w:t>R22</w:t>
            </w:r>
          </w:p>
        </w:tc>
        <w:tc>
          <w:tcPr>
            <w:tcW w:w="7791" w:type="dxa"/>
            <w:tcBorders>
              <w:top w:val="single" w:sz="4" w:space="0" w:color="238FB7"/>
              <w:bottom w:val="single" w:sz="4" w:space="0" w:color="238FB7"/>
            </w:tcBorders>
          </w:tcPr>
          <w:p w14:paraId="0E238A21" w14:textId="1D4D8EDA" w:rsidR="002A4382" w:rsidRPr="003D662E" w:rsidRDefault="002A4382" w:rsidP="002A438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Platform data throughput of 500 GBytes per year</w:t>
            </w:r>
            <w:r w:rsidR="001F11C8" w:rsidRPr="003D662E">
              <w:rPr>
                <w:bCs/>
                <w:lang w:val="en-US"/>
              </w:rPr>
              <w:t xml:space="preserve"> (see Sections </w:t>
            </w:r>
            <w:r w:rsidR="001F11C8" w:rsidRPr="003D662E">
              <w:rPr>
                <w:bCs/>
                <w:lang w:val="en-US"/>
              </w:rPr>
              <w:fldChar w:fldCharType="begin"/>
            </w:r>
            <w:r w:rsidR="001F11C8" w:rsidRPr="003D662E">
              <w:rPr>
                <w:bCs/>
                <w:lang w:val="en-US"/>
              </w:rPr>
              <w:instrText xml:space="preserve"> REF _Ref57918572 \r \h  \* MERGEFORMAT </w:instrText>
            </w:r>
            <w:r w:rsidR="001F11C8" w:rsidRPr="003D662E">
              <w:rPr>
                <w:bCs/>
                <w:lang w:val="en-US"/>
              </w:rPr>
            </w:r>
            <w:r w:rsidR="001F11C8" w:rsidRPr="003D662E">
              <w:rPr>
                <w:bCs/>
                <w:lang w:val="en-US"/>
              </w:rPr>
              <w:fldChar w:fldCharType="separate"/>
            </w:r>
            <w:r w:rsidR="00D0494D">
              <w:rPr>
                <w:bCs/>
                <w:lang w:val="en-US"/>
              </w:rPr>
              <w:t>3.5.2.3</w:t>
            </w:r>
            <w:r w:rsidR="001F11C8" w:rsidRPr="003D662E">
              <w:rPr>
                <w:bCs/>
                <w:lang w:val="en-US"/>
              </w:rPr>
              <w:fldChar w:fldCharType="end"/>
            </w:r>
            <w:r w:rsidR="001F11C8" w:rsidRPr="003D662E">
              <w:rPr>
                <w:bCs/>
                <w:lang w:val="en-US"/>
              </w:rPr>
              <w:t xml:space="preserve"> and </w:t>
            </w:r>
            <w:r w:rsidR="001F11C8" w:rsidRPr="003D662E">
              <w:rPr>
                <w:bCs/>
                <w:lang w:val="en-US"/>
              </w:rPr>
              <w:fldChar w:fldCharType="begin"/>
            </w:r>
            <w:r w:rsidR="001F11C8" w:rsidRPr="003D662E">
              <w:rPr>
                <w:bCs/>
                <w:lang w:val="en-US"/>
              </w:rPr>
              <w:instrText xml:space="preserve"> REF _Ref63932450 \r \h  \* MERGEFORMAT </w:instrText>
            </w:r>
            <w:r w:rsidR="001F11C8" w:rsidRPr="003D662E">
              <w:rPr>
                <w:bCs/>
                <w:lang w:val="en-US"/>
              </w:rPr>
            </w:r>
            <w:r w:rsidR="001F11C8" w:rsidRPr="003D662E">
              <w:rPr>
                <w:bCs/>
                <w:lang w:val="en-US"/>
              </w:rPr>
              <w:fldChar w:fldCharType="separate"/>
            </w:r>
            <w:r w:rsidR="00D0494D">
              <w:rPr>
                <w:bCs/>
                <w:lang w:val="en-US"/>
              </w:rPr>
              <w:t>3.5.3.3</w:t>
            </w:r>
            <w:r w:rsidR="001F11C8" w:rsidRPr="003D662E">
              <w:rPr>
                <w:bCs/>
                <w:lang w:val="en-US"/>
              </w:rPr>
              <w:fldChar w:fldCharType="end"/>
            </w:r>
            <w:r w:rsidR="001F11C8" w:rsidRPr="003D662E">
              <w:rPr>
                <w:bCs/>
                <w:lang w:val="en-US"/>
              </w:rPr>
              <w:t>)</w:t>
            </w:r>
          </w:p>
        </w:tc>
      </w:tr>
      <w:tr w:rsidR="00F52C57" w:rsidRPr="00811234" w14:paraId="76427C9A" w14:textId="77777777" w:rsidTr="006B7FAD">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238FB7"/>
              <w:bottom w:val="single" w:sz="4" w:space="0" w:color="238FB7"/>
            </w:tcBorders>
            <w:shd w:val="clear" w:color="auto" w:fill="92D3EA"/>
          </w:tcPr>
          <w:p w14:paraId="19CA0B01" w14:textId="4FA931B6" w:rsidR="00F52C57" w:rsidRPr="003D662E" w:rsidRDefault="00F52C57" w:rsidP="002A4382">
            <w:pPr>
              <w:rPr>
                <w:b w:val="0"/>
                <w:bCs w:val="0"/>
                <w:lang w:val="en-US"/>
              </w:rPr>
            </w:pPr>
            <w:r w:rsidRPr="003D662E">
              <w:rPr>
                <w:b w:val="0"/>
                <w:bCs w:val="0"/>
                <w:lang w:val="en-US"/>
              </w:rPr>
              <w:t>R28</w:t>
            </w:r>
          </w:p>
        </w:tc>
        <w:tc>
          <w:tcPr>
            <w:tcW w:w="7791" w:type="dxa"/>
            <w:tcBorders>
              <w:top w:val="single" w:sz="4" w:space="0" w:color="238FB7"/>
              <w:bottom w:val="single" w:sz="4" w:space="0" w:color="238FB7"/>
            </w:tcBorders>
          </w:tcPr>
          <w:p w14:paraId="7714DBD5" w14:textId="4771F263" w:rsidR="00F52C57" w:rsidRPr="003D662E" w:rsidRDefault="00F52C57" w:rsidP="002A438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Machine pulse of 8 ms feasible (see Sections </w:t>
            </w:r>
            <w:r w:rsidRPr="003D662E">
              <w:rPr>
                <w:bCs/>
                <w:lang w:val="en-US"/>
              </w:rPr>
              <w:fldChar w:fldCharType="begin"/>
            </w:r>
            <w:r w:rsidRPr="003D662E">
              <w:rPr>
                <w:bCs/>
                <w:lang w:val="en-US"/>
              </w:rPr>
              <w:instrText xml:space="preserve"> REF _Ref57918572 \r \h  \* MERGEFORMAT </w:instrText>
            </w:r>
            <w:r w:rsidRPr="003D662E">
              <w:rPr>
                <w:bCs/>
                <w:lang w:val="en-US"/>
              </w:rPr>
            </w:r>
            <w:r w:rsidRPr="003D662E">
              <w:rPr>
                <w:bCs/>
                <w:lang w:val="en-US"/>
              </w:rPr>
              <w:fldChar w:fldCharType="separate"/>
            </w:r>
            <w:r w:rsidR="00D0494D">
              <w:rPr>
                <w:bCs/>
                <w:lang w:val="en-US"/>
              </w:rPr>
              <w:t>3.5.2.3</w:t>
            </w:r>
            <w:r w:rsidRPr="003D662E">
              <w:rPr>
                <w:bCs/>
                <w:lang w:val="en-US"/>
              </w:rPr>
              <w:fldChar w:fldCharType="end"/>
            </w:r>
            <w:r w:rsidRPr="003D662E">
              <w:rPr>
                <w:bCs/>
                <w:lang w:val="en-US"/>
              </w:rPr>
              <w:t xml:space="preserve"> and </w:t>
            </w:r>
            <w:r w:rsidRPr="003D662E">
              <w:rPr>
                <w:bCs/>
                <w:lang w:val="en-US"/>
              </w:rPr>
              <w:fldChar w:fldCharType="begin"/>
            </w:r>
            <w:r w:rsidRPr="003D662E">
              <w:rPr>
                <w:bCs/>
                <w:lang w:val="en-US"/>
              </w:rPr>
              <w:instrText xml:space="preserve"> REF _Ref63932450 \r \h  \* MERGEFORMAT </w:instrText>
            </w:r>
            <w:r w:rsidRPr="003D662E">
              <w:rPr>
                <w:bCs/>
                <w:lang w:val="en-US"/>
              </w:rPr>
            </w:r>
            <w:r w:rsidRPr="003D662E">
              <w:rPr>
                <w:bCs/>
                <w:lang w:val="en-US"/>
              </w:rPr>
              <w:fldChar w:fldCharType="separate"/>
            </w:r>
            <w:r w:rsidR="00D0494D">
              <w:rPr>
                <w:bCs/>
                <w:lang w:val="en-US"/>
              </w:rPr>
              <w:t>3.5.3.3</w:t>
            </w:r>
            <w:r w:rsidRPr="003D662E">
              <w:rPr>
                <w:bCs/>
                <w:lang w:val="en-US"/>
              </w:rPr>
              <w:fldChar w:fldCharType="end"/>
            </w:r>
            <w:r w:rsidRPr="003D662E">
              <w:rPr>
                <w:bCs/>
                <w:lang w:val="en-US"/>
              </w:rPr>
              <w:t>)</w:t>
            </w:r>
          </w:p>
        </w:tc>
      </w:tr>
      <w:tr w:rsidR="003D3E98" w:rsidRPr="00811234" w14:paraId="7841642D" w14:textId="77777777" w:rsidTr="006B7FAD">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238FB7"/>
              <w:bottom w:val="single" w:sz="4" w:space="0" w:color="238FB7"/>
            </w:tcBorders>
            <w:shd w:val="clear" w:color="auto" w:fill="92D3EA"/>
          </w:tcPr>
          <w:p w14:paraId="402F1803" w14:textId="79DA95D7" w:rsidR="003D3E98" w:rsidRPr="003D662E" w:rsidRDefault="003D3E98" w:rsidP="002A4382">
            <w:pPr>
              <w:rPr>
                <w:b w:val="0"/>
                <w:bCs w:val="0"/>
                <w:lang w:val="en-US"/>
              </w:rPr>
            </w:pPr>
            <w:r w:rsidRPr="003D662E">
              <w:rPr>
                <w:b w:val="0"/>
                <w:bCs w:val="0"/>
                <w:lang w:val="en-US"/>
              </w:rPr>
              <w:t>R35</w:t>
            </w:r>
          </w:p>
        </w:tc>
        <w:tc>
          <w:tcPr>
            <w:tcW w:w="7791" w:type="dxa"/>
            <w:tcBorders>
              <w:top w:val="single" w:sz="4" w:space="0" w:color="238FB7"/>
              <w:bottom w:val="single" w:sz="4" w:space="0" w:color="238FB7"/>
            </w:tcBorders>
          </w:tcPr>
          <w:p w14:paraId="69B8F950" w14:textId="59EBB602" w:rsidR="003D3E98" w:rsidRPr="003D662E" w:rsidRDefault="003D3E98" w:rsidP="002A438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OT sampling frequency of 2 ms does not apply to </w:t>
            </w:r>
            <w:r w:rsidR="00D23B7E" w:rsidRPr="003D662E">
              <w:rPr>
                <w:bCs/>
                <w:lang w:val="en-US"/>
              </w:rPr>
              <w:t xml:space="preserve">the </w:t>
            </w:r>
            <w:r w:rsidRPr="003D662E">
              <w:rPr>
                <w:bCs/>
                <w:lang w:val="en-US"/>
              </w:rPr>
              <w:t>IT</w:t>
            </w:r>
            <w:r w:rsidR="00D23B7E" w:rsidRPr="003D662E">
              <w:rPr>
                <w:bCs/>
                <w:lang w:val="en-US"/>
              </w:rPr>
              <w:t xml:space="preserve"> side</w:t>
            </w:r>
            <w:r w:rsidRPr="003D662E">
              <w:rPr>
                <w:bCs/>
                <w:lang w:val="en-US"/>
              </w:rPr>
              <w:t>.</w:t>
            </w:r>
          </w:p>
        </w:tc>
      </w:tr>
      <w:tr w:rsidR="002A4382" w:rsidRPr="00811234" w14:paraId="000FBE2A"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238FB7"/>
              <w:bottom w:val="single" w:sz="4" w:space="0" w:color="238FB7"/>
            </w:tcBorders>
            <w:shd w:val="clear" w:color="auto" w:fill="92D3EA"/>
          </w:tcPr>
          <w:p w14:paraId="5A5382F9" w14:textId="3D02329B" w:rsidR="002A4382" w:rsidRPr="003D662E" w:rsidRDefault="002A4382" w:rsidP="002A4382">
            <w:pPr>
              <w:rPr>
                <w:b w:val="0"/>
                <w:bCs w:val="0"/>
                <w:lang w:val="en-US"/>
              </w:rPr>
            </w:pPr>
            <w:r w:rsidRPr="003D662E">
              <w:rPr>
                <w:b w:val="0"/>
                <w:bCs w:val="0"/>
                <w:lang w:val="en-US"/>
              </w:rPr>
              <w:t>R3</w:t>
            </w:r>
            <w:r w:rsidR="00926F22" w:rsidRPr="003D662E">
              <w:rPr>
                <w:b w:val="0"/>
                <w:bCs w:val="0"/>
                <w:lang w:val="en-US"/>
              </w:rPr>
              <w:t>8</w:t>
            </w:r>
            <w:r w:rsidR="00591D41" w:rsidRPr="003D662E">
              <w:rPr>
                <w:b w:val="0"/>
                <w:bCs w:val="0"/>
                <w:lang w:val="en-US"/>
              </w:rPr>
              <w:t>, R39, R41</w:t>
            </w:r>
            <w:r w:rsidRPr="003D662E">
              <w:rPr>
                <w:b w:val="0"/>
                <w:bCs w:val="0"/>
                <w:lang w:val="en-US"/>
              </w:rPr>
              <w:t>-R</w:t>
            </w:r>
            <w:r w:rsidR="00FF3272" w:rsidRPr="003D662E">
              <w:rPr>
                <w:b w:val="0"/>
                <w:bCs w:val="0"/>
                <w:lang w:val="en-US"/>
              </w:rPr>
              <w:t>68</w:t>
            </w:r>
          </w:p>
        </w:tc>
        <w:tc>
          <w:tcPr>
            <w:tcW w:w="7791" w:type="dxa"/>
            <w:tcBorders>
              <w:top w:val="single" w:sz="4" w:space="0" w:color="238FB7"/>
              <w:bottom w:val="single" w:sz="4" w:space="0" w:color="238FB7"/>
            </w:tcBorders>
          </w:tcPr>
          <w:p w14:paraId="50D46ABD" w14:textId="60CA6560" w:rsidR="002A4382" w:rsidRPr="003D662E" w:rsidRDefault="00FF3272" w:rsidP="002A4382">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Several security and privacy mechanisms that are introduced in </w:t>
            </w:r>
            <w:r w:rsidRPr="003D662E">
              <w:rPr>
                <w:bCs/>
                <w:i/>
                <w:lang w:val="en-US"/>
              </w:rPr>
              <w:fldChar w:fldCharType="begin"/>
            </w:r>
            <w:r w:rsidRPr="003D662E">
              <w:rPr>
                <w:bCs/>
                <w:i/>
                <w:lang w:val="en-US"/>
              </w:rPr>
              <w:instrText xml:space="preserve"> REF _Ref71221368 \h  \* MERGEFORMAT </w:instrText>
            </w:r>
            <w:r w:rsidRPr="003D662E">
              <w:rPr>
                <w:bCs/>
                <w:i/>
                <w:lang w:val="en-US"/>
              </w:rPr>
            </w:r>
            <w:r w:rsidRPr="003D662E">
              <w:rPr>
                <w:bCs/>
                <w:i/>
                <w:lang w:val="en-US"/>
              </w:rPr>
              <w:fldChar w:fldCharType="separate"/>
            </w:r>
            <w:r w:rsidR="00D0494D" w:rsidRPr="00D0494D">
              <w:rPr>
                <w:i/>
                <w:lang w:val="en-US"/>
              </w:rPr>
              <w:t xml:space="preserve">Figure </w:t>
            </w:r>
            <w:r w:rsidR="00D0494D" w:rsidRPr="00D0494D">
              <w:rPr>
                <w:i/>
                <w:noProof/>
                <w:lang w:val="en-US"/>
              </w:rPr>
              <w:t>107</w:t>
            </w:r>
            <w:r w:rsidRPr="003D662E">
              <w:rPr>
                <w:bCs/>
                <w:i/>
                <w:lang w:val="en-US"/>
              </w:rPr>
              <w:fldChar w:fldCharType="end"/>
            </w:r>
            <w:r w:rsidRPr="003D662E">
              <w:rPr>
                <w:bCs/>
                <w:i/>
                <w:lang w:val="en-US"/>
              </w:rPr>
              <w:t xml:space="preserve"> are used to ensure introduced security and privacy mechanism. These mechanisms can be added to different layers, phases, and abstraction levels of design. </w:t>
            </w:r>
            <w:r w:rsidR="005A46DF" w:rsidRPr="003D662E">
              <w:rPr>
                <w:bCs/>
                <w:i/>
                <w:lang w:val="en-US"/>
              </w:rPr>
              <w:t>S</w:t>
            </w:r>
            <w:r w:rsidR="002A4382" w:rsidRPr="003D662E">
              <w:rPr>
                <w:bCs/>
                <w:i/>
                <w:lang w:val="en-US"/>
              </w:rPr>
              <w:t>ecurity</w:t>
            </w:r>
            <w:r w:rsidR="00035EEA" w:rsidRPr="003D662E">
              <w:rPr>
                <w:bCs/>
                <w:i/>
                <w:lang w:val="en-US"/>
              </w:rPr>
              <w:t xml:space="preserve"> mechanisms are indicated in the architecture but not part of </w:t>
            </w:r>
            <w:r w:rsidRPr="003D662E">
              <w:rPr>
                <w:bCs/>
                <w:i/>
                <w:lang w:val="en-US"/>
              </w:rPr>
              <w:t xml:space="preserve">the implementation of </w:t>
            </w:r>
            <w:r w:rsidR="005A46DF" w:rsidRPr="003D662E">
              <w:rPr>
                <w:bCs/>
                <w:i/>
                <w:lang w:val="en-US"/>
              </w:rPr>
              <w:t xml:space="preserve">this </w:t>
            </w:r>
            <w:r w:rsidRPr="003D662E">
              <w:rPr>
                <w:bCs/>
                <w:i/>
                <w:lang w:val="en-US"/>
              </w:rPr>
              <w:t xml:space="preserve">platform </w:t>
            </w:r>
            <w:r w:rsidR="00035EEA" w:rsidRPr="003D662E">
              <w:rPr>
                <w:bCs/>
                <w:i/>
                <w:lang w:val="en-US"/>
              </w:rPr>
              <w:t>release.</w:t>
            </w:r>
          </w:p>
        </w:tc>
      </w:tr>
      <w:tr w:rsidR="00591D41" w:rsidRPr="00811234" w14:paraId="6BD0F441" w14:textId="77777777" w:rsidTr="006B57FD">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238FB7"/>
              <w:bottom w:val="single" w:sz="4" w:space="0" w:color="238FB7"/>
            </w:tcBorders>
            <w:shd w:val="clear" w:color="auto" w:fill="92D3EA"/>
          </w:tcPr>
          <w:p w14:paraId="229D9B12" w14:textId="5F9D023D" w:rsidR="00591D41" w:rsidRPr="003D662E" w:rsidRDefault="00591D41" w:rsidP="002A4382">
            <w:pPr>
              <w:rPr>
                <w:b w:val="0"/>
                <w:lang w:val="en-US"/>
              </w:rPr>
            </w:pPr>
            <w:r w:rsidRPr="003D662E">
              <w:rPr>
                <w:b w:val="0"/>
                <w:lang w:val="en-US"/>
              </w:rPr>
              <w:t>R40</w:t>
            </w:r>
          </w:p>
        </w:tc>
        <w:tc>
          <w:tcPr>
            <w:tcW w:w="7791" w:type="dxa"/>
            <w:tcBorders>
              <w:top w:val="single" w:sz="4" w:space="0" w:color="238FB7"/>
              <w:bottom w:val="single" w:sz="4" w:space="0" w:color="238FB7"/>
            </w:tcBorders>
          </w:tcPr>
          <w:p w14:paraId="1352D563" w14:textId="51829492" w:rsidR="00591D41" w:rsidRPr="003D662E" w:rsidRDefault="00591D41" w:rsidP="002A438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The default transport protocol plugins/binders </w:t>
            </w:r>
            <w:r w:rsidR="007A3EF8" w:rsidRPr="003D662E">
              <w:rPr>
                <w:bCs/>
                <w:lang w:val="en-US"/>
              </w:rPr>
              <w:t xml:space="preserve">as well as the MQTT machine connectors provide </w:t>
            </w:r>
            <w:r w:rsidRPr="003D662E">
              <w:rPr>
                <w:bCs/>
                <w:lang w:val="en-US"/>
              </w:rPr>
              <w:t xml:space="preserve">optional </w:t>
            </w:r>
            <w:r w:rsidR="007A3EF8" w:rsidRPr="003D662E">
              <w:rPr>
                <w:bCs/>
                <w:lang w:val="en-US"/>
              </w:rPr>
              <w:t xml:space="preserve">support for </w:t>
            </w:r>
            <w:r w:rsidRPr="003D662E">
              <w:rPr>
                <w:bCs/>
                <w:lang w:val="en-US"/>
              </w:rPr>
              <w:t>TLS</w:t>
            </w:r>
            <w:r w:rsidRPr="003D662E">
              <w:rPr>
                <w:bCs/>
                <w:i/>
                <w:lang w:val="en-US"/>
              </w:rPr>
              <w:t xml:space="preserve">, but so far no RBAC </w:t>
            </w:r>
            <w:r w:rsidR="007A3EF8" w:rsidRPr="003D662E">
              <w:rPr>
                <w:bCs/>
                <w:i/>
                <w:lang w:val="en-US"/>
              </w:rPr>
              <w:t>mechanism is integrated</w:t>
            </w:r>
            <w:r w:rsidRPr="003D662E">
              <w:rPr>
                <w:bCs/>
                <w:lang w:val="en-US"/>
              </w:rPr>
              <w:t>.</w:t>
            </w:r>
          </w:p>
        </w:tc>
      </w:tr>
      <w:tr w:rsidR="003D3E98" w:rsidRPr="00811234" w14:paraId="3800DC64" w14:textId="77777777" w:rsidTr="006B7FAD">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238FB7"/>
              <w:bottom w:val="single" w:sz="4" w:space="0" w:color="238FB7"/>
            </w:tcBorders>
            <w:shd w:val="clear" w:color="auto" w:fill="92D3EA"/>
          </w:tcPr>
          <w:p w14:paraId="07B59D75" w14:textId="76DDAD10" w:rsidR="003D3E98" w:rsidRPr="003D662E" w:rsidRDefault="003D3E98" w:rsidP="002A4382">
            <w:pPr>
              <w:rPr>
                <w:b w:val="0"/>
                <w:bCs w:val="0"/>
                <w:lang w:val="en-US"/>
              </w:rPr>
            </w:pPr>
            <w:r w:rsidRPr="003D662E">
              <w:rPr>
                <w:b w:val="0"/>
                <w:bCs w:val="0"/>
                <w:lang w:val="en-US"/>
              </w:rPr>
              <w:t>R91</w:t>
            </w:r>
          </w:p>
        </w:tc>
        <w:tc>
          <w:tcPr>
            <w:tcW w:w="7791" w:type="dxa"/>
            <w:tcBorders>
              <w:top w:val="single" w:sz="4" w:space="0" w:color="238FB7"/>
              <w:bottom w:val="single" w:sz="4" w:space="0" w:color="238FB7"/>
            </w:tcBorders>
          </w:tcPr>
          <w:p w14:paraId="5D6648B9" w14:textId="2388D42D" w:rsidR="003D3E98" w:rsidRPr="003D662E" w:rsidRDefault="003D3E98" w:rsidP="002A438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7 GByte per hour not validated on this level (see Sections </w:t>
            </w:r>
            <w:r w:rsidRPr="003D662E">
              <w:rPr>
                <w:bCs/>
                <w:lang w:val="en-US"/>
              </w:rPr>
              <w:fldChar w:fldCharType="begin"/>
            </w:r>
            <w:r w:rsidRPr="003D662E">
              <w:rPr>
                <w:bCs/>
                <w:lang w:val="en-US"/>
              </w:rPr>
              <w:instrText xml:space="preserve"> REF _Ref57918572 \r \h  \* MERGEFORMAT </w:instrText>
            </w:r>
            <w:r w:rsidRPr="003D662E">
              <w:rPr>
                <w:bCs/>
                <w:lang w:val="en-US"/>
              </w:rPr>
            </w:r>
            <w:r w:rsidRPr="003D662E">
              <w:rPr>
                <w:bCs/>
                <w:lang w:val="en-US"/>
              </w:rPr>
              <w:fldChar w:fldCharType="separate"/>
            </w:r>
            <w:r w:rsidR="00D0494D">
              <w:rPr>
                <w:bCs/>
                <w:lang w:val="en-US"/>
              </w:rPr>
              <w:t>3.5.2.3</w:t>
            </w:r>
            <w:r w:rsidRPr="003D662E">
              <w:rPr>
                <w:bCs/>
                <w:lang w:val="en-US"/>
              </w:rPr>
              <w:fldChar w:fldCharType="end"/>
            </w:r>
            <w:r w:rsidRPr="003D662E">
              <w:rPr>
                <w:bCs/>
                <w:lang w:val="en-US"/>
              </w:rPr>
              <w:t xml:space="preserve"> and </w:t>
            </w:r>
            <w:r w:rsidRPr="003D662E">
              <w:rPr>
                <w:bCs/>
                <w:lang w:val="en-US"/>
              </w:rPr>
              <w:fldChar w:fldCharType="begin"/>
            </w:r>
            <w:r w:rsidRPr="003D662E">
              <w:rPr>
                <w:bCs/>
                <w:lang w:val="en-US"/>
              </w:rPr>
              <w:instrText xml:space="preserve"> REF _Ref63932450 \r \h  \* MERGEFORMAT </w:instrText>
            </w:r>
            <w:r w:rsidRPr="003D662E">
              <w:rPr>
                <w:bCs/>
                <w:lang w:val="en-US"/>
              </w:rPr>
            </w:r>
            <w:r w:rsidRPr="003D662E">
              <w:rPr>
                <w:bCs/>
                <w:lang w:val="en-US"/>
              </w:rPr>
              <w:fldChar w:fldCharType="separate"/>
            </w:r>
            <w:r w:rsidR="00D0494D">
              <w:rPr>
                <w:bCs/>
                <w:lang w:val="en-US"/>
              </w:rPr>
              <w:t>3.5.3.3</w:t>
            </w:r>
            <w:r w:rsidRPr="003D662E">
              <w:rPr>
                <w:bCs/>
                <w:lang w:val="en-US"/>
              </w:rPr>
              <w:fldChar w:fldCharType="end"/>
            </w:r>
            <w:r w:rsidRPr="003D662E">
              <w:rPr>
                <w:bCs/>
                <w:lang w:val="en-US"/>
              </w:rPr>
              <w:t>, excluding services on this level)</w:t>
            </w:r>
          </w:p>
        </w:tc>
      </w:tr>
    </w:tbl>
    <w:p w14:paraId="77B80185" w14:textId="5E623675" w:rsidR="004C44C9" w:rsidRPr="003D662E" w:rsidRDefault="004C44C9" w:rsidP="004C44C9">
      <w:pPr>
        <w:jc w:val="both"/>
        <w:rPr>
          <w:lang w:val="en-US"/>
        </w:rPr>
      </w:pPr>
    </w:p>
    <w:p w14:paraId="78D01492" w14:textId="2D61BF6C" w:rsidR="00B2519B" w:rsidRPr="003D662E" w:rsidRDefault="00B2519B" w:rsidP="004C44C9">
      <w:pPr>
        <w:jc w:val="both"/>
        <w:rPr>
          <w:lang w:val="en-US"/>
        </w:rPr>
      </w:pPr>
      <w:r w:rsidRPr="003D662E">
        <w:rPr>
          <w:lang w:val="en-US"/>
        </w:rPr>
        <w:t>We conclude, that most of the basic requirements for this layer are already implemented. Advanced functionality as well as security and data protection mechanisms (although prepared through respective abstractions) are subject to one of the next releases.</w:t>
      </w:r>
    </w:p>
    <w:p w14:paraId="56ECBEF6" w14:textId="70FC1A45" w:rsidR="00ED7BE1" w:rsidRPr="003D662E" w:rsidRDefault="00127325" w:rsidP="00127325">
      <w:pPr>
        <w:pStyle w:val="Heading2"/>
        <w:rPr>
          <w:lang w:val="en-US"/>
        </w:rPr>
      </w:pPr>
      <w:bookmarkStart w:id="120" w:name="_Ref57198482"/>
      <w:bookmarkStart w:id="121" w:name="_Toc147571953"/>
      <w:r w:rsidRPr="003D662E">
        <w:rPr>
          <w:lang w:val="en-US"/>
        </w:rPr>
        <w:t>Services Layer</w:t>
      </w:r>
      <w:bookmarkEnd w:id="120"/>
      <w:bookmarkEnd w:id="121"/>
    </w:p>
    <w:p w14:paraId="1D1E2323" w14:textId="0733BAE2"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D0494D">
        <w:rPr>
          <w:lang w:val="en-US"/>
        </w:rPr>
        <w:t>3.6.1</w:t>
      </w:r>
      <w:r w:rsidR="00021045" w:rsidRPr="003D662E">
        <w:rPr>
          <w:lang w:val="en-US"/>
        </w:rPr>
        <w:fldChar w:fldCharType="end"/>
      </w:r>
      <w:r w:rsidR="00021045" w:rsidRPr="003D662E">
        <w:rPr>
          <w:lang w:val="en-US"/>
        </w:rPr>
        <w:t xml:space="preserve"> and detail then the </w:t>
      </w:r>
      <w:r w:rsidR="00C04698" w:rsidRPr="003D662E">
        <w:rPr>
          <w:lang w:val="en-US"/>
        </w:rPr>
        <w:t xml:space="preserve">requirements for this layer (Section </w:t>
      </w:r>
      <w:r w:rsidR="00C04698" w:rsidRPr="003D662E">
        <w:rPr>
          <w:lang w:val="en-US"/>
        </w:rPr>
        <w:fldChar w:fldCharType="begin"/>
      </w:r>
      <w:r w:rsidR="00C04698" w:rsidRPr="003D662E">
        <w:rPr>
          <w:lang w:val="en-US"/>
        </w:rPr>
        <w:instrText xml:space="preserve"> REF _Ref76729820 \r \h </w:instrText>
      </w:r>
      <w:r w:rsidR="003D662E">
        <w:rPr>
          <w:lang w:val="en-US"/>
        </w:rPr>
        <w:instrText xml:space="preserve"> \* MERGEFORMAT </w:instrText>
      </w:r>
      <w:r w:rsidR="00C04698" w:rsidRPr="003D662E">
        <w:rPr>
          <w:lang w:val="en-US"/>
        </w:rPr>
      </w:r>
      <w:r w:rsidR="00C04698" w:rsidRPr="003D662E">
        <w:rPr>
          <w:lang w:val="en-US"/>
        </w:rPr>
        <w:fldChar w:fldCharType="separate"/>
      </w:r>
      <w:r w:rsidR="00D0494D">
        <w:rPr>
          <w:lang w:val="en-US"/>
        </w:rPr>
        <w:t>3.6.2</w:t>
      </w:r>
      <w:r w:rsidR="00C04698" w:rsidRPr="003D662E">
        <w:rPr>
          <w:lang w:val="en-US"/>
        </w:rPr>
        <w:fldChar w:fldCharType="end"/>
      </w:r>
      <w:r w:rsidR="00C04698" w:rsidRPr="003D662E">
        <w:rPr>
          <w:lang w:val="en-US"/>
        </w:rPr>
        <w:t>)</w:t>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055435FB"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overall vision of IIP-Ecosphere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IIP-Ecosphere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D0494D">
        <w:rPr>
          <w:lang w:val="en-US"/>
        </w:rPr>
        <w:t>3.6.3</w:t>
      </w:r>
      <w:r w:rsidRPr="003D662E">
        <w:rPr>
          <w:lang w:val="en-US"/>
        </w:rPr>
        <w:fldChar w:fldCharType="end"/>
      </w:r>
      <w:r w:rsidRPr="003D662E">
        <w:rPr>
          <w:lang w:val="en-US"/>
        </w:rPr>
        <w:t>, we discuss the Service Execution Environment for Java and Python.</w:t>
      </w:r>
    </w:p>
    <w:p w14:paraId="543C2C04" w14:textId="59B13062" w:rsidR="00335424" w:rsidRPr="003D662E" w:rsidRDefault="00335424" w:rsidP="002C7CCB">
      <w:pPr>
        <w:jc w:val="both"/>
        <w:rPr>
          <w:lang w:val="en-US"/>
        </w:rPr>
      </w:pPr>
      <w:r w:rsidRPr="003D662E">
        <w:rPr>
          <w:lang w:val="en-US"/>
        </w:rPr>
        <w:lastRenderedPageBreak/>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D0494D">
        <w:rPr>
          <w:lang w:val="en-US"/>
        </w:rPr>
        <w:t>3.6.4</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1A6A2E8A" w:rsidR="00175570" w:rsidRPr="003D662E" w:rsidRDefault="00572E88" w:rsidP="00175570">
      <w:pPr>
        <w:jc w:val="both"/>
        <w:rPr>
          <w:lang w:val="en-US"/>
        </w:rPr>
      </w:pPr>
      <w:r w:rsidRPr="003D662E">
        <w:rPr>
          <w:lang w:val="en-US"/>
        </w:rPr>
        <w:t xml:space="preserve">While we briefly </w:t>
      </w:r>
      <w:r w:rsidR="00CE3500" w:rsidRPr="003D662E">
        <w:rPr>
          <w:lang w:val="en-US"/>
        </w:rPr>
        <w:t>discuss the validation of the individual components at the end of the respective section</w:t>
      </w:r>
      <w:r w:rsidRPr="003D662E">
        <w:rPr>
          <w:lang w:val="en-US"/>
        </w:rPr>
        <w:t xml:space="preserve">, we </w:t>
      </w:r>
      <w:r w:rsidR="00CE3500" w:rsidRPr="003D662E">
        <w:rPr>
          <w:lang w:val="en-US"/>
        </w:rPr>
        <w:t xml:space="preserve">review </w:t>
      </w:r>
      <w:r w:rsidR="00732A13" w:rsidRPr="003D662E">
        <w:rPr>
          <w:lang w:val="en-US"/>
        </w:rPr>
        <w:t xml:space="preserve">the requirements </w:t>
      </w:r>
      <w:r w:rsidRPr="003D662E">
        <w:rPr>
          <w:lang w:val="en-US"/>
        </w:rPr>
        <w:t xml:space="preserve">for this layer in Section </w:t>
      </w:r>
      <w:r w:rsidRPr="003D662E">
        <w:rPr>
          <w:lang w:val="en-US"/>
        </w:rPr>
        <w:fldChar w:fldCharType="begin"/>
      </w:r>
      <w:r w:rsidRPr="003D662E">
        <w:rPr>
          <w:lang w:val="en-US"/>
        </w:rPr>
        <w:instrText xml:space="preserve"> REF _Ref76731203 \r \h </w:instrText>
      </w:r>
      <w:r w:rsidR="003D662E">
        <w:rPr>
          <w:lang w:val="en-US"/>
        </w:rPr>
        <w:instrText xml:space="preserve"> \* MERGEFORMAT </w:instrText>
      </w:r>
      <w:r w:rsidRPr="003D662E">
        <w:rPr>
          <w:lang w:val="en-US"/>
        </w:rPr>
      </w:r>
      <w:r w:rsidRPr="003D662E">
        <w:rPr>
          <w:lang w:val="en-US"/>
        </w:rPr>
        <w:fldChar w:fldCharType="separate"/>
      </w:r>
      <w:r w:rsidR="00D0494D">
        <w:rPr>
          <w:lang w:val="en-US"/>
        </w:rPr>
        <w:t>3.6.5</w:t>
      </w:r>
      <w:r w:rsidRPr="003D662E">
        <w:rPr>
          <w:lang w:val="en-US"/>
        </w:rPr>
        <w:fldChar w:fldCharType="end"/>
      </w:r>
      <w:r w:rsidR="00732A13" w:rsidRPr="003D662E">
        <w:rPr>
          <w:lang w:val="en-US"/>
        </w:rPr>
        <w:t>.</w:t>
      </w:r>
      <w:r w:rsidR="00175570" w:rsidRPr="003D662E">
        <w:rPr>
          <w:lang w:val="en-US"/>
        </w:rPr>
        <w:t xml:space="preserve"> </w:t>
      </w:r>
    </w:p>
    <w:p w14:paraId="1E2AA2B6" w14:textId="3653C157" w:rsidR="00021045" w:rsidRPr="003D662E" w:rsidRDefault="00021045" w:rsidP="00021045">
      <w:pPr>
        <w:pStyle w:val="Heading3"/>
        <w:rPr>
          <w:lang w:val="en-US"/>
        </w:rPr>
      </w:pPr>
      <w:bookmarkStart w:id="122" w:name="_Ref78195124"/>
      <w:bookmarkStart w:id="123" w:name="_Toc147571954"/>
      <w:r w:rsidRPr="003D662E">
        <w:rPr>
          <w:lang w:val="en-US"/>
        </w:rPr>
        <w:t>Terminology and Background</w:t>
      </w:r>
      <w:bookmarkEnd w:id="122"/>
      <w:bookmarkEnd w:id="123"/>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6088301D"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IIP-Ecosphere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D0494D">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3F2AB316"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IIP-Ecosphere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1CFF7149"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D0494D">
        <w:rPr>
          <w:lang w:val="en-US"/>
        </w:rPr>
        <w:t>3.10</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D0494D">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lastRenderedPageBreak/>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4BE710A9" w14:textId="4A629153" w:rsidR="00C04698" w:rsidRPr="003D662E" w:rsidRDefault="00C04698" w:rsidP="00F841BD">
      <w:pPr>
        <w:pStyle w:val="Heading3"/>
        <w:rPr>
          <w:lang w:val="en-US"/>
        </w:rPr>
      </w:pPr>
      <w:bookmarkStart w:id="124" w:name="_Toc147571955"/>
      <w:bookmarkStart w:id="125" w:name="_Ref76729820"/>
      <w:r w:rsidRPr="003D662E">
        <w:rPr>
          <w:lang w:val="en-US"/>
        </w:rPr>
        <w:t>Requirements</w:t>
      </w:r>
      <w:bookmarkEnd w:id="124"/>
    </w:p>
    <w:bookmarkEnd w:id="125"/>
    <w:p w14:paraId="68DFECF0" w14:textId="701355AC" w:rsidR="0099423B" w:rsidRPr="003D662E" w:rsidRDefault="00297254" w:rsidP="002C7CCB">
      <w:pPr>
        <w:jc w:val="both"/>
        <w:rPr>
          <w:lang w:val="en-US"/>
        </w:rPr>
      </w:pPr>
      <w:r w:rsidRPr="003D662E">
        <w:rPr>
          <w:lang w:val="en-US"/>
        </w:rPr>
        <w:t xml:space="preserve">In </w:t>
      </w:r>
      <w:r w:rsidRPr="003D662E">
        <w:rPr>
          <w:lang w:val="en-US"/>
        </w:rPr>
        <w:fldChar w:fldCharType="begin"/>
      </w:r>
      <w:r w:rsidRPr="003D662E">
        <w:rPr>
          <w:lang w:val="en-US"/>
        </w:rPr>
        <w:instrText xml:space="preserve"> REF _Ref66190512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9</w:t>
      </w:r>
      <w:r w:rsidRPr="003D662E">
        <w:rPr>
          <w:lang w:val="en-US"/>
        </w:rPr>
        <w:fldChar w:fldCharType="end"/>
      </w:r>
      <w:r w:rsidRPr="003D662E">
        <w:rPr>
          <w:lang w:val="en-US"/>
        </w:rPr>
        <w:t>, we summarize the specific requirements for the Services Layer discussed in [</w:t>
      </w:r>
      <w:r w:rsidR="006B4B9E" w:rsidRPr="003D662E">
        <w:rPr>
          <w:lang w:val="en-US"/>
        </w:rPr>
        <w:t>13</w:t>
      </w:r>
      <w:r w:rsidRPr="003D662E">
        <w:rPr>
          <w:lang w:val="en-US"/>
        </w:rPr>
        <w:t>]</w:t>
      </w:r>
      <w:r w:rsidR="00F045DD" w:rsidRPr="003D662E">
        <w:rPr>
          <w:lang w:val="en-US"/>
        </w:rPr>
        <w:t xml:space="preserve">. The notion of </w:t>
      </w:r>
      <w:r w:rsidR="003F59A9" w:rsidRPr="003D662E">
        <w:rPr>
          <w:lang w:val="en-US"/>
        </w:rPr>
        <w:t xml:space="preserve">a </w:t>
      </w:r>
      <w:r w:rsidR="00F045DD" w:rsidRPr="003D662E">
        <w:rPr>
          <w:lang w:val="en-US"/>
        </w:rPr>
        <w:t xml:space="preserve">service is cross-cutting, </w:t>
      </w:r>
      <w:r w:rsidR="00761F82" w:rsidRPr="003D662E">
        <w:rPr>
          <w:lang w:val="en-US"/>
        </w:rPr>
        <w:t xml:space="preserve">i.e., it </w:t>
      </w:r>
      <w:r w:rsidR="00F045DD" w:rsidRPr="003D662E">
        <w:rPr>
          <w:lang w:val="en-US"/>
        </w:rPr>
        <w:t xml:space="preserve">occurs in many topic areas </w:t>
      </w:r>
      <w:r w:rsidR="00755D92" w:rsidRPr="003D662E">
        <w:rPr>
          <w:lang w:val="en-US"/>
        </w:rPr>
        <w:t>in</w:t>
      </w:r>
      <w:r w:rsidR="00F045DD" w:rsidRPr="003D662E">
        <w:rPr>
          <w:lang w:val="en-US"/>
        </w:rPr>
        <w:t xml:space="preserve"> [</w:t>
      </w:r>
      <w:r w:rsidR="006B4B9E" w:rsidRPr="003D662E">
        <w:rPr>
          <w:lang w:val="en-US"/>
        </w:rPr>
        <w:t>13</w:t>
      </w:r>
      <w:r w:rsidR="00F045DD" w:rsidRPr="003D662E">
        <w:rPr>
          <w:lang w:val="en-US"/>
        </w:rPr>
        <w:t xml:space="preserve">] and, thus, a </w:t>
      </w:r>
      <w:r w:rsidR="00793E44" w:rsidRPr="003D662E">
        <w:rPr>
          <w:lang w:val="en-US"/>
        </w:rPr>
        <w:t xml:space="preserve">summary </w:t>
      </w:r>
      <w:r w:rsidR="00F045DD" w:rsidRPr="003D662E">
        <w:rPr>
          <w:lang w:val="en-US"/>
        </w:rPr>
        <w:t xml:space="preserve">of all </w:t>
      </w:r>
      <w:r w:rsidR="00793E44" w:rsidRPr="003D662E">
        <w:rPr>
          <w:lang w:val="en-US"/>
        </w:rPr>
        <w:t xml:space="preserve">relevant </w:t>
      </w:r>
      <w:r w:rsidR="00F045DD"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00F045DD" w:rsidRPr="003D662E">
        <w:rPr>
          <w:lang w:val="en-US"/>
        </w:rPr>
        <w:t>(</w:t>
      </w:r>
      <w:r w:rsidR="005915A9" w:rsidRPr="003D662E">
        <w:rPr>
          <w:lang w:val="en-US"/>
        </w:rPr>
        <w:t xml:space="preserve">R4b, R4c, R4e, R4f, </w:t>
      </w:r>
      <w:r w:rsidR="00F045DD" w:rsidRPr="003D662E">
        <w:rPr>
          <w:lang w:val="en-US"/>
        </w:rPr>
        <w:t xml:space="preserve">R133) </w:t>
      </w:r>
      <w:r w:rsidR="00F94A90" w:rsidRPr="003D662E">
        <w:rPr>
          <w:lang w:val="en-US"/>
        </w:rPr>
        <w:t>of runtime properties and the runtime stream management, in particular to start</w:t>
      </w:r>
      <w:r w:rsidR="00F045DD" w:rsidRPr="003D662E">
        <w:rPr>
          <w:lang w:val="en-US"/>
        </w:rPr>
        <w:t>,</w:t>
      </w:r>
      <w:r w:rsidR="00F94A90" w:rsidRPr="003D662E">
        <w:rPr>
          <w:lang w:val="en-US"/>
        </w:rPr>
        <w:t xml:space="preserve"> stop</w:t>
      </w:r>
      <w:r w:rsidR="00F045DD" w:rsidRPr="003D662E">
        <w:rPr>
          <w:lang w:val="en-US"/>
        </w:rPr>
        <w:t xml:space="preserve">, </w:t>
      </w:r>
      <w:r w:rsidR="001A66CA" w:rsidRPr="003D662E">
        <w:rPr>
          <w:lang w:val="en-US"/>
        </w:rPr>
        <w:t xml:space="preserve">connect (R20), </w:t>
      </w:r>
      <w:r w:rsidR="00F045DD" w:rsidRPr="003D662E">
        <w:rPr>
          <w:lang w:val="en-US"/>
        </w:rPr>
        <w:t>update (R13</w:t>
      </w:r>
      <w:r w:rsidR="00501D9E" w:rsidRPr="003D662E">
        <w:rPr>
          <w:lang w:val="en-US"/>
        </w:rPr>
        <w:t>5</w:t>
      </w:r>
      <w:r w:rsidR="00F045DD"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00F045DD"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00F045DD" w:rsidRPr="003D662E">
        <w:rPr>
          <w:lang w:val="en-US"/>
        </w:rPr>
        <w:t xml:space="preserve"> </w:t>
      </w:r>
    </w:p>
    <w:p w14:paraId="4D6CFC4C" w14:textId="65B3092C"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IIP-Ecosphere,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D0494D">
        <w:rPr>
          <w:lang w:val="en-US"/>
        </w:rPr>
        <w:t>3.5.2.1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70"/>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06BCD0E9" w14:textId="77777777" w:rsidR="007D6D20" w:rsidRPr="003D662E" w:rsidRDefault="007D6D20" w:rsidP="002C7CCB">
      <w:pPr>
        <w:jc w:val="both"/>
        <w:rPr>
          <w:lang w:val="en-US"/>
        </w:rPr>
      </w:pPr>
    </w:p>
    <w:p w14:paraId="0A5DC0F4" w14:textId="16957BD7" w:rsidR="00297254" w:rsidRPr="003D662E" w:rsidRDefault="00297254" w:rsidP="00297254">
      <w:pPr>
        <w:pStyle w:val="Caption"/>
        <w:jc w:val="center"/>
        <w:rPr>
          <w:lang w:val="en-US"/>
        </w:rPr>
      </w:pPr>
      <w:bookmarkStart w:id="126" w:name="_Ref66190512"/>
      <w:bookmarkStart w:id="127" w:name="_Ref6619050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9</w:t>
      </w:r>
      <w:r w:rsidRPr="003D662E">
        <w:fldChar w:fldCharType="end"/>
      </w:r>
      <w:bookmarkEnd w:id="126"/>
      <w:r w:rsidRPr="003D662E">
        <w:rPr>
          <w:lang w:val="en-US"/>
        </w:rPr>
        <w:t xml:space="preserve">: </w:t>
      </w:r>
      <w:bookmarkStart w:id="128" w:name="_Ref77166009"/>
      <w:r w:rsidR="00A018CA" w:rsidRPr="003D662E">
        <w:rPr>
          <w:lang w:val="en-US"/>
        </w:rPr>
        <w:t>R</w:t>
      </w:r>
      <w:r w:rsidRPr="003D662E">
        <w:rPr>
          <w:lang w:val="en-US"/>
        </w:rPr>
        <w:t>equirements for the Services Layer (excluding configuration, storage services</w:t>
      </w:r>
      <w:r w:rsidR="00A018CA" w:rsidRPr="003D662E">
        <w:rPr>
          <w:lang w:val="en-US"/>
        </w:rPr>
        <w:t>,</w:t>
      </w:r>
      <w:r w:rsidR="009B1F2B" w:rsidRPr="003D662E">
        <w:rPr>
          <w:lang w:val="en-US"/>
        </w:rPr>
        <w:t xml:space="preserve"> not repeating </w:t>
      </w:r>
      <w:r w:rsidR="009B1F2B" w:rsidRPr="003D662E">
        <w:rPr>
          <w:lang w:val="en-US"/>
        </w:rPr>
        <w:fldChar w:fldCharType="begin"/>
      </w:r>
      <w:r w:rsidR="009B1F2B" w:rsidRPr="003D662E">
        <w:rPr>
          <w:lang w:val="en-US"/>
        </w:rPr>
        <w:instrText xml:space="preserve"> REF _Ref57199193 \h </w:instrText>
      </w:r>
      <w:r w:rsidR="003D662E">
        <w:rPr>
          <w:lang w:val="en-US"/>
        </w:rPr>
        <w:instrText xml:space="preserve"> \* MERGEFORMAT </w:instrText>
      </w:r>
      <w:r w:rsidR="009B1F2B" w:rsidRPr="003D662E">
        <w:rPr>
          <w:lang w:val="en-US"/>
        </w:rPr>
      </w:r>
      <w:r w:rsidR="009B1F2B" w:rsidRPr="003D662E">
        <w:rPr>
          <w:lang w:val="en-US"/>
        </w:rPr>
        <w:fldChar w:fldCharType="separate"/>
      </w:r>
      <w:r w:rsidR="00D0494D" w:rsidRPr="003D662E">
        <w:rPr>
          <w:lang w:val="en-US"/>
        </w:rPr>
        <w:t xml:space="preserve">Table </w:t>
      </w:r>
      <w:r w:rsidR="00D0494D">
        <w:rPr>
          <w:noProof/>
          <w:lang w:val="en-US"/>
        </w:rPr>
        <w:t>2</w:t>
      </w:r>
      <w:r w:rsidR="009B1F2B" w:rsidRPr="003D662E">
        <w:rPr>
          <w:lang w:val="en-US"/>
        </w:rPr>
        <w:fldChar w:fldCharType="end"/>
      </w:r>
      <w:r w:rsidR="009B1F2B" w:rsidRPr="003D662E">
        <w:rPr>
          <w:lang w:val="en-US"/>
        </w:rPr>
        <w:t xml:space="preserve"> </w:t>
      </w:r>
      <w:r w:rsidR="00A018CA" w:rsidRPr="003D662E">
        <w:rPr>
          <w:lang w:val="en-US"/>
        </w:rPr>
        <w:t>or</w:t>
      </w:r>
      <w:r w:rsidR="009B1F2B" w:rsidRPr="003D662E">
        <w:rPr>
          <w:lang w:val="en-US"/>
        </w:rPr>
        <w:t xml:space="preserve"> </w:t>
      </w:r>
      <w:r w:rsidR="009B1F2B" w:rsidRPr="003D662E">
        <w:rPr>
          <w:lang w:val="en-US"/>
        </w:rPr>
        <w:fldChar w:fldCharType="begin"/>
      </w:r>
      <w:r w:rsidR="009B1F2B" w:rsidRPr="003D662E">
        <w:rPr>
          <w:lang w:val="en-US"/>
        </w:rPr>
        <w:instrText xml:space="preserve"> REF _Ref64276457 \h </w:instrText>
      </w:r>
      <w:r w:rsidR="003D662E">
        <w:rPr>
          <w:lang w:val="en-US"/>
        </w:rPr>
        <w:instrText xml:space="preserve"> \* MERGEFORMAT </w:instrText>
      </w:r>
      <w:r w:rsidR="009B1F2B" w:rsidRPr="003D662E">
        <w:rPr>
          <w:lang w:val="en-US"/>
        </w:rPr>
      </w:r>
      <w:r w:rsidR="009B1F2B" w:rsidRPr="003D662E">
        <w:rPr>
          <w:lang w:val="en-US"/>
        </w:rPr>
        <w:fldChar w:fldCharType="separate"/>
      </w:r>
      <w:r w:rsidR="00D0494D" w:rsidRPr="003D662E">
        <w:rPr>
          <w:lang w:val="en-US"/>
        </w:rPr>
        <w:t xml:space="preserve">Table </w:t>
      </w:r>
      <w:r w:rsidR="00D0494D">
        <w:rPr>
          <w:noProof/>
          <w:lang w:val="en-US"/>
        </w:rPr>
        <w:t>3</w:t>
      </w:r>
      <w:r w:rsidR="009B1F2B" w:rsidRPr="003D662E">
        <w:rPr>
          <w:lang w:val="en-US"/>
        </w:rPr>
        <w:fldChar w:fldCharType="end"/>
      </w:r>
      <w:r w:rsidR="009B1F2B" w:rsidRPr="003D662E">
        <w:rPr>
          <w:lang w:val="en-US"/>
        </w:rPr>
        <w:t>)</w:t>
      </w:r>
      <w:bookmarkEnd w:id="127"/>
      <w:bookmarkEnd w:id="128"/>
    </w:p>
    <w:tbl>
      <w:tblPr>
        <w:tblStyle w:val="GridTable1Light-Accent1"/>
        <w:tblW w:w="0" w:type="auto"/>
        <w:tblLook w:val="04A0" w:firstRow="1" w:lastRow="0" w:firstColumn="1" w:lastColumn="0" w:noHBand="0" w:noVBand="1"/>
      </w:tblPr>
      <w:tblGrid>
        <w:gridCol w:w="1414"/>
        <w:gridCol w:w="7648"/>
      </w:tblGrid>
      <w:tr w:rsidR="00297254" w:rsidRPr="003D662E" w14:paraId="4A32DF43" w14:textId="77777777" w:rsidTr="001A66C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single" w:sz="4" w:space="0" w:color="B8CCE4" w:themeColor="accent1" w:themeTint="66"/>
            </w:tcBorders>
            <w:shd w:val="clear" w:color="auto" w:fill="238FB7"/>
          </w:tcPr>
          <w:p w14:paraId="49C00FE1" w14:textId="77777777" w:rsidR="00297254" w:rsidRPr="003D662E" w:rsidRDefault="00297254" w:rsidP="00D23DE1">
            <w:pPr>
              <w:rPr>
                <w:b w:val="0"/>
                <w:bCs w:val="0"/>
                <w:color w:val="FFFFFF" w:themeColor="background1"/>
                <w:lang w:val="en-US"/>
              </w:rPr>
            </w:pPr>
            <w:r w:rsidRPr="003D662E">
              <w:rPr>
                <w:color w:val="FFFFFF" w:themeColor="background1"/>
                <w:lang w:val="en-US"/>
              </w:rPr>
              <w:lastRenderedPageBreak/>
              <w:t>Requirement</w:t>
            </w:r>
          </w:p>
        </w:tc>
        <w:tc>
          <w:tcPr>
            <w:tcW w:w="7648" w:type="dxa"/>
            <w:tcBorders>
              <w:bottom w:val="single" w:sz="4" w:space="0" w:color="B8CCE4" w:themeColor="accent1" w:themeTint="66"/>
            </w:tcBorders>
            <w:shd w:val="clear" w:color="auto" w:fill="238FB7"/>
          </w:tcPr>
          <w:p w14:paraId="682E1044" w14:textId="77777777" w:rsidR="00297254" w:rsidRPr="003D662E" w:rsidRDefault="00297254" w:rsidP="00D23DE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001133" w:rsidRPr="00811234" w14:paraId="385E3FB6"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313D727D" w14:textId="2A7FB881" w:rsidR="00001133" w:rsidRPr="003D662E" w:rsidRDefault="00001133" w:rsidP="00001133">
            <w:pPr>
              <w:rPr>
                <w:b w:val="0"/>
                <w:bCs w:val="0"/>
                <w:lang w:val="en-US"/>
              </w:rPr>
            </w:pPr>
            <w:r w:rsidRPr="003D662E">
              <w:rPr>
                <w:b w:val="0"/>
                <w:bCs w:val="0"/>
                <w:lang w:val="en-US"/>
              </w:rPr>
              <w:t>R4a</w:t>
            </w:r>
          </w:p>
        </w:tc>
        <w:tc>
          <w:tcPr>
            <w:tcW w:w="7648" w:type="dxa"/>
            <w:tcBorders>
              <w:top w:val="single" w:sz="4" w:space="0" w:color="238FB7"/>
              <w:bottom w:val="single" w:sz="4" w:space="0" w:color="238FB7"/>
            </w:tcBorders>
          </w:tcPr>
          <w:p w14:paraId="1D5DF3CA" w14:textId="00D5ECDB" w:rsidR="00001133" w:rsidRPr="003D662E" w:rsidRDefault="00001133" w:rsidP="00001133">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Components/services must be described with their interface (input, output)</w:t>
            </w:r>
          </w:p>
        </w:tc>
      </w:tr>
      <w:tr w:rsidR="00001133" w:rsidRPr="00811234" w14:paraId="321AAB01"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086FBF7A" w14:textId="18C2B0B8" w:rsidR="00001133" w:rsidRPr="003D662E" w:rsidRDefault="00001133" w:rsidP="00001133">
            <w:pPr>
              <w:rPr>
                <w:b w:val="0"/>
                <w:bCs w:val="0"/>
                <w:lang w:val="en-US"/>
              </w:rPr>
            </w:pPr>
            <w:r w:rsidRPr="003D662E">
              <w:rPr>
                <w:b w:val="0"/>
                <w:bCs w:val="0"/>
                <w:lang w:val="en-US"/>
              </w:rPr>
              <w:t>R4b</w:t>
            </w:r>
            <w:r w:rsidR="00D6120D" w:rsidRPr="003D662E">
              <w:rPr>
                <w:b w:val="0"/>
                <w:bCs w:val="0"/>
                <w:lang w:val="en-US"/>
              </w:rPr>
              <w:t>, R131b</w:t>
            </w:r>
          </w:p>
        </w:tc>
        <w:tc>
          <w:tcPr>
            <w:tcW w:w="7648" w:type="dxa"/>
            <w:tcBorders>
              <w:top w:val="single" w:sz="4" w:space="0" w:color="238FB7"/>
              <w:bottom w:val="single" w:sz="4" w:space="0" w:color="238FB7"/>
            </w:tcBorders>
          </w:tcPr>
          <w:p w14:paraId="421170A1" w14:textId="5595B970" w:rsidR="00001133" w:rsidRPr="003D662E" w:rsidRDefault="00001133" w:rsidP="00001133">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Components/services must </w:t>
            </w:r>
            <w:r w:rsidR="00AA7499" w:rsidRPr="003D662E">
              <w:rPr>
                <w:lang w:val="en-US"/>
              </w:rPr>
              <w:t xml:space="preserve">be </w:t>
            </w:r>
            <w:r w:rsidRPr="003D662E">
              <w:rPr>
                <w:lang w:val="en-US"/>
              </w:rPr>
              <w:t>equipped with meta information (version, categorization)</w:t>
            </w:r>
          </w:p>
        </w:tc>
      </w:tr>
      <w:tr w:rsidR="00001133" w:rsidRPr="00811234" w14:paraId="5C2DED6F"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57B9DB17" w14:textId="141BF2AA" w:rsidR="00001133" w:rsidRPr="003D662E" w:rsidRDefault="00001133" w:rsidP="00001133">
            <w:pPr>
              <w:rPr>
                <w:b w:val="0"/>
                <w:bCs w:val="0"/>
                <w:lang w:val="en-US"/>
              </w:rPr>
            </w:pPr>
            <w:r w:rsidRPr="003D662E">
              <w:rPr>
                <w:b w:val="0"/>
                <w:bCs w:val="0"/>
                <w:lang w:val="en-US"/>
              </w:rPr>
              <w:t>R4c</w:t>
            </w:r>
          </w:p>
        </w:tc>
        <w:tc>
          <w:tcPr>
            <w:tcW w:w="7648" w:type="dxa"/>
            <w:tcBorders>
              <w:top w:val="single" w:sz="4" w:space="0" w:color="238FB7"/>
              <w:bottom w:val="single" w:sz="4" w:space="0" w:color="238FB7"/>
            </w:tcBorders>
          </w:tcPr>
          <w:p w14:paraId="1016F7D2" w14:textId="0F393189" w:rsidR="00001133" w:rsidRPr="003D662E" w:rsidRDefault="00001133" w:rsidP="00001133">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Components/Services must have a queryable state</w:t>
            </w:r>
          </w:p>
        </w:tc>
      </w:tr>
      <w:tr w:rsidR="00001133" w:rsidRPr="00811234" w14:paraId="7055C152"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32E0606A" w14:textId="202E1D14" w:rsidR="00001133" w:rsidRPr="003D662E" w:rsidRDefault="00001133" w:rsidP="00001133">
            <w:pPr>
              <w:rPr>
                <w:b w:val="0"/>
                <w:bCs w:val="0"/>
                <w:lang w:val="en-US"/>
              </w:rPr>
            </w:pPr>
            <w:r w:rsidRPr="003D662E">
              <w:rPr>
                <w:b w:val="0"/>
                <w:bCs w:val="0"/>
                <w:lang w:val="en-US"/>
              </w:rPr>
              <w:t>R4d</w:t>
            </w:r>
          </w:p>
        </w:tc>
        <w:tc>
          <w:tcPr>
            <w:tcW w:w="7648" w:type="dxa"/>
            <w:tcBorders>
              <w:top w:val="single" w:sz="4" w:space="0" w:color="238FB7"/>
              <w:bottom w:val="single" w:sz="4" w:space="0" w:color="238FB7"/>
            </w:tcBorders>
          </w:tcPr>
          <w:p w14:paraId="64DF94A1" w14:textId="241E469C" w:rsidR="00001133" w:rsidRPr="003D662E" w:rsidRDefault="00001133" w:rsidP="00001133">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execution of the services must be supervised</w:t>
            </w:r>
          </w:p>
        </w:tc>
      </w:tr>
      <w:tr w:rsidR="00001133" w:rsidRPr="00811234" w14:paraId="34211846"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6B53ED7D" w14:textId="388786F2" w:rsidR="00001133" w:rsidRPr="003D662E" w:rsidRDefault="00001133" w:rsidP="00001133">
            <w:pPr>
              <w:rPr>
                <w:b w:val="0"/>
                <w:bCs w:val="0"/>
                <w:lang w:val="en-US"/>
              </w:rPr>
            </w:pPr>
            <w:r w:rsidRPr="003D662E">
              <w:rPr>
                <w:b w:val="0"/>
                <w:bCs w:val="0"/>
                <w:lang w:val="en-US"/>
              </w:rPr>
              <w:t>R4e</w:t>
            </w:r>
          </w:p>
        </w:tc>
        <w:tc>
          <w:tcPr>
            <w:tcW w:w="7648" w:type="dxa"/>
            <w:tcBorders>
              <w:top w:val="single" w:sz="4" w:space="0" w:color="238FB7"/>
              <w:bottom w:val="single" w:sz="4" w:space="0" w:color="238FB7"/>
            </w:tcBorders>
          </w:tcPr>
          <w:p w14:paraId="0DCAB226" w14:textId="4250B533" w:rsidR="00001133" w:rsidRPr="003D662E" w:rsidRDefault="00001133" w:rsidP="00001133">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Service monitoring shall be parameterizable</w:t>
            </w:r>
          </w:p>
        </w:tc>
      </w:tr>
      <w:tr w:rsidR="00001133" w:rsidRPr="00811234" w14:paraId="5E101306"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29524DD9" w14:textId="2D4443B7" w:rsidR="00001133" w:rsidRPr="003D662E" w:rsidRDefault="00001133" w:rsidP="00001133">
            <w:pPr>
              <w:rPr>
                <w:b w:val="0"/>
                <w:bCs w:val="0"/>
                <w:lang w:val="en-US"/>
              </w:rPr>
            </w:pPr>
            <w:r w:rsidRPr="003D662E">
              <w:rPr>
                <w:b w:val="0"/>
                <w:bCs w:val="0"/>
                <w:lang w:val="en-US"/>
              </w:rPr>
              <w:t>R4f</w:t>
            </w:r>
          </w:p>
        </w:tc>
        <w:tc>
          <w:tcPr>
            <w:tcW w:w="7648" w:type="dxa"/>
            <w:tcBorders>
              <w:top w:val="single" w:sz="4" w:space="0" w:color="238FB7"/>
              <w:bottom w:val="single" w:sz="4" w:space="0" w:color="238FB7"/>
            </w:tcBorders>
          </w:tcPr>
          <w:p w14:paraId="558157BF" w14:textId="2EE68352" w:rsidR="00001133" w:rsidRPr="003D662E" w:rsidRDefault="00001133" w:rsidP="00001133">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Service monitoring shall be realized by application-specific services</w:t>
            </w:r>
          </w:p>
        </w:tc>
      </w:tr>
      <w:tr w:rsidR="00001133" w:rsidRPr="003D662E" w14:paraId="7840D516"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1CABF006" w14:textId="77777777" w:rsidR="00001133" w:rsidRPr="003D662E" w:rsidRDefault="00001133" w:rsidP="00001133">
            <w:pPr>
              <w:rPr>
                <w:b w:val="0"/>
                <w:bCs w:val="0"/>
                <w:lang w:val="en-US"/>
              </w:rPr>
            </w:pPr>
            <w:r w:rsidRPr="003D662E">
              <w:rPr>
                <w:b w:val="0"/>
                <w:bCs w:val="0"/>
                <w:lang w:val="en-US"/>
              </w:rPr>
              <w:t>R20</w:t>
            </w:r>
          </w:p>
        </w:tc>
        <w:tc>
          <w:tcPr>
            <w:tcW w:w="7648" w:type="dxa"/>
            <w:tcBorders>
              <w:top w:val="single" w:sz="4" w:space="0" w:color="238FB7"/>
              <w:bottom w:val="single" w:sz="4" w:space="0" w:color="238FB7"/>
            </w:tcBorders>
          </w:tcPr>
          <w:p w14:paraId="0B23D220" w14:textId="77777777" w:rsidR="00001133" w:rsidRPr="003D662E" w:rsidRDefault="00001133" w:rsidP="00001133">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Application-specific data paths</w:t>
            </w:r>
          </w:p>
        </w:tc>
      </w:tr>
      <w:tr w:rsidR="00001133" w:rsidRPr="00811234" w14:paraId="54B3594A"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A3BA76C" w14:textId="77777777" w:rsidR="00001133" w:rsidRPr="003D662E" w:rsidRDefault="00001133" w:rsidP="00001133">
            <w:pPr>
              <w:rPr>
                <w:rFonts w:ascii="Calibri" w:hAnsi="Calibri" w:cs="Calibri"/>
                <w:b w:val="0"/>
                <w:bCs w:val="0"/>
                <w:color w:val="000000"/>
                <w:lang w:val="en-US"/>
              </w:rPr>
            </w:pPr>
            <w:r w:rsidRPr="003D662E">
              <w:rPr>
                <w:rFonts w:ascii="Calibri" w:hAnsi="Calibri" w:cs="Calibri"/>
                <w:b w:val="0"/>
                <w:bCs w:val="0"/>
                <w:color w:val="000000"/>
                <w:lang w:val="en-US"/>
              </w:rPr>
              <w:t>R20b</w:t>
            </w:r>
          </w:p>
        </w:tc>
        <w:tc>
          <w:tcPr>
            <w:tcW w:w="7648" w:type="dxa"/>
            <w:tcBorders>
              <w:top w:val="single" w:sz="4" w:space="0" w:color="238FB7"/>
              <w:bottom w:val="single" w:sz="4" w:space="0" w:color="238FB7"/>
            </w:tcBorders>
          </w:tcPr>
          <w:p w14:paraId="0D92D2F2" w14:textId="77777777" w:rsidR="00001133" w:rsidRPr="003D662E" w:rsidRDefault="00001133" w:rsidP="00001133">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Data paths can have properties/parameters</w:t>
            </w:r>
          </w:p>
        </w:tc>
      </w:tr>
      <w:tr w:rsidR="00001133" w:rsidRPr="00811234" w14:paraId="3A47933D"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F7561BE" w14:textId="77777777" w:rsidR="00001133" w:rsidRPr="003D662E" w:rsidRDefault="00001133" w:rsidP="00001133">
            <w:pPr>
              <w:rPr>
                <w:b w:val="0"/>
                <w:bCs w:val="0"/>
                <w:lang w:val="en-US"/>
              </w:rPr>
            </w:pPr>
            <w:r w:rsidRPr="003D662E">
              <w:rPr>
                <w:b w:val="0"/>
                <w:bCs w:val="0"/>
                <w:lang w:val="en-US"/>
              </w:rPr>
              <w:t>R20c</w:t>
            </w:r>
          </w:p>
        </w:tc>
        <w:tc>
          <w:tcPr>
            <w:tcW w:w="7648" w:type="dxa"/>
            <w:tcBorders>
              <w:top w:val="single" w:sz="4" w:space="0" w:color="238FB7"/>
              <w:bottom w:val="single" w:sz="4" w:space="0" w:color="238FB7"/>
            </w:tcBorders>
          </w:tcPr>
          <w:p w14:paraId="5533AB83" w14:textId="77777777" w:rsidR="00001133" w:rsidRPr="003D662E" w:rsidRDefault="00001133" w:rsidP="00001133">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Data paths shall be managed by the platform</w:t>
            </w:r>
          </w:p>
        </w:tc>
      </w:tr>
      <w:tr w:rsidR="00001133" w:rsidRPr="00811234" w14:paraId="44780F7B"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F435C35" w14:textId="28750E22" w:rsidR="00001133" w:rsidRPr="003D662E" w:rsidRDefault="00001133" w:rsidP="00001133">
            <w:pPr>
              <w:rPr>
                <w:b w:val="0"/>
                <w:bCs w:val="0"/>
                <w:lang w:val="en-US"/>
              </w:rPr>
            </w:pPr>
            <w:r w:rsidRPr="003D662E">
              <w:rPr>
                <w:b w:val="0"/>
                <w:bCs w:val="0"/>
                <w:lang w:val="en-US"/>
              </w:rPr>
              <w:t>R29c, R70</w:t>
            </w:r>
            <w:r w:rsidR="00EA0F09" w:rsidRPr="003D662E">
              <w:rPr>
                <w:b w:val="0"/>
                <w:bCs w:val="0"/>
                <w:lang w:val="en-US"/>
              </w:rPr>
              <w:t>, R122f</w:t>
            </w:r>
          </w:p>
        </w:tc>
        <w:tc>
          <w:tcPr>
            <w:tcW w:w="7648" w:type="dxa"/>
            <w:tcBorders>
              <w:top w:val="single" w:sz="4" w:space="0" w:color="238FB7"/>
              <w:bottom w:val="single" w:sz="4" w:space="0" w:color="238FB7"/>
            </w:tcBorders>
          </w:tcPr>
          <w:p w14:paraId="063543D6" w14:textId="3FC92CBE" w:rsidR="00001133" w:rsidRPr="003D662E" w:rsidRDefault="00001133" w:rsidP="00001133">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shall describe their own quality properties and functions as AAS</w:t>
            </w:r>
          </w:p>
        </w:tc>
      </w:tr>
      <w:tr w:rsidR="00582633" w:rsidRPr="00811234" w14:paraId="2E10A5C4"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7C8714B" w14:textId="71642B57" w:rsidR="00582633" w:rsidRPr="003D662E" w:rsidRDefault="00582633" w:rsidP="00582633">
            <w:pPr>
              <w:rPr>
                <w:b w:val="0"/>
                <w:bCs w:val="0"/>
                <w:lang w:val="en-US"/>
              </w:rPr>
            </w:pPr>
            <w:r w:rsidRPr="003D662E">
              <w:rPr>
                <w:b w:val="0"/>
                <w:bCs w:val="0"/>
                <w:lang w:val="en-US"/>
              </w:rPr>
              <w:t>R31</w:t>
            </w:r>
          </w:p>
        </w:tc>
        <w:tc>
          <w:tcPr>
            <w:tcW w:w="7648" w:type="dxa"/>
            <w:tcBorders>
              <w:top w:val="single" w:sz="4" w:space="0" w:color="238FB7"/>
              <w:bottom w:val="single" w:sz="4" w:space="0" w:color="238FB7"/>
            </w:tcBorders>
          </w:tcPr>
          <w:p w14:paraId="6FAF2AFA" w14:textId="2ADF97F3" w:rsidR="00582633" w:rsidRPr="003D662E" w:rsidRDefault="00582633" w:rsidP="00582633">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Container shall contain only the required components/services</w:t>
            </w:r>
          </w:p>
        </w:tc>
      </w:tr>
      <w:tr w:rsidR="00B76FF3" w:rsidRPr="00811234" w14:paraId="1BA4E270"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888AF62" w14:textId="73BFBC05" w:rsidR="00B76FF3" w:rsidRPr="003D662E" w:rsidRDefault="00B76FF3" w:rsidP="00582633">
            <w:pPr>
              <w:rPr>
                <w:b w:val="0"/>
                <w:lang w:val="en-US"/>
              </w:rPr>
            </w:pPr>
            <w:r w:rsidRPr="003D662E">
              <w:rPr>
                <w:b w:val="0"/>
                <w:lang w:val="en-US"/>
              </w:rPr>
              <w:t>R31a</w:t>
            </w:r>
          </w:p>
        </w:tc>
        <w:tc>
          <w:tcPr>
            <w:tcW w:w="7648" w:type="dxa"/>
            <w:tcBorders>
              <w:top w:val="single" w:sz="4" w:space="0" w:color="238FB7"/>
              <w:bottom w:val="single" w:sz="4" w:space="0" w:color="238FB7"/>
            </w:tcBorders>
          </w:tcPr>
          <w:p w14:paraId="5EBD34F1" w14:textId="0541640C" w:rsidR="00B76FF3" w:rsidRPr="003D662E" w:rsidRDefault="00B76FF3" w:rsidP="00582633">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Required components must be specified in the configuration model</w:t>
            </w:r>
          </w:p>
        </w:tc>
      </w:tr>
      <w:tr w:rsidR="00582633" w:rsidRPr="00811234" w14:paraId="003240CE"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59D703F" w14:textId="5ED51C1E" w:rsidR="00582633" w:rsidRPr="003D662E" w:rsidRDefault="00582633" w:rsidP="00582633">
            <w:pPr>
              <w:rPr>
                <w:b w:val="0"/>
                <w:bCs w:val="0"/>
                <w:lang w:val="en-US"/>
              </w:rPr>
            </w:pPr>
            <w:r w:rsidRPr="003D662E">
              <w:rPr>
                <w:b w:val="0"/>
                <w:bCs w:val="0"/>
                <w:lang w:val="en-US"/>
              </w:rPr>
              <w:t>R31b</w:t>
            </w:r>
          </w:p>
        </w:tc>
        <w:tc>
          <w:tcPr>
            <w:tcW w:w="7648" w:type="dxa"/>
            <w:tcBorders>
              <w:top w:val="single" w:sz="4" w:space="0" w:color="238FB7"/>
              <w:bottom w:val="single" w:sz="4" w:space="0" w:color="238FB7"/>
            </w:tcBorders>
          </w:tcPr>
          <w:p w14:paraId="53E7D70F" w14:textId="30A498BF" w:rsidR="00582633" w:rsidRPr="003D662E" w:rsidRDefault="00582633" w:rsidP="00582633">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Containers can contain optional components</w:t>
            </w:r>
          </w:p>
        </w:tc>
      </w:tr>
      <w:tr w:rsidR="00582633" w:rsidRPr="00811234" w14:paraId="1E451C49"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6E84C0C" w14:textId="7F35032F" w:rsidR="00582633" w:rsidRPr="003D662E" w:rsidRDefault="00582633" w:rsidP="00582633">
            <w:pPr>
              <w:rPr>
                <w:b w:val="0"/>
                <w:bCs w:val="0"/>
                <w:lang w:val="en-US"/>
              </w:rPr>
            </w:pPr>
            <w:r w:rsidRPr="003D662E">
              <w:rPr>
                <w:b w:val="0"/>
                <w:bCs w:val="0"/>
                <w:lang w:val="en-US"/>
              </w:rPr>
              <w:t>R31c, R69</w:t>
            </w:r>
          </w:p>
        </w:tc>
        <w:tc>
          <w:tcPr>
            <w:tcW w:w="7648" w:type="dxa"/>
            <w:tcBorders>
              <w:top w:val="single" w:sz="4" w:space="0" w:color="238FB7"/>
              <w:bottom w:val="single" w:sz="4" w:space="0" w:color="238FB7"/>
            </w:tcBorders>
          </w:tcPr>
          <w:p w14:paraId="78BA4DBC" w14:textId="6C22EE97" w:rsidR="00582633" w:rsidRPr="003D662E" w:rsidRDefault="00582633" w:rsidP="00582633">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Alternative services for one task, even dynamic exchange of (alternative) services at runtime</w:t>
            </w:r>
          </w:p>
        </w:tc>
      </w:tr>
      <w:tr w:rsidR="00582633" w:rsidRPr="00811234" w14:paraId="45A86E29"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C5AE114" w14:textId="4C33D4CE" w:rsidR="00582633" w:rsidRPr="003D662E" w:rsidRDefault="00582633" w:rsidP="00582633">
            <w:pPr>
              <w:rPr>
                <w:b w:val="0"/>
                <w:bCs w:val="0"/>
                <w:lang w:val="en-US"/>
              </w:rPr>
            </w:pPr>
            <w:r w:rsidRPr="003D662E">
              <w:rPr>
                <w:b w:val="0"/>
                <w:bCs w:val="0"/>
                <w:lang w:val="en-US"/>
              </w:rPr>
              <w:t>R32</w:t>
            </w:r>
          </w:p>
        </w:tc>
        <w:tc>
          <w:tcPr>
            <w:tcW w:w="7648" w:type="dxa"/>
            <w:tcBorders>
              <w:top w:val="single" w:sz="4" w:space="0" w:color="238FB7"/>
              <w:bottom w:val="single" w:sz="4" w:space="0" w:color="238FB7"/>
            </w:tcBorders>
          </w:tcPr>
          <w:p w14:paraId="25799DD3" w14:textId="53173034" w:rsidR="00582633" w:rsidRPr="003D662E" w:rsidRDefault="00582633" w:rsidP="00582633">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Configuration of services via parameters</w:t>
            </w:r>
          </w:p>
        </w:tc>
      </w:tr>
      <w:tr w:rsidR="00E66529" w:rsidRPr="00811234" w14:paraId="280FE9FD"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73B3E7B" w14:textId="1A370239" w:rsidR="00E66529" w:rsidRPr="003D662E" w:rsidRDefault="00E66529" w:rsidP="00E66529">
            <w:pPr>
              <w:rPr>
                <w:b w:val="0"/>
                <w:bCs w:val="0"/>
                <w:lang w:val="en-US"/>
              </w:rPr>
            </w:pPr>
            <w:r w:rsidRPr="003D662E">
              <w:rPr>
                <w:b w:val="0"/>
                <w:lang w:val="en-US"/>
              </w:rPr>
              <w:t>R39</w:t>
            </w:r>
          </w:p>
        </w:tc>
        <w:tc>
          <w:tcPr>
            <w:tcW w:w="7648" w:type="dxa"/>
            <w:tcBorders>
              <w:top w:val="single" w:sz="4" w:space="0" w:color="238FB7"/>
              <w:bottom w:val="single" w:sz="4" w:space="0" w:color="238FB7"/>
            </w:tcBorders>
          </w:tcPr>
          <w:p w14:paraId="66D8D929" w14:textId="2BE210B8" w:rsidR="00E66529" w:rsidRPr="003D662E" w:rsidRDefault="00E66529" w:rsidP="00E66529">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Personal data processing only for authorized </w:t>
            </w:r>
            <w:r w:rsidR="00CD0040" w:rsidRPr="003D662E">
              <w:rPr>
                <w:bCs/>
                <w:lang w:val="en-US"/>
              </w:rPr>
              <w:t>users</w:t>
            </w:r>
          </w:p>
        </w:tc>
      </w:tr>
      <w:tr w:rsidR="00E66529" w:rsidRPr="00811234" w14:paraId="4E83F605"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C26B237" w14:textId="4A19E431" w:rsidR="00E66529" w:rsidRPr="003D662E" w:rsidRDefault="00E66529" w:rsidP="00E66529">
            <w:pPr>
              <w:rPr>
                <w:b w:val="0"/>
                <w:bCs w:val="0"/>
                <w:lang w:val="en-US"/>
              </w:rPr>
            </w:pPr>
            <w:r w:rsidRPr="003D662E">
              <w:rPr>
                <w:b w:val="0"/>
                <w:lang w:val="en-US"/>
              </w:rPr>
              <w:t>R41</w:t>
            </w:r>
          </w:p>
        </w:tc>
        <w:tc>
          <w:tcPr>
            <w:tcW w:w="7648" w:type="dxa"/>
            <w:tcBorders>
              <w:top w:val="single" w:sz="4" w:space="0" w:color="238FB7"/>
              <w:bottom w:val="single" w:sz="4" w:space="0" w:color="238FB7"/>
            </w:tcBorders>
          </w:tcPr>
          <w:p w14:paraId="538FCBA2" w14:textId="5E540EC8" w:rsidR="00E66529" w:rsidRPr="003D662E" w:rsidRDefault="00E66529" w:rsidP="00E66529">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security mechanisms shall be integrated with common directory services</w:t>
            </w:r>
          </w:p>
        </w:tc>
      </w:tr>
      <w:tr w:rsidR="00E66529" w:rsidRPr="00811234" w14:paraId="3D2C29D7"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5CCD994" w14:textId="59C7E679" w:rsidR="00E66529" w:rsidRPr="003D662E" w:rsidRDefault="00E66529" w:rsidP="00E66529">
            <w:pPr>
              <w:rPr>
                <w:b w:val="0"/>
                <w:bCs w:val="0"/>
                <w:lang w:val="en-US"/>
              </w:rPr>
            </w:pPr>
            <w:r w:rsidRPr="003D662E">
              <w:rPr>
                <w:b w:val="0"/>
                <w:lang w:val="en-US"/>
              </w:rPr>
              <w:t>R42</w:t>
            </w:r>
          </w:p>
        </w:tc>
        <w:tc>
          <w:tcPr>
            <w:tcW w:w="7648" w:type="dxa"/>
            <w:tcBorders>
              <w:top w:val="single" w:sz="4" w:space="0" w:color="238FB7"/>
              <w:bottom w:val="single" w:sz="4" w:space="0" w:color="238FB7"/>
            </w:tcBorders>
          </w:tcPr>
          <w:p w14:paraId="7EC3EB70" w14:textId="64E1854C" w:rsidR="00E66529" w:rsidRPr="003D662E" w:rsidRDefault="00E66529" w:rsidP="00E66529">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Further safety mechanisms must be configured uniformly </w:t>
            </w:r>
          </w:p>
        </w:tc>
      </w:tr>
      <w:tr w:rsidR="00E66529" w:rsidRPr="00811234" w14:paraId="0D4C7E91"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5ECBBAD" w14:textId="3AC3B08B" w:rsidR="00E66529" w:rsidRPr="003D662E" w:rsidRDefault="00E66529" w:rsidP="00E66529">
            <w:pPr>
              <w:rPr>
                <w:b w:val="0"/>
                <w:bCs w:val="0"/>
                <w:lang w:val="en-US"/>
              </w:rPr>
            </w:pPr>
            <w:r w:rsidRPr="003D662E">
              <w:rPr>
                <w:b w:val="0"/>
                <w:lang w:val="en-US"/>
              </w:rPr>
              <w:t>R46</w:t>
            </w:r>
          </w:p>
        </w:tc>
        <w:tc>
          <w:tcPr>
            <w:tcW w:w="7648" w:type="dxa"/>
            <w:tcBorders>
              <w:top w:val="single" w:sz="4" w:space="0" w:color="238FB7"/>
              <w:bottom w:val="single" w:sz="4" w:space="0" w:color="238FB7"/>
            </w:tcBorders>
          </w:tcPr>
          <w:p w14:paraId="45E8C14D" w14:textId="0058889C" w:rsidR="00E66529" w:rsidRPr="003D662E" w:rsidRDefault="00E66529" w:rsidP="00E66529">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Collection of personal data must be for specified, clear and legitimate</w:t>
            </w:r>
          </w:p>
        </w:tc>
      </w:tr>
      <w:tr w:rsidR="00E66529" w:rsidRPr="00811234" w14:paraId="4D492A8E"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989D877" w14:textId="5F7D806B" w:rsidR="00E66529" w:rsidRPr="003D662E" w:rsidRDefault="00E66529" w:rsidP="00E66529">
            <w:pPr>
              <w:rPr>
                <w:b w:val="0"/>
                <w:bCs w:val="0"/>
                <w:lang w:val="en-US"/>
              </w:rPr>
            </w:pPr>
            <w:r w:rsidRPr="003D662E">
              <w:rPr>
                <w:b w:val="0"/>
                <w:lang w:val="en-US"/>
              </w:rPr>
              <w:t>R47</w:t>
            </w:r>
          </w:p>
        </w:tc>
        <w:tc>
          <w:tcPr>
            <w:tcW w:w="7648" w:type="dxa"/>
            <w:tcBorders>
              <w:top w:val="single" w:sz="4" w:space="0" w:color="238FB7"/>
              <w:bottom w:val="single" w:sz="4" w:space="0" w:color="238FB7"/>
            </w:tcBorders>
          </w:tcPr>
          <w:p w14:paraId="684229C4" w14:textId="6CB4681B" w:rsidR="00E66529" w:rsidRPr="003D662E" w:rsidRDefault="00E66529" w:rsidP="00E66529">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Avoiding the processing of personal data as much as possible</w:t>
            </w:r>
          </w:p>
        </w:tc>
      </w:tr>
      <w:tr w:rsidR="00E66529" w:rsidRPr="00811234" w14:paraId="5BCE7630"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2FF1F7D" w14:textId="600AB6DD" w:rsidR="00E66529" w:rsidRPr="003D662E" w:rsidRDefault="00E66529" w:rsidP="00E66529">
            <w:pPr>
              <w:rPr>
                <w:b w:val="0"/>
                <w:bCs w:val="0"/>
                <w:lang w:val="en-US"/>
              </w:rPr>
            </w:pPr>
            <w:r w:rsidRPr="003D662E">
              <w:rPr>
                <w:b w:val="0"/>
                <w:lang w:val="en-US"/>
              </w:rPr>
              <w:t>R48</w:t>
            </w:r>
          </w:p>
        </w:tc>
        <w:tc>
          <w:tcPr>
            <w:tcW w:w="7648" w:type="dxa"/>
            <w:tcBorders>
              <w:top w:val="single" w:sz="4" w:space="0" w:color="238FB7"/>
              <w:bottom w:val="single" w:sz="4" w:space="0" w:color="238FB7"/>
            </w:tcBorders>
          </w:tcPr>
          <w:p w14:paraId="7067DE77" w14:textId="1AA82469" w:rsidR="00E66529" w:rsidRPr="003D662E" w:rsidRDefault="00E66529" w:rsidP="00E66529">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The platforms should not store data for longer than necessary </w:t>
            </w:r>
          </w:p>
        </w:tc>
      </w:tr>
      <w:tr w:rsidR="00E66529" w:rsidRPr="00811234" w14:paraId="3798811A"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199B86A" w14:textId="691F1280" w:rsidR="00E66529" w:rsidRPr="003D662E" w:rsidRDefault="00E66529" w:rsidP="00E66529">
            <w:pPr>
              <w:rPr>
                <w:b w:val="0"/>
                <w:bCs w:val="0"/>
                <w:lang w:val="en-US"/>
              </w:rPr>
            </w:pPr>
            <w:r w:rsidRPr="003D662E">
              <w:rPr>
                <w:b w:val="0"/>
                <w:lang w:val="en-US"/>
              </w:rPr>
              <w:t>R49</w:t>
            </w:r>
          </w:p>
        </w:tc>
        <w:tc>
          <w:tcPr>
            <w:tcW w:w="7648" w:type="dxa"/>
            <w:tcBorders>
              <w:top w:val="single" w:sz="4" w:space="0" w:color="238FB7"/>
              <w:bottom w:val="single" w:sz="4" w:space="0" w:color="238FB7"/>
            </w:tcBorders>
          </w:tcPr>
          <w:p w14:paraId="0144630C" w14:textId="2431F955" w:rsidR="00E66529" w:rsidRPr="003D662E" w:rsidRDefault="00E66529" w:rsidP="00E66529">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Process personal data adequate and relevant to the legitimate purposes</w:t>
            </w:r>
          </w:p>
        </w:tc>
      </w:tr>
      <w:tr w:rsidR="00E66529" w:rsidRPr="00811234" w14:paraId="1520B206"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3FE59C7" w14:textId="2289F804" w:rsidR="00E66529" w:rsidRPr="003D662E" w:rsidRDefault="00E66529" w:rsidP="00E66529">
            <w:pPr>
              <w:rPr>
                <w:b w:val="0"/>
                <w:bCs w:val="0"/>
                <w:lang w:val="en-US"/>
              </w:rPr>
            </w:pPr>
            <w:r w:rsidRPr="003D662E">
              <w:rPr>
                <w:b w:val="0"/>
                <w:lang w:val="en-US"/>
              </w:rPr>
              <w:t>R52</w:t>
            </w:r>
          </w:p>
        </w:tc>
        <w:tc>
          <w:tcPr>
            <w:tcW w:w="7648" w:type="dxa"/>
            <w:tcBorders>
              <w:top w:val="single" w:sz="4" w:space="0" w:color="238FB7"/>
              <w:bottom w:val="single" w:sz="4" w:space="0" w:color="238FB7"/>
            </w:tcBorders>
          </w:tcPr>
          <w:p w14:paraId="7FC71FED" w14:textId="21FC73EB" w:rsidR="00E66529" w:rsidRPr="003D662E" w:rsidRDefault="00E66529" w:rsidP="00E66529">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Store personal data in a structured, common and machine-readable format</w:t>
            </w:r>
          </w:p>
        </w:tc>
      </w:tr>
      <w:tr w:rsidR="00E66529" w:rsidRPr="00811234" w14:paraId="60C80250"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3984484" w14:textId="6CF7B644" w:rsidR="00E66529" w:rsidRPr="003D662E" w:rsidRDefault="00E66529" w:rsidP="00E66529">
            <w:pPr>
              <w:rPr>
                <w:b w:val="0"/>
                <w:bCs w:val="0"/>
                <w:lang w:val="en-US"/>
              </w:rPr>
            </w:pPr>
            <w:r w:rsidRPr="003D662E">
              <w:rPr>
                <w:b w:val="0"/>
                <w:lang w:val="en-US"/>
              </w:rPr>
              <w:t>R67</w:t>
            </w:r>
          </w:p>
        </w:tc>
        <w:tc>
          <w:tcPr>
            <w:tcW w:w="7648" w:type="dxa"/>
            <w:tcBorders>
              <w:top w:val="single" w:sz="4" w:space="0" w:color="238FB7"/>
              <w:bottom w:val="single" w:sz="4" w:space="0" w:color="238FB7"/>
            </w:tcBorders>
          </w:tcPr>
          <w:p w14:paraId="23892E75" w14:textId="76183BDF" w:rsidR="00E66529" w:rsidRPr="003D662E" w:rsidRDefault="00E66529" w:rsidP="00E66529">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Capture and classify generated cookies or similar identifiers stored on end devices</w:t>
            </w:r>
          </w:p>
        </w:tc>
      </w:tr>
      <w:tr w:rsidR="00E66529" w:rsidRPr="00811234" w14:paraId="57AE4C8B"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7EC6894" w14:textId="77777777" w:rsidR="00E66529" w:rsidRPr="003D662E" w:rsidRDefault="00E66529" w:rsidP="00E66529">
            <w:pPr>
              <w:rPr>
                <w:b w:val="0"/>
                <w:bCs w:val="0"/>
                <w:lang w:val="en-US"/>
              </w:rPr>
            </w:pPr>
            <w:r w:rsidRPr="003D662E">
              <w:rPr>
                <w:b w:val="0"/>
                <w:bCs w:val="0"/>
                <w:lang w:val="en-US"/>
              </w:rPr>
              <w:t>R73a-f, R79</w:t>
            </w:r>
          </w:p>
        </w:tc>
        <w:tc>
          <w:tcPr>
            <w:tcW w:w="7648" w:type="dxa"/>
            <w:tcBorders>
              <w:top w:val="single" w:sz="4" w:space="0" w:color="238FB7"/>
              <w:bottom w:val="single" w:sz="4" w:space="0" w:color="238FB7"/>
            </w:tcBorders>
          </w:tcPr>
          <w:p w14:paraId="2374ECD4" w14:textId="0DE1E1DC" w:rsidR="00E66529" w:rsidRPr="003D662E" w:rsidRDefault="00E66529" w:rsidP="00E66529">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Supported datatypes: structured, heterogeneous time series, unstructured data, labeled data, meta data/data schema</w:t>
            </w:r>
          </w:p>
        </w:tc>
      </w:tr>
      <w:tr w:rsidR="00E66529" w:rsidRPr="00811234" w14:paraId="74214325"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4BB4DEE" w14:textId="77777777" w:rsidR="00E66529" w:rsidRPr="003D662E" w:rsidRDefault="00E66529" w:rsidP="00E66529">
            <w:pPr>
              <w:rPr>
                <w:b w:val="0"/>
                <w:bCs w:val="0"/>
                <w:lang w:val="en-US"/>
              </w:rPr>
            </w:pPr>
            <w:r w:rsidRPr="003D662E">
              <w:rPr>
                <w:b w:val="0"/>
                <w:bCs w:val="0"/>
                <w:lang w:val="en-US"/>
              </w:rPr>
              <w:t>R113</w:t>
            </w:r>
          </w:p>
        </w:tc>
        <w:tc>
          <w:tcPr>
            <w:tcW w:w="7648" w:type="dxa"/>
            <w:tcBorders>
              <w:top w:val="single" w:sz="4" w:space="0" w:color="238FB7"/>
              <w:bottom w:val="single" w:sz="4" w:space="0" w:color="238FB7"/>
            </w:tcBorders>
          </w:tcPr>
          <w:p w14:paraId="30A990B5" w14:textId="77777777" w:rsidR="00E66529" w:rsidRPr="003D662E" w:rsidRDefault="00E66529" w:rsidP="00E66529">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for different programming languages, e.g., Python</w:t>
            </w:r>
          </w:p>
        </w:tc>
      </w:tr>
      <w:tr w:rsidR="00E66529" w:rsidRPr="00811234" w14:paraId="6E6AFE96"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9153235" w14:textId="77777777" w:rsidR="00E66529" w:rsidRPr="003D662E" w:rsidRDefault="00E66529" w:rsidP="00E66529">
            <w:pPr>
              <w:rPr>
                <w:b w:val="0"/>
                <w:bCs w:val="0"/>
                <w:lang w:val="en-US"/>
              </w:rPr>
            </w:pPr>
            <w:r w:rsidRPr="003D662E">
              <w:rPr>
                <w:b w:val="0"/>
                <w:bCs w:val="0"/>
                <w:lang w:val="en-US"/>
              </w:rPr>
              <w:t>R132</w:t>
            </w:r>
          </w:p>
        </w:tc>
        <w:tc>
          <w:tcPr>
            <w:tcW w:w="7648" w:type="dxa"/>
            <w:tcBorders>
              <w:top w:val="single" w:sz="4" w:space="0" w:color="238FB7"/>
              <w:bottom w:val="single" w:sz="4" w:space="0" w:color="238FB7"/>
            </w:tcBorders>
          </w:tcPr>
          <w:p w14:paraId="1D33FC83" w14:textId="77777777" w:rsidR="00E66529" w:rsidRPr="003D662E" w:rsidRDefault="00E66529" w:rsidP="00E66529">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Platform-supplied and application-specific services shall be supported</w:t>
            </w:r>
          </w:p>
        </w:tc>
      </w:tr>
      <w:tr w:rsidR="00E66529" w:rsidRPr="00811234" w14:paraId="5E8F58D2"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9B5A7E5" w14:textId="77777777" w:rsidR="00E66529" w:rsidRPr="003D662E" w:rsidRDefault="00E66529" w:rsidP="00E66529">
            <w:pPr>
              <w:rPr>
                <w:b w:val="0"/>
                <w:bCs w:val="0"/>
                <w:lang w:val="en-US"/>
              </w:rPr>
            </w:pPr>
            <w:r w:rsidRPr="003D662E">
              <w:rPr>
                <w:b w:val="0"/>
                <w:bCs w:val="0"/>
                <w:lang w:val="en-US"/>
              </w:rPr>
              <w:t>R133</w:t>
            </w:r>
          </w:p>
        </w:tc>
        <w:tc>
          <w:tcPr>
            <w:tcW w:w="7648" w:type="dxa"/>
            <w:tcBorders>
              <w:top w:val="single" w:sz="4" w:space="0" w:color="238FB7"/>
              <w:bottom w:val="single" w:sz="4" w:space="0" w:color="238FB7"/>
            </w:tcBorders>
          </w:tcPr>
          <w:p w14:paraId="68F6C924" w14:textId="77777777" w:rsidR="00E66529" w:rsidRPr="003D662E" w:rsidRDefault="00E66529" w:rsidP="00E66529">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Runtime support for applications (and the services an application consists of)</w:t>
            </w:r>
          </w:p>
        </w:tc>
      </w:tr>
      <w:tr w:rsidR="00E66529" w:rsidRPr="003D662E" w14:paraId="32E58FC3"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C4F5BF6" w14:textId="77777777" w:rsidR="00E66529" w:rsidRPr="003D662E" w:rsidRDefault="00E66529" w:rsidP="00E66529">
            <w:pPr>
              <w:rPr>
                <w:b w:val="0"/>
                <w:bCs w:val="0"/>
                <w:lang w:val="en-US"/>
              </w:rPr>
            </w:pPr>
            <w:r w:rsidRPr="003D662E">
              <w:rPr>
                <w:b w:val="0"/>
                <w:bCs w:val="0"/>
                <w:lang w:val="en-US"/>
              </w:rPr>
              <w:t>R133a</w:t>
            </w:r>
          </w:p>
        </w:tc>
        <w:tc>
          <w:tcPr>
            <w:tcW w:w="7648" w:type="dxa"/>
            <w:tcBorders>
              <w:top w:val="single" w:sz="4" w:space="0" w:color="238FB7"/>
              <w:bottom w:val="single" w:sz="4" w:space="0" w:color="238FB7"/>
            </w:tcBorders>
          </w:tcPr>
          <w:p w14:paraId="4B87C6E1" w14:textId="77777777" w:rsidR="00E66529" w:rsidRPr="003D662E" w:rsidRDefault="00E66529" w:rsidP="00E66529">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Status of services</w:t>
            </w:r>
          </w:p>
        </w:tc>
      </w:tr>
      <w:tr w:rsidR="00E66529" w:rsidRPr="00811234" w14:paraId="7FB40549"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BC90681" w14:textId="77777777" w:rsidR="00E66529" w:rsidRPr="003D662E" w:rsidRDefault="00E66529" w:rsidP="00E66529">
            <w:pPr>
              <w:rPr>
                <w:b w:val="0"/>
                <w:bCs w:val="0"/>
                <w:lang w:val="en-US"/>
              </w:rPr>
            </w:pPr>
            <w:r w:rsidRPr="003D662E">
              <w:rPr>
                <w:b w:val="0"/>
                <w:bCs w:val="0"/>
                <w:lang w:val="en-US"/>
              </w:rPr>
              <w:t>R133c</w:t>
            </w:r>
          </w:p>
        </w:tc>
        <w:tc>
          <w:tcPr>
            <w:tcW w:w="7648" w:type="dxa"/>
            <w:tcBorders>
              <w:top w:val="single" w:sz="4" w:space="0" w:color="238FB7"/>
              <w:bottom w:val="single" w:sz="4" w:space="0" w:color="238FB7"/>
            </w:tcBorders>
          </w:tcPr>
          <w:p w14:paraId="5A0B5475" w14:textId="5BC22B6C" w:rsidR="00E66529" w:rsidRPr="003D662E" w:rsidRDefault="00E66529" w:rsidP="00E66529">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for changing the status of services</w:t>
            </w:r>
          </w:p>
        </w:tc>
      </w:tr>
      <w:tr w:rsidR="00E66529" w:rsidRPr="00811234" w14:paraId="2D4DBEEF"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83BBA3B" w14:textId="77777777" w:rsidR="00E66529" w:rsidRPr="003D662E" w:rsidRDefault="00E66529" w:rsidP="00E66529">
            <w:pPr>
              <w:rPr>
                <w:b w:val="0"/>
                <w:bCs w:val="0"/>
                <w:lang w:val="en-US"/>
              </w:rPr>
            </w:pPr>
            <w:r w:rsidRPr="003D662E">
              <w:rPr>
                <w:b w:val="0"/>
                <w:bCs w:val="0"/>
                <w:lang w:val="en-US"/>
              </w:rPr>
              <w:t>R133d</w:t>
            </w:r>
          </w:p>
        </w:tc>
        <w:tc>
          <w:tcPr>
            <w:tcW w:w="7648" w:type="dxa"/>
            <w:tcBorders>
              <w:top w:val="single" w:sz="4" w:space="0" w:color="238FB7"/>
              <w:bottom w:val="single" w:sz="4" w:space="0" w:color="238FB7"/>
            </w:tcBorders>
          </w:tcPr>
          <w:p w14:paraId="666434E2" w14:textId="77777777" w:rsidR="00E66529" w:rsidRPr="003D662E" w:rsidRDefault="00E66529" w:rsidP="00E66529">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Detection of failure states and functions to mitigate failures</w:t>
            </w:r>
          </w:p>
        </w:tc>
      </w:tr>
      <w:tr w:rsidR="00E66529" w:rsidRPr="003D662E" w14:paraId="325EDE00"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AA2A1D4" w14:textId="77777777" w:rsidR="00E66529" w:rsidRPr="003D662E" w:rsidRDefault="00E66529" w:rsidP="00E66529">
            <w:pPr>
              <w:rPr>
                <w:b w:val="0"/>
                <w:bCs w:val="0"/>
                <w:lang w:val="en-US"/>
              </w:rPr>
            </w:pPr>
            <w:r w:rsidRPr="003D662E">
              <w:rPr>
                <w:b w:val="0"/>
                <w:bCs w:val="0"/>
                <w:lang w:val="en-US"/>
              </w:rPr>
              <w:t>R134c</w:t>
            </w:r>
          </w:p>
        </w:tc>
        <w:tc>
          <w:tcPr>
            <w:tcW w:w="7648" w:type="dxa"/>
            <w:tcBorders>
              <w:top w:val="single" w:sz="4" w:space="0" w:color="238FB7"/>
              <w:bottom w:val="single" w:sz="4" w:space="0" w:color="238FB7"/>
            </w:tcBorders>
          </w:tcPr>
          <w:p w14:paraId="6C271509" w14:textId="77777777" w:rsidR="00E66529" w:rsidRPr="003D662E" w:rsidRDefault="00E66529" w:rsidP="00E66529">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Removal/disposal of services</w:t>
            </w:r>
          </w:p>
        </w:tc>
      </w:tr>
      <w:tr w:rsidR="00E66529" w:rsidRPr="00811234" w14:paraId="2C7104F4" w14:textId="77777777" w:rsidTr="001A66CA">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C7776D8" w14:textId="77777777" w:rsidR="00E66529" w:rsidRPr="003D662E" w:rsidRDefault="00E66529" w:rsidP="00E66529">
            <w:pPr>
              <w:rPr>
                <w:b w:val="0"/>
                <w:bCs w:val="0"/>
                <w:lang w:val="en-US"/>
              </w:rPr>
            </w:pPr>
            <w:r w:rsidRPr="003D662E">
              <w:rPr>
                <w:b w:val="0"/>
                <w:bCs w:val="0"/>
                <w:lang w:val="en-US"/>
              </w:rPr>
              <w:t>R135</w:t>
            </w:r>
          </w:p>
        </w:tc>
        <w:tc>
          <w:tcPr>
            <w:tcW w:w="7648" w:type="dxa"/>
            <w:tcBorders>
              <w:top w:val="single" w:sz="4" w:space="0" w:color="238FB7"/>
              <w:bottom w:val="single" w:sz="4" w:space="0" w:color="238FB7"/>
            </w:tcBorders>
          </w:tcPr>
          <w:p w14:paraId="0E173C4D" w14:textId="77777777" w:rsidR="00E66529" w:rsidRPr="003D662E" w:rsidRDefault="00E66529" w:rsidP="00E66529">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Update of applications (and the services an application consists of)</w:t>
            </w:r>
          </w:p>
        </w:tc>
      </w:tr>
    </w:tbl>
    <w:p w14:paraId="1D256E20" w14:textId="77777777" w:rsidR="008A4B2E" w:rsidRPr="003D662E" w:rsidRDefault="008A4B2E" w:rsidP="00DB5132">
      <w:pPr>
        <w:pStyle w:val="Heading3"/>
        <w:spacing w:before="240"/>
        <w:rPr>
          <w:lang w:val="en-US"/>
        </w:rPr>
      </w:pPr>
      <w:bookmarkStart w:id="129" w:name="_Ref76729822"/>
      <w:bookmarkStart w:id="130" w:name="_Ref76743606"/>
      <w:bookmarkStart w:id="131" w:name="_Toc147571956"/>
      <w:bookmarkStart w:id="132" w:name="_Ref76731136"/>
      <w:r w:rsidRPr="003D662E">
        <w:rPr>
          <w:lang w:val="en-US"/>
        </w:rPr>
        <w:t>Service Environment</w:t>
      </w:r>
      <w:bookmarkEnd w:id="129"/>
      <w:r w:rsidRPr="003D662E">
        <w:rPr>
          <w:lang w:val="en-US"/>
        </w:rPr>
        <w:t>s</w:t>
      </w:r>
      <w:bookmarkEnd w:id="130"/>
      <w:bookmarkEnd w:id="131"/>
    </w:p>
    <w:p w14:paraId="3FFE721B" w14:textId="28A484B6" w:rsidR="008A4B2E" w:rsidRPr="003D662E" w:rsidRDefault="008A4B2E" w:rsidP="008A4B2E">
      <w:pPr>
        <w:jc w:val="both"/>
        <w:rPr>
          <w:lang w:val="en-US"/>
        </w:rPr>
      </w:pPr>
      <w:r w:rsidRPr="003D662E">
        <w:rPr>
          <w:lang w:val="en-US"/>
        </w:rPr>
        <w:t>In the IIP-Ecosphere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2427B853" w:rsidR="008A4B2E" w:rsidRPr="003D662E" w:rsidRDefault="008A4B2E" w:rsidP="008A4B2E">
      <w:pPr>
        <w:pStyle w:val="Caption"/>
        <w:jc w:val="center"/>
        <w:rPr>
          <w:lang w:val="en-US"/>
        </w:rPr>
      </w:pPr>
      <w:bookmarkStart w:id="133"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17</w:t>
      </w:r>
      <w:r w:rsidRPr="003D662E">
        <w:fldChar w:fldCharType="end"/>
      </w:r>
      <w:bookmarkEnd w:id="133"/>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34" w:name="_Ref101351661"/>
      <w:r w:rsidRPr="003D662E">
        <w:rPr>
          <w:lang w:val="en-US"/>
        </w:rPr>
        <w:t>The Java Service Environment</w:t>
      </w:r>
      <w:bookmarkEnd w:id="134"/>
    </w:p>
    <w:p w14:paraId="199C9B6A" w14:textId="5B904843"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17</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17</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an IIP-Ecosphere 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D0494D">
        <w:rPr>
          <w:lang w:val="en-US"/>
        </w:rPr>
        <w:t>3.6.3</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18</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7E7B5B07"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D0494D">
        <w:rPr>
          <w:lang w:val="en-US"/>
        </w:rPr>
        <w:t>3.6.3</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13384971"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35" w:name="_Hlk89265794"/>
      <w:r w:rsidR="00957F15" w:rsidRPr="003D662E">
        <w:rPr>
          <w:rFonts w:ascii="Consolas" w:hAnsi="Consolas"/>
          <w:lang w:val="en-US"/>
        </w:rPr>
        <w:t>AbstractProcessService</w:t>
      </w:r>
      <w:r w:rsidR="00957F15" w:rsidRPr="003D662E">
        <w:rPr>
          <w:lang w:val="en-US"/>
        </w:rPr>
        <w:t xml:space="preserve"> provides </w:t>
      </w:r>
      <w:bookmarkEnd w:id="135"/>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D0494D">
        <w:rPr>
          <w:lang w:val="en-US"/>
        </w:rPr>
        <w:t>3.5.2</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D0494D">
        <w:rPr>
          <w:lang w:val="en-US"/>
        </w:rPr>
        <w:t>3.5.3</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3F10B3AE"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17</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71"/>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27C5CF54"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17</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72"/>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6A6C01A8"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D0494D">
        <w:rPr>
          <w:vertAlign w:val="superscript"/>
          <w:lang w:val="en-US"/>
        </w:rPr>
        <w:t>42</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36" w:name="_Ref145617617"/>
      <w:r w:rsidRPr="003D662E">
        <w:rPr>
          <w:lang w:val="en-US"/>
        </w:rPr>
        <w:t>The Python Service Environment</w:t>
      </w:r>
      <w:bookmarkEnd w:id="136"/>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49B8FBF0"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17</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72000DDC"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D0494D">
        <w:rPr>
          <w:lang w:val="en-US"/>
        </w:rPr>
        <w:t>3.5.2.3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3"/>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4"/>
      </w:r>
      <w:r>
        <w:rPr>
          <w:lang w:val="en-US"/>
        </w:rPr>
        <w:t xml:space="preserve"> for local communication between Java and Python. Anoter alternative that could be integrated similarly is some form of RPC</w:t>
      </w:r>
      <w:r w:rsidR="00FA78D0">
        <w:rPr>
          <w:rStyle w:val="FootnoteReference"/>
          <w:lang w:val="en-US"/>
        </w:rPr>
        <w:footnoteReference w:id="75"/>
      </w:r>
      <w:r>
        <w:rPr>
          <w:lang w:val="en-US"/>
        </w:rPr>
        <w:t xml:space="preserve"> (Remote Procedure Call), e.g., gRPC</w:t>
      </w:r>
      <w:r w:rsidR="00FA78D0">
        <w:rPr>
          <w:rStyle w:val="FootnoteReference"/>
          <w:lang w:val="en-US"/>
        </w:rPr>
        <w:footnoteReference w:id="76"/>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0C23CB35"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D0494D">
        <w:rPr>
          <w:lang w:val="en-US"/>
        </w:rPr>
        <w:t>3.4.7</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6A7B7FCE"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D0494D">
        <w:rPr>
          <w:lang w:val="en-US"/>
        </w:rPr>
        <w:t>3.5.3.3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6752D451" w:rsidR="00AD1C46" w:rsidRPr="003D662E" w:rsidRDefault="00AD1C46" w:rsidP="00AD1C46">
      <w:pPr>
        <w:pStyle w:val="Caption"/>
        <w:jc w:val="center"/>
        <w:rPr>
          <w:lang w:val="en-US"/>
        </w:rPr>
      </w:pPr>
      <w:bookmarkStart w:id="137"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18</w:t>
      </w:r>
      <w:r w:rsidRPr="003D662E">
        <w:fldChar w:fldCharType="end"/>
      </w:r>
      <w:bookmarkEnd w:id="137"/>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01A79B4A"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D0494D">
        <w:rPr>
          <w:lang w:val="en-US"/>
        </w:rPr>
        <w:t>3.7</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38" w:name="_Ref78190504"/>
      <w:bookmarkStart w:id="139" w:name="_Toc147571957"/>
      <w:r w:rsidRPr="003D662E">
        <w:rPr>
          <w:lang w:val="en-US"/>
        </w:rPr>
        <w:t>Service Control and Management</w:t>
      </w:r>
      <w:bookmarkEnd w:id="132"/>
      <w:bookmarkEnd w:id="138"/>
      <w:bookmarkEnd w:id="139"/>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23951A76"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D0494D" w:rsidRPr="003D662E">
        <w:rPr>
          <w:lang w:val="en-US"/>
        </w:rPr>
        <w:t xml:space="preserve">Figure </w:t>
      </w:r>
      <w:r w:rsidR="00D0494D">
        <w:rPr>
          <w:noProof/>
          <w:lang w:val="en-US"/>
        </w:rPr>
        <w:t>18</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D0494D" w:rsidRPr="003D662E">
        <w:rPr>
          <w:lang w:val="en-US"/>
        </w:rPr>
        <w:t xml:space="preserve">Figure </w:t>
      </w:r>
      <w:r w:rsidR="00D0494D">
        <w:rPr>
          <w:noProof/>
          <w:lang w:val="en-US"/>
        </w:rPr>
        <w:t>18</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D0494D" w:rsidRPr="003D662E">
        <w:rPr>
          <w:lang w:val="en-US"/>
        </w:rPr>
        <w:t xml:space="preserve">Figure </w:t>
      </w:r>
      <w:r w:rsidR="00D0494D">
        <w:rPr>
          <w:noProof/>
          <w:lang w:val="en-US"/>
        </w:rPr>
        <w:t>18</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7080B4B1"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19</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D0494D" w:rsidRPr="003D662E">
        <w:rPr>
          <w:lang w:val="en-US"/>
        </w:rPr>
        <w:t xml:space="preserve">Figure </w:t>
      </w:r>
      <w:r w:rsidR="00D0494D">
        <w:rPr>
          <w:noProof/>
          <w:lang w:val="en-US"/>
        </w:rPr>
        <w:t>18</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40"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55486560" w:rsidR="006729E1" w:rsidRPr="003D662E" w:rsidRDefault="002302D6" w:rsidP="00A21DC9">
      <w:pPr>
        <w:pStyle w:val="Caption"/>
        <w:jc w:val="center"/>
        <w:rPr>
          <w:lang w:val="en-US"/>
        </w:rPr>
      </w:pPr>
      <w:bookmarkStart w:id="141"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19</w:t>
      </w:r>
      <w:r w:rsidRPr="003D662E">
        <w:fldChar w:fldCharType="end"/>
      </w:r>
      <w:bookmarkEnd w:id="140"/>
      <w:bookmarkEnd w:id="141"/>
      <w:r w:rsidRPr="003D662E">
        <w:rPr>
          <w:lang w:val="en-US"/>
        </w:rPr>
        <w:t>: Service interfaces</w:t>
      </w:r>
      <w:r w:rsidR="00BB00BA" w:rsidRPr="003D662E">
        <w:rPr>
          <w:lang w:val="en-US"/>
        </w:rPr>
        <w:t xml:space="preserve"> and management</w:t>
      </w:r>
    </w:p>
    <w:p w14:paraId="3F46033A" w14:textId="729BA3FC"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D0494D" w:rsidRPr="003D662E">
        <w:rPr>
          <w:lang w:val="en-GB"/>
        </w:rPr>
        <w:t xml:space="preserve">Figure </w:t>
      </w:r>
      <w:r w:rsidR="00D0494D">
        <w:rPr>
          <w:noProof/>
          <w:lang w:val="en-GB"/>
        </w:rPr>
        <w:t>20</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D0494D">
        <w:rPr>
          <w:rFonts w:cstheme="minorHAnsi"/>
          <w:lang w:val="en-US"/>
        </w:rPr>
        <w:t>3.4.6</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IIP-Ecosphere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29EA56A1" w:rsidR="00DC690F" w:rsidRPr="003D662E" w:rsidRDefault="00DC690F" w:rsidP="00DC690F">
      <w:pPr>
        <w:pStyle w:val="Caption"/>
        <w:jc w:val="center"/>
        <w:rPr>
          <w:lang w:val="en-GB"/>
        </w:rPr>
      </w:pPr>
      <w:bookmarkStart w:id="142"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0494D">
        <w:rPr>
          <w:noProof/>
          <w:lang w:val="en-GB"/>
        </w:rPr>
        <w:t>20</w:t>
      </w:r>
      <w:r w:rsidRPr="003D662E">
        <w:fldChar w:fldCharType="end"/>
      </w:r>
      <w:bookmarkEnd w:id="142"/>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6285C199"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D0494D" w:rsidRPr="003D662E">
        <w:rPr>
          <w:lang w:val="en-GB"/>
        </w:rPr>
        <w:t xml:space="preserve">Figure </w:t>
      </w:r>
      <w:r w:rsidR="00D0494D">
        <w:rPr>
          <w:noProof/>
          <w:lang w:val="en-GB"/>
        </w:rPr>
        <w:t>20</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D0494D" w:rsidRPr="003D662E">
        <w:rPr>
          <w:lang w:val="en-GB"/>
        </w:rPr>
        <w:t xml:space="preserve">Figure </w:t>
      </w:r>
      <w:r w:rsidR="00D0494D">
        <w:rPr>
          <w:noProof/>
          <w:lang w:val="en-GB"/>
        </w:rPr>
        <w:t>21</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0678421B" w:rsidR="007623AF" w:rsidRPr="003D662E" w:rsidRDefault="007623AF" w:rsidP="007623AF">
      <w:pPr>
        <w:pStyle w:val="Caption"/>
        <w:jc w:val="center"/>
        <w:rPr>
          <w:lang w:val="en-GB"/>
        </w:rPr>
      </w:pPr>
      <w:bookmarkStart w:id="143"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0494D">
        <w:rPr>
          <w:noProof/>
          <w:lang w:val="en-GB"/>
        </w:rPr>
        <w:t>21</w:t>
      </w:r>
      <w:r w:rsidRPr="003D662E">
        <w:fldChar w:fldCharType="end"/>
      </w:r>
      <w:bookmarkEnd w:id="143"/>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D0494D" w:rsidRPr="003D662E">
        <w:rPr>
          <w:lang w:val="en-GB"/>
        </w:rPr>
        <w:t xml:space="preserve">Figure </w:t>
      </w:r>
      <w:r w:rsidR="00D0494D">
        <w:rPr>
          <w:noProof/>
          <w:lang w:val="en-GB"/>
        </w:rPr>
        <w:t>20</w:t>
      </w:r>
      <w:r w:rsidRPr="003D662E">
        <w:rPr>
          <w:lang w:val="en-US"/>
        </w:rPr>
        <w:fldChar w:fldCharType="end"/>
      </w:r>
      <w:r w:rsidRPr="003D662E">
        <w:rPr>
          <w:lang w:val="en-US"/>
        </w:rPr>
        <w:t>)</w:t>
      </w:r>
      <w:r w:rsidRPr="003D662E">
        <w:rPr>
          <w:lang w:val="en-GB"/>
        </w:rPr>
        <w:t>.</w:t>
      </w:r>
    </w:p>
    <w:p w14:paraId="59F71E21" w14:textId="56E969D2"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D0494D" w:rsidRPr="003D662E">
        <w:rPr>
          <w:lang w:val="en-GB"/>
        </w:rPr>
        <w:t xml:space="preserve">Figure </w:t>
      </w:r>
      <w:r w:rsidR="00D0494D">
        <w:rPr>
          <w:noProof/>
          <w:lang w:val="en-GB"/>
        </w:rPr>
        <w:t>20</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D0494D" w:rsidRPr="003D662E">
        <w:rPr>
          <w:lang w:val="en-GB"/>
        </w:rPr>
        <w:t xml:space="preserve">Figure </w:t>
      </w:r>
      <w:r w:rsidR="00D0494D">
        <w:rPr>
          <w:noProof/>
          <w:lang w:val="en-GB"/>
        </w:rPr>
        <w:t>20</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7"/>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8"/>
      </w:r>
      <w:r w:rsidR="005736E5" w:rsidRPr="003D662E">
        <w:rPr>
          <w:lang w:val="en-US"/>
        </w:rPr>
        <w:t xml:space="preserve"> of Java libraries in their intended sequence to avoid conflicts.</w:t>
      </w:r>
      <w:r w:rsidR="00957C0F" w:rsidRPr="003D662E">
        <w:rPr>
          <w:lang w:val="en-US"/>
        </w:rPr>
        <w:t xml:space="preserve"> </w:t>
      </w:r>
    </w:p>
    <w:p w14:paraId="3B36193F" w14:textId="2A78E6F7" w:rsidR="005F7F86" w:rsidRPr="003D662E" w:rsidRDefault="005F7F86" w:rsidP="005F7F86">
      <w:pPr>
        <w:jc w:val="both"/>
        <w:rPr>
          <w:rFonts w:cstheme="minorHAnsi"/>
          <w:lang w:val="en-US"/>
        </w:rPr>
      </w:pPr>
      <w:r w:rsidRPr="003D662E">
        <w:rPr>
          <w:lang w:val="en-US"/>
        </w:rPr>
        <w:t xml:space="preserve">The </w:t>
      </w:r>
      <w:bookmarkStart w:id="144" w:name="_Hlk77583024"/>
      <w:r w:rsidRPr="003D662E">
        <w:rPr>
          <w:rFonts w:ascii="Consolas" w:hAnsi="Consolas"/>
          <w:lang w:val="en-US"/>
        </w:rPr>
        <w:t>ServicesAasClient</w:t>
      </w:r>
      <w:r w:rsidRPr="003D662E">
        <w:rPr>
          <w:lang w:val="en-US"/>
        </w:rPr>
        <w:t xml:space="preserve"> </w:t>
      </w:r>
      <w:bookmarkEnd w:id="144"/>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19</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02F60884"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D0494D">
        <w:rPr>
          <w:lang w:val="en-US"/>
        </w:rPr>
        <w:t>3.8.1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IIP-Ecosphere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D0494D">
        <w:rPr>
          <w:lang w:val="en-US"/>
        </w:rPr>
        <w:t>3.5.2</w:t>
      </w:r>
      <w:r w:rsidR="0083677B" w:rsidRPr="003D662E">
        <w:rPr>
          <w:lang w:val="en-US"/>
        </w:rPr>
        <w:fldChar w:fldCharType="end"/>
      </w:r>
      <w:r w:rsidR="0083677B" w:rsidRPr="003D662E">
        <w:rPr>
          <w:lang w:val="en-US"/>
        </w:rPr>
        <w:t>) of the IIP-Ecosphere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50D08194" w:rsidR="008F2D5A" w:rsidRPr="003D662E" w:rsidRDefault="008F2D5A" w:rsidP="00507405">
      <w:pPr>
        <w:jc w:val="both"/>
        <w:rPr>
          <w:lang w:val="en-US"/>
        </w:rPr>
      </w:pPr>
      <w:r w:rsidRPr="003D662E">
        <w:rPr>
          <w:lang w:val="en-US"/>
        </w:rPr>
        <w:t xml:space="preserve">While we believe that in most cases the open service concept of IIP-Ecosphere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D0494D">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D0494D">
        <w:rPr>
          <w:lang w:val="en-US"/>
        </w:rPr>
        <w:t>3.4.2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36D0C54C"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D0494D">
        <w:rPr>
          <w:lang w:val="en-US"/>
        </w:rPr>
        <w:t>3.5.2</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D0494D">
        <w:rPr>
          <w:lang w:val="en-US"/>
        </w:rPr>
        <w:t>3.5.2</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IIP-Ecosphere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19</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w:t>
      </w:r>
      <w:r w:rsidR="006729E1" w:rsidRPr="003D662E">
        <w:rPr>
          <w:lang w:val="en-US"/>
        </w:rPr>
        <w:lastRenderedPageBreak/>
        <w:t>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2EC98C51"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D0494D">
        <w:rPr>
          <w:lang w:val="en-US"/>
        </w:rPr>
        <w:t>3.7.1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1B1FC439"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D0494D" w:rsidRPr="003D662E">
        <w:rPr>
          <w:lang w:val="en-US"/>
        </w:rPr>
        <w:t xml:space="preserve">Figure </w:t>
      </w:r>
      <w:r w:rsidR="00D0494D">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D0494D">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w:t>
      </w:r>
      <w:r w:rsidR="00980564" w:rsidRPr="003D662E">
        <w:rPr>
          <w:lang w:val="en-US"/>
        </w:rPr>
        <w:lastRenderedPageBreak/>
        <w:t xml:space="preserve">If the service implementation is done in Java, the streaming engine will directly communicate with the 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15C9798F"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D0494D">
        <w:rPr>
          <w:bCs/>
          <w:lang w:val="en-US"/>
        </w:rPr>
        <w:t>3.6.3</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5EC196B7"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D0494D">
        <w:rPr>
          <w:bCs/>
          <w:lang w:val="en-US"/>
        </w:rPr>
        <w:t>3.6.3</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D0494D">
        <w:rPr>
          <w:bCs/>
          <w:lang w:val="en-US"/>
        </w:rPr>
        <w:t>3.6.3</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9"/>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E9092D3" w:rsidR="000674A6" w:rsidRPr="003D662E" w:rsidRDefault="001C7F41" w:rsidP="00F35D08">
      <w:pPr>
        <w:jc w:val="both"/>
        <w:rPr>
          <w:lang w:val="en-US"/>
        </w:rPr>
      </w:pPr>
      <w:r w:rsidRPr="003D662E">
        <w:rPr>
          <w:lang w:val="en-US"/>
        </w:rPr>
        <w:t>Currently</w:t>
      </w:r>
      <w:r w:rsidR="00671211" w:rsidRPr="003D662E">
        <w:rPr>
          <w:lang w:val="en-US"/>
        </w:rPr>
        <w:t xml:space="preserve">, </w:t>
      </w:r>
      <w:r w:rsidR="001B17BE" w:rsidRPr="003D662E">
        <w:rPr>
          <w:lang w:val="en-US"/>
        </w:rPr>
        <w:t xml:space="preserve">as prescribed by the development streams in Section </w:t>
      </w:r>
      <w:r w:rsidR="001B17BE" w:rsidRPr="003D662E">
        <w:rPr>
          <w:lang w:val="en-US"/>
        </w:rPr>
        <w:fldChar w:fldCharType="begin"/>
      </w:r>
      <w:r w:rsidR="001B17BE" w:rsidRPr="003D662E">
        <w:rPr>
          <w:lang w:val="en-US"/>
        </w:rPr>
        <w:instrText xml:space="preserve"> REF _Ref69806250 \r \h </w:instrText>
      </w:r>
      <w:r w:rsidR="003D662E">
        <w:rPr>
          <w:lang w:val="en-US"/>
        </w:rPr>
        <w:instrText xml:space="preserve"> \* MERGEFORMAT </w:instrText>
      </w:r>
      <w:r w:rsidR="001B17BE" w:rsidRPr="003D662E">
        <w:rPr>
          <w:lang w:val="en-US"/>
        </w:rPr>
      </w:r>
      <w:r w:rsidR="001B17BE" w:rsidRPr="003D662E">
        <w:rPr>
          <w:lang w:val="en-US"/>
        </w:rPr>
        <w:fldChar w:fldCharType="separate"/>
      </w:r>
      <w:r w:rsidR="00D0494D">
        <w:rPr>
          <w:lang w:val="en-US"/>
        </w:rPr>
        <w:t>3.2</w:t>
      </w:r>
      <w:r w:rsidR="001B17BE" w:rsidRPr="003D662E">
        <w:rPr>
          <w:lang w:val="en-US"/>
        </w:rPr>
        <w:fldChar w:fldCharType="end"/>
      </w:r>
      <w:r w:rsidR="001B17BE" w:rsidRPr="003D662E">
        <w:rPr>
          <w:lang w:val="en-US"/>
        </w:rPr>
        <w:t xml:space="preserve">, </w:t>
      </w:r>
      <w:r w:rsidR="00671211" w:rsidRPr="003D662E">
        <w:rPr>
          <w:lang w:val="en-US"/>
        </w:rPr>
        <w:t xml:space="preserve">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38DB62CE" w14:textId="034D732D" w:rsidR="00F841BD" w:rsidRPr="003D662E" w:rsidRDefault="00F841BD" w:rsidP="00F841BD">
      <w:pPr>
        <w:pStyle w:val="Heading3"/>
        <w:rPr>
          <w:lang w:val="en-US"/>
        </w:rPr>
      </w:pPr>
      <w:bookmarkStart w:id="145" w:name="_Ref76729823"/>
      <w:bookmarkStart w:id="146" w:name="_Ref76731203"/>
      <w:bookmarkStart w:id="147" w:name="_Toc147571958"/>
      <w:r w:rsidRPr="003D662E">
        <w:rPr>
          <w:lang w:val="en-US"/>
        </w:rPr>
        <w:t>Requirements Discussion</w:t>
      </w:r>
      <w:bookmarkEnd w:id="145"/>
      <w:bookmarkEnd w:id="146"/>
      <w:bookmarkEnd w:id="147"/>
    </w:p>
    <w:p w14:paraId="4D483766" w14:textId="5E21C0DF" w:rsidR="000D39A4" w:rsidRPr="003D662E" w:rsidRDefault="007F4662" w:rsidP="009522F9">
      <w:pPr>
        <w:jc w:val="both"/>
        <w:rPr>
          <w:lang w:val="en-US"/>
        </w:rPr>
      </w:pPr>
      <w:r w:rsidRPr="003D662E">
        <w:rPr>
          <w:lang w:val="en-US"/>
        </w:rPr>
        <w:t xml:space="preserve">In this section, we review the already realized requirements for this layer. As mentioned in the sections before, we aimed for a basic implementation in this release, which is </w:t>
      </w:r>
      <w:r w:rsidR="000D39A4" w:rsidRPr="003D662E">
        <w:rPr>
          <w:lang w:val="en-US"/>
        </w:rPr>
        <w:t xml:space="preserve">reflected </w:t>
      </w:r>
      <w:r w:rsidRPr="003D662E">
        <w:rPr>
          <w:lang w:val="en-US"/>
        </w:rPr>
        <w:t xml:space="preserve">accordingly </w:t>
      </w:r>
      <w:r w:rsidR="000D39A4" w:rsidRPr="003D662E">
        <w:rPr>
          <w:lang w:val="en-US"/>
        </w:rPr>
        <w:t xml:space="preserve">in </w:t>
      </w:r>
      <w:r w:rsidR="000D39A4" w:rsidRPr="003D662E">
        <w:rPr>
          <w:lang w:val="en-US"/>
        </w:rPr>
        <w:fldChar w:fldCharType="begin"/>
      </w:r>
      <w:r w:rsidR="000D39A4" w:rsidRPr="003D662E">
        <w:rPr>
          <w:lang w:val="en-US"/>
        </w:rPr>
        <w:instrText xml:space="preserve"> REF _Ref69804452 \h </w:instrText>
      </w:r>
      <w:r w:rsidR="009522F9" w:rsidRPr="003D662E">
        <w:rPr>
          <w:lang w:val="en-US"/>
        </w:rPr>
        <w:instrText xml:space="preserve"> \* MERGEFORMAT </w:instrText>
      </w:r>
      <w:r w:rsidR="000D39A4" w:rsidRPr="003D662E">
        <w:rPr>
          <w:lang w:val="en-US"/>
        </w:rPr>
      </w:r>
      <w:r w:rsidR="000D39A4" w:rsidRPr="003D662E">
        <w:rPr>
          <w:lang w:val="en-US"/>
        </w:rPr>
        <w:fldChar w:fldCharType="separate"/>
      </w:r>
      <w:r w:rsidR="00D0494D" w:rsidRPr="003D662E">
        <w:rPr>
          <w:lang w:val="en-US"/>
        </w:rPr>
        <w:t xml:space="preserve">Table </w:t>
      </w:r>
      <w:r w:rsidR="00D0494D">
        <w:rPr>
          <w:noProof/>
          <w:lang w:val="en-US"/>
        </w:rPr>
        <w:t>10</w:t>
      </w:r>
      <w:r w:rsidR="000D39A4" w:rsidRPr="003D662E">
        <w:rPr>
          <w:lang w:val="en-US"/>
        </w:rPr>
        <w:fldChar w:fldCharType="end"/>
      </w:r>
      <w:r w:rsidR="000D39A4" w:rsidRPr="003D662E">
        <w:rPr>
          <w:lang w:val="en-US"/>
        </w:rPr>
        <w:t>.</w:t>
      </w:r>
    </w:p>
    <w:p w14:paraId="38943127" w14:textId="59E8B896" w:rsidR="00004017" w:rsidRPr="003D662E" w:rsidRDefault="00004017" w:rsidP="00A332BC">
      <w:pPr>
        <w:pStyle w:val="Caption"/>
        <w:keepNext/>
        <w:jc w:val="center"/>
        <w:rPr>
          <w:lang w:val="en-US"/>
        </w:rPr>
      </w:pPr>
      <w:bookmarkStart w:id="148" w:name="_Ref69804452"/>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10</w:t>
      </w:r>
      <w:r w:rsidRPr="003D662E">
        <w:fldChar w:fldCharType="end"/>
      </w:r>
      <w:bookmarkEnd w:id="148"/>
      <w:r w:rsidRPr="003D662E">
        <w:rPr>
          <w:lang w:val="en-US"/>
        </w:rPr>
        <w:t xml:space="preserve">:  Review of </w:t>
      </w:r>
      <w:r w:rsidR="005F69D5" w:rsidRPr="003D662E">
        <w:rPr>
          <w:lang w:val="en-US"/>
        </w:rPr>
        <w:t>realized</w:t>
      </w:r>
      <w:r w:rsidR="00A87557" w:rsidRPr="003D662E">
        <w:rPr>
          <w:vertAlign w:val="superscript"/>
          <w:lang w:val="en-US"/>
        </w:rPr>
        <w:fldChar w:fldCharType="begin"/>
      </w:r>
      <w:r w:rsidR="00A87557" w:rsidRPr="003D662E">
        <w:rPr>
          <w:vertAlign w:val="superscript"/>
          <w:lang w:val="en-US"/>
        </w:rPr>
        <w:instrText xml:space="preserve"> NOTEREF _Ref77706954 \h  \* MERGEFORMAT </w:instrText>
      </w:r>
      <w:r w:rsidR="00A87557" w:rsidRPr="003D662E">
        <w:rPr>
          <w:vertAlign w:val="superscript"/>
          <w:lang w:val="en-US"/>
        </w:rPr>
      </w:r>
      <w:r w:rsidR="00A87557" w:rsidRPr="003D662E">
        <w:rPr>
          <w:vertAlign w:val="superscript"/>
          <w:lang w:val="en-US"/>
        </w:rPr>
        <w:fldChar w:fldCharType="separate"/>
      </w:r>
      <w:r w:rsidR="00D0494D">
        <w:rPr>
          <w:vertAlign w:val="superscript"/>
          <w:lang w:val="en-US"/>
        </w:rPr>
        <w:t>69</w:t>
      </w:r>
      <w:r w:rsidR="00A87557" w:rsidRPr="003D662E">
        <w:rPr>
          <w:vertAlign w:val="superscript"/>
          <w:lang w:val="en-US"/>
        </w:rPr>
        <w:fldChar w:fldCharType="end"/>
      </w:r>
      <w:r w:rsidR="005F69D5" w:rsidRPr="003D662E">
        <w:rPr>
          <w:lang w:val="en-US"/>
        </w:rPr>
        <w:t xml:space="preserve"> </w:t>
      </w:r>
      <w:r w:rsidRPr="003D662E">
        <w:rPr>
          <w:lang w:val="en-US"/>
        </w:rPr>
        <w:t>requirements for the Service Layer</w:t>
      </w:r>
      <w:r w:rsidR="000809BC" w:rsidRPr="003D662E">
        <w:rPr>
          <w:lang w:val="en-US"/>
        </w:rPr>
        <w:t xml:space="preserve"> (based on </w:t>
      </w:r>
      <w:r w:rsidR="000809BC" w:rsidRPr="003D662E">
        <w:rPr>
          <w:lang w:val="en-US"/>
        </w:rPr>
        <w:fldChar w:fldCharType="begin"/>
      </w:r>
      <w:r w:rsidR="000809BC" w:rsidRPr="003D662E">
        <w:rPr>
          <w:lang w:val="en-US"/>
        </w:rPr>
        <w:instrText xml:space="preserve"> REF _Ref57199193 \h </w:instrText>
      </w:r>
      <w:r w:rsidR="003D662E">
        <w:rPr>
          <w:lang w:val="en-US"/>
        </w:rPr>
        <w:instrText xml:space="preserve"> \* MERGEFORMAT </w:instrText>
      </w:r>
      <w:r w:rsidR="000809BC" w:rsidRPr="003D662E">
        <w:rPr>
          <w:lang w:val="en-US"/>
        </w:rPr>
      </w:r>
      <w:r w:rsidR="000809BC" w:rsidRPr="003D662E">
        <w:rPr>
          <w:lang w:val="en-US"/>
        </w:rPr>
        <w:fldChar w:fldCharType="separate"/>
      </w:r>
      <w:r w:rsidR="00D0494D" w:rsidRPr="003D662E">
        <w:rPr>
          <w:lang w:val="en-US"/>
        </w:rPr>
        <w:t xml:space="preserve">Table </w:t>
      </w:r>
      <w:r w:rsidR="00D0494D">
        <w:rPr>
          <w:noProof/>
          <w:lang w:val="en-US"/>
        </w:rPr>
        <w:t>2</w:t>
      </w:r>
      <w:r w:rsidR="000809BC" w:rsidRPr="003D662E">
        <w:rPr>
          <w:lang w:val="en-US"/>
        </w:rPr>
        <w:fldChar w:fldCharType="end"/>
      </w:r>
      <w:r w:rsidR="000809BC" w:rsidRPr="003D662E">
        <w:rPr>
          <w:lang w:val="en-US"/>
        </w:rPr>
        <w:t xml:space="preserve">, </w:t>
      </w:r>
      <w:r w:rsidR="000809BC" w:rsidRPr="003D662E">
        <w:rPr>
          <w:lang w:val="en-US"/>
        </w:rPr>
        <w:fldChar w:fldCharType="begin"/>
      </w:r>
      <w:r w:rsidR="000809BC" w:rsidRPr="003D662E">
        <w:rPr>
          <w:lang w:val="en-US"/>
        </w:rPr>
        <w:instrText xml:space="preserve"> REF _Ref64276457 \h </w:instrText>
      </w:r>
      <w:r w:rsidR="003D662E">
        <w:rPr>
          <w:lang w:val="en-US"/>
        </w:rPr>
        <w:instrText xml:space="preserve"> \* MERGEFORMAT </w:instrText>
      </w:r>
      <w:r w:rsidR="000809BC" w:rsidRPr="003D662E">
        <w:rPr>
          <w:lang w:val="en-US"/>
        </w:rPr>
      </w:r>
      <w:r w:rsidR="000809BC" w:rsidRPr="003D662E">
        <w:rPr>
          <w:lang w:val="en-US"/>
        </w:rPr>
        <w:fldChar w:fldCharType="separate"/>
      </w:r>
      <w:r w:rsidR="00D0494D" w:rsidRPr="003D662E">
        <w:rPr>
          <w:lang w:val="en-US"/>
        </w:rPr>
        <w:t xml:space="preserve">Table </w:t>
      </w:r>
      <w:r w:rsidR="00D0494D">
        <w:rPr>
          <w:noProof/>
          <w:lang w:val="en-US"/>
        </w:rPr>
        <w:t>3</w:t>
      </w:r>
      <w:r w:rsidR="000809BC" w:rsidRPr="003D662E">
        <w:rPr>
          <w:lang w:val="en-US"/>
        </w:rPr>
        <w:fldChar w:fldCharType="end"/>
      </w:r>
      <w:r w:rsidR="000809BC" w:rsidRPr="003D662E">
        <w:rPr>
          <w:lang w:val="en-US"/>
        </w:rPr>
        <w:t xml:space="preserve"> and </w:t>
      </w:r>
      <w:r w:rsidR="000809BC" w:rsidRPr="003D662E">
        <w:rPr>
          <w:lang w:val="en-US"/>
        </w:rPr>
        <w:fldChar w:fldCharType="begin"/>
      </w:r>
      <w:r w:rsidR="000809BC" w:rsidRPr="003D662E">
        <w:rPr>
          <w:lang w:val="en-US"/>
        </w:rPr>
        <w:instrText xml:space="preserve"> REF _Ref66190512 \h </w:instrText>
      </w:r>
      <w:r w:rsidR="003D662E">
        <w:rPr>
          <w:lang w:val="en-US"/>
        </w:rPr>
        <w:instrText xml:space="preserve"> \* MERGEFORMAT </w:instrText>
      </w:r>
      <w:r w:rsidR="000809BC" w:rsidRPr="003D662E">
        <w:rPr>
          <w:lang w:val="en-US"/>
        </w:rPr>
      </w:r>
      <w:r w:rsidR="000809BC" w:rsidRPr="003D662E">
        <w:rPr>
          <w:lang w:val="en-US"/>
        </w:rPr>
        <w:fldChar w:fldCharType="separate"/>
      </w:r>
      <w:r w:rsidR="00D0494D" w:rsidRPr="003D662E">
        <w:rPr>
          <w:lang w:val="en-US"/>
        </w:rPr>
        <w:t xml:space="preserve">Table </w:t>
      </w:r>
      <w:r w:rsidR="00D0494D">
        <w:rPr>
          <w:noProof/>
          <w:lang w:val="en-US"/>
        </w:rPr>
        <w:t>9</w:t>
      </w:r>
      <w:r w:rsidR="000809BC" w:rsidRPr="003D662E">
        <w:rPr>
          <w:lang w:val="en-US"/>
        </w:rPr>
        <w:fldChar w:fldCharType="end"/>
      </w:r>
      <w:r w:rsidR="000809BC" w:rsidRPr="003D662E">
        <w:rPr>
          <w:lang w:val="en-US"/>
        </w:rPr>
        <w:t>)</w:t>
      </w:r>
    </w:p>
    <w:tbl>
      <w:tblPr>
        <w:tblStyle w:val="GridTable1Light-Accent1"/>
        <w:tblW w:w="0" w:type="auto"/>
        <w:tblLook w:val="04A0" w:firstRow="1" w:lastRow="0" w:firstColumn="1" w:lastColumn="0" w:noHBand="0" w:noVBand="1"/>
      </w:tblPr>
      <w:tblGrid>
        <w:gridCol w:w="1414"/>
        <w:gridCol w:w="7648"/>
      </w:tblGrid>
      <w:tr w:rsidR="00D977F2" w:rsidRPr="003D662E" w14:paraId="2A071587" w14:textId="77777777" w:rsidTr="004337B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single" w:sz="4" w:space="0" w:color="B8CCE4" w:themeColor="accent1" w:themeTint="66"/>
            </w:tcBorders>
            <w:shd w:val="clear" w:color="auto" w:fill="238FB7"/>
          </w:tcPr>
          <w:p w14:paraId="5BD2F86C" w14:textId="77777777" w:rsidR="00D977F2" w:rsidRPr="003D662E" w:rsidRDefault="00D977F2" w:rsidP="004337B2">
            <w:pPr>
              <w:rPr>
                <w:b w:val="0"/>
                <w:bCs w:val="0"/>
                <w:color w:val="FFFFFF" w:themeColor="background1"/>
                <w:lang w:val="en-US"/>
              </w:rPr>
            </w:pPr>
            <w:r w:rsidRPr="003D662E">
              <w:rPr>
                <w:color w:val="FFFFFF" w:themeColor="background1"/>
                <w:lang w:val="en-US"/>
              </w:rPr>
              <w:t>Requirement</w:t>
            </w:r>
          </w:p>
        </w:tc>
        <w:tc>
          <w:tcPr>
            <w:tcW w:w="7648" w:type="dxa"/>
            <w:tcBorders>
              <w:bottom w:val="single" w:sz="4" w:space="0" w:color="B8CCE4" w:themeColor="accent1" w:themeTint="66"/>
            </w:tcBorders>
            <w:shd w:val="clear" w:color="auto" w:fill="238FB7"/>
          </w:tcPr>
          <w:p w14:paraId="47913E12" w14:textId="77777777" w:rsidR="00D977F2" w:rsidRPr="003D662E" w:rsidRDefault="00D977F2" w:rsidP="004337B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977F2" w:rsidRPr="00811234" w14:paraId="6B248815" w14:textId="77777777" w:rsidTr="004337B2">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6CD19F7A" w14:textId="77777777" w:rsidR="00D977F2" w:rsidRPr="003D662E" w:rsidRDefault="00D977F2" w:rsidP="004337B2">
            <w:pPr>
              <w:rPr>
                <w:b w:val="0"/>
                <w:bCs w:val="0"/>
                <w:lang w:val="en-US"/>
              </w:rPr>
            </w:pPr>
            <w:r w:rsidRPr="003D662E">
              <w:rPr>
                <w:b w:val="0"/>
                <w:bCs w:val="0"/>
                <w:lang w:val="en-US"/>
              </w:rPr>
              <w:t>R4a</w:t>
            </w:r>
          </w:p>
        </w:tc>
        <w:tc>
          <w:tcPr>
            <w:tcW w:w="7648" w:type="dxa"/>
            <w:tcBorders>
              <w:top w:val="single" w:sz="4" w:space="0" w:color="238FB7"/>
              <w:bottom w:val="single" w:sz="4" w:space="0" w:color="238FB7"/>
            </w:tcBorders>
          </w:tcPr>
          <w:p w14:paraId="40DFF771" w14:textId="48658CB8" w:rsidR="00D977F2" w:rsidRPr="003D662E" w:rsidRDefault="00B058B3" w:rsidP="004337B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Services with input/output </w:t>
            </w:r>
            <w:r w:rsidR="00AA7499" w:rsidRPr="003D662E">
              <w:rPr>
                <w:lang w:val="en-US"/>
              </w:rPr>
              <w:t xml:space="preserve">in </w:t>
            </w:r>
            <w:r w:rsidR="00AA7499" w:rsidRPr="003D662E">
              <w:rPr>
                <w:rFonts w:ascii="Consolas" w:hAnsi="Consolas"/>
                <w:lang w:val="en-US"/>
              </w:rPr>
              <w:t>ServiceDescriptor</w:t>
            </w:r>
            <w:r w:rsidR="00AA7499" w:rsidRPr="003D662E">
              <w:rPr>
                <w:lang w:val="en-US"/>
              </w:rPr>
              <w:t xml:space="preserve"> and </w:t>
            </w:r>
            <w:r w:rsidR="00F65E4B" w:rsidRPr="003D662E">
              <w:rPr>
                <w:lang w:val="en-US"/>
              </w:rPr>
              <w:t>AAS (</w:t>
            </w:r>
            <w:r w:rsidR="00513AAE" w:rsidRPr="003D662E">
              <w:rPr>
                <w:rFonts w:ascii="Consolas" w:hAnsi="Consolas"/>
                <w:lang w:val="en-US"/>
              </w:rPr>
              <w:t>services</w:t>
            </w:r>
            <w:r w:rsidR="00AA7499" w:rsidRPr="003D662E">
              <w:rPr>
                <w:lang w:val="en-US"/>
              </w:rPr>
              <w:t xml:space="preserve"> sub</w:t>
            </w:r>
            <w:r w:rsidR="00F65E4B" w:rsidRPr="003D662E">
              <w:rPr>
                <w:lang w:val="en-US"/>
              </w:rPr>
              <w:t>-</w:t>
            </w:r>
            <w:r w:rsidR="00AA7499" w:rsidRPr="003D662E">
              <w:rPr>
                <w:lang w:val="en-US"/>
              </w:rPr>
              <w:t>model</w:t>
            </w:r>
            <w:r w:rsidR="00F65E4B" w:rsidRPr="003D662E">
              <w:rPr>
                <w:lang w:val="en-US"/>
              </w:rPr>
              <w:t>)</w:t>
            </w:r>
          </w:p>
        </w:tc>
      </w:tr>
      <w:tr w:rsidR="00D977F2" w:rsidRPr="00811234" w14:paraId="12913A3A" w14:textId="77777777" w:rsidTr="004337B2">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73858C41" w14:textId="75085986" w:rsidR="00D977F2" w:rsidRPr="003D662E" w:rsidRDefault="00D977F2" w:rsidP="004337B2">
            <w:pPr>
              <w:rPr>
                <w:b w:val="0"/>
                <w:bCs w:val="0"/>
                <w:lang w:val="en-US"/>
              </w:rPr>
            </w:pPr>
            <w:r w:rsidRPr="003D662E">
              <w:rPr>
                <w:b w:val="0"/>
                <w:bCs w:val="0"/>
                <w:lang w:val="en-US"/>
              </w:rPr>
              <w:t>R4b</w:t>
            </w:r>
            <w:r w:rsidR="00D6120D" w:rsidRPr="003D662E">
              <w:rPr>
                <w:b w:val="0"/>
                <w:bCs w:val="0"/>
                <w:lang w:val="en-US"/>
              </w:rPr>
              <w:t>, R131b</w:t>
            </w:r>
          </w:p>
        </w:tc>
        <w:tc>
          <w:tcPr>
            <w:tcW w:w="7648" w:type="dxa"/>
            <w:tcBorders>
              <w:top w:val="single" w:sz="4" w:space="0" w:color="238FB7"/>
              <w:bottom w:val="single" w:sz="4" w:space="0" w:color="238FB7"/>
            </w:tcBorders>
          </w:tcPr>
          <w:p w14:paraId="656298EA" w14:textId="32C3DDFC" w:rsidR="00D977F2" w:rsidRPr="003D662E" w:rsidRDefault="00AA7499" w:rsidP="004337B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Metadata in </w:t>
            </w:r>
            <w:r w:rsidRPr="003D662E">
              <w:rPr>
                <w:rFonts w:ascii="Consolas" w:hAnsi="Consolas"/>
                <w:lang w:val="en-US"/>
              </w:rPr>
              <w:t>ServiceDescriptor</w:t>
            </w:r>
            <w:r w:rsidRPr="003D662E">
              <w:rPr>
                <w:lang w:val="en-US"/>
              </w:rPr>
              <w:t xml:space="preserve"> and </w:t>
            </w:r>
            <w:r w:rsidR="00F65E4B" w:rsidRPr="003D662E">
              <w:rPr>
                <w:lang w:val="en-US"/>
              </w:rPr>
              <w:t>AAS (</w:t>
            </w:r>
            <w:r w:rsidRPr="003D662E">
              <w:rPr>
                <w:rFonts w:ascii="Consolas" w:hAnsi="Consolas"/>
                <w:lang w:val="en-US"/>
              </w:rPr>
              <w:t>services</w:t>
            </w:r>
            <w:r w:rsidRPr="003D662E">
              <w:rPr>
                <w:lang w:val="en-US"/>
              </w:rPr>
              <w:t xml:space="preserve"> sub</w:t>
            </w:r>
            <w:r w:rsidR="00F65E4B" w:rsidRPr="003D662E">
              <w:rPr>
                <w:lang w:val="en-US"/>
              </w:rPr>
              <w:t>-</w:t>
            </w:r>
            <w:r w:rsidRPr="003D662E">
              <w:rPr>
                <w:lang w:val="en-US"/>
              </w:rPr>
              <w:t>model</w:t>
            </w:r>
            <w:r w:rsidR="00F65E4B" w:rsidRPr="003D662E">
              <w:rPr>
                <w:lang w:val="en-US"/>
              </w:rPr>
              <w:t>)</w:t>
            </w:r>
          </w:p>
        </w:tc>
      </w:tr>
      <w:tr w:rsidR="00D977F2" w:rsidRPr="00811234" w14:paraId="0019311B" w14:textId="77777777" w:rsidTr="004337B2">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68738827" w14:textId="77777777" w:rsidR="00D977F2" w:rsidRPr="003D662E" w:rsidRDefault="00D977F2" w:rsidP="004337B2">
            <w:pPr>
              <w:rPr>
                <w:b w:val="0"/>
                <w:bCs w:val="0"/>
                <w:lang w:val="en-US"/>
              </w:rPr>
            </w:pPr>
            <w:r w:rsidRPr="003D662E">
              <w:rPr>
                <w:b w:val="0"/>
                <w:bCs w:val="0"/>
                <w:lang w:val="en-US"/>
              </w:rPr>
              <w:t>R4c</w:t>
            </w:r>
          </w:p>
        </w:tc>
        <w:tc>
          <w:tcPr>
            <w:tcW w:w="7648" w:type="dxa"/>
            <w:tcBorders>
              <w:top w:val="single" w:sz="4" w:space="0" w:color="238FB7"/>
              <w:bottom w:val="single" w:sz="4" w:space="0" w:color="238FB7"/>
            </w:tcBorders>
          </w:tcPr>
          <w:p w14:paraId="333B2C24" w14:textId="69EF6DE6" w:rsidR="00D977F2" w:rsidRPr="003D662E" w:rsidRDefault="00C01C64" w:rsidP="004337B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State in </w:t>
            </w:r>
            <w:r w:rsidRPr="003D662E">
              <w:rPr>
                <w:rFonts w:ascii="Consolas" w:hAnsi="Consolas"/>
                <w:lang w:val="en-US"/>
              </w:rPr>
              <w:t>ServiceDescriptor</w:t>
            </w:r>
            <w:r w:rsidRPr="003D662E">
              <w:rPr>
                <w:lang w:val="en-US"/>
              </w:rPr>
              <w:t xml:space="preserve"> and </w:t>
            </w:r>
            <w:r w:rsidR="00F65E4B" w:rsidRPr="003D662E">
              <w:rPr>
                <w:lang w:val="en-US"/>
              </w:rPr>
              <w:t>AAS (</w:t>
            </w:r>
            <w:r w:rsidR="00513AAE" w:rsidRPr="003D662E">
              <w:rPr>
                <w:rFonts w:ascii="Consolas" w:hAnsi="Consolas"/>
                <w:lang w:val="en-US"/>
              </w:rPr>
              <w:t>services</w:t>
            </w:r>
            <w:r w:rsidRPr="003D662E">
              <w:rPr>
                <w:lang w:val="en-US"/>
              </w:rPr>
              <w:t xml:space="preserve"> sub</w:t>
            </w:r>
            <w:r w:rsidR="00F65E4B" w:rsidRPr="003D662E">
              <w:rPr>
                <w:lang w:val="en-US"/>
              </w:rPr>
              <w:t>-</w:t>
            </w:r>
            <w:r w:rsidRPr="003D662E">
              <w:rPr>
                <w:lang w:val="en-US"/>
              </w:rPr>
              <w:t>model</w:t>
            </w:r>
            <w:r w:rsidR="00F65E4B" w:rsidRPr="003D662E">
              <w:rPr>
                <w:lang w:val="en-US"/>
              </w:rPr>
              <w:t>)</w:t>
            </w:r>
          </w:p>
        </w:tc>
      </w:tr>
      <w:tr w:rsidR="00D55772" w:rsidRPr="00811234" w14:paraId="7056FD43" w14:textId="77777777" w:rsidTr="004337B2">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617D8BFC" w14:textId="77777777" w:rsidR="00D55772" w:rsidRPr="003D662E" w:rsidRDefault="00D55772" w:rsidP="00D55772">
            <w:pPr>
              <w:rPr>
                <w:b w:val="0"/>
                <w:bCs w:val="0"/>
                <w:lang w:val="en-US"/>
              </w:rPr>
            </w:pPr>
            <w:r w:rsidRPr="003D662E">
              <w:rPr>
                <w:b w:val="0"/>
                <w:bCs w:val="0"/>
                <w:lang w:val="en-US"/>
              </w:rPr>
              <w:t>R4d</w:t>
            </w:r>
          </w:p>
        </w:tc>
        <w:tc>
          <w:tcPr>
            <w:tcW w:w="7648" w:type="dxa"/>
            <w:tcBorders>
              <w:top w:val="single" w:sz="4" w:space="0" w:color="238FB7"/>
              <w:bottom w:val="single" w:sz="4" w:space="0" w:color="238FB7"/>
            </w:tcBorders>
          </w:tcPr>
          <w:p w14:paraId="28701EB6" w14:textId="40E12A17" w:rsidR="00D55772" w:rsidRPr="003D662E" w:rsidRDefault="00D55772" w:rsidP="00D5577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generic execution state of Spring Cloud Stream is supervised</w:t>
            </w:r>
            <w:r w:rsidR="004D7479" w:rsidRPr="003D662E">
              <w:rPr>
                <w:lang w:val="en-US"/>
              </w:rPr>
              <w:t>, also the resource consumption and</w:t>
            </w:r>
            <w:r w:rsidR="009238FC" w:rsidRPr="003D662E">
              <w:rPr>
                <w:lang w:val="en-US"/>
              </w:rPr>
              <w:t xml:space="preserve"> </w:t>
            </w:r>
            <w:r w:rsidR="004D7479" w:rsidRPr="003D662E">
              <w:rPr>
                <w:lang w:val="en-US"/>
              </w:rPr>
              <w:t xml:space="preserve">stream </w:t>
            </w:r>
            <w:r w:rsidR="009238FC" w:rsidRPr="003D662E">
              <w:rPr>
                <w:lang w:val="en-US"/>
              </w:rPr>
              <w:t xml:space="preserve">processing </w:t>
            </w:r>
            <w:r w:rsidR="004D7479" w:rsidRPr="003D662E">
              <w:rPr>
                <w:lang w:val="en-US"/>
              </w:rPr>
              <w:t>or application</w:t>
            </w:r>
            <w:r w:rsidR="009238FC" w:rsidRPr="003D662E">
              <w:rPr>
                <w:lang w:val="en-US"/>
              </w:rPr>
              <w:t>s</w:t>
            </w:r>
            <w:r w:rsidR="004D7479" w:rsidRPr="003D662E">
              <w:rPr>
                <w:lang w:val="en-US"/>
              </w:rPr>
              <w:t xml:space="preserve"> </w:t>
            </w:r>
            <w:r w:rsidR="009238FC" w:rsidRPr="003D662E">
              <w:rPr>
                <w:lang w:val="en-US"/>
              </w:rPr>
              <w:t xml:space="preserve">can define custom </w:t>
            </w:r>
            <w:r w:rsidR="004D7479" w:rsidRPr="003D662E">
              <w:rPr>
                <w:lang w:val="en-US"/>
              </w:rPr>
              <w:t>metrics</w:t>
            </w:r>
            <w:r w:rsidRPr="003D662E">
              <w:rPr>
                <w:lang w:val="en-US"/>
              </w:rPr>
              <w:t xml:space="preserve">. </w:t>
            </w:r>
            <w:r w:rsidR="00FD413B" w:rsidRPr="003D662E">
              <w:rPr>
                <w:lang w:val="en-US"/>
              </w:rPr>
              <w:t xml:space="preserve">The state is reflected into the service descriptor, state and monitoring information (as far as enabled) show up in the AAS (services sub-model). </w:t>
            </w:r>
            <w:r w:rsidRPr="003D662E">
              <w:rPr>
                <w:i/>
                <w:lang w:val="en-US"/>
              </w:rPr>
              <w:t>So far, services are not re-started if they fail as this is not provided by the Spring Local Deployer.</w:t>
            </w:r>
          </w:p>
        </w:tc>
      </w:tr>
      <w:tr w:rsidR="00D55772" w:rsidRPr="00811234" w14:paraId="6AE8299A" w14:textId="77777777" w:rsidTr="004337B2">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543EE8AD" w14:textId="77777777" w:rsidR="00D55772" w:rsidRPr="003D662E" w:rsidRDefault="00D55772" w:rsidP="00D55772">
            <w:pPr>
              <w:rPr>
                <w:b w:val="0"/>
                <w:bCs w:val="0"/>
                <w:lang w:val="en-US"/>
              </w:rPr>
            </w:pPr>
            <w:r w:rsidRPr="003D662E">
              <w:rPr>
                <w:b w:val="0"/>
                <w:bCs w:val="0"/>
                <w:lang w:val="en-US"/>
              </w:rPr>
              <w:t>R4e</w:t>
            </w:r>
          </w:p>
        </w:tc>
        <w:tc>
          <w:tcPr>
            <w:tcW w:w="7648" w:type="dxa"/>
            <w:tcBorders>
              <w:top w:val="single" w:sz="4" w:space="0" w:color="238FB7"/>
              <w:bottom w:val="single" w:sz="4" w:space="0" w:color="238FB7"/>
            </w:tcBorders>
          </w:tcPr>
          <w:p w14:paraId="0C712013" w14:textId="59372256" w:rsidR="00D55772" w:rsidRPr="003D662E" w:rsidRDefault="00622A1C" w:rsidP="00D55772">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Not yet implemented</w:t>
            </w:r>
            <w:r w:rsidR="00866873" w:rsidRPr="003D662E">
              <w:rPr>
                <w:i/>
                <w:lang w:val="en-US"/>
              </w:rPr>
              <w:t>, but possible e.g., through service descriptor</w:t>
            </w:r>
            <w:r w:rsidRPr="003D662E">
              <w:rPr>
                <w:i/>
                <w:lang w:val="en-US"/>
              </w:rPr>
              <w:t>.</w:t>
            </w:r>
          </w:p>
        </w:tc>
      </w:tr>
      <w:tr w:rsidR="00D55772" w:rsidRPr="00811234" w14:paraId="755029DC" w14:textId="77777777" w:rsidTr="004337B2">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6790FBB1" w14:textId="77777777" w:rsidR="00D55772" w:rsidRPr="003D662E" w:rsidRDefault="00D55772" w:rsidP="00D55772">
            <w:pPr>
              <w:rPr>
                <w:b w:val="0"/>
                <w:bCs w:val="0"/>
                <w:lang w:val="en-US"/>
              </w:rPr>
            </w:pPr>
            <w:r w:rsidRPr="003D662E">
              <w:rPr>
                <w:b w:val="0"/>
                <w:bCs w:val="0"/>
                <w:lang w:val="en-US"/>
              </w:rPr>
              <w:t>R4f</w:t>
            </w:r>
          </w:p>
        </w:tc>
        <w:tc>
          <w:tcPr>
            <w:tcW w:w="7648" w:type="dxa"/>
            <w:tcBorders>
              <w:top w:val="single" w:sz="4" w:space="0" w:color="238FB7"/>
              <w:bottom w:val="single" w:sz="4" w:space="0" w:color="238FB7"/>
            </w:tcBorders>
          </w:tcPr>
          <w:p w14:paraId="4014B428" w14:textId="2F968878" w:rsidR="00D55772" w:rsidRPr="003D662E" w:rsidRDefault="000D1D5B" w:rsidP="00D5577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Possible via probe services</w:t>
            </w:r>
            <w:r w:rsidR="00FA7BF7" w:rsidRPr="003D662E">
              <w:rPr>
                <w:lang w:val="en-US"/>
              </w:rPr>
              <w:t xml:space="preserve"> with specific interface</w:t>
            </w:r>
            <w:r w:rsidR="00622A1C" w:rsidRPr="003D662E">
              <w:rPr>
                <w:lang w:val="en-US"/>
              </w:rPr>
              <w:t>.</w:t>
            </w:r>
          </w:p>
        </w:tc>
      </w:tr>
      <w:tr w:rsidR="00D55772" w:rsidRPr="00811234" w14:paraId="57971F3E" w14:textId="77777777" w:rsidTr="004337B2">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1F62DA21" w14:textId="77777777" w:rsidR="00D55772" w:rsidRPr="003D662E" w:rsidRDefault="00D55772" w:rsidP="00D55772">
            <w:pPr>
              <w:rPr>
                <w:b w:val="0"/>
                <w:bCs w:val="0"/>
                <w:lang w:val="en-US"/>
              </w:rPr>
            </w:pPr>
            <w:r w:rsidRPr="003D662E">
              <w:rPr>
                <w:b w:val="0"/>
                <w:bCs w:val="0"/>
                <w:lang w:val="en-US"/>
              </w:rPr>
              <w:t>R20</w:t>
            </w:r>
          </w:p>
        </w:tc>
        <w:tc>
          <w:tcPr>
            <w:tcW w:w="7648" w:type="dxa"/>
            <w:tcBorders>
              <w:top w:val="single" w:sz="4" w:space="0" w:color="238FB7"/>
              <w:bottom w:val="single" w:sz="4" w:space="0" w:color="238FB7"/>
            </w:tcBorders>
          </w:tcPr>
          <w:p w14:paraId="2E56EB8C" w14:textId="283E92D0" w:rsidR="00D55772" w:rsidRPr="003D662E" w:rsidRDefault="00D55772" w:rsidP="00D5577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Application-specific </w:t>
            </w:r>
            <w:r w:rsidR="00C80F71" w:rsidRPr="003D662E">
              <w:rPr>
                <w:lang w:val="en-US"/>
              </w:rPr>
              <w:t xml:space="preserve">data paths are supported through the streaming library (by Spring Cloud Stream, </w:t>
            </w:r>
            <w:r w:rsidR="007B12C8" w:rsidRPr="003D662E">
              <w:rPr>
                <w:lang w:val="en-US"/>
              </w:rPr>
              <w:t>even at runtime</w:t>
            </w:r>
            <w:r w:rsidR="00C80F71" w:rsidRPr="003D662E">
              <w:rPr>
                <w:lang w:val="en-US"/>
              </w:rPr>
              <w:t xml:space="preserve">). Data paths are dynamically indicated in the </w:t>
            </w:r>
            <w:r w:rsidR="00513AAE" w:rsidRPr="003D662E">
              <w:rPr>
                <w:lang w:val="en-US"/>
              </w:rPr>
              <w:t>AAS (</w:t>
            </w:r>
            <w:r w:rsidR="00C80F71" w:rsidRPr="003D662E">
              <w:rPr>
                <w:lang w:val="en-US"/>
              </w:rPr>
              <w:t xml:space="preserve">sub-model </w:t>
            </w:r>
            <w:r w:rsidR="00C80F71" w:rsidRPr="003D662E">
              <w:rPr>
                <w:rFonts w:ascii="Consolas" w:hAnsi="Consolas"/>
                <w:lang w:val="en-US"/>
              </w:rPr>
              <w:t>relations</w:t>
            </w:r>
            <w:r w:rsidR="00513AAE" w:rsidRPr="003D662E">
              <w:rPr>
                <w:rFonts w:cstheme="minorHAnsi"/>
                <w:lang w:val="en-US"/>
              </w:rPr>
              <w:t>)</w:t>
            </w:r>
            <w:r w:rsidR="00C80F71" w:rsidRPr="003D662E">
              <w:rPr>
                <w:rFonts w:cstheme="minorHAnsi"/>
                <w:lang w:val="en-US"/>
              </w:rPr>
              <w:t>.</w:t>
            </w:r>
          </w:p>
        </w:tc>
      </w:tr>
      <w:tr w:rsidR="00D55772" w:rsidRPr="00811234" w14:paraId="28AC8EBE" w14:textId="77777777" w:rsidTr="004337B2">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B966F01" w14:textId="77777777" w:rsidR="00D55772" w:rsidRPr="003D662E" w:rsidRDefault="00D55772" w:rsidP="00D55772">
            <w:pPr>
              <w:rPr>
                <w:rFonts w:ascii="Calibri" w:hAnsi="Calibri" w:cs="Calibri"/>
                <w:b w:val="0"/>
                <w:bCs w:val="0"/>
                <w:color w:val="000000"/>
                <w:lang w:val="en-US"/>
              </w:rPr>
            </w:pPr>
            <w:r w:rsidRPr="003D662E">
              <w:rPr>
                <w:rFonts w:ascii="Calibri" w:hAnsi="Calibri" w:cs="Calibri"/>
                <w:b w:val="0"/>
                <w:bCs w:val="0"/>
                <w:color w:val="000000"/>
                <w:lang w:val="en-US"/>
              </w:rPr>
              <w:t>R20b</w:t>
            </w:r>
          </w:p>
        </w:tc>
        <w:tc>
          <w:tcPr>
            <w:tcW w:w="7648" w:type="dxa"/>
            <w:tcBorders>
              <w:top w:val="single" w:sz="4" w:space="0" w:color="238FB7"/>
              <w:bottom w:val="single" w:sz="4" w:space="0" w:color="238FB7"/>
            </w:tcBorders>
          </w:tcPr>
          <w:p w14:paraId="352D5F44" w14:textId="0682C9D0" w:rsidR="00D55772" w:rsidRPr="003D662E" w:rsidRDefault="00D55772" w:rsidP="00D5577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Data paths can have properties/parameters</w:t>
            </w:r>
            <w:r w:rsidR="00F356A2" w:rsidRPr="003D662E">
              <w:rPr>
                <w:lang w:val="en-US"/>
              </w:rPr>
              <w:t>. Basic properties like the protocol or the encoding are supported by Spring Cloud Stream</w:t>
            </w:r>
            <w:r w:rsidR="00F67E73" w:rsidRPr="003D662E">
              <w:rPr>
                <w:lang w:val="en-US"/>
              </w:rPr>
              <w:t xml:space="preserve">. Additional properties can be specified in the </w:t>
            </w:r>
            <w:r w:rsidR="00A27D90" w:rsidRPr="003D662E">
              <w:rPr>
                <w:lang w:val="en-US"/>
              </w:rPr>
              <w:t xml:space="preserve">service </w:t>
            </w:r>
            <w:r w:rsidR="00F67E73" w:rsidRPr="003D662E">
              <w:rPr>
                <w:lang w:val="en-US"/>
              </w:rPr>
              <w:t>deployment descriptor (Yaml file in artifact).</w:t>
            </w:r>
          </w:p>
        </w:tc>
      </w:tr>
      <w:tr w:rsidR="00D55772" w:rsidRPr="00811234" w14:paraId="52769AA2" w14:textId="77777777" w:rsidTr="004337B2">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EECDD18" w14:textId="77777777" w:rsidR="00D55772" w:rsidRPr="003D662E" w:rsidRDefault="00D55772" w:rsidP="00D55772">
            <w:pPr>
              <w:rPr>
                <w:b w:val="0"/>
                <w:bCs w:val="0"/>
                <w:lang w:val="en-US"/>
              </w:rPr>
            </w:pPr>
            <w:r w:rsidRPr="003D662E">
              <w:rPr>
                <w:b w:val="0"/>
                <w:bCs w:val="0"/>
                <w:lang w:val="en-US"/>
              </w:rPr>
              <w:t>R20c</w:t>
            </w:r>
          </w:p>
        </w:tc>
        <w:tc>
          <w:tcPr>
            <w:tcW w:w="7648" w:type="dxa"/>
            <w:tcBorders>
              <w:top w:val="single" w:sz="4" w:space="0" w:color="238FB7"/>
              <w:bottom w:val="single" w:sz="4" w:space="0" w:color="238FB7"/>
            </w:tcBorders>
          </w:tcPr>
          <w:p w14:paraId="5FEAEC42" w14:textId="66EBB40C" w:rsidR="00D55772" w:rsidRPr="003D662E" w:rsidRDefault="00D55772" w:rsidP="00D5577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Data paths shall be managed by the platform</w:t>
            </w:r>
            <w:r w:rsidR="00D3353D" w:rsidRPr="003D662E">
              <w:rPr>
                <w:bCs/>
                <w:lang w:val="en-US"/>
              </w:rPr>
              <w:t xml:space="preserve"> through the configuration (Section </w:t>
            </w:r>
            <w:r w:rsidR="00D3353D" w:rsidRPr="003D662E">
              <w:rPr>
                <w:bCs/>
                <w:lang w:val="en-US"/>
              </w:rPr>
              <w:fldChar w:fldCharType="begin"/>
            </w:r>
            <w:r w:rsidR="00D3353D" w:rsidRPr="003D662E">
              <w:rPr>
                <w:bCs/>
                <w:lang w:val="en-US"/>
              </w:rPr>
              <w:instrText xml:space="preserve"> REF _Ref69735914 \r \h  \* MERGEFORMAT </w:instrText>
            </w:r>
            <w:r w:rsidR="00D3353D" w:rsidRPr="003D662E">
              <w:rPr>
                <w:bCs/>
                <w:lang w:val="en-US"/>
              </w:rPr>
            </w:r>
            <w:r w:rsidR="00D3353D" w:rsidRPr="003D662E">
              <w:rPr>
                <w:bCs/>
                <w:lang w:val="en-US"/>
              </w:rPr>
              <w:fldChar w:fldCharType="separate"/>
            </w:r>
            <w:r w:rsidR="00D0494D">
              <w:rPr>
                <w:bCs/>
                <w:lang w:val="en-US"/>
              </w:rPr>
              <w:t>6</w:t>
            </w:r>
            <w:r w:rsidR="00D3353D" w:rsidRPr="003D662E">
              <w:rPr>
                <w:bCs/>
                <w:lang w:val="en-US"/>
              </w:rPr>
              <w:fldChar w:fldCharType="end"/>
            </w:r>
            <w:r w:rsidR="00D3353D" w:rsidRPr="003D662E">
              <w:rPr>
                <w:bCs/>
                <w:lang w:val="en-US"/>
              </w:rPr>
              <w:t>), code generation, Spring application setup/service deployment descriptor and during service startup, e.g., taking dependent services into account</w:t>
            </w:r>
            <w:r w:rsidR="0014755D" w:rsidRPr="003D662E">
              <w:rPr>
                <w:bCs/>
                <w:lang w:val="en-US"/>
              </w:rPr>
              <w:t>.</w:t>
            </w:r>
          </w:p>
        </w:tc>
      </w:tr>
      <w:tr w:rsidR="00D55772" w:rsidRPr="00811234" w14:paraId="597D1D7E" w14:textId="77777777" w:rsidTr="004337B2">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B171FF4" w14:textId="3F410951" w:rsidR="00D55772" w:rsidRPr="003D662E" w:rsidRDefault="00D55772" w:rsidP="00D55772">
            <w:pPr>
              <w:rPr>
                <w:b w:val="0"/>
                <w:bCs w:val="0"/>
                <w:lang w:val="en-US"/>
              </w:rPr>
            </w:pPr>
            <w:r w:rsidRPr="003D662E">
              <w:rPr>
                <w:b w:val="0"/>
                <w:bCs w:val="0"/>
                <w:lang w:val="en-US"/>
              </w:rPr>
              <w:t>R29</w:t>
            </w:r>
            <w:r w:rsidR="00EA0F09" w:rsidRPr="003D662E">
              <w:rPr>
                <w:b w:val="0"/>
                <w:bCs w:val="0"/>
                <w:lang w:val="en-US"/>
              </w:rPr>
              <w:t>a</w:t>
            </w:r>
            <w:r w:rsidRPr="003D662E">
              <w:rPr>
                <w:b w:val="0"/>
                <w:bCs w:val="0"/>
                <w:lang w:val="en-US"/>
              </w:rPr>
              <w:t>, R70</w:t>
            </w:r>
            <w:r w:rsidR="00EA0F09" w:rsidRPr="003D662E">
              <w:rPr>
                <w:b w:val="0"/>
                <w:bCs w:val="0"/>
                <w:lang w:val="en-US"/>
              </w:rPr>
              <w:t>, R122f</w:t>
            </w:r>
          </w:p>
        </w:tc>
        <w:tc>
          <w:tcPr>
            <w:tcW w:w="7648" w:type="dxa"/>
            <w:tcBorders>
              <w:top w:val="single" w:sz="4" w:space="0" w:color="238FB7"/>
              <w:bottom w:val="single" w:sz="4" w:space="0" w:color="238FB7"/>
            </w:tcBorders>
          </w:tcPr>
          <w:p w14:paraId="3131AB15" w14:textId="4BA392F8" w:rsidR="00D55772" w:rsidRPr="003D662E" w:rsidRDefault="00C0137C" w:rsidP="00D5577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Services describe their functionality </w:t>
            </w:r>
            <w:r w:rsidR="00C73387" w:rsidRPr="003D662E">
              <w:rPr>
                <w:bCs/>
                <w:lang w:val="en-US"/>
              </w:rPr>
              <w:t xml:space="preserve">and their runtime properties (as provided, selected, implemented) </w:t>
            </w:r>
            <w:r w:rsidRPr="003D662E">
              <w:rPr>
                <w:bCs/>
                <w:lang w:val="en-US"/>
              </w:rPr>
              <w:t xml:space="preserve">through </w:t>
            </w:r>
            <w:r w:rsidR="00C73387" w:rsidRPr="003D662E">
              <w:rPr>
                <w:bCs/>
                <w:lang w:val="en-US"/>
              </w:rPr>
              <w:t xml:space="preserve">the </w:t>
            </w:r>
            <w:r w:rsidR="00AC5C9C" w:rsidRPr="003D662E">
              <w:rPr>
                <w:bCs/>
                <w:lang w:val="en-US"/>
              </w:rPr>
              <w:t>S</w:t>
            </w:r>
            <w:r w:rsidR="00C73387" w:rsidRPr="003D662E">
              <w:rPr>
                <w:bCs/>
                <w:lang w:val="en-US"/>
              </w:rPr>
              <w:t xml:space="preserve">ervice </w:t>
            </w:r>
            <w:r w:rsidR="00AC5C9C" w:rsidRPr="003D662E">
              <w:rPr>
                <w:bCs/>
                <w:lang w:val="en-US"/>
              </w:rPr>
              <w:t>M</w:t>
            </w:r>
            <w:r w:rsidR="00C73387" w:rsidRPr="003D662E">
              <w:rPr>
                <w:bCs/>
                <w:lang w:val="en-US"/>
              </w:rPr>
              <w:t xml:space="preserve">anagement and </w:t>
            </w:r>
            <w:r w:rsidR="00AC5C9C" w:rsidRPr="003D662E">
              <w:rPr>
                <w:bCs/>
                <w:lang w:val="en-US"/>
              </w:rPr>
              <w:t>C</w:t>
            </w:r>
            <w:r w:rsidR="00C73387" w:rsidRPr="003D662E">
              <w:rPr>
                <w:bCs/>
                <w:lang w:val="en-US"/>
              </w:rPr>
              <w:t xml:space="preserve">ontrol </w:t>
            </w:r>
            <w:r w:rsidRPr="003D662E">
              <w:rPr>
                <w:bCs/>
                <w:lang w:val="en-US"/>
              </w:rPr>
              <w:t>AAS</w:t>
            </w:r>
            <w:r w:rsidR="00AC5C9C" w:rsidRPr="003D662E">
              <w:rPr>
                <w:bCs/>
                <w:lang w:val="en-US"/>
              </w:rPr>
              <w:t xml:space="preserve">, in particular supported by </w:t>
            </w:r>
            <w:r w:rsidR="00F451AD" w:rsidRPr="003D662E">
              <w:rPr>
                <w:bCs/>
                <w:lang w:val="en-US"/>
              </w:rPr>
              <w:t xml:space="preserve">service </w:t>
            </w:r>
            <w:r w:rsidR="00AC5C9C" w:rsidRPr="003D662E">
              <w:rPr>
                <w:bCs/>
                <w:lang w:val="en-US"/>
              </w:rPr>
              <w:t>monitoring</w:t>
            </w:r>
            <w:r w:rsidRPr="003D662E">
              <w:rPr>
                <w:bCs/>
                <w:lang w:val="en-US"/>
              </w:rPr>
              <w:t xml:space="preserve">. </w:t>
            </w:r>
          </w:p>
        </w:tc>
      </w:tr>
      <w:tr w:rsidR="00D45E95" w:rsidRPr="00811234" w14:paraId="468CB0AB" w14:textId="77777777" w:rsidTr="004337B2">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A41CF90" w14:textId="56106950" w:rsidR="00D45E95" w:rsidRPr="003D662E" w:rsidRDefault="00D45E95" w:rsidP="00D45E95">
            <w:pPr>
              <w:rPr>
                <w:b w:val="0"/>
                <w:bCs w:val="0"/>
                <w:lang w:val="en-US"/>
              </w:rPr>
            </w:pPr>
            <w:r w:rsidRPr="003D662E">
              <w:rPr>
                <w:b w:val="0"/>
                <w:bCs w:val="0"/>
                <w:lang w:val="en-US"/>
              </w:rPr>
              <w:t>R31</w:t>
            </w:r>
          </w:p>
        </w:tc>
        <w:tc>
          <w:tcPr>
            <w:tcW w:w="7648" w:type="dxa"/>
            <w:tcBorders>
              <w:top w:val="single" w:sz="4" w:space="0" w:color="238FB7"/>
              <w:bottom w:val="single" w:sz="4" w:space="0" w:color="238FB7"/>
            </w:tcBorders>
          </w:tcPr>
          <w:p w14:paraId="39C49B75" w14:textId="715321A5" w:rsidR="00D45E95" w:rsidRPr="003D662E" w:rsidRDefault="00D45E95" w:rsidP="00D45E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 container shall contain only the required components/services. This </w:t>
            </w:r>
            <w:r w:rsidR="00EC5162" w:rsidRPr="003D662E">
              <w:rPr>
                <w:bCs/>
                <w:lang w:val="en-US"/>
              </w:rPr>
              <w:t xml:space="preserve">is supported </w:t>
            </w:r>
            <w:r w:rsidRPr="003D662E">
              <w:rPr>
                <w:bCs/>
                <w:lang w:val="en-US"/>
              </w:rPr>
              <w:t>through the service artifacts</w:t>
            </w:r>
            <w:r w:rsidR="00B76FF3" w:rsidRPr="003D662E">
              <w:rPr>
                <w:bCs/>
                <w:lang w:val="en-US"/>
              </w:rPr>
              <w:t>/containers</w:t>
            </w:r>
            <w:r w:rsidRPr="003D662E">
              <w:rPr>
                <w:bCs/>
                <w:lang w:val="en-US"/>
              </w:rPr>
              <w:t xml:space="preserve">, that </w:t>
            </w:r>
            <w:r w:rsidR="00B76FF3" w:rsidRPr="003D662E">
              <w:rPr>
                <w:bCs/>
                <w:lang w:val="en-US"/>
              </w:rPr>
              <w:t xml:space="preserve">are generated </w:t>
            </w:r>
            <w:r w:rsidRPr="003D662E">
              <w:rPr>
                <w:bCs/>
                <w:lang w:val="en-US"/>
              </w:rPr>
              <w:t>from the configuration model for a certain target deployment, i.e., with the (minimal) required resources.</w:t>
            </w:r>
            <w:r w:rsidR="00EC5162" w:rsidRPr="003D662E">
              <w:rPr>
                <w:bCs/>
                <w:lang w:val="en-US"/>
              </w:rPr>
              <w:t xml:space="preserve"> </w:t>
            </w:r>
          </w:p>
        </w:tc>
      </w:tr>
      <w:tr w:rsidR="00B76FF3" w:rsidRPr="00811234" w14:paraId="1008921D" w14:textId="77777777" w:rsidTr="004337B2">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7E4AA6C" w14:textId="16BE2B93" w:rsidR="00B76FF3" w:rsidRPr="003D662E" w:rsidRDefault="00B76FF3" w:rsidP="00D45E95">
            <w:pPr>
              <w:rPr>
                <w:b w:val="0"/>
                <w:lang w:val="en-US"/>
              </w:rPr>
            </w:pPr>
            <w:r w:rsidRPr="003D662E">
              <w:rPr>
                <w:b w:val="0"/>
                <w:lang w:val="en-US"/>
              </w:rPr>
              <w:t>R31</w:t>
            </w:r>
          </w:p>
        </w:tc>
        <w:tc>
          <w:tcPr>
            <w:tcW w:w="7648" w:type="dxa"/>
            <w:tcBorders>
              <w:top w:val="single" w:sz="4" w:space="0" w:color="238FB7"/>
              <w:bottom w:val="single" w:sz="4" w:space="0" w:color="238FB7"/>
            </w:tcBorders>
          </w:tcPr>
          <w:p w14:paraId="1A6AD8B7" w14:textId="5C6602E1" w:rsidR="00B76FF3" w:rsidRPr="003D662E" w:rsidRDefault="00B76FF3" w:rsidP="00DF13C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Required components and dependencies can be specified in the configuration </w:t>
            </w:r>
          </w:p>
        </w:tc>
      </w:tr>
      <w:tr w:rsidR="00D45E95" w:rsidRPr="00811234" w14:paraId="2767370B" w14:textId="77777777" w:rsidTr="004337B2">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50366C0" w14:textId="2EA7CD51" w:rsidR="00D45E95" w:rsidRPr="003D662E" w:rsidRDefault="00D45E95" w:rsidP="00D45E95">
            <w:pPr>
              <w:rPr>
                <w:b w:val="0"/>
                <w:bCs w:val="0"/>
                <w:lang w:val="en-US"/>
              </w:rPr>
            </w:pPr>
            <w:r w:rsidRPr="003D662E">
              <w:rPr>
                <w:b w:val="0"/>
                <w:bCs w:val="0"/>
                <w:lang w:val="en-US"/>
              </w:rPr>
              <w:t>R31b</w:t>
            </w:r>
          </w:p>
        </w:tc>
        <w:tc>
          <w:tcPr>
            <w:tcW w:w="7648" w:type="dxa"/>
            <w:tcBorders>
              <w:top w:val="single" w:sz="4" w:space="0" w:color="238FB7"/>
              <w:bottom w:val="single" w:sz="4" w:space="0" w:color="238FB7"/>
            </w:tcBorders>
          </w:tcPr>
          <w:p w14:paraId="1E89CC16" w14:textId="3F4055C1" w:rsidR="00D45E95" w:rsidRPr="003D662E" w:rsidRDefault="00D45E95" w:rsidP="00D45E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Artifacts may contain optional components, which are then not executed.</w:t>
            </w:r>
            <w:r w:rsidR="00AB2871" w:rsidRPr="003D662E">
              <w:rPr>
                <w:bCs/>
                <w:lang w:val="en-US"/>
              </w:rPr>
              <w:t xml:space="preserve"> </w:t>
            </w:r>
            <w:r w:rsidR="00AB2871" w:rsidRPr="003D662E">
              <w:rPr>
                <w:bCs/>
                <w:i/>
                <w:lang w:val="en-US"/>
              </w:rPr>
              <w:t>Optional services and their wiring is not subject of this release.</w:t>
            </w:r>
          </w:p>
        </w:tc>
      </w:tr>
      <w:tr w:rsidR="00D45E95" w:rsidRPr="00811234" w14:paraId="6774814E" w14:textId="77777777" w:rsidTr="004337B2">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FE154F3" w14:textId="77777777" w:rsidR="00D45E95" w:rsidRPr="003D662E" w:rsidRDefault="00D45E95" w:rsidP="00D45E95">
            <w:pPr>
              <w:rPr>
                <w:b w:val="0"/>
                <w:bCs w:val="0"/>
                <w:lang w:val="en-US"/>
              </w:rPr>
            </w:pPr>
            <w:r w:rsidRPr="003D662E">
              <w:rPr>
                <w:b w:val="0"/>
                <w:bCs w:val="0"/>
                <w:lang w:val="en-US"/>
              </w:rPr>
              <w:t>R31c, R69</w:t>
            </w:r>
          </w:p>
        </w:tc>
        <w:tc>
          <w:tcPr>
            <w:tcW w:w="7648" w:type="dxa"/>
            <w:tcBorders>
              <w:top w:val="single" w:sz="4" w:space="0" w:color="238FB7"/>
              <w:bottom w:val="single" w:sz="4" w:space="0" w:color="238FB7"/>
            </w:tcBorders>
          </w:tcPr>
          <w:p w14:paraId="7284B083" w14:textId="6B241171" w:rsidR="00D45E95" w:rsidRPr="003D662E" w:rsidRDefault="00C73387" w:rsidP="00D45E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Dynamic exchange of service implementations is prepared </w:t>
            </w:r>
            <w:r w:rsidR="00D45E95" w:rsidRPr="003D662E">
              <w:rPr>
                <w:bCs/>
                <w:lang w:val="en-US"/>
              </w:rPr>
              <w:t xml:space="preserve">by separating service implementation and (generated) binding against the stream processing library. </w:t>
            </w:r>
            <w:r w:rsidRPr="003D662E">
              <w:rPr>
                <w:bCs/>
                <w:lang w:val="en-US"/>
              </w:rPr>
              <w:t>The service interfaces allow for dynamic exchange and service migration and the operations are available through the AAS of the service management and control component</w:t>
            </w:r>
            <w:r w:rsidR="00C04B72" w:rsidRPr="003D662E">
              <w:rPr>
                <w:bCs/>
                <w:lang w:val="en-US"/>
              </w:rPr>
              <w:t>.</w:t>
            </w:r>
            <w:r w:rsidRPr="003D662E">
              <w:rPr>
                <w:bCs/>
                <w:lang w:val="en-US"/>
              </w:rPr>
              <w:t xml:space="preserve"> </w:t>
            </w:r>
            <w:r w:rsidR="00C04B72" w:rsidRPr="003D662E">
              <w:rPr>
                <w:bCs/>
                <w:i/>
                <w:lang w:val="en-US"/>
              </w:rPr>
              <w:t>T</w:t>
            </w:r>
            <w:r w:rsidRPr="003D662E">
              <w:rPr>
                <w:bCs/>
                <w:i/>
                <w:lang w:val="en-US"/>
              </w:rPr>
              <w:t xml:space="preserve">he realization of the operations was not </w:t>
            </w:r>
            <w:r w:rsidR="00461047" w:rsidRPr="003D662E">
              <w:rPr>
                <w:bCs/>
                <w:i/>
                <w:lang w:val="en-US"/>
              </w:rPr>
              <w:t xml:space="preserve">part of </w:t>
            </w:r>
            <w:r w:rsidRPr="003D662E">
              <w:rPr>
                <w:bCs/>
                <w:i/>
                <w:lang w:val="en-US"/>
              </w:rPr>
              <w:t>this development stream</w:t>
            </w:r>
            <w:r w:rsidR="00461047" w:rsidRPr="003D662E">
              <w:rPr>
                <w:bCs/>
                <w:i/>
                <w:lang w:val="en-US"/>
              </w:rPr>
              <w:t>/release</w:t>
            </w:r>
            <w:r w:rsidRPr="003D662E">
              <w:rPr>
                <w:bCs/>
                <w:i/>
                <w:lang w:val="en-US"/>
              </w:rPr>
              <w:t>.</w:t>
            </w:r>
          </w:p>
        </w:tc>
      </w:tr>
      <w:tr w:rsidR="00D45E95" w:rsidRPr="00811234" w14:paraId="345D29FF" w14:textId="77777777" w:rsidTr="004337B2">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B9186F1" w14:textId="77777777" w:rsidR="00D45E95" w:rsidRPr="003D662E" w:rsidRDefault="00D45E95" w:rsidP="00D45E95">
            <w:pPr>
              <w:rPr>
                <w:b w:val="0"/>
                <w:bCs w:val="0"/>
                <w:lang w:val="en-US"/>
              </w:rPr>
            </w:pPr>
            <w:r w:rsidRPr="003D662E">
              <w:rPr>
                <w:b w:val="0"/>
                <w:bCs w:val="0"/>
                <w:lang w:val="en-US"/>
              </w:rPr>
              <w:t>R32</w:t>
            </w:r>
          </w:p>
        </w:tc>
        <w:tc>
          <w:tcPr>
            <w:tcW w:w="7648" w:type="dxa"/>
            <w:tcBorders>
              <w:top w:val="single" w:sz="4" w:space="0" w:color="238FB7"/>
              <w:bottom w:val="single" w:sz="4" w:space="0" w:color="238FB7"/>
            </w:tcBorders>
          </w:tcPr>
          <w:p w14:paraId="18F2C430" w14:textId="4FA0CB61" w:rsidR="00D45E95" w:rsidRPr="003D662E" w:rsidRDefault="00D45E95" w:rsidP="00D45E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Services can declare and describe typed parameters. The </w:t>
            </w:r>
            <w:r w:rsidRPr="003D662E">
              <w:rPr>
                <w:rFonts w:ascii="Consolas" w:hAnsi="Consolas"/>
                <w:bCs/>
                <w:lang w:val="en-US"/>
              </w:rPr>
              <w:t>ServiceManager</w:t>
            </w:r>
            <w:r w:rsidRPr="003D662E">
              <w:rPr>
                <w:bCs/>
                <w:lang w:val="en-US"/>
              </w:rPr>
              <w:t xml:space="preserve"> support</w:t>
            </w:r>
            <w:r w:rsidR="00DD7A83" w:rsidRPr="003D662E">
              <w:rPr>
                <w:bCs/>
                <w:lang w:val="en-US"/>
              </w:rPr>
              <w:t>s</w:t>
            </w:r>
            <w:r w:rsidRPr="003D662E">
              <w:rPr>
                <w:bCs/>
                <w:lang w:val="en-US"/>
              </w:rPr>
              <w:t xml:space="preserve"> changing these configuration parameters.</w:t>
            </w:r>
          </w:p>
        </w:tc>
      </w:tr>
      <w:tr w:rsidR="00E51FFF" w:rsidRPr="00811234" w14:paraId="79DA90AC" w14:textId="77777777" w:rsidTr="004337B2">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0002D32" w14:textId="48236BD3" w:rsidR="00E51FFF" w:rsidRPr="003D662E" w:rsidRDefault="00E51FFF" w:rsidP="00E51FFF">
            <w:pPr>
              <w:rPr>
                <w:b w:val="0"/>
                <w:bCs w:val="0"/>
                <w:lang w:val="en-US"/>
              </w:rPr>
            </w:pPr>
            <w:r w:rsidRPr="003D662E">
              <w:rPr>
                <w:b w:val="0"/>
                <w:bCs w:val="0"/>
                <w:lang w:val="en-US"/>
              </w:rPr>
              <w:t>R3</w:t>
            </w:r>
            <w:r w:rsidR="007834B4" w:rsidRPr="003D662E">
              <w:rPr>
                <w:b w:val="0"/>
                <w:bCs w:val="0"/>
                <w:lang w:val="en-US"/>
              </w:rPr>
              <w:t>8</w:t>
            </w:r>
            <w:r w:rsidRPr="003D662E">
              <w:rPr>
                <w:b w:val="0"/>
                <w:bCs w:val="0"/>
                <w:lang w:val="en-US"/>
              </w:rPr>
              <w:t>-R</w:t>
            </w:r>
            <w:r w:rsidR="004E7A3B" w:rsidRPr="003D662E">
              <w:rPr>
                <w:b w:val="0"/>
                <w:bCs w:val="0"/>
                <w:lang w:val="en-US"/>
              </w:rPr>
              <w:t>68</w:t>
            </w:r>
          </w:p>
        </w:tc>
        <w:tc>
          <w:tcPr>
            <w:tcW w:w="7648" w:type="dxa"/>
            <w:tcBorders>
              <w:top w:val="single" w:sz="4" w:space="0" w:color="238FB7"/>
              <w:bottom w:val="single" w:sz="4" w:space="0" w:color="238FB7"/>
            </w:tcBorders>
          </w:tcPr>
          <w:p w14:paraId="31D2AA43" w14:textId="2C383468" w:rsidR="00E51FFF" w:rsidRPr="003D662E" w:rsidRDefault="004E7A3B" w:rsidP="00E51FFF">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 xml:space="preserve">A variety of security and privacy mechanisms are introduced (e.g. in </w:t>
            </w:r>
            <w:r w:rsidRPr="003D662E">
              <w:rPr>
                <w:bCs/>
                <w:i/>
                <w:lang w:val="en-US"/>
              </w:rPr>
              <w:fldChar w:fldCharType="begin"/>
            </w:r>
            <w:r w:rsidRPr="003D662E">
              <w:rPr>
                <w:bCs/>
                <w:i/>
                <w:lang w:val="en-US"/>
              </w:rPr>
              <w:instrText xml:space="preserve"> REF _Ref71221368 \h  \* MERGEFORMAT </w:instrText>
            </w:r>
            <w:r w:rsidRPr="003D662E">
              <w:rPr>
                <w:bCs/>
                <w:i/>
                <w:lang w:val="en-US"/>
              </w:rPr>
            </w:r>
            <w:r w:rsidRPr="003D662E">
              <w:rPr>
                <w:bCs/>
                <w:i/>
                <w:lang w:val="en-US"/>
              </w:rPr>
              <w:fldChar w:fldCharType="separate"/>
            </w:r>
            <w:r w:rsidR="00D0494D" w:rsidRPr="00D0494D">
              <w:rPr>
                <w:i/>
                <w:lang w:val="en-US"/>
              </w:rPr>
              <w:t xml:space="preserve">Figure </w:t>
            </w:r>
            <w:r w:rsidR="00D0494D" w:rsidRPr="00D0494D">
              <w:rPr>
                <w:i/>
                <w:noProof/>
                <w:lang w:val="en-US"/>
              </w:rPr>
              <w:t>107</w:t>
            </w:r>
            <w:r w:rsidRPr="003D662E">
              <w:rPr>
                <w:bCs/>
                <w:i/>
                <w:lang w:val="en-US"/>
              </w:rPr>
              <w:fldChar w:fldCharType="end"/>
            </w:r>
            <w:r w:rsidRPr="003D662E">
              <w:rPr>
                <w:bCs/>
                <w:i/>
                <w:lang w:val="en-US"/>
              </w:rPr>
              <w:t xml:space="preserve">) which ensure relevant security and privacy requirements. </w:t>
            </w:r>
            <w:r w:rsidR="00E51FFF" w:rsidRPr="003D662E">
              <w:rPr>
                <w:bCs/>
                <w:i/>
                <w:lang w:val="en-US"/>
              </w:rPr>
              <w:t>Security mechanisms are indicated in the architecture but not part of th</w:t>
            </w:r>
            <w:r w:rsidRPr="003D662E">
              <w:rPr>
                <w:bCs/>
                <w:i/>
                <w:lang w:val="en-US"/>
              </w:rPr>
              <w:t xml:space="preserve">e </w:t>
            </w:r>
            <w:r w:rsidR="005A46DF" w:rsidRPr="003D662E">
              <w:rPr>
                <w:bCs/>
                <w:i/>
                <w:lang w:val="en-US"/>
              </w:rPr>
              <w:t xml:space="preserve">platform </w:t>
            </w:r>
            <w:r w:rsidRPr="003D662E">
              <w:rPr>
                <w:bCs/>
                <w:i/>
                <w:lang w:val="en-US"/>
              </w:rPr>
              <w:t>implementation of this</w:t>
            </w:r>
            <w:r w:rsidR="00E51FFF" w:rsidRPr="003D662E">
              <w:rPr>
                <w:bCs/>
                <w:i/>
                <w:lang w:val="en-US"/>
              </w:rPr>
              <w:t xml:space="preserve"> release.</w:t>
            </w:r>
          </w:p>
        </w:tc>
      </w:tr>
      <w:tr w:rsidR="00E51FFF" w:rsidRPr="00811234" w14:paraId="084AF67B" w14:textId="77777777" w:rsidTr="004337B2">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520FD31" w14:textId="77777777" w:rsidR="00E51FFF" w:rsidRPr="003D662E" w:rsidRDefault="00E51FFF" w:rsidP="00E51FFF">
            <w:pPr>
              <w:rPr>
                <w:b w:val="0"/>
                <w:bCs w:val="0"/>
                <w:lang w:val="en-US"/>
              </w:rPr>
            </w:pPr>
            <w:r w:rsidRPr="003D662E">
              <w:rPr>
                <w:b w:val="0"/>
                <w:bCs w:val="0"/>
                <w:lang w:val="en-US"/>
              </w:rPr>
              <w:t>R73a-f, R79</w:t>
            </w:r>
          </w:p>
        </w:tc>
        <w:tc>
          <w:tcPr>
            <w:tcW w:w="7648" w:type="dxa"/>
            <w:tcBorders>
              <w:top w:val="single" w:sz="4" w:space="0" w:color="238FB7"/>
              <w:bottom w:val="single" w:sz="4" w:space="0" w:color="238FB7"/>
            </w:tcBorders>
          </w:tcPr>
          <w:p w14:paraId="0D9E2DAD" w14:textId="166B8B4D" w:rsidR="00E51FFF" w:rsidRPr="003D662E" w:rsidRDefault="00E51FFF" w:rsidP="00E51FF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 argued for the Transport/Connector components, we do not limit or prescribe types.</w:t>
            </w:r>
          </w:p>
        </w:tc>
      </w:tr>
      <w:tr w:rsidR="00E51FFF" w:rsidRPr="00811234" w14:paraId="78820A83" w14:textId="77777777" w:rsidTr="004337B2">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EDE7BBD" w14:textId="77777777" w:rsidR="00E51FFF" w:rsidRPr="003D662E" w:rsidRDefault="00E51FFF" w:rsidP="00E51FFF">
            <w:pPr>
              <w:rPr>
                <w:b w:val="0"/>
                <w:bCs w:val="0"/>
                <w:lang w:val="en-US"/>
              </w:rPr>
            </w:pPr>
            <w:r w:rsidRPr="003D662E">
              <w:rPr>
                <w:b w:val="0"/>
                <w:bCs w:val="0"/>
                <w:lang w:val="en-US"/>
              </w:rPr>
              <w:t>R113</w:t>
            </w:r>
          </w:p>
        </w:tc>
        <w:tc>
          <w:tcPr>
            <w:tcW w:w="7648" w:type="dxa"/>
            <w:tcBorders>
              <w:top w:val="single" w:sz="4" w:space="0" w:color="238FB7"/>
              <w:bottom w:val="single" w:sz="4" w:space="0" w:color="238FB7"/>
            </w:tcBorders>
          </w:tcPr>
          <w:p w14:paraId="783DDE32" w14:textId="610D1413" w:rsidR="00E51FFF" w:rsidRPr="003D662E" w:rsidRDefault="00CC45C4" w:rsidP="00E51FF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 the first place, t</w:t>
            </w:r>
            <w:r w:rsidR="00E51FFF" w:rsidRPr="003D662E">
              <w:rPr>
                <w:bCs/>
                <w:lang w:val="en-US"/>
              </w:rPr>
              <w:t xml:space="preserve">he </w:t>
            </w:r>
            <w:r w:rsidR="00E51FFF" w:rsidRPr="003D662E">
              <w:rPr>
                <w:rFonts w:ascii="Consolas" w:hAnsi="Consolas"/>
                <w:bCs/>
                <w:lang w:val="en-US"/>
              </w:rPr>
              <w:t>ServiceManagement</w:t>
            </w:r>
            <w:r w:rsidR="00E51FFF" w:rsidRPr="003D662E">
              <w:rPr>
                <w:bCs/>
                <w:lang w:val="en-US"/>
              </w:rPr>
              <w:t xml:space="preserve"> and the stream processing approach are both realized in Java. </w:t>
            </w:r>
            <w:r w:rsidR="00D7148B" w:rsidRPr="003D662E">
              <w:rPr>
                <w:bCs/>
                <w:lang w:val="en-US"/>
              </w:rPr>
              <w:t>S</w:t>
            </w:r>
            <w:r w:rsidR="00E51FFF" w:rsidRPr="003D662E">
              <w:rPr>
                <w:bCs/>
                <w:lang w:val="en-US"/>
              </w:rPr>
              <w:t xml:space="preserve">ervices realized in Java can be directly integrated with the stream processing and be executed in the same threads/processes. </w:t>
            </w:r>
            <w:r w:rsidR="00D7148B" w:rsidRPr="003D662E">
              <w:rPr>
                <w:bCs/>
                <w:lang w:val="en-US"/>
              </w:rPr>
              <w:t>Python Service implementations can be integrated through generic processes</w:t>
            </w:r>
            <w:r w:rsidR="00EB4EE1" w:rsidRPr="003D662E">
              <w:rPr>
                <w:bCs/>
                <w:lang w:val="en-US"/>
              </w:rPr>
              <w:t>,</w:t>
            </w:r>
            <w:r w:rsidR="00D7148B" w:rsidRPr="003D662E">
              <w:rPr>
                <w:bCs/>
                <w:lang w:val="en-US"/>
              </w:rPr>
              <w:t xml:space="preserve"> classes and the Python Service environment, so far based on command-line process streams. </w:t>
            </w:r>
            <w:r w:rsidR="00541A60" w:rsidRPr="003D662E">
              <w:rPr>
                <w:bCs/>
                <w:lang w:val="en-US"/>
              </w:rPr>
              <w:t>The use of specific Python frameworks as requested in R113a belon</w:t>
            </w:r>
            <w:r w:rsidR="00897E5A" w:rsidRPr="003D662E">
              <w:rPr>
                <w:bCs/>
                <w:lang w:val="en-US"/>
              </w:rPr>
              <w:t>g</w:t>
            </w:r>
            <w:r w:rsidR="00541A60" w:rsidRPr="003D662E">
              <w:rPr>
                <w:bCs/>
                <w:lang w:val="en-US"/>
              </w:rPr>
              <w:t>s to the realization of the AI service toolkit.</w:t>
            </w:r>
          </w:p>
        </w:tc>
      </w:tr>
      <w:tr w:rsidR="00E51FFF" w:rsidRPr="00811234" w14:paraId="33615D52" w14:textId="77777777" w:rsidTr="004337B2">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0129D6E" w14:textId="77777777" w:rsidR="00E51FFF" w:rsidRPr="003D662E" w:rsidRDefault="00E51FFF" w:rsidP="00E51FFF">
            <w:pPr>
              <w:rPr>
                <w:b w:val="0"/>
                <w:bCs w:val="0"/>
                <w:lang w:val="en-US"/>
              </w:rPr>
            </w:pPr>
            <w:r w:rsidRPr="003D662E">
              <w:rPr>
                <w:b w:val="0"/>
                <w:bCs w:val="0"/>
                <w:lang w:val="en-US"/>
              </w:rPr>
              <w:lastRenderedPageBreak/>
              <w:t>R132</w:t>
            </w:r>
          </w:p>
        </w:tc>
        <w:tc>
          <w:tcPr>
            <w:tcW w:w="7648" w:type="dxa"/>
            <w:tcBorders>
              <w:top w:val="single" w:sz="4" w:space="0" w:color="238FB7"/>
              <w:bottom w:val="single" w:sz="4" w:space="0" w:color="238FB7"/>
            </w:tcBorders>
          </w:tcPr>
          <w:p w14:paraId="152E7C40" w14:textId="793202CC" w:rsidR="00E51FFF" w:rsidRPr="003D662E" w:rsidRDefault="00E51FFF" w:rsidP="00E51FF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Application-specific services are supported through service interfaces as well as integration of artifacts in the code generation and packaging process. </w:t>
            </w:r>
          </w:p>
        </w:tc>
      </w:tr>
      <w:tr w:rsidR="00E51FFF" w:rsidRPr="00811234" w14:paraId="385ECF14" w14:textId="77777777" w:rsidTr="004337B2">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945E3DD" w14:textId="77777777" w:rsidR="00E51FFF" w:rsidRPr="003D662E" w:rsidRDefault="00E51FFF" w:rsidP="00E51FFF">
            <w:pPr>
              <w:rPr>
                <w:b w:val="0"/>
                <w:bCs w:val="0"/>
                <w:lang w:val="en-US"/>
              </w:rPr>
            </w:pPr>
            <w:r w:rsidRPr="003D662E">
              <w:rPr>
                <w:b w:val="0"/>
                <w:bCs w:val="0"/>
                <w:lang w:val="en-US"/>
              </w:rPr>
              <w:t>R133</w:t>
            </w:r>
          </w:p>
        </w:tc>
        <w:tc>
          <w:tcPr>
            <w:tcW w:w="7648" w:type="dxa"/>
            <w:tcBorders>
              <w:top w:val="single" w:sz="4" w:space="0" w:color="238FB7"/>
              <w:bottom w:val="single" w:sz="4" w:space="0" w:color="238FB7"/>
            </w:tcBorders>
          </w:tcPr>
          <w:p w14:paraId="49435D4A" w14:textId="36B8BF86" w:rsidR="00E51FFF" w:rsidRPr="003D662E" w:rsidRDefault="00E51FFF" w:rsidP="00E51FF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Runtime support for applications (status of services) is provided via the </w:t>
            </w:r>
            <w:r w:rsidRPr="003D662E">
              <w:rPr>
                <w:rFonts w:ascii="Consolas" w:hAnsi="Consolas"/>
                <w:bCs/>
                <w:lang w:val="en-US"/>
              </w:rPr>
              <w:t>ServiceManager</w:t>
            </w:r>
            <w:r w:rsidRPr="003D662E">
              <w:rPr>
                <w:rFonts w:cstheme="minorHAnsi"/>
                <w:bCs/>
                <w:lang w:val="en-US"/>
              </w:rPr>
              <w:t xml:space="preserve"> and the AAS.</w:t>
            </w:r>
          </w:p>
        </w:tc>
      </w:tr>
      <w:tr w:rsidR="00E51FFF" w:rsidRPr="00811234" w14:paraId="5C8FAE00" w14:textId="77777777" w:rsidTr="004337B2">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83AFB06" w14:textId="77777777" w:rsidR="00E51FFF" w:rsidRPr="003D662E" w:rsidRDefault="00E51FFF" w:rsidP="00E51FFF">
            <w:pPr>
              <w:rPr>
                <w:b w:val="0"/>
                <w:bCs w:val="0"/>
                <w:lang w:val="en-US"/>
              </w:rPr>
            </w:pPr>
            <w:r w:rsidRPr="003D662E">
              <w:rPr>
                <w:b w:val="0"/>
                <w:bCs w:val="0"/>
                <w:lang w:val="en-US"/>
              </w:rPr>
              <w:t>R133a</w:t>
            </w:r>
          </w:p>
        </w:tc>
        <w:tc>
          <w:tcPr>
            <w:tcW w:w="7648" w:type="dxa"/>
            <w:tcBorders>
              <w:top w:val="single" w:sz="4" w:space="0" w:color="238FB7"/>
              <w:bottom w:val="single" w:sz="4" w:space="0" w:color="238FB7"/>
            </w:tcBorders>
          </w:tcPr>
          <w:p w14:paraId="79BCD6F7" w14:textId="41AC76FB" w:rsidR="00E51FFF" w:rsidRPr="003D662E" w:rsidRDefault="00E51FFF" w:rsidP="00E51FF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The status of services is provided via the </w:t>
            </w:r>
            <w:r w:rsidRPr="003D662E">
              <w:rPr>
                <w:rFonts w:ascii="Consolas" w:hAnsi="Consolas"/>
                <w:bCs/>
                <w:lang w:val="en-US"/>
              </w:rPr>
              <w:t>ServiceManager</w:t>
            </w:r>
            <w:r w:rsidRPr="003D662E">
              <w:rPr>
                <w:rFonts w:cstheme="minorHAnsi"/>
                <w:bCs/>
                <w:lang w:val="en-US"/>
              </w:rPr>
              <w:t xml:space="preserve"> and the AAS</w:t>
            </w:r>
          </w:p>
        </w:tc>
      </w:tr>
      <w:tr w:rsidR="00E51FFF" w:rsidRPr="00811234" w14:paraId="0176D13A" w14:textId="77777777" w:rsidTr="004337B2">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F1321FA" w14:textId="77777777" w:rsidR="00E51FFF" w:rsidRPr="003D662E" w:rsidRDefault="00E51FFF" w:rsidP="00E51FFF">
            <w:pPr>
              <w:rPr>
                <w:b w:val="0"/>
                <w:bCs w:val="0"/>
                <w:lang w:val="en-US"/>
              </w:rPr>
            </w:pPr>
            <w:r w:rsidRPr="003D662E">
              <w:rPr>
                <w:b w:val="0"/>
                <w:bCs w:val="0"/>
                <w:lang w:val="en-US"/>
              </w:rPr>
              <w:t>R133c</w:t>
            </w:r>
          </w:p>
        </w:tc>
        <w:tc>
          <w:tcPr>
            <w:tcW w:w="7648" w:type="dxa"/>
            <w:tcBorders>
              <w:top w:val="single" w:sz="4" w:space="0" w:color="238FB7"/>
              <w:bottom w:val="single" w:sz="4" w:space="0" w:color="238FB7"/>
            </w:tcBorders>
          </w:tcPr>
          <w:p w14:paraId="6C0B1D7A" w14:textId="05B98016" w:rsidR="00E51FFF" w:rsidRPr="003D662E" w:rsidRDefault="00E51FFF" w:rsidP="00E51FF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Within the limits of the service state machine, the </w:t>
            </w:r>
            <w:r w:rsidRPr="003D662E">
              <w:rPr>
                <w:rFonts w:ascii="Consolas" w:hAnsi="Consolas"/>
                <w:bCs/>
                <w:lang w:val="en-US"/>
              </w:rPr>
              <w:t>ServiceManager</w:t>
            </w:r>
            <w:r w:rsidRPr="003D662E">
              <w:rPr>
                <w:rFonts w:cstheme="minorHAnsi"/>
                <w:bCs/>
                <w:lang w:val="en-US"/>
              </w:rPr>
              <w:t xml:space="preserve"> and the AAS provide means for adjusting the state of a service. In particular, functions for activating, passivating and migrating services are provided and generically implemented.</w:t>
            </w:r>
          </w:p>
        </w:tc>
      </w:tr>
      <w:tr w:rsidR="00E51FFF" w:rsidRPr="00811234" w14:paraId="0BB737C4" w14:textId="77777777" w:rsidTr="004337B2">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64553F2" w14:textId="77777777" w:rsidR="00E51FFF" w:rsidRPr="003D662E" w:rsidRDefault="00E51FFF" w:rsidP="00E51FFF">
            <w:pPr>
              <w:rPr>
                <w:b w:val="0"/>
                <w:bCs w:val="0"/>
                <w:lang w:val="en-US"/>
              </w:rPr>
            </w:pPr>
            <w:r w:rsidRPr="003D662E">
              <w:rPr>
                <w:b w:val="0"/>
                <w:bCs w:val="0"/>
                <w:lang w:val="en-US"/>
              </w:rPr>
              <w:t>R133d</w:t>
            </w:r>
          </w:p>
        </w:tc>
        <w:tc>
          <w:tcPr>
            <w:tcW w:w="7648" w:type="dxa"/>
            <w:tcBorders>
              <w:top w:val="single" w:sz="4" w:space="0" w:color="238FB7"/>
              <w:bottom w:val="single" w:sz="4" w:space="0" w:color="238FB7"/>
            </w:tcBorders>
          </w:tcPr>
          <w:p w14:paraId="6CB23564" w14:textId="5C2549B9" w:rsidR="00E51FFF" w:rsidRPr="003D662E" w:rsidRDefault="00E51FFF" w:rsidP="00E51FF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No specific functionality to resolve error conditions is provided in this release.</w:t>
            </w:r>
          </w:p>
        </w:tc>
      </w:tr>
      <w:tr w:rsidR="00E51FFF" w:rsidRPr="00811234" w14:paraId="2E84636D" w14:textId="77777777" w:rsidTr="004337B2">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EE30630" w14:textId="77777777" w:rsidR="00E51FFF" w:rsidRPr="003D662E" w:rsidRDefault="00E51FFF" w:rsidP="00E51FFF">
            <w:pPr>
              <w:rPr>
                <w:b w:val="0"/>
                <w:bCs w:val="0"/>
                <w:lang w:val="en-US"/>
              </w:rPr>
            </w:pPr>
            <w:r w:rsidRPr="003D662E">
              <w:rPr>
                <w:b w:val="0"/>
                <w:bCs w:val="0"/>
                <w:lang w:val="en-US"/>
              </w:rPr>
              <w:t>R134c</w:t>
            </w:r>
          </w:p>
        </w:tc>
        <w:tc>
          <w:tcPr>
            <w:tcW w:w="7648" w:type="dxa"/>
            <w:tcBorders>
              <w:top w:val="single" w:sz="4" w:space="0" w:color="238FB7"/>
              <w:bottom w:val="single" w:sz="4" w:space="0" w:color="238FB7"/>
            </w:tcBorders>
          </w:tcPr>
          <w:p w14:paraId="36712AD1" w14:textId="603D60AE" w:rsidR="00E51FFF" w:rsidRPr="003D662E" w:rsidRDefault="00E51FFF" w:rsidP="00E51FF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supports stopping as well as removal/disposal of services and service artifacts.</w:t>
            </w:r>
          </w:p>
        </w:tc>
      </w:tr>
      <w:tr w:rsidR="00E51FFF" w:rsidRPr="00811234" w14:paraId="15ED4473" w14:textId="77777777" w:rsidTr="004337B2">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7E71BB9" w14:textId="77777777" w:rsidR="00E51FFF" w:rsidRPr="003D662E" w:rsidRDefault="00E51FFF" w:rsidP="00E51FFF">
            <w:pPr>
              <w:rPr>
                <w:b w:val="0"/>
                <w:bCs w:val="0"/>
                <w:lang w:val="en-US"/>
              </w:rPr>
            </w:pPr>
            <w:r w:rsidRPr="003D662E">
              <w:rPr>
                <w:b w:val="0"/>
                <w:bCs w:val="0"/>
                <w:lang w:val="en-US"/>
              </w:rPr>
              <w:t>R135</w:t>
            </w:r>
          </w:p>
        </w:tc>
        <w:tc>
          <w:tcPr>
            <w:tcW w:w="7648" w:type="dxa"/>
            <w:tcBorders>
              <w:top w:val="single" w:sz="4" w:space="0" w:color="238FB7"/>
              <w:bottom w:val="single" w:sz="4" w:space="0" w:color="238FB7"/>
            </w:tcBorders>
          </w:tcPr>
          <w:p w14:paraId="681F5ADA" w14:textId="5CF8F771" w:rsidR="00E51FFF" w:rsidRPr="003D662E" w:rsidRDefault="00E51FFF" w:rsidP="00E51FF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An operation for updating services is provided and available through the AAS, </w:t>
            </w:r>
            <w:r w:rsidRPr="003D662E">
              <w:rPr>
                <w:bCs/>
                <w:i/>
                <w:lang w:val="en-US"/>
              </w:rPr>
              <w:t xml:space="preserve">but the operation itself </w:t>
            </w:r>
            <w:r w:rsidR="00CA7BD6" w:rsidRPr="003D662E">
              <w:rPr>
                <w:bCs/>
                <w:i/>
                <w:lang w:val="en-US"/>
              </w:rPr>
              <w:t xml:space="preserve">is </w:t>
            </w:r>
            <w:r w:rsidRPr="003D662E">
              <w:rPr>
                <w:bCs/>
                <w:i/>
                <w:lang w:val="en-US"/>
              </w:rPr>
              <w:t>not implemented in this release</w:t>
            </w:r>
            <w:r w:rsidRPr="003D662E">
              <w:rPr>
                <w:bCs/>
                <w:lang w:val="en-US"/>
              </w:rPr>
              <w:t>.</w:t>
            </w:r>
          </w:p>
        </w:tc>
      </w:tr>
    </w:tbl>
    <w:p w14:paraId="6843AC92" w14:textId="453501AD" w:rsidR="001B3DE9" w:rsidRPr="003D662E" w:rsidRDefault="001B3DE9" w:rsidP="00A332BC">
      <w:pPr>
        <w:jc w:val="center"/>
        <w:rPr>
          <w:lang w:val="en-US"/>
        </w:rPr>
      </w:pPr>
    </w:p>
    <w:p w14:paraId="466B2779" w14:textId="5E829B5B" w:rsidR="007834B4" w:rsidRPr="003D662E" w:rsidRDefault="007834B4" w:rsidP="007834B4">
      <w:pPr>
        <w:jc w:val="both"/>
        <w:rPr>
          <w:lang w:val="en-US"/>
        </w:rPr>
      </w:pPr>
      <w:bookmarkStart w:id="149" w:name="_Ref57282138"/>
      <w:r w:rsidRPr="003D662E">
        <w:rPr>
          <w:lang w:val="en-US"/>
        </w:rPr>
        <w:t>We conclude, that most of the basic requirements for this layer are already implemented. Advanced functionality such as dynamic service operations or monitoring as well as security and data protection mechanisms are subject to one of the next releases.</w:t>
      </w:r>
    </w:p>
    <w:p w14:paraId="4991AB5A" w14:textId="71672B49" w:rsidR="00C017CF" w:rsidRPr="003D662E" w:rsidRDefault="00730B93" w:rsidP="00C017CF">
      <w:pPr>
        <w:pStyle w:val="Heading2"/>
        <w:rPr>
          <w:lang w:val="en-US"/>
        </w:rPr>
      </w:pPr>
      <w:bookmarkStart w:id="150" w:name="_Ref78453699"/>
      <w:bookmarkStart w:id="151" w:name="_Toc147571959"/>
      <w:r w:rsidRPr="003D662E">
        <w:rPr>
          <w:lang w:val="en-US"/>
        </w:rPr>
        <w:t xml:space="preserve">Resources </w:t>
      </w:r>
      <w:r w:rsidR="00C017CF" w:rsidRPr="003D662E">
        <w:rPr>
          <w:lang w:val="en-US"/>
        </w:rPr>
        <w:t>and Monitoring Layer</w:t>
      </w:r>
      <w:bookmarkEnd w:id="149"/>
      <w:bookmarkEnd w:id="150"/>
      <w:bookmarkEnd w:id="151"/>
    </w:p>
    <w:p w14:paraId="252C034E" w14:textId="62C8C004"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D0494D">
        <w:rPr>
          <w:lang w:val="en-US"/>
        </w:rPr>
        <w:t>3.7.1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D0494D">
        <w:rPr>
          <w:lang w:val="en-US"/>
        </w:rPr>
        <w:t>3.7.2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D0494D">
        <w:rPr>
          <w:lang w:val="en-US"/>
        </w:rPr>
        <w:t>3.7.3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52" w:name="_Ref69826081"/>
      <w:bookmarkStart w:id="153" w:name="_Toc147571960"/>
      <w:r w:rsidRPr="003D662E">
        <w:rPr>
          <w:lang w:val="en-US"/>
        </w:rPr>
        <w:t>ECS runtime</w:t>
      </w:r>
      <w:bookmarkEnd w:id="152"/>
      <w:bookmarkEnd w:id="153"/>
    </w:p>
    <w:p w14:paraId="0BFE18EA" w14:textId="2EAABED9"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IIP-Ecosphere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0219FC" w:rsidRPr="003D662E">
        <w:rPr>
          <w:lang w:val="en-US"/>
        </w:rPr>
        <w:fldChar w:fldCharType="begin"/>
      </w:r>
      <w:r w:rsidR="000219FC" w:rsidRPr="003D662E">
        <w:rPr>
          <w:lang w:val="en-US"/>
        </w:rPr>
        <w:instrText xml:space="preserve"> REF _Ref69826686 \h </w:instrText>
      </w:r>
      <w:r w:rsidR="003D662E">
        <w:rPr>
          <w:lang w:val="en-US"/>
        </w:rPr>
        <w:instrText xml:space="preserve"> \* MERGEFORMAT </w:instrText>
      </w:r>
      <w:r w:rsidR="000219FC" w:rsidRPr="003D662E">
        <w:rPr>
          <w:lang w:val="en-US"/>
        </w:rPr>
      </w:r>
      <w:r w:rsidR="000219FC" w:rsidRPr="003D662E">
        <w:rPr>
          <w:lang w:val="en-US"/>
        </w:rPr>
        <w:fldChar w:fldCharType="separate"/>
      </w:r>
      <w:r w:rsidR="00D0494D" w:rsidRPr="003D662E">
        <w:rPr>
          <w:lang w:val="en-US"/>
        </w:rPr>
        <w:t xml:space="preserve">Table </w:t>
      </w:r>
      <w:r w:rsidR="00D0494D">
        <w:rPr>
          <w:noProof/>
          <w:lang w:val="en-US"/>
        </w:rPr>
        <w:t>11</w:t>
      </w:r>
      <w:r w:rsidR="000219FC" w:rsidRPr="003D662E">
        <w:rPr>
          <w:lang w:val="en-US"/>
        </w:rPr>
        <w:fldChar w:fldCharType="end"/>
      </w:r>
      <w:r w:rsidR="000219FC" w:rsidRPr="003D662E">
        <w:rPr>
          <w:lang w:val="en-US"/>
        </w:rPr>
        <w:t xml:space="preserve"> summarizes the requirements to be </w:t>
      </w:r>
      <w:r w:rsidR="009D2FC9" w:rsidRPr="003D662E">
        <w:rPr>
          <w:lang w:val="en-US"/>
        </w:rPr>
        <w:t>considered</w:t>
      </w:r>
      <w:r w:rsidR="000219FC" w:rsidRPr="003D662E">
        <w:rPr>
          <w:lang w:val="en-US"/>
        </w:rPr>
        <w:t>.</w:t>
      </w:r>
      <w:r w:rsidR="00DE00B5" w:rsidRPr="003D662E">
        <w:rPr>
          <w:lang w:val="en-US"/>
        </w:rPr>
        <w:t xml:space="preserve"> 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D0494D">
        <w:rPr>
          <w:lang w:val="en-US"/>
        </w:rPr>
        <w:t>3.7.2</w:t>
      </w:r>
      <w:r w:rsidR="00DE00B5" w:rsidRPr="003D662E">
        <w:rPr>
          <w:lang w:val="en-US"/>
        </w:rPr>
        <w:fldChar w:fldCharType="end"/>
      </w:r>
      <w:r w:rsidR="00DE00B5" w:rsidRPr="003D662E">
        <w:rPr>
          <w:lang w:val="en-US"/>
        </w:rPr>
        <w:t>.</w:t>
      </w:r>
    </w:p>
    <w:p w14:paraId="7CA6FDAF" w14:textId="25E0C8D3" w:rsidR="002B09FB" w:rsidRPr="003D662E" w:rsidRDefault="002B09FB" w:rsidP="002B09FB">
      <w:pPr>
        <w:pStyle w:val="Caption"/>
        <w:keepNext/>
        <w:jc w:val="center"/>
        <w:rPr>
          <w:lang w:val="en-US"/>
        </w:rPr>
      </w:pPr>
      <w:bookmarkStart w:id="154" w:name="_Ref69826686"/>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11</w:t>
      </w:r>
      <w:r w:rsidRPr="003D662E">
        <w:fldChar w:fldCharType="end"/>
      </w:r>
      <w:bookmarkEnd w:id="154"/>
      <w:r w:rsidRPr="003D662E">
        <w:rPr>
          <w:lang w:val="en-US"/>
        </w:rPr>
        <w:t>: Specific requirements for the heterogeneous deployment (excluding configuration)</w:t>
      </w:r>
    </w:p>
    <w:tbl>
      <w:tblPr>
        <w:tblStyle w:val="GridTable1Light-Accent1"/>
        <w:tblW w:w="0" w:type="auto"/>
        <w:tblLook w:val="04A0" w:firstRow="1" w:lastRow="0" w:firstColumn="1" w:lastColumn="0" w:noHBand="0" w:noVBand="1"/>
      </w:tblPr>
      <w:tblGrid>
        <w:gridCol w:w="1414"/>
        <w:gridCol w:w="7648"/>
      </w:tblGrid>
      <w:tr w:rsidR="002B09FB" w:rsidRPr="003D662E" w14:paraId="34A54688" w14:textId="77777777" w:rsidTr="00B9624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single" w:sz="4" w:space="0" w:color="B8CCE4" w:themeColor="accent1" w:themeTint="66"/>
            </w:tcBorders>
            <w:shd w:val="clear" w:color="auto" w:fill="238FB7"/>
          </w:tcPr>
          <w:p w14:paraId="2D5F301D" w14:textId="77777777" w:rsidR="002B09FB" w:rsidRPr="003D662E" w:rsidRDefault="002B09FB" w:rsidP="00B96240">
            <w:pPr>
              <w:rPr>
                <w:b w:val="0"/>
                <w:bCs w:val="0"/>
                <w:color w:val="FFFFFF" w:themeColor="background1"/>
                <w:lang w:val="en-US"/>
              </w:rPr>
            </w:pPr>
            <w:r w:rsidRPr="003D662E">
              <w:rPr>
                <w:color w:val="FFFFFF" w:themeColor="background1"/>
                <w:lang w:val="en-US"/>
              </w:rPr>
              <w:t>Requirement</w:t>
            </w:r>
          </w:p>
        </w:tc>
        <w:tc>
          <w:tcPr>
            <w:tcW w:w="7648" w:type="dxa"/>
            <w:tcBorders>
              <w:bottom w:val="single" w:sz="4" w:space="0" w:color="B8CCE4" w:themeColor="accent1" w:themeTint="66"/>
            </w:tcBorders>
            <w:shd w:val="clear" w:color="auto" w:fill="238FB7"/>
          </w:tcPr>
          <w:p w14:paraId="37C5A705" w14:textId="77777777" w:rsidR="002B09FB" w:rsidRPr="003D662E" w:rsidRDefault="002B09FB" w:rsidP="00B9624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2B09FB" w:rsidRPr="003D662E" w14:paraId="43F6A7F3"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438F8F78" w14:textId="77777777" w:rsidR="002B09FB" w:rsidRPr="003D662E" w:rsidRDefault="002B09FB" w:rsidP="00B96240">
            <w:pPr>
              <w:rPr>
                <w:b w:val="0"/>
                <w:bCs w:val="0"/>
                <w:lang w:val="en-US"/>
              </w:rPr>
            </w:pPr>
            <w:r w:rsidRPr="003D662E">
              <w:rPr>
                <w:b w:val="0"/>
                <w:bCs w:val="0"/>
                <w:lang w:val="en-US"/>
              </w:rPr>
              <w:t>R23</w:t>
            </w:r>
          </w:p>
        </w:tc>
        <w:tc>
          <w:tcPr>
            <w:tcW w:w="7648" w:type="dxa"/>
            <w:tcBorders>
              <w:top w:val="single" w:sz="4" w:space="0" w:color="238FB7"/>
              <w:bottom w:val="single" w:sz="4" w:space="0" w:color="238FB7"/>
            </w:tcBorders>
          </w:tcPr>
          <w:p w14:paraId="757FD40B" w14:textId="1AB7A19E" w:rsidR="002B09FB" w:rsidRPr="003D662E" w:rsidRDefault="002B09FB" w:rsidP="00B9624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Support for dynamic deployment</w:t>
            </w:r>
          </w:p>
        </w:tc>
      </w:tr>
      <w:tr w:rsidR="002B09FB" w:rsidRPr="00811234" w14:paraId="16546A68"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895FC27" w14:textId="77777777" w:rsidR="002B09FB" w:rsidRPr="003D662E" w:rsidRDefault="002B09FB" w:rsidP="00B96240">
            <w:pPr>
              <w:rPr>
                <w:rFonts w:ascii="Calibri" w:hAnsi="Calibri" w:cs="Calibri"/>
                <w:b w:val="0"/>
                <w:bCs w:val="0"/>
                <w:color w:val="000000"/>
                <w:lang w:val="en-US"/>
              </w:rPr>
            </w:pPr>
            <w:r w:rsidRPr="003D662E">
              <w:rPr>
                <w:rFonts w:ascii="Calibri" w:hAnsi="Calibri" w:cs="Calibri"/>
                <w:b w:val="0"/>
                <w:bCs w:val="0"/>
                <w:color w:val="000000"/>
                <w:lang w:val="en-US"/>
              </w:rPr>
              <w:t>R24</w:t>
            </w:r>
          </w:p>
        </w:tc>
        <w:tc>
          <w:tcPr>
            <w:tcW w:w="7648" w:type="dxa"/>
            <w:tcBorders>
              <w:top w:val="single" w:sz="4" w:space="0" w:color="238FB7"/>
              <w:bottom w:val="single" w:sz="4" w:space="0" w:color="238FB7"/>
            </w:tcBorders>
          </w:tcPr>
          <w:p w14:paraId="5CF74D11" w14:textId="11BFE25F" w:rsidR="002B09FB" w:rsidRPr="003D662E" w:rsidRDefault="002B09FB" w:rsidP="00B9624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Deployment to different types of resources/hardware</w:t>
            </w:r>
          </w:p>
        </w:tc>
      </w:tr>
      <w:tr w:rsidR="002B09FB" w:rsidRPr="00811234" w14:paraId="25A9D580"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F82DA78" w14:textId="77777777" w:rsidR="002B09FB" w:rsidRPr="003D662E" w:rsidRDefault="002B09FB" w:rsidP="00B96240">
            <w:pPr>
              <w:rPr>
                <w:b w:val="0"/>
                <w:bCs w:val="0"/>
                <w:lang w:val="en-US"/>
              </w:rPr>
            </w:pPr>
            <w:r w:rsidRPr="003D662E">
              <w:rPr>
                <w:b w:val="0"/>
                <w:bCs w:val="0"/>
                <w:lang w:val="en-US"/>
              </w:rPr>
              <w:t>R25</w:t>
            </w:r>
          </w:p>
        </w:tc>
        <w:tc>
          <w:tcPr>
            <w:tcW w:w="7648" w:type="dxa"/>
            <w:tcBorders>
              <w:top w:val="single" w:sz="4" w:space="0" w:color="238FB7"/>
              <w:bottom w:val="single" w:sz="4" w:space="0" w:color="238FB7"/>
            </w:tcBorders>
          </w:tcPr>
          <w:p w14:paraId="1A03FA66" w14:textId="77777777" w:rsidR="002B09FB" w:rsidRPr="003D662E" w:rsidRDefault="002B09FB" w:rsidP="00B9624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Resource properties or functionalities described as AAS</w:t>
            </w:r>
          </w:p>
        </w:tc>
      </w:tr>
      <w:tr w:rsidR="002B09FB" w:rsidRPr="00811234" w14:paraId="08A9A744"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F705D0C" w14:textId="77777777" w:rsidR="002B09FB" w:rsidRPr="003D662E" w:rsidRDefault="002B09FB" w:rsidP="00B96240">
            <w:pPr>
              <w:rPr>
                <w:b w:val="0"/>
                <w:bCs w:val="0"/>
                <w:lang w:val="en-US"/>
              </w:rPr>
            </w:pPr>
            <w:r w:rsidRPr="003D662E">
              <w:rPr>
                <w:b w:val="0"/>
                <w:bCs w:val="0"/>
                <w:lang w:val="en-US"/>
              </w:rPr>
              <w:t>R25a</w:t>
            </w:r>
          </w:p>
        </w:tc>
        <w:tc>
          <w:tcPr>
            <w:tcW w:w="7648" w:type="dxa"/>
            <w:tcBorders>
              <w:top w:val="single" w:sz="4" w:space="0" w:color="238FB7"/>
              <w:bottom w:val="single" w:sz="4" w:space="0" w:color="238FB7"/>
            </w:tcBorders>
          </w:tcPr>
          <w:p w14:paraId="14AE957D" w14:textId="5EC98663" w:rsidR="002B09FB" w:rsidRPr="003D662E" w:rsidRDefault="002B09FB" w:rsidP="00B9624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AAS of </w:t>
            </w:r>
            <w:r w:rsidR="00D64429" w:rsidRPr="003D662E">
              <w:rPr>
                <w:bCs/>
                <w:lang w:val="en-US"/>
              </w:rPr>
              <w:t xml:space="preserve">a </w:t>
            </w:r>
            <w:r w:rsidRPr="003D662E">
              <w:rPr>
                <w:bCs/>
                <w:lang w:val="en-US"/>
              </w:rPr>
              <w:t>resource shall be realized by an ECS runtime</w:t>
            </w:r>
          </w:p>
        </w:tc>
      </w:tr>
      <w:tr w:rsidR="002B09FB" w:rsidRPr="00811234" w14:paraId="3B01225F"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F82A0C9" w14:textId="77777777" w:rsidR="002B09FB" w:rsidRPr="003D662E" w:rsidRDefault="002B09FB" w:rsidP="00B96240">
            <w:pPr>
              <w:rPr>
                <w:b w:val="0"/>
                <w:bCs w:val="0"/>
                <w:lang w:val="en-US"/>
              </w:rPr>
            </w:pPr>
            <w:r w:rsidRPr="003D662E">
              <w:rPr>
                <w:b w:val="0"/>
                <w:bCs w:val="0"/>
                <w:lang w:val="en-US"/>
              </w:rPr>
              <w:t>R25b</w:t>
            </w:r>
          </w:p>
        </w:tc>
        <w:tc>
          <w:tcPr>
            <w:tcW w:w="7648" w:type="dxa"/>
            <w:tcBorders>
              <w:top w:val="single" w:sz="4" w:space="0" w:color="238FB7"/>
              <w:bottom w:val="single" w:sz="4" w:space="0" w:color="238FB7"/>
            </w:tcBorders>
          </w:tcPr>
          <w:p w14:paraId="015F2AFF" w14:textId="77777777" w:rsidR="002B09FB" w:rsidRPr="003D662E" w:rsidRDefault="002B09FB" w:rsidP="00B9624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AAS of available resources must be announced to the platform</w:t>
            </w:r>
          </w:p>
        </w:tc>
      </w:tr>
      <w:tr w:rsidR="002B09FB" w:rsidRPr="00811234" w14:paraId="4024B7EB"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50551CB" w14:textId="77777777" w:rsidR="002B09FB" w:rsidRPr="003D662E" w:rsidRDefault="002B09FB" w:rsidP="00B96240">
            <w:pPr>
              <w:rPr>
                <w:b w:val="0"/>
                <w:bCs w:val="0"/>
                <w:lang w:val="en-US"/>
              </w:rPr>
            </w:pPr>
            <w:r w:rsidRPr="003D662E">
              <w:rPr>
                <w:b w:val="0"/>
                <w:bCs w:val="0"/>
                <w:lang w:val="en-US"/>
              </w:rPr>
              <w:t>R25e</w:t>
            </w:r>
          </w:p>
        </w:tc>
        <w:tc>
          <w:tcPr>
            <w:tcW w:w="7648" w:type="dxa"/>
            <w:tcBorders>
              <w:top w:val="single" w:sz="4" w:space="0" w:color="238FB7"/>
              <w:bottom w:val="single" w:sz="4" w:space="0" w:color="238FB7"/>
            </w:tcBorders>
          </w:tcPr>
          <w:p w14:paraId="081F9F08" w14:textId="77777777" w:rsidR="002B09FB" w:rsidRPr="003D662E" w:rsidRDefault="002B09FB" w:rsidP="00B9624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Resource AAS must describe static properties</w:t>
            </w:r>
          </w:p>
        </w:tc>
      </w:tr>
      <w:tr w:rsidR="002B09FB" w:rsidRPr="00811234" w14:paraId="6ED3E1D9"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BB08D2F" w14:textId="3BA4B5F7" w:rsidR="002B09FB" w:rsidRPr="003D662E" w:rsidRDefault="002B09FB" w:rsidP="00B96240">
            <w:pPr>
              <w:rPr>
                <w:b w:val="0"/>
                <w:bCs w:val="0"/>
                <w:lang w:val="en-US"/>
              </w:rPr>
            </w:pPr>
            <w:r w:rsidRPr="003D662E">
              <w:rPr>
                <w:b w:val="0"/>
                <w:bCs w:val="0"/>
                <w:lang w:val="en-US"/>
              </w:rPr>
              <w:t>R25f</w:t>
            </w:r>
            <w:r w:rsidR="006C0692" w:rsidRPr="003D662E">
              <w:rPr>
                <w:b w:val="0"/>
                <w:bCs w:val="0"/>
                <w:lang w:val="en-US"/>
              </w:rPr>
              <w:t>, R103a</w:t>
            </w:r>
          </w:p>
        </w:tc>
        <w:tc>
          <w:tcPr>
            <w:tcW w:w="7648" w:type="dxa"/>
            <w:tcBorders>
              <w:top w:val="single" w:sz="4" w:space="0" w:color="238FB7"/>
              <w:bottom w:val="single" w:sz="4" w:space="0" w:color="238FB7"/>
            </w:tcBorders>
          </w:tcPr>
          <w:p w14:paraId="1F25239C" w14:textId="2D423134" w:rsidR="002B09FB" w:rsidRPr="003D662E" w:rsidRDefault="002B09FB" w:rsidP="00B9624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Resource AAS must describe dynamic properties</w:t>
            </w:r>
            <w:r w:rsidR="006C0692" w:rsidRPr="003D662E">
              <w:rPr>
                <w:bCs/>
                <w:lang w:val="en-US"/>
              </w:rPr>
              <w:t xml:space="preserve">, e.g., </w:t>
            </w:r>
            <w:r w:rsidR="005C3EDC" w:rsidRPr="003D662E">
              <w:rPr>
                <w:lang w:val="en-US"/>
              </w:rPr>
              <w:t>the resource utilization, the memory usage or the utilization of CPU/GPU/TPU cores</w:t>
            </w:r>
          </w:p>
        </w:tc>
      </w:tr>
      <w:tr w:rsidR="002B09FB" w:rsidRPr="00811234" w14:paraId="16ADB0A7"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18C3B4A" w14:textId="77777777" w:rsidR="002B09FB" w:rsidRPr="003D662E" w:rsidRDefault="002B09FB" w:rsidP="00B96240">
            <w:pPr>
              <w:rPr>
                <w:b w:val="0"/>
                <w:bCs w:val="0"/>
                <w:lang w:val="en-US"/>
              </w:rPr>
            </w:pPr>
            <w:r w:rsidRPr="003D662E">
              <w:rPr>
                <w:b w:val="0"/>
                <w:bCs w:val="0"/>
                <w:lang w:val="en-US"/>
              </w:rPr>
              <w:t>R25g</w:t>
            </w:r>
          </w:p>
        </w:tc>
        <w:tc>
          <w:tcPr>
            <w:tcW w:w="7648" w:type="dxa"/>
            <w:tcBorders>
              <w:top w:val="single" w:sz="4" w:space="0" w:color="238FB7"/>
              <w:bottom w:val="single" w:sz="4" w:space="0" w:color="238FB7"/>
            </w:tcBorders>
          </w:tcPr>
          <w:p w14:paraId="0BCB70A9" w14:textId="77777777" w:rsidR="002B09FB" w:rsidRPr="003D662E" w:rsidRDefault="002B09FB" w:rsidP="00B9624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Resource AAS must contain functions for the deployment</w:t>
            </w:r>
          </w:p>
        </w:tc>
      </w:tr>
      <w:tr w:rsidR="002B09FB" w:rsidRPr="00811234" w14:paraId="1A7F0521"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05EC56B" w14:textId="77777777" w:rsidR="002B09FB" w:rsidRPr="003D662E" w:rsidRDefault="002B09FB" w:rsidP="00B96240">
            <w:pPr>
              <w:rPr>
                <w:b w:val="0"/>
                <w:bCs w:val="0"/>
                <w:lang w:val="en-US"/>
              </w:rPr>
            </w:pPr>
            <w:r w:rsidRPr="003D662E">
              <w:rPr>
                <w:b w:val="0"/>
                <w:bCs w:val="0"/>
                <w:lang w:val="en-US"/>
              </w:rPr>
              <w:t>R25h</w:t>
            </w:r>
          </w:p>
        </w:tc>
        <w:tc>
          <w:tcPr>
            <w:tcW w:w="7648" w:type="dxa"/>
            <w:tcBorders>
              <w:top w:val="single" w:sz="4" w:space="0" w:color="238FB7"/>
              <w:bottom w:val="single" w:sz="4" w:space="0" w:color="238FB7"/>
            </w:tcBorders>
          </w:tcPr>
          <w:p w14:paraId="6EC87009" w14:textId="77777777" w:rsidR="002B09FB" w:rsidRPr="003D662E" w:rsidRDefault="002B09FB" w:rsidP="00B9624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Resource AAS shall contain functions for exchanging deployment units at runtime</w:t>
            </w:r>
          </w:p>
        </w:tc>
      </w:tr>
      <w:tr w:rsidR="002B09FB" w:rsidRPr="00811234" w14:paraId="43C63118"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5F48035" w14:textId="77777777" w:rsidR="002B09FB" w:rsidRPr="003D662E" w:rsidRDefault="002B09FB" w:rsidP="00B96240">
            <w:pPr>
              <w:rPr>
                <w:b w:val="0"/>
                <w:bCs w:val="0"/>
                <w:lang w:val="en-US"/>
              </w:rPr>
            </w:pPr>
            <w:r w:rsidRPr="003D662E">
              <w:rPr>
                <w:b w:val="0"/>
                <w:bCs w:val="0"/>
                <w:lang w:val="en-US"/>
              </w:rPr>
              <w:t>R26</w:t>
            </w:r>
          </w:p>
        </w:tc>
        <w:tc>
          <w:tcPr>
            <w:tcW w:w="7648" w:type="dxa"/>
            <w:tcBorders>
              <w:top w:val="single" w:sz="4" w:space="0" w:color="238FB7"/>
              <w:bottom w:val="single" w:sz="4" w:space="0" w:color="238FB7"/>
            </w:tcBorders>
          </w:tcPr>
          <w:p w14:paraId="5FE73417" w14:textId="77777777" w:rsidR="002B09FB" w:rsidRPr="003D662E" w:rsidRDefault="002B09FB" w:rsidP="00B9624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Deployment to on-premise resources</w:t>
            </w:r>
          </w:p>
        </w:tc>
      </w:tr>
      <w:tr w:rsidR="002B09FB" w:rsidRPr="00811234" w14:paraId="377CFF03"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5563E49" w14:textId="77777777" w:rsidR="002B09FB" w:rsidRPr="003D662E" w:rsidRDefault="002B09FB" w:rsidP="00B96240">
            <w:pPr>
              <w:rPr>
                <w:b w:val="0"/>
                <w:bCs w:val="0"/>
                <w:lang w:val="en-US"/>
              </w:rPr>
            </w:pPr>
            <w:r w:rsidRPr="003D662E">
              <w:rPr>
                <w:b w:val="0"/>
                <w:bCs w:val="0"/>
                <w:lang w:val="en-US"/>
              </w:rPr>
              <w:t>R27</w:t>
            </w:r>
          </w:p>
        </w:tc>
        <w:tc>
          <w:tcPr>
            <w:tcW w:w="7648" w:type="dxa"/>
            <w:tcBorders>
              <w:top w:val="single" w:sz="4" w:space="0" w:color="238FB7"/>
              <w:bottom w:val="single" w:sz="4" w:space="0" w:color="238FB7"/>
            </w:tcBorders>
          </w:tcPr>
          <w:p w14:paraId="78A044D1" w14:textId="77777777" w:rsidR="002B09FB" w:rsidRPr="003D662E" w:rsidRDefault="002B09FB" w:rsidP="00B9624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Optional deployment to connected IIP-Ecosphere instances</w:t>
            </w:r>
          </w:p>
        </w:tc>
      </w:tr>
      <w:tr w:rsidR="002B09FB" w:rsidRPr="00811234" w14:paraId="78495EFB"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14FDDF2" w14:textId="77777777" w:rsidR="002B09FB" w:rsidRPr="003D662E" w:rsidRDefault="002B09FB" w:rsidP="00B96240">
            <w:pPr>
              <w:rPr>
                <w:b w:val="0"/>
                <w:bCs w:val="0"/>
                <w:lang w:val="en-US"/>
              </w:rPr>
            </w:pPr>
            <w:r w:rsidRPr="003D662E">
              <w:rPr>
                <w:b w:val="0"/>
                <w:bCs w:val="0"/>
                <w:lang w:val="en-US"/>
              </w:rPr>
              <w:t>R28</w:t>
            </w:r>
          </w:p>
        </w:tc>
        <w:tc>
          <w:tcPr>
            <w:tcW w:w="7648" w:type="dxa"/>
            <w:tcBorders>
              <w:top w:val="single" w:sz="4" w:space="0" w:color="238FB7"/>
              <w:bottom w:val="single" w:sz="4" w:space="0" w:color="238FB7"/>
            </w:tcBorders>
          </w:tcPr>
          <w:p w14:paraId="00026E2D" w14:textId="77777777" w:rsidR="002B09FB" w:rsidRPr="003D662E" w:rsidRDefault="002B09FB" w:rsidP="00B9624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Optional deployment to cloud resources, e.g., Google Cloud or Gaia-X</w:t>
            </w:r>
          </w:p>
        </w:tc>
      </w:tr>
      <w:tr w:rsidR="002B09FB" w:rsidRPr="00811234" w14:paraId="7C8BCABD"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1CDAA96" w14:textId="77777777" w:rsidR="002B09FB" w:rsidRPr="003D662E" w:rsidRDefault="002B09FB" w:rsidP="00B96240">
            <w:pPr>
              <w:rPr>
                <w:b w:val="0"/>
                <w:bCs w:val="0"/>
                <w:lang w:val="en-US"/>
              </w:rPr>
            </w:pPr>
            <w:r w:rsidRPr="003D662E">
              <w:rPr>
                <w:b w:val="0"/>
                <w:bCs w:val="0"/>
                <w:lang w:val="en-US"/>
              </w:rPr>
              <w:t>R29</w:t>
            </w:r>
          </w:p>
        </w:tc>
        <w:tc>
          <w:tcPr>
            <w:tcW w:w="7648" w:type="dxa"/>
            <w:tcBorders>
              <w:top w:val="single" w:sz="4" w:space="0" w:color="238FB7"/>
              <w:bottom w:val="single" w:sz="4" w:space="0" w:color="238FB7"/>
            </w:tcBorders>
          </w:tcPr>
          <w:p w14:paraId="3A161762" w14:textId="684ABC0C" w:rsidR="002B09FB" w:rsidRPr="003D662E" w:rsidRDefault="002B09FB" w:rsidP="00B9624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Deployment unit must provide an explicit interface in terms of </w:t>
            </w:r>
            <w:r w:rsidR="00E000F4" w:rsidRPr="003D662E">
              <w:rPr>
                <w:bCs/>
                <w:lang w:val="en-US"/>
              </w:rPr>
              <w:t xml:space="preserve">an </w:t>
            </w:r>
            <w:r w:rsidRPr="003D662E">
              <w:rPr>
                <w:bCs/>
                <w:lang w:val="en-US"/>
              </w:rPr>
              <w:t>AAS</w:t>
            </w:r>
          </w:p>
        </w:tc>
      </w:tr>
      <w:tr w:rsidR="002B09FB" w:rsidRPr="00811234" w14:paraId="39476421"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9EDA116" w14:textId="77777777" w:rsidR="002B09FB" w:rsidRPr="003D662E" w:rsidRDefault="002B09FB" w:rsidP="00B96240">
            <w:pPr>
              <w:rPr>
                <w:b w:val="0"/>
                <w:bCs w:val="0"/>
                <w:lang w:val="en-US"/>
              </w:rPr>
            </w:pPr>
            <w:r w:rsidRPr="003D662E">
              <w:rPr>
                <w:b w:val="0"/>
                <w:bCs w:val="0"/>
                <w:lang w:val="en-US"/>
              </w:rPr>
              <w:t>R29a</w:t>
            </w:r>
          </w:p>
        </w:tc>
        <w:tc>
          <w:tcPr>
            <w:tcW w:w="7648" w:type="dxa"/>
            <w:tcBorders>
              <w:top w:val="single" w:sz="4" w:space="0" w:color="238FB7"/>
              <w:bottom w:val="single" w:sz="4" w:space="0" w:color="238FB7"/>
            </w:tcBorders>
          </w:tcPr>
          <w:p w14:paraId="4C49762C" w14:textId="77777777" w:rsidR="002B09FB" w:rsidRPr="003D662E" w:rsidRDefault="002B09FB" w:rsidP="00B9624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(Quality) properties and functional interfaces of deployment unit via AAS</w:t>
            </w:r>
          </w:p>
        </w:tc>
      </w:tr>
      <w:tr w:rsidR="002B09FB" w:rsidRPr="00811234" w14:paraId="57A089AC"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2D92048" w14:textId="77777777" w:rsidR="002B09FB" w:rsidRPr="003D662E" w:rsidRDefault="002B09FB" w:rsidP="00B96240">
            <w:pPr>
              <w:rPr>
                <w:b w:val="0"/>
                <w:bCs w:val="0"/>
                <w:lang w:val="en-US"/>
              </w:rPr>
            </w:pPr>
            <w:r w:rsidRPr="003D662E">
              <w:rPr>
                <w:b w:val="0"/>
                <w:bCs w:val="0"/>
                <w:lang w:val="en-US"/>
              </w:rPr>
              <w:lastRenderedPageBreak/>
              <w:t>R29b</w:t>
            </w:r>
          </w:p>
        </w:tc>
        <w:tc>
          <w:tcPr>
            <w:tcW w:w="7648" w:type="dxa"/>
            <w:tcBorders>
              <w:top w:val="single" w:sz="4" w:space="0" w:color="238FB7"/>
              <w:bottom w:val="single" w:sz="4" w:space="0" w:color="238FB7"/>
            </w:tcBorders>
          </w:tcPr>
          <w:p w14:paraId="5EB818E9" w14:textId="77777777" w:rsidR="002B09FB" w:rsidRPr="003D662E" w:rsidRDefault="002B09FB" w:rsidP="00B9624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Deployment unit AAS shall be linked to resource AAS</w:t>
            </w:r>
          </w:p>
        </w:tc>
      </w:tr>
      <w:tr w:rsidR="002B09FB" w:rsidRPr="00811234" w14:paraId="5AACAA24"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4CE72F6" w14:textId="77777777" w:rsidR="002B09FB" w:rsidRPr="003D662E" w:rsidRDefault="002B09FB" w:rsidP="00B96240">
            <w:pPr>
              <w:rPr>
                <w:b w:val="0"/>
                <w:bCs w:val="0"/>
                <w:lang w:val="en-US"/>
              </w:rPr>
            </w:pPr>
            <w:r w:rsidRPr="003D662E">
              <w:rPr>
                <w:b w:val="0"/>
                <w:bCs w:val="0"/>
                <w:lang w:val="en-US"/>
              </w:rPr>
              <w:t>R29c</w:t>
            </w:r>
          </w:p>
        </w:tc>
        <w:tc>
          <w:tcPr>
            <w:tcW w:w="7648" w:type="dxa"/>
            <w:tcBorders>
              <w:top w:val="single" w:sz="4" w:space="0" w:color="238FB7"/>
              <w:bottom w:val="single" w:sz="4" w:space="0" w:color="238FB7"/>
            </w:tcBorders>
          </w:tcPr>
          <w:p w14:paraId="3F1D1B4A" w14:textId="77777777" w:rsidR="002B09FB" w:rsidRPr="003D662E" w:rsidRDefault="002B09FB" w:rsidP="00B9624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Contained services/containers shall be made available via the deployment unit AAS</w:t>
            </w:r>
          </w:p>
        </w:tc>
      </w:tr>
      <w:tr w:rsidR="002B09FB" w:rsidRPr="00811234" w14:paraId="0CF647D2"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D081320" w14:textId="77777777" w:rsidR="002B09FB" w:rsidRPr="003D662E" w:rsidRDefault="002B09FB" w:rsidP="00B96240">
            <w:pPr>
              <w:rPr>
                <w:b w:val="0"/>
                <w:bCs w:val="0"/>
                <w:lang w:val="en-US"/>
              </w:rPr>
            </w:pPr>
            <w:r w:rsidRPr="003D662E">
              <w:rPr>
                <w:b w:val="0"/>
                <w:bCs w:val="0"/>
                <w:lang w:val="en-US"/>
              </w:rPr>
              <w:t>R30</w:t>
            </w:r>
          </w:p>
        </w:tc>
        <w:tc>
          <w:tcPr>
            <w:tcW w:w="7648" w:type="dxa"/>
            <w:tcBorders>
              <w:top w:val="single" w:sz="4" w:space="0" w:color="238FB7"/>
              <w:bottom w:val="single" w:sz="4" w:space="0" w:color="238FB7"/>
            </w:tcBorders>
          </w:tcPr>
          <w:p w14:paraId="29D2899E" w14:textId="77777777" w:rsidR="002B09FB" w:rsidRPr="003D662E" w:rsidRDefault="002B09FB" w:rsidP="00B9624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Deployment unit must be encapsulated as container</w:t>
            </w:r>
          </w:p>
        </w:tc>
      </w:tr>
      <w:tr w:rsidR="002B09FB" w:rsidRPr="00811234" w14:paraId="723CE4D3"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F2DF976" w14:textId="77777777" w:rsidR="002B09FB" w:rsidRPr="003D662E" w:rsidRDefault="002B09FB" w:rsidP="00B96240">
            <w:pPr>
              <w:rPr>
                <w:b w:val="0"/>
                <w:bCs w:val="0"/>
                <w:lang w:val="en-US"/>
              </w:rPr>
            </w:pPr>
            <w:r w:rsidRPr="003D662E">
              <w:rPr>
                <w:b w:val="0"/>
                <w:bCs w:val="0"/>
                <w:lang w:val="en-US"/>
              </w:rPr>
              <w:t>R30a</w:t>
            </w:r>
          </w:p>
        </w:tc>
        <w:tc>
          <w:tcPr>
            <w:tcW w:w="7648" w:type="dxa"/>
            <w:tcBorders>
              <w:top w:val="single" w:sz="4" w:space="0" w:color="238FB7"/>
              <w:bottom w:val="single" w:sz="4" w:space="0" w:color="238FB7"/>
            </w:tcBorders>
          </w:tcPr>
          <w:p w14:paraId="01C80A39" w14:textId="77777777" w:rsidR="002B09FB" w:rsidRPr="003D662E" w:rsidRDefault="002B09FB" w:rsidP="00B9624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Deployment units on IT level must be technologically uniform</w:t>
            </w:r>
          </w:p>
        </w:tc>
      </w:tr>
      <w:tr w:rsidR="002B09FB" w:rsidRPr="00811234" w14:paraId="6B301941"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52374BB" w14:textId="77777777" w:rsidR="002B09FB" w:rsidRPr="003D662E" w:rsidRDefault="002B09FB" w:rsidP="00B96240">
            <w:pPr>
              <w:rPr>
                <w:b w:val="0"/>
                <w:bCs w:val="0"/>
                <w:lang w:val="en-US"/>
              </w:rPr>
            </w:pPr>
            <w:r w:rsidRPr="003D662E">
              <w:rPr>
                <w:b w:val="0"/>
                <w:bCs w:val="0"/>
                <w:lang w:val="en-US"/>
              </w:rPr>
              <w:t>R30b</w:t>
            </w:r>
          </w:p>
        </w:tc>
        <w:tc>
          <w:tcPr>
            <w:tcW w:w="7648" w:type="dxa"/>
            <w:tcBorders>
              <w:top w:val="single" w:sz="4" w:space="0" w:color="238FB7"/>
              <w:bottom w:val="single" w:sz="4" w:space="0" w:color="238FB7"/>
            </w:tcBorders>
          </w:tcPr>
          <w:p w14:paraId="5C420113" w14:textId="77777777" w:rsidR="002B09FB" w:rsidRPr="003D662E" w:rsidRDefault="002B09FB" w:rsidP="00B9624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Deployment units on OT level can be technologically different</w:t>
            </w:r>
          </w:p>
        </w:tc>
      </w:tr>
      <w:tr w:rsidR="002B09FB" w:rsidRPr="00811234" w14:paraId="7EE2A3EE"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F45CD46" w14:textId="77777777" w:rsidR="002B09FB" w:rsidRPr="003D662E" w:rsidRDefault="002B09FB" w:rsidP="00B96240">
            <w:pPr>
              <w:rPr>
                <w:b w:val="0"/>
                <w:bCs w:val="0"/>
                <w:lang w:val="en-US"/>
              </w:rPr>
            </w:pPr>
            <w:r w:rsidRPr="003D662E">
              <w:rPr>
                <w:b w:val="0"/>
                <w:bCs w:val="0"/>
                <w:lang w:val="en-US"/>
              </w:rPr>
              <w:t>R30c</w:t>
            </w:r>
          </w:p>
        </w:tc>
        <w:tc>
          <w:tcPr>
            <w:tcW w:w="7648" w:type="dxa"/>
            <w:tcBorders>
              <w:top w:val="single" w:sz="4" w:space="0" w:color="238FB7"/>
              <w:bottom w:val="single" w:sz="4" w:space="0" w:color="238FB7"/>
            </w:tcBorders>
          </w:tcPr>
          <w:p w14:paraId="23E0B73F" w14:textId="77777777" w:rsidR="002B09FB" w:rsidRPr="003D662E" w:rsidRDefault="002B09FB" w:rsidP="00B9624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Platform can support the integration of external container repositories</w:t>
            </w:r>
          </w:p>
        </w:tc>
      </w:tr>
      <w:tr w:rsidR="002B09FB" w:rsidRPr="00811234" w14:paraId="5BF3FCA8"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7B7DC91" w14:textId="77777777" w:rsidR="002B09FB" w:rsidRPr="003D662E" w:rsidRDefault="002B09FB" w:rsidP="00B96240">
            <w:pPr>
              <w:rPr>
                <w:b w:val="0"/>
                <w:bCs w:val="0"/>
                <w:lang w:val="en-US"/>
              </w:rPr>
            </w:pPr>
            <w:r w:rsidRPr="003D662E">
              <w:rPr>
                <w:b w:val="0"/>
                <w:bCs w:val="0"/>
                <w:lang w:val="en-US"/>
              </w:rPr>
              <w:t>R31</w:t>
            </w:r>
          </w:p>
        </w:tc>
        <w:tc>
          <w:tcPr>
            <w:tcW w:w="7648" w:type="dxa"/>
            <w:tcBorders>
              <w:top w:val="single" w:sz="4" w:space="0" w:color="238FB7"/>
              <w:bottom w:val="single" w:sz="4" w:space="0" w:color="238FB7"/>
            </w:tcBorders>
          </w:tcPr>
          <w:p w14:paraId="4395914D" w14:textId="77777777" w:rsidR="002B09FB" w:rsidRPr="003D662E" w:rsidRDefault="002B09FB" w:rsidP="00B9624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Container shall contain only the required components/services</w:t>
            </w:r>
          </w:p>
        </w:tc>
      </w:tr>
      <w:tr w:rsidR="002B09FB" w:rsidRPr="00811234" w14:paraId="7353C91E"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A309006" w14:textId="77777777" w:rsidR="002B09FB" w:rsidRPr="003D662E" w:rsidRDefault="002B09FB" w:rsidP="00B96240">
            <w:pPr>
              <w:rPr>
                <w:b w:val="0"/>
                <w:bCs w:val="0"/>
                <w:lang w:val="en-US"/>
              </w:rPr>
            </w:pPr>
            <w:r w:rsidRPr="003D662E">
              <w:rPr>
                <w:b w:val="0"/>
                <w:bCs w:val="0"/>
                <w:lang w:val="en-US"/>
              </w:rPr>
              <w:t>R31b</w:t>
            </w:r>
          </w:p>
        </w:tc>
        <w:tc>
          <w:tcPr>
            <w:tcW w:w="7648" w:type="dxa"/>
            <w:tcBorders>
              <w:top w:val="single" w:sz="4" w:space="0" w:color="238FB7"/>
              <w:bottom w:val="single" w:sz="4" w:space="0" w:color="238FB7"/>
            </w:tcBorders>
          </w:tcPr>
          <w:p w14:paraId="74120B98" w14:textId="77777777" w:rsidR="002B09FB" w:rsidRPr="003D662E" w:rsidRDefault="002B09FB" w:rsidP="00B9624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Containers can contain optional components</w:t>
            </w:r>
          </w:p>
        </w:tc>
      </w:tr>
      <w:tr w:rsidR="002B09FB" w:rsidRPr="00811234" w14:paraId="09DD0CD9"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0576A53" w14:textId="77777777" w:rsidR="002B09FB" w:rsidRPr="003D662E" w:rsidRDefault="002B09FB" w:rsidP="00B96240">
            <w:pPr>
              <w:rPr>
                <w:b w:val="0"/>
                <w:bCs w:val="0"/>
                <w:lang w:val="en-US"/>
              </w:rPr>
            </w:pPr>
            <w:r w:rsidRPr="003D662E">
              <w:rPr>
                <w:b w:val="0"/>
                <w:bCs w:val="0"/>
                <w:lang w:val="en-US"/>
              </w:rPr>
              <w:t>R31c</w:t>
            </w:r>
          </w:p>
        </w:tc>
        <w:tc>
          <w:tcPr>
            <w:tcW w:w="7648" w:type="dxa"/>
            <w:tcBorders>
              <w:top w:val="single" w:sz="4" w:space="0" w:color="238FB7"/>
              <w:bottom w:val="single" w:sz="4" w:space="0" w:color="238FB7"/>
            </w:tcBorders>
          </w:tcPr>
          <w:p w14:paraId="6496D7AE" w14:textId="77777777" w:rsidR="002B09FB" w:rsidRPr="003D662E" w:rsidRDefault="002B09FB" w:rsidP="00B9624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Components/services in a container may be exchanged dynamically</w:t>
            </w:r>
          </w:p>
        </w:tc>
      </w:tr>
      <w:tr w:rsidR="002B09FB" w:rsidRPr="00811234" w14:paraId="479398D5"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042A41F" w14:textId="77777777" w:rsidR="002B09FB" w:rsidRPr="003D662E" w:rsidRDefault="002B09FB" w:rsidP="00B96240">
            <w:pPr>
              <w:rPr>
                <w:b w:val="0"/>
                <w:bCs w:val="0"/>
                <w:lang w:val="en-US"/>
              </w:rPr>
            </w:pPr>
            <w:r w:rsidRPr="003D662E">
              <w:rPr>
                <w:b w:val="0"/>
                <w:bCs w:val="0"/>
                <w:lang w:val="en-US"/>
              </w:rPr>
              <w:t>R32</w:t>
            </w:r>
          </w:p>
        </w:tc>
        <w:tc>
          <w:tcPr>
            <w:tcW w:w="7648" w:type="dxa"/>
            <w:tcBorders>
              <w:top w:val="single" w:sz="4" w:space="0" w:color="238FB7"/>
              <w:bottom w:val="single" w:sz="4" w:space="0" w:color="238FB7"/>
            </w:tcBorders>
          </w:tcPr>
          <w:p w14:paraId="179EF116" w14:textId="77777777" w:rsidR="002B09FB" w:rsidRPr="003D662E" w:rsidRDefault="002B09FB" w:rsidP="00B9624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Container can contain data/models, to be configured via parameters</w:t>
            </w:r>
          </w:p>
        </w:tc>
      </w:tr>
      <w:tr w:rsidR="002B09FB" w:rsidRPr="00811234" w14:paraId="2222F3E8"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45B024C" w14:textId="77777777" w:rsidR="002B09FB" w:rsidRPr="003D662E" w:rsidRDefault="002B09FB" w:rsidP="00B96240">
            <w:pPr>
              <w:rPr>
                <w:b w:val="0"/>
                <w:bCs w:val="0"/>
                <w:lang w:val="en-US"/>
              </w:rPr>
            </w:pPr>
            <w:r w:rsidRPr="003D662E">
              <w:rPr>
                <w:b w:val="0"/>
                <w:bCs w:val="0"/>
                <w:lang w:val="en-US"/>
              </w:rPr>
              <w:t>R33</w:t>
            </w:r>
          </w:p>
        </w:tc>
        <w:tc>
          <w:tcPr>
            <w:tcW w:w="7648" w:type="dxa"/>
            <w:tcBorders>
              <w:top w:val="single" w:sz="4" w:space="0" w:color="238FB7"/>
              <w:bottom w:val="single" w:sz="4" w:space="0" w:color="238FB7"/>
            </w:tcBorders>
          </w:tcPr>
          <w:p w14:paraId="3273DE46" w14:textId="77777777" w:rsidR="002B09FB" w:rsidRPr="003D662E" w:rsidRDefault="002B09FB" w:rsidP="00B9624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Container can contain local data stores</w:t>
            </w:r>
          </w:p>
        </w:tc>
      </w:tr>
      <w:tr w:rsidR="002B09FB" w:rsidRPr="00811234" w14:paraId="3655EC9A"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1F3C1E8" w14:textId="77777777" w:rsidR="002B09FB" w:rsidRPr="003D662E" w:rsidRDefault="002B09FB" w:rsidP="00B96240">
            <w:pPr>
              <w:rPr>
                <w:b w:val="0"/>
                <w:bCs w:val="0"/>
                <w:lang w:val="en-US"/>
              </w:rPr>
            </w:pPr>
            <w:r w:rsidRPr="003D662E">
              <w:rPr>
                <w:b w:val="0"/>
                <w:bCs w:val="0"/>
                <w:lang w:val="en-US"/>
              </w:rPr>
              <w:t>R35</w:t>
            </w:r>
          </w:p>
        </w:tc>
        <w:tc>
          <w:tcPr>
            <w:tcW w:w="7648" w:type="dxa"/>
            <w:tcBorders>
              <w:top w:val="single" w:sz="4" w:space="0" w:color="238FB7"/>
              <w:bottom w:val="single" w:sz="4" w:space="0" w:color="238FB7"/>
            </w:tcBorders>
          </w:tcPr>
          <w:p w14:paraId="6F62A4B7" w14:textId="77777777" w:rsidR="002B09FB" w:rsidRPr="003D662E" w:rsidRDefault="002B09FB" w:rsidP="00B9624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Sampling rate of 2 ms through container</w:t>
            </w:r>
          </w:p>
        </w:tc>
      </w:tr>
      <w:tr w:rsidR="002B09FB" w:rsidRPr="003D662E" w14:paraId="55036A91"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962ADFC" w14:textId="77777777" w:rsidR="002B09FB" w:rsidRPr="003D662E" w:rsidRDefault="002B09FB" w:rsidP="00B96240">
            <w:pPr>
              <w:rPr>
                <w:b w:val="0"/>
                <w:bCs w:val="0"/>
                <w:lang w:val="en-US"/>
              </w:rPr>
            </w:pPr>
            <w:r w:rsidRPr="003D662E">
              <w:rPr>
                <w:b w:val="0"/>
                <w:bCs w:val="0"/>
                <w:lang w:val="en-US"/>
              </w:rPr>
              <w:t>R36</w:t>
            </w:r>
          </w:p>
        </w:tc>
        <w:tc>
          <w:tcPr>
            <w:tcW w:w="7648" w:type="dxa"/>
            <w:tcBorders>
              <w:top w:val="single" w:sz="4" w:space="0" w:color="238FB7"/>
              <w:bottom w:val="single" w:sz="4" w:space="0" w:color="238FB7"/>
            </w:tcBorders>
          </w:tcPr>
          <w:p w14:paraId="79B94E72" w14:textId="77777777" w:rsidR="002B09FB" w:rsidRPr="003D662E" w:rsidRDefault="002B09FB" w:rsidP="00B9624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Optional configuration of resources</w:t>
            </w:r>
          </w:p>
        </w:tc>
      </w:tr>
      <w:tr w:rsidR="002B09FB" w:rsidRPr="003D662E" w14:paraId="06A5CCBE"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F1C1FF4" w14:textId="77777777" w:rsidR="002B09FB" w:rsidRPr="003D662E" w:rsidRDefault="002B09FB" w:rsidP="00B96240">
            <w:pPr>
              <w:rPr>
                <w:b w:val="0"/>
                <w:bCs w:val="0"/>
                <w:lang w:val="en-US"/>
              </w:rPr>
            </w:pPr>
            <w:r w:rsidRPr="003D662E">
              <w:rPr>
                <w:b w:val="0"/>
                <w:bCs w:val="0"/>
                <w:lang w:val="en-US"/>
              </w:rPr>
              <w:t>R36a</w:t>
            </w:r>
          </w:p>
        </w:tc>
        <w:tc>
          <w:tcPr>
            <w:tcW w:w="7648" w:type="dxa"/>
            <w:tcBorders>
              <w:top w:val="single" w:sz="4" w:space="0" w:color="238FB7"/>
              <w:bottom w:val="single" w:sz="4" w:space="0" w:color="238FB7"/>
            </w:tcBorders>
          </w:tcPr>
          <w:p w14:paraId="7502C754" w14:textId="77777777" w:rsidR="002B09FB" w:rsidRPr="003D662E" w:rsidRDefault="002B09FB" w:rsidP="00B9624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Writing of resource configuration</w:t>
            </w:r>
          </w:p>
        </w:tc>
      </w:tr>
      <w:tr w:rsidR="002B09FB" w:rsidRPr="003D662E" w14:paraId="0D391550"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1AC45CE" w14:textId="77777777" w:rsidR="002B09FB" w:rsidRPr="003D662E" w:rsidRDefault="002B09FB" w:rsidP="00B96240">
            <w:pPr>
              <w:rPr>
                <w:b w:val="0"/>
                <w:bCs w:val="0"/>
                <w:lang w:val="en-US"/>
              </w:rPr>
            </w:pPr>
            <w:r w:rsidRPr="003D662E">
              <w:rPr>
                <w:b w:val="0"/>
                <w:bCs w:val="0"/>
                <w:lang w:val="en-US"/>
              </w:rPr>
              <w:t>R36b</w:t>
            </w:r>
          </w:p>
        </w:tc>
        <w:tc>
          <w:tcPr>
            <w:tcW w:w="7648" w:type="dxa"/>
            <w:tcBorders>
              <w:top w:val="single" w:sz="4" w:space="0" w:color="238FB7"/>
              <w:bottom w:val="single" w:sz="4" w:space="0" w:color="238FB7"/>
            </w:tcBorders>
          </w:tcPr>
          <w:p w14:paraId="68FEACD3" w14:textId="77777777" w:rsidR="002B09FB" w:rsidRPr="003D662E" w:rsidRDefault="002B09FB" w:rsidP="00B9624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Reading of resource configuration</w:t>
            </w:r>
          </w:p>
        </w:tc>
      </w:tr>
      <w:tr w:rsidR="00926F22" w:rsidRPr="00811234" w14:paraId="78316618"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F6DF63B" w14:textId="3A2C058B" w:rsidR="00926F22" w:rsidRPr="003D662E" w:rsidRDefault="00926F22" w:rsidP="00926F22">
            <w:pPr>
              <w:rPr>
                <w:b w:val="0"/>
                <w:bCs w:val="0"/>
                <w:lang w:val="en-US"/>
              </w:rPr>
            </w:pPr>
            <w:r w:rsidRPr="003D662E">
              <w:rPr>
                <w:b w:val="0"/>
                <w:bCs w:val="0"/>
                <w:lang w:val="en-US"/>
              </w:rPr>
              <w:t>R37</w:t>
            </w:r>
          </w:p>
        </w:tc>
        <w:tc>
          <w:tcPr>
            <w:tcW w:w="7648" w:type="dxa"/>
            <w:tcBorders>
              <w:top w:val="single" w:sz="4" w:space="0" w:color="238FB7"/>
              <w:bottom w:val="single" w:sz="4" w:space="0" w:color="238FB7"/>
            </w:tcBorders>
          </w:tcPr>
          <w:p w14:paraId="388C449F" w14:textId="45DD75AB" w:rsidR="00926F22" w:rsidRPr="003D662E" w:rsidRDefault="00926F22" w:rsidP="00926F2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Optional remote maintenance of resources</w:t>
            </w:r>
          </w:p>
        </w:tc>
      </w:tr>
      <w:tr w:rsidR="00926F22" w:rsidRPr="003D662E" w14:paraId="0152535E"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74885CE" w14:textId="17185750" w:rsidR="00926F22" w:rsidRPr="003D662E" w:rsidRDefault="00926F22" w:rsidP="00926F22">
            <w:pPr>
              <w:rPr>
                <w:b w:val="0"/>
                <w:bCs w:val="0"/>
                <w:lang w:val="en-US"/>
              </w:rPr>
            </w:pPr>
            <w:r w:rsidRPr="003D662E">
              <w:rPr>
                <w:b w:val="0"/>
                <w:bCs w:val="0"/>
                <w:lang w:val="en-US"/>
              </w:rPr>
              <w:t>R38-R44</w:t>
            </w:r>
          </w:p>
        </w:tc>
        <w:tc>
          <w:tcPr>
            <w:tcW w:w="7648" w:type="dxa"/>
            <w:tcBorders>
              <w:top w:val="single" w:sz="4" w:space="0" w:color="238FB7"/>
              <w:bottom w:val="single" w:sz="4" w:space="0" w:color="238FB7"/>
            </w:tcBorders>
          </w:tcPr>
          <w:p w14:paraId="5441F49F" w14:textId="0807B00D" w:rsidR="00926F22" w:rsidRPr="003D662E" w:rsidRDefault="00926F22" w:rsidP="00926F2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Security requirements</w:t>
            </w:r>
          </w:p>
        </w:tc>
      </w:tr>
      <w:tr w:rsidR="00926F22" w:rsidRPr="003D662E" w14:paraId="36F8BBEF"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9C9C391" w14:textId="29DE9D98" w:rsidR="00926F22" w:rsidRPr="003D662E" w:rsidRDefault="00926F22" w:rsidP="00926F22">
            <w:pPr>
              <w:rPr>
                <w:b w:val="0"/>
                <w:bCs w:val="0"/>
                <w:lang w:val="en-US"/>
              </w:rPr>
            </w:pPr>
            <w:r w:rsidRPr="003D662E">
              <w:rPr>
                <w:b w:val="0"/>
                <w:bCs w:val="0"/>
                <w:lang w:val="en-US"/>
              </w:rPr>
              <w:t>R45-R68</w:t>
            </w:r>
          </w:p>
        </w:tc>
        <w:tc>
          <w:tcPr>
            <w:tcW w:w="7648" w:type="dxa"/>
            <w:tcBorders>
              <w:top w:val="single" w:sz="4" w:space="0" w:color="238FB7"/>
              <w:bottom w:val="single" w:sz="4" w:space="0" w:color="238FB7"/>
            </w:tcBorders>
          </w:tcPr>
          <w:p w14:paraId="1C605710" w14:textId="6C9B61EE" w:rsidR="00926F22" w:rsidRPr="003D662E" w:rsidRDefault="00926F22" w:rsidP="00926F2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Data protection requirements</w:t>
            </w:r>
          </w:p>
        </w:tc>
      </w:tr>
      <w:tr w:rsidR="00392438" w:rsidRPr="00811234" w14:paraId="12B34285"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16CD9B7" w14:textId="7C7B305D" w:rsidR="00392438" w:rsidRPr="003D662E" w:rsidRDefault="00392438" w:rsidP="00926F22">
            <w:pPr>
              <w:rPr>
                <w:b w:val="0"/>
                <w:lang w:val="en-US"/>
              </w:rPr>
            </w:pPr>
            <w:r w:rsidRPr="003D662E">
              <w:rPr>
                <w:b w:val="0"/>
                <w:lang w:val="en-US"/>
              </w:rPr>
              <w:t>R102</w:t>
            </w:r>
          </w:p>
        </w:tc>
        <w:tc>
          <w:tcPr>
            <w:tcW w:w="7648" w:type="dxa"/>
            <w:tcBorders>
              <w:top w:val="single" w:sz="4" w:space="0" w:color="238FB7"/>
              <w:bottom w:val="single" w:sz="4" w:space="0" w:color="238FB7"/>
            </w:tcBorders>
          </w:tcPr>
          <w:p w14:paraId="07E90D63" w14:textId="408C41AE" w:rsidR="00392438" w:rsidRPr="003D662E" w:rsidRDefault="00392438" w:rsidP="00926F2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must allocate deployment units to available resources.</w:t>
            </w:r>
          </w:p>
        </w:tc>
      </w:tr>
      <w:tr w:rsidR="000C614F" w:rsidRPr="00811234" w14:paraId="77C22ED1"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2052003" w14:textId="281975F8" w:rsidR="000C614F" w:rsidRPr="003D662E" w:rsidRDefault="000C614F" w:rsidP="000C614F">
            <w:pPr>
              <w:rPr>
                <w:lang w:val="en-US"/>
              </w:rPr>
            </w:pPr>
            <w:r w:rsidRPr="003D662E">
              <w:rPr>
                <w:b w:val="0"/>
                <w:lang w:val="en-US"/>
              </w:rPr>
              <w:t>R105</w:t>
            </w:r>
          </w:p>
        </w:tc>
        <w:tc>
          <w:tcPr>
            <w:tcW w:w="7648" w:type="dxa"/>
            <w:tcBorders>
              <w:top w:val="single" w:sz="4" w:space="0" w:color="238FB7"/>
              <w:bottom w:val="single" w:sz="4" w:space="0" w:color="238FB7"/>
            </w:tcBorders>
          </w:tcPr>
          <w:p w14:paraId="29A9F253" w14:textId="6D9464B5" w:rsidR="000C614F" w:rsidRPr="003D662E" w:rsidRDefault="000C614F" w:rsidP="000C614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Deployment must happen via platform functions and AAS.</w:t>
            </w:r>
          </w:p>
        </w:tc>
      </w:tr>
    </w:tbl>
    <w:p w14:paraId="7259CDBB" w14:textId="7A367DEF" w:rsidR="00762938" w:rsidRPr="003D662E" w:rsidRDefault="00762938" w:rsidP="000A18D5">
      <w:pPr>
        <w:jc w:val="both"/>
        <w:rPr>
          <w:sz w:val="4"/>
          <w:szCs w:val="4"/>
          <w:lang w:val="en-US"/>
        </w:rPr>
      </w:pPr>
    </w:p>
    <w:p w14:paraId="5E6932BE" w14:textId="77777777" w:rsidR="00D0494D" w:rsidRPr="003D662E" w:rsidRDefault="0074190C" w:rsidP="00D0494D">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04CC85C8" w14:textId="77777777" w:rsidR="00D0494D" w:rsidRPr="003D662E" w:rsidRDefault="00D0494D" w:rsidP="00D0494D">
      <w:pPr>
        <w:jc w:val="both"/>
        <w:rPr>
          <w:lang w:val="en-US"/>
        </w:rPr>
      </w:pPr>
    </w:p>
    <w:p w14:paraId="35350C91" w14:textId="77777777" w:rsidR="00D0494D" w:rsidRPr="003D662E" w:rsidRDefault="00D0494D" w:rsidP="00D0494D">
      <w:pPr>
        <w:jc w:val="both"/>
        <w:rPr>
          <w:lang w:val="en-US"/>
        </w:rPr>
      </w:pPr>
    </w:p>
    <w:p w14:paraId="775C2419" w14:textId="1D1CF39F" w:rsidR="004B1501" w:rsidRPr="00044AD0" w:rsidRDefault="00D0494D" w:rsidP="00044AD0">
      <w:pPr>
        <w:jc w:val="both"/>
        <w:rPr>
          <w:lang w:val="en-US"/>
        </w:rPr>
      </w:pPr>
      <w:r w:rsidRPr="003D662E">
        <w:rPr>
          <w:noProof/>
          <w:lang w:val="en-US"/>
        </w:rPr>
        <w:t>Figure</w:t>
      </w:r>
      <w:r w:rsidRPr="003D662E">
        <w:rPr>
          <w:lang w:val="en-US"/>
        </w:rPr>
        <w:t xml:space="preserve"> </w:t>
      </w:r>
      <w:r>
        <w:rPr>
          <w:noProof/>
          <w:lang w:val="en-US"/>
        </w:rPr>
        <w:t>22</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3.6.3</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6D94D42A"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IIP-Ecosphere platform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D0494D">
        <w:rPr>
          <w:lang w:val="en-US"/>
        </w:rPr>
        <w:t>3.7.2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55"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45CBA173"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22</w:t>
      </w:r>
      <w:r w:rsidRPr="003D662E">
        <w:fldChar w:fldCharType="end"/>
      </w:r>
      <w:bookmarkEnd w:id="155"/>
      <w:r w:rsidRPr="003D662E">
        <w:rPr>
          <w:lang w:val="en-US"/>
        </w:rPr>
        <w:t>: ECS runtime for Service Deployment (comments partially cropped)</w:t>
      </w:r>
    </w:p>
    <w:p w14:paraId="5FE66A48" w14:textId="60CA1FD7"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80"/>
      </w:r>
      <w:r w:rsidR="00671238" w:rsidRPr="003D662E">
        <w:rPr>
          <w:lang w:val="en-US"/>
        </w:rPr>
        <w:t>,</w:t>
      </w:r>
      <w:r w:rsidRPr="003D662E">
        <w:rPr>
          <w:lang w:val="en-US"/>
        </w:rPr>
        <w:t xml:space="preserve"> the IBM Edge Application Manager</w:t>
      </w:r>
      <w:r w:rsidRPr="003D662E">
        <w:rPr>
          <w:rStyle w:val="FootnoteReference"/>
          <w:lang w:val="en-US"/>
        </w:rPr>
        <w:footnoteReference w:id="81"/>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82"/>
      </w:r>
      <w:r w:rsidRPr="003D662E">
        <w:rPr>
          <w:lang w:val="en-US"/>
        </w:rPr>
        <w:t xml:space="preserve"> became popular. Although there are significant overlaps, there are also important differences between these approaches and the ECS runtime in IIP-Ecosphere. One main difference is the general requirement R7 that all interfaces in the IIP-Ecosphere platform shall be based on AAS aiming at an interoperable integration of heterogeneous devices (based on an agreed structure, at least within IIP-Ecosphere). Moreover, it is important to point out that IIP-Ecosphere aims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IIP-Ecosphere aims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D0494D">
        <w:rPr>
          <w:lang w:val="en-US"/>
        </w:rPr>
        <w:t>3.6</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However, not all of these platforms are publicly available and suffer from similar overlaps and differences, e.g., the strong focus of IIP-Ecosphere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357316DF" w14:textId="77777777" w:rsidR="00D0494D" w:rsidRPr="003D662E" w:rsidRDefault="005B7EF7" w:rsidP="00D0494D">
      <w:pPr>
        <w:pStyle w:val="Caption"/>
        <w:jc w:val="center"/>
        <w:rPr>
          <w:lang w:val="en-US"/>
        </w:rPr>
      </w:pPr>
      <w:bookmarkStart w:id="156"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23</w:t>
      </w:r>
      <w:r w:rsidRPr="003D662E">
        <w:fldChar w:fldCharType="end"/>
      </w:r>
      <w:bookmarkEnd w:id="156"/>
      <w:r w:rsidRPr="003D662E">
        <w:rPr>
          <w:lang w:val="en-US"/>
        </w:rPr>
        <w:t xml:space="preserve">: </w:t>
      </w:r>
      <w:r w:rsidR="003458AD" w:rsidRPr="003D662E">
        <w:rPr>
          <w:lang w:val="en-US"/>
        </w:rPr>
        <w:t>Container states</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1B414840" w14:textId="77777777" w:rsidR="00D0494D" w:rsidRPr="003D662E" w:rsidRDefault="00D0494D" w:rsidP="00D0494D">
      <w:pPr>
        <w:jc w:val="both"/>
        <w:rPr>
          <w:noProof/>
          <w:lang w:val="en-US"/>
        </w:rPr>
      </w:pPr>
    </w:p>
    <w:p w14:paraId="327D6D8F" w14:textId="77777777" w:rsidR="00D0494D" w:rsidRPr="003D662E" w:rsidRDefault="00D0494D" w:rsidP="00D0494D">
      <w:pPr>
        <w:jc w:val="both"/>
        <w:rPr>
          <w:lang w:val="en-US"/>
        </w:rPr>
      </w:pPr>
    </w:p>
    <w:p w14:paraId="4DC88715" w14:textId="77777777" w:rsidR="00D0494D" w:rsidRPr="003D662E" w:rsidRDefault="00D0494D" w:rsidP="00D0494D">
      <w:pPr>
        <w:jc w:val="both"/>
        <w:rPr>
          <w:lang w:val="en-US"/>
        </w:rPr>
      </w:pPr>
      <w:r w:rsidRPr="003D662E">
        <w:rPr>
          <w:noProof/>
          <w:lang w:val="en-US"/>
        </w:rPr>
        <w:t>Figure</w:t>
      </w:r>
      <w:r w:rsidRPr="003D662E">
        <w:rPr>
          <w:lang w:val="en-US"/>
        </w:rPr>
        <w:t xml:space="preserve"> </w:t>
      </w:r>
      <w:r>
        <w:rPr>
          <w:noProof/>
          <w:lang w:val="en-US"/>
        </w:rPr>
        <w:t>22</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136</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20F311E4" w14:textId="77777777" w:rsidR="00D0494D" w:rsidRPr="003D662E" w:rsidRDefault="00D0494D" w:rsidP="00D0494D">
      <w:pPr>
        <w:jc w:val="both"/>
        <w:rPr>
          <w:lang w:val="en-US"/>
        </w:rPr>
      </w:pPr>
    </w:p>
    <w:p w14:paraId="28021978" w14:textId="77777777" w:rsidR="00D0494D" w:rsidRPr="003D662E" w:rsidRDefault="00D0494D" w:rsidP="00D0494D">
      <w:pPr>
        <w:jc w:val="both"/>
        <w:rPr>
          <w:lang w:val="en-US"/>
        </w:rPr>
      </w:pPr>
    </w:p>
    <w:p w14:paraId="6539402A" w14:textId="0A58ADC4" w:rsidR="005B7EF7" w:rsidRPr="003D662E" w:rsidRDefault="00D0494D" w:rsidP="00044AD0">
      <w:pPr>
        <w:jc w:val="both"/>
        <w:rPr>
          <w:lang w:val="en-US"/>
        </w:rPr>
      </w:pPr>
      <w:r w:rsidRPr="003D662E">
        <w:rPr>
          <w:noProof/>
          <w:lang w:val="en-US"/>
        </w:rPr>
        <w:t>Figure</w:t>
      </w:r>
      <w:r w:rsidRPr="003D662E">
        <w:rPr>
          <w:lang w:val="en-US"/>
        </w:rPr>
        <w:t xml:space="preserve"> </w:t>
      </w:r>
      <w:r>
        <w:rPr>
          <w:noProof/>
          <w:lang w:val="en-US"/>
        </w:rPr>
        <w:t>22</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19</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23</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57" w:name="_Ref69896993"/>
      <w:bookmarkStart w:id="158"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6242CAE6" w:rsidR="005B7EF7" w:rsidRPr="003D662E" w:rsidRDefault="005B7EF7" w:rsidP="005B7EF7">
      <w:pPr>
        <w:pStyle w:val="Caption"/>
        <w:jc w:val="center"/>
        <w:rPr>
          <w:lang w:val="en-US"/>
        </w:rPr>
      </w:pPr>
      <w:bookmarkStart w:id="159"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24</w:t>
      </w:r>
      <w:r w:rsidRPr="003D662E">
        <w:fldChar w:fldCharType="end"/>
      </w:r>
      <w:bookmarkEnd w:id="157"/>
      <w:bookmarkEnd w:id="158"/>
      <w:bookmarkEnd w:id="159"/>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1E4A9338" w:rsidR="008D2E29" w:rsidRPr="003D662E" w:rsidRDefault="003742C6" w:rsidP="008D2E29">
      <w:pPr>
        <w:jc w:val="both"/>
        <w:rPr>
          <w:lang w:val="en-US"/>
        </w:rPr>
      </w:pPr>
      <w:r w:rsidRPr="003D662E">
        <w:rPr>
          <w:lang w:val="en-US"/>
        </w:rPr>
        <w:t xml:space="preserve">The </w:t>
      </w:r>
      <w:r w:rsidR="003530B3" w:rsidRPr="003D662E">
        <w:rPr>
          <w:lang w:val="en-US"/>
        </w:rPr>
        <w:t xml:space="preserve">IIP-Ecosphere </w:t>
      </w:r>
      <w:r w:rsidRPr="003D662E">
        <w:rPr>
          <w:lang w:val="en-US"/>
        </w:rPr>
        <w:t xml:space="preserve">platform </w:t>
      </w:r>
      <w:r w:rsidR="003530B3" w:rsidRPr="003D662E">
        <w:rPr>
          <w:lang w:val="en-US"/>
        </w:rPr>
        <w:t>provides a plain Docker</w:t>
      </w:r>
      <w:r w:rsidR="003530B3" w:rsidRPr="003D662E">
        <w:rPr>
          <w:rStyle w:val="FootnoteReference"/>
          <w:lang w:val="en-US"/>
        </w:rPr>
        <w:footnoteReference w:id="83"/>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IIP-Ecosphere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IIP-Ecosphere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4"/>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32377E10"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D0494D">
        <w:rPr>
          <w:lang w:val="en-US"/>
        </w:rPr>
        <w:t>3.6.3</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69E73D3D"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D0494D" w:rsidRPr="003D662E">
        <w:rPr>
          <w:lang w:val="en-US"/>
        </w:rPr>
        <w:t xml:space="preserve">Figure </w:t>
      </w:r>
      <w:r w:rsidR="00D0494D">
        <w:rPr>
          <w:noProof/>
          <w:lang w:val="en-US"/>
        </w:rPr>
        <w:t>24</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3B0E0056"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D0494D">
        <w:rPr>
          <w:lang w:val="en-US"/>
        </w:rPr>
        <w:t>3.6</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D0494D">
        <w:rPr>
          <w:lang w:val="en-US"/>
        </w:rPr>
        <w:t>3.6</w:t>
      </w:r>
      <w:r w:rsidRPr="003D662E">
        <w:rPr>
          <w:lang w:val="en-US"/>
        </w:rPr>
        <w:fldChar w:fldCharType="end"/>
      </w:r>
      <w:r w:rsidRPr="003D662E">
        <w:rPr>
          <w:lang w:val="en-US"/>
        </w:rPr>
        <w:t xml:space="preserve">. </w:t>
      </w:r>
    </w:p>
    <w:p w14:paraId="778D36BB" w14:textId="20282634" w:rsidR="00EE534C" w:rsidRPr="003D662E" w:rsidRDefault="00EE534C" w:rsidP="00EE534C">
      <w:pPr>
        <w:jc w:val="both"/>
        <w:rPr>
          <w:lang w:val="en-US"/>
        </w:rPr>
      </w:pPr>
      <w:r w:rsidRPr="003D662E">
        <w:rPr>
          <w:lang w:val="en-US"/>
        </w:rPr>
        <w:t xml:space="preserve">As for the generic IIP-Ecosphere 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75F4C8A6"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D0494D">
        <w:rPr>
          <w:lang w:val="en-US"/>
        </w:rPr>
        <w:t>3.6.3</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0A544C88"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5"/>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D0494D">
        <w:rPr>
          <w:lang w:val="en-US"/>
        </w:rPr>
        <w:t>3.6</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D0494D">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6B3A427D"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D0494D">
        <w:rPr>
          <w:lang w:val="en-US"/>
        </w:rPr>
        <w:t>6</w:t>
      </w:r>
      <w:r w:rsidR="00B77E50" w:rsidRPr="003D662E">
        <w:rPr>
          <w:lang w:val="en-US"/>
        </w:rPr>
        <w:fldChar w:fldCharType="end"/>
      </w:r>
      <w:r w:rsidR="00B77E50" w:rsidRPr="003D662E">
        <w:rPr>
          <w:lang w:val="en-US"/>
        </w:rPr>
        <w:t>)</w:t>
      </w:r>
      <w:r w:rsidR="000E298F" w:rsidRPr="003D662E">
        <w:rPr>
          <w:lang w:val="en-US"/>
        </w:rPr>
        <w:t>.</w:t>
      </w:r>
    </w:p>
    <w:p w14:paraId="266AEBF3" w14:textId="4EF33E8F" w:rsidR="003E38A2" w:rsidRPr="003D662E" w:rsidRDefault="003E38A2" w:rsidP="00A332BC">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12</w:t>
      </w:r>
      <w:r w:rsidRPr="003D662E">
        <w:fldChar w:fldCharType="end"/>
      </w:r>
      <w:r w:rsidRPr="003D662E">
        <w:rPr>
          <w:lang w:val="en-US"/>
        </w:rPr>
        <w:t xml:space="preserve">: </w:t>
      </w:r>
      <w:r w:rsidR="00884C36" w:rsidRPr="003D662E">
        <w:rPr>
          <w:lang w:val="en-US"/>
        </w:rPr>
        <w:t xml:space="preserve">Review of </w:t>
      </w:r>
      <w:r w:rsidR="005F69D5" w:rsidRPr="003D662E">
        <w:rPr>
          <w:lang w:val="en-US"/>
        </w:rPr>
        <w:t>realized</w:t>
      </w:r>
      <w:r w:rsidR="00A87557" w:rsidRPr="003D662E">
        <w:rPr>
          <w:vertAlign w:val="superscript"/>
          <w:lang w:val="en-US"/>
        </w:rPr>
        <w:fldChar w:fldCharType="begin"/>
      </w:r>
      <w:r w:rsidR="00A87557" w:rsidRPr="003D662E">
        <w:rPr>
          <w:vertAlign w:val="superscript"/>
          <w:lang w:val="en-US"/>
        </w:rPr>
        <w:instrText xml:space="preserve"> NOTEREF _Ref77706954 \h  \* MERGEFORMAT </w:instrText>
      </w:r>
      <w:r w:rsidR="00A87557" w:rsidRPr="003D662E">
        <w:rPr>
          <w:vertAlign w:val="superscript"/>
          <w:lang w:val="en-US"/>
        </w:rPr>
      </w:r>
      <w:r w:rsidR="00A87557" w:rsidRPr="003D662E">
        <w:rPr>
          <w:vertAlign w:val="superscript"/>
          <w:lang w:val="en-US"/>
        </w:rPr>
        <w:fldChar w:fldCharType="separate"/>
      </w:r>
      <w:r w:rsidR="00D0494D">
        <w:rPr>
          <w:vertAlign w:val="superscript"/>
          <w:lang w:val="en-US"/>
        </w:rPr>
        <w:t>69</w:t>
      </w:r>
      <w:r w:rsidR="00A87557" w:rsidRPr="003D662E">
        <w:rPr>
          <w:vertAlign w:val="superscript"/>
          <w:lang w:val="en-US"/>
        </w:rPr>
        <w:fldChar w:fldCharType="end"/>
      </w:r>
      <w:r w:rsidR="005F69D5" w:rsidRPr="003D662E">
        <w:rPr>
          <w:lang w:val="en-US"/>
        </w:rPr>
        <w:t xml:space="preserve"> </w:t>
      </w:r>
      <w:r w:rsidR="00884C36" w:rsidRPr="003D662E">
        <w:rPr>
          <w:lang w:val="en-US"/>
        </w:rPr>
        <w:t>r</w:t>
      </w:r>
      <w:r w:rsidRPr="003D662E">
        <w:rPr>
          <w:lang w:val="en-US"/>
        </w:rPr>
        <w:t>equirements for the ECS runtime</w:t>
      </w:r>
      <w:r w:rsidRPr="003D662E">
        <w:rPr>
          <w:noProof/>
          <w:lang w:val="en-US"/>
        </w:rPr>
        <w:t xml:space="preserve"> component.</w:t>
      </w:r>
    </w:p>
    <w:tbl>
      <w:tblPr>
        <w:tblStyle w:val="GridTable1Light-Accent1"/>
        <w:tblW w:w="0" w:type="auto"/>
        <w:tblLook w:val="04A0" w:firstRow="1" w:lastRow="0" w:firstColumn="1" w:lastColumn="0" w:noHBand="0" w:noVBand="1"/>
      </w:tblPr>
      <w:tblGrid>
        <w:gridCol w:w="1414"/>
        <w:gridCol w:w="7648"/>
      </w:tblGrid>
      <w:tr w:rsidR="003E38A2" w:rsidRPr="003D662E" w14:paraId="725F2148" w14:textId="77777777" w:rsidTr="009E6B1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single" w:sz="4" w:space="0" w:color="B8CCE4" w:themeColor="accent1" w:themeTint="66"/>
            </w:tcBorders>
            <w:shd w:val="clear" w:color="auto" w:fill="238FB7"/>
          </w:tcPr>
          <w:p w14:paraId="3D349651" w14:textId="77777777" w:rsidR="003E38A2" w:rsidRPr="003D662E" w:rsidRDefault="003E38A2" w:rsidP="009E6B11">
            <w:pPr>
              <w:rPr>
                <w:b w:val="0"/>
                <w:bCs w:val="0"/>
                <w:color w:val="FFFFFF" w:themeColor="background1"/>
                <w:lang w:val="en-US"/>
              </w:rPr>
            </w:pPr>
            <w:r w:rsidRPr="003D662E">
              <w:rPr>
                <w:color w:val="FFFFFF" w:themeColor="background1"/>
                <w:lang w:val="en-US"/>
              </w:rPr>
              <w:t>Requirement</w:t>
            </w:r>
          </w:p>
        </w:tc>
        <w:tc>
          <w:tcPr>
            <w:tcW w:w="7648" w:type="dxa"/>
            <w:tcBorders>
              <w:bottom w:val="single" w:sz="4" w:space="0" w:color="B8CCE4" w:themeColor="accent1" w:themeTint="66"/>
            </w:tcBorders>
            <w:shd w:val="clear" w:color="auto" w:fill="238FB7"/>
          </w:tcPr>
          <w:p w14:paraId="2577720D" w14:textId="77777777" w:rsidR="003E38A2" w:rsidRPr="003D662E" w:rsidRDefault="003E38A2" w:rsidP="009E6B1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3E38A2" w:rsidRPr="00811234" w14:paraId="04B69293"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468CA8B6" w14:textId="77777777" w:rsidR="003E38A2" w:rsidRPr="003D662E" w:rsidRDefault="003E38A2" w:rsidP="009E6B11">
            <w:pPr>
              <w:rPr>
                <w:b w:val="0"/>
                <w:bCs w:val="0"/>
                <w:lang w:val="en-US"/>
              </w:rPr>
            </w:pPr>
            <w:r w:rsidRPr="003D662E">
              <w:rPr>
                <w:b w:val="0"/>
                <w:bCs w:val="0"/>
                <w:lang w:val="en-US"/>
              </w:rPr>
              <w:t>R23</w:t>
            </w:r>
          </w:p>
        </w:tc>
        <w:tc>
          <w:tcPr>
            <w:tcW w:w="7648" w:type="dxa"/>
            <w:tcBorders>
              <w:top w:val="single" w:sz="4" w:space="0" w:color="238FB7"/>
              <w:bottom w:val="single" w:sz="4" w:space="0" w:color="238FB7"/>
            </w:tcBorders>
          </w:tcPr>
          <w:p w14:paraId="1D313B24" w14:textId="3EFCDD20" w:rsidR="003E38A2" w:rsidRPr="003D662E" w:rsidRDefault="00591FC6" w:rsidP="009E6B11">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The ECS runtime provides the basis for dynamic deployment units. The actual deployment units </w:t>
            </w:r>
            <w:r w:rsidR="00AA4ED5" w:rsidRPr="003D662E">
              <w:rPr>
                <w:lang w:val="en-US"/>
              </w:rPr>
              <w:t xml:space="preserve">are packaged </w:t>
            </w:r>
            <w:r w:rsidR="00C40AE8" w:rsidRPr="003D662E">
              <w:rPr>
                <w:lang w:val="en-US"/>
              </w:rPr>
              <w:t xml:space="preserve">during code generation for the configuration </w:t>
            </w:r>
            <w:r w:rsidRPr="003D662E">
              <w:rPr>
                <w:lang w:val="en-US"/>
              </w:rPr>
              <w:t>model</w:t>
            </w:r>
            <w:r w:rsidR="00C40AE8" w:rsidRPr="003D662E">
              <w:rPr>
                <w:lang w:val="en-US"/>
              </w:rPr>
              <w:t>.</w:t>
            </w:r>
            <w:r w:rsidR="00C40AE8" w:rsidRPr="003D662E">
              <w:rPr>
                <w:i/>
                <w:lang w:val="en-US"/>
              </w:rPr>
              <w:t xml:space="preserve"> </w:t>
            </w:r>
            <w:r w:rsidR="00596077" w:rsidRPr="003D662E">
              <w:rPr>
                <w:i/>
                <w:lang w:val="en-US"/>
              </w:rPr>
              <w:t>A</w:t>
            </w:r>
            <w:r w:rsidR="00C40AE8" w:rsidRPr="003D662E">
              <w:rPr>
                <w:i/>
                <w:lang w:val="en-US"/>
              </w:rPr>
              <w:t xml:space="preserve">utomatic creation of containers </w:t>
            </w:r>
            <w:r w:rsidR="00596077" w:rsidRPr="003D662E">
              <w:rPr>
                <w:i/>
                <w:lang w:val="en-US"/>
              </w:rPr>
              <w:t>was started but the realization is not completed</w:t>
            </w:r>
            <w:r w:rsidRPr="003D662E">
              <w:rPr>
                <w:i/>
                <w:lang w:val="en-US"/>
              </w:rPr>
              <w:t>.</w:t>
            </w:r>
          </w:p>
        </w:tc>
      </w:tr>
      <w:tr w:rsidR="003E38A2" w:rsidRPr="00811234" w14:paraId="4E80DF2E"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B21B13F" w14:textId="77777777" w:rsidR="003E38A2" w:rsidRPr="003D662E" w:rsidRDefault="003E38A2" w:rsidP="009E6B11">
            <w:pPr>
              <w:rPr>
                <w:rFonts w:ascii="Calibri" w:hAnsi="Calibri" w:cs="Calibri"/>
                <w:b w:val="0"/>
                <w:bCs w:val="0"/>
                <w:color w:val="000000"/>
                <w:lang w:val="en-US"/>
              </w:rPr>
            </w:pPr>
            <w:r w:rsidRPr="003D662E">
              <w:rPr>
                <w:rFonts w:ascii="Calibri" w:hAnsi="Calibri" w:cs="Calibri"/>
                <w:b w:val="0"/>
                <w:bCs w:val="0"/>
                <w:color w:val="000000"/>
                <w:lang w:val="en-US"/>
              </w:rPr>
              <w:t>R24</w:t>
            </w:r>
          </w:p>
        </w:tc>
        <w:tc>
          <w:tcPr>
            <w:tcW w:w="7648" w:type="dxa"/>
            <w:tcBorders>
              <w:top w:val="single" w:sz="4" w:space="0" w:color="238FB7"/>
              <w:bottom w:val="single" w:sz="4" w:space="0" w:color="238FB7"/>
            </w:tcBorders>
          </w:tcPr>
          <w:p w14:paraId="06999F4C" w14:textId="4916E548" w:rsidR="003E38A2" w:rsidRPr="003D662E" w:rsidRDefault="000356A3" w:rsidP="009E6B11">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Generic and specific implementations of the ECS runtime aim </w:t>
            </w:r>
            <w:r w:rsidR="001374A9" w:rsidRPr="003D662E">
              <w:rPr>
                <w:lang w:val="en-US"/>
              </w:rPr>
              <w:t xml:space="preserve">at </w:t>
            </w:r>
            <w:r w:rsidRPr="003D662E">
              <w:rPr>
                <w:lang w:val="en-US"/>
              </w:rPr>
              <w:t>support</w:t>
            </w:r>
            <w:r w:rsidR="001374A9" w:rsidRPr="003D662E">
              <w:rPr>
                <w:lang w:val="en-US"/>
              </w:rPr>
              <w:t>ing</w:t>
            </w:r>
            <w:r w:rsidRPr="003D662E">
              <w:rPr>
                <w:lang w:val="en-US"/>
              </w:rPr>
              <w:t xml:space="preserve"> the d</w:t>
            </w:r>
            <w:r w:rsidR="003E38A2" w:rsidRPr="003D662E">
              <w:rPr>
                <w:lang w:val="en-US"/>
              </w:rPr>
              <w:t>eployment to different types of resources/hardware</w:t>
            </w:r>
            <w:r w:rsidRPr="003D662E">
              <w:rPr>
                <w:lang w:val="en-US"/>
              </w:rPr>
              <w:t xml:space="preserve">. </w:t>
            </w:r>
            <w:r w:rsidR="006D79A3" w:rsidRPr="003D662E">
              <w:rPr>
                <w:lang w:val="en-US"/>
              </w:rPr>
              <w:t>So far, we provide a generic ECS runtime in Java with a default container manager for Docker</w:t>
            </w:r>
            <w:r w:rsidRPr="003D662E">
              <w:rPr>
                <w:lang w:val="en-US"/>
              </w:rPr>
              <w:t>.</w:t>
            </w:r>
          </w:p>
        </w:tc>
      </w:tr>
      <w:tr w:rsidR="003E38A2" w:rsidRPr="00811234" w14:paraId="3179FBD2"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0FEC6DF" w14:textId="77777777" w:rsidR="003E38A2" w:rsidRPr="003D662E" w:rsidRDefault="003E38A2" w:rsidP="009E6B11">
            <w:pPr>
              <w:rPr>
                <w:b w:val="0"/>
                <w:bCs w:val="0"/>
                <w:lang w:val="en-US"/>
              </w:rPr>
            </w:pPr>
            <w:r w:rsidRPr="003D662E">
              <w:rPr>
                <w:b w:val="0"/>
                <w:bCs w:val="0"/>
                <w:lang w:val="en-US"/>
              </w:rPr>
              <w:t>R25</w:t>
            </w:r>
          </w:p>
        </w:tc>
        <w:tc>
          <w:tcPr>
            <w:tcW w:w="7648" w:type="dxa"/>
            <w:tcBorders>
              <w:top w:val="single" w:sz="4" w:space="0" w:color="238FB7"/>
              <w:bottom w:val="single" w:sz="4" w:space="0" w:color="238FB7"/>
            </w:tcBorders>
          </w:tcPr>
          <w:p w14:paraId="092026B7" w14:textId="359DE243" w:rsidR="003E38A2" w:rsidRPr="003D662E" w:rsidRDefault="005A76F3" w:rsidP="009E6B1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Common functionalities of the resources (as well as service operations) are defined in the AAS of this component. </w:t>
            </w:r>
            <w:r w:rsidR="000609AC" w:rsidRPr="003D662E">
              <w:rPr>
                <w:bCs/>
                <w:lang w:val="en-US"/>
              </w:rPr>
              <w:t>The AAS also reflects the monitored resource meters of an ECS runtime instance.</w:t>
            </w:r>
          </w:p>
        </w:tc>
      </w:tr>
      <w:tr w:rsidR="003E38A2" w:rsidRPr="00811234" w14:paraId="0E8B3EE7"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FBE69C0" w14:textId="77777777" w:rsidR="003E38A2" w:rsidRPr="003D662E" w:rsidRDefault="003E38A2" w:rsidP="009E6B11">
            <w:pPr>
              <w:rPr>
                <w:b w:val="0"/>
                <w:bCs w:val="0"/>
                <w:lang w:val="en-US"/>
              </w:rPr>
            </w:pPr>
            <w:r w:rsidRPr="003D662E">
              <w:rPr>
                <w:b w:val="0"/>
                <w:bCs w:val="0"/>
                <w:lang w:val="en-US"/>
              </w:rPr>
              <w:t>R25a</w:t>
            </w:r>
          </w:p>
        </w:tc>
        <w:tc>
          <w:tcPr>
            <w:tcW w:w="7648" w:type="dxa"/>
            <w:tcBorders>
              <w:top w:val="single" w:sz="4" w:space="0" w:color="238FB7"/>
              <w:bottom w:val="single" w:sz="4" w:space="0" w:color="238FB7"/>
            </w:tcBorders>
          </w:tcPr>
          <w:p w14:paraId="36EBC903" w14:textId="30D35D08" w:rsidR="003E38A2" w:rsidRPr="003D662E" w:rsidRDefault="00874597" w:rsidP="009E6B1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The </w:t>
            </w:r>
            <w:r w:rsidR="003E38A2" w:rsidRPr="003D662E">
              <w:rPr>
                <w:bCs/>
                <w:lang w:val="en-US"/>
              </w:rPr>
              <w:t xml:space="preserve">AAS of </w:t>
            </w:r>
            <w:r w:rsidR="005F2C70" w:rsidRPr="003D662E">
              <w:rPr>
                <w:bCs/>
                <w:lang w:val="en-US"/>
              </w:rPr>
              <w:t xml:space="preserve">a </w:t>
            </w:r>
            <w:r w:rsidR="003E38A2" w:rsidRPr="003D662E">
              <w:rPr>
                <w:bCs/>
                <w:lang w:val="en-US"/>
              </w:rPr>
              <w:t xml:space="preserve">resource </w:t>
            </w:r>
            <w:r w:rsidRPr="003D662E">
              <w:rPr>
                <w:bCs/>
                <w:lang w:val="en-US"/>
              </w:rPr>
              <w:t>is</w:t>
            </w:r>
            <w:r w:rsidR="003E38A2" w:rsidRPr="003D662E">
              <w:rPr>
                <w:bCs/>
                <w:lang w:val="en-US"/>
              </w:rPr>
              <w:t xml:space="preserve"> realized by </w:t>
            </w:r>
            <w:r w:rsidRPr="003D662E">
              <w:rPr>
                <w:bCs/>
                <w:lang w:val="en-US"/>
              </w:rPr>
              <w:t>the IIP-Ecosphere</w:t>
            </w:r>
            <w:r w:rsidR="003E38A2" w:rsidRPr="003D662E">
              <w:rPr>
                <w:bCs/>
                <w:lang w:val="en-US"/>
              </w:rPr>
              <w:t xml:space="preserve"> ECS runtime</w:t>
            </w:r>
            <w:r w:rsidRPr="003D662E">
              <w:rPr>
                <w:bCs/>
                <w:lang w:val="en-US"/>
              </w:rPr>
              <w:t>.</w:t>
            </w:r>
          </w:p>
        </w:tc>
      </w:tr>
      <w:tr w:rsidR="003E38A2" w:rsidRPr="00811234" w14:paraId="605A31BF"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EF8C9FC" w14:textId="77777777" w:rsidR="003E38A2" w:rsidRPr="003D662E" w:rsidRDefault="003E38A2" w:rsidP="009E6B11">
            <w:pPr>
              <w:rPr>
                <w:b w:val="0"/>
                <w:bCs w:val="0"/>
                <w:lang w:val="en-US"/>
              </w:rPr>
            </w:pPr>
            <w:r w:rsidRPr="003D662E">
              <w:rPr>
                <w:b w:val="0"/>
                <w:bCs w:val="0"/>
                <w:lang w:val="en-US"/>
              </w:rPr>
              <w:t>R25b</w:t>
            </w:r>
          </w:p>
        </w:tc>
        <w:tc>
          <w:tcPr>
            <w:tcW w:w="7648" w:type="dxa"/>
            <w:tcBorders>
              <w:top w:val="single" w:sz="4" w:space="0" w:color="238FB7"/>
              <w:bottom w:val="single" w:sz="4" w:space="0" w:color="238FB7"/>
            </w:tcBorders>
          </w:tcPr>
          <w:p w14:paraId="79698682" w14:textId="62911D0B" w:rsidR="003E38A2" w:rsidRPr="003D662E" w:rsidRDefault="00EB039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The AAS can and shall be deployed to a central platform AAS, in particular to integrate with the service management operations. </w:t>
            </w:r>
            <w:r w:rsidRPr="003D662E">
              <w:rPr>
                <w:bCs/>
                <w:i/>
                <w:lang w:val="en-US"/>
              </w:rPr>
              <w:t xml:space="preserve">This may have to be complemented with a registration function in the resource/device management (cf. Section </w:t>
            </w:r>
            <w:r w:rsidRPr="003D662E">
              <w:rPr>
                <w:bCs/>
                <w:i/>
                <w:lang w:val="en-US"/>
              </w:rPr>
              <w:fldChar w:fldCharType="begin"/>
            </w:r>
            <w:r w:rsidRPr="003D662E">
              <w:rPr>
                <w:bCs/>
                <w:i/>
                <w:lang w:val="en-US"/>
              </w:rPr>
              <w:instrText xml:space="preserve"> REF _Ref69826083 \r \h </w:instrText>
            </w:r>
            <w:r w:rsidR="003A186F" w:rsidRPr="003D662E">
              <w:rPr>
                <w:bCs/>
                <w:i/>
                <w:lang w:val="en-US"/>
              </w:rPr>
              <w:instrText xml:space="preserve"> \* MERGEFORMAT </w:instrText>
            </w:r>
            <w:r w:rsidRPr="003D662E">
              <w:rPr>
                <w:bCs/>
                <w:i/>
                <w:lang w:val="en-US"/>
              </w:rPr>
            </w:r>
            <w:r w:rsidRPr="003D662E">
              <w:rPr>
                <w:bCs/>
                <w:i/>
                <w:lang w:val="en-US"/>
              </w:rPr>
              <w:fldChar w:fldCharType="separate"/>
            </w:r>
            <w:r w:rsidR="00D0494D">
              <w:rPr>
                <w:bCs/>
                <w:i/>
                <w:lang w:val="en-US"/>
              </w:rPr>
              <w:t>3.7.2</w:t>
            </w:r>
            <w:r w:rsidRPr="003D662E">
              <w:rPr>
                <w:bCs/>
                <w:i/>
                <w:lang w:val="en-US"/>
              </w:rPr>
              <w:fldChar w:fldCharType="end"/>
            </w:r>
            <w:r w:rsidRPr="003D662E">
              <w:rPr>
                <w:bCs/>
                <w:i/>
                <w:lang w:val="en-US"/>
              </w:rPr>
              <w:t>).</w:t>
            </w:r>
            <w:r w:rsidRPr="003D662E">
              <w:rPr>
                <w:bCs/>
                <w:lang w:val="en-US"/>
              </w:rPr>
              <w:t xml:space="preserve">  </w:t>
            </w:r>
          </w:p>
        </w:tc>
      </w:tr>
      <w:tr w:rsidR="003E38A2" w:rsidRPr="00811234" w14:paraId="168F170C"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BA1FF24" w14:textId="77777777" w:rsidR="003E38A2" w:rsidRPr="003D662E" w:rsidRDefault="003E38A2" w:rsidP="009E6B11">
            <w:pPr>
              <w:rPr>
                <w:b w:val="0"/>
                <w:bCs w:val="0"/>
                <w:lang w:val="en-US"/>
              </w:rPr>
            </w:pPr>
            <w:r w:rsidRPr="003D662E">
              <w:rPr>
                <w:b w:val="0"/>
                <w:bCs w:val="0"/>
                <w:lang w:val="en-US"/>
              </w:rPr>
              <w:t>R25e</w:t>
            </w:r>
          </w:p>
        </w:tc>
        <w:tc>
          <w:tcPr>
            <w:tcW w:w="7648" w:type="dxa"/>
            <w:tcBorders>
              <w:top w:val="single" w:sz="4" w:space="0" w:color="238FB7"/>
              <w:bottom w:val="single" w:sz="4" w:space="0" w:color="238FB7"/>
            </w:tcBorders>
          </w:tcPr>
          <w:p w14:paraId="10C5FD32" w14:textId="6B64D135" w:rsidR="003E38A2" w:rsidRPr="003D662E" w:rsidRDefault="001673D5" w:rsidP="009E6B1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Basic static properties are provided such as resources hosting a container.</w:t>
            </w:r>
          </w:p>
        </w:tc>
      </w:tr>
      <w:tr w:rsidR="003E38A2" w:rsidRPr="00811234" w14:paraId="1AA5D713"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A73DD76" w14:textId="77777777" w:rsidR="003E38A2" w:rsidRPr="003D662E" w:rsidRDefault="003E38A2" w:rsidP="009E6B11">
            <w:pPr>
              <w:rPr>
                <w:b w:val="0"/>
                <w:bCs w:val="0"/>
                <w:lang w:val="en-US"/>
              </w:rPr>
            </w:pPr>
            <w:r w:rsidRPr="003D662E">
              <w:rPr>
                <w:b w:val="0"/>
                <w:bCs w:val="0"/>
                <w:lang w:val="en-US"/>
              </w:rPr>
              <w:t>R25f, R103a</w:t>
            </w:r>
          </w:p>
        </w:tc>
        <w:tc>
          <w:tcPr>
            <w:tcW w:w="7648" w:type="dxa"/>
            <w:tcBorders>
              <w:top w:val="single" w:sz="4" w:space="0" w:color="238FB7"/>
              <w:bottom w:val="single" w:sz="4" w:space="0" w:color="238FB7"/>
            </w:tcBorders>
          </w:tcPr>
          <w:p w14:paraId="1A03B0E4" w14:textId="45E0B082" w:rsidR="003E38A2" w:rsidRPr="003D662E" w:rsidRDefault="00636401" w:rsidP="009E6B11">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lang w:val="en-US"/>
              </w:rPr>
              <w:t xml:space="preserve">The AAS also reflects the monitored resource meters of an ECS runtime instance. More specific meters </w:t>
            </w:r>
            <w:r w:rsidR="00815D06" w:rsidRPr="003D662E">
              <w:rPr>
                <w:bCs/>
                <w:lang w:val="en-US"/>
              </w:rPr>
              <w:t>can be added through the system metrics plugin</w:t>
            </w:r>
            <w:r w:rsidR="00B22C77" w:rsidRPr="003D662E">
              <w:rPr>
                <w:lang w:val="en-US"/>
              </w:rPr>
              <w:t>.</w:t>
            </w:r>
          </w:p>
        </w:tc>
      </w:tr>
      <w:tr w:rsidR="003E38A2" w:rsidRPr="00811234" w14:paraId="18C1DADA"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738A8E0" w14:textId="77777777" w:rsidR="003E38A2" w:rsidRPr="003D662E" w:rsidRDefault="003E38A2" w:rsidP="009E6B11">
            <w:pPr>
              <w:rPr>
                <w:b w:val="0"/>
                <w:bCs w:val="0"/>
                <w:lang w:val="en-US"/>
              </w:rPr>
            </w:pPr>
            <w:r w:rsidRPr="003D662E">
              <w:rPr>
                <w:b w:val="0"/>
                <w:bCs w:val="0"/>
                <w:lang w:val="en-US"/>
              </w:rPr>
              <w:t>R25g</w:t>
            </w:r>
          </w:p>
        </w:tc>
        <w:tc>
          <w:tcPr>
            <w:tcW w:w="7648" w:type="dxa"/>
            <w:tcBorders>
              <w:top w:val="single" w:sz="4" w:space="0" w:color="238FB7"/>
              <w:bottom w:val="single" w:sz="4" w:space="0" w:color="238FB7"/>
            </w:tcBorders>
          </w:tcPr>
          <w:p w14:paraId="03B38354" w14:textId="713AA0EE" w:rsidR="003E38A2" w:rsidRPr="003D662E" w:rsidRDefault="003E38A2" w:rsidP="009E6B1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Resource AAS </w:t>
            </w:r>
            <w:r w:rsidR="00AC7F98" w:rsidRPr="003D662E">
              <w:rPr>
                <w:bCs/>
                <w:lang w:val="en-US"/>
              </w:rPr>
              <w:t>(</w:t>
            </w:r>
            <w:r w:rsidR="00AC7F98" w:rsidRPr="003D662E">
              <w:rPr>
                <w:rFonts w:ascii="Consolas" w:hAnsi="Consolas"/>
                <w:lang w:val="en-US"/>
              </w:rPr>
              <w:t>ResourceUnit</w:t>
            </w:r>
            <w:r w:rsidR="00AC7F98" w:rsidRPr="003D662E">
              <w:rPr>
                <w:bCs/>
                <w:lang w:val="en-US"/>
              </w:rPr>
              <w:t>) defines</w:t>
            </w:r>
            <w:r w:rsidRPr="003D662E">
              <w:rPr>
                <w:bCs/>
                <w:lang w:val="en-US"/>
              </w:rPr>
              <w:t xml:space="preserve"> functions for the deployment</w:t>
            </w:r>
            <w:r w:rsidR="00A80F26" w:rsidRPr="003D662E">
              <w:rPr>
                <w:bCs/>
                <w:lang w:val="en-US"/>
              </w:rPr>
              <w:t>.</w:t>
            </w:r>
          </w:p>
        </w:tc>
      </w:tr>
      <w:tr w:rsidR="003E38A2" w:rsidRPr="00811234" w14:paraId="14A55FF0"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FF58C8C" w14:textId="77777777" w:rsidR="003E38A2" w:rsidRPr="003D662E" w:rsidRDefault="003E38A2" w:rsidP="009E6B11">
            <w:pPr>
              <w:rPr>
                <w:b w:val="0"/>
                <w:bCs w:val="0"/>
                <w:lang w:val="en-US"/>
              </w:rPr>
            </w:pPr>
            <w:r w:rsidRPr="003D662E">
              <w:rPr>
                <w:b w:val="0"/>
                <w:bCs w:val="0"/>
                <w:lang w:val="en-US"/>
              </w:rPr>
              <w:t>R25h</w:t>
            </w:r>
          </w:p>
        </w:tc>
        <w:tc>
          <w:tcPr>
            <w:tcW w:w="7648" w:type="dxa"/>
            <w:tcBorders>
              <w:top w:val="single" w:sz="4" w:space="0" w:color="238FB7"/>
              <w:bottom w:val="single" w:sz="4" w:space="0" w:color="238FB7"/>
            </w:tcBorders>
          </w:tcPr>
          <w:p w14:paraId="6A1DCF44" w14:textId="1270EF77" w:rsidR="003E38A2" w:rsidRPr="003D662E" w:rsidRDefault="003E38A2" w:rsidP="009E6B11">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Resource AAS </w:t>
            </w:r>
            <w:r w:rsidR="00AF428E" w:rsidRPr="003D662E">
              <w:rPr>
                <w:bCs/>
                <w:lang w:val="en-US"/>
              </w:rPr>
              <w:t>(</w:t>
            </w:r>
            <w:r w:rsidR="00AF428E" w:rsidRPr="003D662E">
              <w:rPr>
                <w:rFonts w:ascii="Consolas" w:hAnsi="Consolas"/>
                <w:i/>
                <w:lang w:val="en-US"/>
              </w:rPr>
              <w:t>ResourceUnit</w:t>
            </w:r>
            <w:r w:rsidR="00AF428E" w:rsidRPr="003D662E">
              <w:rPr>
                <w:bCs/>
                <w:lang w:val="en-US"/>
              </w:rPr>
              <w:t>)</w:t>
            </w:r>
            <w:r w:rsidR="00AF428E" w:rsidRPr="003D662E">
              <w:rPr>
                <w:bCs/>
                <w:i/>
                <w:lang w:val="en-US"/>
              </w:rPr>
              <w:t xml:space="preserve"> does </w:t>
            </w:r>
            <w:r w:rsidRPr="003D662E">
              <w:rPr>
                <w:bCs/>
                <w:i/>
                <w:lang w:val="en-US"/>
              </w:rPr>
              <w:t>contain functions for exchanging deployment units at runtime</w:t>
            </w:r>
            <w:r w:rsidR="00AF428E" w:rsidRPr="003D662E">
              <w:rPr>
                <w:bCs/>
                <w:i/>
                <w:lang w:val="en-US"/>
              </w:rPr>
              <w:t>, but the functionality is currently not implemented.</w:t>
            </w:r>
          </w:p>
        </w:tc>
      </w:tr>
      <w:tr w:rsidR="003E38A2" w:rsidRPr="00811234" w14:paraId="7CE0D462"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75E33CF" w14:textId="77777777" w:rsidR="003E38A2" w:rsidRPr="003D662E" w:rsidRDefault="003E38A2" w:rsidP="009E6B11">
            <w:pPr>
              <w:rPr>
                <w:b w:val="0"/>
                <w:bCs w:val="0"/>
                <w:lang w:val="en-US"/>
              </w:rPr>
            </w:pPr>
            <w:r w:rsidRPr="003D662E">
              <w:rPr>
                <w:b w:val="0"/>
                <w:bCs w:val="0"/>
                <w:lang w:val="en-US"/>
              </w:rPr>
              <w:t>R26</w:t>
            </w:r>
          </w:p>
        </w:tc>
        <w:tc>
          <w:tcPr>
            <w:tcW w:w="7648" w:type="dxa"/>
            <w:tcBorders>
              <w:top w:val="single" w:sz="4" w:space="0" w:color="238FB7"/>
              <w:bottom w:val="single" w:sz="4" w:space="0" w:color="238FB7"/>
            </w:tcBorders>
          </w:tcPr>
          <w:p w14:paraId="63F659D3" w14:textId="66088DF3" w:rsidR="003E38A2" w:rsidRPr="003D662E" w:rsidRDefault="003E38A2" w:rsidP="009E6B1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Deployment to on-premise resources</w:t>
            </w:r>
            <w:r w:rsidR="0073749A" w:rsidRPr="003D662E">
              <w:rPr>
                <w:bCs/>
                <w:lang w:val="en-US"/>
              </w:rPr>
              <w:t xml:space="preserve"> is </w:t>
            </w:r>
            <w:r w:rsidR="00266A44" w:rsidRPr="003D662E">
              <w:rPr>
                <w:bCs/>
                <w:lang w:val="en-US"/>
              </w:rPr>
              <w:t xml:space="preserve">supported by </w:t>
            </w:r>
            <w:r w:rsidR="0073749A" w:rsidRPr="003D662E">
              <w:rPr>
                <w:bCs/>
                <w:lang w:val="en-US"/>
              </w:rPr>
              <w:t>the ECS runtime</w:t>
            </w:r>
            <w:r w:rsidR="00A80F26" w:rsidRPr="003D662E">
              <w:rPr>
                <w:bCs/>
                <w:lang w:val="en-US"/>
              </w:rPr>
              <w:t>.</w:t>
            </w:r>
          </w:p>
        </w:tc>
      </w:tr>
      <w:tr w:rsidR="003E38A2" w:rsidRPr="00811234" w14:paraId="5D684175"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840A08C" w14:textId="77777777" w:rsidR="003E38A2" w:rsidRPr="003D662E" w:rsidRDefault="003E38A2" w:rsidP="009E6B11">
            <w:pPr>
              <w:rPr>
                <w:b w:val="0"/>
                <w:bCs w:val="0"/>
                <w:lang w:val="en-US"/>
              </w:rPr>
            </w:pPr>
            <w:r w:rsidRPr="003D662E">
              <w:rPr>
                <w:b w:val="0"/>
                <w:bCs w:val="0"/>
                <w:lang w:val="en-US"/>
              </w:rPr>
              <w:t>R27</w:t>
            </w:r>
          </w:p>
        </w:tc>
        <w:tc>
          <w:tcPr>
            <w:tcW w:w="7648" w:type="dxa"/>
            <w:tcBorders>
              <w:top w:val="single" w:sz="4" w:space="0" w:color="238FB7"/>
              <w:bottom w:val="single" w:sz="4" w:space="0" w:color="238FB7"/>
            </w:tcBorders>
          </w:tcPr>
          <w:p w14:paraId="425BF8E5" w14:textId="214DE58D" w:rsidR="003E38A2" w:rsidRPr="003D662E" w:rsidRDefault="003E38A2" w:rsidP="009E6B11">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Optional deployment to connected IIP-Ecosphere instances</w:t>
            </w:r>
            <w:r w:rsidR="00512CBE" w:rsidRPr="003D662E">
              <w:rPr>
                <w:bCs/>
                <w:i/>
                <w:lang w:val="en-US"/>
              </w:rPr>
              <w:t xml:space="preserve"> </w:t>
            </w:r>
            <w:r w:rsidR="00C90776" w:rsidRPr="003D662E">
              <w:rPr>
                <w:bCs/>
                <w:i/>
                <w:lang w:val="en-US"/>
              </w:rPr>
              <w:t xml:space="preserve">is </w:t>
            </w:r>
            <w:r w:rsidR="00512CBE" w:rsidRPr="003D662E">
              <w:rPr>
                <w:bCs/>
                <w:i/>
                <w:lang w:val="en-US"/>
              </w:rPr>
              <w:t xml:space="preserve">intended for the third </w:t>
            </w:r>
            <w:r w:rsidR="00C90776" w:rsidRPr="003D662E">
              <w:rPr>
                <w:bCs/>
                <w:i/>
                <w:lang w:val="en-US"/>
              </w:rPr>
              <w:t xml:space="preserve">development stream and, thus, </w:t>
            </w:r>
            <w:r w:rsidR="00512CBE" w:rsidRPr="003D662E">
              <w:rPr>
                <w:bCs/>
                <w:i/>
                <w:lang w:val="en-US"/>
              </w:rPr>
              <w:t>currently not realized.</w:t>
            </w:r>
          </w:p>
        </w:tc>
      </w:tr>
      <w:tr w:rsidR="003E38A2" w:rsidRPr="00811234" w14:paraId="77EA367F"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3A3FE4C" w14:textId="77777777" w:rsidR="003E38A2" w:rsidRPr="003D662E" w:rsidRDefault="003E38A2" w:rsidP="009E6B11">
            <w:pPr>
              <w:rPr>
                <w:b w:val="0"/>
                <w:bCs w:val="0"/>
                <w:lang w:val="en-US"/>
              </w:rPr>
            </w:pPr>
            <w:r w:rsidRPr="003D662E">
              <w:rPr>
                <w:b w:val="0"/>
                <w:bCs w:val="0"/>
                <w:lang w:val="en-US"/>
              </w:rPr>
              <w:t>R28</w:t>
            </w:r>
          </w:p>
        </w:tc>
        <w:tc>
          <w:tcPr>
            <w:tcW w:w="7648" w:type="dxa"/>
            <w:tcBorders>
              <w:top w:val="single" w:sz="4" w:space="0" w:color="238FB7"/>
              <w:bottom w:val="single" w:sz="4" w:space="0" w:color="238FB7"/>
            </w:tcBorders>
          </w:tcPr>
          <w:p w14:paraId="455F6673" w14:textId="096E0C27" w:rsidR="003E38A2" w:rsidRPr="003D662E" w:rsidRDefault="003E38A2" w:rsidP="009E6B11">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Optional deployment to cloud resources, e.g., Google Cloud or Gaia-X</w:t>
            </w:r>
            <w:r w:rsidR="000961A0" w:rsidRPr="003D662E">
              <w:rPr>
                <w:bCs/>
                <w:i/>
                <w:lang w:val="en-US"/>
              </w:rPr>
              <w:t xml:space="preserve"> is </w:t>
            </w:r>
            <w:r w:rsidR="001C7B07" w:rsidRPr="003D662E">
              <w:rPr>
                <w:bCs/>
                <w:i/>
                <w:lang w:val="en-US"/>
              </w:rPr>
              <w:t xml:space="preserve">considered in </w:t>
            </w:r>
            <w:r w:rsidR="000961A0" w:rsidRPr="003D662E">
              <w:rPr>
                <w:bCs/>
                <w:i/>
                <w:lang w:val="en-US"/>
              </w:rPr>
              <w:t xml:space="preserve">the third development stream and, thus, </w:t>
            </w:r>
            <w:r w:rsidR="002A4524" w:rsidRPr="003D662E">
              <w:rPr>
                <w:bCs/>
                <w:i/>
                <w:lang w:val="en-US"/>
              </w:rPr>
              <w:t xml:space="preserve">this requirement is </w:t>
            </w:r>
            <w:r w:rsidR="000961A0" w:rsidRPr="003D662E">
              <w:rPr>
                <w:bCs/>
                <w:i/>
                <w:lang w:val="en-US"/>
              </w:rPr>
              <w:t>currently not realized.</w:t>
            </w:r>
          </w:p>
        </w:tc>
      </w:tr>
      <w:tr w:rsidR="003E38A2" w:rsidRPr="00811234" w14:paraId="1BF2109A"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F39957A" w14:textId="77777777" w:rsidR="003E38A2" w:rsidRPr="003D662E" w:rsidRDefault="003E38A2" w:rsidP="009E6B11">
            <w:pPr>
              <w:rPr>
                <w:b w:val="0"/>
                <w:bCs w:val="0"/>
                <w:lang w:val="en-US"/>
              </w:rPr>
            </w:pPr>
            <w:r w:rsidRPr="003D662E">
              <w:rPr>
                <w:b w:val="0"/>
                <w:bCs w:val="0"/>
                <w:lang w:val="en-US"/>
              </w:rPr>
              <w:t>R29</w:t>
            </w:r>
          </w:p>
        </w:tc>
        <w:tc>
          <w:tcPr>
            <w:tcW w:w="7648" w:type="dxa"/>
            <w:tcBorders>
              <w:top w:val="single" w:sz="4" w:space="0" w:color="238FB7"/>
              <w:bottom w:val="single" w:sz="4" w:space="0" w:color="238FB7"/>
            </w:tcBorders>
          </w:tcPr>
          <w:p w14:paraId="0F286687" w14:textId="498FA179" w:rsidR="003E38A2" w:rsidRPr="003D662E" w:rsidRDefault="00E000F4" w:rsidP="009E6B1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d</w:t>
            </w:r>
            <w:r w:rsidR="003E38A2" w:rsidRPr="003D662E">
              <w:rPr>
                <w:bCs/>
                <w:lang w:val="en-US"/>
              </w:rPr>
              <w:t>eployment unit provide</w:t>
            </w:r>
            <w:r w:rsidRPr="003D662E">
              <w:rPr>
                <w:bCs/>
                <w:lang w:val="en-US"/>
              </w:rPr>
              <w:t>s</w:t>
            </w:r>
            <w:r w:rsidR="003E38A2" w:rsidRPr="003D662E">
              <w:rPr>
                <w:bCs/>
                <w:lang w:val="en-US"/>
              </w:rPr>
              <w:t xml:space="preserve"> an explicit interface in terms of </w:t>
            </w:r>
            <w:r w:rsidRPr="003D662E">
              <w:rPr>
                <w:bCs/>
                <w:lang w:val="en-US"/>
              </w:rPr>
              <w:t xml:space="preserve">an </w:t>
            </w:r>
            <w:r w:rsidR="003E38A2" w:rsidRPr="003D662E">
              <w:rPr>
                <w:bCs/>
                <w:lang w:val="en-US"/>
              </w:rPr>
              <w:t>AAS</w:t>
            </w:r>
            <w:r w:rsidR="00561B63" w:rsidRPr="003D662E">
              <w:rPr>
                <w:bCs/>
                <w:lang w:val="en-US"/>
              </w:rPr>
              <w:t>.</w:t>
            </w:r>
          </w:p>
        </w:tc>
      </w:tr>
      <w:tr w:rsidR="003E38A2" w:rsidRPr="00811234" w14:paraId="40B2088A"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073A955" w14:textId="77777777" w:rsidR="003E38A2" w:rsidRPr="003D662E" w:rsidRDefault="003E38A2" w:rsidP="009E6B11">
            <w:pPr>
              <w:rPr>
                <w:b w:val="0"/>
                <w:bCs w:val="0"/>
                <w:lang w:val="en-US"/>
              </w:rPr>
            </w:pPr>
            <w:r w:rsidRPr="003D662E">
              <w:rPr>
                <w:b w:val="0"/>
                <w:bCs w:val="0"/>
                <w:lang w:val="en-US"/>
              </w:rPr>
              <w:t>R29a</w:t>
            </w:r>
          </w:p>
        </w:tc>
        <w:tc>
          <w:tcPr>
            <w:tcW w:w="7648" w:type="dxa"/>
            <w:tcBorders>
              <w:top w:val="single" w:sz="4" w:space="0" w:color="238FB7"/>
              <w:bottom w:val="single" w:sz="4" w:space="0" w:color="238FB7"/>
            </w:tcBorders>
          </w:tcPr>
          <w:p w14:paraId="6033DCFF" w14:textId="7F9C2CB0" w:rsidR="003E38A2" w:rsidRPr="003D662E" w:rsidRDefault="00345A26" w:rsidP="009E6B1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w:t>
            </w:r>
            <w:r w:rsidR="003E38A2" w:rsidRPr="003D662E">
              <w:rPr>
                <w:bCs/>
                <w:lang w:val="en-US"/>
              </w:rPr>
              <w:t xml:space="preserve">unctional interfaces </w:t>
            </w:r>
            <w:r w:rsidR="00267DFA" w:rsidRPr="003D662E">
              <w:rPr>
                <w:bCs/>
                <w:lang w:val="en-US"/>
              </w:rPr>
              <w:t xml:space="preserve">as well as quality properties </w:t>
            </w:r>
            <w:r w:rsidR="003E38A2" w:rsidRPr="003D662E">
              <w:rPr>
                <w:bCs/>
                <w:lang w:val="en-US"/>
              </w:rPr>
              <w:t xml:space="preserve">of </w:t>
            </w:r>
            <w:r w:rsidRPr="003D662E">
              <w:rPr>
                <w:bCs/>
                <w:lang w:val="en-US"/>
              </w:rPr>
              <w:t xml:space="preserve">a </w:t>
            </w:r>
            <w:r w:rsidR="003E38A2" w:rsidRPr="003D662E">
              <w:rPr>
                <w:bCs/>
                <w:lang w:val="en-US"/>
              </w:rPr>
              <w:t xml:space="preserve">deployment unit </w:t>
            </w:r>
            <w:r w:rsidRPr="003D662E">
              <w:rPr>
                <w:bCs/>
                <w:lang w:val="en-US"/>
              </w:rPr>
              <w:t>are provide</w:t>
            </w:r>
            <w:r w:rsidR="00267DFA" w:rsidRPr="003D662E">
              <w:rPr>
                <w:bCs/>
                <w:lang w:val="en-US"/>
              </w:rPr>
              <w:t>d via AAS</w:t>
            </w:r>
            <w:r w:rsidRPr="003D662E">
              <w:rPr>
                <w:bCs/>
                <w:lang w:val="en-US"/>
              </w:rPr>
              <w:t>.</w:t>
            </w:r>
          </w:p>
        </w:tc>
      </w:tr>
      <w:tr w:rsidR="003E38A2" w:rsidRPr="00811234" w14:paraId="0A72EAA2"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8FE712D" w14:textId="77777777" w:rsidR="003E38A2" w:rsidRPr="003D662E" w:rsidRDefault="003E38A2" w:rsidP="009E6B11">
            <w:pPr>
              <w:rPr>
                <w:b w:val="0"/>
                <w:bCs w:val="0"/>
                <w:lang w:val="en-US"/>
              </w:rPr>
            </w:pPr>
            <w:r w:rsidRPr="003D662E">
              <w:rPr>
                <w:b w:val="0"/>
                <w:bCs w:val="0"/>
                <w:lang w:val="en-US"/>
              </w:rPr>
              <w:t>R29b</w:t>
            </w:r>
          </w:p>
        </w:tc>
        <w:tc>
          <w:tcPr>
            <w:tcW w:w="7648" w:type="dxa"/>
            <w:tcBorders>
              <w:top w:val="single" w:sz="4" w:space="0" w:color="238FB7"/>
              <w:bottom w:val="single" w:sz="4" w:space="0" w:color="238FB7"/>
            </w:tcBorders>
          </w:tcPr>
          <w:p w14:paraId="24487310" w14:textId="520D0905" w:rsidR="003E38A2" w:rsidRPr="003D662E" w:rsidRDefault="00EA46B2" w:rsidP="009E6B1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d</w:t>
            </w:r>
            <w:r w:rsidR="003E38A2" w:rsidRPr="003D662E">
              <w:rPr>
                <w:bCs/>
                <w:lang w:val="en-US"/>
              </w:rPr>
              <w:t xml:space="preserve">eployment unit AAS </w:t>
            </w:r>
            <w:r w:rsidRPr="003D662E">
              <w:rPr>
                <w:bCs/>
                <w:lang w:val="en-US"/>
              </w:rPr>
              <w:t xml:space="preserve">is </w:t>
            </w:r>
            <w:r w:rsidR="003E38A2" w:rsidRPr="003D662E">
              <w:rPr>
                <w:bCs/>
                <w:lang w:val="en-US"/>
              </w:rPr>
              <w:t xml:space="preserve">linked to </w:t>
            </w:r>
            <w:r w:rsidRPr="003D662E">
              <w:rPr>
                <w:bCs/>
                <w:lang w:val="en-US"/>
              </w:rPr>
              <w:t xml:space="preserve">the </w:t>
            </w:r>
            <w:r w:rsidR="003E38A2" w:rsidRPr="003D662E">
              <w:rPr>
                <w:bCs/>
                <w:lang w:val="en-US"/>
              </w:rPr>
              <w:t xml:space="preserve">resource </w:t>
            </w:r>
            <w:r w:rsidRPr="003D662E">
              <w:rPr>
                <w:bCs/>
                <w:lang w:val="en-US"/>
              </w:rPr>
              <w:t>sub-model and the services sub-model.</w:t>
            </w:r>
          </w:p>
        </w:tc>
      </w:tr>
      <w:tr w:rsidR="003E38A2" w:rsidRPr="00811234" w14:paraId="65C6A91A"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59FF6B4" w14:textId="77777777" w:rsidR="003E38A2" w:rsidRPr="003D662E" w:rsidRDefault="003E38A2" w:rsidP="009E6B11">
            <w:pPr>
              <w:rPr>
                <w:b w:val="0"/>
                <w:bCs w:val="0"/>
                <w:lang w:val="en-US"/>
              </w:rPr>
            </w:pPr>
            <w:r w:rsidRPr="003D662E">
              <w:rPr>
                <w:b w:val="0"/>
                <w:bCs w:val="0"/>
                <w:lang w:val="en-US"/>
              </w:rPr>
              <w:t>R29c</w:t>
            </w:r>
          </w:p>
        </w:tc>
        <w:tc>
          <w:tcPr>
            <w:tcW w:w="7648" w:type="dxa"/>
            <w:tcBorders>
              <w:top w:val="single" w:sz="4" w:space="0" w:color="238FB7"/>
              <w:bottom w:val="single" w:sz="4" w:space="0" w:color="238FB7"/>
            </w:tcBorders>
          </w:tcPr>
          <w:p w14:paraId="14C85DE4" w14:textId="1053C7CF" w:rsidR="003E38A2" w:rsidRPr="003D662E" w:rsidRDefault="003E38A2" w:rsidP="009E6B1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Contained services/containers </w:t>
            </w:r>
            <w:r w:rsidR="0019710A" w:rsidRPr="003D662E">
              <w:rPr>
                <w:bCs/>
                <w:lang w:val="en-US"/>
              </w:rPr>
              <w:t xml:space="preserve">are </w:t>
            </w:r>
            <w:r w:rsidRPr="003D662E">
              <w:rPr>
                <w:bCs/>
                <w:lang w:val="en-US"/>
              </w:rPr>
              <w:t xml:space="preserve">available </w:t>
            </w:r>
            <w:r w:rsidR="0019710A" w:rsidRPr="003D662E">
              <w:rPr>
                <w:bCs/>
                <w:lang w:val="en-US"/>
              </w:rPr>
              <w:t xml:space="preserve">through </w:t>
            </w:r>
            <w:r w:rsidRPr="003D662E">
              <w:rPr>
                <w:bCs/>
                <w:lang w:val="en-US"/>
              </w:rPr>
              <w:t>the deployment unit AAS</w:t>
            </w:r>
            <w:r w:rsidR="000561C5" w:rsidRPr="003D662E">
              <w:rPr>
                <w:bCs/>
                <w:lang w:val="en-US"/>
              </w:rPr>
              <w:t>.</w:t>
            </w:r>
          </w:p>
        </w:tc>
      </w:tr>
      <w:tr w:rsidR="003E38A2" w:rsidRPr="00811234" w14:paraId="6234F4FD"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15229E8" w14:textId="77777777" w:rsidR="003E38A2" w:rsidRPr="003D662E" w:rsidRDefault="003E38A2" w:rsidP="009E6B11">
            <w:pPr>
              <w:rPr>
                <w:b w:val="0"/>
                <w:bCs w:val="0"/>
                <w:lang w:val="en-US"/>
              </w:rPr>
            </w:pPr>
            <w:r w:rsidRPr="003D662E">
              <w:rPr>
                <w:b w:val="0"/>
                <w:bCs w:val="0"/>
                <w:lang w:val="en-US"/>
              </w:rPr>
              <w:t>R30</w:t>
            </w:r>
          </w:p>
        </w:tc>
        <w:tc>
          <w:tcPr>
            <w:tcW w:w="7648" w:type="dxa"/>
            <w:tcBorders>
              <w:top w:val="single" w:sz="4" w:space="0" w:color="238FB7"/>
              <w:bottom w:val="single" w:sz="4" w:space="0" w:color="238FB7"/>
            </w:tcBorders>
          </w:tcPr>
          <w:p w14:paraId="181E6C7F" w14:textId="1B52DDCD" w:rsidR="003E38A2" w:rsidRPr="003D662E" w:rsidRDefault="00D23134" w:rsidP="009E6B1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 d</w:t>
            </w:r>
            <w:r w:rsidR="003E38A2" w:rsidRPr="003D662E">
              <w:rPr>
                <w:bCs/>
                <w:lang w:val="en-US"/>
              </w:rPr>
              <w:t xml:space="preserve">eployment unit </w:t>
            </w:r>
            <w:r w:rsidRPr="003D662E">
              <w:rPr>
                <w:bCs/>
                <w:lang w:val="en-US"/>
              </w:rPr>
              <w:t>is</w:t>
            </w:r>
            <w:r w:rsidR="003E38A2" w:rsidRPr="003D662E">
              <w:rPr>
                <w:bCs/>
                <w:lang w:val="en-US"/>
              </w:rPr>
              <w:t xml:space="preserve"> encapsulated as container</w:t>
            </w:r>
            <w:r w:rsidR="009E4AC2" w:rsidRPr="003D662E">
              <w:rPr>
                <w:bCs/>
                <w:lang w:val="en-US"/>
              </w:rPr>
              <w:t>, in particular the services are encapsulated in artifacts to be deployed individually into containers</w:t>
            </w:r>
            <w:r w:rsidR="000561C5" w:rsidRPr="003D662E">
              <w:rPr>
                <w:bCs/>
                <w:lang w:val="en-US"/>
              </w:rPr>
              <w:t>.</w:t>
            </w:r>
          </w:p>
        </w:tc>
      </w:tr>
      <w:tr w:rsidR="003E38A2" w:rsidRPr="00811234" w14:paraId="21A0C292"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4A7783C" w14:textId="77777777" w:rsidR="003E38A2" w:rsidRPr="003D662E" w:rsidRDefault="003E38A2" w:rsidP="009E6B11">
            <w:pPr>
              <w:rPr>
                <w:b w:val="0"/>
                <w:bCs w:val="0"/>
                <w:lang w:val="en-US"/>
              </w:rPr>
            </w:pPr>
            <w:r w:rsidRPr="003D662E">
              <w:rPr>
                <w:b w:val="0"/>
                <w:bCs w:val="0"/>
                <w:lang w:val="en-US"/>
              </w:rPr>
              <w:t>R30a</w:t>
            </w:r>
          </w:p>
        </w:tc>
        <w:tc>
          <w:tcPr>
            <w:tcW w:w="7648" w:type="dxa"/>
            <w:tcBorders>
              <w:top w:val="single" w:sz="4" w:space="0" w:color="238FB7"/>
              <w:bottom w:val="single" w:sz="4" w:space="0" w:color="238FB7"/>
            </w:tcBorders>
          </w:tcPr>
          <w:p w14:paraId="47BC65F8" w14:textId="7A7D7341" w:rsidR="003E38A2" w:rsidRPr="003D662E" w:rsidRDefault="003E38A2" w:rsidP="009E6B1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Deployment units on IT level </w:t>
            </w:r>
            <w:r w:rsidR="00542CE1" w:rsidRPr="003D662E">
              <w:rPr>
                <w:bCs/>
                <w:lang w:val="en-US"/>
              </w:rPr>
              <w:t>shall</w:t>
            </w:r>
            <w:r w:rsidRPr="003D662E">
              <w:rPr>
                <w:bCs/>
                <w:lang w:val="en-US"/>
              </w:rPr>
              <w:t xml:space="preserve"> be technologically uniform</w:t>
            </w:r>
            <w:r w:rsidR="00542CE1" w:rsidRPr="003D662E">
              <w:rPr>
                <w:bCs/>
                <w:lang w:val="en-US"/>
              </w:rPr>
              <w:t>, through the general use of Docker containers.</w:t>
            </w:r>
            <w:r w:rsidR="00B74140" w:rsidRPr="003D662E">
              <w:rPr>
                <w:bCs/>
                <w:lang w:val="en-US"/>
              </w:rPr>
              <w:t xml:space="preserve"> The </w:t>
            </w:r>
            <w:r w:rsidR="00B74140" w:rsidRPr="003D662E">
              <w:rPr>
                <w:rFonts w:ascii="Consolas" w:hAnsi="Consolas"/>
                <w:bCs/>
                <w:lang w:val="en-US"/>
              </w:rPr>
              <w:t>ContainerManager</w:t>
            </w:r>
            <w:r w:rsidR="00B74140" w:rsidRPr="003D662E">
              <w:rPr>
                <w:bCs/>
                <w:lang w:val="en-US"/>
              </w:rPr>
              <w:t xml:space="preserve"> supports the exchange of the respective implementation/integration.</w:t>
            </w:r>
          </w:p>
        </w:tc>
      </w:tr>
      <w:tr w:rsidR="003E38A2" w:rsidRPr="00811234" w14:paraId="38E9812C"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F552EF6" w14:textId="77777777" w:rsidR="003E38A2" w:rsidRPr="003D662E" w:rsidRDefault="003E38A2" w:rsidP="009E6B11">
            <w:pPr>
              <w:rPr>
                <w:b w:val="0"/>
                <w:bCs w:val="0"/>
                <w:lang w:val="en-US"/>
              </w:rPr>
            </w:pPr>
            <w:r w:rsidRPr="003D662E">
              <w:rPr>
                <w:b w:val="0"/>
                <w:bCs w:val="0"/>
                <w:lang w:val="en-US"/>
              </w:rPr>
              <w:t>R30b</w:t>
            </w:r>
          </w:p>
        </w:tc>
        <w:tc>
          <w:tcPr>
            <w:tcW w:w="7648" w:type="dxa"/>
            <w:tcBorders>
              <w:top w:val="single" w:sz="4" w:space="0" w:color="238FB7"/>
              <w:bottom w:val="single" w:sz="4" w:space="0" w:color="238FB7"/>
            </w:tcBorders>
          </w:tcPr>
          <w:p w14:paraId="71F757A0" w14:textId="4C2704FF" w:rsidR="003E38A2" w:rsidRPr="003D662E" w:rsidRDefault="003E38A2" w:rsidP="009E6B1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Deployment units on OT level can be technologically different</w:t>
            </w:r>
            <w:r w:rsidR="0079118B" w:rsidRPr="003D662E">
              <w:rPr>
                <w:bCs/>
                <w:lang w:val="en-US"/>
              </w:rPr>
              <w:t xml:space="preserve">, but we aim for Docker as the default technology. </w:t>
            </w:r>
            <w:r w:rsidR="00B74140" w:rsidRPr="003D662E">
              <w:rPr>
                <w:bCs/>
                <w:lang w:val="en-US"/>
              </w:rPr>
              <w:t xml:space="preserve">The </w:t>
            </w:r>
            <w:r w:rsidR="00B74140" w:rsidRPr="003D662E">
              <w:rPr>
                <w:rFonts w:ascii="Consolas" w:hAnsi="Consolas"/>
                <w:bCs/>
                <w:lang w:val="en-US"/>
              </w:rPr>
              <w:t>ContainerManager</w:t>
            </w:r>
            <w:r w:rsidR="00B74140" w:rsidRPr="003D662E">
              <w:rPr>
                <w:bCs/>
                <w:lang w:val="en-US"/>
              </w:rPr>
              <w:t xml:space="preserve"> supports the exchange of the respective implementation/integration.</w:t>
            </w:r>
          </w:p>
        </w:tc>
      </w:tr>
      <w:tr w:rsidR="003E38A2" w:rsidRPr="00811234" w14:paraId="58FF53A0"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10D4C20" w14:textId="77777777" w:rsidR="003E38A2" w:rsidRPr="003D662E" w:rsidRDefault="003E38A2" w:rsidP="009E6B11">
            <w:pPr>
              <w:rPr>
                <w:b w:val="0"/>
                <w:bCs w:val="0"/>
                <w:lang w:val="en-US"/>
              </w:rPr>
            </w:pPr>
            <w:r w:rsidRPr="003D662E">
              <w:rPr>
                <w:b w:val="0"/>
                <w:bCs w:val="0"/>
                <w:lang w:val="en-US"/>
              </w:rPr>
              <w:t>R30c</w:t>
            </w:r>
          </w:p>
        </w:tc>
        <w:tc>
          <w:tcPr>
            <w:tcW w:w="7648" w:type="dxa"/>
            <w:tcBorders>
              <w:top w:val="single" w:sz="4" w:space="0" w:color="238FB7"/>
              <w:bottom w:val="single" w:sz="4" w:space="0" w:color="238FB7"/>
            </w:tcBorders>
          </w:tcPr>
          <w:p w14:paraId="262E4AFB" w14:textId="0B2B344C" w:rsidR="003E38A2" w:rsidRPr="003D662E" w:rsidRDefault="008C23CE" w:rsidP="009E6B1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w:t>
            </w:r>
            <w:r w:rsidR="003E38A2" w:rsidRPr="003D662E">
              <w:rPr>
                <w:bCs/>
                <w:lang w:val="en-US"/>
              </w:rPr>
              <w:t>latform support</w:t>
            </w:r>
            <w:r w:rsidR="003A4B17" w:rsidRPr="003D662E">
              <w:rPr>
                <w:bCs/>
                <w:lang w:val="en-US"/>
              </w:rPr>
              <w:t>s</w:t>
            </w:r>
            <w:r w:rsidR="003E38A2" w:rsidRPr="003D662E">
              <w:rPr>
                <w:bCs/>
                <w:lang w:val="en-US"/>
              </w:rPr>
              <w:t xml:space="preserve"> the external container repositories</w:t>
            </w:r>
            <w:r w:rsidR="003A4B17" w:rsidRPr="003D662E">
              <w:rPr>
                <w:bCs/>
                <w:lang w:val="en-US"/>
              </w:rPr>
              <w:t xml:space="preserve"> as full container name in the container descriptor</w:t>
            </w:r>
            <w:r w:rsidR="000A0727" w:rsidRPr="003D662E">
              <w:rPr>
                <w:bCs/>
                <w:lang w:val="en-US"/>
              </w:rPr>
              <w:t xml:space="preserve">. </w:t>
            </w:r>
            <w:r w:rsidR="003A4B17" w:rsidRPr="003D662E">
              <w:rPr>
                <w:bCs/>
                <w:lang w:val="en-US"/>
              </w:rPr>
              <w:t xml:space="preserve">A container descriptor is specified via a </w:t>
            </w:r>
            <w:r w:rsidR="000A0727" w:rsidRPr="003D662E">
              <w:rPr>
                <w:bCs/>
                <w:lang w:val="en-US"/>
              </w:rPr>
              <w:t xml:space="preserve">URL, which may </w:t>
            </w:r>
            <w:r w:rsidR="003A4B17" w:rsidRPr="003D662E">
              <w:rPr>
                <w:bCs/>
                <w:lang w:val="en-US"/>
              </w:rPr>
              <w:t xml:space="preserve">also </w:t>
            </w:r>
            <w:r w:rsidR="000A0727" w:rsidRPr="003D662E">
              <w:rPr>
                <w:bCs/>
                <w:lang w:val="en-US"/>
              </w:rPr>
              <w:t xml:space="preserve">point to an external </w:t>
            </w:r>
            <w:r w:rsidR="003A4B17" w:rsidRPr="003D662E">
              <w:rPr>
                <w:bCs/>
                <w:lang w:val="en-US"/>
              </w:rPr>
              <w:t xml:space="preserve">descriptor location and further on to an external </w:t>
            </w:r>
            <w:r w:rsidR="000A0727" w:rsidRPr="003D662E">
              <w:rPr>
                <w:bCs/>
                <w:lang w:val="en-US"/>
              </w:rPr>
              <w:t>container repository.</w:t>
            </w:r>
          </w:p>
        </w:tc>
      </w:tr>
      <w:tr w:rsidR="003E38A2" w:rsidRPr="00811234" w14:paraId="4B321A1E"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6381629" w14:textId="77777777" w:rsidR="003E38A2" w:rsidRPr="003D662E" w:rsidRDefault="003E38A2" w:rsidP="009E6B11">
            <w:pPr>
              <w:rPr>
                <w:b w:val="0"/>
                <w:bCs w:val="0"/>
                <w:lang w:val="en-US"/>
              </w:rPr>
            </w:pPr>
            <w:r w:rsidRPr="003D662E">
              <w:rPr>
                <w:b w:val="0"/>
                <w:lang w:val="en-US"/>
              </w:rPr>
              <w:lastRenderedPageBreak/>
              <w:t>R31</w:t>
            </w:r>
          </w:p>
        </w:tc>
        <w:tc>
          <w:tcPr>
            <w:tcW w:w="7648" w:type="dxa"/>
            <w:tcBorders>
              <w:top w:val="single" w:sz="4" w:space="0" w:color="238FB7"/>
              <w:bottom w:val="single" w:sz="4" w:space="0" w:color="238FB7"/>
            </w:tcBorders>
          </w:tcPr>
          <w:p w14:paraId="40B71875" w14:textId="40C61E5A" w:rsidR="003E38A2" w:rsidRPr="003D662E" w:rsidRDefault="003175E6" w:rsidP="009E6B1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 c</w:t>
            </w:r>
            <w:r w:rsidR="003E38A2" w:rsidRPr="003D662E">
              <w:rPr>
                <w:bCs/>
                <w:lang w:val="en-US"/>
              </w:rPr>
              <w:t>ontainer shall contain only the required components/services</w:t>
            </w:r>
            <w:r w:rsidR="00582633" w:rsidRPr="003D662E">
              <w:rPr>
                <w:bCs/>
                <w:lang w:val="en-US"/>
              </w:rPr>
              <w:t xml:space="preserve"> as discussed in Section </w:t>
            </w:r>
            <w:r w:rsidR="00582633" w:rsidRPr="003D662E">
              <w:rPr>
                <w:bCs/>
                <w:lang w:val="en-US"/>
              </w:rPr>
              <w:fldChar w:fldCharType="begin"/>
            </w:r>
            <w:r w:rsidR="00582633" w:rsidRPr="003D662E">
              <w:rPr>
                <w:bCs/>
                <w:lang w:val="en-US"/>
              </w:rPr>
              <w:instrText xml:space="preserve"> REF _Ref57198482 \r \h </w:instrText>
            </w:r>
            <w:r w:rsidR="009A0A1E" w:rsidRPr="003D662E">
              <w:rPr>
                <w:bCs/>
                <w:lang w:val="en-US"/>
              </w:rPr>
              <w:instrText xml:space="preserve"> \* MERGEFORMAT </w:instrText>
            </w:r>
            <w:r w:rsidR="00582633" w:rsidRPr="003D662E">
              <w:rPr>
                <w:bCs/>
                <w:lang w:val="en-US"/>
              </w:rPr>
            </w:r>
            <w:r w:rsidR="00582633" w:rsidRPr="003D662E">
              <w:rPr>
                <w:bCs/>
                <w:lang w:val="en-US"/>
              </w:rPr>
              <w:fldChar w:fldCharType="separate"/>
            </w:r>
            <w:r w:rsidR="00D0494D">
              <w:rPr>
                <w:bCs/>
                <w:lang w:val="en-US"/>
              </w:rPr>
              <w:t>3.6</w:t>
            </w:r>
            <w:r w:rsidR="00582633" w:rsidRPr="003D662E">
              <w:rPr>
                <w:bCs/>
                <w:lang w:val="en-US"/>
              </w:rPr>
              <w:fldChar w:fldCharType="end"/>
            </w:r>
            <w:r w:rsidR="009A0A1E" w:rsidRPr="003D662E">
              <w:rPr>
                <w:bCs/>
                <w:lang w:val="en-US"/>
              </w:rPr>
              <w:t>.</w:t>
            </w:r>
            <w:r w:rsidR="00FF3D84" w:rsidRPr="003D662E">
              <w:rPr>
                <w:bCs/>
                <w:lang w:val="en-US"/>
              </w:rPr>
              <w:t xml:space="preserve"> </w:t>
            </w:r>
            <w:r w:rsidR="00FF3D84" w:rsidRPr="003D662E">
              <w:rPr>
                <w:bCs/>
                <w:i/>
                <w:lang w:val="en-US"/>
              </w:rPr>
              <w:t>This depends on the packaging, for which an automated approach is not part of this release.</w:t>
            </w:r>
          </w:p>
        </w:tc>
      </w:tr>
      <w:tr w:rsidR="003E38A2" w:rsidRPr="00811234" w14:paraId="3F5F8EB6"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C20D407" w14:textId="77777777" w:rsidR="003E38A2" w:rsidRPr="003D662E" w:rsidRDefault="003E38A2" w:rsidP="009E6B11">
            <w:pPr>
              <w:rPr>
                <w:b w:val="0"/>
                <w:bCs w:val="0"/>
                <w:lang w:val="en-US"/>
              </w:rPr>
            </w:pPr>
            <w:r w:rsidRPr="003D662E">
              <w:rPr>
                <w:b w:val="0"/>
                <w:bCs w:val="0"/>
                <w:lang w:val="en-US"/>
              </w:rPr>
              <w:t>R31b</w:t>
            </w:r>
          </w:p>
        </w:tc>
        <w:tc>
          <w:tcPr>
            <w:tcW w:w="7648" w:type="dxa"/>
            <w:tcBorders>
              <w:top w:val="single" w:sz="4" w:space="0" w:color="238FB7"/>
              <w:bottom w:val="single" w:sz="4" w:space="0" w:color="238FB7"/>
            </w:tcBorders>
          </w:tcPr>
          <w:p w14:paraId="7272F64B" w14:textId="5EF91C21" w:rsidR="003E38A2" w:rsidRPr="003D662E" w:rsidRDefault="007F5527" w:rsidP="009E6B1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Artifacts may </w:t>
            </w:r>
            <w:r w:rsidR="003E38A2" w:rsidRPr="003D662E">
              <w:rPr>
                <w:bCs/>
                <w:lang w:val="en-US"/>
              </w:rPr>
              <w:t>contain optional components</w:t>
            </w:r>
            <w:r w:rsidRPr="003D662E">
              <w:rPr>
                <w:bCs/>
                <w:lang w:val="en-US"/>
              </w:rPr>
              <w:t>, which are then not executed</w:t>
            </w:r>
            <w:r w:rsidR="009A0A1E" w:rsidRPr="003D662E">
              <w:rPr>
                <w:bCs/>
                <w:lang w:val="en-US"/>
              </w:rPr>
              <w:t xml:space="preserve"> as discussed in Section </w:t>
            </w:r>
            <w:r w:rsidR="009A0A1E" w:rsidRPr="003D662E">
              <w:rPr>
                <w:bCs/>
                <w:lang w:val="en-US"/>
              </w:rPr>
              <w:fldChar w:fldCharType="begin"/>
            </w:r>
            <w:r w:rsidR="009A0A1E" w:rsidRPr="003D662E">
              <w:rPr>
                <w:bCs/>
                <w:lang w:val="en-US"/>
              </w:rPr>
              <w:instrText xml:space="preserve"> REF _Ref57198482 \r \h  \* MERGEFORMAT </w:instrText>
            </w:r>
            <w:r w:rsidR="009A0A1E" w:rsidRPr="003D662E">
              <w:rPr>
                <w:bCs/>
                <w:lang w:val="en-US"/>
              </w:rPr>
            </w:r>
            <w:r w:rsidR="009A0A1E" w:rsidRPr="003D662E">
              <w:rPr>
                <w:bCs/>
                <w:lang w:val="en-US"/>
              </w:rPr>
              <w:fldChar w:fldCharType="separate"/>
            </w:r>
            <w:r w:rsidR="00D0494D">
              <w:rPr>
                <w:bCs/>
                <w:lang w:val="en-US"/>
              </w:rPr>
              <w:t>3.6</w:t>
            </w:r>
            <w:r w:rsidR="009A0A1E" w:rsidRPr="003D662E">
              <w:rPr>
                <w:bCs/>
                <w:lang w:val="en-US"/>
              </w:rPr>
              <w:fldChar w:fldCharType="end"/>
            </w:r>
            <w:r w:rsidR="009A0A1E" w:rsidRPr="003D662E">
              <w:rPr>
                <w:bCs/>
                <w:lang w:val="en-US"/>
              </w:rPr>
              <w:t>.</w:t>
            </w:r>
            <w:r w:rsidR="00FF3D84" w:rsidRPr="003D662E">
              <w:rPr>
                <w:bCs/>
                <w:lang w:val="en-US"/>
              </w:rPr>
              <w:t xml:space="preserve"> </w:t>
            </w:r>
            <w:r w:rsidR="00FF3D84" w:rsidRPr="003D662E">
              <w:rPr>
                <w:bCs/>
                <w:i/>
                <w:lang w:val="en-US"/>
              </w:rPr>
              <w:t>This depends on the packaging, for which an automated approach is not part of this release.</w:t>
            </w:r>
          </w:p>
        </w:tc>
      </w:tr>
      <w:tr w:rsidR="003E38A2" w:rsidRPr="00A3270E" w14:paraId="05DF4445"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FF2B282" w14:textId="77777777" w:rsidR="003E38A2" w:rsidRPr="003D662E" w:rsidRDefault="003E38A2" w:rsidP="009E6B11">
            <w:pPr>
              <w:rPr>
                <w:b w:val="0"/>
                <w:bCs w:val="0"/>
                <w:lang w:val="en-US"/>
              </w:rPr>
            </w:pPr>
            <w:r w:rsidRPr="003D662E">
              <w:rPr>
                <w:b w:val="0"/>
                <w:bCs w:val="0"/>
                <w:lang w:val="en-US"/>
              </w:rPr>
              <w:t>R31c</w:t>
            </w:r>
          </w:p>
        </w:tc>
        <w:tc>
          <w:tcPr>
            <w:tcW w:w="7648" w:type="dxa"/>
            <w:tcBorders>
              <w:top w:val="single" w:sz="4" w:space="0" w:color="238FB7"/>
              <w:bottom w:val="single" w:sz="4" w:space="0" w:color="238FB7"/>
            </w:tcBorders>
          </w:tcPr>
          <w:p w14:paraId="2CB70FA0" w14:textId="757E00DF" w:rsidR="003E38A2" w:rsidRPr="003D662E" w:rsidRDefault="003E38A2" w:rsidP="009E6B1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Components/services in a container may be exchanged dynamically</w:t>
            </w:r>
            <w:r w:rsidR="009A0A1E" w:rsidRPr="003D662E">
              <w:rPr>
                <w:bCs/>
                <w:lang w:val="en-US"/>
              </w:rPr>
              <w:t xml:space="preserve"> as supported by the service management in Section </w:t>
            </w:r>
            <w:r w:rsidR="009A0A1E" w:rsidRPr="003D662E">
              <w:rPr>
                <w:bCs/>
                <w:lang w:val="en-US"/>
              </w:rPr>
              <w:fldChar w:fldCharType="begin"/>
            </w:r>
            <w:r w:rsidR="009A0A1E" w:rsidRPr="003D662E">
              <w:rPr>
                <w:bCs/>
                <w:lang w:val="en-US"/>
              </w:rPr>
              <w:instrText xml:space="preserve"> REF _Ref57198482 \r \h  \* MERGEFORMAT </w:instrText>
            </w:r>
            <w:r w:rsidR="009A0A1E" w:rsidRPr="003D662E">
              <w:rPr>
                <w:bCs/>
                <w:lang w:val="en-US"/>
              </w:rPr>
            </w:r>
            <w:r w:rsidR="009A0A1E" w:rsidRPr="003D662E">
              <w:rPr>
                <w:bCs/>
                <w:lang w:val="en-US"/>
              </w:rPr>
              <w:fldChar w:fldCharType="separate"/>
            </w:r>
            <w:r w:rsidR="00D0494D">
              <w:rPr>
                <w:bCs/>
                <w:lang w:val="en-US"/>
              </w:rPr>
              <w:t>3.6</w:t>
            </w:r>
            <w:r w:rsidR="009A0A1E" w:rsidRPr="003D662E">
              <w:rPr>
                <w:bCs/>
                <w:lang w:val="en-US"/>
              </w:rPr>
              <w:fldChar w:fldCharType="end"/>
            </w:r>
            <w:r w:rsidR="009A0A1E" w:rsidRPr="003D662E">
              <w:rPr>
                <w:bCs/>
                <w:lang w:val="en-US"/>
              </w:rPr>
              <w:t>.</w:t>
            </w:r>
            <w:r w:rsidR="00964EB9" w:rsidRPr="003D662E">
              <w:rPr>
                <w:bCs/>
                <w:lang w:val="en-US"/>
              </w:rPr>
              <w:t xml:space="preserve"> </w:t>
            </w:r>
            <w:r w:rsidR="00964EB9" w:rsidRPr="003D662E">
              <w:rPr>
                <w:bCs/>
                <w:i/>
                <w:lang w:val="en-US"/>
              </w:rPr>
              <w:t>However, this functionality is not part of this release.</w:t>
            </w:r>
          </w:p>
        </w:tc>
      </w:tr>
      <w:tr w:rsidR="003E38A2" w:rsidRPr="00811234" w14:paraId="7DD44F1F"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14AC80E" w14:textId="77777777" w:rsidR="003E38A2" w:rsidRPr="003D662E" w:rsidRDefault="003E38A2" w:rsidP="009E6B11">
            <w:pPr>
              <w:rPr>
                <w:b w:val="0"/>
                <w:bCs w:val="0"/>
                <w:lang w:val="en-US"/>
              </w:rPr>
            </w:pPr>
            <w:r w:rsidRPr="003D662E">
              <w:rPr>
                <w:b w:val="0"/>
                <w:bCs w:val="0"/>
                <w:lang w:val="en-US"/>
              </w:rPr>
              <w:t>R32</w:t>
            </w:r>
          </w:p>
        </w:tc>
        <w:tc>
          <w:tcPr>
            <w:tcW w:w="7648" w:type="dxa"/>
            <w:tcBorders>
              <w:top w:val="single" w:sz="4" w:space="0" w:color="238FB7"/>
              <w:bottom w:val="single" w:sz="4" w:space="0" w:color="238FB7"/>
            </w:tcBorders>
          </w:tcPr>
          <w:p w14:paraId="0CE9BBBF" w14:textId="24E46D2D" w:rsidR="003E38A2" w:rsidRPr="003D662E" w:rsidRDefault="003E38A2" w:rsidP="009E6B1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Container can contain data/models</w:t>
            </w:r>
            <w:r w:rsidR="00875054" w:rsidRPr="003D662E">
              <w:rPr>
                <w:bCs/>
                <w:lang w:val="en-US"/>
              </w:rPr>
              <w:t xml:space="preserve">. These are artifacts in the containers and respective (typed) parameters are offered by the services cf. Section </w:t>
            </w:r>
            <w:r w:rsidR="00875054" w:rsidRPr="003D662E">
              <w:rPr>
                <w:bCs/>
                <w:lang w:val="en-US"/>
              </w:rPr>
              <w:fldChar w:fldCharType="begin"/>
            </w:r>
            <w:r w:rsidR="00875054" w:rsidRPr="003D662E">
              <w:rPr>
                <w:bCs/>
                <w:lang w:val="en-US"/>
              </w:rPr>
              <w:instrText xml:space="preserve"> REF _Ref57198482 \r \h  \* MERGEFORMAT </w:instrText>
            </w:r>
            <w:r w:rsidR="00875054" w:rsidRPr="003D662E">
              <w:rPr>
                <w:bCs/>
                <w:lang w:val="en-US"/>
              </w:rPr>
            </w:r>
            <w:r w:rsidR="00875054" w:rsidRPr="003D662E">
              <w:rPr>
                <w:bCs/>
                <w:lang w:val="en-US"/>
              </w:rPr>
              <w:fldChar w:fldCharType="separate"/>
            </w:r>
            <w:r w:rsidR="00D0494D">
              <w:rPr>
                <w:bCs/>
                <w:lang w:val="en-US"/>
              </w:rPr>
              <w:t>3.6</w:t>
            </w:r>
            <w:r w:rsidR="00875054" w:rsidRPr="003D662E">
              <w:rPr>
                <w:bCs/>
                <w:lang w:val="en-US"/>
              </w:rPr>
              <w:fldChar w:fldCharType="end"/>
            </w:r>
            <w:r w:rsidR="00875054" w:rsidRPr="003D662E">
              <w:rPr>
                <w:bCs/>
                <w:lang w:val="en-US"/>
              </w:rPr>
              <w:t>.</w:t>
            </w:r>
            <w:r w:rsidR="007B589A" w:rsidRPr="003D662E">
              <w:rPr>
                <w:bCs/>
                <w:lang w:val="en-US"/>
              </w:rPr>
              <w:t xml:space="preserve"> </w:t>
            </w:r>
            <w:r w:rsidR="007B589A" w:rsidRPr="003D662E">
              <w:rPr>
                <w:bCs/>
                <w:i/>
                <w:lang w:val="en-US"/>
              </w:rPr>
              <w:t>So far, the packaging of further resources is not realized.</w:t>
            </w:r>
          </w:p>
        </w:tc>
      </w:tr>
      <w:tr w:rsidR="003E38A2" w:rsidRPr="00A3270E" w14:paraId="0BB480AE"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4EC5611" w14:textId="77777777" w:rsidR="003E38A2" w:rsidRPr="003D662E" w:rsidRDefault="003E38A2" w:rsidP="009E6B11">
            <w:pPr>
              <w:rPr>
                <w:b w:val="0"/>
                <w:bCs w:val="0"/>
                <w:lang w:val="en-US"/>
              </w:rPr>
            </w:pPr>
            <w:r w:rsidRPr="003D662E">
              <w:rPr>
                <w:b w:val="0"/>
                <w:bCs w:val="0"/>
                <w:lang w:val="en-US"/>
              </w:rPr>
              <w:t>R33</w:t>
            </w:r>
          </w:p>
        </w:tc>
        <w:tc>
          <w:tcPr>
            <w:tcW w:w="7648" w:type="dxa"/>
            <w:tcBorders>
              <w:top w:val="single" w:sz="4" w:space="0" w:color="238FB7"/>
              <w:bottom w:val="single" w:sz="4" w:space="0" w:color="238FB7"/>
            </w:tcBorders>
          </w:tcPr>
          <w:p w14:paraId="09AEA31F" w14:textId="47E857DE" w:rsidR="003E38A2" w:rsidRPr="003D662E" w:rsidRDefault="007B589A" w:rsidP="009E6B1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 c</w:t>
            </w:r>
            <w:r w:rsidR="003E38A2" w:rsidRPr="003D662E">
              <w:rPr>
                <w:bCs/>
                <w:lang w:val="en-US"/>
              </w:rPr>
              <w:t>ontainer can contain local data stores</w:t>
            </w:r>
            <w:r w:rsidR="001B5725" w:rsidRPr="003D662E">
              <w:rPr>
                <w:bCs/>
                <w:lang w:val="en-US"/>
              </w:rPr>
              <w:t xml:space="preserve"> (in terms of services </w:t>
            </w:r>
            <w:r w:rsidR="00875054" w:rsidRPr="003D662E">
              <w:rPr>
                <w:bCs/>
                <w:lang w:val="en-US"/>
              </w:rPr>
              <w:t>cf.</w:t>
            </w:r>
            <w:r w:rsidR="001B5725" w:rsidRPr="003D662E">
              <w:rPr>
                <w:bCs/>
                <w:lang w:val="en-US"/>
              </w:rPr>
              <w:t xml:space="preserve"> Section </w:t>
            </w:r>
            <w:r w:rsidR="001B5725" w:rsidRPr="003D662E">
              <w:rPr>
                <w:bCs/>
                <w:lang w:val="en-US"/>
              </w:rPr>
              <w:fldChar w:fldCharType="begin"/>
            </w:r>
            <w:r w:rsidR="001B5725" w:rsidRPr="003D662E">
              <w:rPr>
                <w:bCs/>
                <w:lang w:val="en-US"/>
              </w:rPr>
              <w:instrText xml:space="preserve"> REF _Ref57198482 \r \h  \* MERGEFORMAT </w:instrText>
            </w:r>
            <w:r w:rsidR="001B5725" w:rsidRPr="003D662E">
              <w:rPr>
                <w:bCs/>
                <w:lang w:val="en-US"/>
              </w:rPr>
            </w:r>
            <w:r w:rsidR="001B5725" w:rsidRPr="003D662E">
              <w:rPr>
                <w:bCs/>
                <w:lang w:val="en-US"/>
              </w:rPr>
              <w:fldChar w:fldCharType="separate"/>
            </w:r>
            <w:r w:rsidR="00D0494D">
              <w:rPr>
                <w:bCs/>
                <w:lang w:val="en-US"/>
              </w:rPr>
              <w:t>3.6</w:t>
            </w:r>
            <w:r w:rsidR="001B5725" w:rsidRPr="003D662E">
              <w:rPr>
                <w:bCs/>
                <w:lang w:val="en-US"/>
              </w:rPr>
              <w:fldChar w:fldCharType="end"/>
            </w:r>
            <w:r w:rsidR="001B5725" w:rsidRPr="003D662E">
              <w:rPr>
                <w:bCs/>
                <w:lang w:val="en-US"/>
              </w:rPr>
              <w:t>)</w:t>
            </w:r>
            <w:r w:rsidRPr="003D662E">
              <w:rPr>
                <w:bCs/>
                <w:lang w:val="en-US"/>
              </w:rPr>
              <w:t xml:space="preserve">. </w:t>
            </w:r>
            <w:r w:rsidRPr="003D662E">
              <w:rPr>
                <w:bCs/>
                <w:i/>
                <w:lang w:val="en-US"/>
              </w:rPr>
              <w:t>Data stores are not part of this release.</w:t>
            </w:r>
          </w:p>
        </w:tc>
      </w:tr>
      <w:tr w:rsidR="003E38A2" w:rsidRPr="00811234" w14:paraId="5EDBB989"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6B95154" w14:textId="77777777" w:rsidR="003E38A2" w:rsidRPr="003D662E" w:rsidRDefault="003E38A2" w:rsidP="009E6B11">
            <w:pPr>
              <w:rPr>
                <w:b w:val="0"/>
                <w:bCs w:val="0"/>
                <w:lang w:val="en-US"/>
              </w:rPr>
            </w:pPr>
            <w:r w:rsidRPr="003D662E">
              <w:rPr>
                <w:b w:val="0"/>
                <w:bCs w:val="0"/>
                <w:lang w:val="en-US"/>
              </w:rPr>
              <w:t>R35</w:t>
            </w:r>
          </w:p>
        </w:tc>
        <w:tc>
          <w:tcPr>
            <w:tcW w:w="7648" w:type="dxa"/>
            <w:tcBorders>
              <w:top w:val="single" w:sz="4" w:space="0" w:color="238FB7"/>
              <w:bottom w:val="single" w:sz="4" w:space="0" w:color="238FB7"/>
            </w:tcBorders>
          </w:tcPr>
          <w:p w14:paraId="2E71CD3F" w14:textId="4A978C12" w:rsidR="003E38A2" w:rsidRPr="003D662E" w:rsidRDefault="0082590F" w:rsidP="009E6B1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AAS operation/access speed in containers was around 5 ms. </w:t>
            </w:r>
            <w:r w:rsidRPr="003D662E">
              <w:rPr>
                <w:bCs/>
                <w:i/>
                <w:lang w:val="en-US"/>
              </w:rPr>
              <w:t>A s</w:t>
            </w:r>
            <w:r w:rsidR="003E38A2" w:rsidRPr="003D662E">
              <w:rPr>
                <w:bCs/>
                <w:i/>
                <w:lang w:val="en-US"/>
              </w:rPr>
              <w:t xml:space="preserve">ampling rate of 2 ms through </w:t>
            </w:r>
            <w:r w:rsidRPr="003D662E">
              <w:rPr>
                <w:bCs/>
                <w:i/>
                <w:lang w:val="en-US"/>
              </w:rPr>
              <w:t xml:space="preserve">a </w:t>
            </w:r>
            <w:r w:rsidR="003E38A2" w:rsidRPr="003D662E">
              <w:rPr>
                <w:bCs/>
                <w:i/>
                <w:lang w:val="en-US"/>
              </w:rPr>
              <w:t>container</w:t>
            </w:r>
            <w:r w:rsidRPr="003D662E">
              <w:rPr>
                <w:bCs/>
                <w:i/>
                <w:lang w:val="en-US"/>
              </w:rPr>
              <w:t xml:space="preserve"> is plausible, but must be shown</w:t>
            </w:r>
            <w:r w:rsidR="007B589A" w:rsidRPr="003D662E">
              <w:rPr>
                <w:bCs/>
                <w:i/>
                <w:lang w:val="en-US"/>
              </w:rPr>
              <w:t xml:space="preserve"> in future experiments</w:t>
            </w:r>
            <w:r w:rsidRPr="003D662E">
              <w:rPr>
                <w:bCs/>
                <w:i/>
                <w:lang w:val="en-US"/>
              </w:rPr>
              <w:t>.</w:t>
            </w:r>
          </w:p>
        </w:tc>
      </w:tr>
      <w:tr w:rsidR="003E38A2" w:rsidRPr="00811234" w14:paraId="2B24C2A9"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E6999D5" w14:textId="77777777" w:rsidR="003E38A2" w:rsidRPr="003D662E" w:rsidRDefault="003E38A2" w:rsidP="009E6B11">
            <w:pPr>
              <w:rPr>
                <w:b w:val="0"/>
                <w:bCs w:val="0"/>
                <w:lang w:val="en-US"/>
              </w:rPr>
            </w:pPr>
            <w:r w:rsidRPr="003D662E">
              <w:rPr>
                <w:b w:val="0"/>
                <w:bCs w:val="0"/>
                <w:lang w:val="en-US"/>
              </w:rPr>
              <w:t>R36</w:t>
            </w:r>
          </w:p>
        </w:tc>
        <w:tc>
          <w:tcPr>
            <w:tcW w:w="7648" w:type="dxa"/>
            <w:tcBorders>
              <w:top w:val="single" w:sz="4" w:space="0" w:color="238FB7"/>
              <w:bottom w:val="single" w:sz="4" w:space="0" w:color="238FB7"/>
            </w:tcBorders>
          </w:tcPr>
          <w:p w14:paraId="243F4AC9" w14:textId="7243A05E" w:rsidR="003E38A2" w:rsidRPr="003D662E" w:rsidRDefault="00FC057A" w:rsidP="009E6B11">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C</w:t>
            </w:r>
            <w:r w:rsidR="003E38A2" w:rsidRPr="003D662E">
              <w:rPr>
                <w:bCs/>
                <w:i/>
                <w:lang w:val="en-US"/>
              </w:rPr>
              <w:t>onfiguration of resources</w:t>
            </w:r>
            <w:r w:rsidRPr="003D662E">
              <w:rPr>
                <w:bCs/>
                <w:i/>
                <w:lang w:val="en-US"/>
              </w:rPr>
              <w:t xml:space="preserve"> is </w:t>
            </w:r>
            <w:r w:rsidR="00A44830" w:rsidRPr="003D662E">
              <w:rPr>
                <w:bCs/>
                <w:i/>
                <w:lang w:val="en-US"/>
              </w:rPr>
              <w:t xml:space="preserve">part of device management, </w:t>
            </w:r>
            <w:r w:rsidRPr="003D662E">
              <w:rPr>
                <w:bCs/>
                <w:i/>
                <w:lang w:val="en-US"/>
              </w:rPr>
              <w:t xml:space="preserve">currently not </w:t>
            </w:r>
            <w:r w:rsidR="007177AD" w:rsidRPr="003D662E">
              <w:rPr>
                <w:bCs/>
                <w:i/>
                <w:lang w:val="en-US"/>
              </w:rPr>
              <w:t xml:space="preserve">completely </w:t>
            </w:r>
            <w:r w:rsidRPr="003D662E">
              <w:rPr>
                <w:bCs/>
                <w:i/>
                <w:lang w:val="en-US"/>
              </w:rPr>
              <w:t>realized and intended for a later development stream.</w:t>
            </w:r>
          </w:p>
        </w:tc>
      </w:tr>
      <w:tr w:rsidR="003E38A2" w:rsidRPr="00811234" w14:paraId="02EC3068"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C4C855E" w14:textId="77777777" w:rsidR="003E38A2" w:rsidRPr="003D662E" w:rsidRDefault="003E38A2" w:rsidP="009E6B11">
            <w:pPr>
              <w:rPr>
                <w:b w:val="0"/>
                <w:bCs w:val="0"/>
                <w:lang w:val="en-US"/>
              </w:rPr>
            </w:pPr>
            <w:r w:rsidRPr="003D662E">
              <w:rPr>
                <w:b w:val="0"/>
                <w:bCs w:val="0"/>
                <w:lang w:val="en-US"/>
              </w:rPr>
              <w:t>R36a</w:t>
            </w:r>
          </w:p>
        </w:tc>
        <w:tc>
          <w:tcPr>
            <w:tcW w:w="7648" w:type="dxa"/>
            <w:tcBorders>
              <w:top w:val="single" w:sz="4" w:space="0" w:color="238FB7"/>
              <w:bottom w:val="single" w:sz="4" w:space="0" w:color="238FB7"/>
            </w:tcBorders>
          </w:tcPr>
          <w:p w14:paraId="5EA534EC" w14:textId="078FE896" w:rsidR="003E38A2" w:rsidRPr="003D662E" w:rsidRDefault="00A44830" w:rsidP="009E6B11">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Configuration of resources is part of device management, currently not </w:t>
            </w:r>
            <w:r w:rsidR="007177AD" w:rsidRPr="003D662E">
              <w:rPr>
                <w:bCs/>
                <w:i/>
                <w:lang w:val="en-US"/>
              </w:rPr>
              <w:t xml:space="preserve">completely </w:t>
            </w:r>
            <w:r w:rsidRPr="003D662E">
              <w:rPr>
                <w:bCs/>
                <w:i/>
                <w:lang w:val="en-US"/>
              </w:rPr>
              <w:t>realized and intended for a later development stream.</w:t>
            </w:r>
          </w:p>
        </w:tc>
      </w:tr>
      <w:tr w:rsidR="003E38A2" w:rsidRPr="00811234" w14:paraId="0D5CCCD9"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A09C41F" w14:textId="77777777" w:rsidR="003E38A2" w:rsidRPr="003D662E" w:rsidRDefault="003E38A2" w:rsidP="009E6B11">
            <w:pPr>
              <w:rPr>
                <w:b w:val="0"/>
                <w:bCs w:val="0"/>
                <w:lang w:val="en-US"/>
              </w:rPr>
            </w:pPr>
            <w:r w:rsidRPr="003D662E">
              <w:rPr>
                <w:b w:val="0"/>
                <w:bCs w:val="0"/>
                <w:lang w:val="en-US"/>
              </w:rPr>
              <w:t>R36b</w:t>
            </w:r>
          </w:p>
        </w:tc>
        <w:tc>
          <w:tcPr>
            <w:tcW w:w="7648" w:type="dxa"/>
            <w:tcBorders>
              <w:top w:val="single" w:sz="4" w:space="0" w:color="238FB7"/>
              <w:bottom w:val="single" w:sz="4" w:space="0" w:color="238FB7"/>
            </w:tcBorders>
          </w:tcPr>
          <w:p w14:paraId="23B5B7E7" w14:textId="36DA8075" w:rsidR="003E38A2" w:rsidRPr="003D662E" w:rsidRDefault="00A44830" w:rsidP="009E6B11">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Configuration of resources is part of device management, currently not </w:t>
            </w:r>
            <w:r w:rsidR="007177AD" w:rsidRPr="003D662E">
              <w:rPr>
                <w:bCs/>
                <w:i/>
                <w:lang w:val="en-US"/>
              </w:rPr>
              <w:t xml:space="preserve">completely </w:t>
            </w:r>
            <w:r w:rsidRPr="003D662E">
              <w:rPr>
                <w:bCs/>
                <w:i/>
                <w:lang w:val="en-US"/>
              </w:rPr>
              <w:t>realized and intended for a later development stream.</w:t>
            </w:r>
          </w:p>
        </w:tc>
      </w:tr>
      <w:tr w:rsidR="003E38A2" w:rsidRPr="003D662E" w14:paraId="5FB502CA"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C2B4F96" w14:textId="77777777" w:rsidR="003E38A2" w:rsidRPr="003D662E" w:rsidRDefault="003E38A2" w:rsidP="009E6B11">
            <w:pPr>
              <w:rPr>
                <w:b w:val="0"/>
                <w:bCs w:val="0"/>
                <w:lang w:val="en-US"/>
              </w:rPr>
            </w:pPr>
            <w:r w:rsidRPr="003D662E">
              <w:rPr>
                <w:b w:val="0"/>
                <w:bCs w:val="0"/>
                <w:lang w:val="en-US"/>
              </w:rPr>
              <w:t>R37</w:t>
            </w:r>
          </w:p>
        </w:tc>
        <w:tc>
          <w:tcPr>
            <w:tcW w:w="7648" w:type="dxa"/>
            <w:tcBorders>
              <w:top w:val="single" w:sz="4" w:space="0" w:color="238FB7"/>
              <w:bottom w:val="single" w:sz="4" w:space="0" w:color="238FB7"/>
            </w:tcBorders>
          </w:tcPr>
          <w:p w14:paraId="64991484" w14:textId="2F7F1963" w:rsidR="003E38A2" w:rsidRPr="003D662E" w:rsidRDefault="00FC057A" w:rsidP="009E6B11">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R</w:t>
            </w:r>
            <w:r w:rsidR="003E38A2" w:rsidRPr="003D662E">
              <w:rPr>
                <w:bCs/>
                <w:i/>
                <w:lang w:val="en-US"/>
              </w:rPr>
              <w:t>emote maintenance of resources</w:t>
            </w:r>
            <w:r w:rsidRPr="003D662E">
              <w:rPr>
                <w:bCs/>
                <w:i/>
                <w:lang w:val="en-US"/>
              </w:rPr>
              <w:t xml:space="preserve"> is </w:t>
            </w:r>
            <w:r w:rsidR="00A44830" w:rsidRPr="003D662E">
              <w:rPr>
                <w:bCs/>
                <w:i/>
                <w:lang w:val="en-US"/>
              </w:rPr>
              <w:t xml:space="preserve">part of device management, </w:t>
            </w:r>
            <w:r w:rsidRPr="003D662E">
              <w:rPr>
                <w:bCs/>
                <w:i/>
                <w:lang w:val="en-US"/>
              </w:rPr>
              <w:t xml:space="preserve">currently not </w:t>
            </w:r>
            <w:r w:rsidR="001D0B2F" w:rsidRPr="003D662E">
              <w:rPr>
                <w:bCs/>
                <w:i/>
                <w:lang w:val="en-US"/>
              </w:rPr>
              <w:t xml:space="preserve">completely </w:t>
            </w:r>
            <w:r w:rsidRPr="003D662E">
              <w:rPr>
                <w:bCs/>
                <w:i/>
                <w:lang w:val="en-US"/>
              </w:rPr>
              <w:t>realized and intended for a later development stream</w:t>
            </w:r>
            <w:r w:rsidR="00A44830" w:rsidRPr="003D662E">
              <w:rPr>
                <w:bCs/>
                <w:i/>
                <w:lang w:val="en-US"/>
              </w:rPr>
              <w:t>. This can</w:t>
            </w:r>
            <w:r w:rsidRPr="003D662E">
              <w:rPr>
                <w:bCs/>
                <w:i/>
                <w:lang w:val="en-US"/>
              </w:rPr>
              <w:t xml:space="preserve"> potentially </w:t>
            </w:r>
            <w:r w:rsidR="00A44830" w:rsidRPr="003D662E">
              <w:rPr>
                <w:bCs/>
                <w:i/>
                <w:lang w:val="en-US"/>
              </w:rPr>
              <w:t xml:space="preserve">be </w:t>
            </w:r>
            <w:r w:rsidRPr="003D662E">
              <w:rPr>
                <w:bCs/>
                <w:i/>
                <w:lang w:val="en-US"/>
              </w:rPr>
              <w:t>integrated with container orchestrator operations.</w:t>
            </w:r>
          </w:p>
        </w:tc>
      </w:tr>
      <w:tr w:rsidR="00127AEB" w:rsidRPr="00811234" w14:paraId="61458A51"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FAEE8D3" w14:textId="5D3EE5AB" w:rsidR="00127AEB" w:rsidRPr="003D662E" w:rsidRDefault="00127AEB" w:rsidP="00127AEB">
            <w:pPr>
              <w:rPr>
                <w:b w:val="0"/>
                <w:bCs w:val="0"/>
                <w:lang w:val="en-US"/>
              </w:rPr>
            </w:pPr>
            <w:r w:rsidRPr="003D662E">
              <w:rPr>
                <w:b w:val="0"/>
                <w:bCs w:val="0"/>
                <w:lang w:val="en-US"/>
              </w:rPr>
              <w:t>R38-R44</w:t>
            </w:r>
          </w:p>
        </w:tc>
        <w:tc>
          <w:tcPr>
            <w:tcW w:w="7648" w:type="dxa"/>
            <w:tcBorders>
              <w:top w:val="single" w:sz="4" w:space="0" w:color="238FB7"/>
              <w:bottom w:val="single" w:sz="4" w:space="0" w:color="238FB7"/>
            </w:tcBorders>
          </w:tcPr>
          <w:p w14:paraId="0426D853" w14:textId="1D5B89AC" w:rsidR="00127AEB" w:rsidRPr="003D662E" w:rsidRDefault="00127AEB" w:rsidP="00127AEB">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Security mechanisms are indicated in the architecture but not part </w:t>
            </w:r>
            <w:r w:rsidR="00AB4E4D" w:rsidRPr="003D662E">
              <w:rPr>
                <w:bCs/>
                <w:i/>
                <w:lang w:val="en-US"/>
              </w:rPr>
              <w:t>of the platform implementation of this release</w:t>
            </w:r>
            <w:r w:rsidRPr="003D662E">
              <w:rPr>
                <w:bCs/>
                <w:i/>
                <w:lang w:val="en-US"/>
              </w:rPr>
              <w:t>.</w:t>
            </w:r>
          </w:p>
        </w:tc>
      </w:tr>
      <w:tr w:rsidR="00127AEB" w:rsidRPr="00811234" w14:paraId="02D9FB0B"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7C75750" w14:textId="7F807D14" w:rsidR="00127AEB" w:rsidRPr="003D662E" w:rsidRDefault="00127AEB" w:rsidP="00127AEB">
            <w:pPr>
              <w:rPr>
                <w:b w:val="0"/>
                <w:bCs w:val="0"/>
                <w:lang w:val="en-US"/>
              </w:rPr>
            </w:pPr>
            <w:r w:rsidRPr="003D662E">
              <w:rPr>
                <w:b w:val="0"/>
                <w:bCs w:val="0"/>
                <w:lang w:val="en-US"/>
              </w:rPr>
              <w:t>R45-R68</w:t>
            </w:r>
          </w:p>
        </w:tc>
        <w:tc>
          <w:tcPr>
            <w:tcW w:w="7648" w:type="dxa"/>
            <w:tcBorders>
              <w:top w:val="single" w:sz="4" w:space="0" w:color="238FB7"/>
              <w:bottom w:val="single" w:sz="4" w:space="0" w:color="238FB7"/>
            </w:tcBorders>
          </w:tcPr>
          <w:p w14:paraId="756D72CC" w14:textId="1E797AA7" w:rsidR="00127AEB" w:rsidRPr="003D662E" w:rsidRDefault="00127AEB" w:rsidP="00127AEB">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Data protection mechanisms are indicated in the architecture but not part of </w:t>
            </w:r>
            <w:r w:rsidR="00AB4E4D" w:rsidRPr="003D662E">
              <w:rPr>
                <w:bCs/>
                <w:i/>
                <w:lang w:val="en-US"/>
              </w:rPr>
              <w:t xml:space="preserve">the platform implementation of this </w:t>
            </w:r>
            <w:r w:rsidRPr="003D662E">
              <w:rPr>
                <w:bCs/>
                <w:i/>
                <w:lang w:val="en-US"/>
              </w:rPr>
              <w:t>release.</w:t>
            </w:r>
          </w:p>
        </w:tc>
      </w:tr>
      <w:tr w:rsidR="00392438" w:rsidRPr="00811234" w14:paraId="0ADCB4FC"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F02F0FE" w14:textId="086D78A5" w:rsidR="00392438" w:rsidRPr="003D662E" w:rsidRDefault="00392438" w:rsidP="00392438">
            <w:pPr>
              <w:rPr>
                <w:lang w:val="en-US"/>
              </w:rPr>
            </w:pPr>
            <w:r w:rsidRPr="003D662E">
              <w:rPr>
                <w:b w:val="0"/>
                <w:lang w:val="en-US"/>
              </w:rPr>
              <w:t>R102</w:t>
            </w:r>
          </w:p>
        </w:tc>
        <w:tc>
          <w:tcPr>
            <w:tcW w:w="7648" w:type="dxa"/>
            <w:tcBorders>
              <w:top w:val="single" w:sz="4" w:space="0" w:color="238FB7"/>
              <w:bottom w:val="single" w:sz="4" w:space="0" w:color="238FB7"/>
            </w:tcBorders>
          </w:tcPr>
          <w:p w14:paraId="7EE3F937" w14:textId="0A23550F" w:rsidR="00392438" w:rsidRPr="003D662E" w:rsidRDefault="00392438" w:rsidP="00392438">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lang w:val="en-US"/>
              </w:rPr>
              <w:t>The platform allocates deployment units to available resources.</w:t>
            </w:r>
          </w:p>
        </w:tc>
      </w:tr>
      <w:tr w:rsidR="000C614F" w:rsidRPr="00811234" w14:paraId="32345BF5" w14:textId="77777777" w:rsidTr="009E6B1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13615AB" w14:textId="45C73A7B" w:rsidR="000C614F" w:rsidRPr="003D662E" w:rsidRDefault="000C614F" w:rsidP="00392438">
            <w:pPr>
              <w:rPr>
                <w:b w:val="0"/>
                <w:lang w:val="en-US"/>
              </w:rPr>
            </w:pPr>
            <w:r w:rsidRPr="003D662E">
              <w:rPr>
                <w:b w:val="0"/>
                <w:lang w:val="en-US"/>
              </w:rPr>
              <w:t>R105</w:t>
            </w:r>
          </w:p>
        </w:tc>
        <w:tc>
          <w:tcPr>
            <w:tcW w:w="7648" w:type="dxa"/>
            <w:tcBorders>
              <w:top w:val="single" w:sz="4" w:space="0" w:color="238FB7"/>
              <w:bottom w:val="single" w:sz="4" w:space="0" w:color="238FB7"/>
            </w:tcBorders>
          </w:tcPr>
          <w:p w14:paraId="12E9E64A" w14:textId="387209E3" w:rsidR="000C614F" w:rsidRPr="003D662E" w:rsidRDefault="000C614F" w:rsidP="0039243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Deployment happens via platform functions and AAS.</w:t>
            </w:r>
          </w:p>
        </w:tc>
      </w:tr>
    </w:tbl>
    <w:p w14:paraId="1457FF08" w14:textId="77777777" w:rsidR="00EA602C" w:rsidRPr="003D662E" w:rsidRDefault="00EA602C" w:rsidP="00EA602C">
      <w:pPr>
        <w:jc w:val="both"/>
        <w:rPr>
          <w:lang w:val="en-US"/>
        </w:rPr>
      </w:pPr>
    </w:p>
    <w:p w14:paraId="4E36018F" w14:textId="2399052C" w:rsidR="00EA602C" w:rsidRPr="003D662E" w:rsidRDefault="00EA602C" w:rsidP="00EA602C">
      <w:pPr>
        <w:jc w:val="both"/>
        <w:rPr>
          <w:lang w:val="en-US"/>
        </w:rPr>
      </w:pPr>
      <w:r w:rsidRPr="003D662E">
        <w:rPr>
          <w:lang w:val="en-US"/>
        </w:rPr>
        <w:t>We conclude, that basic requirements for this layer are implemented. However, in comparison to the service management, connectors or transport component, in this component more advanced functionality is dependent on the automatic creation of containers or the device management. These components are scheduled for future releases.</w:t>
      </w:r>
    </w:p>
    <w:p w14:paraId="32A7B07F" w14:textId="4882835D" w:rsidR="004A3397" w:rsidRPr="003D662E" w:rsidRDefault="004A3397" w:rsidP="004A3397">
      <w:pPr>
        <w:pStyle w:val="Heading3"/>
        <w:rPr>
          <w:lang w:val="en-US"/>
        </w:rPr>
      </w:pPr>
      <w:bookmarkStart w:id="160" w:name="_Ref69826083"/>
      <w:bookmarkStart w:id="161" w:name="_Toc147571961"/>
      <w:r w:rsidRPr="003D662E">
        <w:rPr>
          <w:lang w:val="en-US"/>
        </w:rPr>
        <w:t>Device</w:t>
      </w:r>
      <w:r w:rsidR="003C165D" w:rsidRPr="003D662E">
        <w:rPr>
          <w:lang w:val="en-US"/>
        </w:rPr>
        <w:t>/Resource</w:t>
      </w:r>
      <w:r w:rsidRPr="003D662E">
        <w:rPr>
          <w:lang w:val="en-US"/>
        </w:rPr>
        <w:t xml:space="preserve"> Management</w:t>
      </w:r>
      <w:bookmarkEnd w:id="160"/>
      <w:bookmarkEnd w:id="161"/>
    </w:p>
    <w:p w14:paraId="03F6AED9" w14:textId="4ECA100E"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D0494D">
        <w:rPr>
          <w:lang w:val="en-US"/>
        </w:rPr>
        <w:t>3.7.1</w:t>
      </w:r>
      <w:r w:rsidR="001B7065" w:rsidRPr="003D662E">
        <w:rPr>
          <w:lang w:val="en-US"/>
        </w:rPr>
        <w:fldChar w:fldCharType="end"/>
      </w:r>
      <w:r w:rsidR="001B7065" w:rsidRPr="003D662E">
        <w:rPr>
          <w:lang w:val="en-US"/>
        </w:rPr>
        <w:t>, the notion of devices in IIP-Ecosphere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D0494D">
        <w:rPr>
          <w:lang w:val="en-US"/>
        </w:rPr>
        <w:t>3.7.1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IIP-Ecosphere platform.</w:t>
      </w:r>
    </w:p>
    <w:p w14:paraId="11582AEF" w14:textId="7F451033"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w:t>
      </w:r>
      <w:r w:rsidR="00473A8D" w:rsidRPr="003D662E">
        <w:rPr>
          <w:lang w:val="en-US"/>
        </w:rPr>
        <w:t xml:space="preserve">(as summarized in </w:t>
      </w:r>
      <w:r w:rsidR="00BD01B2" w:rsidRPr="003D662E">
        <w:rPr>
          <w:lang w:val="en-US"/>
        </w:rPr>
        <w:fldChar w:fldCharType="begin"/>
      </w:r>
      <w:r w:rsidR="00BD01B2" w:rsidRPr="003D662E">
        <w:rPr>
          <w:lang w:val="en-US"/>
        </w:rPr>
        <w:instrText xml:space="preserve"> REF _Ref69886536 \h </w:instrText>
      </w:r>
      <w:r w:rsidR="0069012E" w:rsidRPr="003D662E">
        <w:rPr>
          <w:lang w:val="en-US"/>
        </w:rPr>
        <w:instrText xml:space="preserve"> \* MERGEFORMAT </w:instrText>
      </w:r>
      <w:r w:rsidR="00BD01B2" w:rsidRPr="003D662E">
        <w:rPr>
          <w:lang w:val="en-US"/>
        </w:rPr>
      </w:r>
      <w:r w:rsidR="00BD01B2" w:rsidRPr="003D662E">
        <w:rPr>
          <w:lang w:val="en-US"/>
        </w:rPr>
        <w:fldChar w:fldCharType="separate"/>
      </w:r>
      <w:r w:rsidR="00D0494D" w:rsidRPr="003D662E">
        <w:rPr>
          <w:lang w:val="en-US"/>
        </w:rPr>
        <w:t xml:space="preserve">Table </w:t>
      </w:r>
      <w:r w:rsidR="00D0494D">
        <w:rPr>
          <w:noProof/>
          <w:lang w:val="en-US"/>
        </w:rPr>
        <w:t>13</w:t>
      </w:r>
      <w:r w:rsidR="00BD01B2" w:rsidRPr="003D662E">
        <w:rPr>
          <w:lang w:val="en-US"/>
        </w:rPr>
        <w:fldChar w:fldCharType="end"/>
      </w:r>
      <w:r w:rsidR="00BD01B2" w:rsidRPr="003D662E">
        <w:rPr>
          <w:lang w:val="en-US"/>
        </w:rPr>
        <w:t xml:space="preserve">) </w:t>
      </w:r>
      <w:r w:rsidRPr="003D662E">
        <w:rPr>
          <w:lang w:val="en-US"/>
        </w:rPr>
        <w:t xml:space="preserve">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w:t>
      </w:r>
      <w:r w:rsidRPr="003D662E">
        <w:rPr>
          <w:lang w:val="en-US"/>
        </w:rPr>
        <w:lastRenderedPageBreak/>
        <w:t xml:space="preserve">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s intentionally left open, whether the IIP-Ecosphere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703A2244"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IIP-Ecosphere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D0494D">
        <w:rPr>
          <w:lang w:val="en-US"/>
        </w:rPr>
        <w:t>3.7.1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D0494D">
        <w:rPr>
          <w:lang w:val="en-US"/>
        </w:rPr>
        <w:t>3.7.1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62" w:name="_Ref69892341"/>
      <w:r w:rsidR="008E088C" w:rsidRPr="003D662E">
        <w:rPr>
          <w:rStyle w:val="FootnoteReference"/>
          <w:lang w:val="en-US"/>
        </w:rPr>
        <w:footnoteReference w:id="86"/>
      </w:r>
      <w:bookmarkEnd w:id="162"/>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47391D88"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IIP-Ecosphere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D0494D">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IIP-Ecosphere platform. This allows taking other IIP-Ecosphere platform instances as well as underlying mapped-in platform instances into account. </w:t>
      </w:r>
      <w:r w:rsidR="007D6086" w:rsidRPr="003D662E">
        <w:rPr>
          <w:lang w:val="en-US"/>
        </w:rPr>
        <w:t xml:space="preserve">However, it is important to understand that access to these further AAS may be restricted, e.g., management operations are not allowed to be executed. </w:t>
      </w:r>
      <w:r w:rsidR="008E221C" w:rsidRPr="003D662E">
        <w:rPr>
          <w:lang w:val="en-US"/>
        </w:rPr>
        <w:t>This may be represented in terms of missing operations or AAS access limitations</w:t>
      </w:r>
      <w:bookmarkStart w:id="163" w:name="_Ref69892369"/>
      <w:r w:rsidR="006603D6" w:rsidRPr="003D662E">
        <w:rPr>
          <w:rStyle w:val="FootnoteReference"/>
          <w:lang w:val="en-US"/>
        </w:rPr>
        <w:footnoteReference w:id="87"/>
      </w:r>
      <w:bookmarkEnd w:id="163"/>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C87F468" w14:textId="51D6D45C" w:rsidR="003504DF" w:rsidRPr="003D662E" w:rsidRDefault="00473A8D" w:rsidP="00A332BC">
      <w:pPr>
        <w:pStyle w:val="Caption"/>
        <w:jc w:val="center"/>
        <w:rPr>
          <w:lang w:val="en-US"/>
        </w:rPr>
      </w:pPr>
      <w:bookmarkStart w:id="164" w:name="_Ref69886536"/>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13</w:t>
      </w:r>
      <w:r w:rsidRPr="003D662E">
        <w:fldChar w:fldCharType="end"/>
      </w:r>
      <w:bookmarkEnd w:id="164"/>
      <w:r w:rsidRPr="003D662E">
        <w:rPr>
          <w:lang w:val="en-US"/>
        </w:rPr>
        <w:t xml:space="preserve">: Specific requirements for device management (in addition to the general requirements in </w:t>
      </w:r>
      <w:r w:rsidR="006167BB" w:rsidRPr="003D662E">
        <w:rPr>
          <w:lang w:val="en-US"/>
        </w:rPr>
        <w:fldChar w:fldCharType="begin"/>
      </w:r>
      <w:r w:rsidR="006167BB" w:rsidRPr="003D662E">
        <w:rPr>
          <w:lang w:val="en-US"/>
        </w:rPr>
        <w:instrText xml:space="preserve"> REF _Ref57199193 \h </w:instrText>
      </w:r>
      <w:r w:rsidR="003D662E">
        <w:rPr>
          <w:lang w:val="en-US"/>
        </w:rPr>
        <w:instrText xml:space="preserve"> \* MERGEFORMAT </w:instrText>
      </w:r>
      <w:r w:rsidR="006167BB" w:rsidRPr="003D662E">
        <w:rPr>
          <w:lang w:val="en-US"/>
        </w:rPr>
      </w:r>
      <w:r w:rsidR="006167BB" w:rsidRPr="003D662E">
        <w:rPr>
          <w:lang w:val="en-US"/>
        </w:rPr>
        <w:fldChar w:fldCharType="separate"/>
      </w:r>
      <w:r w:rsidR="00D0494D" w:rsidRPr="003D662E">
        <w:rPr>
          <w:lang w:val="en-US"/>
        </w:rPr>
        <w:t xml:space="preserve">Table </w:t>
      </w:r>
      <w:r w:rsidR="00D0494D">
        <w:rPr>
          <w:noProof/>
          <w:lang w:val="en-US"/>
        </w:rPr>
        <w:t>2</w:t>
      </w:r>
      <w:r w:rsidR="006167BB" w:rsidRPr="003D662E">
        <w:rPr>
          <w:lang w:val="en-US"/>
        </w:rPr>
        <w:fldChar w:fldCharType="end"/>
      </w:r>
      <w:r w:rsidR="006167BB" w:rsidRPr="003D662E">
        <w:rPr>
          <w:lang w:val="en-US"/>
        </w:rPr>
        <w:t xml:space="preserve">, </w:t>
      </w:r>
      <w:r w:rsidRPr="003D662E">
        <w:rPr>
          <w:lang w:val="en-US"/>
        </w:rPr>
        <w:fldChar w:fldCharType="begin"/>
      </w:r>
      <w:r w:rsidRPr="003D662E">
        <w:rPr>
          <w:lang w:val="en-US"/>
        </w:rPr>
        <w:instrText xml:space="preserve"> REF _Ref64276457 \h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3</w:t>
      </w:r>
      <w:r w:rsidRPr="003D662E">
        <w:rPr>
          <w:lang w:val="en-US"/>
        </w:rPr>
        <w:fldChar w:fldCharType="end"/>
      </w:r>
      <w:r w:rsidRPr="003D662E">
        <w:rPr>
          <w:lang w:val="en-US"/>
        </w:rPr>
        <w:t>)</w:t>
      </w:r>
    </w:p>
    <w:tbl>
      <w:tblPr>
        <w:tblStyle w:val="GridTable1Light-Accent1"/>
        <w:tblW w:w="0" w:type="auto"/>
        <w:tblLook w:val="04A0" w:firstRow="1" w:lastRow="0" w:firstColumn="1" w:lastColumn="0" w:noHBand="0" w:noVBand="1"/>
      </w:tblPr>
      <w:tblGrid>
        <w:gridCol w:w="1414"/>
        <w:gridCol w:w="7648"/>
      </w:tblGrid>
      <w:tr w:rsidR="003504DF" w:rsidRPr="003D662E" w14:paraId="4756F441" w14:textId="77777777" w:rsidTr="00B9624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single" w:sz="4" w:space="0" w:color="B8CCE4" w:themeColor="accent1" w:themeTint="66"/>
            </w:tcBorders>
            <w:shd w:val="clear" w:color="auto" w:fill="238FB7"/>
          </w:tcPr>
          <w:p w14:paraId="69CA1FC9" w14:textId="77777777" w:rsidR="003504DF" w:rsidRPr="003D662E" w:rsidRDefault="003504DF" w:rsidP="00B96240">
            <w:pPr>
              <w:rPr>
                <w:b w:val="0"/>
                <w:bCs w:val="0"/>
                <w:color w:val="FFFFFF" w:themeColor="background1"/>
                <w:lang w:val="en-US"/>
              </w:rPr>
            </w:pPr>
            <w:r w:rsidRPr="003D662E">
              <w:rPr>
                <w:color w:val="FFFFFF" w:themeColor="background1"/>
                <w:lang w:val="en-US"/>
              </w:rPr>
              <w:t>Requirement</w:t>
            </w:r>
          </w:p>
        </w:tc>
        <w:tc>
          <w:tcPr>
            <w:tcW w:w="7648" w:type="dxa"/>
            <w:tcBorders>
              <w:bottom w:val="single" w:sz="4" w:space="0" w:color="B8CCE4" w:themeColor="accent1" w:themeTint="66"/>
            </w:tcBorders>
            <w:shd w:val="clear" w:color="auto" w:fill="238FB7"/>
          </w:tcPr>
          <w:p w14:paraId="0A3250EB" w14:textId="77777777" w:rsidR="003504DF" w:rsidRPr="003D662E" w:rsidRDefault="003504DF" w:rsidP="00B9624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127738" w:rsidRPr="00811234" w14:paraId="0F36FF18"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C375833" w14:textId="4FA191EA" w:rsidR="00127738" w:rsidRPr="003D662E" w:rsidRDefault="00127738" w:rsidP="00127738">
            <w:pPr>
              <w:rPr>
                <w:b w:val="0"/>
                <w:lang w:val="en-US"/>
              </w:rPr>
            </w:pPr>
            <w:r w:rsidRPr="003D662E">
              <w:rPr>
                <w:b w:val="0"/>
                <w:lang w:val="en-US"/>
              </w:rPr>
              <w:t>R25</w:t>
            </w:r>
          </w:p>
        </w:tc>
        <w:tc>
          <w:tcPr>
            <w:tcW w:w="7648" w:type="dxa"/>
            <w:tcBorders>
              <w:top w:val="single" w:sz="4" w:space="0" w:color="238FB7"/>
              <w:bottom w:val="single" w:sz="4" w:space="0" w:color="238FB7"/>
            </w:tcBorders>
          </w:tcPr>
          <w:p w14:paraId="723FA8AE" w14:textId="5ADB12EC" w:rsidR="00127738" w:rsidRPr="003D662E" w:rsidRDefault="00127738" w:rsidP="0012773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Resources must be represented as AAS</w:t>
            </w:r>
          </w:p>
        </w:tc>
      </w:tr>
      <w:tr w:rsidR="00127738" w:rsidRPr="00811234" w14:paraId="15F492A5"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84BE479" w14:textId="040E81E0" w:rsidR="00127738" w:rsidRPr="003D662E" w:rsidRDefault="00127738" w:rsidP="00127738">
            <w:pPr>
              <w:rPr>
                <w:b w:val="0"/>
                <w:lang w:val="en-US"/>
              </w:rPr>
            </w:pPr>
            <w:r w:rsidRPr="003D662E">
              <w:rPr>
                <w:b w:val="0"/>
                <w:lang w:val="en-US"/>
              </w:rPr>
              <w:t>R25a</w:t>
            </w:r>
          </w:p>
        </w:tc>
        <w:tc>
          <w:tcPr>
            <w:tcW w:w="7648" w:type="dxa"/>
            <w:tcBorders>
              <w:top w:val="single" w:sz="4" w:space="0" w:color="238FB7"/>
              <w:bottom w:val="single" w:sz="4" w:space="0" w:color="238FB7"/>
            </w:tcBorders>
          </w:tcPr>
          <w:p w14:paraId="4288D232" w14:textId="20301A1D" w:rsidR="00127738" w:rsidRPr="003D662E" w:rsidRDefault="00127738" w:rsidP="0012773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Properties/functions of the ECS runtime must be represented as AAS</w:t>
            </w:r>
          </w:p>
        </w:tc>
      </w:tr>
      <w:tr w:rsidR="00127738" w:rsidRPr="00811234" w14:paraId="7BBDEBD2"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D9F90F0" w14:textId="77777777" w:rsidR="00127738" w:rsidRPr="003D662E" w:rsidRDefault="00127738" w:rsidP="00127738">
            <w:pPr>
              <w:rPr>
                <w:b w:val="0"/>
                <w:bCs w:val="0"/>
                <w:lang w:val="en-US"/>
              </w:rPr>
            </w:pPr>
            <w:r w:rsidRPr="003D662E">
              <w:rPr>
                <w:b w:val="0"/>
                <w:bCs w:val="0"/>
                <w:lang w:val="en-US"/>
              </w:rPr>
              <w:t>R25b</w:t>
            </w:r>
          </w:p>
        </w:tc>
        <w:tc>
          <w:tcPr>
            <w:tcW w:w="7648" w:type="dxa"/>
            <w:tcBorders>
              <w:top w:val="single" w:sz="4" w:space="0" w:color="238FB7"/>
              <w:bottom w:val="single" w:sz="4" w:space="0" w:color="238FB7"/>
            </w:tcBorders>
          </w:tcPr>
          <w:p w14:paraId="4D8829F1" w14:textId="77777777" w:rsidR="00127738" w:rsidRPr="003D662E" w:rsidRDefault="00127738" w:rsidP="0012773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AAS of available resources must be announced to the platform</w:t>
            </w:r>
          </w:p>
        </w:tc>
      </w:tr>
      <w:tr w:rsidR="00127738" w:rsidRPr="00811234" w14:paraId="12E53354"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00CDF5C" w14:textId="77777777" w:rsidR="00127738" w:rsidRPr="003D662E" w:rsidRDefault="00127738" w:rsidP="00127738">
            <w:pPr>
              <w:rPr>
                <w:b w:val="0"/>
                <w:bCs w:val="0"/>
                <w:lang w:val="en-US"/>
              </w:rPr>
            </w:pPr>
            <w:r w:rsidRPr="003D662E">
              <w:rPr>
                <w:b w:val="0"/>
                <w:bCs w:val="0"/>
                <w:lang w:val="en-US"/>
              </w:rPr>
              <w:t>R25c</w:t>
            </w:r>
          </w:p>
        </w:tc>
        <w:tc>
          <w:tcPr>
            <w:tcW w:w="7648" w:type="dxa"/>
            <w:tcBorders>
              <w:top w:val="single" w:sz="4" w:space="0" w:color="238FB7"/>
              <w:bottom w:val="single" w:sz="4" w:space="0" w:color="238FB7"/>
            </w:tcBorders>
          </w:tcPr>
          <w:p w14:paraId="48E1A0DE" w14:textId="77777777" w:rsidR="00127738" w:rsidRPr="003D662E" w:rsidRDefault="00127738" w:rsidP="0012773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Platform must manage the available resources</w:t>
            </w:r>
          </w:p>
        </w:tc>
      </w:tr>
      <w:tr w:rsidR="00127738" w:rsidRPr="00811234" w14:paraId="3F156DD4"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DEEC659" w14:textId="77777777" w:rsidR="00127738" w:rsidRPr="003D662E" w:rsidRDefault="00127738" w:rsidP="00127738">
            <w:pPr>
              <w:rPr>
                <w:b w:val="0"/>
                <w:bCs w:val="0"/>
                <w:lang w:val="en-US"/>
              </w:rPr>
            </w:pPr>
            <w:r w:rsidRPr="003D662E">
              <w:rPr>
                <w:b w:val="0"/>
                <w:bCs w:val="0"/>
                <w:lang w:val="en-US"/>
              </w:rPr>
              <w:t>R25d</w:t>
            </w:r>
          </w:p>
        </w:tc>
        <w:tc>
          <w:tcPr>
            <w:tcW w:w="7648" w:type="dxa"/>
            <w:tcBorders>
              <w:top w:val="single" w:sz="4" w:space="0" w:color="238FB7"/>
              <w:bottom w:val="single" w:sz="4" w:space="0" w:color="238FB7"/>
            </w:tcBorders>
          </w:tcPr>
          <w:p w14:paraId="4C3C444F" w14:textId="77777777" w:rsidR="00127738" w:rsidRPr="003D662E" w:rsidRDefault="00127738" w:rsidP="0012773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Platform can offer procedures to facilitate the resource management</w:t>
            </w:r>
          </w:p>
        </w:tc>
      </w:tr>
      <w:tr w:rsidR="00127738" w:rsidRPr="00811234" w14:paraId="289A26F8"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82B402B" w14:textId="77777777" w:rsidR="00127738" w:rsidRPr="003D662E" w:rsidRDefault="00127738" w:rsidP="00127738">
            <w:pPr>
              <w:rPr>
                <w:b w:val="0"/>
                <w:bCs w:val="0"/>
                <w:lang w:val="en-US"/>
              </w:rPr>
            </w:pPr>
            <w:r w:rsidRPr="003D662E">
              <w:rPr>
                <w:b w:val="0"/>
                <w:bCs w:val="0"/>
                <w:lang w:val="en-US"/>
              </w:rPr>
              <w:lastRenderedPageBreak/>
              <w:t>R27</w:t>
            </w:r>
          </w:p>
        </w:tc>
        <w:tc>
          <w:tcPr>
            <w:tcW w:w="7648" w:type="dxa"/>
            <w:tcBorders>
              <w:top w:val="single" w:sz="4" w:space="0" w:color="238FB7"/>
              <w:bottom w:val="single" w:sz="4" w:space="0" w:color="238FB7"/>
            </w:tcBorders>
          </w:tcPr>
          <w:p w14:paraId="3E4999B2" w14:textId="283C8A39" w:rsidR="00127738" w:rsidRPr="003D662E" w:rsidRDefault="00127738" w:rsidP="0012773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deployment to connected IIP-Ecosphere instances, i.e., </w:t>
            </w:r>
            <w:r w:rsidRPr="003D662E">
              <w:rPr>
                <w:lang w:val="en-US"/>
              </w:rPr>
              <w:t>device management must be designed transparently and equipped with appropriate access mechanisms</w:t>
            </w:r>
          </w:p>
        </w:tc>
      </w:tr>
      <w:tr w:rsidR="00127738" w:rsidRPr="00811234" w14:paraId="369B7C25"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CD5C1C0" w14:textId="77777777" w:rsidR="00127738" w:rsidRPr="003D662E" w:rsidRDefault="00127738" w:rsidP="00127738">
            <w:pPr>
              <w:rPr>
                <w:b w:val="0"/>
                <w:bCs w:val="0"/>
                <w:lang w:val="en-US"/>
              </w:rPr>
            </w:pPr>
            <w:r w:rsidRPr="003D662E">
              <w:rPr>
                <w:b w:val="0"/>
                <w:bCs w:val="0"/>
                <w:lang w:val="en-US"/>
              </w:rPr>
              <w:t>R28</w:t>
            </w:r>
          </w:p>
        </w:tc>
        <w:tc>
          <w:tcPr>
            <w:tcW w:w="7648" w:type="dxa"/>
            <w:tcBorders>
              <w:top w:val="single" w:sz="4" w:space="0" w:color="238FB7"/>
              <w:bottom w:val="single" w:sz="4" w:space="0" w:color="238FB7"/>
            </w:tcBorders>
          </w:tcPr>
          <w:p w14:paraId="6F76AB6E" w14:textId="77777777" w:rsidR="00127738" w:rsidRPr="003D662E" w:rsidRDefault="00127738" w:rsidP="0012773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Optional deployment to cloud resources, e.g., Google Cloud or Gaia-X</w:t>
            </w:r>
          </w:p>
        </w:tc>
      </w:tr>
      <w:tr w:rsidR="00127738" w:rsidRPr="003D662E" w14:paraId="24392489"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EBE5FF4" w14:textId="77777777" w:rsidR="00127738" w:rsidRPr="003D662E" w:rsidRDefault="00127738" w:rsidP="00127738">
            <w:pPr>
              <w:rPr>
                <w:b w:val="0"/>
                <w:bCs w:val="0"/>
                <w:lang w:val="en-US"/>
              </w:rPr>
            </w:pPr>
            <w:r w:rsidRPr="003D662E">
              <w:rPr>
                <w:b w:val="0"/>
                <w:bCs w:val="0"/>
                <w:lang w:val="en-US"/>
              </w:rPr>
              <w:t>R36</w:t>
            </w:r>
          </w:p>
        </w:tc>
        <w:tc>
          <w:tcPr>
            <w:tcW w:w="7648" w:type="dxa"/>
            <w:tcBorders>
              <w:top w:val="single" w:sz="4" w:space="0" w:color="238FB7"/>
              <w:bottom w:val="single" w:sz="4" w:space="0" w:color="238FB7"/>
            </w:tcBorders>
          </w:tcPr>
          <w:p w14:paraId="4873F98B" w14:textId="77777777" w:rsidR="00127738" w:rsidRPr="003D662E" w:rsidRDefault="00127738" w:rsidP="0012773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Optional configuration of resources</w:t>
            </w:r>
          </w:p>
        </w:tc>
      </w:tr>
      <w:tr w:rsidR="00127738" w:rsidRPr="003D662E" w14:paraId="0B8D1F87"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F3B69D8" w14:textId="77777777" w:rsidR="00127738" w:rsidRPr="003D662E" w:rsidRDefault="00127738" w:rsidP="00127738">
            <w:pPr>
              <w:rPr>
                <w:b w:val="0"/>
                <w:bCs w:val="0"/>
                <w:lang w:val="en-US"/>
              </w:rPr>
            </w:pPr>
            <w:r w:rsidRPr="003D662E">
              <w:rPr>
                <w:b w:val="0"/>
                <w:bCs w:val="0"/>
                <w:lang w:val="en-US"/>
              </w:rPr>
              <w:t>R36a</w:t>
            </w:r>
          </w:p>
        </w:tc>
        <w:tc>
          <w:tcPr>
            <w:tcW w:w="7648" w:type="dxa"/>
            <w:tcBorders>
              <w:top w:val="single" w:sz="4" w:space="0" w:color="238FB7"/>
              <w:bottom w:val="single" w:sz="4" w:space="0" w:color="238FB7"/>
            </w:tcBorders>
          </w:tcPr>
          <w:p w14:paraId="655867A5" w14:textId="77777777" w:rsidR="00127738" w:rsidRPr="003D662E" w:rsidRDefault="00127738" w:rsidP="0012773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Writing of resource configuration</w:t>
            </w:r>
          </w:p>
        </w:tc>
      </w:tr>
      <w:tr w:rsidR="00127738" w:rsidRPr="003D662E" w14:paraId="37175E1E"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FFF37D0" w14:textId="77777777" w:rsidR="00127738" w:rsidRPr="003D662E" w:rsidRDefault="00127738" w:rsidP="00127738">
            <w:pPr>
              <w:rPr>
                <w:b w:val="0"/>
                <w:bCs w:val="0"/>
                <w:lang w:val="en-US"/>
              </w:rPr>
            </w:pPr>
            <w:r w:rsidRPr="003D662E">
              <w:rPr>
                <w:b w:val="0"/>
                <w:bCs w:val="0"/>
                <w:lang w:val="en-US"/>
              </w:rPr>
              <w:t>R36b</w:t>
            </w:r>
          </w:p>
        </w:tc>
        <w:tc>
          <w:tcPr>
            <w:tcW w:w="7648" w:type="dxa"/>
            <w:tcBorders>
              <w:top w:val="single" w:sz="4" w:space="0" w:color="238FB7"/>
              <w:bottom w:val="single" w:sz="4" w:space="0" w:color="238FB7"/>
            </w:tcBorders>
          </w:tcPr>
          <w:p w14:paraId="3D0D0220" w14:textId="77777777" w:rsidR="00127738" w:rsidRPr="003D662E" w:rsidRDefault="00127738" w:rsidP="0012773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Reading of resource configuration</w:t>
            </w:r>
          </w:p>
        </w:tc>
      </w:tr>
      <w:tr w:rsidR="00127738" w:rsidRPr="00811234" w14:paraId="33EE6D47"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6826C3C" w14:textId="77777777" w:rsidR="00127738" w:rsidRPr="003D662E" w:rsidRDefault="00127738" w:rsidP="00127738">
            <w:pPr>
              <w:rPr>
                <w:b w:val="0"/>
                <w:bCs w:val="0"/>
                <w:lang w:val="en-US"/>
              </w:rPr>
            </w:pPr>
            <w:r w:rsidRPr="003D662E">
              <w:rPr>
                <w:b w:val="0"/>
                <w:bCs w:val="0"/>
                <w:lang w:val="en-US"/>
              </w:rPr>
              <w:t>R37</w:t>
            </w:r>
          </w:p>
        </w:tc>
        <w:tc>
          <w:tcPr>
            <w:tcW w:w="7648" w:type="dxa"/>
            <w:tcBorders>
              <w:top w:val="single" w:sz="4" w:space="0" w:color="238FB7"/>
              <w:bottom w:val="single" w:sz="4" w:space="0" w:color="238FB7"/>
            </w:tcBorders>
          </w:tcPr>
          <w:p w14:paraId="247EEA47" w14:textId="1CE90509" w:rsidR="00127738" w:rsidRPr="003D662E" w:rsidRDefault="00127738" w:rsidP="0012773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Optional remote maintenance of resources</w:t>
            </w:r>
          </w:p>
        </w:tc>
      </w:tr>
      <w:tr w:rsidR="00127738" w:rsidRPr="00811234" w14:paraId="669BF6BA"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2077D1F" w14:textId="7F282E04" w:rsidR="00127738" w:rsidRPr="003D662E" w:rsidRDefault="00127738" w:rsidP="00127738">
            <w:pPr>
              <w:rPr>
                <w:b w:val="0"/>
                <w:bCs w:val="0"/>
                <w:lang w:val="en-US"/>
              </w:rPr>
            </w:pPr>
            <w:r w:rsidRPr="003D662E">
              <w:rPr>
                <w:b w:val="0"/>
                <w:bCs w:val="0"/>
                <w:lang w:val="en-US"/>
              </w:rPr>
              <w:t>R40</w:t>
            </w:r>
          </w:p>
        </w:tc>
        <w:tc>
          <w:tcPr>
            <w:tcW w:w="7648" w:type="dxa"/>
            <w:tcBorders>
              <w:top w:val="single" w:sz="4" w:space="0" w:color="238FB7"/>
              <w:bottom w:val="single" w:sz="4" w:space="0" w:color="238FB7"/>
            </w:tcBorders>
          </w:tcPr>
          <w:p w14:paraId="7457C7E1" w14:textId="33A94B13" w:rsidR="00127738" w:rsidRPr="003D662E" w:rsidRDefault="00127738" w:rsidP="0012773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must provide the usual security mechanisms like RBAC and TLS.</w:t>
            </w:r>
          </w:p>
        </w:tc>
      </w:tr>
      <w:tr w:rsidR="00127738" w:rsidRPr="00811234" w14:paraId="0460D0DA"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BCDB97A" w14:textId="0962CE88" w:rsidR="00127738" w:rsidRPr="003D662E" w:rsidRDefault="00127738" w:rsidP="00127738">
            <w:pPr>
              <w:rPr>
                <w:b w:val="0"/>
                <w:bCs w:val="0"/>
                <w:lang w:val="en-US"/>
              </w:rPr>
            </w:pPr>
            <w:r w:rsidRPr="003D662E">
              <w:rPr>
                <w:b w:val="0"/>
                <w:bCs w:val="0"/>
                <w:lang w:val="en-US"/>
              </w:rPr>
              <w:t>R41</w:t>
            </w:r>
          </w:p>
        </w:tc>
        <w:tc>
          <w:tcPr>
            <w:tcW w:w="7648" w:type="dxa"/>
            <w:tcBorders>
              <w:top w:val="single" w:sz="4" w:space="0" w:color="238FB7"/>
              <w:bottom w:val="single" w:sz="4" w:space="0" w:color="238FB7"/>
            </w:tcBorders>
          </w:tcPr>
          <w:p w14:paraId="2E516A1E" w14:textId="0E2F2585" w:rsidR="00127738" w:rsidRPr="003D662E" w:rsidRDefault="00127738" w:rsidP="0012773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security mechanisms shall be integrated with common directory services.</w:t>
            </w:r>
          </w:p>
        </w:tc>
      </w:tr>
      <w:tr w:rsidR="00127738" w:rsidRPr="00811234" w14:paraId="7DE6D62D"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778DA99" w14:textId="045C1708" w:rsidR="00127738" w:rsidRPr="003D662E" w:rsidRDefault="00127738" w:rsidP="00127738">
            <w:pPr>
              <w:rPr>
                <w:b w:val="0"/>
                <w:bCs w:val="0"/>
                <w:lang w:val="en-US"/>
              </w:rPr>
            </w:pPr>
            <w:r w:rsidRPr="003D662E">
              <w:rPr>
                <w:b w:val="0"/>
                <w:bCs w:val="0"/>
                <w:lang w:val="en-US"/>
              </w:rPr>
              <w:t>R43</w:t>
            </w:r>
          </w:p>
        </w:tc>
        <w:tc>
          <w:tcPr>
            <w:tcW w:w="7648" w:type="dxa"/>
            <w:tcBorders>
              <w:top w:val="single" w:sz="4" w:space="0" w:color="238FB7"/>
              <w:bottom w:val="single" w:sz="4" w:space="0" w:color="238FB7"/>
            </w:tcBorders>
          </w:tcPr>
          <w:p w14:paraId="4266D42F" w14:textId="31C2469B" w:rsidR="00127738" w:rsidRPr="003D662E" w:rsidRDefault="00127738" w:rsidP="0012773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Safety mechanisms must describe their quality properties and their callable functions</w:t>
            </w:r>
          </w:p>
        </w:tc>
      </w:tr>
      <w:tr w:rsidR="00127738" w:rsidRPr="00811234" w14:paraId="619ADCED"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7F5B4FA" w14:textId="64E951DA" w:rsidR="00127738" w:rsidRPr="003D662E" w:rsidRDefault="00127738" w:rsidP="00127738">
            <w:pPr>
              <w:rPr>
                <w:b w:val="0"/>
                <w:bCs w:val="0"/>
                <w:lang w:val="en-US"/>
              </w:rPr>
            </w:pPr>
            <w:r w:rsidRPr="003D662E">
              <w:rPr>
                <w:b w:val="0"/>
                <w:bCs w:val="0"/>
                <w:lang w:val="en-US"/>
              </w:rPr>
              <w:t>R45</w:t>
            </w:r>
          </w:p>
        </w:tc>
        <w:tc>
          <w:tcPr>
            <w:tcW w:w="7648" w:type="dxa"/>
            <w:tcBorders>
              <w:top w:val="single" w:sz="4" w:space="0" w:color="238FB7"/>
              <w:bottom w:val="single" w:sz="4" w:space="0" w:color="238FB7"/>
            </w:tcBorders>
          </w:tcPr>
          <w:p w14:paraId="782C969C" w14:textId="65F6091C" w:rsidR="00127738" w:rsidRPr="003D662E" w:rsidRDefault="00127738" w:rsidP="0012773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data platform must provide fair and lawful processing of personal data</w:t>
            </w:r>
          </w:p>
        </w:tc>
      </w:tr>
      <w:tr w:rsidR="00127738" w:rsidRPr="00811234" w14:paraId="64B55580"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A0D8B5F" w14:textId="7882C7E2" w:rsidR="00127738" w:rsidRPr="003D662E" w:rsidRDefault="00127738" w:rsidP="00127738">
            <w:pPr>
              <w:rPr>
                <w:b w:val="0"/>
                <w:bCs w:val="0"/>
                <w:lang w:val="en-US"/>
              </w:rPr>
            </w:pPr>
            <w:r w:rsidRPr="003D662E">
              <w:rPr>
                <w:b w:val="0"/>
                <w:lang w:val="en-US"/>
              </w:rPr>
              <w:t>R</w:t>
            </w:r>
            <w:r w:rsidRPr="003D662E">
              <w:rPr>
                <w:b w:val="0"/>
                <w:bCs w:val="0"/>
                <w:lang w:val="en-US"/>
              </w:rPr>
              <w:t>47-R49</w:t>
            </w:r>
          </w:p>
        </w:tc>
        <w:tc>
          <w:tcPr>
            <w:tcW w:w="7648" w:type="dxa"/>
            <w:tcBorders>
              <w:top w:val="single" w:sz="4" w:space="0" w:color="238FB7"/>
              <w:bottom w:val="single" w:sz="4" w:space="0" w:color="238FB7"/>
            </w:tcBorders>
          </w:tcPr>
          <w:p w14:paraId="54A8A456" w14:textId="4C3B2E40" w:rsidR="00127738" w:rsidRPr="003D662E" w:rsidRDefault="00127738" w:rsidP="0012773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For processing personal data, data subject, legitimate purposes, adequacy, and storage time must be specified</w:t>
            </w:r>
          </w:p>
        </w:tc>
      </w:tr>
      <w:tr w:rsidR="00127738" w:rsidRPr="00811234" w14:paraId="023EE71B"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B2B9E16" w14:textId="156A1E8D" w:rsidR="00127738" w:rsidRPr="003D662E" w:rsidRDefault="00127738" w:rsidP="00127738">
            <w:pPr>
              <w:rPr>
                <w:b w:val="0"/>
                <w:bCs w:val="0"/>
                <w:lang w:val="en-US"/>
              </w:rPr>
            </w:pPr>
            <w:r w:rsidRPr="003D662E">
              <w:rPr>
                <w:b w:val="0"/>
                <w:lang w:val="en-US"/>
              </w:rPr>
              <w:t>R50</w:t>
            </w:r>
          </w:p>
        </w:tc>
        <w:tc>
          <w:tcPr>
            <w:tcW w:w="7648" w:type="dxa"/>
            <w:tcBorders>
              <w:top w:val="single" w:sz="4" w:space="0" w:color="238FB7"/>
              <w:bottom w:val="single" w:sz="4" w:space="0" w:color="238FB7"/>
            </w:tcBorders>
          </w:tcPr>
          <w:p w14:paraId="335C97F8" w14:textId="2322BDC6" w:rsidR="00127738" w:rsidRPr="003D662E" w:rsidRDefault="00127738" w:rsidP="0012773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must identify different categories of personal data</w:t>
            </w:r>
          </w:p>
        </w:tc>
      </w:tr>
      <w:tr w:rsidR="00127738" w:rsidRPr="00811234" w14:paraId="69D7147B"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263DDBE" w14:textId="06D71167" w:rsidR="00127738" w:rsidRPr="003D662E" w:rsidRDefault="00127738" w:rsidP="00127738">
            <w:pPr>
              <w:rPr>
                <w:b w:val="0"/>
                <w:bCs w:val="0"/>
                <w:lang w:val="en-US"/>
              </w:rPr>
            </w:pPr>
            <w:r w:rsidRPr="003D662E">
              <w:rPr>
                <w:b w:val="0"/>
                <w:lang w:val="en-US"/>
              </w:rPr>
              <w:t>R51</w:t>
            </w:r>
          </w:p>
        </w:tc>
        <w:tc>
          <w:tcPr>
            <w:tcW w:w="7648" w:type="dxa"/>
            <w:tcBorders>
              <w:top w:val="single" w:sz="4" w:space="0" w:color="238FB7"/>
              <w:bottom w:val="single" w:sz="4" w:space="0" w:color="238FB7"/>
            </w:tcBorders>
          </w:tcPr>
          <w:p w14:paraId="5C3EA1EE" w14:textId="03C33FF0" w:rsidR="00127738" w:rsidRPr="003D662E" w:rsidRDefault="00127738" w:rsidP="0012773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must ensure deletion, blocking, and authorization of personal data</w:t>
            </w:r>
          </w:p>
        </w:tc>
      </w:tr>
      <w:tr w:rsidR="00127738" w:rsidRPr="00811234" w14:paraId="6F5AA35A"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242CEBE" w14:textId="74789168" w:rsidR="00127738" w:rsidRPr="003D662E" w:rsidRDefault="00127738" w:rsidP="00127738">
            <w:pPr>
              <w:rPr>
                <w:b w:val="0"/>
                <w:bCs w:val="0"/>
                <w:lang w:val="en-US"/>
              </w:rPr>
            </w:pPr>
            <w:r w:rsidRPr="003D662E">
              <w:rPr>
                <w:b w:val="0"/>
                <w:lang w:val="en-US"/>
              </w:rPr>
              <w:t>R55</w:t>
            </w:r>
          </w:p>
        </w:tc>
        <w:tc>
          <w:tcPr>
            <w:tcW w:w="7648" w:type="dxa"/>
            <w:tcBorders>
              <w:top w:val="single" w:sz="4" w:space="0" w:color="238FB7"/>
              <w:bottom w:val="single" w:sz="4" w:space="0" w:color="238FB7"/>
            </w:tcBorders>
          </w:tcPr>
          <w:p w14:paraId="2801FD2E" w14:textId="0C14C298" w:rsidR="00127738" w:rsidRPr="003D662E" w:rsidRDefault="00127738" w:rsidP="0012773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must provide ways to object to the direct marketing of personal data</w:t>
            </w:r>
          </w:p>
        </w:tc>
      </w:tr>
      <w:tr w:rsidR="00127738" w:rsidRPr="00811234" w14:paraId="1FA5A680"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47BD2EB" w14:textId="56A8F7E2" w:rsidR="00127738" w:rsidRPr="003D662E" w:rsidRDefault="00127738" w:rsidP="00127738">
            <w:pPr>
              <w:rPr>
                <w:b w:val="0"/>
                <w:bCs w:val="0"/>
                <w:lang w:val="en-US"/>
              </w:rPr>
            </w:pPr>
            <w:r w:rsidRPr="003D662E">
              <w:rPr>
                <w:b w:val="0"/>
                <w:lang w:val="en-US"/>
              </w:rPr>
              <w:t>R57</w:t>
            </w:r>
          </w:p>
        </w:tc>
        <w:tc>
          <w:tcPr>
            <w:tcW w:w="7648" w:type="dxa"/>
            <w:tcBorders>
              <w:top w:val="single" w:sz="4" w:space="0" w:color="238FB7"/>
              <w:bottom w:val="single" w:sz="4" w:space="0" w:color="238FB7"/>
            </w:tcBorders>
          </w:tcPr>
          <w:p w14:paraId="7D57780E" w14:textId="50C3957D" w:rsidR="00127738" w:rsidRPr="003D662E" w:rsidRDefault="00127738" w:rsidP="0012773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must offer possibilities to object to the decision support based on the automated processing of personal data</w:t>
            </w:r>
          </w:p>
        </w:tc>
      </w:tr>
      <w:tr w:rsidR="00127738" w:rsidRPr="00811234" w14:paraId="33437F50" w14:textId="77777777" w:rsidTr="00B9624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225579D" w14:textId="1203CAEF" w:rsidR="00127738" w:rsidRPr="003D662E" w:rsidRDefault="00127738" w:rsidP="00127738">
            <w:pPr>
              <w:rPr>
                <w:b w:val="0"/>
                <w:bCs w:val="0"/>
                <w:lang w:val="en-US"/>
              </w:rPr>
            </w:pPr>
            <w:r w:rsidRPr="003D662E">
              <w:rPr>
                <w:b w:val="0"/>
                <w:lang w:val="en-US"/>
              </w:rPr>
              <w:t>R136a</w:t>
            </w:r>
          </w:p>
        </w:tc>
        <w:tc>
          <w:tcPr>
            <w:tcW w:w="7648" w:type="dxa"/>
            <w:tcBorders>
              <w:top w:val="single" w:sz="4" w:space="0" w:color="238FB7"/>
              <w:bottom w:val="single" w:sz="4" w:space="0" w:color="238FB7"/>
            </w:tcBorders>
          </w:tcPr>
          <w:p w14:paraId="5D9EE1A6" w14:textId="6293A2A3" w:rsidR="00127738" w:rsidRPr="003D662E" w:rsidRDefault="00127738" w:rsidP="0012773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shall provide an update functionality for the ECS runtimes</w:t>
            </w:r>
            <w:r w:rsidR="0062111A" w:rsidRPr="003D662E">
              <w:rPr>
                <w:bCs/>
                <w:lang w:val="en-US"/>
              </w:rPr>
              <w:t>.</w:t>
            </w:r>
          </w:p>
        </w:tc>
      </w:tr>
    </w:tbl>
    <w:p w14:paraId="421CE6AC" w14:textId="44000C23" w:rsidR="00772CB5" w:rsidRPr="003D662E" w:rsidRDefault="00772CB5" w:rsidP="00783B0C">
      <w:pPr>
        <w:rPr>
          <w:lang w:val="en-US"/>
        </w:rPr>
      </w:pPr>
    </w:p>
    <w:p w14:paraId="50DE7873" w14:textId="599251C6"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8"/>
      </w:r>
      <w:r w:rsidR="002B29BC" w:rsidRPr="003D662E">
        <w:rPr>
          <w:lang w:val="en-US"/>
        </w:rPr>
        <w:t xml:space="preserve"> and ThingsBoard</w:t>
      </w:r>
      <w:r w:rsidR="00A67094" w:rsidRPr="003D662E">
        <w:rPr>
          <w:rStyle w:val="FootnoteReference"/>
          <w:lang w:val="en-US"/>
        </w:rPr>
        <w:footnoteReference w:id="89"/>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IIP-Ecosphere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IIP-Ecosphere. For the binary storage, MinIO</w:t>
      </w:r>
      <w:r w:rsidR="00E44BA9" w:rsidRPr="003D662E">
        <w:rPr>
          <w:rStyle w:val="FootnoteReference"/>
          <w:lang w:val="en-US"/>
        </w:rPr>
        <w:footnoteReference w:id="90"/>
      </w:r>
      <w:r w:rsidR="002B29BC" w:rsidRPr="003D662E">
        <w:rPr>
          <w:lang w:val="en-US"/>
        </w:rPr>
        <w:t xml:space="preserve"> and OpenStack Object Store Swift</w:t>
      </w:r>
      <w:r w:rsidR="00E44BA9" w:rsidRPr="003D662E">
        <w:rPr>
          <w:rStyle w:val="FootnoteReference"/>
          <w:lang w:val="en-US"/>
        </w:rPr>
        <w:footnoteReference w:id="91"/>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518F21C2"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25</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D0494D">
        <w:rPr>
          <w:lang w:val="en-US"/>
        </w:rPr>
        <w:t>3.7.1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IIP-Ecosphere platform.</w:t>
      </w:r>
    </w:p>
    <w:p w14:paraId="4D234E56" w14:textId="594E9892" w:rsidR="00772CB5" w:rsidRPr="003D662E" w:rsidRDefault="00772CB5" w:rsidP="00783B0C">
      <w:pPr>
        <w:rPr>
          <w:lang w:val="en-US"/>
        </w:rPr>
      </w:pPr>
    </w:p>
    <w:p w14:paraId="183EC462" w14:textId="190026FF" w:rsidR="00772CB5" w:rsidRPr="003D662E" w:rsidRDefault="00772CB5" w:rsidP="00783B0C">
      <w:pPr>
        <w:rPr>
          <w:lang w:val="en-US"/>
        </w:rPr>
      </w:pPr>
    </w:p>
    <w:p w14:paraId="20E7497C" w14:textId="1441E13A" w:rsidR="00772CB5" w:rsidRPr="003D662E" w:rsidRDefault="00772CB5" w:rsidP="00783B0C">
      <w:pPr>
        <w:rPr>
          <w:lang w:val="en-US"/>
        </w:rPr>
      </w:pPr>
    </w:p>
    <w:p w14:paraId="275DC2D8" w14:textId="5308AE09" w:rsidR="00772CB5" w:rsidRPr="003D662E" w:rsidRDefault="00772CB5" w:rsidP="00783B0C">
      <w:pPr>
        <w:rPr>
          <w:lang w:val="en-US"/>
        </w:rPr>
      </w:pPr>
    </w:p>
    <w:p w14:paraId="0F0979BF" w14:textId="61A64B27" w:rsidR="00772CB5" w:rsidRPr="003D662E" w:rsidRDefault="00772CB5" w:rsidP="00783B0C">
      <w:pPr>
        <w:rPr>
          <w:lang w:val="en-US"/>
        </w:rPr>
      </w:pPr>
    </w:p>
    <w:p w14:paraId="439DFC06" w14:textId="71EF2E4F" w:rsidR="00751FB8" w:rsidRPr="003D662E" w:rsidRDefault="00751FB8" w:rsidP="00783B0C">
      <w:pPr>
        <w:rPr>
          <w:lang w:val="en-US"/>
        </w:rPr>
      </w:pPr>
    </w:p>
    <w:p w14:paraId="7FD088B4" w14:textId="77777777" w:rsidR="00751FB8" w:rsidRPr="003D662E" w:rsidRDefault="00751FB8" w:rsidP="00783B0C">
      <w:pPr>
        <w:rPr>
          <w:lang w:val="en-US"/>
        </w:rPr>
      </w:pPr>
    </w:p>
    <w:p w14:paraId="2FC59396" w14:textId="2C3BA180" w:rsidR="00772CB5" w:rsidRPr="003D662E" w:rsidRDefault="00772CB5" w:rsidP="00783B0C">
      <w:pPr>
        <w:rPr>
          <w:lang w:val="en-US"/>
        </w:rPr>
      </w:pPr>
    </w:p>
    <w:p w14:paraId="414B0658" w14:textId="06AF88B7" w:rsidR="00772CB5" w:rsidRPr="003D662E" w:rsidRDefault="00751FB8" w:rsidP="00783B0C">
      <w:pPr>
        <w:rPr>
          <w:lang w:val="en-US"/>
        </w:rPr>
      </w:pPr>
      <w:r w:rsidRPr="003D662E">
        <w:rPr>
          <w:noProof/>
          <w:lang w:val="en-US"/>
        </w:rPr>
        <w:drawing>
          <wp:anchor distT="0" distB="0" distL="114300" distR="114300" simplePos="0" relativeHeight="251746304" behindDoc="0" locked="0" layoutInCell="1" allowOverlap="1" wp14:anchorId="33189417" wp14:editId="022BF2B6">
            <wp:simplePos x="0" y="0"/>
            <wp:positionH relativeFrom="column">
              <wp:posOffset>-1310679</wp:posOffset>
            </wp:positionH>
            <wp:positionV relativeFrom="paragraph">
              <wp:posOffset>124677</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3576" t="9931"/>
                    <a:stretch/>
                  </pic:blipFill>
                  <pic:spPr bwMode="auto">
                    <a:xfrm rot="16200000">
                      <a:off x="0" y="0"/>
                      <a:ext cx="8540653" cy="43030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FBFE78" w14:textId="255E3D01" w:rsidR="00772CB5" w:rsidRPr="003D662E" w:rsidRDefault="00772CB5" w:rsidP="00783B0C">
      <w:pPr>
        <w:rPr>
          <w:lang w:val="en-US"/>
        </w:rPr>
      </w:pP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045E0074" w:rsidR="005B7EF7" w:rsidRPr="003D662E" w:rsidRDefault="005B7EF7" w:rsidP="00783B0C">
      <w:pPr>
        <w:rPr>
          <w:lang w:val="en-US"/>
        </w:rPr>
      </w:pPr>
    </w:p>
    <w:p w14:paraId="254422E1" w14:textId="41FAE92E" w:rsidR="005B7EF7" w:rsidRPr="003D662E" w:rsidRDefault="005B7EF7" w:rsidP="00783B0C">
      <w:pPr>
        <w:rPr>
          <w:lang w:val="en-US"/>
        </w:rPr>
      </w:pPr>
    </w:p>
    <w:p w14:paraId="51D06293" w14:textId="42628B93" w:rsidR="005B7EF7" w:rsidRPr="003D662E" w:rsidRDefault="005B7EF7" w:rsidP="00783B0C">
      <w:pPr>
        <w:rPr>
          <w:lang w:val="en-US"/>
        </w:rPr>
      </w:pPr>
    </w:p>
    <w:p w14:paraId="59916F00" w14:textId="3B5C42B8" w:rsidR="005B7EF7" w:rsidRPr="003D662E" w:rsidRDefault="005B7EF7" w:rsidP="00783B0C">
      <w:pPr>
        <w:rPr>
          <w:lang w:val="en-US"/>
        </w:rPr>
      </w:pPr>
    </w:p>
    <w:p w14:paraId="5D786003" w14:textId="6E0844C1" w:rsidR="005B7EF7" w:rsidRPr="003D662E" w:rsidRDefault="005B7EF7" w:rsidP="00783B0C">
      <w:pPr>
        <w:rPr>
          <w:lang w:val="en-US"/>
        </w:rPr>
      </w:pPr>
    </w:p>
    <w:p w14:paraId="4E428F02" w14:textId="6A7512F8"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16A56061"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78F2DDB7" w:rsidR="00772CB5" w:rsidRPr="003D662E" w:rsidRDefault="00783B0C" w:rsidP="00783B0C">
      <w:pPr>
        <w:pStyle w:val="Caption"/>
        <w:jc w:val="center"/>
        <w:rPr>
          <w:lang w:val="en-US"/>
        </w:rPr>
      </w:pPr>
      <w:bookmarkStart w:id="165"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25</w:t>
      </w:r>
      <w:r w:rsidRPr="003D662E">
        <w:fldChar w:fldCharType="end"/>
      </w:r>
      <w:bookmarkEnd w:id="165"/>
      <w:r w:rsidRPr="003D662E">
        <w:rPr>
          <w:lang w:val="en-US"/>
        </w:rPr>
        <w:t>: Device management (comments cropped)</w:t>
      </w:r>
    </w:p>
    <w:p w14:paraId="1147B7CE" w14:textId="77777777" w:rsidR="00751FB8" w:rsidRPr="003D662E" w:rsidRDefault="00772CB5" w:rsidP="00F8248A">
      <w:pPr>
        <w:rPr>
          <w:lang w:val="en-US"/>
        </w:rPr>
      </w:pPr>
      <w:r w:rsidRPr="003D662E">
        <w:rPr>
          <w:lang w:val="en-US"/>
        </w:rPr>
        <w:br w:type="page"/>
      </w:r>
    </w:p>
    <w:p w14:paraId="6F5EF243" w14:textId="280286C7" w:rsidR="00751FB8" w:rsidRPr="003D662E" w:rsidRDefault="00751FB8" w:rsidP="00751FB8">
      <w:pPr>
        <w:jc w:val="both"/>
        <w:rPr>
          <w:lang w:val="en-US"/>
        </w:rPr>
      </w:pPr>
      <w:r w:rsidRPr="003D662E">
        <w:rPr>
          <w:lang w:val="en-US"/>
        </w:rPr>
        <w:lastRenderedPageBreak/>
        <w:t>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IIP-Ecosphere,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20D58F7D"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25</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2B022D1C"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IIP-Ecosphere installations</w:t>
      </w:r>
      <w:r w:rsidRPr="003D662E">
        <w:rPr>
          <w:lang w:val="en-US"/>
        </w:rPr>
        <w:t>.</w:t>
      </w:r>
    </w:p>
    <w:p w14:paraId="11CC01F5" w14:textId="075F0EEE"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an IIP-</w:t>
      </w:r>
      <w:r w:rsidR="006C4716" w:rsidRPr="003D662E">
        <w:rPr>
          <w:lang w:val="en-US"/>
        </w:rPr>
        <w:t>Ecosphere</w:t>
      </w:r>
      <w:r w:rsidR="00B24022" w:rsidRPr="003D662E">
        <w:rPr>
          <w:lang w:val="en-US"/>
        </w:rPr>
        <w:t xml:space="preserve"> 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lastRenderedPageBreak/>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626F6BAD" w14:textId="1D88EF83" w:rsidR="0069012E" w:rsidRPr="003D662E" w:rsidRDefault="0069012E" w:rsidP="000267EA">
      <w:pPr>
        <w:jc w:val="both"/>
        <w:rPr>
          <w:lang w:val="en-US"/>
        </w:rPr>
      </w:pPr>
      <w:r w:rsidRPr="003D662E">
        <w:rPr>
          <w:lang w:val="en-US"/>
        </w:rPr>
        <w:fldChar w:fldCharType="begin"/>
      </w:r>
      <w:r w:rsidRPr="003D662E">
        <w:rPr>
          <w:lang w:val="en-US"/>
        </w:rPr>
        <w:instrText xml:space="preserve"> REF _Ref87301298 \h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14</w:t>
      </w:r>
      <w:r w:rsidRPr="003D662E">
        <w:rPr>
          <w:lang w:val="en-US"/>
        </w:rPr>
        <w:fldChar w:fldCharType="end"/>
      </w:r>
      <w:r w:rsidRPr="003D662E">
        <w:rPr>
          <w:lang w:val="en-US"/>
        </w:rPr>
        <w:t xml:space="preserve"> reviews the realized requirements for the device management components.</w:t>
      </w:r>
    </w:p>
    <w:p w14:paraId="3C35BF60" w14:textId="5BD60C2F" w:rsidR="00655E96" w:rsidRPr="003D662E" w:rsidRDefault="00655E96" w:rsidP="00655E96">
      <w:pPr>
        <w:pStyle w:val="Caption"/>
        <w:jc w:val="center"/>
        <w:rPr>
          <w:lang w:val="en-US"/>
        </w:rPr>
      </w:pPr>
      <w:bookmarkStart w:id="166" w:name="_Ref873012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14</w:t>
      </w:r>
      <w:r w:rsidRPr="003D662E">
        <w:fldChar w:fldCharType="end"/>
      </w:r>
      <w:bookmarkEnd w:id="166"/>
      <w:r w:rsidRPr="003D662E">
        <w:rPr>
          <w:lang w:val="en-US"/>
        </w:rPr>
        <w:t>: Review of realized</w:t>
      </w:r>
      <w:r w:rsidRPr="003D662E">
        <w:rPr>
          <w:vertAlign w:val="superscript"/>
          <w:lang w:val="en-US"/>
        </w:rPr>
        <w:fldChar w:fldCharType="begin"/>
      </w:r>
      <w:r w:rsidRPr="003D662E">
        <w:rPr>
          <w:vertAlign w:val="superscript"/>
          <w:lang w:val="en-US"/>
        </w:rPr>
        <w:instrText xml:space="preserve"> NOTEREF _Ref77706954 \h  \* MERGEFORMAT </w:instrText>
      </w:r>
      <w:r w:rsidRPr="003D662E">
        <w:rPr>
          <w:vertAlign w:val="superscript"/>
          <w:lang w:val="en-US"/>
        </w:rPr>
      </w:r>
      <w:r w:rsidRPr="003D662E">
        <w:rPr>
          <w:vertAlign w:val="superscript"/>
          <w:lang w:val="en-US"/>
        </w:rPr>
        <w:fldChar w:fldCharType="separate"/>
      </w:r>
      <w:r w:rsidR="00D0494D">
        <w:rPr>
          <w:vertAlign w:val="superscript"/>
          <w:lang w:val="en-US"/>
        </w:rPr>
        <w:t>69</w:t>
      </w:r>
      <w:r w:rsidRPr="003D662E">
        <w:rPr>
          <w:vertAlign w:val="superscript"/>
          <w:lang w:val="en-US"/>
        </w:rPr>
        <w:fldChar w:fldCharType="end"/>
      </w:r>
      <w:r w:rsidRPr="003D662E">
        <w:rPr>
          <w:lang w:val="en-US"/>
        </w:rPr>
        <w:t xml:space="preserve"> requirements for the device management </w:t>
      </w:r>
      <w:r w:rsidRPr="003D662E">
        <w:rPr>
          <w:noProof/>
          <w:lang w:val="en-US"/>
        </w:rPr>
        <w:t>component.</w:t>
      </w:r>
    </w:p>
    <w:tbl>
      <w:tblPr>
        <w:tblStyle w:val="GridTable1Light-Accent1"/>
        <w:tblW w:w="0" w:type="auto"/>
        <w:tblLook w:val="04A0" w:firstRow="1" w:lastRow="0" w:firstColumn="1" w:lastColumn="0" w:noHBand="0" w:noVBand="1"/>
      </w:tblPr>
      <w:tblGrid>
        <w:gridCol w:w="1414"/>
        <w:gridCol w:w="7648"/>
      </w:tblGrid>
      <w:tr w:rsidR="00655E96" w:rsidRPr="003D662E" w14:paraId="33F8FFD6" w14:textId="77777777" w:rsidTr="00DE032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single" w:sz="4" w:space="0" w:color="B8CCE4" w:themeColor="accent1" w:themeTint="66"/>
            </w:tcBorders>
            <w:shd w:val="clear" w:color="auto" w:fill="238FB7"/>
          </w:tcPr>
          <w:p w14:paraId="05361E2B" w14:textId="77777777" w:rsidR="00655E96" w:rsidRPr="003D662E" w:rsidRDefault="00655E96" w:rsidP="00DE032D">
            <w:pPr>
              <w:rPr>
                <w:b w:val="0"/>
                <w:bCs w:val="0"/>
                <w:color w:val="FFFFFF" w:themeColor="background1"/>
                <w:lang w:val="en-US"/>
              </w:rPr>
            </w:pPr>
            <w:r w:rsidRPr="003D662E">
              <w:rPr>
                <w:color w:val="FFFFFF" w:themeColor="background1"/>
                <w:lang w:val="en-US"/>
              </w:rPr>
              <w:t>Requirement</w:t>
            </w:r>
          </w:p>
        </w:tc>
        <w:tc>
          <w:tcPr>
            <w:tcW w:w="7648" w:type="dxa"/>
            <w:tcBorders>
              <w:bottom w:val="single" w:sz="4" w:space="0" w:color="B8CCE4" w:themeColor="accent1" w:themeTint="66"/>
            </w:tcBorders>
            <w:shd w:val="clear" w:color="auto" w:fill="238FB7"/>
          </w:tcPr>
          <w:p w14:paraId="082FFC91" w14:textId="77777777" w:rsidR="00655E96" w:rsidRPr="003D662E" w:rsidRDefault="00655E96" w:rsidP="00DE032D">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655E96" w:rsidRPr="00A3270E" w14:paraId="09DC37BC" w14:textId="77777777" w:rsidTr="00DE032D">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27B9606" w14:textId="77777777" w:rsidR="00655E96" w:rsidRPr="003D662E" w:rsidRDefault="00655E96" w:rsidP="00DE032D">
            <w:pPr>
              <w:rPr>
                <w:b w:val="0"/>
                <w:lang w:val="en-US"/>
              </w:rPr>
            </w:pPr>
            <w:r w:rsidRPr="003D662E">
              <w:rPr>
                <w:b w:val="0"/>
                <w:lang w:val="en-US"/>
              </w:rPr>
              <w:t>R25</w:t>
            </w:r>
          </w:p>
        </w:tc>
        <w:tc>
          <w:tcPr>
            <w:tcW w:w="7648" w:type="dxa"/>
            <w:tcBorders>
              <w:top w:val="single" w:sz="4" w:space="0" w:color="238FB7"/>
              <w:bottom w:val="single" w:sz="4" w:space="0" w:color="238FB7"/>
            </w:tcBorders>
          </w:tcPr>
          <w:p w14:paraId="0A3762F6" w14:textId="7C9FF1FE" w:rsidR="00655E96" w:rsidRPr="003D662E" w:rsidRDefault="00655E96" w:rsidP="00DE032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Resources are represented as AAS (cf. Section </w:t>
            </w:r>
            <w:r w:rsidRPr="003D662E">
              <w:rPr>
                <w:bCs/>
                <w:lang w:val="en-US"/>
              </w:rPr>
              <w:fldChar w:fldCharType="begin"/>
            </w:r>
            <w:r w:rsidRPr="003D662E">
              <w:rPr>
                <w:bCs/>
                <w:lang w:val="en-US"/>
              </w:rPr>
              <w:instrText xml:space="preserve"> REF _Ref69826081 \r \h </w:instrText>
            </w:r>
            <w:r w:rsidR="003D662E">
              <w:rPr>
                <w:bCs/>
                <w:lang w:val="en-US"/>
              </w:rPr>
              <w:instrText xml:space="preserve"> \* MERGEFORMAT </w:instrText>
            </w:r>
            <w:r w:rsidRPr="003D662E">
              <w:rPr>
                <w:bCs/>
                <w:lang w:val="en-US"/>
              </w:rPr>
            </w:r>
            <w:r w:rsidRPr="003D662E">
              <w:rPr>
                <w:bCs/>
                <w:lang w:val="en-US"/>
              </w:rPr>
              <w:fldChar w:fldCharType="separate"/>
            </w:r>
            <w:r w:rsidR="00D0494D">
              <w:rPr>
                <w:bCs/>
                <w:lang w:val="en-US"/>
              </w:rPr>
              <w:t>3.7.1</w:t>
            </w:r>
            <w:r w:rsidRPr="003D662E">
              <w:rPr>
                <w:bCs/>
                <w:lang w:val="en-US"/>
              </w:rPr>
              <w:fldChar w:fldCharType="end"/>
            </w:r>
            <w:r w:rsidRPr="003D662E">
              <w:rPr>
                <w:bCs/>
                <w:lang w:val="en-US"/>
              </w:rPr>
              <w:t>). Managed devices are represented by their own AAS entities.</w:t>
            </w:r>
          </w:p>
        </w:tc>
      </w:tr>
      <w:tr w:rsidR="00655E96" w:rsidRPr="00A3270E" w14:paraId="3040B4B2" w14:textId="77777777" w:rsidTr="00DE032D">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052DBE5" w14:textId="77777777" w:rsidR="00655E96" w:rsidRPr="003D662E" w:rsidRDefault="00655E96" w:rsidP="00DE032D">
            <w:pPr>
              <w:rPr>
                <w:b w:val="0"/>
                <w:lang w:val="en-US"/>
              </w:rPr>
            </w:pPr>
            <w:r w:rsidRPr="003D662E">
              <w:rPr>
                <w:b w:val="0"/>
                <w:lang w:val="en-US"/>
              </w:rPr>
              <w:t>R25a</w:t>
            </w:r>
          </w:p>
        </w:tc>
        <w:tc>
          <w:tcPr>
            <w:tcW w:w="7648" w:type="dxa"/>
            <w:tcBorders>
              <w:top w:val="single" w:sz="4" w:space="0" w:color="238FB7"/>
              <w:bottom w:val="single" w:sz="4" w:space="0" w:color="238FB7"/>
            </w:tcBorders>
          </w:tcPr>
          <w:p w14:paraId="65CACDA9" w14:textId="4F4DBA7A" w:rsidR="00655E96" w:rsidRPr="003D662E" w:rsidRDefault="00655E96" w:rsidP="00DE032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Properties/functions of the ECS runtime must be represented as AAS (cf. Section </w:t>
            </w:r>
            <w:r w:rsidRPr="003D662E">
              <w:rPr>
                <w:bCs/>
                <w:lang w:val="en-US"/>
              </w:rPr>
              <w:fldChar w:fldCharType="begin"/>
            </w:r>
            <w:r w:rsidRPr="003D662E">
              <w:rPr>
                <w:bCs/>
                <w:lang w:val="en-US"/>
              </w:rPr>
              <w:instrText xml:space="preserve"> REF _Ref69826081 \r \h </w:instrText>
            </w:r>
            <w:r w:rsidR="003D662E">
              <w:rPr>
                <w:bCs/>
                <w:lang w:val="en-US"/>
              </w:rPr>
              <w:instrText xml:space="preserve"> \* MERGEFORMAT </w:instrText>
            </w:r>
            <w:r w:rsidRPr="003D662E">
              <w:rPr>
                <w:bCs/>
                <w:lang w:val="en-US"/>
              </w:rPr>
            </w:r>
            <w:r w:rsidRPr="003D662E">
              <w:rPr>
                <w:bCs/>
                <w:lang w:val="en-US"/>
              </w:rPr>
              <w:fldChar w:fldCharType="separate"/>
            </w:r>
            <w:r w:rsidR="00D0494D">
              <w:rPr>
                <w:bCs/>
                <w:lang w:val="en-US"/>
              </w:rPr>
              <w:t>3.7.1</w:t>
            </w:r>
            <w:r w:rsidRPr="003D662E">
              <w:rPr>
                <w:bCs/>
                <w:lang w:val="en-US"/>
              </w:rPr>
              <w:fldChar w:fldCharType="end"/>
            </w:r>
            <w:r w:rsidRPr="003D662E">
              <w:rPr>
                <w:bCs/>
                <w:lang w:val="en-US"/>
              </w:rPr>
              <w:t>). An extension for device management is provided.</w:t>
            </w:r>
          </w:p>
        </w:tc>
      </w:tr>
      <w:tr w:rsidR="00655E96" w:rsidRPr="00811234" w14:paraId="194BD1E9" w14:textId="77777777" w:rsidTr="00DE032D">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D60E482" w14:textId="77777777" w:rsidR="00655E96" w:rsidRPr="003D662E" w:rsidRDefault="00655E96" w:rsidP="00DE032D">
            <w:pPr>
              <w:rPr>
                <w:b w:val="0"/>
                <w:bCs w:val="0"/>
                <w:lang w:val="en-US"/>
              </w:rPr>
            </w:pPr>
            <w:r w:rsidRPr="003D662E">
              <w:rPr>
                <w:b w:val="0"/>
                <w:bCs w:val="0"/>
                <w:lang w:val="en-US"/>
              </w:rPr>
              <w:t>R25b</w:t>
            </w:r>
          </w:p>
        </w:tc>
        <w:tc>
          <w:tcPr>
            <w:tcW w:w="7648" w:type="dxa"/>
            <w:tcBorders>
              <w:top w:val="single" w:sz="4" w:space="0" w:color="238FB7"/>
              <w:bottom w:val="single" w:sz="4" w:space="0" w:color="238FB7"/>
            </w:tcBorders>
          </w:tcPr>
          <w:p w14:paraId="492B32E2" w14:textId="58A4919B" w:rsidR="00655E96" w:rsidRPr="003D662E" w:rsidRDefault="00655E96" w:rsidP="00DE032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AAS of available resources must be announced to the platform through the device management onboarding process.</w:t>
            </w:r>
          </w:p>
        </w:tc>
      </w:tr>
      <w:tr w:rsidR="00655E96" w:rsidRPr="00811234" w14:paraId="6104E1EA" w14:textId="77777777" w:rsidTr="00DE032D">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CC087E7" w14:textId="77777777" w:rsidR="00655E96" w:rsidRPr="003D662E" w:rsidRDefault="00655E96" w:rsidP="00DE032D">
            <w:pPr>
              <w:rPr>
                <w:b w:val="0"/>
                <w:bCs w:val="0"/>
                <w:lang w:val="en-US"/>
              </w:rPr>
            </w:pPr>
            <w:r w:rsidRPr="003D662E">
              <w:rPr>
                <w:b w:val="0"/>
                <w:bCs w:val="0"/>
                <w:lang w:val="en-US"/>
              </w:rPr>
              <w:t>R25c</w:t>
            </w:r>
          </w:p>
        </w:tc>
        <w:tc>
          <w:tcPr>
            <w:tcW w:w="7648" w:type="dxa"/>
            <w:tcBorders>
              <w:top w:val="single" w:sz="4" w:space="0" w:color="238FB7"/>
              <w:bottom w:val="single" w:sz="4" w:space="0" w:color="238FB7"/>
            </w:tcBorders>
          </w:tcPr>
          <w:p w14:paraId="512A5B7E" w14:textId="0395085D" w:rsidR="00655E96" w:rsidRPr="003D662E" w:rsidRDefault="00655E96" w:rsidP="00DE032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Platform manages the available resources.</w:t>
            </w:r>
          </w:p>
        </w:tc>
      </w:tr>
      <w:tr w:rsidR="00655E96" w:rsidRPr="003D662E" w14:paraId="56AC47BA" w14:textId="77777777" w:rsidTr="00DE032D">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35BB27D" w14:textId="77777777" w:rsidR="00655E96" w:rsidRPr="003D662E" w:rsidRDefault="00655E96" w:rsidP="00DE032D">
            <w:pPr>
              <w:rPr>
                <w:b w:val="0"/>
                <w:bCs w:val="0"/>
                <w:lang w:val="en-US"/>
              </w:rPr>
            </w:pPr>
            <w:r w:rsidRPr="003D662E">
              <w:rPr>
                <w:b w:val="0"/>
                <w:bCs w:val="0"/>
                <w:lang w:val="en-US"/>
              </w:rPr>
              <w:t>R25d</w:t>
            </w:r>
          </w:p>
        </w:tc>
        <w:tc>
          <w:tcPr>
            <w:tcW w:w="7648" w:type="dxa"/>
            <w:tcBorders>
              <w:top w:val="single" w:sz="4" w:space="0" w:color="238FB7"/>
              <w:bottom w:val="single" w:sz="4" w:space="0" w:color="238FB7"/>
            </w:tcBorders>
          </w:tcPr>
          <w:p w14:paraId="3FDB2F24" w14:textId="0B04B858" w:rsidR="00655E96" w:rsidRPr="003D662E" w:rsidRDefault="00655E96" w:rsidP="00DE032D">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Platform can offer procedures to facilitate the resource management. Currently, no additional management mechanisms like templates are realized.</w:t>
            </w:r>
          </w:p>
        </w:tc>
      </w:tr>
      <w:tr w:rsidR="00655E96" w:rsidRPr="00811234" w14:paraId="6FB0D19C" w14:textId="77777777" w:rsidTr="00DE032D">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A4887A2" w14:textId="77777777" w:rsidR="00655E96" w:rsidRPr="003D662E" w:rsidRDefault="00655E96" w:rsidP="00DE032D">
            <w:pPr>
              <w:rPr>
                <w:b w:val="0"/>
                <w:bCs w:val="0"/>
                <w:lang w:val="en-US"/>
              </w:rPr>
            </w:pPr>
            <w:r w:rsidRPr="003D662E">
              <w:rPr>
                <w:b w:val="0"/>
                <w:bCs w:val="0"/>
                <w:lang w:val="en-US"/>
              </w:rPr>
              <w:t>R27</w:t>
            </w:r>
          </w:p>
        </w:tc>
        <w:tc>
          <w:tcPr>
            <w:tcW w:w="7648" w:type="dxa"/>
            <w:tcBorders>
              <w:top w:val="single" w:sz="4" w:space="0" w:color="238FB7"/>
              <w:bottom w:val="single" w:sz="4" w:space="0" w:color="238FB7"/>
            </w:tcBorders>
          </w:tcPr>
          <w:p w14:paraId="3B881C42" w14:textId="2D3D9D67" w:rsidR="00655E96" w:rsidRPr="003D662E" w:rsidRDefault="00655E96" w:rsidP="00DE032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deployment to connected IIP-Ecosphere instances. </w:t>
            </w:r>
            <w:r w:rsidRPr="003D662E">
              <w:rPr>
                <w:bCs/>
                <w:i/>
                <w:lang w:val="en-US"/>
              </w:rPr>
              <w:t>Other platform instances can hook in although a platform instance classification is currently not provided.</w:t>
            </w:r>
          </w:p>
        </w:tc>
      </w:tr>
      <w:tr w:rsidR="00655E96" w:rsidRPr="003D662E" w14:paraId="1549C323" w14:textId="77777777" w:rsidTr="00DE032D">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D66525E" w14:textId="77777777" w:rsidR="00655E96" w:rsidRPr="003D662E" w:rsidRDefault="00655E96" w:rsidP="00DE032D">
            <w:pPr>
              <w:rPr>
                <w:b w:val="0"/>
                <w:bCs w:val="0"/>
                <w:lang w:val="en-US"/>
              </w:rPr>
            </w:pPr>
            <w:r w:rsidRPr="003D662E">
              <w:rPr>
                <w:b w:val="0"/>
                <w:bCs w:val="0"/>
                <w:lang w:val="en-US"/>
              </w:rPr>
              <w:t>R28</w:t>
            </w:r>
          </w:p>
        </w:tc>
        <w:tc>
          <w:tcPr>
            <w:tcW w:w="7648" w:type="dxa"/>
            <w:tcBorders>
              <w:top w:val="single" w:sz="4" w:space="0" w:color="238FB7"/>
              <w:bottom w:val="single" w:sz="4" w:space="0" w:color="238FB7"/>
            </w:tcBorders>
          </w:tcPr>
          <w:p w14:paraId="0972D45E" w14:textId="7E2CDCD6" w:rsidR="00655E96" w:rsidRPr="003D662E" w:rsidRDefault="00655E96" w:rsidP="00DE032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Optional deployment to cloud resources</w:t>
            </w:r>
            <w:r w:rsidR="003A2031" w:rsidRPr="003D662E">
              <w:rPr>
                <w:bCs/>
                <w:lang w:val="en-US"/>
              </w:rPr>
              <w:t xml:space="preserve"> can be realized through remotely installed ECS runtime and via the S3 storage connectors. </w:t>
            </w:r>
            <w:r w:rsidR="003A2031" w:rsidRPr="003D662E">
              <w:rPr>
                <w:bCs/>
                <w:i/>
                <w:lang w:val="en-US"/>
              </w:rPr>
              <w:t>This requirement is currently not validated.</w:t>
            </w:r>
          </w:p>
        </w:tc>
      </w:tr>
      <w:tr w:rsidR="00655E96" w:rsidRPr="00811234" w14:paraId="16676357" w14:textId="77777777" w:rsidTr="00DE032D">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9CFD6E7" w14:textId="77777777" w:rsidR="00655E96" w:rsidRPr="003D662E" w:rsidRDefault="00655E96" w:rsidP="00DE032D">
            <w:pPr>
              <w:rPr>
                <w:b w:val="0"/>
                <w:bCs w:val="0"/>
                <w:lang w:val="en-US"/>
              </w:rPr>
            </w:pPr>
            <w:r w:rsidRPr="003D662E">
              <w:rPr>
                <w:b w:val="0"/>
                <w:bCs w:val="0"/>
                <w:lang w:val="en-US"/>
              </w:rPr>
              <w:t>R36</w:t>
            </w:r>
          </w:p>
        </w:tc>
        <w:tc>
          <w:tcPr>
            <w:tcW w:w="7648" w:type="dxa"/>
            <w:tcBorders>
              <w:top w:val="single" w:sz="4" w:space="0" w:color="238FB7"/>
              <w:bottom w:val="single" w:sz="4" w:space="0" w:color="238FB7"/>
            </w:tcBorders>
          </w:tcPr>
          <w:p w14:paraId="457436CE" w14:textId="5690CDEF" w:rsidR="00655E96" w:rsidRPr="003D662E" w:rsidRDefault="003A2031" w:rsidP="00DE032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Resources can be configured through the device management.</w:t>
            </w:r>
          </w:p>
        </w:tc>
      </w:tr>
      <w:tr w:rsidR="00655E96" w:rsidRPr="00811234" w14:paraId="3BE1073F" w14:textId="77777777" w:rsidTr="00DE032D">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75AC6AB" w14:textId="77777777" w:rsidR="00655E96" w:rsidRPr="003D662E" w:rsidRDefault="00655E96" w:rsidP="00DE032D">
            <w:pPr>
              <w:rPr>
                <w:b w:val="0"/>
                <w:bCs w:val="0"/>
                <w:lang w:val="en-US"/>
              </w:rPr>
            </w:pPr>
            <w:r w:rsidRPr="003D662E">
              <w:rPr>
                <w:b w:val="0"/>
                <w:bCs w:val="0"/>
                <w:lang w:val="en-US"/>
              </w:rPr>
              <w:t>R36a</w:t>
            </w:r>
          </w:p>
        </w:tc>
        <w:tc>
          <w:tcPr>
            <w:tcW w:w="7648" w:type="dxa"/>
            <w:tcBorders>
              <w:top w:val="single" w:sz="4" w:space="0" w:color="238FB7"/>
              <w:bottom w:val="single" w:sz="4" w:space="0" w:color="238FB7"/>
            </w:tcBorders>
          </w:tcPr>
          <w:p w14:paraId="10843B3B" w14:textId="538A4D23" w:rsidR="00655E96" w:rsidRPr="003D662E" w:rsidRDefault="00655E96" w:rsidP="00DE032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Writing of resource configuration</w:t>
            </w:r>
            <w:r w:rsidR="003A2031" w:rsidRPr="003D662E">
              <w:rPr>
                <w:bCs/>
                <w:lang w:val="en-US"/>
              </w:rPr>
              <w:t xml:space="preserve"> is supported by the device management.</w:t>
            </w:r>
          </w:p>
        </w:tc>
      </w:tr>
      <w:tr w:rsidR="00655E96" w:rsidRPr="00811234" w14:paraId="76EAE93E" w14:textId="77777777" w:rsidTr="00DE032D">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2DFDA4C" w14:textId="77777777" w:rsidR="00655E96" w:rsidRPr="003D662E" w:rsidRDefault="00655E96" w:rsidP="00DE032D">
            <w:pPr>
              <w:rPr>
                <w:b w:val="0"/>
                <w:bCs w:val="0"/>
                <w:lang w:val="en-US"/>
              </w:rPr>
            </w:pPr>
            <w:r w:rsidRPr="003D662E">
              <w:rPr>
                <w:b w:val="0"/>
                <w:bCs w:val="0"/>
                <w:lang w:val="en-US"/>
              </w:rPr>
              <w:t>R36b</w:t>
            </w:r>
          </w:p>
        </w:tc>
        <w:tc>
          <w:tcPr>
            <w:tcW w:w="7648" w:type="dxa"/>
            <w:tcBorders>
              <w:top w:val="single" w:sz="4" w:space="0" w:color="238FB7"/>
              <w:bottom w:val="single" w:sz="4" w:space="0" w:color="238FB7"/>
            </w:tcBorders>
          </w:tcPr>
          <w:p w14:paraId="20C66A5B" w14:textId="494980C1" w:rsidR="00655E96" w:rsidRPr="003D662E" w:rsidRDefault="00655E96" w:rsidP="00DE032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Reading of resource configuration</w:t>
            </w:r>
            <w:r w:rsidR="003A2031" w:rsidRPr="003D662E">
              <w:rPr>
                <w:bCs/>
                <w:lang w:val="en-US"/>
              </w:rPr>
              <w:t xml:space="preserve"> is supported by the device management.</w:t>
            </w:r>
          </w:p>
        </w:tc>
      </w:tr>
      <w:tr w:rsidR="00655E96" w:rsidRPr="00811234" w14:paraId="66563B5D" w14:textId="77777777" w:rsidTr="00DE032D">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D02D49A" w14:textId="77777777" w:rsidR="00655E96" w:rsidRPr="003D662E" w:rsidRDefault="00655E96" w:rsidP="00DE032D">
            <w:pPr>
              <w:rPr>
                <w:b w:val="0"/>
                <w:bCs w:val="0"/>
                <w:lang w:val="en-US"/>
              </w:rPr>
            </w:pPr>
            <w:r w:rsidRPr="003D662E">
              <w:rPr>
                <w:b w:val="0"/>
                <w:bCs w:val="0"/>
                <w:lang w:val="en-US"/>
              </w:rPr>
              <w:t>R37</w:t>
            </w:r>
          </w:p>
        </w:tc>
        <w:tc>
          <w:tcPr>
            <w:tcW w:w="7648" w:type="dxa"/>
            <w:tcBorders>
              <w:top w:val="single" w:sz="4" w:space="0" w:color="238FB7"/>
              <w:bottom w:val="single" w:sz="4" w:space="0" w:color="238FB7"/>
            </w:tcBorders>
          </w:tcPr>
          <w:p w14:paraId="60A2F322" w14:textId="607B9B3B" w:rsidR="00655E96" w:rsidRPr="003D662E" w:rsidRDefault="00655E96" w:rsidP="00DE032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Optional remote maintenance of resources</w:t>
            </w:r>
            <w:r w:rsidR="00746556" w:rsidRPr="003D662E">
              <w:rPr>
                <w:bCs/>
                <w:lang w:val="en-US"/>
              </w:rPr>
              <w:t xml:space="preserve"> is supported by the device management through its SSH approach.</w:t>
            </w:r>
          </w:p>
        </w:tc>
      </w:tr>
      <w:tr w:rsidR="00655E96" w:rsidRPr="00811234" w14:paraId="0192B771" w14:textId="77777777" w:rsidTr="00DE032D">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5303ABA" w14:textId="77777777" w:rsidR="00655E96" w:rsidRPr="003D662E" w:rsidRDefault="00655E96" w:rsidP="00DE032D">
            <w:pPr>
              <w:rPr>
                <w:b w:val="0"/>
                <w:bCs w:val="0"/>
                <w:lang w:val="en-US"/>
              </w:rPr>
            </w:pPr>
            <w:r w:rsidRPr="003D662E">
              <w:rPr>
                <w:b w:val="0"/>
                <w:bCs w:val="0"/>
                <w:lang w:val="en-US"/>
              </w:rPr>
              <w:t>R40</w:t>
            </w:r>
          </w:p>
        </w:tc>
        <w:tc>
          <w:tcPr>
            <w:tcW w:w="7648" w:type="dxa"/>
            <w:tcBorders>
              <w:top w:val="single" w:sz="4" w:space="0" w:color="238FB7"/>
              <w:bottom w:val="single" w:sz="4" w:space="0" w:color="238FB7"/>
            </w:tcBorders>
          </w:tcPr>
          <w:p w14:paraId="7649A02C" w14:textId="16FF1417" w:rsidR="00655E96" w:rsidRPr="003D662E" w:rsidRDefault="00655E96" w:rsidP="00DE032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must provide the usual security mechanisms like RBAC and TLS.</w:t>
            </w:r>
            <w:r w:rsidR="00235EE6" w:rsidRPr="003D662E">
              <w:rPr>
                <w:bCs/>
                <w:lang w:val="en-US"/>
              </w:rPr>
              <w:t xml:space="preserve"> TLS depends on the installation of the AAS, </w:t>
            </w:r>
            <w:r w:rsidR="00235EE6" w:rsidRPr="003D662E">
              <w:rPr>
                <w:bCs/>
                <w:i/>
                <w:lang w:val="en-US"/>
              </w:rPr>
              <w:t>RBAC is currently not supported, only simple authentication.</w:t>
            </w:r>
          </w:p>
        </w:tc>
      </w:tr>
      <w:tr w:rsidR="00655E96" w:rsidRPr="00811234" w14:paraId="5ACBA7F0" w14:textId="77777777" w:rsidTr="00DE032D">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4941C7A" w14:textId="77777777" w:rsidR="00655E96" w:rsidRPr="003D662E" w:rsidRDefault="00655E96" w:rsidP="00DE032D">
            <w:pPr>
              <w:rPr>
                <w:b w:val="0"/>
                <w:bCs w:val="0"/>
                <w:lang w:val="en-US"/>
              </w:rPr>
            </w:pPr>
            <w:r w:rsidRPr="003D662E">
              <w:rPr>
                <w:b w:val="0"/>
                <w:bCs w:val="0"/>
                <w:lang w:val="en-US"/>
              </w:rPr>
              <w:t>R41</w:t>
            </w:r>
          </w:p>
        </w:tc>
        <w:tc>
          <w:tcPr>
            <w:tcW w:w="7648" w:type="dxa"/>
            <w:tcBorders>
              <w:top w:val="single" w:sz="4" w:space="0" w:color="238FB7"/>
              <w:bottom w:val="single" w:sz="4" w:space="0" w:color="238FB7"/>
            </w:tcBorders>
          </w:tcPr>
          <w:p w14:paraId="71155786" w14:textId="5B2BE82F" w:rsidR="00655E96" w:rsidRPr="003D662E" w:rsidRDefault="00655E96" w:rsidP="00DE032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security mechanisms shall be integrated with common directory services</w:t>
            </w:r>
            <w:r w:rsidR="00235EE6" w:rsidRPr="003D662E">
              <w:rPr>
                <w:bCs/>
                <w:lang w:val="en-US"/>
              </w:rPr>
              <w:t xml:space="preserve">, </w:t>
            </w:r>
            <w:r w:rsidR="00235EE6" w:rsidRPr="003D662E">
              <w:rPr>
                <w:bCs/>
                <w:i/>
                <w:lang w:val="en-US"/>
              </w:rPr>
              <w:t>which is currently not implemented.</w:t>
            </w:r>
          </w:p>
        </w:tc>
      </w:tr>
      <w:tr w:rsidR="00655E96" w:rsidRPr="00811234" w14:paraId="5D836F69" w14:textId="77777777" w:rsidTr="00DE032D">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1F6908E" w14:textId="77777777" w:rsidR="00655E96" w:rsidRPr="003D662E" w:rsidRDefault="00655E96" w:rsidP="00DE032D">
            <w:pPr>
              <w:rPr>
                <w:b w:val="0"/>
                <w:bCs w:val="0"/>
                <w:lang w:val="en-US"/>
              </w:rPr>
            </w:pPr>
            <w:r w:rsidRPr="003D662E">
              <w:rPr>
                <w:b w:val="0"/>
                <w:bCs w:val="0"/>
                <w:lang w:val="en-US"/>
              </w:rPr>
              <w:t>R43</w:t>
            </w:r>
          </w:p>
        </w:tc>
        <w:tc>
          <w:tcPr>
            <w:tcW w:w="7648" w:type="dxa"/>
            <w:tcBorders>
              <w:top w:val="single" w:sz="4" w:space="0" w:color="238FB7"/>
              <w:bottom w:val="single" w:sz="4" w:space="0" w:color="238FB7"/>
            </w:tcBorders>
          </w:tcPr>
          <w:p w14:paraId="7B1486C7" w14:textId="77777777" w:rsidR="00655E96" w:rsidRPr="003D662E" w:rsidRDefault="00655E96" w:rsidP="00DE032D">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Safety mechanisms must describe their quality properties and their callable functions</w:t>
            </w:r>
          </w:p>
        </w:tc>
      </w:tr>
      <w:tr w:rsidR="00655E96" w:rsidRPr="00811234" w14:paraId="411DF1BE" w14:textId="77777777" w:rsidTr="00DE032D">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655F75F" w14:textId="77777777" w:rsidR="00655E96" w:rsidRPr="003D662E" w:rsidRDefault="00655E96" w:rsidP="00DE032D">
            <w:pPr>
              <w:rPr>
                <w:b w:val="0"/>
                <w:bCs w:val="0"/>
                <w:lang w:val="en-US"/>
              </w:rPr>
            </w:pPr>
            <w:r w:rsidRPr="003D662E">
              <w:rPr>
                <w:b w:val="0"/>
                <w:bCs w:val="0"/>
                <w:lang w:val="en-US"/>
              </w:rPr>
              <w:t>R45</w:t>
            </w:r>
          </w:p>
        </w:tc>
        <w:tc>
          <w:tcPr>
            <w:tcW w:w="7648" w:type="dxa"/>
            <w:tcBorders>
              <w:top w:val="single" w:sz="4" w:space="0" w:color="238FB7"/>
              <w:bottom w:val="single" w:sz="4" w:space="0" w:color="238FB7"/>
            </w:tcBorders>
          </w:tcPr>
          <w:p w14:paraId="7AFFC463" w14:textId="77777777" w:rsidR="00655E96" w:rsidRPr="003D662E" w:rsidRDefault="00655E96" w:rsidP="00DE032D">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The data platform must provide fair and lawful processing of personal data</w:t>
            </w:r>
          </w:p>
        </w:tc>
      </w:tr>
      <w:tr w:rsidR="00655E96" w:rsidRPr="00811234" w14:paraId="343E4E3B" w14:textId="77777777" w:rsidTr="00DE032D">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4CFCF87" w14:textId="77777777" w:rsidR="00655E96" w:rsidRPr="003D662E" w:rsidRDefault="00655E96" w:rsidP="00DE032D">
            <w:pPr>
              <w:rPr>
                <w:b w:val="0"/>
                <w:bCs w:val="0"/>
                <w:lang w:val="en-US"/>
              </w:rPr>
            </w:pPr>
            <w:r w:rsidRPr="003D662E">
              <w:rPr>
                <w:b w:val="0"/>
                <w:lang w:val="en-US"/>
              </w:rPr>
              <w:t>R</w:t>
            </w:r>
            <w:r w:rsidRPr="003D662E">
              <w:rPr>
                <w:b w:val="0"/>
                <w:bCs w:val="0"/>
                <w:lang w:val="en-US"/>
              </w:rPr>
              <w:t>47-R49</w:t>
            </w:r>
          </w:p>
        </w:tc>
        <w:tc>
          <w:tcPr>
            <w:tcW w:w="7648" w:type="dxa"/>
            <w:tcBorders>
              <w:top w:val="single" w:sz="4" w:space="0" w:color="238FB7"/>
              <w:bottom w:val="single" w:sz="4" w:space="0" w:color="238FB7"/>
            </w:tcBorders>
          </w:tcPr>
          <w:p w14:paraId="23594F27" w14:textId="77777777" w:rsidR="00655E96" w:rsidRPr="003D662E" w:rsidRDefault="00655E96" w:rsidP="00DE032D">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For processing personal data, data subject, legitimate purposes, adequacy, and storage time must be specified</w:t>
            </w:r>
          </w:p>
        </w:tc>
      </w:tr>
      <w:tr w:rsidR="00655E96" w:rsidRPr="00811234" w14:paraId="08558700" w14:textId="77777777" w:rsidTr="00DE032D">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54BF6B6" w14:textId="77777777" w:rsidR="00655E96" w:rsidRPr="003D662E" w:rsidRDefault="00655E96" w:rsidP="00DE032D">
            <w:pPr>
              <w:rPr>
                <w:b w:val="0"/>
                <w:bCs w:val="0"/>
                <w:lang w:val="en-US"/>
              </w:rPr>
            </w:pPr>
            <w:r w:rsidRPr="003D662E">
              <w:rPr>
                <w:b w:val="0"/>
                <w:lang w:val="en-US"/>
              </w:rPr>
              <w:t>R50</w:t>
            </w:r>
          </w:p>
        </w:tc>
        <w:tc>
          <w:tcPr>
            <w:tcW w:w="7648" w:type="dxa"/>
            <w:tcBorders>
              <w:top w:val="single" w:sz="4" w:space="0" w:color="238FB7"/>
              <w:bottom w:val="single" w:sz="4" w:space="0" w:color="238FB7"/>
            </w:tcBorders>
          </w:tcPr>
          <w:p w14:paraId="5E4496AE" w14:textId="77777777" w:rsidR="00655E96" w:rsidRPr="003D662E" w:rsidRDefault="00655E96" w:rsidP="00DE032D">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The platform must identify different categories of personal data</w:t>
            </w:r>
          </w:p>
        </w:tc>
      </w:tr>
      <w:tr w:rsidR="00655E96" w:rsidRPr="00811234" w14:paraId="6162567C" w14:textId="77777777" w:rsidTr="00DE032D">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428D328" w14:textId="77777777" w:rsidR="00655E96" w:rsidRPr="003D662E" w:rsidRDefault="00655E96" w:rsidP="00DE032D">
            <w:pPr>
              <w:rPr>
                <w:b w:val="0"/>
                <w:bCs w:val="0"/>
                <w:lang w:val="en-US"/>
              </w:rPr>
            </w:pPr>
            <w:r w:rsidRPr="003D662E">
              <w:rPr>
                <w:b w:val="0"/>
                <w:lang w:val="en-US"/>
              </w:rPr>
              <w:t>R51</w:t>
            </w:r>
          </w:p>
        </w:tc>
        <w:tc>
          <w:tcPr>
            <w:tcW w:w="7648" w:type="dxa"/>
            <w:tcBorders>
              <w:top w:val="single" w:sz="4" w:space="0" w:color="238FB7"/>
              <w:bottom w:val="single" w:sz="4" w:space="0" w:color="238FB7"/>
            </w:tcBorders>
          </w:tcPr>
          <w:p w14:paraId="3D397C4C" w14:textId="77777777" w:rsidR="00655E96" w:rsidRPr="003D662E" w:rsidRDefault="00655E96" w:rsidP="00DE032D">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The platform must ensure deletion, blocking, and authorization of personal data</w:t>
            </w:r>
          </w:p>
        </w:tc>
      </w:tr>
      <w:tr w:rsidR="00655E96" w:rsidRPr="00811234" w14:paraId="32220621" w14:textId="77777777" w:rsidTr="00DE032D">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49CBBF3" w14:textId="77777777" w:rsidR="00655E96" w:rsidRPr="003D662E" w:rsidRDefault="00655E96" w:rsidP="00DE032D">
            <w:pPr>
              <w:rPr>
                <w:b w:val="0"/>
                <w:bCs w:val="0"/>
                <w:lang w:val="en-US"/>
              </w:rPr>
            </w:pPr>
            <w:r w:rsidRPr="003D662E">
              <w:rPr>
                <w:b w:val="0"/>
                <w:lang w:val="en-US"/>
              </w:rPr>
              <w:t>R55</w:t>
            </w:r>
          </w:p>
        </w:tc>
        <w:tc>
          <w:tcPr>
            <w:tcW w:w="7648" w:type="dxa"/>
            <w:tcBorders>
              <w:top w:val="single" w:sz="4" w:space="0" w:color="238FB7"/>
              <w:bottom w:val="single" w:sz="4" w:space="0" w:color="238FB7"/>
            </w:tcBorders>
          </w:tcPr>
          <w:p w14:paraId="5BE31824" w14:textId="77777777" w:rsidR="00655E96" w:rsidRPr="003D662E" w:rsidRDefault="00655E96" w:rsidP="00DE032D">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The platform must provide ways to object to the direct marketing of personal data</w:t>
            </w:r>
          </w:p>
        </w:tc>
      </w:tr>
      <w:tr w:rsidR="00655E96" w:rsidRPr="00811234" w14:paraId="7EF33F59" w14:textId="77777777" w:rsidTr="00DE032D">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E51ECCA" w14:textId="77777777" w:rsidR="00655E96" w:rsidRPr="003D662E" w:rsidRDefault="00655E96" w:rsidP="00DE032D">
            <w:pPr>
              <w:rPr>
                <w:b w:val="0"/>
                <w:bCs w:val="0"/>
                <w:lang w:val="en-US"/>
              </w:rPr>
            </w:pPr>
            <w:r w:rsidRPr="003D662E">
              <w:rPr>
                <w:b w:val="0"/>
                <w:lang w:val="en-US"/>
              </w:rPr>
              <w:t>R57</w:t>
            </w:r>
          </w:p>
        </w:tc>
        <w:tc>
          <w:tcPr>
            <w:tcW w:w="7648" w:type="dxa"/>
            <w:tcBorders>
              <w:top w:val="single" w:sz="4" w:space="0" w:color="238FB7"/>
              <w:bottom w:val="single" w:sz="4" w:space="0" w:color="238FB7"/>
            </w:tcBorders>
          </w:tcPr>
          <w:p w14:paraId="07F5E232" w14:textId="77777777" w:rsidR="00655E96" w:rsidRPr="003D662E" w:rsidRDefault="00655E96" w:rsidP="00DE032D">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The platform must offer possibilities to object to the decision support based on the automated processing of personal data</w:t>
            </w:r>
          </w:p>
        </w:tc>
      </w:tr>
      <w:tr w:rsidR="00655E96" w:rsidRPr="00811234" w14:paraId="4F54344A" w14:textId="77777777" w:rsidTr="00DE032D">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4D23975" w14:textId="77777777" w:rsidR="00655E96" w:rsidRPr="003D662E" w:rsidRDefault="00655E96" w:rsidP="00DE032D">
            <w:pPr>
              <w:rPr>
                <w:b w:val="0"/>
                <w:bCs w:val="0"/>
                <w:lang w:val="en-US"/>
              </w:rPr>
            </w:pPr>
            <w:r w:rsidRPr="003D662E">
              <w:rPr>
                <w:b w:val="0"/>
                <w:lang w:val="en-US"/>
              </w:rPr>
              <w:t>R136a</w:t>
            </w:r>
          </w:p>
        </w:tc>
        <w:tc>
          <w:tcPr>
            <w:tcW w:w="7648" w:type="dxa"/>
            <w:tcBorders>
              <w:top w:val="single" w:sz="4" w:space="0" w:color="238FB7"/>
              <w:bottom w:val="single" w:sz="4" w:space="0" w:color="238FB7"/>
            </w:tcBorders>
          </w:tcPr>
          <w:p w14:paraId="1FF32EB9" w14:textId="509D77A9" w:rsidR="00655E96" w:rsidRPr="003D662E" w:rsidRDefault="00655E96" w:rsidP="00DE032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shall provide an update functionality for the ECS runtimes.</w:t>
            </w:r>
            <w:r w:rsidR="00235EE6" w:rsidRPr="003D662E">
              <w:rPr>
                <w:bCs/>
                <w:lang w:val="en-US"/>
              </w:rPr>
              <w:t xml:space="preserve"> This is </w:t>
            </w:r>
            <w:r w:rsidR="00235EE6" w:rsidRPr="003D662E">
              <w:rPr>
                <w:bCs/>
                <w:i/>
                <w:lang w:val="en-US"/>
              </w:rPr>
              <w:t>partially supported through the S3 store but currently not validated against the ECS runtimes.</w:t>
            </w:r>
          </w:p>
        </w:tc>
      </w:tr>
    </w:tbl>
    <w:p w14:paraId="4D8A7186" w14:textId="57CC65D2" w:rsidR="004A3397" w:rsidRPr="003D662E" w:rsidRDefault="004A3397" w:rsidP="004A3397">
      <w:pPr>
        <w:pStyle w:val="Heading3"/>
        <w:rPr>
          <w:lang w:val="en-US"/>
        </w:rPr>
      </w:pPr>
      <w:bookmarkStart w:id="167" w:name="_Ref69826085"/>
      <w:bookmarkStart w:id="168" w:name="_Toc147571962"/>
      <w:r w:rsidRPr="003D662E">
        <w:rPr>
          <w:lang w:val="en-US"/>
        </w:rPr>
        <w:t>Monitoring</w:t>
      </w:r>
      <w:bookmarkEnd w:id="167"/>
      <w:bookmarkEnd w:id="168"/>
    </w:p>
    <w:p w14:paraId="5849E7F4" w14:textId="01AA705B"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IIP-Ecosphere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D0494D">
        <w:rPr>
          <w:lang w:val="en-US"/>
        </w:rPr>
        <w:t>3.6</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IIP-</w:t>
      </w:r>
      <w:r w:rsidR="00310983" w:rsidRPr="003D662E">
        <w:rPr>
          <w:lang w:val="en-US"/>
        </w:rPr>
        <w:lastRenderedPageBreak/>
        <w:t>Ecosphere platform shall also monitor resources via the installed ECS runtimes and also the execution of the ECS runtime.</w:t>
      </w:r>
    </w:p>
    <w:p w14:paraId="73D19A77" w14:textId="5D271B15"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D0494D">
        <w:rPr>
          <w:lang w:val="en-US"/>
        </w:rPr>
        <w:t>3.6</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D0494D">
        <w:rPr>
          <w:lang w:val="en-US"/>
        </w:rPr>
        <w:t>3.7.1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IIP-Ecosphere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53651292" w:rsidR="00467FD5" w:rsidRPr="003D662E" w:rsidRDefault="006140A9" w:rsidP="00467FD5">
      <w:pPr>
        <w:jc w:val="both"/>
        <w:rPr>
          <w:lang w:val="en-US"/>
        </w:rPr>
      </w:pPr>
      <w:r w:rsidRPr="003D662E">
        <w:rPr>
          <w:lang w:val="en-US"/>
        </w:rPr>
        <w:fldChar w:fldCharType="begin"/>
      </w:r>
      <w:r w:rsidRPr="003D662E">
        <w:rPr>
          <w:lang w:val="en-US"/>
        </w:rPr>
        <w:instrText xml:space="preserve"> REF _Ref69891398 \h </w:instrText>
      </w:r>
      <w:r w:rsidR="000F23B8" w:rsidRP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15</w:t>
      </w:r>
      <w:r w:rsidRPr="003D662E">
        <w:rPr>
          <w:lang w:val="en-US"/>
        </w:rPr>
        <w:fldChar w:fldCharType="end"/>
      </w:r>
      <w:r w:rsidRPr="003D662E">
        <w:rPr>
          <w:lang w:val="en-US"/>
        </w:rPr>
        <w:t xml:space="preserve"> summarizes the basic requirements for the monitoring component from [</w:t>
      </w:r>
      <w:r w:rsidR="006B4B9E" w:rsidRPr="003D662E">
        <w:rPr>
          <w:lang w:val="en-US"/>
        </w:rPr>
        <w:t>13</w:t>
      </w:r>
      <w:r w:rsidRPr="003D662E">
        <w:rPr>
          <w:lang w:val="en-US"/>
        </w:rPr>
        <w:t>]</w:t>
      </w:r>
      <w:r w:rsidR="00363C9C" w:rsidRPr="003D662E">
        <w:rPr>
          <w:lang w:val="en-US"/>
        </w:rPr>
        <w:t>.</w:t>
      </w:r>
      <w:r w:rsidR="002568B4" w:rsidRPr="003D662E">
        <w:rPr>
          <w:lang w:val="en-US"/>
        </w:rPr>
        <w:t xml:space="preserve"> These 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IIP-Ecosphere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D0494D">
        <w:rPr>
          <w:lang w:val="en-US"/>
        </w:rPr>
        <w:t>3.7.1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D0494D">
        <w:rPr>
          <w:vertAlign w:val="superscript"/>
          <w:lang w:val="en-US"/>
        </w:rPr>
        <w:t>86</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41DBF6BE"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IIP-Ecosphere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D0494D">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IIP-Ecosphere platform. This allows taking other IIP-Ecosphere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D0494D" w:rsidRPr="00D0494D">
        <w:rPr>
          <w:rStyle w:val="FootnoteReference"/>
          <w:lang w:val="en-US"/>
        </w:rPr>
        <w:t>87</w:t>
      </w:r>
      <w:r w:rsidR="001622BE" w:rsidRPr="003D662E">
        <w:rPr>
          <w:lang w:val="en-US"/>
        </w:rPr>
        <w:fldChar w:fldCharType="end"/>
      </w:r>
      <w:r w:rsidR="00467FD5" w:rsidRPr="003D662E">
        <w:rPr>
          <w:lang w:val="en-US"/>
        </w:rPr>
        <w:t>.</w:t>
      </w:r>
    </w:p>
    <w:p w14:paraId="1999C7F6" w14:textId="23EB1A76" w:rsidR="00742F26" w:rsidRPr="003D662E" w:rsidRDefault="00953D1B" w:rsidP="00A332BC">
      <w:pPr>
        <w:pStyle w:val="Caption"/>
        <w:jc w:val="center"/>
        <w:rPr>
          <w:lang w:val="en-US"/>
        </w:rPr>
      </w:pPr>
      <w:bookmarkStart w:id="169" w:name="_Ref698913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15</w:t>
      </w:r>
      <w:r w:rsidRPr="003D662E">
        <w:fldChar w:fldCharType="end"/>
      </w:r>
      <w:bookmarkEnd w:id="169"/>
      <w:r w:rsidRPr="003D662E">
        <w:rPr>
          <w:lang w:val="en-US"/>
        </w:rPr>
        <w:t xml:space="preserve">: Specific requirements for monitoring (in addition to the general requirements in </w:t>
      </w:r>
      <w:r w:rsidR="006167BB" w:rsidRPr="003D662E">
        <w:rPr>
          <w:lang w:val="en-US"/>
        </w:rPr>
        <w:fldChar w:fldCharType="begin"/>
      </w:r>
      <w:r w:rsidR="006167BB" w:rsidRPr="003D662E">
        <w:rPr>
          <w:lang w:val="en-US"/>
        </w:rPr>
        <w:instrText xml:space="preserve"> REF _Ref57199193 \h </w:instrText>
      </w:r>
      <w:r w:rsidR="003D662E">
        <w:rPr>
          <w:lang w:val="en-US"/>
        </w:rPr>
        <w:instrText xml:space="preserve"> \* MERGEFORMAT </w:instrText>
      </w:r>
      <w:r w:rsidR="006167BB" w:rsidRPr="003D662E">
        <w:rPr>
          <w:lang w:val="en-US"/>
        </w:rPr>
      </w:r>
      <w:r w:rsidR="006167BB" w:rsidRPr="003D662E">
        <w:rPr>
          <w:lang w:val="en-US"/>
        </w:rPr>
        <w:fldChar w:fldCharType="separate"/>
      </w:r>
      <w:r w:rsidR="00D0494D" w:rsidRPr="003D662E">
        <w:rPr>
          <w:lang w:val="en-US"/>
        </w:rPr>
        <w:t xml:space="preserve">Table </w:t>
      </w:r>
      <w:r w:rsidR="00D0494D">
        <w:rPr>
          <w:noProof/>
          <w:lang w:val="en-US"/>
        </w:rPr>
        <w:t>2</w:t>
      </w:r>
      <w:r w:rsidR="006167BB" w:rsidRPr="003D662E">
        <w:rPr>
          <w:lang w:val="en-US"/>
        </w:rPr>
        <w:fldChar w:fldCharType="end"/>
      </w:r>
      <w:r w:rsidR="006167BB" w:rsidRPr="003D662E">
        <w:rPr>
          <w:lang w:val="en-US"/>
        </w:rPr>
        <w:t xml:space="preserve">, </w:t>
      </w:r>
      <w:r w:rsidRPr="003D662E">
        <w:rPr>
          <w:lang w:val="en-US"/>
        </w:rPr>
        <w:fldChar w:fldCharType="begin"/>
      </w:r>
      <w:r w:rsidRPr="003D662E">
        <w:rPr>
          <w:lang w:val="en-US"/>
        </w:rPr>
        <w:instrText xml:space="preserve"> REF _Ref64276457 \h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3</w:t>
      </w:r>
      <w:r w:rsidRPr="003D662E">
        <w:rPr>
          <w:lang w:val="en-US"/>
        </w:rPr>
        <w:fldChar w:fldCharType="end"/>
      </w:r>
      <w:r w:rsidRPr="003D662E">
        <w:rPr>
          <w:lang w:val="en-US"/>
        </w:rPr>
        <w:t>)</w:t>
      </w:r>
    </w:p>
    <w:tbl>
      <w:tblPr>
        <w:tblStyle w:val="GridTable1Light-Accent1"/>
        <w:tblW w:w="0" w:type="auto"/>
        <w:tblLook w:val="04A0" w:firstRow="1" w:lastRow="0" w:firstColumn="1" w:lastColumn="0" w:noHBand="0" w:noVBand="1"/>
      </w:tblPr>
      <w:tblGrid>
        <w:gridCol w:w="1414"/>
        <w:gridCol w:w="7648"/>
      </w:tblGrid>
      <w:tr w:rsidR="00674FB0" w:rsidRPr="003D662E" w14:paraId="52B9D77D" w14:textId="77777777" w:rsidTr="00ED70A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single" w:sz="4" w:space="0" w:color="B8CCE4" w:themeColor="accent1" w:themeTint="66"/>
            </w:tcBorders>
            <w:shd w:val="clear" w:color="auto" w:fill="238FB7"/>
          </w:tcPr>
          <w:p w14:paraId="63C5940F" w14:textId="77777777" w:rsidR="00674FB0" w:rsidRPr="003D662E" w:rsidRDefault="00674FB0" w:rsidP="00ED70AF">
            <w:pPr>
              <w:rPr>
                <w:b w:val="0"/>
                <w:bCs w:val="0"/>
                <w:color w:val="FFFFFF" w:themeColor="background1"/>
                <w:lang w:val="en-US"/>
              </w:rPr>
            </w:pPr>
            <w:r w:rsidRPr="003D662E">
              <w:rPr>
                <w:color w:val="FFFFFF" w:themeColor="background1"/>
                <w:lang w:val="en-US"/>
              </w:rPr>
              <w:t>Requirement</w:t>
            </w:r>
          </w:p>
        </w:tc>
        <w:tc>
          <w:tcPr>
            <w:tcW w:w="7648" w:type="dxa"/>
            <w:tcBorders>
              <w:bottom w:val="single" w:sz="4" w:space="0" w:color="B8CCE4" w:themeColor="accent1" w:themeTint="66"/>
            </w:tcBorders>
            <w:shd w:val="clear" w:color="auto" w:fill="238FB7"/>
          </w:tcPr>
          <w:p w14:paraId="2DCDFEEF" w14:textId="77777777" w:rsidR="00674FB0" w:rsidRPr="003D662E" w:rsidRDefault="00674FB0" w:rsidP="00ED70A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674FB0" w:rsidRPr="00811234" w14:paraId="37C87ACB" w14:textId="77777777" w:rsidTr="00ED70AF">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3E8CA6E2" w14:textId="2CD9C31C" w:rsidR="00674FB0" w:rsidRPr="003D662E" w:rsidRDefault="008B0C07" w:rsidP="00ED70AF">
            <w:pPr>
              <w:rPr>
                <w:b w:val="0"/>
                <w:bCs w:val="0"/>
                <w:lang w:val="en-US"/>
              </w:rPr>
            </w:pPr>
            <w:r w:rsidRPr="003D662E">
              <w:rPr>
                <w:b w:val="0"/>
                <w:bCs w:val="0"/>
                <w:lang w:val="en-US"/>
              </w:rPr>
              <w:t>R4d</w:t>
            </w:r>
          </w:p>
        </w:tc>
        <w:tc>
          <w:tcPr>
            <w:tcW w:w="7648" w:type="dxa"/>
            <w:tcBorders>
              <w:top w:val="single" w:sz="4" w:space="0" w:color="238FB7"/>
              <w:bottom w:val="single" w:sz="4" w:space="0" w:color="238FB7"/>
            </w:tcBorders>
          </w:tcPr>
          <w:p w14:paraId="34EB0917" w14:textId="5EE0DA32" w:rsidR="00674FB0" w:rsidRPr="003D662E" w:rsidRDefault="008B0C07" w:rsidP="00ED70A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Execution of services must be supervised/monitored.</w:t>
            </w:r>
          </w:p>
        </w:tc>
      </w:tr>
      <w:tr w:rsidR="00674FB0" w:rsidRPr="00811234" w14:paraId="489B74F3" w14:textId="77777777" w:rsidTr="00ED70A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11B8382" w14:textId="23557AE1" w:rsidR="00674FB0" w:rsidRPr="003D662E" w:rsidRDefault="008B0C07" w:rsidP="00ED70AF">
            <w:pPr>
              <w:rPr>
                <w:b w:val="0"/>
                <w:lang w:val="en-US"/>
              </w:rPr>
            </w:pPr>
            <w:r w:rsidRPr="003D662E">
              <w:rPr>
                <w:b w:val="0"/>
                <w:lang w:val="en-US"/>
              </w:rPr>
              <w:t>R4e</w:t>
            </w:r>
          </w:p>
        </w:tc>
        <w:tc>
          <w:tcPr>
            <w:tcW w:w="7648" w:type="dxa"/>
            <w:tcBorders>
              <w:top w:val="single" w:sz="4" w:space="0" w:color="238FB7"/>
              <w:bottom w:val="single" w:sz="4" w:space="0" w:color="238FB7"/>
            </w:tcBorders>
          </w:tcPr>
          <w:p w14:paraId="3790C9D3" w14:textId="3B7F54E2" w:rsidR="00674FB0" w:rsidRPr="003D662E" w:rsidRDefault="00BC02A4" w:rsidP="00ED70A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monitoring shall be parameterizable</w:t>
            </w:r>
            <w:r w:rsidR="00DC1207" w:rsidRPr="003D662E">
              <w:rPr>
                <w:bCs/>
                <w:lang w:val="en-US"/>
              </w:rPr>
              <w:t>.</w:t>
            </w:r>
          </w:p>
        </w:tc>
      </w:tr>
      <w:tr w:rsidR="00674FB0" w:rsidRPr="00811234" w14:paraId="1A1F67F3" w14:textId="77777777" w:rsidTr="00ED70A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EE26B31" w14:textId="6F74F442" w:rsidR="00674FB0" w:rsidRPr="003D662E" w:rsidRDefault="00BC02A4" w:rsidP="00ED70AF">
            <w:pPr>
              <w:rPr>
                <w:b w:val="0"/>
                <w:bCs w:val="0"/>
                <w:lang w:val="en-US"/>
              </w:rPr>
            </w:pPr>
            <w:r w:rsidRPr="003D662E">
              <w:rPr>
                <w:b w:val="0"/>
                <w:bCs w:val="0"/>
                <w:lang w:val="en-US"/>
              </w:rPr>
              <w:t>R4f</w:t>
            </w:r>
          </w:p>
        </w:tc>
        <w:tc>
          <w:tcPr>
            <w:tcW w:w="7648" w:type="dxa"/>
            <w:tcBorders>
              <w:top w:val="single" w:sz="4" w:space="0" w:color="238FB7"/>
              <w:bottom w:val="single" w:sz="4" w:space="0" w:color="238FB7"/>
            </w:tcBorders>
          </w:tcPr>
          <w:p w14:paraId="1F36F345" w14:textId="0ED39DF3" w:rsidR="00674FB0" w:rsidRPr="003D662E" w:rsidRDefault="00BC02A4" w:rsidP="00ED70A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monitoring shall be realized by application-specific services</w:t>
            </w:r>
          </w:p>
        </w:tc>
      </w:tr>
      <w:tr w:rsidR="00485A6E" w:rsidRPr="00811234" w14:paraId="086A398C" w14:textId="77777777" w:rsidTr="00ED70A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C03115F" w14:textId="0DF657AF" w:rsidR="00485A6E" w:rsidRPr="003D662E" w:rsidRDefault="00485A6E" w:rsidP="00ED70AF">
            <w:pPr>
              <w:rPr>
                <w:b w:val="0"/>
                <w:bCs w:val="0"/>
                <w:lang w:val="en-US"/>
              </w:rPr>
            </w:pPr>
            <w:r w:rsidRPr="003D662E">
              <w:rPr>
                <w:b w:val="0"/>
                <w:bCs w:val="0"/>
                <w:lang w:val="en-US"/>
              </w:rPr>
              <w:t>R25e</w:t>
            </w:r>
          </w:p>
        </w:tc>
        <w:tc>
          <w:tcPr>
            <w:tcW w:w="7648" w:type="dxa"/>
            <w:tcBorders>
              <w:top w:val="single" w:sz="4" w:space="0" w:color="238FB7"/>
              <w:bottom w:val="single" w:sz="4" w:space="0" w:color="238FB7"/>
            </w:tcBorders>
          </w:tcPr>
          <w:p w14:paraId="5CBE37A9" w14:textId="5DD3623D" w:rsidR="00485A6E" w:rsidRPr="003D662E" w:rsidRDefault="00485A6E" w:rsidP="00ED70A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AAS of the resource must describe static properties of the resource</w:t>
            </w:r>
          </w:p>
        </w:tc>
      </w:tr>
      <w:tr w:rsidR="00485A6E" w:rsidRPr="00811234" w14:paraId="5C3870FC" w14:textId="77777777" w:rsidTr="00ED70A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210E8EB" w14:textId="69C3C0AB" w:rsidR="00485A6E" w:rsidRPr="003D662E" w:rsidRDefault="00485A6E" w:rsidP="00ED70AF">
            <w:pPr>
              <w:rPr>
                <w:b w:val="0"/>
                <w:bCs w:val="0"/>
                <w:lang w:val="en-US"/>
              </w:rPr>
            </w:pPr>
            <w:r w:rsidRPr="003D662E">
              <w:rPr>
                <w:b w:val="0"/>
                <w:bCs w:val="0"/>
                <w:lang w:val="en-US"/>
              </w:rPr>
              <w:t>R25f</w:t>
            </w:r>
          </w:p>
        </w:tc>
        <w:tc>
          <w:tcPr>
            <w:tcW w:w="7648" w:type="dxa"/>
            <w:tcBorders>
              <w:top w:val="single" w:sz="4" w:space="0" w:color="238FB7"/>
              <w:bottom w:val="single" w:sz="4" w:space="0" w:color="238FB7"/>
            </w:tcBorders>
          </w:tcPr>
          <w:p w14:paraId="2DC43BD7" w14:textId="50DD01B0" w:rsidR="00485A6E" w:rsidRPr="003D662E" w:rsidRDefault="00485A6E" w:rsidP="00ED70A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AAS of the resource must describe dynamic properties of the resource</w:t>
            </w:r>
          </w:p>
        </w:tc>
      </w:tr>
      <w:tr w:rsidR="005A46DF" w:rsidRPr="00811234" w14:paraId="5B8525DE" w14:textId="77777777" w:rsidTr="00ED70A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DA22E3A" w14:textId="31C76CF7" w:rsidR="005A46DF" w:rsidRPr="003D662E" w:rsidRDefault="005A46DF" w:rsidP="005A46DF">
            <w:pPr>
              <w:rPr>
                <w:b w:val="0"/>
                <w:bCs w:val="0"/>
                <w:lang w:val="en-US"/>
              </w:rPr>
            </w:pPr>
            <w:r w:rsidRPr="003D662E">
              <w:rPr>
                <w:b w:val="0"/>
                <w:lang w:val="en-US"/>
              </w:rPr>
              <w:t>R46</w:t>
            </w:r>
          </w:p>
        </w:tc>
        <w:tc>
          <w:tcPr>
            <w:tcW w:w="7648" w:type="dxa"/>
            <w:tcBorders>
              <w:top w:val="single" w:sz="4" w:space="0" w:color="238FB7"/>
              <w:bottom w:val="single" w:sz="4" w:space="0" w:color="238FB7"/>
            </w:tcBorders>
          </w:tcPr>
          <w:p w14:paraId="51D46074" w14:textId="4AABFB00" w:rsidR="005A46DF" w:rsidRPr="003D662E" w:rsidRDefault="005A46DF" w:rsidP="005A46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collection of personal data must be for specified, clear and legitimate purposes</w:t>
            </w:r>
          </w:p>
        </w:tc>
      </w:tr>
      <w:tr w:rsidR="005A46DF" w:rsidRPr="00811234" w14:paraId="1F31F1BE" w14:textId="77777777" w:rsidTr="00ED70A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86765CA" w14:textId="42C8FC7A" w:rsidR="005A46DF" w:rsidRPr="003D662E" w:rsidRDefault="005A46DF" w:rsidP="005A46DF">
            <w:pPr>
              <w:rPr>
                <w:b w:val="0"/>
                <w:bCs w:val="0"/>
                <w:lang w:val="en-US"/>
              </w:rPr>
            </w:pPr>
            <w:r w:rsidRPr="003D662E">
              <w:rPr>
                <w:b w:val="0"/>
                <w:bCs w:val="0"/>
                <w:lang w:val="en-US"/>
              </w:rPr>
              <w:t>R53</w:t>
            </w:r>
          </w:p>
        </w:tc>
        <w:tc>
          <w:tcPr>
            <w:tcW w:w="7648" w:type="dxa"/>
            <w:tcBorders>
              <w:top w:val="single" w:sz="4" w:space="0" w:color="238FB7"/>
              <w:bottom w:val="single" w:sz="4" w:space="0" w:color="238FB7"/>
            </w:tcBorders>
          </w:tcPr>
          <w:p w14:paraId="31B8F23E" w14:textId="338AA71E" w:rsidR="005A46DF" w:rsidRPr="003D662E" w:rsidRDefault="005A46DF" w:rsidP="005A46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must provide a mechanism for notifications regarding rectification, deletion, blocking, and leakage.</w:t>
            </w:r>
          </w:p>
        </w:tc>
      </w:tr>
      <w:tr w:rsidR="005A46DF" w:rsidRPr="00811234" w14:paraId="3850DF53" w14:textId="77777777" w:rsidTr="00ED70A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257D924" w14:textId="6939F8B9" w:rsidR="005A46DF" w:rsidRPr="003D662E" w:rsidRDefault="005A46DF" w:rsidP="005A46DF">
            <w:pPr>
              <w:rPr>
                <w:b w:val="0"/>
                <w:bCs w:val="0"/>
                <w:lang w:val="en-US"/>
              </w:rPr>
            </w:pPr>
            <w:r w:rsidRPr="003D662E">
              <w:rPr>
                <w:b w:val="0"/>
                <w:lang w:val="en-US"/>
              </w:rPr>
              <w:t>R63</w:t>
            </w:r>
          </w:p>
        </w:tc>
        <w:tc>
          <w:tcPr>
            <w:tcW w:w="7648" w:type="dxa"/>
            <w:tcBorders>
              <w:top w:val="single" w:sz="4" w:space="0" w:color="238FB7"/>
              <w:bottom w:val="single" w:sz="4" w:space="0" w:color="238FB7"/>
            </w:tcBorders>
          </w:tcPr>
          <w:p w14:paraId="7F31E5FC" w14:textId="7007AE57" w:rsidR="005A46DF" w:rsidRPr="003D662E" w:rsidRDefault="005A46DF" w:rsidP="005A46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shall provide a mechanism to capture user privacy and security requirements</w:t>
            </w:r>
          </w:p>
        </w:tc>
      </w:tr>
      <w:tr w:rsidR="005A46DF" w:rsidRPr="00811234" w14:paraId="643117F1" w14:textId="77777777" w:rsidTr="00ED70A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1E38C80" w14:textId="5C162498" w:rsidR="005A46DF" w:rsidRPr="003D662E" w:rsidRDefault="005A46DF" w:rsidP="005A46DF">
            <w:pPr>
              <w:rPr>
                <w:b w:val="0"/>
                <w:bCs w:val="0"/>
                <w:lang w:val="en-US"/>
              </w:rPr>
            </w:pPr>
            <w:r w:rsidRPr="003D662E">
              <w:rPr>
                <w:b w:val="0"/>
                <w:bCs w:val="0"/>
                <w:lang w:val="en-US"/>
              </w:rPr>
              <w:t>R118a</w:t>
            </w:r>
          </w:p>
        </w:tc>
        <w:tc>
          <w:tcPr>
            <w:tcW w:w="7648" w:type="dxa"/>
            <w:tcBorders>
              <w:top w:val="single" w:sz="4" w:space="0" w:color="238FB7"/>
              <w:bottom w:val="single" w:sz="4" w:space="0" w:color="238FB7"/>
            </w:tcBorders>
          </w:tcPr>
          <w:p w14:paraId="5191DF51" w14:textId="183A8C2B" w:rsidR="005A46DF" w:rsidRPr="003D662E" w:rsidRDefault="005A46DF" w:rsidP="005A46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shall provide warning and alerting services to the AI toolkit.</w:t>
            </w:r>
          </w:p>
        </w:tc>
      </w:tr>
      <w:tr w:rsidR="005A46DF" w:rsidRPr="00811234" w14:paraId="0D965D01" w14:textId="77777777" w:rsidTr="00ED70A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A705982" w14:textId="43FC5702" w:rsidR="005A46DF" w:rsidRPr="003D662E" w:rsidRDefault="005A46DF" w:rsidP="005A46DF">
            <w:pPr>
              <w:rPr>
                <w:b w:val="0"/>
                <w:bCs w:val="0"/>
                <w:lang w:val="en-US"/>
              </w:rPr>
            </w:pPr>
            <w:r w:rsidRPr="003D662E">
              <w:rPr>
                <w:b w:val="0"/>
                <w:bCs w:val="0"/>
                <w:lang w:val="en-US"/>
              </w:rPr>
              <w:t>R122</w:t>
            </w:r>
          </w:p>
        </w:tc>
        <w:tc>
          <w:tcPr>
            <w:tcW w:w="7648" w:type="dxa"/>
            <w:tcBorders>
              <w:top w:val="single" w:sz="4" w:space="0" w:color="238FB7"/>
              <w:bottom w:val="single" w:sz="4" w:space="0" w:color="238FB7"/>
            </w:tcBorders>
          </w:tcPr>
          <w:p w14:paraId="5326ABB7" w14:textId="719DB850" w:rsidR="005A46DF" w:rsidRPr="003D662E" w:rsidRDefault="005A46DF" w:rsidP="005A46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Based on the configuration model, the platform shall be able to decide on the optimal use of AI methods, i.e., reflection of monitoring information into the configuration model is needed.</w:t>
            </w:r>
          </w:p>
        </w:tc>
      </w:tr>
    </w:tbl>
    <w:p w14:paraId="66971A0B" w14:textId="77777777" w:rsidR="00E34FD3" w:rsidRPr="003D662E" w:rsidRDefault="00E34FD3" w:rsidP="00E34FD3">
      <w:pPr>
        <w:jc w:val="both"/>
        <w:rPr>
          <w:lang w:val="en-US"/>
        </w:rPr>
      </w:pPr>
    </w:p>
    <w:p w14:paraId="7E1840C6" w14:textId="15513FE5" w:rsidR="000D513A" w:rsidRPr="003D662E" w:rsidRDefault="00E34FD3" w:rsidP="00A32B80">
      <w:pPr>
        <w:jc w:val="both"/>
        <w:rPr>
          <w:lang w:val="en-US"/>
        </w:rPr>
      </w:pPr>
      <w:r w:rsidRPr="003D662E">
        <w:rPr>
          <w:lang w:val="en-US"/>
        </w:rPr>
        <w:lastRenderedPageBreak/>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28360F11"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D0494D">
        <w:rPr>
          <w:lang w:val="en-US"/>
        </w:rPr>
        <w:t>3.13</w:t>
      </w:r>
      <w:r w:rsidRPr="003D662E">
        <w:rPr>
          <w:lang w:val="en-US"/>
        </w:rPr>
        <w:fldChar w:fldCharType="end"/>
      </w:r>
      <w:r w:rsidRPr="003D662E">
        <w:rPr>
          <w:lang w:val="en-US"/>
        </w:rPr>
        <w:t>) are promising. Here, standardized submodels (as started by the IDTA for a resources submodel) could lead in the future to existing, reusable components for AAS based scraping of monitoring information, and, thus, could ease the effort of integrating such monitoring systems.</w:t>
      </w:r>
    </w:p>
    <w:p w14:paraId="382CC138" w14:textId="4FF481D9"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D0494D" w:rsidRPr="003D662E">
        <w:rPr>
          <w:lang w:val="en-US"/>
        </w:rPr>
        <w:t xml:space="preserve">Figure </w:t>
      </w:r>
      <w:r w:rsidR="00D0494D">
        <w:rPr>
          <w:noProof/>
          <w:lang w:val="en-US"/>
        </w:rPr>
        <w:t>26</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92"/>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28667751"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w:t>
      </w:r>
      <w:r w:rsidR="00110FE6" w:rsidRPr="003D662E">
        <w:rPr>
          <w:lang w:val="en-US"/>
        </w:rPr>
        <w:t>IIP-</w:t>
      </w:r>
      <w:r w:rsidR="000B70EF" w:rsidRPr="003D662E">
        <w:rPr>
          <w:lang w:val="en-US"/>
        </w:rPr>
        <w:t>Ecosphere</w:t>
      </w:r>
      <w:r w:rsidR="00110FE6" w:rsidRPr="003D662E">
        <w:rPr>
          <w:lang w:val="en-US"/>
        </w:rPr>
        <w:t xml:space="preserve"> </w:t>
      </w:r>
      <w:r w:rsidR="00E00BF6" w:rsidRPr="003D662E">
        <w:rPr>
          <w:lang w:val="en-US"/>
        </w:rPr>
        <w:t xml:space="preserve">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IIP-Ecosphere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3"/>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D0494D" w:rsidRPr="003D662E">
        <w:rPr>
          <w:lang w:val="en-US"/>
        </w:rPr>
        <w:t xml:space="preserve">Table </w:t>
      </w:r>
      <w:r w:rsidR="00D0494D">
        <w:rPr>
          <w:noProof/>
          <w:lang w:val="en-US"/>
        </w:rPr>
        <w:t>31</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D0494D">
        <w:rPr>
          <w:lang w:val="en-US"/>
        </w:rPr>
        <w:t>8.1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6F5C5813"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w:t>
      </w:r>
      <w:r w:rsidR="00816592" w:rsidRPr="003D662E">
        <w:rPr>
          <w:lang w:val="en-US"/>
        </w:rPr>
        <w:lastRenderedPageBreak/>
        <w:t xml:space="preserve">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IIP-Ecosphere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084DC05B"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IIP-Ecosphere platform.</w:t>
      </w:r>
    </w:p>
    <w:p w14:paraId="45926219" w14:textId="29C93CBD" w:rsidR="00CE3F05" w:rsidRPr="003D662E" w:rsidRDefault="00C17455" w:rsidP="00B119D5">
      <w:pPr>
        <w:jc w:val="both"/>
        <w:rPr>
          <w:lang w:val="en-US"/>
        </w:rPr>
      </w:pPr>
      <w:r w:rsidRPr="003D662E">
        <w:rPr>
          <w:lang w:val="en-US"/>
        </w:rPr>
        <w:fldChar w:fldCharType="begin"/>
      </w:r>
      <w:r w:rsidRPr="003D662E">
        <w:rPr>
          <w:lang w:val="en-US"/>
        </w:rPr>
        <w:instrText xml:space="preserve"> REF _Ref102875444 \h </w:instrText>
      </w:r>
      <w:r w:rsidR="00251252" w:rsidRP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19</w:t>
      </w:r>
      <w:r w:rsidRPr="003D662E">
        <w:rPr>
          <w:lang w:val="en-US"/>
        </w:rPr>
        <w:fldChar w:fldCharType="end"/>
      </w:r>
      <w:r w:rsidRPr="003D662E">
        <w:rPr>
          <w:lang w:val="en-US"/>
        </w:rPr>
        <w:t xml:space="preserve"> summarizes the state of realizing the requirements for the monitoring approach. </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5A2D74FD" w:rsidR="009B1F98" w:rsidRPr="003D662E" w:rsidRDefault="00EC6F39" w:rsidP="00EC6F39">
      <w:pPr>
        <w:pStyle w:val="Caption"/>
        <w:jc w:val="center"/>
        <w:rPr>
          <w:lang w:val="en-US"/>
        </w:rPr>
      </w:pPr>
      <w:bookmarkStart w:id="170"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26</w:t>
      </w:r>
      <w:r w:rsidRPr="003D662E">
        <w:fldChar w:fldCharType="end"/>
      </w:r>
      <w:bookmarkEnd w:id="170"/>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61C48B24" w14:textId="271589FB" w:rsidR="00CE3F05" w:rsidRPr="003D662E" w:rsidRDefault="00CE3F05" w:rsidP="00CE3F05">
      <w:pPr>
        <w:rPr>
          <w:lang w:val="en-US"/>
        </w:rPr>
      </w:pPr>
    </w:p>
    <w:p w14:paraId="005B17E9" w14:textId="77777777" w:rsidR="00CE3F05" w:rsidRPr="003D662E" w:rsidRDefault="00CE3F05" w:rsidP="00CE3F05">
      <w:pPr>
        <w:rPr>
          <w:lang w:val="en-US"/>
        </w:rPr>
      </w:pPr>
    </w:p>
    <w:p w14:paraId="245BDCCC" w14:textId="0231961D" w:rsidR="007673B1" w:rsidRPr="003D662E" w:rsidRDefault="00B42C72" w:rsidP="00B42C72">
      <w:pPr>
        <w:pStyle w:val="Caption"/>
        <w:jc w:val="center"/>
        <w:rPr>
          <w:lang w:val="en-US"/>
        </w:rPr>
      </w:pPr>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16</w:t>
      </w:r>
      <w:r w:rsidRPr="003D662E">
        <w:fldChar w:fldCharType="end"/>
      </w:r>
      <w:r w:rsidRPr="003D662E">
        <w:rPr>
          <w:lang w:val="en-US"/>
        </w:rPr>
        <w:t>: Review of realized</w:t>
      </w:r>
      <w:r w:rsidRPr="003D662E">
        <w:rPr>
          <w:vertAlign w:val="superscript"/>
          <w:lang w:val="en-US"/>
        </w:rPr>
        <w:fldChar w:fldCharType="begin"/>
      </w:r>
      <w:r w:rsidRPr="003D662E">
        <w:rPr>
          <w:vertAlign w:val="superscript"/>
          <w:lang w:val="en-US"/>
        </w:rPr>
        <w:instrText xml:space="preserve"> NOTEREF _Ref77706954 \h  \* MERGEFORMAT </w:instrText>
      </w:r>
      <w:r w:rsidRPr="003D662E">
        <w:rPr>
          <w:vertAlign w:val="superscript"/>
          <w:lang w:val="en-US"/>
        </w:rPr>
      </w:r>
      <w:r w:rsidRPr="003D662E">
        <w:rPr>
          <w:vertAlign w:val="superscript"/>
          <w:lang w:val="en-US"/>
        </w:rPr>
        <w:fldChar w:fldCharType="separate"/>
      </w:r>
      <w:r w:rsidR="00D0494D">
        <w:rPr>
          <w:vertAlign w:val="superscript"/>
          <w:lang w:val="en-US"/>
        </w:rPr>
        <w:t>69</w:t>
      </w:r>
      <w:r w:rsidRPr="003D662E">
        <w:rPr>
          <w:vertAlign w:val="superscript"/>
          <w:lang w:val="en-US"/>
        </w:rPr>
        <w:fldChar w:fldCharType="end"/>
      </w:r>
      <w:r w:rsidRPr="003D662E">
        <w:rPr>
          <w:lang w:val="en-US"/>
        </w:rPr>
        <w:t xml:space="preserve"> requirements for the monitoring </w:t>
      </w:r>
      <w:r w:rsidRPr="003D662E">
        <w:rPr>
          <w:noProof/>
          <w:lang w:val="en-US"/>
        </w:rPr>
        <w:t>component.</w:t>
      </w:r>
    </w:p>
    <w:tbl>
      <w:tblPr>
        <w:tblStyle w:val="GridTable1Light-Accent1"/>
        <w:tblW w:w="0" w:type="auto"/>
        <w:tblLook w:val="04A0" w:firstRow="1" w:lastRow="0" w:firstColumn="1" w:lastColumn="0" w:noHBand="0" w:noVBand="1"/>
      </w:tblPr>
      <w:tblGrid>
        <w:gridCol w:w="1414"/>
        <w:gridCol w:w="7648"/>
      </w:tblGrid>
      <w:tr w:rsidR="007673B1" w:rsidRPr="003D662E" w14:paraId="2CC885B2" w14:textId="77777777" w:rsidTr="007673B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single" w:sz="4" w:space="0" w:color="B8CCE4" w:themeColor="accent1" w:themeTint="66"/>
            </w:tcBorders>
            <w:shd w:val="clear" w:color="auto" w:fill="238FB7"/>
          </w:tcPr>
          <w:p w14:paraId="733252B4" w14:textId="77777777" w:rsidR="007673B1" w:rsidRPr="003D662E" w:rsidRDefault="007673B1" w:rsidP="007673B1">
            <w:pPr>
              <w:rPr>
                <w:b w:val="0"/>
                <w:bCs w:val="0"/>
                <w:color w:val="FFFFFF" w:themeColor="background1"/>
                <w:lang w:val="en-US"/>
              </w:rPr>
            </w:pPr>
            <w:r w:rsidRPr="003D662E">
              <w:rPr>
                <w:color w:val="FFFFFF" w:themeColor="background1"/>
                <w:lang w:val="en-US"/>
              </w:rPr>
              <w:t>Requirement</w:t>
            </w:r>
          </w:p>
        </w:tc>
        <w:tc>
          <w:tcPr>
            <w:tcW w:w="7648" w:type="dxa"/>
            <w:tcBorders>
              <w:bottom w:val="single" w:sz="4" w:space="0" w:color="B8CCE4" w:themeColor="accent1" w:themeTint="66"/>
            </w:tcBorders>
            <w:shd w:val="clear" w:color="auto" w:fill="238FB7"/>
          </w:tcPr>
          <w:p w14:paraId="6C9BB701" w14:textId="77777777" w:rsidR="007673B1" w:rsidRPr="003D662E" w:rsidRDefault="007673B1" w:rsidP="007673B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7673B1" w:rsidRPr="00811234" w14:paraId="0E3689E6" w14:textId="77777777" w:rsidTr="007673B1">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23BDB989" w14:textId="77777777" w:rsidR="007673B1" w:rsidRPr="003D662E" w:rsidRDefault="007673B1" w:rsidP="007673B1">
            <w:pPr>
              <w:rPr>
                <w:b w:val="0"/>
                <w:bCs w:val="0"/>
                <w:lang w:val="en-US"/>
              </w:rPr>
            </w:pPr>
            <w:r w:rsidRPr="003D662E">
              <w:rPr>
                <w:b w:val="0"/>
                <w:bCs w:val="0"/>
                <w:lang w:val="en-US"/>
              </w:rPr>
              <w:t>R4d</w:t>
            </w:r>
          </w:p>
        </w:tc>
        <w:tc>
          <w:tcPr>
            <w:tcW w:w="7648" w:type="dxa"/>
            <w:tcBorders>
              <w:top w:val="single" w:sz="4" w:space="0" w:color="238FB7"/>
              <w:bottom w:val="single" w:sz="4" w:space="0" w:color="238FB7"/>
            </w:tcBorders>
          </w:tcPr>
          <w:p w14:paraId="40837544" w14:textId="2727A654" w:rsidR="007673B1" w:rsidRPr="003D662E" w:rsidRDefault="007673B1" w:rsidP="007673B1">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Execution of services </w:t>
            </w:r>
            <w:r w:rsidR="00B42C72" w:rsidRPr="003D662E">
              <w:rPr>
                <w:lang w:val="en-US"/>
              </w:rPr>
              <w:t>is</w:t>
            </w:r>
            <w:r w:rsidRPr="003D662E">
              <w:rPr>
                <w:lang w:val="en-US"/>
              </w:rPr>
              <w:t xml:space="preserve"> be supervised/monitored.</w:t>
            </w:r>
          </w:p>
        </w:tc>
      </w:tr>
      <w:tr w:rsidR="007673B1" w:rsidRPr="00811234" w14:paraId="7944A8DA" w14:textId="77777777" w:rsidTr="007673B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D54E803" w14:textId="77777777" w:rsidR="007673B1" w:rsidRPr="003D662E" w:rsidRDefault="007673B1" w:rsidP="007673B1">
            <w:pPr>
              <w:rPr>
                <w:b w:val="0"/>
                <w:lang w:val="en-US"/>
              </w:rPr>
            </w:pPr>
            <w:r w:rsidRPr="003D662E">
              <w:rPr>
                <w:b w:val="0"/>
                <w:lang w:val="en-US"/>
              </w:rPr>
              <w:t>R4e</w:t>
            </w:r>
          </w:p>
        </w:tc>
        <w:tc>
          <w:tcPr>
            <w:tcW w:w="7648" w:type="dxa"/>
            <w:tcBorders>
              <w:top w:val="single" w:sz="4" w:space="0" w:color="238FB7"/>
              <w:bottom w:val="single" w:sz="4" w:space="0" w:color="238FB7"/>
            </w:tcBorders>
          </w:tcPr>
          <w:p w14:paraId="1D55A26B" w14:textId="5A6EC01D" w:rsidR="007673B1" w:rsidRPr="003D662E" w:rsidRDefault="007673B1" w:rsidP="007673B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Service monitoring </w:t>
            </w:r>
            <w:r w:rsidR="003F0AEE" w:rsidRPr="003D662E">
              <w:rPr>
                <w:bCs/>
                <w:lang w:val="en-US"/>
              </w:rPr>
              <w:t>is parameterizable via monitoring rules and application-specific monitoring services, which can offer own parameters</w:t>
            </w:r>
            <w:r w:rsidRPr="003D662E">
              <w:rPr>
                <w:bCs/>
                <w:lang w:val="en-US"/>
              </w:rPr>
              <w:t>.</w:t>
            </w:r>
          </w:p>
        </w:tc>
      </w:tr>
      <w:tr w:rsidR="007673B1" w:rsidRPr="00811234" w14:paraId="0FF8F54C" w14:textId="77777777" w:rsidTr="007673B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A0EA60F" w14:textId="77777777" w:rsidR="007673B1" w:rsidRPr="003D662E" w:rsidRDefault="007673B1" w:rsidP="007673B1">
            <w:pPr>
              <w:rPr>
                <w:b w:val="0"/>
                <w:bCs w:val="0"/>
                <w:lang w:val="en-US"/>
              </w:rPr>
            </w:pPr>
            <w:r w:rsidRPr="003D662E">
              <w:rPr>
                <w:b w:val="0"/>
                <w:bCs w:val="0"/>
                <w:lang w:val="en-US"/>
              </w:rPr>
              <w:t>R4f</w:t>
            </w:r>
          </w:p>
        </w:tc>
        <w:tc>
          <w:tcPr>
            <w:tcW w:w="7648" w:type="dxa"/>
            <w:tcBorders>
              <w:top w:val="single" w:sz="4" w:space="0" w:color="238FB7"/>
              <w:bottom w:val="single" w:sz="4" w:space="0" w:color="238FB7"/>
            </w:tcBorders>
          </w:tcPr>
          <w:p w14:paraId="7F0578D1" w14:textId="3D1483CE" w:rsidR="007673B1" w:rsidRPr="003D662E" w:rsidRDefault="007673B1" w:rsidP="007673B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monitoring shall be realized by application-specific services</w:t>
            </w:r>
            <w:r w:rsidR="00C777DA" w:rsidRPr="003D662E">
              <w:rPr>
                <w:bCs/>
                <w:lang w:val="en-US"/>
              </w:rPr>
              <w:t xml:space="preserve">. Generic monitoring probes, e.g., for throughput are integrated automatically by the platform </w:t>
            </w:r>
            <w:r w:rsidR="00380D09" w:rsidRPr="003D662E">
              <w:rPr>
                <w:bCs/>
                <w:lang w:val="en-US"/>
              </w:rPr>
              <w:t>instantiation</w:t>
            </w:r>
            <w:r w:rsidR="00C777DA" w:rsidRPr="003D662E">
              <w:rPr>
                <w:bCs/>
                <w:lang w:val="en-US"/>
              </w:rPr>
              <w:t xml:space="preserve">. Further generic resource monitoring probes are provided by used libraries, e.g., Spring or the Prometheus Java client. </w:t>
            </w:r>
            <w:r w:rsidR="00425512" w:rsidRPr="003D662E">
              <w:rPr>
                <w:bCs/>
                <w:lang w:val="en-US"/>
              </w:rPr>
              <w:t xml:space="preserve">The interface of </w:t>
            </w:r>
            <w:r w:rsidR="00C777DA" w:rsidRPr="003D662E">
              <w:rPr>
                <w:bCs/>
                <w:lang w:val="en-US"/>
              </w:rPr>
              <w:t>probe services</w:t>
            </w:r>
            <w:r w:rsidR="00425512" w:rsidRPr="003D662E">
              <w:rPr>
                <w:bCs/>
                <w:lang w:val="en-US"/>
              </w:rPr>
              <w:t xml:space="preserve"> is defined and implementations can be based on the alert format defined by the transport component</w:t>
            </w:r>
            <w:r w:rsidR="00C777DA" w:rsidRPr="003D662E">
              <w:rPr>
                <w:bCs/>
                <w:i/>
                <w:lang w:val="en-US"/>
              </w:rPr>
              <w:t>.</w:t>
            </w:r>
          </w:p>
        </w:tc>
      </w:tr>
      <w:tr w:rsidR="007673B1" w:rsidRPr="00811234" w14:paraId="0D914476" w14:textId="77777777" w:rsidTr="007673B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CE71264" w14:textId="77777777" w:rsidR="007673B1" w:rsidRPr="003D662E" w:rsidRDefault="007673B1" w:rsidP="007673B1">
            <w:pPr>
              <w:rPr>
                <w:b w:val="0"/>
                <w:bCs w:val="0"/>
                <w:lang w:val="en-US"/>
              </w:rPr>
            </w:pPr>
            <w:r w:rsidRPr="003D662E">
              <w:rPr>
                <w:b w:val="0"/>
                <w:bCs w:val="0"/>
                <w:lang w:val="en-US"/>
              </w:rPr>
              <w:t>R25e</w:t>
            </w:r>
          </w:p>
        </w:tc>
        <w:tc>
          <w:tcPr>
            <w:tcW w:w="7648" w:type="dxa"/>
            <w:tcBorders>
              <w:top w:val="single" w:sz="4" w:space="0" w:color="238FB7"/>
              <w:bottom w:val="single" w:sz="4" w:space="0" w:color="238FB7"/>
            </w:tcBorders>
          </w:tcPr>
          <w:p w14:paraId="27B95F7F" w14:textId="0C97C6A7" w:rsidR="007673B1" w:rsidRPr="003D662E" w:rsidRDefault="006C62E5" w:rsidP="007673B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w:t>
            </w:r>
            <w:r w:rsidR="00F01F77" w:rsidRPr="003D662E">
              <w:rPr>
                <w:bCs/>
                <w:lang w:val="en-US"/>
              </w:rPr>
              <w:t>he monitoring component provide</w:t>
            </w:r>
            <w:r w:rsidRPr="003D662E">
              <w:rPr>
                <w:bCs/>
                <w:lang w:val="en-US"/>
              </w:rPr>
              <w:t>s</w:t>
            </w:r>
            <w:r w:rsidR="00F01F77" w:rsidRPr="003D662E">
              <w:rPr>
                <w:bCs/>
                <w:lang w:val="en-US"/>
              </w:rPr>
              <w:t xml:space="preserve"> an own AAS</w:t>
            </w:r>
            <w:r w:rsidRPr="003D662E">
              <w:rPr>
                <w:bCs/>
                <w:lang w:val="en-US"/>
              </w:rPr>
              <w:t xml:space="preserve">, which builds up a dynamic structure. </w:t>
            </w:r>
            <w:r w:rsidR="00380D09" w:rsidRPr="003D662E">
              <w:rPr>
                <w:bCs/>
                <w:lang w:val="en-US"/>
              </w:rPr>
              <w:t>Currently</w:t>
            </w:r>
            <w:r w:rsidRPr="003D662E">
              <w:rPr>
                <w:bCs/>
                <w:lang w:val="en-US"/>
              </w:rPr>
              <w:t xml:space="preserve">, the focus of the AAS is on monitoring alerts </w:t>
            </w:r>
            <w:r w:rsidRPr="003D662E">
              <w:rPr>
                <w:bCs/>
                <w:i/>
                <w:lang w:val="en-US"/>
              </w:rPr>
              <w:t>rather than aggr</w:t>
            </w:r>
            <w:r w:rsidR="00796477" w:rsidRPr="003D662E">
              <w:rPr>
                <w:bCs/>
                <w:i/>
                <w:lang w:val="en-US"/>
              </w:rPr>
              <w:t>e</w:t>
            </w:r>
            <w:r w:rsidRPr="003D662E">
              <w:rPr>
                <w:bCs/>
                <w:i/>
                <w:lang w:val="en-US"/>
              </w:rPr>
              <w:t>gated monitoring values</w:t>
            </w:r>
            <w:r w:rsidR="00F01F77" w:rsidRPr="003D662E">
              <w:rPr>
                <w:bCs/>
                <w:lang w:val="en-US"/>
              </w:rPr>
              <w:t>.</w:t>
            </w:r>
          </w:p>
        </w:tc>
      </w:tr>
      <w:tr w:rsidR="007673B1" w:rsidRPr="00811234" w14:paraId="0B958C7C" w14:textId="77777777" w:rsidTr="007673B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8FC149F" w14:textId="77777777" w:rsidR="007673B1" w:rsidRPr="003D662E" w:rsidRDefault="007673B1" w:rsidP="007673B1">
            <w:pPr>
              <w:rPr>
                <w:b w:val="0"/>
                <w:bCs w:val="0"/>
                <w:lang w:val="en-US"/>
              </w:rPr>
            </w:pPr>
            <w:r w:rsidRPr="003D662E">
              <w:rPr>
                <w:b w:val="0"/>
                <w:bCs w:val="0"/>
                <w:lang w:val="en-US"/>
              </w:rPr>
              <w:t>R25f</w:t>
            </w:r>
          </w:p>
        </w:tc>
        <w:tc>
          <w:tcPr>
            <w:tcW w:w="7648" w:type="dxa"/>
            <w:tcBorders>
              <w:top w:val="single" w:sz="4" w:space="0" w:color="238FB7"/>
              <w:bottom w:val="single" w:sz="4" w:space="0" w:color="238FB7"/>
            </w:tcBorders>
          </w:tcPr>
          <w:p w14:paraId="19AFE29E" w14:textId="3C9072FA" w:rsidR="007673B1" w:rsidRPr="003D662E" w:rsidRDefault="006C62E5" w:rsidP="007673B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The monitoring component provides an own AAS, which builds up a dynamic structure. </w:t>
            </w:r>
            <w:r w:rsidR="00380D09" w:rsidRPr="003D662E">
              <w:rPr>
                <w:bCs/>
                <w:lang w:val="en-US"/>
              </w:rPr>
              <w:t>Currently</w:t>
            </w:r>
            <w:r w:rsidRPr="003D662E">
              <w:rPr>
                <w:bCs/>
                <w:lang w:val="en-US"/>
              </w:rPr>
              <w:t xml:space="preserve">, the focus of the AAS is on monitoring alerts </w:t>
            </w:r>
            <w:r w:rsidRPr="003D662E">
              <w:rPr>
                <w:bCs/>
                <w:i/>
                <w:lang w:val="en-US"/>
              </w:rPr>
              <w:t xml:space="preserve">rather than </w:t>
            </w:r>
            <w:r w:rsidR="00796477" w:rsidRPr="003D662E">
              <w:rPr>
                <w:bCs/>
                <w:i/>
                <w:lang w:val="en-US"/>
              </w:rPr>
              <w:t xml:space="preserve">aggregated </w:t>
            </w:r>
            <w:r w:rsidRPr="003D662E">
              <w:rPr>
                <w:bCs/>
                <w:i/>
                <w:lang w:val="en-US"/>
              </w:rPr>
              <w:t>monitoring values</w:t>
            </w:r>
            <w:r w:rsidRPr="003D662E">
              <w:rPr>
                <w:bCs/>
                <w:lang w:val="en-US"/>
              </w:rPr>
              <w:t>.</w:t>
            </w:r>
          </w:p>
        </w:tc>
      </w:tr>
      <w:tr w:rsidR="007673B1" w:rsidRPr="00811234" w14:paraId="25C541A1" w14:textId="77777777" w:rsidTr="007673B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33B36A9" w14:textId="77777777" w:rsidR="007673B1" w:rsidRPr="003D662E" w:rsidRDefault="007673B1" w:rsidP="007673B1">
            <w:pPr>
              <w:rPr>
                <w:b w:val="0"/>
                <w:bCs w:val="0"/>
                <w:lang w:val="en-US"/>
              </w:rPr>
            </w:pPr>
            <w:r w:rsidRPr="003D662E">
              <w:rPr>
                <w:b w:val="0"/>
                <w:lang w:val="en-US"/>
              </w:rPr>
              <w:t>R46</w:t>
            </w:r>
          </w:p>
        </w:tc>
        <w:tc>
          <w:tcPr>
            <w:tcW w:w="7648" w:type="dxa"/>
            <w:tcBorders>
              <w:top w:val="single" w:sz="4" w:space="0" w:color="238FB7"/>
              <w:bottom w:val="single" w:sz="4" w:space="0" w:color="238FB7"/>
            </w:tcBorders>
          </w:tcPr>
          <w:p w14:paraId="11AC9B0F" w14:textId="4C371C18" w:rsidR="007673B1" w:rsidRPr="003D662E" w:rsidRDefault="007673B1" w:rsidP="007673B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The </w:t>
            </w:r>
            <w:r w:rsidR="00F01F77" w:rsidRPr="003D662E">
              <w:rPr>
                <w:bCs/>
                <w:lang w:val="en-US"/>
              </w:rPr>
              <w:t>monitoring approach does not collect personal data.</w:t>
            </w:r>
          </w:p>
        </w:tc>
      </w:tr>
      <w:tr w:rsidR="007673B1" w:rsidRPr="00811234" w14:paraId="521F68DA" w14:textId="77777777" w:rsidTr="007673B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B738A4B" w14:textId="77777777" w:rsidR="007673B1" w:rsidRPr="003D662E" w:rsidRDefault="007673B1" w:rsidP="007673B1">
            <w:pPr>
              <w:rPr>
                <w:b w:val="0"/>
                <w:bCs w:val="0"/>
                <w:lang w:val="en-US"/>
              </w:rPr>
            </w:pPr>
            <w:r w:rsidRPr="003D662E">
              <w:rPr>
                <w:b w:val="0"/>
                <w:bCs w:val="0"/>
                <w:lang w:val="en-US"/>
              </w:rPr>
              <w:t>R53</w:t>
            </w:r>
          </w:p>
        </w:tc>
        <w:tc>
          <w:tcPr>
            <w:tcW w:w="7648" w:type="dxa"/>
            <w:tcBorders>
              <w:top w:val="single" w:sz="4" w:space="0" w:color="238FB7"/>
              <w:bottom w:val="single" w:sz="4" w:space="0" w:color="238FB7"/>
            </w:tcBorders>
          </w:tcPr>
          <w:p w14:paraId="3A8D19B1" w14:textId="544C54D6" w:rsidR="007673B1" w:rsidRPr="003D662E" w:rsidRDefault="00F01F77" w:rsidP="007673B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monitoring approach does not collect personal data.</w:t>
            </w:r>
          </w:p>
        </w:tc>
      </w:tr>
      <w:tr w:rsidR="007673B1" w:rsidRPr="00811234" w14:paraId="2417440D" w14:textId="77777777" w:rsidTr="007673B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A064CF6" w14:textId="77777777" w:rsidR="007673B1" w:rsidRPr="003D662E" w:rsidRDefault="007673B1" w:rsidP="007673B1">
            <w:pPr>
              <w:rPr>
                <w:b w:val="0"/>
                <w:bCs w:val="0"/>
                <w:lang w:val="en-US"/>
              </w:rPr>
            </w:pPr>
            <w:r w:rsidRPr="003D662E">
              <w:rPr>
                <w:b w:val="0"/>
                <w:lang w:val="en-US"/>
              </w:rPr>
              <w:t>R63</w:t>
            </w:r>
          </w:p>
        </w:tc>
        <w:tc>
          <w:tcPr>
            <w:tcW w:w="7648" w:type="dxa"/>
            <w:tcBorders>
              <w:top w:val="single" w:sz="4" w:space="0" w:color="238FB7"/>
              <w:bottom w:val="single" w:sz="4" w:space="0" w:color="238FB7"/>
            </w:tcBorders>
          </w:tcPr>
          <w:p w14:paraId="7EC34411" w14:textId="769950A3" w:rsidR="007673B1" w:rsidRPr="003D662E" w:rsidRDefault="007673B1" w:rsidP="007673B1">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The platform shall provide a mechanism to capture user privacy and security requirements</w:t>
            </w:r>
            <w:r w:rsidR="00350CE9" w:rsidRPr="003D662E">
              <w:rPr>
                <w:bCs/>
                <w:i/>
                <w:lang w:val="en-US"/>
              </w:rPr>
              <w:t>.</w:t>
            </w:r>
          </w:p>
        </w:tc>
      </w:tr>
      <w:tr w:rsidR="007673B1" w:rsidRPr="00811234" w14:paraId="727B9F6D" w14:textId="77777777" w:rsidTr="007673B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B9A7493" w14:textId="77777777" w:rsidR="007673B1" w:rsidRPr="003D662E" w:rsidRDefault="007673B1" w:rsidP="007673B1">
            <w:pPr>
              <w:rPr>
                <w:b w:val="0"/>
                <w:bCs w:val="0"/>
                <w:lang w:val="en-US"/>
              </w:rPr>
            </w:pPr>
            <w:r w:rsidRPr="003D662E">
              <w:rPr>
                <w:b w:val="0"/>
                <w:bCs w:val="0"/>
                <w:lang w:val="en-US"/>
              </w:rPr>
              <w:t>R118a</w:t>
            </w:r>
          </w:p>
        </w:tc>
        <w:tc>
          <w:tcPr>
            <w:tcW w:w="7648" w:type="dxa"/>
            <w:tcBorders>
              <w:top w:val="single" w:sz="4" w:space="0" w:color="238FB7"/>
              <w:bottom w:val="single" w:sz="4" w:space="0" w:color="238FB7"/>
            </w:tcBorders>
          </w:tcPr>
          <w:p w14:paraId="5F76FAAD" w14:textId="67302C72" w:rsidR="007673B1" w:rsidRPr="003D662E" w:rsidRDefault="00115A91" w:rsidP="007673B1">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lang w:val="en-US"/>
              </w:rPr>
              <w:t>The interface of probe services is defined and implementations can be based on the alert format defined by the transport component</w:t>
            </w:r>
            <w:r w:rsidRPr="003D662E">
              <w:rPr>
                <w:bCs/>
                <w:i/>
                <w:lang w:val="en-US"/>
              </w:rPr>
              <w:t>.</w:t>
            </w:r>
          </w:p>
        </w:tc>
      </w:tr>
      <w:tr w:rsidR="007673B1" w:rsidRPr="00811234" w14:paraId="63C4E949" w14:textId="77777777" w:rsidTr="007673B1">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BA01DF9" w14:textId="77777777" w:rsidR="007673B1" w:rsidRPr="003D662E" w:rsidRDefault="007673B1" w:rsidP="007673B1">
            <w:pPr>
              <w:rPr>
                <w:b w:val="0"/>
                <w:bCs w:val="0"/>
                <w:lang w:val="en-US"/>
              </w:rPr>
            </w:pPr>
            <w:r w:rsidRPr="003D662E">
              <w:rPr>
                <w:b w:val="0"/>
                <w:bCs w:val="0"/>
                <w:lang w:val="en-US"/>
              </w:rPr>
              <w:t>R122</w:t>
            </w:r>
          </w:p>
        </w:tc>
        <w:tc>
          <w:tcPr>
            <w:tcW w:w="7648" w:type="dxa"/>
            <w:tcBorders>
              <w:top w:val="single" w:sz="4" w:space="0" w:color="238FB7"/>
              <w:bottom w:val="single" w:sz="4" w:space="0" w:color="238FB7"/>
            </w:tcBorders>
          </w:tcPr>
          <w:p w14:paraId="18AA9939" w14:textId="1259FEFA" w:rsidR="007673B1" w:rsidRPr="003D662E" w:rsidRDefault="005513EE" w:rsidP="007673B1">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Currently, the monitoring information is not reflected into the configuration model.</w:t>
            </w:r>
          </w:p>
        </w:tc>
      </w:tr>
    </w:tbl>
    <w:p w14:paraId="4149D8DC" w14:textId="4AFE726F" w:rsidR="00C017CF" w:rsidRPr="003D662E" w:rsidRDefault="00CF33E5" w:rsidP="00C017CF">
      <w:pPr>
        <w:pStyle w:val="Heading2"/>
        <w:rPr>
          <w:lang w:val="en-US"/>
        </w:rPr>
      </w:pPr>
      <w:bookmarkStart w:id="171" w:name="_Ref77694539"/>
      <w:bookmarkStart w:id="172" w:name="_Toc147571963"/>
      <w:r w:rsidRPr="003D662E">
        <w:rPr>
          <w:lang w:val="en-US"/>
        </w:rPr>
        <w:t>Storage, S</w:t>
      </w:r>
      <w:r w:rsidR="00C017CF" w:rsidRPr="003D662E">
        <w:rPr>
          <w:lang w:val="en-US"/>
        </w:rPr>
        <w:t>ecurity and Data Protection Layer</w:t>
      </w:r>
      <w:bookmarkEnd w:id="171"/>
      <w:bookmarkEnd w:id="172"/>
    </w:p>
    <w:p w14:paraId="3E85FDBB" w14:textId="2D747D25" w:rsidR="00C017CF"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IIP-Ecosphere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D0494D">
        <w:rPr>
          <w:lang w:val="en-US"/>
        </w:rPr>
        <w:t>3.1</w:t>
      </w:r>
      <w:r w:rsidR="003B68DA" w:rsidRPr="003D662E">
        <w:rPr>
          <w:lang w:val="en-US"/>
        </w:rPr>
        <w:fldChar w:fldCharType="end"/>
      </w:r>
      <w:r w:rsidR="003B68DA" w:rsidRPr="003D662E">
        <w:rPr>
          <w:lang w:val="en-US"/>
        </w:rPr>
        <w:t xml:space="preserve">, the purpose of this layer is not to realize typical cross-cutting security mechanisms, which will be subject to the security discussion in Section </w:t>
      </w:r>
      <w:r w:rsidR="003B68DA" w:rsidRPr="003D662E">
        <w:rPr>
          <w:lang w:val="en-US"/>
        </w:rPr>
        <w:fldChar w:fldCharType="begin"/>
      </w:r>
      <w:r w:rsidR="003B68DA" w:rsidRPr="003D662E">
        <w:rPr>
          <w:lang w:val="en-US"/>
        </w:rPr>
        <w:instrText xml:space="preserve"> REF _Ref77707668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D0494D">
        <w:rPr>
          <w:lang w:val="en-US"/>
        </w:rPr>
        <w:t>7</w:t>
      </w:r>
      <w:r w:rsidR="003B68DA" w:rsidRPr="003D662E">
        <w:rPr>
          <w:lang w:val="en-US"/>
        </w:rPr>
        <w:fldChar w:fldCharType="end"/>
      </w:r>
      <w:r w:rsidR="003B68DA" w:rsidRPr="003D662E">
        <w:rPr>
          <w:lang w:val="en-US"/>
        </w:rPr>
        <w:t>.</w:t>
      </w:r>
    </w:p>
    <w:p w14:paraId="5E654149" w14:textId="77FD6DE5" w:rsidR="00984F2B" w:rsidRPr="003D662E" w:rsidRDefault="00B67357" w:rsidP="007624CE">
      <w:pPr>
        <w:jc w:val="both"/>
        <w:rPr>
          <w:lang w:val="en-US"/>
        </w:rPr>
      </w:pPr>
      <w:r w:rsidRPr="003D662E">
        <w:rPr>
          <w:lang w:val="en-US"/>
        </w:rPr>
        <w:fldChar w:fldCharType="begin"/>
      </w:r>
      <w:r w:rsidRPr="003D662E">
        <w:rPr>
          <w:lang w:val="en-US"/>
        </w:rPr>
        <w:instrText xml:space="preserve"> REF _Ref77216017 \h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21</w:t>
      </w:r>
      <w:r w:rsidRPr="003D662E">
        <w:rPr>
          <w:lang w:val="en-US"/>
        </w:rPr>
        <w:fldChar w:fldCharType="end"/>
      </w:r>
      <w:r w:rsidR="00AE18E3" w:rsidRPr="003D662E">
        <w:rPr>
          <w:lang w:val="en-US"/>
        </w:rPr>
        <w:t xml:space="preserve">. summarizes the specific requirements for the </w:t>
      </w:r>
      <w:r w:rsidR="00CF33E5" w:rsidRPr="003D662E">
        <w:rPr>
          <w:lang w:val="en-US"/>
        </w:rPr>
        <w:t xml:space="preserve">Storage, </w:t>
      </w:r>
      <w:r w:rsidR="00AE18E3" w:rsidRPr="003D662E">
        <w:rPr>
          <w:lang w:val="en-US"/>
        </w:rPr>
        <w:t>Security and Data Protection layer. We do not focus on the configuration aspects (R40a, R40b, R41a, R42, R44</w:t>
      </w:r>
      <w:r w:rsidR="000D0AB8" w:rsidRPr="003D662E">
        <w:rPr>
          <w:lang w:val="en-US"/>
        </w:rPr>
        <w:t>, R64a, R65a</w:t>
      </w:r>
      <w:r w:rsidRPr="003D662E">
        <w:rPr>
          <w:lang w:val="en-US"/>
        </w:rPr>
        <w:t xml:space="preserve">) here, </w:t>
      </w:r>
      <w:r w:rsidR="00F17CD4" w:rsidRPr="003D662E">
        <w:rPr>
          <w:lang w:val="en-US"/>
        </w:rPr>
        <w:t xml:space="preserve">as we do so later </w:t>
      </w:r>
      <w:r w:rsidRPr="003D662E">
        <w:rPr>
          <w:lang w:val="en-US"/>
        </w:rPr>
        <w:t xml:space="preserve">in the discussion of the Configuration Layer in Section </w:t>
      </w:r>
      <w:r w:rsidRPr="003D662E">
        <w:rPr>
          <w:lang w:val="en-US"/>
        </w:rPr>
        <w:fldChar w:fldCharType="begin"/>
      </w:r>
      <w:r w:rsidRPr="003D662E">
        <w:rPr>
          <w:lang w:val="en-US"/>
        </w:rPr>
        <w:instrText xml:space="preserve"> REF _Ref63848266 \r \h </w:instrText>
      </w:r>
      <w:r w:rsidR="006F2F4C" w:rsidRPr="003D662E">
        <w:rPr>
          <w:lang w:val="en-US"/>
        </w:rPr>
        <w:instrText xml:space="preserve"> \* MERGEFORMAT </w:instrText>
      </w:r>
      <w:r w:rsidRPr="003D662E">
        <w:rPr>
          <w:lang w:val="en-US"/>
        </w:rPr>
      </w:r>
      <w:r w:rsidRPr="003D662E">
        <w:rPr>
          <w:lang w:val="en-US"/>
        </w:rPr>
        <w:fldChar w:fldCharType="separate"/>
      </w:r>
      <w:r w:rsidR="00D0494D">
        <w:rPr>
          <w:lang w:val="en-US"/>
        </w:rPr>
        <w:t>3.10</w:t>
      </w:r>
      <w:r w:rsidRPr="003D662E">
        <w:rPr>
          <w:lang w:val="en-US"/>
        </w:rPr>
        <w:fldChar w:fldCharType="end"/>
      </w:r>
      <w:r w:rsidRPr="003D662E">
        <w:rPr>
          <w:lang w:val="en-US"/>
        </w:rPr>
        <w:t>.</w:t>
      </w:r>
    </w:p>
    <w:p w14:paraId="5E76E92C" w14:textId="24AA935E" w:rsidR="00AE18E3" w:rsidRPr="003D662E" w:rsidRDefault="00AE18E3" w:rsidP="00AE18E3">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17</w:t>
      </w:r>
      <w:r w:rsidRPr="003D662E">
        <w:fldChar w:fldCharType="end"/>
      </w:r>
      <w:r w:rsidRPr="003D662E">
        <w:rPr>
          <w:lang w:val="en-US"/>
        </w:rPr>
        <w:t xml:space="preserve">: Specific requirements for the </w:t>
      </w:r>
      <w:r w:rsidR="00CF33E5" w:rsidRPr="003D662E">
        <w:rPr>
          <w:lang w:val="en-US"/>
        </w:rPr>
        <w:t>Storage, S</w:t>
      </w:r>
      <w:r w:rsidRPr="003D662E">
        <w:rPr>
          <w:lang w:val="en-US"/>
        </w:rPr>
        <w:t xml:space="preserve">ecurity and </w:t>
      </w:r>
      <w:r w:rsidR="00CF33E5" w:rsidRPr="003D662E">
        <w:rPr>
          <w:lang w:val="en-US"/>
        </w:rPr>
        <w:t>D</w:t>
      </w:r>
      <w:r w:rsidRPr="003D662E">
        <w:rPr>
          <w:lang w:val="en-US"/>
        </w:rPr>
        <w:t xml:space="preserve">ata </w:t>
      </w:r>
      <w:r w:rsidR="00CF33E5" w:rsidRPr="003D662E">
        <w:rPr>
          <w:lang w:val="en-US"/>
        </w:rPr>
        <w:t>P</w:t>
      </w:r>
      <w:r w:rsidRPr="003D662E">
        <w:rPr>
          <w:lang w:val="en-US"/>
        </w:rPr>
        <w:t xml:space="preserve">rotection layer </w:t>
      </w:r>
      <w:r w:rsidRPr="003D662E">
        <w:rPr>
          <w:lang w:val="en-US"/>
        </w:rPr>
        <w:br/>
        <w:t xml:space="preserve">(in addition to the general requirements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2</w:t>
      </w:r>
      <w:r w:rsidRPr="003D662E">
        <w:rPr>
          <w:lang w:val="en-US"/>
        </w:rPr>
        <w:fldChar w:fldCharType="end"/>
      </w:r>
      <w:r w:rsidRPr="003D662E">
        <w:rPr>
          <w:lang w:val="en-US"/>
        </w:rPr>
        <w:t xml:space="preserve">, </w:t>
      </w:r>
      <w:r w:rsidRPr="003D662E">
        <w:rPr>
          <w:lang w:val="en-US"/>
        </w:rPr>
        <w:fldChar w:fldCharType="begin"/>
      </w:r>
      <w:r w:rsidRPr="003D662E">
        <w:rPr>
          <w:lang w:val="en-US"/>
        </w:rPr>
        <w:instrText xml:space="preserve"> REF _Ref64276457 \h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3</w:t>
      </w:r>
      <w:r w:rsidRPr="003D662E">
        <w:rPr>
          <w:lang w:val="en-US"/>
        </w:rPr>
        <w:fldChar w:fldCharType="end"/>
      </w:r>
      <w:r w:rsidRPr="003D662E">
        <w:rPr>
          <w:lang w:val="en-US"/>
        </w:rPr>
        <w:t>)</w:t>
      </w:r>
    </w:p>
    <w:tbl>
      <w:tblPr>
        <w:tblStyle w:val="GridTable1Light-Accent1"/>
        <w:tblW w:w="0" w:type="auto"/>
        <w:tblLook w:val="04A0" w:firstRow="1" w:lastRow="0" w:firstColumn="1" w:lastColumn="0" w:noHBand="0" w:noVBand="1"/>
      </w:tblPr>
      <w:tblGrid>
        <w:gridCol w:w="1414"/>
        <w:gridCol w:w="7648"/>
      </w:tblGrid>
      <w:tr w:rsidR="00AE18E3" w:rsidRPr="003D662E" w14:paraId="3B3C7B84" w14:textId="77777777" w:rsidTr="009448C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single" w:sz="4" w:space="0" w:color="B8CCE4" w:themeColor="accent1" w:themeTint="66"/>
            </w:tcBorders>
            <w:shd w:val="clear" w:color="auto" w:fill="238FB7"/>
          </w:tcPr>
          <w:p w14:paraId="6DABE359" w14:textId="77777777" w:rsidR="00AE18E3" w:rsidRPr="003D662E" w:rsidRDefault="00AE18E3" w:rsidP="009448C0">
            <w:pPr>
              <w:rPr>
                <w:b w:val="0"/>
                <w:bCs w:val="0"/>
                <w:color w:val="FFFFFF" w:themeColor="background1"/>
                <w:lang w:val="en-US"/>
              </w:rPr>
            </w:pPr>
            <w:r w:rsidRPr="003D662E">
              <w:rPr>
                <w:color w:val="FFFFFF" w:themeColor="background1"/>
                <w:lang w:val="en-US"/>
              </w:rPr>
              <w:t>Requirement</w:t>
            </w:r>
          </w:p>
        </w:tc>
        <w:tc>
          <w:tcPr>
            <w:tcW w:w="7648" w:type="dxa"/>
            <w:tcBorders>
              <w:bottom w:val="single" w:sz="4" w:space="0" w:color="B8CCE4" w:themeColor="accent1" w:themeTint="66"/>
            </w:tcBorders>
            <w:shd w:val="clear" w:color="auto" w:fill="238FB7"/>
          </w:tcPr>
          <w:p w14:paraId="763DC85C" w14:textId="77777777" w:rsidR="00AE18E3" w:rsidRPr="003D662E" w:rsidRDefault="00AE18E3" w:rsidP="009448C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AE18E3" w:rsidRPr="00811234" w14:paraId="7FA03861"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1A5B47CE" w14:textId="75F34847" w:rsidR="00AE18E3" w:rsidRPr="003D662E" w:rsidRDefault="00AE18E3" w:rsidP="009448C0">
            <w:pPr>
              <w:rPr>
                <w:b w:val="0"/>
                <w:bCs w:val="0"/>
                <w:lang w:val="en-US"/>
              </w:rPr>
            </w:pPr>
            <w:r w:rsidRPr="003D662E">
              <w:rPr>
                <w:b w:val="0"/>
                <w:bCs w:val="0"/>
                <w:lang w:val="en-US"/>
              </w:rPr>
              <w:t>R38</w:t>
            </w:r>
          </w:p>
        </w:tc>
        <w:tc>
          <w:tcPr>
            <w:tcW w:w="7648" w:type="dxa"/>
            <w:tcBorders>
              <w:top w:val="single" w:sz="4" w:space="0" w:color="238FB7"/>
              <w:bottom w:val="single" w:sz="4" w:space="0" w:color="238FB7"/>
            </w:tcBorders>
          </w:tcPr>
          <w:p w14:paraId="3ADE5CF0" w14:textId="7D52FD19" w:rsidR="00AE18E3" w:rsidRPr="003D662E" w:rsidRDefault="00AE18E3" w:rsidP="009448C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Use of services only for authorized persons.</w:t>
            </w:r>
          </w:p>
        </w:tc>
      </w:tr>
      <w:tr w:rsidR="00AE18E3" w:rsidRPr="00811234" w14:paraId="5845782A"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09FCF3C" w14:textId="4823F51C" w:rsidR="00AE18E3" w:rsidRPr="003D662E" w:rsidRDefault="00AE18E3" w:rsidP="009448C0">
            <w:pPr>
              <w:rPr>
                <w:b w:val="0"/>
                <w:lang w:val="en-US"/>
              </w:rPr>
            </w:pPr>
            <w:r w:rsidRPr="003D662E">
              <w:rPr>
                <w:b w:val="0"/>
                <w:lang w:val="en-US"/>
              </w:rPr>
              <w:t>R39</w:t>
            </w:r>
          </w:p>
        </w:tc>
        <w:tc>
          <w:tcPr>
            <w:tcW w:w="7648" w:type="dxa"/>
            <w:tcBorders>
              <w:top w:val="single" w:sz="4" w:space="0" w:color="238FB7"/>
              <w:bottom w:val="single" w:sz="4" w:space="0" w:color="238FB7"/>
            </w:tcBorders>
          </w:tcPr>
          <w:p w14:paraId="4DDDFD26" w14:textId="752D9A02" w:rsidR="00AE18E3" w:rsidRPr="003D662E" w:rsidRDefault="00AE18E3"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Personal data is only changed by authorized persons.</w:t>
            </w:r>
          </w:p>
        </w:tc>
      </w:tr>
      <w:tr w:rsidR="00AE18E3" w:rsidRPr="00811234" w14:paraId="4DAB245A"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C1FC988" w14:textId="2E98036D" w:rsidR="00AE18E3" w:rsidRPr="003D662E" w:rsidRDefault="00AE18E3" w:rsidP="009448C0">
            <w:pPr>
              <w:rPr>
                <w:b w:val="0"/>
                <w:bCs w:val="0"/>
                <w:lang w:val="en-US"/>
              </w:rPr>
            </w:pPr>
            <w:r w:rsidRPr="003D662E">
              <w:rPr>
                <w:b w:val="0"/>
                <w:bCs w:val="0"/>
                <w:lang w:val="en-US"/>
              </w:rPr>
              <w:t>R40</w:t>
            </w:r>
          </w:p>
        </w:tc>
        <w:tc>
          <w:tcPr>
            <w:tcW w:w="7648" w:type="dxa"/>
            <w:tcBorders>
              <w:top w:val="single" w:sz="4" w:space="0" w:color="238FB7"/>
              <w:bottom w:val="single" w:sz="4" w:space="0" w:color="238FB7"/>
            </w:tcBorders>
          </w:tcPr>
          <w:p w14:paraId="6A836449" w14:textId="4906BB22" w:rsidR="00AE18E3" w:rsidRPr="003D662E" w:rsidRDefault="00CE72A6"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Common</w:t>
            </w:r>
            <w:r w:rsidR="00AE18E3" w:rsidRPr="003D662E">
              <w:rPr>
                <w:bCs/>
                <w:lang w:val="en-US"/>
              </w:rPr>
              <w:t xml:space="preserve"> security mechanisms, such as RBAC or TLS.</w:t>
            </w:r>
          </w:p>
        </w:tc>
      </w:tr>
      <w:tr w:rsidR="00AE18E3" w:rsidRPr="00811234" w14:paraId="67E9C39E"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99E76C0" w14:textId="5D08FA8E" w:rsidR="00AE18E3" w:rsidRPr="003D662E" w:rsidRDefault="00AE18E3" w:rsidP="009448C0">
            <w:pPr>
              <w:rPr>
                <w:b w:val="0"/>
                <w:bCs w:val="0"/>
                <w:lang w:val="en-US"/>
              </w:rPr>
            </w:pPr>
            <w:r w:rsidRPr="003D662E">
              <w:rPr>
                <w:b w:val="0"/>
                <w:bCs w:val="0"/>
                <w:lang w:val="en-US"/>
              </w:rPr>
              <w:t>R41</w:t>
            </w:r>
          </w:p>
        </w:tc>
        <w:tc>
          <w:tcPr>
            <w:tcW w:w="7648" w:type="dxa"/>
            <w:tcBorders>
              <w:top w:val="single" w:sz="4" w:space="0" w:color="238FB7"/>
              <w:bottom w:val="single" w:sz="4" w:space="0" w:color="238FB7"/>
            </w:tcBorders>
          </w:tcPr>
          <w:p w14:paraId="0F3E665D" w14:textId="4EDCC520" w:rsidR="00AE18E3" w:rsidRPr="003D662E" w:rsidRDefault="00AE18E3"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 with common directory services, e.g., LDAP</w:t>
            </w:r>
          </w:p>
        </w:tc>
      </w:tr>
      <w:tr w:rsidR="00AE18E3" w:rsidRPr="00811234" w14:paraId="1F493FBE"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919C829" w14:textId="1CAD6A86" w:rsidR="00AE18E3" w:rsidRPr="003D662E" w:rsidRDefault="00AE18E3" w:rsidP="009448C0">
            <w:pPr>
              <w:rPr>
                <w:b w:val="0"/>
                <w:bCs w:val="0"/>
                <w:lang w:val="en-US"/>
              </w:rPr>
            </w:pPr>
            <w:r w:rsidRPr="003D662E">
              <w:rPr>
                <w:b w:val="0"/>
                <w:bCs w:val="0"/>
                <w:lang w:val="en-US"/>
              </w:rPr>
              <w:t>R41b</w:t>
            </w:r>
          </w:p>
        </w:tc>
        <w:tc>
          <w:tcPr>
            <w:tcW w:w="7648" w:type="dxa"/>
            <w:tcBorders>
              <w:top w:val="single" w:sz="4" w:space="0" w:color="238FB7"/>
              <w:bottom w:val="single" w:sz="4" w:space="0" w:color="238FB7"/>
            </w:tcBorders>
          </w:tcPr>
          <w:p w14:paraId="6D20D2F0" w14:textId="4B68B522" w:rsidR="00AE18E3" w:rsidRPr="003D662E" w:rsidRDefault="00AE18E3"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If no directory service is available, a mechanism for managing user accounts must be provided.</w:t>
            </w:r>
          </w:p>
        </w:tc>
      </w:tr>
      <w:tr w:rsidR="00AE18E3" w:rsidRPr="00811234" w14:paraId="567BCB96"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E026955" w14:textId="409ED3BB" w:rsidR="00AE18E3" w:rsidRPr="003D662E" w:rsidRDefault="00AE18E3" w:rsidP="009448C0">
            <w:pPr>
              <w:rPr>
                <w:b w:val="0"/>
                <w:bCs w:val="0"/>
                <w:lang w:val="en-US"/>
              </w:rPr>
            </w:pPr>
            <w:r w:rsidRPr="003D662E">
              <w:rPr>
                <w:b w:val="0"/>
                <w:bCs w:val="0"/>
                <w:lang w:val="en-US"/>
              </w:rPr>
              <w:t>R43</w:t>
            </w:r>
          </w:p>
        </w:tc>
        <w:tc>
          <w:tcPr>
            <w:tcW w:w="7648" w:type="dxa"/>
            <w:tcBorders>
              <w:top w:val="single" w:sz="4" w:space="0" w:color="238FB7"/>
              <w:bottom w:val="single" w:sz="4" w:space="0" w:color="238FB7"/>
            </w:tcBorders>
          </w:tcPr>
          <w:p w14:paraId="0D8F88B2" w14:textId="1CD5CF78" w:rsidR="00AE18E3" w:rsidRPr="003D662E" w:rsidRDefault="00AE18E3"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Safety mechanisms must describe their (quality) properties and callable functions as AAS.</w:t>
            </w:r>
          </w:p>
        </w:tc>
      </w:tr>
      <w:tr w:rsidR="00AE18E3" w:rsidRPr="00811234" w14:paraId="75E716AD"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01C8A25" w14:textId="7F35CD76" w:rsidR="00AE18E3" w:rsidRPr="003D662E" w:rsidRDefault="00AE18E3" w:rsidP="009448C0">
            <w:pPr>
              <w:rPr>
                <w:b w:val="0"/>
                <w:bCs w:val="0"/>
                <w:lang w:val="en-US"/>
              </w:rPr>
            </w:pPr>
            <w:r w:rsidRPr="003D662E">
              <w:rPr>
                <w:b w:val="0"/>
                <w:bCs w:val="0"/>
                <w:lang w:val="en-US"/>
              </w:rPr>
              <w:t>R43a</w:t>
            </w:r>
          </w:p>
        </w:tc>
        <w:tc>
          <w:tcPr>
            <w:tcW w:w="7648" w:type="dxa"/>
            <w:tcBorders>
              <w:top w:val="single" w:sz="4" w:space="0" w:color="238FB7"/>
              <w:bottom w:val="single" w:sz="4" w:space="0" w:color="238FB7"/>
            </w:tcBorders>
          </w:tcPr>
          <w:p w14:paraId="51EC6B8E" w14:textId="1C922747" w:rsidR="00AE18E3" w:rsidRPr="003D662E" w:rsidRDefault="00AE18E3"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AAS shall describe the respective impact on the performance.</w:t>
            </w:r>
          </w:p>
        </w:tc>
      </w:tr>
      <w:tr w:rsidR="00AE18E3" w:rsidRPr="00811234" w14:paraId="177A6D44"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F08119B" w14:textId="7DE5D705" w:rsidR="00AE18E3" w:rsidRPr="003D662E" w:rsidRDefault="00AE18E3" w:rsidP="009448C0">
            <w:pPr>
              <w:rPr>
                <w:b w:val="0"/>
                <w:bCs w:val="0"/>
                <w:lang w:val="en-US"/>
              </w:rPr>
            </w:pPr>
            <w:r w:rsidRPr="003D662E">
              <w:rPr>
                <w:b w:val="0"/>
                <w:bCs w:val="0"/>
                <w:lang w:val="en-US"/>
              </w:rPr>
              <w:t>R43b</w:t>
            </w:r>
          </w:p>
        </w:tc>
        <w:tc>
          <w:tcPr>
            <w:tcW w:w="7648" w:type="dxa"/>
            <w:tcBorders>
              <w:top w:val="single" w:sz="4" w:space="0" w:color="238FB7"/>
              <w:bottom w:val="single" w:sz="4" w:space="0" w:color="238FB7"/>
            </w:tcBorders>
          </w:tcPr>
          <w:p w14:paraId="53985ED1" w14:textId="0FE9B774" w:rsidR="00AE18E3" w:rsidRPr="003D662E" w:rsidRDefault="00AE18E3"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Selected security mechanisms shall be deployable.</w:t>
            </w:r>
          </w:p>
        </w:tc>
      </w:tr>
      <w:tr w:rsidR="00AE18E3" w:rsidRPr="00811234" w14:paraId="7856ADA1"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63E18CD" w14:textId="1C80DF63" w:rsidR="00AE18E3" w:rsidRPr="003D662E" w:rsidRDefault="00AE18E3" w:rsidP="009448C0">
            <w:pPr>
              <w:rPr>
                <w:b w:val="0"/>
                <w:bCs w:val="0"/>
                <w:lang w:val="en-US"/>
              </w:rPr>
            </w:pPr>
            <w:r w:rsidRPr="003D662E">
              <w:rPr>
                <w:b w:val="0"/>
                <w:lang w:val="en-US"/>
              </w:rPr>
              <w:t>R45</w:t>
            </w:r>
          </w:p>
        </w:tc>
        <w:tc>
          <w:tcPr>
            <w:tcW w:w="7648" w:type="dxa"/>
            <w:tcBorders>
              <w:top w:val="single" w:sz="4" w:space="0" w:color="238FB7"/>
              <w:bottom w:val="single" w:sz="4" w:space="0" w:color="238FB7"/>
            </w:tcBorders>
          </w:tcPr>
          <w:p w14:paraId="774A4C1B" w14:textId="73872A56" w:rsidR="00AE18E3" w:rsidRPr="003D662E" w:rsidRDefault="00AE18E3"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must provide fair and lawful processing of personal data.</w:t>
            </w:r>
          </w:p>
        </w:tc>
      </w:tr>
      <w:tr w:rsidR="00AE18E3" w:rsidRPr="00811234" w14:paraId="55850E84"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04FE337" w14:textId="778D7E58" w:rsidR="00AE18E3" w:rsidRPr="003D662E" w:rsidRDefault="00AE18E3" w:rsidP="009448C0">
            <w:pPr>
              <w:rPr>
                <w:b w:val="0"/>
                <w:bCs w:val="0"/>
                <w:lang w:val="en-US"/>
              </w:rPr>
            </w:pPr>
            <w:r w:rsidRPr="003D662E">
              <w:rPr>
                <w:b w:val="0"/>
                <w:bCs w:val="0"/>
                <w:lang w:val="en-US"/>
              </w:rPr>
              <w:t>R46</w:t>
            </w:r>
          </w:p>
        </w:tc>
        <w:tc>
          <w:tcPr>
            <w:tcW w:w="7648" w:type="dxa"/>
            <w:tcBorders>
              <w:top w:val="single" w:sz="4" w:space="0" w:color="238FB7"/>
              <w:bottom w:val="single" w:sz="4" w:space="0" w:color="238FB7"/>
            </w:tcBorders>
          </w:tcPr>
          <w:p w14:paraId="03CC73D9" w14:textId="09C6C5B9" w:rsidR="00AE18E3" w:rsidRPr="003D662E" w:rsidRDefault="00AE18E3"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collection of personal data must be for specified, clear and legitimate purposes.</w:t>
            </w:r>
          </w:p>
        </w:tc>
      </w:tr>
      <w:tr w:rsidR="00AE18E3" w:rsidRPr="00811234" w14:paraId="28DC894E"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C8AD11E" w14:textId="03B5D097" w:rsidR="00AE18E3" w:rsidRPr="003D662E" w:rsidRDefault="00AE18E3" w:rsidP="009448C0">
            <w:pPr>
              <w:rPr>
                <w:b w:val="0"/>
                <w:bCs w:val="0"/>
                <w:lang w:val="en-US"/>
              </w:rPr>
            </w:pPr>
            <w:r w:rsidRPr="003D662E">
              <w:rPr>
                <w:b w:val="0"/>
                <w:lang w:val="en-US"/>
              </w:rPr>
              <w:lastRenderedPageBreak/>
              <w:t>R47</w:t>
            </w:r>
          </w:p>
        </w:tc>
        <w:tc>
          <w:tcPr>
            <w:tcW w:w="7648" w:type="dxa"/>
            <w:tcBorders>
              <w:top w:val="single" w:sz="4" w:space="0" w:color="238FB7"/>
              <w:bottom w:val="single" w:sz="4" w:space="0" w:color="238FB7"/>
            </w:tcBorders>
          </w:tcPr>
          <w:p w14:paraId="24854CB5" w14:textId="2BDFCBD1" w:rsidR="00AE18E3" w:rsidRPr="003D662E" w:rsidRDefault="00AE18E3"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shall avoid the processing of personal data as much as possible.</w:t>
            </w:r>
          </w:p>
        </w:tc>
      </w:tr>
      <w:tr w:rsidR="00AE18E3" w:rsidRPr="00811234" w14:paraId="1A2C35B0"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93D422F" w14:textId="17873834" w:rsidR="00AE18E3" w:rsidRPr="003D662E" w:rsidRDefault="00AE18E3" w:rsidP="009448C0">
            <w:pPr>
              <w:rPr>
                <w:b w:val="0"/>
                <w:lang w:val="en-US"/>
              </w:rPr>
            </w:pPr>
            <w:r w:rsidRPr="003D662E">
              <w:rPr>
                <w:b w:val="0"/>
                <w:lang w:val="en-US"/>
              </w:rPr>
              <w:t>R47a</w:t>
            </w:r>
          </w:p>
        </w:tc>
        <w:tc>
          <w:tcPr>
            <w:tcW w:w="7648" w:type="dxa"/>
            <w:tcBorders>
              <w:top w:val="single" w:sz="4" w:space="0" w:color="238FB7"/>
              <w:bottom w:val="single" w:sz="4" w:space="0" w:color="238FB7"/>
            </w:tcBorders>
          </w:tcPr>
          <w:p w14:paraId="0E20C4D7" w14:textId="5E0C8D05" w:rsidR="00AE18E3" w:rsidRPr="003D662E" w:rsidRDefault="00AE18E3"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Applications running on the platform shall avoid processing personal data as much as possible.</w:t>
            </w:r>
          </w:p>
        </w:tc>
      </w:tr>
      <w:tr w:rsidR="00AE18E3" w:rsidRPr="00811234" w14:paraId="46BF8651"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F8C4F1A" w14:textId="1F5F1B6E" w:rsidR="00AE18E3" w:rsidRPr="003D662E" w:rsidRDefault="00AE18E3" w:rsidP="009448C0">
            <w:pPr>
              <w:rPr>
                <w:b w:val="0"/>
                <w:bCs w:val="0"/>
                <w:lang w:val="en-US"/>
              </w:rPr>
            </w:pPr>
            <w:r w:rsidRPr="003D662E">
              <w:rPr>
                <w:b w:val="0"/>
                <w:bCs w:val="0"/>
                <w:lang w:val="en-US"/>
              </w:rPr>
              <w:t>R47b</w:t>
            </w:r>
          </w:p>
        </w:tc>
        <w:tc>
          <w:tcPr>
            <w:tcW w:w="7648" w:type="dxa"/>
            <w:tcBorders>
              <w:top w:val="single" w:sz="4" w:space="0" w:color="238FB7"/>
              <w:bottom w:val="single" w:sz="4" w:space="0" w:color="238FB7"/>
            </w:tcBorders>
          </w:tcPr>
          <w:p w14:paraId="34C36326" w14:textId="277CF237" w:rsidR="00AE18E3" w:rsidRPr="003D662E" w:rsidRDefault="00AE18E3"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Models used on the platform shall be protected against privacy attacks.</w:t>
            </w:r>
          </w:p>
        </w:tc>
      </w:tr>
      <w:tr w:rsidR="00AE18E3" w:rsidRPr="00811234" w14:paraId="61960AC2"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C909F47" w14:textId="1568E1DA" w:rsidR="00AE18E3" w:rsidRPr="003D662E" w:rsidRDefault="00AE18E3" w:rsidP="009448C0">
            <w:pPr>
              <w:rPr>
                <w:b w:val="0"/>
                <w:bCs w:val="0"/>
                <w:lang w:val="en-US"/>
              </w:rPr>
            </w:pPr>
            <w:r w:rsidRPr="003D662E">
              <w:rPr>
                <w:b w:val="0"/>
                <w:bCs w:val="0"/>
                <w:lang w:val="en-US"/>
              </w:rPr>
              <w:t>R48</w:t>
            </w:r>
          </w:p>
        </w:tc>
        <w:tc>
          <w:tcPr>
            <w:tcW w:w="7648" w:type="dxa"/>
            <w:tcBorders>
              <w:top w:val="single" w:sz="4" w:space="0" w:color="238FB7"/>
              <w:bottom w:val="single" w:sz="4" w:space="0" w:color="238FB7"/>
            </w:tcBorders>
          </w:tcPr>
          <w:p w14:paraId="133B3612" w14:textId="4A62B41A" w:rsidR="00AE18E3" w:rsidRPr="003D662E" w:rsidRDefault="000D0AB8"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w:t>
            </w:r>
            <w:r w:rsidR="00AE18E3" w:rsidRPr="003D662E">
              <w:rPr>
                <w:bCs/>
                <w:lang w:val="en-US"/>
              </w:rPr>
              <w:t>tore personal data in a form that permits identification of data subjects for no longer than is necessary for the purposes for which the data is processed.</w:t>
            </w:r>
          </w:p>
        </w:tc>
      </w:tr>
      <w:tr w:rsidR="000D0AB8" w:rsidRPr="00811234" w14:paraId="6D8E05C5"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A08397F" w14:textId="13B7388B" w:rsidR="000D0AB8" w:rsidRPr="003D662E" w:rsidRDefault="000D0AB8" w:rsidP="009448C0">
            <w:pPr>
              <w:rPr>
                <w:b w:val="0"/>
                <w:bCs w:val="0"/>
                <w:lang w:val="en-US"/>
              </w:rPr>
            </w:pPr>
            <w:r w:rsidRPr="003D662E">
              <w:rPr>
                <w:b w:val="0"/>
                <w:bCs w:val="0"/>
                <w:lang w:val="en-US"/>
              </w:rPr>
              <w:t>R49</w:t>
            </w:r>
          </w:p>
        </w:tc>
        <w:tc>
          <w:tcPr>
            <w:tcW w:w="7648" w:type="dxa"/>
            <w:tcBorders>
              <w:top w:val="single" w:sz="4" w:space="0" w:color="238FB7"/>
              <w:bottom w:val="single" w:sz="4" w:space="0" w:color="238FB7"/>
            </w:tcBorders>
          </w:tcPr>
          <w:p w14:paraId="3892A9EF" w14:textId="2EDA9053" w:rsidR="000D0AB8" w:rsidRPr="003D662E" w:rsidRDefault="000D0AB8" w:rsidP="009448C0">
            <w:pPr>
              <w:cnfStyle w:val="000000000000" w:firstRow="0" w:lastRow="0" w:firstColumn="0" w:lastColumn="0" w:oddVBand="0" w:evenVBand="0" w:oddHBand="0" w:evenHBand="0" w:firstRowFirstColumn="0" w:firstRowLastColumn="0" w:lastRowFirstColumn="0" w:lastRowLastColumn="0"/>
              <w:rPr>
                <w:bCs/>
                <w:lang w:val="en-DE"/>
              </w:rPr>
            </w:pPr>
            <w:r w:rsidRPr="003D662E">
              <w:rPr>
                <w:bCs/>
                <w:lang w:val="en-US"/>
              </w:rPr>
              <w:t>P</w:t>
            </w:r>
            <w:r w:rsidRPr="003D662E">
              <w:rPr>
                <w:bCs/>
                <w:lang w:val="en-DE"/>
              </w:rPr>
              <w:t>rocess personal data adequate and relevant to the purpose and limited to what is necessary for the purposes of the processing.</w:t>
            </w:r>
          </w:p>
        </w:tc>
      </w:tr>
      <w:tr w:rsidR="000D0AB8" w:rsidRPr="00811234" w14:paraId="0D11D809"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3FABEF9" w14:textId="5857CD9C" w:rsidR="000D0AB8" w:rsidRPr="003D662E" w:rsidRDefault="000D0AB8" w:rsidP="009448C0">
            <w:pPr>
              <w:rPr>
                <w:b w:val="0"/>
                <w:bCs w:val="0"/>
                <w:lang w:val="en-US"/>
              </w:rPr>
            </w:pPr>
            <w:r w:rsidRPr="003D662E">
              <w:rPr>
                <w:b w:val="0"/>
                <w:bCs w:val="0"/>
                <w:lang w:val="en-US"/>
              </w:rPr>
              <w:t>R49a</w:t>
            </w:r>
          </w:p>
        </w:tc>
        <w:tc>
          <w:tcPr>
            <w:tcW w:w="7648" w:type="dxa"/>
            <w:tcBorders>
              <w:top w:val="single" w:sz="4" w:space="0" w:color="238FB7"/>
              <w:bottom w:val="single" w:sz="4" w:space="0" w:color="238FB7"/>
            </w:tcBorders>
          </w:tcPr>
          <w:p w14:paraId="657D256E" w14:textId="589DDFF7" w:rsidR="000D0AB8" w:rsidRPr="003D662E" w:rsidRDefault="000D0AB8"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Applications shall process </w:t>
            </w:r>
            <w:r w:rsidR="00990BD0" w:rsidRPr="003D662E">
              <w:rPr>
                <w:bCs/>
                <w:lang w:val="en-US"/>
              </w:rPr>
              <w:t>p</w:t>
            </w:r>
            <w:r w:rsidRPr="003D662E">
              <w:rPr>
                <w:bCs/>
                <w:lang w:val="en-US"/>
              </w:rPr>
              <w:t xml:space="preserve">ersonal </w:t>
            </w:r>
            <w:r w:rsidR="00990BD0" w:rsidRPr="003D662E">
              <w:rPr>
                <w:bCs/>
                <w:lang w:val="en-US"/>
              </w:rPr>
              <w:t>d</w:t>
            </w:r>
            <w:r w:rsidRPr="003D662E">
              <w:rPr>
                <w:bCs/>
                <w:lang w:val="en-US"/>
              </w:rPr>
              <w:t>ata adequate and relevant to the purpose and limited to what is necessary for the purposes of the processing.</w:t>
            </w:r>
          </w:p>
        </w:tc>
      </w:tr>
      <w:tr w:rsidR="000D0AB8" w:rsidRPr="00811234" w14:paraId="3EBEE575"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85D543D" w14:textId="36C179D8" w:rsidR="000D0AB8" w:rsidRPr="003D662E" w:rsidRDefault="000D0AB8" w:rsidP="009448C0">
            <w:pPr>
              <w:rPr>
                <w:b w:val="0"/>
                <w:bCs w:val="0"/>
                <w:lang w:val="en-US"/>
              </w:rPr>
            </w:pPr>
            <w:r w:rsidRPr="003D662E">
              <w:rPr>
                <w:b w:val="0"/>
                <w:bCs w:val="0"/>
                <w:lang w:val="en-US"/>
              </w:rPr>
              <w:t>R50</w:t>
            </w:r>
          </w:p>
        </w:tc>
        <w:tc>
          <w:tcPr>
            <w:tcW w:w="7648" w:type="dxa"/>
            <w:tcBorders>
              <w:top w:val="single" w:sz="4" w:space="0" w:color="238FB7"/>
              <w:bottom w:val="single" w:sz="4" w:space="0" w:color="238FB7"/>
            </w:tcBorders>
          </w:tcPr>
          <w:p w14:paraId="5F75A16E" w14:textId="2224E6A5" w:rsidR="000D0AB8" w:rsidRPr="003D662E" w:rsidRDefault="000D0AB8"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Identify different categories of personal data processing.</w:t>
            </w:r>
          </w:p>
        </w:tc>
      </w:tr>
      <w:tr w:rsidR="000D0AB8" w:rsidRPr="00811234" w14:paraId="56A0BC7E"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4C88418" w14:textId="0C12FBC6" w:rsidR="000D0AB8" w:rsidRPr="003D662E" w:rsidRDefault="000D0AB8" w:rsidP="009448C0">
            <w:pPr>
              <w:rPr>
                <w:b w:val="0"/>
                <w:bCs w:val="0"/>
                <w:lang w:val="en-US"/>
              </w:rPr>
            </w:pPr>
            <w:r w:rsidRPr="003D662E">
              <w:rPr>
                <w:b w:val="0"/>
                <w:bCs w:val="0"/>
                <w:lang w:val="en-US"/>
              </w:rPr>
              <w:t>R51</w:t>
            </w:r>
          </w:p>
        </w:tc>
        <w:tc>
          <w:tcPr>
            <w:tcW w:w="7648" w:type="dxa"/>
            <w:tcBorders>
              <w:top w:val="single" w:sz="4" w:space="0" w:color="238FB7"/>
              <w:bottom w:val="single" w:sz="4" w:space="0" w:color="238FB7"/>
            </w:tcBorders>
          </w:tcPr>
          <w:p w14:paraId="0B805DF2" w14:textId="76BE854A" w:rsidR="000D0AB8" w:rsidRPr="003D662E" w:rsidRDefault="000D0AB8"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Ensure the authorization, deletion or blocking of personal data.</w:t>
            </w:r>
          </w:p>
        </w:tc>
      </w:tr>
      <w:tr w:rsidR="000D0AB8" w:rsidRPr="00811234" w14:paraId="7EF05456"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48AD316" w14:textId="73D44387" w:rsidR="000D0AB8" w:rsidRPr="003D662E" w:rsidRDefault="000D0AB8" w:rsidP="009448C0">
            <w:pPr>
              <w:rPr>
                <w:b w:val="0"/>
                <w:bCs w:val="0"/>
                <w:lang w:val="en-US"/>
              </w:rPr>
            </w:pPr>
            <w:r w:rsidRPr="003D662E">
              <w:rPr>
                <w:b w:val="0"/>
                <w:bCs w:val="0"/>
                <w:lang w:val="en-US"/>
              </w:rPr>
              <w:t>R52</w:t>
            </w:r>
          </w:p>
        </w:tc>
        <w:tc>
          <w:tcPr>
            <w:tcW w:w="7648" w:type="dxa"/>
            <w:tcBorders>
              <w:top w:val="single" w:sz="4" w:space="0" w:color="238FB7"/>
              <w:bottom w:val="single" w:sz="4" w:space="0" w:color="238FB7"/>
            </w:tcBorders>
          </w:tcPr>
          <w:p w14:paraId="4CD0BD05" w14:textId="2093CC64" w:rsidR="000D0AB8" w:rsidRPr="003D662E" w:rsidRDefault="000D0AB8"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Store personal data in a structured, common and machine-readable format.</w:t>
            </w:r>
          </w:p>
        </w:tc>
      </w:tr>
      <w:tr w:rsidR="000D0AB8" w:rsidRPr="00811234" w14:paraId="220457A8"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49E6ED3" w14:textId="13DD46FC" w:rsidR="000D0AB8" w:rsidRPr="003D662E" w:rsidRDefault="000D0AB8" w:rsidP="009448C0">
            <w:pPr>
              <w:rPr>
                <w:b w:val="0"/>
                <w:bCs w:val="0"/>
                <w:lang w:val="en-US"/>
              </w:rPr>
            </w:pPr>
            <w:r w:rsidRPr="003D662E">
              <w:rPr>
                <w:b w:val="0"/>
                <w:bCs w:val="0"/>
                <w:lang w:val="en-US"/>
              </w:rPr>
              <w:t>R53</w:t>
            </w:r>
          </w:p>
        </w:tc>
        <w:tc>
          <w:tcPr>
            <w:tcW w:w="7648" w:type="dxa"/>
            <w:tcBorders>
              <w:top w:val="single" w:sz="4" w:space="0" w:color="238FB7"/>
              <w:bottom w:val="single" w:sz="4" w:space="0" w:color="238FB7"/>
            </w:tcBorders>
          </w:tcPr>
          <w:p w14:paraId="2D0E8B57" w14:textId="4D11E66A" w:rsidR="000D0AB8" w:rsidRPr="003D662E" w:rsidRDefault="00516B31"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m</w:t>
            </w:r>
            <w:r w:rsidR="000D0AB8" w:rsidRPr="003D662E">
              <w:rPr>
                <w:bCs/>
                <w:lang w:val="en-US"/>
              </w:rPr>
              <w:t>echanism for rectification, deletion, blocking, leakage</w:t>
            </w:r>
            <w:r w:rsidR="00390BF4" w:rsidRPr="003D662E">
              <w:rPr>
                <w:bCs/>
                <w:lang w:val="en-US"/>
              </w:rPr>
              <w:t xml:space="preserve"> of personal data</w:t>
            </w:r>
            <w:r w:rsidR="000D0AB8" w:rsidRPr="003D662E">
              <w:rPr>
                <w:bCs/>
                <w:lang w:val="en-US"/>
              </w:rPr>
              <w:t>.</w:t>
            </w:r>
          </w:p>
        </w:tc>
      </w:tr>
      <w:tr w:rsidR="000D0AB8" w:rsidRPr="00811234" w14:paraId="35AD2E04"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E351AA2" w14:textId="4F68BB2F" w:rsidR="000D0AB8" w:rsidRPr="003D662E" w:rsidRDefault="000D0AB8" w:rsidP="009448C0">
            <w:pPr>
              <w:rPr>
                <w:b w:val="0"/>
                <w:bCs w:val="0"/>
                <w:lang w:val="en-US"/>
              </w:rPr>
            </w:pPr>
            <w:r w:rsidRPr="003D662E">
              <w:rPr>
                <w:b w:val="0"/>
                <w:bCs w:val="0"/>
                <w:lang w:val="en-US"/>
              </w:rPr>
              <w:t>R54</w:t>
            </w:r>
          </w:p>
        </w:tc>
        <w:tc>
          <w:tcPr>
            <w:tcW w:w="7648" w:type="dxa"/>
            <w:tcBorders>
              <w:top w:val="single" w:sz="4" w:space="0" w:color="238FB7"/>
              <w:bottom w:val="single" w:sz="4" w:space="0" w:color="238FB7"/>
            </w:tcBorders>
          </w:tcPr>
          <w:p w14:paraId="264B66A2" w14:textId="2A7483B5" w:rsidR="000D0AB8" w:rsidRPr="003D662E" w:rsidRDefault="000D0AB8"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Ensure possibilities to object to the processing of personal data.</w:t>
            </w:r>
          </w:p>
        </w:tc>
      </w:tr>
      <w:tr w:rsidR="000D0AB8" w:rsidRPr="00811234" w14:paraId="5EAFD0B5"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93D9B3B" w14:textId="59D9DD0A" w:rsidR="000D0AB8" w:rsidRPr="003D662E" w:rsidRDefault="000D0AB8" w:rsidP="009448C0">
            <w:pPr>
              <w:rPr>
                <w:b w:val="0"/>
                <w:bCs w:val="0"/>
                <w:lang w:val="en-US"/>
              </w:rPr>
            </w:pPr>
            <w:r w:rsidRPr="003D662E">
              <w:rPr>
                <w:b w:val="0"/>
                <w:bCs w:val="0"/>
                <w:lang w:val="en-US"/>
              </w:rPr>
              <w:t>R55</w:t>
            </w:r>
          </w:p>
        </w:tc>
        <w:tc>
          <w:tcPr>
            <w:tcW w:w="7648" w:type="dxa"/>
            <w:tcBorders>
              <w:top w:val="single" w:sz="4" w:space="0" w:color="238FB7"/>
              <w:bottom w:val="single" w:sz="4" w:space="0" w:color="238FB7"/>
            </w:tcBorders>
          </w:tcPr>
          <w:p w14:paraId="2B7911E2" w14:textId="62E22E6A" w:rsidR="000D0AB8" w:rsidRPr="003D662E" w:rsidRDefault="000D0AB8"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Provide ways to object to the direct marketing of personal data.</w:t>
            </w:r>
          </w:p>
        </w:tc>
      </w:tr>
      <w:tr w:rsidR="000D0AB8" w:rsidRPr="00811234" w14:paraId="23475362"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E9F6590" w14:textId="37FA9D8B" w:rsidR="000D0AB8" w:rsidRPr="003D662E" w:rsidRDefault="000D0AB8" w:rsidP="009448C0">
            <w:pPr>
              <w:rPr>
                <w:b w:val="0"/>
                <w:bCs w:val="0"/>
                <w:lang w:val="en-US"/>
              </w:rPr>
            </w:pPr>
            <w:r w:rsidRPr="003D662E">
              <w:rPr>
                <w:b w:val="0"/>
                <w:bCs w:val="0"/>
                <w:lang w:val="en-US"/>
              </w:rPr>
              <w:t>R56</w:t>
            </w:r>
          </w:p>
        </w:tc>
        <w:tc>
          <w:tcPr>
            <w:tcW w:w="7648" w:type="dxa"/>
            <w:tcBorders>
              <w:top w:val="single" w:sz="4" w:space="0" w:color="238FB7"/>
              <w:bottom w:val="single" w:sz="4" w:space="0" w:color="238FB7"/>
            </w:tcBorders>
          </w:tcPr>
          <w:p w14:paraId="640808D2" w14:textId="702C5560" w:rsidR="000D0AB8" w:rsidRPr="003D662E" w:rsidRDefault="000D0AB8"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Provide options </w:t>
            </w:r>
            <w:r w:rsidR="009F5A09" w:rsidRPr="003D662E">
              <w:rPr>
                <w:bCs/>
                <w:lang w:val="en-US"/>
              </w:rPr>
              <w:t xml:space="preserve">to </w:t>
            </w:r>
            <w:r w:rsidRPr="003D662E">
              <w:rPr>
                <w:bCs/>
                <w:lang w:val="en-US"/>
              </w:rPr>
              <w:t>object to the transfer of personal data to third parties.</w:t>
            </w:r>
          </w:p>
        </w:tc>
      </w:tr>
      <w:tr w:rsidR="000D0AB8" w:rsidRPr="00811234" w14:paraId="629E656A"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FA524BC" w14:textId="266B7C41" w:rsidR="000D0AB8" w:rsidRPr="003D662E" w:rsidRDefault="000D0AB8" w:rsidP="009448C0">
            <w:pPr>
              <w:rPr>
                <w:b w:val="0"/>
                <w:bCs w:val="0"/>
                <w:lang w:val="en-US"/>
              </w:rPr>
            </w:pPr>
            <w:r w:rsidRPr="003D662E">
              <w:rPr>
                <w:b w:val="0"/>
                <w:bCs w:val="0"/>
                <w:lang w:val="en-US"/>
              </w:rPr>
              <w:t>R57</w:t>
            </w:r>
          </w:p>
        </w:tc>
        <w:tc>
          <w:tcPr>
            <w:tcW w:w="7648" w:type="dxa"/>
            <w:tcBorders>
              <w:top w:val="single" w:sz="4" w:space="0" w:color="238FB7"/>
              <w:bottom w:val="single" w:sz="4" w:space="0" w:color="238FB7"/>
            </w:tcBorders>
          </w:tcPr>
          <w:p w14:paraId="0D7F2AEC" w14:textId="13ED2794" w:rsidR="000D0AB8" w:rsidRPr="003D662E" w:rsidRDefault="000D0AB8"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Offer possibilities to object to decision support based on the automated processing of personal data.</w:t>
            </w:r>
          </w:p>
        </w:tc>
      </w:tr>
      <w:tr w:rsidR="000D0AB8" w:rsidRPr="00811234" w14:paraId="6CD30821"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3392CEE" w14:textId="4BB3AC33" w:rsidR="000D0AB8" w:rsidRPr="003D662E" w:rsidRDefault="000D0AB8" w:rsidP="009448C0">
            <w:pPr>
              <w:rPr>
                <w:b w:val="0"/>
                <w:bCs w:val="0"/>
                <w:lang w:val="en-US"/>
              </w:rPr>
            </w:pPr>
            <w:r w:rsidRPr="003D662E">
              <w:rPr>
                <w:b w:val="0"/>
                <w:bCs w:val="0"/>
                <w:lang w:val="en-US"/>
              </w:rPr>
              <w:t>R58</w:t>
            </w:r>
          </w:p>
        </w:tc>
        <w:tc>
          <w:tcPr>
            <w:tcW w:w="7648" w:type="dxa"/>
            <w:tcBorders>
              <w:top w:val="single" w:sz="4" w:space="0" w:color="238FB7"/>
              <w:bottom w:val="single" w:sz="4" w:space="0" w:color="238FB7"/>
            </w:tcBorders>
          </w:tcPr>
          <w:p w14:paraId="337D6687" w14:textId="6118D0F7" w:rsidR="000D0AB8" w:rsidRPr="003D662E" w:rsidRDefault="000D0AB8"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Support the detection of personal data breaches and their </w:t>
            </w:r>
            <w:r w:rsidR="005C40C0" w:rsidRPr="003D662E">
              <w:rPr>
                <w:bCs/>
                <w:lang w:val="en-US"/>
              </w:rPr>
              <w:t>reporting to</w:t>
            </w:r>
            <w:r w:rsidRPr="003D662E">
              <w:rPr>
                <w:bCs/>
                <w:lang w:val="en-US"/>
              </w:rPr>
              <w:t xml:space="preserve"> data subjects.</w:t>
            </w:r>
          </w:p>
        </w:tc>
      </w:tr>
      <w:tr w:rsidR="000D0AB8" w:rsidRPr="00811234" w14:paraId="3D04A4BA"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86A8193" w14:textId="7B33F156" w:rsidR="000D0AB8" w:rsidRPr="003D662E" w:rsidRDefault="000D0AB8" w:rsidP="009448C0">
            <w:pPr>
              <w:rPr>
                <w:b w:val="0"/>
                <w:bCs w:val="0"/>
                <w:lang w:val="en-US"/>
              </w:rPr>
            </w:pPr>
            <w:r w:rsidRPr="003D662E">
              <w:rPr>
                <w:b w:val="0"/>
                <w:bCs w:val="0"/>
                <w:lang w:val="en-US"/>
              </w:rPr>
              <w:t>R59</w:t>
            </w:r>
          </w:p>
        </w:tc>
        <w:tc>
          <w:tcPr>
            <w:tcW w:w="7648" w:type="dxa"/>
            <w:tcBorders>
              <w:top w:val="single" w:sz="4" w:space="0" w:color="238FB7"/>
              <w:bottom w:val="single" w:sz="4" w:space="0" w:color="238FB7"/>
            </w:tcBorders>
          </w:tcPr>
          <w:p w14:paraId="18F9AA3D" w14:textId="602A3A32" w:rsidR="000D0AB8" w:rsidRPr="003D662E" w:rsidRDefault="000D0AB8"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Ensure authorization with regard to access to personal data.</w:t>
            </w:r>
          </w:p>
        </w:tc>
      </w:tr>
      <w:tr w:rsidR="000D0AB8" w:rsidRPr="00811234" w14:paraId="54A0FCF3"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CC2F1DE" w14:textId="26850943" w:rsidR="000D0AB8" w:rsidRPr="003D662E" w:rsidRDefault="000D0AB8" w:rsidP="009448C0">
            <w:pPr>
              <w:rPr>
                <w:b w:val="0"/>
                <w:bCs w:val="0"/>
                <w:lang w:val="en-US"/>
              </w:rPr>
            </w:pPr>
            <w:r w:rsidRPr="003D662E">
              <w:rPr>
                <w:b w:val="0"/>
                <w:bCs w:val="0"/>
                <w:lang w:val="en-US"/>
              </w:rPr>
              <w:t>R60</w:t>
            </w:r>
          </w:p>
        </w:tc>
        <w:tc>
          <w:tcPr>
            <w:tcW w:w="7648" w:type="dxa"/>
            <w:tcBorders>
              <w:top w:val="single" w:sz="4" w:space="0" w:color="238FB7"/>
              <w:bottom w:val="single" w:sz="4" w:space="0" w:color="238FB7"/>
            </w:tcBorders>
          </w:tcPr>
          <w:p w14:paraId="6DC5B440" w14:textId="0EB9A351" w:rsidR="000D0AB8" w:rsidRPr="003D662E" w:rsidRDefault="000D0AB8"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Provide privacy principles when consent is required for the processing of personal data.</w:t>
            </w:r>
          </w:p>
        </w:tc>
      </w:tr>
      <w:tr w:rsidR="000D0AB8" w:rsidRPr="00811234" w14:paraId="7A8400E4"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29D72D0" w14:textId="3A822BCD" w:rsidR="000D0AB8" w:rsidRPr="003D662E" w:rsidRDefault="000D0AB8" w:rsidP="009448C0">
            <w:pPr>
              <w:rPr>
                <w:b w:val="0"/>
                <w:bCs w:val="0"/>
                <w:lang w:val="en-US"/>
              </w:rPr>
            </w:pPr>
            <w:r w:rsidRPr="003D662E">
              <w:rPr>
                <w:b w:val="0"/>
                <w:bCs w:val="0"/>
                <w:lang w:val="en-US"/>
              </w:rPr>
              <w:t>R61</w:t>
            </w:r>
          </w:p>
        </w:tc>
        <w:tc>
          <w:tcPr>
            <w:tcW w:w="7648" w:type="dxa"/>
            <w:tcBorders>
              <w:top w:val="single" w:sz="4" w:space="0" w:color="238FB7"/>
              <w:bottom w:val="single" w:sz="4" w:space="0" w:color="238FB7"/>
            </w:tcBorders>
          </w:tcPr>
          <w:p w14:paraId="0D4A67FD" w14:textId="6955EE39" w:rsidR="000D0AB8" w:rsidRPr="003D662E" w:rsidRDefault="000D0AB8"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Enable users to control their personal data requirements.</w:t>
            </w:r>
          </w:p>
        </w:tc>
      </w:tr>
      <w:tr w:rsidR="000D0AB8" w:rsidRPr="00811234" w14:paraId="54B0EA6B"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51E2900" w14:textId="028CA2B3" w:rsidR="000D0AB8" w:rsidRPr="003D662E" w:rsidRDefault="000D0AB8" w:rsidP="009448C0">
            <w:pPr>
              <w:rPr>
                <w:b w:val="0"/>
                <w:bCs w:val="0"/>
                <w:lang w:val="en-US"/>
              </w:rPr>
            </w:pPr>
            <w:r w:rsidRPr="003D662E">
              <w:rPr>
                <w:b w:val="0"/>
                <w:bCs w:val="0"/>
                <w:lang w:val="en-US"/>
              </w:rPr>
              <w:t>R62</w:t>
            </w:r>
          </w:p>
        </w:tc>
        <w:tc>
          <w:tcPr>
            <w:tcW w:w="7648" w:type="dxa"/>
            <w:tcBorders>
              <w:top w:val="single" w:sz="4" w:space="0" w:color="238FB7"/>
              <w:bottom w:val="single" w:sz="4" w:space="0" w:color="238FB7"/>
            </w:tcBorders>
          </w:tcPr>
          <w:p w14:paraId="1117AF68" w14:textId="07CA268A" w:rsidR="000D0AB8" w:rsidRPr="003D662E" w:rsidRDefault="000D0AB8"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Facilitate the assessment of data protection impact assessment to identify threats and risks in the processing of personal data.</w:t>
            </w:r>
          </w:p>
        </w:tc>
      </w:tr>
      <w:tr w:rsidR="000D0AB8" w:rsidRPr="00811234" w14:paraId="11369B4C"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B724F36" w14:textId="280B487A" w:rsidR="000D0AB8" w:rsidRPr="003D662E" w:rsidRDefault="000D0AB8" w:rsidP="009448C0">
            <w:pPr>
              <w:rPr>
                <w:b w:val="0"/>
                <w:bCs w:val="0"/>
                <w:lang w:val="en-US"/>
              </w:rPr>
            </w:pPr>
            <w:r w:rsidRPr="003D662E">
              <w:rPr>
                <w:b w:val="0"/>
                <w:bCs w:val="0"/>
                <w:lang w:val="en-US"/>
              </w:rPr>
              <w:t>R63</w:t>
            </w:r>
          </w:p>
        </w:tc>
        <w:tc>
          <w:tcPr>
            <w:tcW w:w="7648" w:type="dxa"/>
            <w:tcBorders>
              <w:top w:val="single" w:sz="4" w:space="0" w:color="238FB7"/>
              <w:bottom w:val="single" w:sz="4" w:space="0" w:color="238FB7"/>
            </w:tcBorders>
          </w:tcPr>
          <w:p w14:paraId="2B55AF66" w14:textId="7CCA5872" w:rsidR="000D0AB8" w:rsidRPr="003D662E" w:rsidRDefault="000D0AB8"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Provide a mechanism to capture user privacy and security requirements.</w:t>
            </w:r>
          </w:p>
        </w:tc>
      </w:tr>
      <w:tr w:rsidR="000D0AB8" w:rsidRPr="00811234" w14:paraId="1554AD31"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B2310CE" w14:textId="49656CBC" w:rsidR="000D0AB8" w:rsidRPr="003D662E" w:rsidRDefault="000D0AB8" w:rsidP="009448C0">
            <w:pPr>
              <w:rPr>
                <w:b w:val="0"/>
                <w:bCs w:val="0"/>
                <w:lang w:val="en-US"/>
              </w:rPr>
            </w:pPr>
            <w:r w:rsidRPr="003D662E">
              <w:rPr>
                <w:b w:val="0"/>
                <w:bCs w:val="0"/>
                <w:lang w:val="en-US"/>
              </w:rPr>
              <w:t>R64</w:t>
            </w:r>
          </w:p>
        </w:tc>
        <w:tc>
          <w:tcPr>
            <w:tcW w:w="7648" w:type="dxa"/>
            <w:tcBorders>
              <w:top w:val="single" w:sz="4" w:space="0" w:color="238FB7"/>
              <w:bottom w:val="single" w:sz="4" w:space="0" w:color="238FB7"/>
            </w:tcBorders>
          </w:tcPr>
          <w:p w14:paraId="2B487246" w14:textId="130B369D" w:rsidR="000D0AB8" w:rsidRPr="003D662E" w:rsidRDefault="000D0AB8"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privacy mechanisms shall anonymize the information in specified data fields.</w:t>
            </w:r>
          </w:p>
        </w:tc>
      </w:tr>
      <w:tr w:rsidR="000D0AB8" w:rsidRPr="00811234" w14:paraId="3938811B"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A2973A1" w14:textId="409E4E68" w:rsidR="000D0AB8" w:rsidRPr="003D662E" w:rsidRDefault="000D0AB8" w:rsidP="009448C0">
            <w:pPr>
              <w:rPr>
                <w:b w:val="0"/>
                <w:bCs w:val="0"/>
                <w:lang w:val="en-US"/>
              </w:rPr>
            </w:pPr>
            <w:r w:rsidRPr="003D662E">
              <w:rPr>
                <w:b w:val="0"/>
                <w:bCs w:val="0"/>
                <w:lang w:val="en-US"/>
              </w:rPr>
              <w:t>R65</w:t>
            </w:r>
          </w:p>
        </w:tc>
        <w:tc>
          <w:tcPr>
            <w:tcW w:w="7648" w:type="dxa"/>
            <w:tcBorders>
              <w:top w:val="single" w:sz="4" w:space="0" w:color="238FB7"/>
              <w:bottom w:val="single" w:sz="4" w:space="0" w:color="238FB7"/>
            </w:tcBorders>
          </w:tcPr>
          <w:p w14:paraId="5345D63B" w14:textId="2E3C7129" w:rsidR="000D0AB8" w:rsidRPr="003D662E" w:rsidRDefault="000D0AB8"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privacy mechanisms shall detect and anonymize personal data contained in free text.</w:t>
            </w:r>
          </w:p>
        </w:tc>
      </w:tr>
      <w:tr w:rsidR="000D0AB8" w:rsidRPr="00811234" w14:paraId="5FDFECD9"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BCDF3AF" w14:textId="0281441F" w:rsidR="000D0AB8" w:rsidRPr="003D662E" w:rsidRDefault="000D0AB8" w:rsidP="009448C0">
            <w:pPr>
              <w:rPr>
                <w:b w:val="0"/>
                <w:bCs w:val="0"/>
                <w:lang w:val="en-US"/>
              </w:rPr>
            </w:pPr>
            <w:r w:rsidRPr="003D662E">
              <w:rPr>
                <w:b w:val="0"/>
                <w:bCs w:val="0"/>
                <w:lang w:val="en-US"/>
              </w:rPr>
              <w:t>R66</w:t>
            </w:r>
          </w:p>
        </w:tc>
        <w:tc>
          <w:tcPr>
            <w:tcW w:w="7648" w:type="dxa"/>
            <w:tcBorders>
              <w:top w:val="single" w:sz="4" w:space="0" w:color="238FB7"/>
              <w:bottom w:val="single" w:sz="4" w:space="0" w:color="238FB7"/>
            </w:tcBorders>
          </w:tcPr>
          <w:p w14:paraId="770A4402" w14:textId="4B3070D6" w:rsidR="000D0AB8" w:rsidRPr="003D662E" w:rsidRDefault="000D0AB8"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Pseudonymization shall keep pseudonyms in the system only for the time actually needed.</w:t>
            </w:r>
          </w:p>
        </w:tc>
      </w:tr>
      <w:tr w:rsidR="000D0AB8" w:rsidRPr="00811234" w14:paraId="6BC265C8"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CD3A3CD" w14:textId="341F11C2" w:rsidR="000D0AB8" w:rsidRPr="003D662E" w:rsidRDefault="000D0AB8" w:rsidP="009448C0">
            <w:pPr>
              <w:rPr>
                <w:b w:val="0"/>
                <w:bCs w:val="0"/>
                <w:lang w:val="en-US"/>
              </w:rPr>
            </w:pPr>
            <w:r w:rsidRPr="003D662E">
              <w:rPr>
                <w:b w:val="0"/>
                <w:bCs w:val="0"/>
                <w:lang w:val="en-US"/>
              </w:rPr>
              <w:t>R66a</w:t>
            </w:r>
          </w:p>
        </w:tc>
        <w:tc>
          <w:tcPr>
            <w:tcW w:w="7648" w:type="dxa"/>
            <w:tcBorders>
              <w:top w:val="single" w:sz="4" w:space="0" w:color="238FB7"/>
              <w:bottom w:val="single" w:sz="4" w:space="0" w:color="238FB7"/>
            </w:tcBorders>
          </w:tcPr>
          <w:p w14:paraId="7E3FAC50" w14:textId="5D7B4554" w:rsidR="000D0AB8" w:rsidRPr="003D662E" w:rsidRDefault="000D0AB8"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After the time </w:t>
            </w:r>
            <w:r w:rsidR="00AC25CA" w:rsidRPr="003D662E">
              <w:rPr>
                <w:bCs/>
                <w:lang w:val="en-US"/>
              </w:rPr>
              <w:t xml:space="preserve">of need </w:t>
            </w:r>
            <w:r w:rsidRPr="003D662E">
              <w:rPr>
                <w:bCs/>
                <w:lang w:val="en-US"/>
              </w:rPr>
              <w:t>has expired, a new pseudonym shall be assigned to the same person.</w:t>
            </w:r>
          </w:p>
        </w:tc>
      </w:tr>
      <w:tr w:rsidR="000D0AB8" w:rsidRPr="00811234" w14:paraId="23BD5CDB"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78A8EF9" w14:textId="2CE3E684" w:rsidR="000D0AB8" w:rsidRPr="003D662E" w:rsidRDefault="000D0AB8" w:rsidP="009448C0">
            <w:pPr>
              <w:rPr>
                <w:b w:val="0"/>
                <w:bCs w:val="0"/>
                <w:lang w:val="en-US"/>
              </w:rPr>
            </w:pPr>
            <w:r w:rsidRPr="003D662E">
              <w:rPr>
                <w:b w:val="0"/>
                <w:bCs w:val="0"/>
                <w:lang w:val="en-US"/>
              </w:rPr>
              <w:t>R66b</w:t>
            </w:r>
          </w:p>
        </w:tc>
        <w:tc>
          <w:tcPr>
            <w:tcW w:w="7648" w:type="dxa"/>
            <w:tcBorders>
              <w:top w:val="single" w:sz="4" w:space="0" w:color="238FB7"/>
              <w:bottom w:val="single" w:sz="4" w:space="0" w:color="238FB7"/>
            </w:tcBorders>
          </w:tcPr>
          <w:p w14:paraId="399BA95E" w14:textId="3F82CE7B" w:rsidR="000D0AB8" w:rsidRPr="003D662E" w:rsidRDefault="000D0AB8"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purpose and scope shall be aligned with the operating agreement when used internally.</w:t>
            </w:r>
          </w:p>
        </w:tc>
      </w:tr>
      <w:tr w:rsidR="000D0AB8" w:rsidRPr="00811234" w14:paraId="30F4E068"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61971D5" w14:textId="2A0A9C34" w:rsidR="000D0AB8" w:rsidRPr="003D662E" w:rsidRDefault="000D0AB8" w:rsidP="009448C0">
            <w:pPr>
              <w:rPr>
                <w:b w:val="0"/>
                <w:bCs w:val="0"/>
                <w:lang w:val="en-US"/>
              </w:rPr>
            </w:pPr>
            <w:r w:rsidRPr="003D662E">
              <w:rPr>
                <w:b w:val="0"/>
                <w:bCs w:val="0"/>
                <w:lang w:val="en-US"/>
              </w:rPr>
              <w:t>R66c</w:t>
            </w:r>
          </w:p>
        </w:tc>
        <w:tc>
          <w:tcPr>
            <w:tcW w:w="7648" w:type="dxa"/>
            <w:tcBorders>
              <w:top w:val="single" w:sz="4" w:space="0" w:color="238FB7"/>
              <w:bottom w:val="single" w:sz="4" w:space="0" w:color="238FB7"/>
            </w:tcBorders>
          </w:tcPr>
          <w:p w14:paraId="0930D1FF" w14:textId="3A93B6B5" w:rsidR="000D0AB8" w:rsidRPr="003D662E" w:rsidRDefault="000D0AB8"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Pseudonymization shall be applied in case of external use only after the consent of the person concerned.</w:t>
            </w:r>
          </w:p>
        </w:tc>
      </w:tr>
      <w:tr w:rsidR="000D0AB8" w:rsidRPr="00811234" w14:paraId="223EE642"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4E1F04F" w14:textId="14DFD371" w:rsidR="000D0AB8" w:rsidRPr="003D662E" w:rsidRDefault="000D0AB8" w:rsidP="009448C0">
            <w:pPr>
              <w:rPr>
                <w:b w:val="0"/>
                <w:bCs w:val="0"/>
                <w:lang w:val="en-US"/>
              </w:rPr>
            </w:pPr>
            <w:r w:rsidRPr="003D662E">
              <w:rPr>
                <w:b w:val="0"/>
                <w:bCs w:val="0"/>
                <w:lang w:val="en-US"/>
              </w:rPr>
              <w:t>R67</w:t>
            </w:r>
          </w:p>
        </w:tc>
        <w:tc>
          <w:tcPr>
            <w:tcW w:w="7648" w:type="dxa"/>
            <w:tcBorders>
              <w:top w:val="single" w:sz="4" w:space="0" w:color="238FB7"/>
              <w:bottom w:val="single" w:sz="4" w:space="0" w:color="238FB7"/>
            </w:tcBorders>
          </w:tcPr>
          <w:p w14:paraId="7ACCEA21" w14:textId="25AFA1D1" w:rsidR="000D0AB8" w:rsidRPr="003D662E" w:rsidRDefault="000D0AB8"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shall capture and classify generated cookies or similar identifiers stored on end devices.</w:t>
            </w:r>
          </w:p>
        </w:tc>
      </w:tr>
      <w:tr w:rsidR="000D0AB8" w:rsidRPr="00811234" w14:paraId="0A7B8D67"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8A3BA93" w14:textId="4BC9BB25" w:rsidR="000D0AB8" w:rsidRPr="003D662E" w:rsidRDefault="000D0AB8" w:rsidP="009448C0">
            <w:pPr>
              <w:rPr>
                <w:b w:val="0"/>
                <w:bCs w:val="0"/>
                <w:lang w:val="en-US"/>
              </w:rPr>
            </w:pPr>
            <w:r w:rsidRPr="003D662E">
              <w:rPr>
                <w:b w:val="0"/>
                <w:bCs w:val="0"/>
                <w:lang w:val="en-US"/>
              </w:rPr>
              <w:t>R68</w:t>
            </w:r>
          </w:p>
        </w:tc>
        <w:tc>
          <w:tcPr>
            <w:tcW w:w="7648" w:type="dxa"/>
            <w:tcBorders>
              <w:top w:val="single" w:sz="4" w:space="0" w:color="238FB7"/>
              <w:bottom w:val="single" w:sz="4" w:space="0" w:color="238FB7"/>
            </w:tcBorders>
          </w:tcPr>
          <w:p w14:paraId="3C39A4FF" w14:textId="5F84D333" w:rsidR="000D0AB8" w:rsidRPr="003D662E" w:rsidRDefault="000D0AB8"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shall provide the possibility of automatic deletion of such (R61) identifiers, as well as deletion at the request of the user.</w:t>
            </w:r>
          </w:p>
        </w:tc>
      </w:tr>
    </w:tbl>
    <w:p w14:paraId="311AD6B6" w14:textId="1CB61668" w:rsidR="00AE18E3" w:rsidRPr="003D662E" w:rsidRDefault="00AE18E3" w:rsidP="007624CE">
      <w:pPr>
        <w:jc w:val="both"/>
        <w:rPr>
          <w:lang w:val="en-US"/>
        </w:rPr>
      </w:pPr>
    </w:p>
    <w:p w14:paraId="1086452A" w14:textId="275B700B" w:rsidR="00B474BF" w:rsidRPr="003D662E" w:rsidRDefault="00B474BF" w:rsidP="00B474BF">
      <w:pPr>
        <w:pStyle w:val="Heading3"/>
        <w:rPr>
          <w:lang w:val="en-US"/>
        </w:rPr>
      </w:pPr>
      <w:bookmarkStart w:id="173" w:name="_Ref100871151"/>
      <w:bookmarkStart w:id="174" w:name="_Toc147571964"/>
      <w:r w:rsidRPr="003D662E">
        <w:rPr>
          <w:lang w:val="en-US"/>
        </w:rPr>
        <w:t>KODEX platform service</w:t>
      </w:r>
      <w:bookmarkEnd w:id="173"/>
      <w:bookmarkEnd w:id="174"/>
    </w:p>
    <w:p w14:paraId="309AD176" w14:textId="11C5360B"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4"/>
      </w:r>
      <w:r w:rsidRPr="003D662E">
        <w:rPr>
          <w:lang w:val="en-US"/>
        </w:rPr>
        <w:t xml:space="preserve"> by KIPROTECT into the IIP-Ecosphere platform. Currently, we focus on </w:t>
      </w:r>
      <w:r w:rsidR="00003C47" w:rsidRPr="003D662E">
        <w:rPr>
          <w:lang w:val="en-US"/>
        </w:rPr>
        <w:t xml:space="preserve">two alternative </w:t>
      </w:r>
      <w:r w:rsidR="00003C47" w:rsidRPr="003D662E">
        <w:rPr>
          <w:lang w:val="en-US"/>
        </w:rPr>
        <w:lastRenderedPageBreak/>
        <w:t xml:space="preserve">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It is important to mention that KODEX is a generic tool that requires some form of setup to operate on the incoming data in the intended manner. Thus, KODEX acts here as a blueprint for rather generic data services in the IIP-Ecosphere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IIP-Ecosphere platform. To cope with the genericity of KODEX, some design decisions were made for KODEX that apply analogously to other external services:</w:t>
      </w:r>
    </w:p>
    <w:p w14:paraId="30D68099" w14:textId="3CDFD6D4"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IIP-Ecosphere 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290650BD" w:rsidR="003A64FA" w:rsidRPr="003D662E"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IIP-Ecosphere.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4BDEC79D" w14:textId="77777777" w:rsidR="00230F15" w:rsidRPr="00E745A4" w:rsidRDefault="00230F15" w:rsidP="00230F15">
      <w:pPr>
        <w:pStyle w:val="Heading3"/>
        <w:rPr>
          <w:lang w:val="en-US"/>
        </w:rPr>
      </w:pPr>
      <w:bookmarkStart w:id="175" w:name="_Toc147571965"/>
      <w:r>
        <w:rPr>
          <w:lang w:val="en-US"/>
        </w:rPr>
        <w:t>Requirements discussion</w:t>
      </w:r>
      <w:bookmarkEnd w:id="175"/>
    </w:p>
    <w:p w14:paraId="0F5DD5A1" w14:textId="18CEF736" w:rsidR="00B67357" w:rsidRPr="003D662E" w:rsidRDefault="00B67357" w:rsidP="00B67357">
      <w:pPr>
        <w:jc w:val="both"/>
        <w:rPr>
          <w:lang w:val="en-US"/>
        </w:rPr>
      </w:pPr>
      <w:r w:rsidRPr="003D662E">
        <w:rPr>
          <w:lang w:val="en-US"/>
        </w:rPr>
        <w:fldChar w:fldCharType="begin"/>
      </w:r>
      <w:r w:rsidRPr="003D662E">
        <w:rPr>
          <w:lang w:val="en-US"/>
        </w:rPr>
        <w:instrText xml:space="preserve"> REF _Ref89268192 \h </w:instrText>
      </w:r>
      <w:r w:rsidR="00693029" w:rsidRP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18</w:t>
      </w:r>
      <w:r w:rsidRPr="003D662E">
        <w:rPr>
          <w:lang w:val="en-US"/>
        </w:rPr>
        <w:fldChar w:fldCharType="end"/>
      </w:r>
      <w:r w:rsidRPr="003D662E">
        <w:rPr>
          <w:lang w:val="en-US"/>
        </w:rPr>
        <w:t xml:space="preserve"> summarizes the realized and open requirements for the </w:t>
      </w:r>
      <w:r w:rsidR="00CF33E5" w:rsidRPr="003D662E">
        <w:rPr>
          <w:lang w:val="en-US"/>
        </w:rPr>
        <w:t xml:space="preserve">Storage, </w:t>
      </w:r>
      <w:r w:rsidRPr="003D662E">
        <w:rPr>
          <w:lang w:val="en-US"/>
        </w:rPr>
        <w:t>Security and Data Protection Layer.</w:t>
      </w:r>
      <w:r w:rsidR="00AB12C6" w:rsidRPr="003D662E">
        <w:rPr>
          <w:lang w:val="en-US"/>
        </w:rPr>
        <w:t xml:space="preserve"> As indicated in that table, many of the security and privacy requirements are still open while some are fulfilled, e.g., through the integration of KIPROECT KODEX.</w:t>
      </w:r>
    </w:p>
    <w:p w14:paraId="3D39C96B" w14:textId="1BD9A782" w:rsidR="00B67357" w:rsidRPr="003D662E" w:rsidRDefault="00B67357" w:rsidP="00B67357">
      <w:pPr>
        <w:pStyle w:val="Caption"/>
        <w:jc w:val="center"/>
        <w:rPr>
          <w:lang w:val="en-US"/>
        </w:rPr>
      </w:pPr>
      <w:bookmarkStart w:id="176" w:name="_Ref89268192"/>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18</w:t>
      </w:r>
      <w:r w:rsidRPr="003D662E">
        <w:fldChar w:fldCharType="end"/>
      </w:r>
      <w:bookmarkEnd w:id="176"/>
      <w:r w:rsidRPr="003D662E">
        <w:rPr>
          <w:lang w:val="en-US"/>
        </w:rPr>
        <w:t>: Review of realized</w:t>
      </w:r>
      <w:r w:rsidRPr="003D662E">
        <w:rPr>
          <w:vertAlign w:val="superscript"/>
          <w:lang w:val="en-US"/>
        </w:rPr>
        <w:fldChar w:fldCharType="begin"/>
      </w:r>
      <w:r w:rsidRPr="003D662E">
        <w:rPr>
          <w:vertAlign w:val="superscript"/>
          <w:lang w:val="en-US"/>
        </w:rPr>
        <w:instrText xml:space="preserve"> NOTEREF _Ref77706954 \h  \* MERGEFORMAT </w:instrText>
      </w:r>
      <w:r w:rsidRPr="003D662E">
        <w:rPr>
          <w:vertAlign w:val="superscript"/>
          <w:lang w:val="en-US"/>
        </w:rPr>
      </w:r>
      <w:r w:rsidRPr="003D662E">
        <w:rPr>
          <w:vertAlign w:val="superscript"/>
          <w:lang w:val="en-US"/>
        </w:rPr>
        <w:fldChar w:fldCharType="separate"/>
      </w:r>
      <w:r w:rsidR="00D0494D">
        <w:rPr>
          <w:vertAlign w:val="superscript"/>
          <w:lang w:val="en-US"/>
        </w:rPr>
        <w:t>69</w:t>
      </w:r>
      <w:r w:rsidRPr="003D662E">
        <w:rPr>
          <w:vertAlign w:val="superscript"/>
          <w:lang w:val="en-US"/>
        </w:rPr>
        <w:fldChar w:fldCharType="end"/>
      </w:r>
      <w:r w:rsidRPr="003D662E">
        <w:rPr>
          <w:lang w:val="en-US"/>
        </w:rPr>
        <w:t xml:space="preserve"> requirements for the </w:t>
      </w:r>
      <w:r w:rsidR="00CF33E5" w:rsidRPr="003D662E">
        <w:rPr>
          <w:lang w:val="en-US"/>
        </w:rPr>
        <w:t xml:space="preserve">Storage, </w:t>
      </w:r>
      <w:r w:rsidRPr="003D662E">
        <w:rPr>
          <w:lang w:val="en-US"/>
        </w:rPr>
        <w:t>Security and Data Protection Layer</w:t>
      </w:r>
      <w:r w:rsidRPr="003D662E">
        <w:rPr>
          <w:noProof/>
          <w:lang w:val="en-US"/>
        </w:rPr>
        <w:t>.</w:t>
      </w:r>
    </w:p>
    <w:tbl>
      <w:tblPr>
        <w:tblStyle w:val="GridTable1Light-Accent1"/>
        <w:tblW w:w="0" w:type="auto"/>
        <w:tblLook w:val="04A0" w:firstRow="1" w:lastRow="0" w:firstColumn="1" w:lastColumn="0" w:noHBand="0" w:noVBand="1"/>
      </w:tblPr>
      <w:tblGrid>
        <w:gridCol w:w="1414"/>
        <w:gridCol w:w="7648"/>
      </w:tblGrid>
      <w:tr w:rsidR="00B67357" w:rsidRPr="003D662E" w14:paraId="4D4050FE" w14:textId="77777777" w:rsidTr="009448C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single" w:sz="4" w:space="0" w:color="B8CCE4" w:themeColor="accent1" w:themeTint="66"/>
            </w:tcBorders>
            <w:shd w:val="clear" w:color="auto" w:fill="238FB7"/>
          </w:tcPr>
          <w:p w14:paraId="1B71808C" w14:textId="77777777" w:rsidR="00B67357" w:rsidRPr="003D662E" w:rsidRDefault="00B67357" w:rsidP="009448C0">
            <w:pPr>
              <w:rPr>
                <w:b w:val="0"/>
                <w:bCs w:val="0"/>
                <w:color w:val="FFFFFF" w:themeColor="background1"/>
                <w:lang w:val="en-US"/>
              </w:rPr>
            </w:pPr>
            <w:r w:rsidRPr="003D662E">
              <w:rPr>
                <w:color w:val="FFFFFF" w:themeColor="background1"/>
                <w:lang w:val="en-US"/>
              </w:rPr>
              <w:t>Requirement</w:t>
            </w:r>
          </w:p>
        </w:tc>
        <w:tc>
          <w:tcPr>
            <w:tcW w:w="7648" w:type="dxa"/>
            <w:tcBorders>
              <w:bottom w:val="single" w:sz="4" w:space="0" w:color="B8CCE4" w:themeColor="accent1" w:themeTint="66"/>
            </w:tcBorders>
            <w:shd w:val="clear" w:color="auto" w:fill="238FB7"/>
          </w:tcPr>
          <w:p w14:paraId="6C5D2AD0" w14:textId="77777777" w:rsidR="00B67357" w:rsidRPr="003D662E" w:rsidRDefault="00B67357" w:rsidP="009448C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B67357" w:rsidRPr="00811234" w14:paraId="528A9C75"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376FFB9D" w14:textId="77777777" w:rsidR="00B67357" w:rsidRPr="003D662E" w:rsidRDefault="00B67357" w:rsidP="009448C0">
            <w:pPr>
              <w:rPr>
                <w:b w:val="0"/>
                <w:bCs w:val="0"/>
                <w:lang w:val="en-US"/>
              </w:rPr>
            </w:pPr>
            <w:r w:rsidRPr="003D662E">
              <w:rPr>
                <w:b w:val="0"/>
                <w:bCs w:val="0"/>
                <w:lang w:val="en-US"/>
              </w:rPr>
              <w:t>R38</w:t>
            </w:r>
          </w:p>
        </w:tc>
        <w:tc>
          <w:tcPr>
            <w:tcW w:w="7648" w:type="dxa"/>
            <w:tcBorders>
              <w:top w:val="single" w:sz="4" w:space="0" w:color="238FB7"/>
              <w:bottom w:val="single" w:sz="4" w:space="0" w:color="238FB7"/>
            </w:tcBorders>
          </w:tcPr>
          <w:p w14:paraId="5E14799E" w14:textId="3DE19257" w:rsidR="00B67357" w:rsidRPr="003D662E" w:rsidRDefault="00B67357" w:rsidP="009448C0">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So far, the platform does not provide authorization mechanisms.</w:t>
            </w:r>
          </w:p>
        </w:tc>
      </w:tr>
      <w:tr w:rsidR="00B67357" w:rsidRPr="00811234" w14:paraId="706707FA"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AA10A39" w14:textId="77777777" w:rsidR="00B67357" w:rsidRPr="003D662E" w:rsidRDefault="00B67357" w:rsidP="009448C0">
            <w:pPr>
              <w:rPr>
                <w:b w:val="0"/>
                <w:lang w:val="en-US"/>
              </w:rPr>
            </w:pPr>
            <w:r w:rsidRPr="003D662E">
              <w:rPr>
                <w:b w:val="0"/>
                <w:lang w:val="en-US"/>
              </w:rPr>
              <w:t>R39</w:t>
            </w:r>
          </w:p>
        </w:tc>
        <w:tc>
          <w:tcPr>
            <w:tcW w:w="7648" w:type="dxa"/>
            <w:tcBorders>
              <w:top w:val="single" w:sz="4" w:space="0" w:color="238FB7"/>
              <w:bottom w:val="single" w:sz="4" w:space="0" w:color="238FB7"/>
            </w:tcBorders>
          </w:tcPr>
          <w:p w14:paraId="7F11FEC0" w14:textId="5BA7563A" w:rsidR="00B67357" w:rsidRPr="003D662E" w:rsidRDefault="00B67357"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So far, the platform does not provide authorization mechanisms.</w:t>
            </w:r>
          </w:p>
        </w:tc>
      </w:tr>
      <w:tr w:rsidR="00B67357" w:rsidRPr="003D662E" w14:paraId="01663046"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BAA0851" w14:textId="77777777" w:rsidR="00B67357" w:rsidRPr="003D662E" w:rsidRDefault="00B67357" w:rsidP="009448C0">
            <w:pPr>
              <w:rPr>
                <w:b w:val="0"/>
                <w:bCs w:val="0"/>
                <w:lang w:val="en-US"/>
              </w:rPr>
            </w:pPr>
            <w:r w:rsidRPr="003D662E">
              <w:rPr>
                <w:b w:val="0"/>
                <w:bCs w:val="0"/>
                <w:lang w:val="en-US"/>
              </w:rPr>
              <w:t>R40</w:t>
            </w:r>
          </w:p>
        </w:tc>
        <w:tc>
          <w:tcPr>
            <w:tcW w:w="7648" w:type="dxa"/>
            <w:tcBorders>
              <w:top w:val="single" w:sz="4" w:space="0" w:color="238FB7"/>
              <w:bottom w:val="single" w:sz="4" w:space="0" w:color="238FB7"/>
            </w:tcBorders>
          </w:tcPr>
          <w:p w14:paraId="050DE711" w14:textId="1B9B77A8" w:rsidR="00B67357" w:rsidRPr="003D662E" w:rsidRDefault="00B67357"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Some components like the transport connectors exhibit settings for enabling TLS. </w:t>
            </w:r>
            <w:r w:rsidRPr="003D662E">
              <w:rPr>
                <w:bCs/>
                <w:i/>
                <w:lang w:val="en-US"/>
              </w:rPr>
              <w:t xml:space="preserve">This is currently not managed through the </w:t>
            </w:r>
            <w:r w:rsidR="00CF33E5" w:rsidRPr="003D662E">
              <w:rPr>
                <w:bCs/>
                <w:i/>
                <w:lang w:val="en-US"/>
              </w:rPr>
              <w:t xml:space="preserve">Storage, </w:t>
            </w:r>
            <w:r w:rsidRPr="003D662E">
              <w:rPr>
                <w:bCs/>
                <w:i/>
                <w:lang w:val="en-US"/>
              </w:rPr>
              <w:t>Security and Data Protection Layer, the configuration or the device management. Currently no mechanism for RBAC exists.</w:t>
            </w:r>
          </w:p>
        </w:tc>
      </w:tr>
      <w:tr w:rsidR="00B67357" w:rsidRPr="00811234" w14:paraId="217F1389"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856B0A4" w14:textId="77777777" w:rsidR="00B67357" w:rsidRPr="003D662E" w:rsidRDefault="00B67357" w:rsidP="009448C0">
            <w:pPr>
              <w:rPr>
                <w:b w:val="0"/>
                <w:bCs w:val="0"/>
                <w:lang w:val="en-US"/>
              </w:rPr>
            </w:pPr>
            <w:r w:rsidRPr="003D662E">
              <w:rPr>
                <w:b w:val="0"/>
                <w:bCs w:val="0"/>
                <w:lang w:val="en-US"/>
              </w:rPr>
              <w:t>R41</w:t>
            </w:r>
          </w:p>
        </w:tc>
        <w:tc>
          <w:tcPr>
            <w:tcW w:w="7648" w:type="dxa"/>
            <w:tcBorders>
              <w:top w:val="single" w:sz="4" w:space="0" w:color="238FB7"/>
              <w:bottom w:val="single" w:sz="4" w:space="0" w:color="238FB7"/>
            </w:tcBorders>
          </w:tcPr>
          <w:p w14:paraId="40C35ACC" w14:textId="14F85634" w:rsidR="00B67357" w:rsidRPr="003D662E" w:rsidRDefault="003E23F7" w:rsidP="009448C0">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Currently, there is no i</w:t>
            </w:r>
            <w:r w:rsidR="00B67357" w:rsidRPr="003D662E">
              <w:rPr>
                <w:bCs/>
                <w:i/>
                <w:lang w:val="en-US"/>
              </w:rPr>
              <w:t>ntegration with common directory services, e.g., LDAP</w:t>
            </w:r>
            <w:r w:rsidRPr="003D662E">
              <w:rPr>
                <w:bCs/>
                <w:i/>
                <w:lang w:val="en-US"/>
              </w:rPr>
              <w:t>.</w:t>
            </w:r>
          </w:p>
        </w:tc>
      </w:tr>
      <w:tr w:rsidR="00B67357" w:rsidRPr="00811234" w14:paraId="15E81D2A"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31D36ED" w14:textId="77777777" w:rsidR="00B67357" w:rsidRPr="003D662E" w:rsidRDefault="00B67357" w:rsidP="009448C0">
            <w:pPr>
              <w:rPr>
                <w:b w:val="0"/>
                <w:bCs w:val="0"/>
                <w:lang w:val="en-US"/>
              </w:rPr>
            </w:pPr>
            <w:r w:rsidRPr="003D662E">
              <w:rPr>
                <w:b w:val="0"/>
                <w:bCs w:val="0"/>
                <w:lang w:val="en-US"/>
              </w:rPr>
              <w:t>R41b</w:t>
            </w:r>
          </w:p>
        </w:tc>
        <w:tc>
          <w:tcPr>
            <w:tcW w:w="7648" w:type="dxa"/>
            <w:tcBorders>
              <w:top w:val="single" w:sz="4" w:space="0" w:color="238FB7"/>
              <w:bottom w:val="single" w:sz="4" w:space="0" w:color="238FB7"/>
            </w:tcBorders>
          </w:tcPr>
          <w:p w14:paraId="32D0F8DE" w14:textId="00E8B2B0" w:rsidR="00B67357" w:rsidRPr="003D662E" w:rsidRDefault="003E23F7" w:rsidP="009448C0">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Currently, there is no </w:t>
            </w:r>
            <w:r w:rsidR="00B67357" w:rsidRPr="003D662E">
              <w:rPr>
                <w:bCs/>
                <w:i/>
                <w:lang w:val="en-US"/>
              </w:rPr>
              <w:t>mechanism for managing user accounts.</w:t>
            </w:r>
          </w:p>
        </w:tc>
      </w:tr>
      <w:tr w:rsidR="00B67357" w:rsidRPr="00811234" w14:paraId="188D0F82"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4B396CC" w14:textId="77777777" w:rsidR="00B67357" w:rsidRPr="003D662E" w:rsidRDefault="00B67357" w:rsidP="009448C0">
            <w:pPr>
              <w:rPr>
                <w:b w:val="0"/>
                <w:bCs w:val="0"/>
                <w:lang w:val="en-US"/>
              </w:rPr>
            </w:pPr>
            <w:r w:rsidRPr="003D662E">
              <w:rPr>
                <w:b w:val="0"/>
                <w:bCs w:val="0"/>
                <w:lang w:val="en-US"/>
              </w:rPr>
              <w:t>R43</w:t>
            </w:r>
          </w:p>
        </w:tc>
        <w:tc>
          <w:tcPr>
            <w:tcW w:w="7648" w:type="dxa"/>
            <w:tcBorders>
              <w:top w:val="single" w:sz="4" w:space="0" w:color="238FB7"/>
              <w:bottom w:val="single" w:sz="4" w:space="0" w:color="238FB7"/>
            </w:tcBorders>
          </w:tcPr>
          <w:p w14:paraId="78ACCEF9" w14:textId="622853EA" w:rsidR="00B67357" w:rsidRPr="003D662E" w:rsidRDefault="003E23F7"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Currently, there is no AAS for this layer</w:t>
            </w:r>
            <w:r w:rsidR="00B67357" w:rsidRPr="003D662E">
              <w:rPr>
                <w:bCs/>
                <w:lang w:val="en-US"/>
              </w:rPr>
              <w:t>.</w:t>
            </w:r>
          </w:p>
        </w:tc>
      </w:tr>
      <w:tr w:rsidR="00B67357" w:rsidRPr="00811234" w14:paraId="41DE0A2D"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698BB2D" w14:textId="77777777" w:rsidR="00B67357" w:rsidRPr="003D662E" w:rsidRDefault="00B67357" w:rsidP="009448C0">
            <w:pPr>
              <w:rPr>
                <w:b w:val="0"/>
                <w:bCs w:val="0"/>
                <w:lang w:val="en-US"/>
              </w:rPr>
            </w:pPr>
            <w:r w:rsidRPr="003D662E">
              <w:rPr>
                <w:b w:val="0"/>
                <w:bCs w:val="0"/>
                <w:lang w:val="en-US"/>
              </w:rPr>
              <w:t>R43a</w:t>
            </w:r>
          </w:p>
        </w:tc>
        <w:tc>
          <w:tcPr>
            <w:tcW w:w="7648" w:type="dxa"/>
            <w:tcBorders>
              <w:top w:val="single" w:sz="4" w:space="0" w:color="238FB7"/>
              <w:bottom w:val="single" w:sz="4" w:space="0" w:color="238FB7"/>
            </w:tcBorders>
          </w:tcPr>
          <w:p w14:paraId="5C519C17" w14:textId="56E93C86" w:rsidR="00B67357" w:rsidRPr="003D662E" w:rsidRDefault="003E23F7"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Currently, there is no AAS for this layer</w:t>
            </w:r>
            <w:r w:rsidRPr="003D662E">
              <w:rPr>
                <w:bCs/>
                <w:lang w:val="en-US"/>
              </w:rPr>
              <w:t>.</w:t>
            </w:r>
          </w:p>
        </w:tc>
      </w:tr>
      <w:tr w:rsidR="00B67357" w:rsidRPr="00811234" w14:paraId="0A2B5552"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E3948CB" w14:textId="77777777" w:rsidR="00B67357" w:rsidRPr="003D662E" w:rsidRDefault="00B67357" w:rsidP="009448C0">
            <w:pPr>
              <w:rPr>
                <w:b w:val="0"/>
                <w:bCs w:val="0"/>
                <w:lang w:val="en-US"/>
              </w:rPr>
            </w:pPr>
            <w:r w:rsidRPr="003D662E">
              <w:rPr>
                <w:b w:val="0"/>
                <w:bCs w:val="0"/>
                <w:lang w:val="en-US"/>
              </w:rPr>
              <w:t>R43b</w:t>
            </w:r>
          </w:p>
        </w:tc>
        <w:tc>
          <w:tcPr>
            <w:tcW w:w="7648" w:type="dxa"/>
            <w:tcBorders>
              <w:top w:val="single" w:sz="4" w:space="0" w:color="238FB7"/>
              <w:bottom w:val="single" w:sz="4" w:space="0" w:color="238FB7"/>
            </w:tcBorders>
          </w:tcPr>
          <w:p w14:paraId="76AA9BE3" w14:textId="76F3360E" w:rsidR="00B67357" w:rsidRPr="003D662E" w:rsidRDefault="00B67357"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Selected security mechanisms shall be deployable</w:t>
            </w:r>
            <w:r w:rsidR="00771DE9" w:rsidRPr="003D662E">
              <w:rPr>
                <w:bCs/>
                <w:lang w:val="en-US"/>
              </w:rPr>
              <w:t>, e.g., the KODEX service.</w:t>
            </w:r>
          </w:p>
        </w:tc>
      </w:tr>
      <w:tr w:rsidR="00B67357" w:rsidRPr="00811234" w14:paraId="1329C44B"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B74D606" w14:textId="77777777" w:rsidR="00B67357" w:rsidRPr="003D662E" w:rsidRDefault="00B67357" w:rsidP="009448C0">
            <w:pPr>
              <w:rPr>
                <w:b w:val="0"/>
                <w:bCs w:val="0"/>
                <w:lang w:val="en-US"/>
              </w:rPr>
            </w:pPr>
            <w:r w:rsidRPr="003D662E">
              <w:rPr>
                <w:b w:val="0"/>
                <w:lang w:val="en-US"/>
              </w:rPr>
              <w:t>R45</w:t>
            </w:r>
          </w:p>
        </w:tc>
        <w:tc>
          <w:tcPr>
            <w:tcW w:w="7648" w:type="dxa"/>
            <w:tcBorders>
              <w:top w:val="single" w:sz="4" w:space="0" w:color="238FB7"/>
              <w:bottom w:val="single" w:sz="4" w:space="0" w:color="238FB7"/>
            </w:tcBorders>
          </w:tcPr>
          <w:p w14:paraId="0C43769B" w14:textId="09D034C1" w:rsidR="00B67357" w:rsidRPr="003D662E" w:rsidRDefault="00771DE9" w:rsidP="009448C0">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Currently there are no mechanisms for </w:t>
            </w:r>
            <w:r w:rsidR="00B67357" w:rsidRPr="003D662E">
              <w:rPr>
                <w:bCs/>
                <w:i/>
                <w:lang w:val="en-US"/>
              </w:rPr>
              <w:t>provide fair and lawful processing of personal data.</w:t>
            </w:r>
          </w:p>
        </w:tc>
      </w:tr>
      <w:tr w:rsidR="00B67357" w:rsidRPr="00811234" w14:paraId="760EEA3F"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45C3CA0" w14:textId="77777777" w:rsidR="00B67357" w:rsidRPr="003D662E" w:rsidRDefault="00B67357" w:rsidP="009448C0">
            <w:pPr>
              <w:rPr>
                <w:b w:val="0"/>
                <w:bCs w:val="0"/>
                <w:lang w:val="en-US"/>
              </w:rPr>
            </w:pPr>
            <w:r w:rsidRPr="003D662E">
              <w:rPr>
                <w:b w:val="0"/>
                <w:bCs w:val="0"/>
                <w:lang w:val="en-US"/>
              </w:rPr>
              <w:t>R46</w:t>
            </w:r>
          </w:p>
        </w:tc>
        <w:tc>
          <w:tcPr>
            <w:tcW w:w="7648" w:type="dxa"/>
            <w:tcBorders>
              <w:top w:val="single" w:sz="4" w:space="0" w:color="238FB7"/>
              <w:bottom w:val="single" w:sz="4" w:space="0" w:color="238FB7"/>
            </w:tcBorders>
          </w:tcPr>
          <w:p w14:paraId="218E95A0" w14:textId="3C53FC62" w:rsidR="00B67357" w:rsidRPr="003D662E" w:rsidRDefault="00771DE9" w:rsidP="009448C0">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Currently, there are no mechanisms to handle that the </w:t>
            </w:r>
            <w:r w:rsidR="00B67357" w:rsidRPr="003D662E">
              <w:rPr>
                <w:bCs/>
                <w:i/>
                <w:lang w:val="en-US"/>
              </w:rPr>
              <w:t xml:space="preserve">collection of personal data </w:t>
            </w:r>
            <w:r w:rsidRPr="003D662E">
              <w:rPr>
                <w:bCs/>
                <w:i/>
                <w:lang w:val="en-US"/>
              </w:rPr>
              <w:t xml:space="preserve">is only for </w:t>
            </w:r>
            <w:r w:rsidR="00B67357" w:rsidRPr="003D662E">
              <w:rPr>
                <w:bCs/>
                <w:i/>
                <w:lang w:val="en-US"/>
              </w:rPr>
              <w:t>specified, clear and legitimate purposes.</w:t>
            </w:r>
          </w:p>
        </w:tc>
      </w:tr>
      <w:tr w:rsidR="00B67357" w:rsidRPr="00811234" w14:paraId="77D00F4C"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53D6BE6" w14:textId="77777777" w:rsidR="00B67357" w:rsidRPr="003D662E" w:rsidRDefault="00B67357" w:rsidP="009448C0">
            <w:pPr>
              <w:rPr>
                <w:b w:val="0"/>
                <w:bCs w:val="0"/>
                <w:lang w:val="en-US"/>
              </w:rPr>
            </w:pPr>
            <w:r w:rsidRPr="003D662E">
              <w:rPr>
                <w:b w:val="0"/>
                <w:lang w:val="en-US"/>
              </w:rPr>
              <w:t>R47</w:t>
            </w:r>
          </w:p>
        </w:tc>
        <w:tc>
          <w:tcPr>
            <w:tcW w:w="7648" w:type="dxa"/>
            <w:tcBorders>
              <w:top w:val="single" w:sz="4" w:space="0" w:color="238FB7"/>
              <w:bottom w:val="single" w:sz="4" w:space="0" w:color="238FB7"/>
            </w:tcBorders>
          </w:tcPr>
          <w:p w14:paraId="10611785" w14:textId="77777777" w:rsidR="00B67357" w:rsidRPr="003D662E" w:rsidRDefault="00B67357"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shall avoid the processing of personal data as much as possible.</w:t>
            </w:r>
          </w:p>
        </w:tc>
      </w:tr>
      <w:tr w:rsidR="00B67357" w:rsidRPr="00811234" w14:paraId="38B10585"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3E7C97A" w14:textId="77777777" w:rsidR="00B67357" w:rsidRPr="003D662E" w:rsidRDefault="00B67357" w:rsidP="009448C0">
            <w:pPr>
              <w:rPr>
                <w:b w:val="0"/>
                <w:lang w:val="en-US"/>
              </w:rPr>
            </w:pPr>
            <w:r w:rsidRPr="003D662E">
              <w:rPr>
                <w:b w:val="0"/>
                <w:lang w:val="en-US"/>
              </w:rPr>
              <w:t>R47a</w:t>
            </w:r>
          </w:p>
        </w:tc>
        <w:tc>
          <w:tcPr>
            <w:tcW w:w="7648" w:type="dxa"/>
            <w:tcBorders>
              <w:top w:val="single" w:sz="4" w:space="0" w:color="238FB7"/>
              <w:bottom w:val="single" w:sz="4" w:space="0" w:color="238FB7"/>
            </w:tcBorders>
          </w:tcPr>
          <w:p w14:paraId="6E291254" w14:textId="447407D1" w:rsidR="00B67357" w:rsidRPr="003D662E" w:rsidRDefault="003C1907"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design of applications is out of the scope of the platform</w:t>
            </w:r>
            <w:r w:rsidR="00B67357" w:rsidRPr="003D662E">
              <w:rPr>
                <w:bCs/>
                <w:lang w:val="en-US"/>
              </w:rPr>
              <w:t>.</w:t>
            </w:r>
          </w:p>
        </w:tc>
      </w:tr>
      <w:tr w:rsidR="00B67357" w:rsidRPr="00811234" w14:paraId="3DA4E5BD"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A2D9375" w14:textId="77777777" w:rsidR="00B67357" w:rsidRPr="003D662E" w:rsidRDefault="00B67357" w:rsidP="009448C0">
            <w:pPr>
              <w:rPr>
                <w:b w:val="0"/>
                <w:bCs w:val="0"/>
                <w:lang w:val="en-US"/>
              </w:rPr>
            </w:pPr>
            <w:r w:rsidRPr="003D662E">
              <w:rPr>
                <w:b w:val="0"/>
                <w:bCs w:val="0"/>
                <w:lang w:val="en-US"/>
              </w:rPr>
              <w:t>R47b</w:t>
            </w:r>
          </w:p>
        </w:tc>
        <w:tc>
          <w:tcPr>
            <w:tcW w:w="7648" w:type="dxa"/>
            <w:tcBorders>
              <w:top w:val="single" w:sz="4" w:space="0" w:color="238FB7"/>
              <w:bottom w:val="single" w:sz="4" w:space="0" w:color="238FB7"/>
            </w:tcBorders>
          </w:tcPr>
          <w:p w14:paraId="417EEF08" w14:textId="06182A16" w:rsidR="00B67357" w:rsidRPr="003D662E" w:rsidRDefault="00B67357" w:rsidP="009448C0">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Models </w:t>
            </w:r>
            <w:r w:rsidR="00A255EF" w:rsidRPr="003D662E">
              <w:rPr>
                <w:bCs/>
                <w:i/>
                <w:lang w:val="en-US"/>
              </w:rPr>
              <w:t xml:space="preserve">are currently not </w:t>
            </w:r>
            <w:r w:rsidRPr="003D662E">
              <w:rPr>
                <w:bCs/>
                <w:i/>
                <w:lang w:val="en-US"/>
              </w:rPr>
              <w:t>protected against privacy attacks.</w:t>
            </w:r>
          </w:p>
        </w:tc>
      </w:tr>
      <w:tr w:rsidR="00B67357" w:rsidRPr="00811234" w14:paraId="3F78E2A1"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A0E69B6" w14:textId="77777777" w:rsidR="00B67357" w:rsidRPr="003D662E" w:rsidRDefault="00B67357" w:rsidP="009448C0">
            <w:pPr>
              <w:rPr>
                <w:b w:val="0"/>
                <w:bCs w:val="0"/>
                <w:lang w:val="en-US"/>
              </w:rPr>
            </w:pPr>
            <w:r w:rsidRPr="003D662E">
              <w:rPr>
                <w:b w:val="0"/>
                <w:bCs w:val="0"/>
                <w:lang w:val="en-US"/>
              </w:rPr>
              <w:t>R48</w:t>
            </w:r>
          </w:p>
        </w:tc>
        <w:tc>
          <w:tcPr>
            <w:tcW w:w="7648" w:type="dxa"/>
            <w:tcBorders>
              <w:top w:val="single" w:sz="4" w:space="0" w:color="238FB7"/>
              <w:bottom w:val="single" w:sz="4" w:space="0" w:color="238FB7"/>
            </w:tcBorders>
          </w:tcPr>
          <w:p w14:paraId="15FA5418" w14:textId="184DBB52" w:rsidR="00B67357" w:rsidRPr="003D662E" w:rsidRDefault="00A255EF" w:rsidP="009448C0">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Currently, data is not stored.</w:t>
            </w:r>
          </w:p>
        </w:tc>
      </w:tr>
      <w:tr w:rsidR="00B67357" w:rsidRPr="00811234" w14:paraId="12BB6E76"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B9B0006" w14:textId="77777777" w:rsidR="00B67357" w:rsidRPr="003D662E" w:rsidRDefault="00B67357" w:rsidP="009448C0">
            <w:pPr>
              <w:rPr>
                <w:b w:val="0"/>
                <w:bCs w:val="0"/>
                <w:lang w:val="en-US"/>
              </w:rPr>
            </w:pPr>
            <w:r w:rsidRPr="003D662E">
              <w:rPr>
                <w:b w:val="0"/>
                <w:bCs w:val="0"/>
                <w:lang w:val="en-US"/>
              </w:rPr>
              <w:t>R49</w:t>
            </w:r>
          </w:p>
        </w:tc>
        <w:tc>
          <w:tcPr>
            <w:tcW w:w="7648" w:type="dxa"/>
            <w:tcBorders>
              <w:top w:val="single" w:sz="4" w:space="0" w:color="238FB7"/>
              <w:bottom w:val="single" w:sz="4" w:space="0" w:color="238FB7"/>
            </w:tcBorders>
          </w:tcPr>
          <w:p w14:paraId="245CAF3D" w14:textId="21DF0631" w:rsidR="00B67357" w:rsidRPr="003D662E" w:rsidRDefault="00A255EF" w:rsidP="009448C0">
            <w:pPr>
              <w:cnfStyle w:val="000000000000" w:firstRow="0" w:lastRow="0" w:firstColumn="0" w:lastColumn="0" w:oddVBand="0" w:evenVBand="0" w:oddHBand="0" w:evenHBand="0" w:firstRowFirstColumn="0" w:firstRowLastColumn="0" w:lastRowFirstColumn="0" w:lastRowLastColumn="0"/>
              <w:rPr>
                <w:bCs/>
                <w:i/>
                <w:lang w:val="en-DE"/>
              </w:rPr>
            </w:pPr>
            <w:r w:rsidRPr="003D662E">
              <w:rPr>
                <w:bCs/>
                <w:i/>
                <w:lang w:val="en-US"/>
              </w:rPr>
              <w:t xml:space="preserve">Currently, there are no mechanisms to ensure that </w:t>
            </w:r>
            <w:r w:rsidR="00B67357" w:rsidRPr="003D662E">
              <w:rPr>
                <w:bCs/>
                <w:i/>
                <w:lang w:val="en-DE"/>
              </w:rPr>
              <w:t xml:space="preserve">personal data </w:t>
            </w:r>
            <w:r w:rsidRPr="003D662E">
              <w:rPr>
                <w:bCs/>
                <w:i/>
                <w:lang w:val="en-US"/>
              </w:rPr>
              <w:t xml:space="preserve">is processed </w:t>
            </w:r>
            <w:r w:rsidR="00B67357" w:rsidRPr="003D662E">
              <w:rPr>
                <w:bCs/>
                <w:i/>
                <w:lang w:val="en-DE"/>
              </w:rPr>
              <w:t>adequate and relevant to the purpose and limited to what is necessary for the purposes of the processing.</w:t>
            </w:r>
          </w:p>
        </w:tc>
      </w:tr>
      <w:tr w:rsidR="00B67357" w:rsidRPr="00811234" w14:paraId="4FB2A320"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B895A4B" w14:textId="77777777" w:rsidR="00B67357" w:rsidRPr="003D662E" w:rsidRDefault="00B67357" w:rsidP="009448C0">
            <w:pPr>
              <w:rPr>
                <w:b w:val="0"/>
                <w:bCs w:val="0"/>
                <w:lang w:val="en-US"/>
              </w:rPr>
            </w:pPr>
            <w:r w:rsidRPr="003D662E">
              <w:rPr>
                <w:b w:val="0"/>
                <w:bCs w:val="0"/>
                <w:lang w:val="en-US"/>
              </w:rPr>
              <w:t>R49a</w:t>
            </w:r>
          </w:p>
        </w:tc>
        <w:tc>
          <w:tcPr>
            <w:tcW w:w="7648" w:type="dxa"/>
            <w:tcBorders>
              <w:top w:val="single" w:sz="4" w:space="0" w:color="238FB7"/>
              <w:bottom w:val="single" w:sz="4" w:space="0" w:color="238FB7"/>
            </w:tcBorders>
          </w:tcPr>
          <w:p w14:paraId="1F59B648" w14:textId="6E090292" w:rsidR="00B67357" w:rsidRPr="003D662E" w:rsidRDefault="00A255EF"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design of applications is out of the scope of the platform.</w:t>
            </w:r>
          </w:p>
        </w:tc>
      </w:tr>
      <w:tr w:rsidR="00B67357" w:rsidRPr="00811234" w14:paraId="16962A0B"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328DA98" w14:textId="77777777" w:rsidR="00B67357" w:rsidRPr="003D662E" w:rsidRDefault="00B67357" w:rsidP="009448C0">
            <w:pPr>
              <w:rPr>
                <w:b w:val="0"/>
                <w:bCs w:val="0"/>
                <w:lang w:val="en-US"/>
              </w:rPr>
            </w:pPr>
            <w:r w:rsidRPr="003D662E">
              <w:rPr>
                <w:b w:val="0"/>
                <w:bCs w:val="0"/>
                <w:lang w:val="en-US"/>
              </w:rPr>
              <w:t>R50</w:t>
            </w:r>
          </w:p>
        </w:tc>
        <w:tc>
          <w:tcPr>
            <w:tcW w:w="7648" w:type="dxa"/>
            <w:tcBorders>
              <w:top w:val="single" w:sz="4" w:space="0" w:color="238FB7"/>
              <w:bottom w:val="single" w:sz="4" w:space="0" w:color="238FB7"/>
            </w:tcBorders>
          </w:tcPr>
          <w:p w14:paraId="2156B623" w14:textId="1BC82FE5" w:rsidR="00B67357" w:rsidRPr="003D662E" w:rsidRDefault="003D2DF9" w:rsidP="009448C0">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Currently, no </w:t>
            </w:r>
            <w:r w:rsidR="00B67357" w:rsidRPr="003D662E">
              <w:rPr>
                <w:bCs/>
                <w:i/>
                <w:lang w:val="en-US"/>
              </w:rPr>
              <w:t>categories of personal data processing</w:t>
            </w:r>
            <w:r w:rsidRPr="003D662E">
              <w:rPr>
                <w:bCs/>
                <w:i/>
                <w:lang w:val="en-US"/>
              </w:rPr>
              <w:t xml:space="preserve"> are identified</w:t>
            </w:r>
            <w:r w:rsidR="00B67357" w:rsidRPr="003D662E">
              <w:rPr>
                <w:bCs/>
                <w:i/>
                <w:lang w:val="en-US"/>
              </w:rPr>
              <w:t>.</w:t>
            </w:r>
          </w:p>
        </w:tc>
      </w:tr>
      <w:tr w:rsidR="00B67357" w:rsidRPr="00811234" w14:paraId="19FCEA84"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9D7ACDC" w14:textId="77777777" w:rsidR="00B67357" w:rsidRPr="003D662E" w:rsidRDefault="00B67357" w:rsidP="009448C0">
            <w:pPr>
              <w:rPr>
                <w:b w:val="0"/>
                <w:bCs w:val="0"/>
                <w:lang w:val="en-US"/>
              </w:rPr>
            </w:pPr>
            <w:r w:rsidRPr="003D662E">
              <w:rPr>
                <w:b w:val="0"/>
                <w:bCs w:val="0"/>
                <w:lang w:val="en-US"/>
              </w:rPr>
              <w:t>R51</w:t>
            </w:r>
          </w:p>
        </w:tc>
        <w:tc>
          <w:tcPr>
            <w:tcW w:w="7648" w:type="dxa"/>
            <w:tcBorders>
              <w:top w:val="single" w:sz="4" w:space="0" w:color="238FB7"/>
              <w:bottom w:val="single" w:sz="4" w:space="0" w:color="238FB7"/>
            </w:tcBorders>
          </w:tcPr>
          <w:p w14:paraId="020F24A1" w14:textId="30E051C8" w:rsidR="00B67357" w:rsidRPr="003D662E" w:rsidRDefault="003D2DF9" w:rsidP="009448C0">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Currently, no </w:t>
            </w:r>
            <w:r w:rsidR="00B67357" w:rsidRPr="003D662E">
              <w:rPr>
                <w:bCs/>
                <w:i/>
                <w:lang w:val="en-US"/>
              </w:rPr>
              <w:t>authorization, deletion or blocking of personal data</w:t>
            </w:r>
            <w:r w:rsidRPr="003D662E">
              <w:rPr>
                <w:bCs/>
                <w:i/>
                <w:lang w:val="en-US"/>
              </w:rPr>
              <w:t xml:space="preserve"> is supported</w:t>
            </w:r>
            <w:r w:rsidR="00B67357" w:rsidRPr="003D662E">
              <w:rPr>
                <w:bCs/>
                <w:i/>
                <w:lang w:val="en-US"/>
              </w:rPr>
              <w:t>.</w:t>
            </w:r>
          </w:p>
        </w:tc>
      </w:tr>
      <w:tr w:rsidR="00B67357" w:rsidRPr="00811234" w14:paraId="2580DA9E"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6BD7C03" w14:textId="77777777" w:rsidR="00B67357" w:rsidRPr="003D662E" w:rsidRDefault="00B67357" w:rsidP="009448C0">
            <w:pPr>
              <w:rPr>
                <w:b w:val="0"/>
                <w:bCs w:val="0"/>
                <w:lang w:val="en-US"/>
              </w:rPr>
            </w:pPr>
            <w:r w:rsidRPr="003D662E">
              <w:rPr>
                <w:b w:val="0"/>
                <w:bCs w:val="0"/>
                <w:lang w:val="en-US"/>
              </w:rPr>
              <w:t>R52</w:t>
            </w:r>
          </w:p>
        </w:tc>
        <w:tc>
          <w:tcPr>
            <w:tcW w:w="7648" w:type="dxa"/>
            <w:tcBorders>
              <w:top w:val="single" w:sz="4" w:space="0" w:color="238FB7"/>
              <w:bottom w:val="single" w:sz="4" w:space="0" w:color="238FB7"/>
            </w:tcBorders>
          </w:tcPr>
          <w:p w14:paraId="7E4B3017" w14:textId="12111443" w:rsidR="00B67357" w:rsidRPr="003D662E" w:rsidRDefault="003D2DF9" w:rsidP="009448C0">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Currently, no data is stored</w:t>
            </w:r>
            <w:r w:rsidR="00B67357" w:rsidRPr="003D662E">
              <w:rPr>
                <w:bCs/>
                <w:i/>
                <w:lang w:val="en-US"/>
              </w:rPr>
              <w:t>.</w:t>
            </w:r>
          </w:p>
        </w:tc>
      </w:tr>
      <w:tr w:rsidR="00B67357" w:rsidRPr="00811234" w14:paraId="433B94CA"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B4FA767" w14:textId="77777777" w:rsidR="00B67357" w:rsidRPr="003D662E" w:rsidRDefault="00B67357" w:rsidP="009448C0">
            <w:pPr>
              <w:rPr>
                <w:b w:val="0"/>
                <w:bCs w:val="0"/>
                <w:lang w:val="en-US"/>
              </w:rPr>
            </w:pPr>
            <w:r w:rsidRPr="003D662E">
              <w:rPr>
                <w:b w:val="0"/>
                <w:bCs w:val="0"/>
                <w:lang w:val="en-US"/>
              </w:rPr>
              <w:t>R53</w:t>
            </w:r>
          </w:p>
        </w:tc>
        <w:tc>
          <w:tcPr>
            <w:tcW w:w="7648" w:type="dxa"/>
            <w:tcBorders>
              <w:top w:val="single" w:sz="4" w:space="0" w:color="238FB7"/>
              <w:bottom w:val="single" w:sz="4" w:space="0" w:color="238FB7"/>
            </w:tcBorders>
          </w:tcPr>
          <w:p w14:paraId="19D6099D" w14:textId="65A49199" w:rsidR="00B67357" w:rsidRPr="003D662E" w:rsidRDefault="003D2DF9" w:rsidP="009448C0">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Currently, there is no notification mechanism </w:t>
            </w:r>
            <w:r w:rsidR="00B67357" w:rsidRPr="003D662E">
              <w:rPr>
                <w:bCs/>
                <w:i/>
                <w:lang w:val="en-US"/>
              </w:rPr>
              <w:t>regarding rectification, deletion, blocking, leakage.</w:t>
            </w:r>
          </w:p>
        </w:tc>
      </w:tr>
      <w:tr w:rsidR="00B67357" w:rsidRPr="00811234" w14:paraId="07970AC0"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FC7F188" w14:textId="77777777" w:rsidR="00B67357" w:rsidRPr="003D662E" w:rsidRDefault="00B67357" w:rsidP="009448C0">
            <w:pPr>
              <w:rPr>
                <w:b w:val="0"/>
                <w:bCs w:val="0"/>
                <w:lang w:val="en-US"/>
              </w:rPr>
            </w:pPr>
            <w:r w:rsidRPr="003D662E">
              <w:rPr>
                <w:b w:val="0"/>
                <w:bCs w:val="0"/>
                <w:lang w:val="en-US"/>
              </w:rPr>
              <w:t>R54</w:t>
            </w:r>
          </w:p>
        </w:tc>
        <w:tc>
          <w:tcPr>
            <w:tcW w:w="7648" w:type="dxa"/>
            <w:tcBorders>
              <w:top w:val="single" w:sz="4" w:space="0" w:color="238FB7"/>
              <w:bottom w:val="single" w:sz="4" w:space="0" w:color="238FB7"/>
            </w:tcBorders>
          </w:tcPr>
          <w:p w14:paraId="1489DAAE" w14:textId="47530E55" w:rsidR="00B67357" w:rsidRPr="003D662E" w:rsidRDefault="003D2DF9" w:rsidP="009448C0">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Currently, there are no </w:t>
            </w:r>
            <w:r w:rsidR="00B67357" w:rsidRPr="003D662E">
              <w:rPr>
                <w:bCs/>
                <w:i/>
                <w:lang w:val="en-US"/>
              </w:rPr>
              <w:t>possibilities to object to the processing of personal data.</w:t>
            </w:r>
          </w:p>
        </w:tc>
      </w:tr>
      <w:tr w:rsidR="00B67357" w:rsidRPr="00811234" w14:paraId="425117E8"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8840A71" w14:textId="77777777" w:rsidR="00B67357" w:rsidRPr="003D662E" w:rsidRDefault="00B67357" w:rsidP="009448C0">
            <w:pPr>
              <w:rPr>
                <w:b w:val="0"/>
                <w:bCs w:val="0"/>
                <w:lang w:val="en-US"/>
              </w:rPr>
            </w:pPr>
            <w:r w:rsidRPr="003D662E">
              <w:rPr>
                <w:b w:val="0"/>
                <w:bCs w:val="0"/>
                <w:lang w:val="en-US"/>
              </w:rPr>
              <w:t>R55</w:t>
            </w:r>
          </w:p>
        </w:tc>
        <w:tc>
          <w:tcPr>
            <w:tcW w:w="7648" w:type="dxa"/>
            <w:tcBorders>
              <w:top w:val="single" w:sz="4" w:space="0" w:color="238FB7"/>
              <w:bottom w:val="single" w:sz="4" w:space="0" w:color="238FB7"/>
            </w:tcBorders>
          </w:tcPr>
          <w:p w14:paraId="0C916EB7" w14:textId="0AB06055" w:rsidR="00B67357" w:rsidRPr="003D662E" w:rsidRDefault="003D2DF9" w:rsidP="009448C0">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Currently, there are no </w:t>
            </w:r>
            <w:r w:rsidR="00B67357" w:rsidRPr="003D662E">
              <w:rPr>
                <w:bCs/>
                <w:i/>
                <w:lang w:val="en-US"/>
              </w:rPr>
              <w:t>ways to object to the direct marketing of personal data.</w:t>
            </w:r>
          </w:p>
        </w:tc>
      </w:tr>
      <w:tr w:rsidR="00B67357" w:rsidRPr="00811234" w14:paraId="659936A8"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C0EE650" w14:textId="77777777" w:rsidR="00B67357" w:rsidRPr="003D662E" w:rsidRDefault="00B67357" w:rsidP="009448C0">
            <w:pPr>
              <w:rPr>
                <w:b w:val="0"/>
                <w:bCs w:val="0"/>
                <w:lang w:val="en-US"/>
              </w:rPr>
            </w:pPr>
            <w:r w:rsidRPr="003D662E">
              <w:rPr>
                <w:b w:val="0"/>
                <w:bCs w:val="0"/>
                <w:lang w:val="en-US"/>
              </w:rPr>
              <w:t>R56</w:t>
            </w:r>
          </w:p>
        </w:tc>
        <w:tc>
          <w:tcPr>
            <w:tcW w:w="7648" w:type="dxa"/>
            <w:tcBorders>
              <w:top w:val="single" w:sz="4" w:space="0" w:color="238FB7"/>
              <w:bottom w:val="single" w:sz="4" w:space="0" w:color="238FB7"/>
            </w:tcBorders>
          </w:tcPr>
          <w:p w14:paraId="22A66C65" w14:textId="1356EEB2" w:rsidR="00B67357" w:rsidRPr="003D662E" w:rsidRDefault="003D2DF9" w:rsidP="009448C0">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Currently, there are no </w:t>
            </w:r>
            <w:r w:rsidR="00B67357" w:rsidRPr="003D662E">
              <w:rPr>
                <w:bCs/>
                <w:i/>
                <w:lang w:val="en-US"/>
              </w:rPr>
              <w:t>options for objecting to the transfer of personal data to third parties.</w:t>
            </w:r>
          </w:p>
        </w:tc>
      </w:tr>
      <w:tr w:rsidR="00B67357" w:rsidRPr="00811234" w14:paraId="2BF9C130"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1D2AE50" w14:textId="77777777" w:rsidR="00B67357" w:rsidRPr="003D662E" w:rsidRDefault="00B67357" w:rsidP="009448C0">
            <w:pPr>
              <w:rPr>
                <w:b w:val="0"/>
                <w:bCs w:val="0"/>
                <w:lang w:val="en-US"/>
              </w:rPr>
            </w:pPr>
            <w:r w:rsidRPr="003D662E">
              <w:rPr>
                <w:b w:val="0"/>
                <w:bCs w:val="0"/>
                <w:lang w:val="en-US"/>
              </w:rPr>
              <w:t>R57</w:t>
            </w:r>
          </w:p>
        </w:tc>
        <w:tc>
          <w:tcPr>
            <w:tcW w:w="7648" w:type="dxa"/>
            <w:tcBorders>
              <w:top w:val="single" w:sz="4" w:space="0" w:color="238FB7"/>
              <w:bottom w:val="single" w:sz="4" w:space="0" w:color="238FB7"/>
            </w:tcBorders>
          </w:tcPr>
          <w:p w14:paraId="4A760063" w14:textId="4848BDA7" w:rsidR="00B67357" w:rsidRPr="003D662E" w:rsidRDefault="003D2DF9" w:rsidP="009448C0">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Currently, there are no </w:t>
            </w:r>
            <w:r w:rsidR="00B67357" w:rsidRPr="003D662E">
              <w:rPr>
                <w:bCs/>
                <w:i/>
                <w:lang w:val="en-US"/>
              </w:rPr>
              <w:t>possibilities to object to the decision support based on the automated processing of personal data.</w:t>
            </w:r>
          </w:p>
        </w:tc>
      </w:tr>
      <w:tr w:rsidR="00B67357" w:rsidRPr="00811234" w14:paraId="4F5949AA"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7752582" w14:textId="77777777" w:rsidR="00B67357" w:rsidRPr="003D662E" w:rsidRDefault="00B67357" w:rsidP="009448C0">
            <w:pPr>
              <w:rPr>
                <w:b w:val="0"/>
                <w:bCs w:val="0"/>
                <w:lang w:val="en-US"/>
              </w:rPr>
            </w:pPr>
            <w:r w:rsidRPr="003D662E">
              <w:rPr>
                <w:b w:val="0"/>
                <w:bCs w:val="0"/>
                <w:lang w:val="en-US"/>
              </w:rPr>
              <w:t>R58</w:t>
            </w:r>
          </w:p>
        </w:tc>
        <w:tc>
          <w:tcPr>
            <w:tcW w:w="7648" w:type="dxa"/>
            <w:tcBorders>
              <w:top w:val="single" w:sz="4" w:space="0" w:color="238FB7"/>
              <w:bottom w:val="single" w:sz="4" w:space="0" w:color="238FB7"/>
            </w:tcBorders>
          </w:tcPr>
          <w:p w14:paraId="542CA240" w14:textId="14F536CE" w:rsidR="00B67357" w:rsidRPr="003D662E" w:rsidRDefault="008B6013" w:rsidP="009448C0">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Currently, there is no </w:t>
            </w:r>
            <w:r w:rsidR="00B67357" w:rsidRPr="003D662E">
              <w:rPr>
                <w:bCs/>
                <w:i/>
                <w:lang w:val="en-US"/>
              </w:rPr>
              <w:t>detection of personal data breaches and their communication with data subjects.</w:t>
            </w:r>
          </w:p>
        </w:tc>
      </w:tr>
      <w:tr w:rsidR="00B67357" w:rsidRPr="00811234" w14:paraId="5EE0B732"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F6BE57C" w14:textId="77777777" w:rsidR="00B67357" w:rsidRPr="003D662E" w:rsidRDefault="00B67357" w:rsidP="009448C0">
            <w:pPr>
              <w:rPr>
                <w:b w:val="0"/>
                <w:bCs w:val="0"/>
                <w:lang w:val="en-US"/>
              </w:rPr>
            </w:pPr>
            <w:r w:rsidRPr="003D662E">
              <w:rPr>
                <w:b w:val="0"/>
                <w:bCs w:val="0"/>
                <w:lang w:val="en-US"/>
              </w:rPr>
              <w:t>R59</w:t>
            </w:r>
          </w:p>
        </w:tc>
        <w:tc>
          <w:tcPr>
            <w:tcW w:w="7648" w:type="dxa"/>
            <w:tcBorders>
              <w:top w:val="single" w:sz="4" w:space="0" w:color="238FB7"/>
              <w:bottom w:val="single" w:sz="4" w:space="0" w:color="238FB7"/>
            </w:tcBorders>
          </w:tcPr>
          <w:p w14:paraId="594FA102" w14:textId="42309D8E" w:rsidR="00B67357" w:rsidRPr="003D662E" w:rsidRDefault="008B6013" w:rsidP="009448C0">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Currently, there is no </w:t>
            </w:r>
            <w:r w:rsidR="00B67357" w:rsidRPr="003D662E">
              <w:rPr>
                <w:bCs/>
                <w:i/>
                <w:lang w:val="en-US"/>
              </w:rPr>
              <w:t>authorization</w:t>
            </w:r>
            <w:r w:rsidRPr="003D662E">
              <w:rPr>
                <w:bCs/>
                <w:i/>
                <w:lang w:val="en-US"/>
              </w:rPr>
              <w:t xml:space="preserve"> mechanism</w:t>
            </w:r>
            <w:r w:rsidR="00B67357" w:rsidRPr="003D662E">
              <w:rPr>
                <w:bCs/>
                <w:i/>
                <w:lang w:val="en-US"/>
              </w:rPr>
              <w:t>.</w:t>
            </w:r>
          </w:p>
        </w:tc>
      </w:tr>
      <w:tr w:rsidR="00B67357" w:rsidRPr="00811234" w14:paraId="2CF6CAA2"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DE0E176" w14:textId="77777777" w:rsidR="00B67357" w:rsidRPr="003D662E" w:rsidRDefault="00B67357" w:rsidP="009448C0">
            <w:pPr>
              <w:rPr>
                <w:b w:val="0"/>
                <w:bCs w:val="0"/>
                <w:lang w:val="en-US"/>
              </w:rPr>
            </w:pPr>
            <w:r w:rsidRPr="003D662E">
              <w:rPr>
                <w:b w:val="0"/>
                <w:bCs w:val="0"/>
                <w:lang w:val="en-US"/>
              </w:rPr>
              <w:t>R60</w:t>
            </w:r>
          </w:p>
        </w:tc>
        <w:tc>
          <w:tcPr>
            <w:tcW w:w="7648" w:type="dxa"/>
            <w:tcBorders>
              <w:top w:val="single" w:sz="4" w:space="0" w:color="238FB7"/>
              <w:bottom w:val="single" w:sz="4" w:space="0" w:color="238FB7"/>
            </w:tcBorders>
          </w:tcPr>
          <w:p w14:paraId="67366613" w14:textId="4AF4BE23" w:rsidR="00B67357" w:rsidRPr="003D662E" w:rsidRDefault="008B6013" w:rsidP="009448C0">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Currently, there are no suppor</w:t>
            </w:r>
            <w:r w:rsidR="0027308D" w:rsidRPr="003D662E">
              <w:rPr>
                <w:bCs/>
                <w:i/>
                <w:lang w:val="en-US"/>
              </w:rPr>
              <w:t>t</w:t>
            </w:r>
            <w:r w:rsidRPr="003D662E">
              <w:rPr>
                <w:bCs/>
                <w:i/>
                <w:lang w:val="en-US"/>
              </w:rPr>
              <w:t xml:space="preserve">ed </w:t>
            </w:r>
            <w:r w:rsidR="00B67357" w:rsidRPr="003D662E">
              <w:rPr>
                <w:bCs/>
                <w:i/>
                <w:lang w:val="en-US"/>
              </w:rPr>
              <w:t>privacy principles when consent is required for the processing of personal data.</w:t>
            </w:r>
          </w:p>
        </w:tc>
      </w:tr>
      <w:tr w:rsidR="00B67357" w:rsidRPr="00811234" w14:paraId="7586CA13"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2C879A1" w14:textId="77777777" w:rsidR="00B67357" w:rsidRPr="003D662E" w:rsidRDefault="00B67357" w:rsidP="009448C0">
            <w:pPr>
              <w:rPr>
                <w:b w:val="0"/>
                <w:bCs w:val="0"/>
                <w:lang w:val="en-US"/>
              </w:rPr>
            </w:pPr>
            <w:r w:rsidRPr="003D662E">
              <w:rPr>
                <w:b w:val="0"/>
                <w:bCs w:val="0"/>
                <w:lang w:val="en-US"/>
              </w:rPr>
              <w:t>R61</w:t>
            </w:r>
          </w:p>
        </w:tc>
        <w:tc>
          <w:tcPr>
            <w:tcW w:w="7648" w:type="dxa"/>
            <w:tcBorders>
              <w:top w:val="single" w:sz="4" w:space="0" w:color="238FB7"/>
              <w:bottom w:val="single" w:sz="4" w:space="0" w:color="238FB7"/>
            </w:tcBorders>
          </w:tcPr>
          <w:p w14:paraId="2FEEC19F" w14:textId="685357B0" w:rsidR="00B67357" w:rsidRPr="003D662E" w:rsidRDefault="008B6013" w:rsidP="009448C0">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Currently, there are no means to e</w:t>
            </w:r>
            <w:r w:rsidR="00B67357" w:rsidRPr="003D662E">
              <w:rPr>
                <w:bCs/>
                <w:i/>
                <w:lang w:val="en-US"/>
              </w:rPr>
              <w:t>nable users to control their personal data requirements.</w:t>
            </w:r>
          </w:p>
        </w:tc>
      </w:tr>
      <w:tr w:rsidR="00B67357" w:rsidRPr="00811234" w14:paraId="0DF22F10"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F032886" w14:textId="77777777" w:rsidR="00B67357" w:rsidRPr="003D662E" w:rsidRDefault="00B67357" w:rsidP="009448C0">
            <w:pPr>
              <w:rPr>
                <w:b w:val="0"/>
                <w:bCs w:val="0"/>
                <w:lang w:val="en-US"/>
              </w:rPr>
            </w:pPr>
            <w:r w:rsidRPr="003D662E">
              <w:rPr>
                <w:b w:val="0"/>
                <w:bCs w:val="0"/>
                <w:lang w:val="en-US"/>
              </w:rPr>
              <w:t>R62</w:t>
            </w:r>
          </w:p>
        </w:tc>
        <w:tc>
          <w:tcPr>
            <w:tcW w:w="7648" w:type="dxa"/>
            <w:tcBorders>
              <w:top w:val="single" w:sz="4" w:space="0" w:color="238FB7"/>
              <w:bottom w:val="single" w:sz="4" w:space="0" w:color="238FB7"/>
            </w:tcBorders>
          </w:tcPr>
          <w:p w14:paraId="47366CA1" w14:textId="6D2A3A22" w:rsidR="00B67357" w:rsidRPr="003D662E" w:rsidRDefault="008B6013" w:rsidP="009448C0">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Currently there is no </w:t>
            </w:r>
            <w:r w:rsidR="00B67357" w:rsidRPr="003D662E">
              <w:rPr>
                <w:bCs/>
                <w:i/>
                <w:lang w:val="en-US"/>
              </w:rPr>
              <w:t>assessment of data protection impact assessment to identify threats and risks in the processing of personal data.</w:t>
            </w:r>
          </w:p>
        </w:tc>
      </w:tr>
      <w:tr w:rsidR="00B67357" w:rsidRPr="00811234" w14:paraId="4DAB8792"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F0432BC" w14:textId="77777777" w:rsidR="00B67357" w:rsidRPr="003D662E" w:rsidRDefault="00B67357" w:rsidP="009448C0">
            <w:pPr>
              <w:rPr>
                <w:b w:val="0"/>
                <w:bCs w:val="0"/>
                <w:lang w:val="en-US"/>
              </w:rPr>
            </w:pPr>
            <w:r w:rsidRPr="003D662E">
              <w:rPr>
                <w:b w:val="0"/>
                <w:bCs w:val="0"/>
                <w:lang w:val="en-US"/>
              </w:rPr>
              <w:t>R63</w:t>
            </w:r>
          </w:p>
        </w:tc>
        <w:tc>
          <w:tcPr>
            <w:tcW w:w="7648" w:type="dxa"/>
            <w:tcBorders>
              <w:top w:val="single" w:sz="4" w:space="0" w:color="238FB7"/>
              <w:bottom w:val="single" w:sz="4" w:space="0" w:color="238FB7"/>
            </w:tcBorders>
          </w:tcPr>
          <w:p w14:paraId="7F1B196E" w14:textId="66CEE4F4" w:rsidR="00B67357" w:rsidRPr="003D662E" w:rsidRDefault="00B27E4A"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KODEX service is one</w:t>
            </w:r>
            <w:r w:rsidR="00B67357" w:rsidRPr="003D662E">
              <w:rPr>
                <w:bCs/>
                <w:lang w:val="en-US"/>
              </w:rPr>
              <w:t xml:space="preserve"> mechanism to capture user privacy and security requirements.</w:t>
            </w:r>
          </w:p>
        </w:tc>
      </w:tr>
      <w:tr w:rsidR="00B67357" w:rsidRPr="00811234" w14:paraId="49AC315B"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87CDA8F" w14:textId="77777777" w:rsidR="00B67357" w:rsidRPr="003D662E" w:rsidRDefault="00B67357" w:rsidP="009448C0">
            <w:pPr>
              <w:rPr>
                <w:b w:val="0"/>
                <w:bCs w:val="0"/>
                <w:lang w:val="en-US"/>
              </w:rPr>
            </w:pPr>
            <w:r w:rsidRPr="003D662E">
              <w:rPr>
                <w:b w:val="0"/>
                <w:bCs w:val="0"/>
                <w:lang w:val="en-US"/>
              </w:rPr>
              <w:t>R64</w:t>
            </w:r>
          </w:p>
        </w:tc>
        <w:tc>
          <w:tcPr>
            <w:tcW w:w="7648" w:type="dxa"/>
            <w:tcBorders>
              <w:top w:val="single" w:sz="4" w:space="0" w:color="238FB7"/>
              <w:bottom w:val="single" w:sz="4" w:space="0" w:color="238FB7"/>
            </w:tcBorders>
          </w:tcPr>
          <w:p w14:paraId="78D976B7" w14:textId="5E2042C6" w:rsidR="00B67357" w:rsidRPr="003D662E" w:rsidRDefault="00B27E4A"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The KODEX service </w:t>
            </w:r>
            <w:r w:rsidR="00B67357" w:rsidRPr="003D662E">
              <w:rPr>
                <w:bCs/>
                <w:lang w:val="en-US"/>
              </w:rPr>
              <w:t>anonymize</w:t>
            </w:r>
            <w:r w:rsidRPr="003D662E">
              <w:rPr>
                <w:bCs/>
                <w:lang w:val="en-US"/>
              </w:rPr>
              <w:t>s</w:t>
            </w:r>
            <w:r w:rsidR="00B67357" w:rsidRPr="003D662E">
              <w:rPr>
                <w:bCs/>
                <w:lang w:val="en-US"/>
              </w:rPr>
              <w:t xml:space="preserve"> information in specified data fields.</w:t>
            </w:r>
          </w:p>
        </w:tc>
      </w:tr>
      <w:tr w:rsidR="00B67357" w:rsidRPr="00811234" w14:paraId="36A4EE60"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DEE5908" w14:textId="77777777" w:rsidR="00B67357" w:rsidRPr="003D662E" w:rsidRDefault="00B67357" w:rsidP="009448C0">
            <w:pPr>
              <w:rPr>
                <w:b w:val="0"/>
                <w:bCs w:val="0"/>
                <w:lang w:val="en-US"/>
              </w:rPr>
            </w:pPr>
            <w:r w:rsidRPr="003D662E">
              <w:rPr>
                <w:b w:val="0"/>
                <w:bCs w:val="0"/>
                <w:lang w:val="en-US"/>
              </w:rPr>
              <w:t>R65</w:t>
            </w:r>
          </w:p>
        </w:tc>
        <w:tc>
          <w:tcPr>
            <w:tcW w:w="7648" w:type="dxa"/>
            <w:tcBorders>
              <w:top w:val="single" w:sz="4" w:space="0" w:color="238FB7"/>
              <w:bottom w:val="single" w:sz="4" w:space="0" w:color="238FB7"/>
            </w:tcBorders>
          </w:tcPr>
          <w:p w14:paraId="6BDA741A" w14:textId="7AE62F43" w:rsidR="00B67357" w:rsidRPr="003D662E" w:rsidRDefault="00B27E4A" w:rsidP="009448C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The KODEX service can </w:t>
            </w:r>
            <w:r w:rsidR="00B67357" w:rsidRPr="003D662E">
              <w:rPr>
                <w:bCs/>
                <w:lang w:val="en-US"/>
              </w:rPr>
              <w:t>anonymize personal data contained in free text.</w:t>
            </w:r>
          </w:p>
        </w:tc>
      </w:tr>
      <w:tr w:rsidR="00B67357" w:rsidRPr="00811234" w14:paraId="50867C13"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059A620" w14:textId="77777777" w:rsidR="00B67357" w:rsidRPr="003D662E" w:rsidRDefault="00B67357" w:rsidP="009448C0">
            <w:pPr>
              <w:rPr>
                <w:b w:val="0"/>
                <w:bCs w:val="0"/>
                <w:lang w:val="en-US"/>
              </w:rPr>
            </w:pPr>
            <w:r w:rsidRPr="003D662E">
              <w:rPr>
                <w:b w:val="0"/>
                <w:bCs w:val="0"/>
                <w:lang w:val="en-US"/>
              </w:rPr>
              <w:t>R66</w:t>
            </w:r>
          </w:p>
        </w:tc>
        <w:tc>
          <w:tcPr>
            <w:tcW w:w="7648" w:type="dxa"/>
            <w:tcBorders>
              <w:top w:val="single" w:sz="4" w:space="0" w:color="238FB7"/>
              <w:bottom w:val="single" w:sz="4" w:space="0" w:color="238FB7"/>
            </w:tcBorders>
          </w:tcPr>
          <w:p w14:paraId="3A46FDE1" w14:textId="77777777" w:rsidR="00B67357" w:rsidRPr="003D662E" w:rsidRDefault="00B67357" w:rsidP="009448C0">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Pseudonymization shall keep pseudonyms in the system only for the time actually needed.</w:t>
            </w:r>
          </w:p>
        </w:tc>
      </w:tr>
      <w:tr w:rsidR="00B67357" w:rsidRPr="00811234" w14:paraId="3283848C"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252CEDA" w14:textId="77777777" w:rsidR="00B67357" w:rsidRPr="003D662E" w:rsidRDefault="00B67357" w:rsidP="009448C0">
            <w:pPr>
              <w:rPr>
                <w:b w:val="0"/>
                <w:bCs w:val="0"/>
                <w:lang w:val="en-US"/>
              </w:rPr>
            </w:pPr>
            <w:r w:rsidRPr="003D662E">
              <w:rPr>
                <w:b w:val="0"/>
                <w:bCs w:val="0"/>
                <w:lang w:val="en-US"/>
              </w:rPr>
              <w:lastRenderedPageBreak/>
              <w:t>R66a</w:t>
            </w:r>
          </w:p>
        </w:tc>
        <w:tc>
          <w:tcPr>
            <w:tcW w:w="7648" w:type="dxa"/>
            <w:tcBorders>
              <w:top w:val="single" w:sz="4" w:space="0" w:color="238FB7"/>
              <w:bottom w:val="single" w:sz="4" w:space="0" w:color="238FB7"/>
            </w:tcBorders>
          </w:tcPr>
          <w:p w14:paraId="4DD654E4" w14:textId="77777777" w:rsidR="00B67357" w:rsidRPr="003D662E" w:rsidRDefault="00B67357" w:rsidP="009448C0">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After the time has expired, a new pseudonym shall be assigned to the same person.</w:t>
            </w:r>
          </w:p>
        </w:tc>
      </w:tr>
      <w:tr w:rsidR="00B67357" w:rsidRPr="00811234" w14:paraId="091043F1"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A80C0E7" w14:textId="77777777" w:rsidR="00B67357" w:rsidRPr="003D662E" w:rsidRDefault="00B67357" w:rsidP="009448C0">
            <w:pPr>
              <w:rPr>
                <w:b w:val="0"/>
                <w:bCs w:val="0"/>
                <w:lang w:val="en-US"/>
              </w:rPr>
            </w:pPr>
            <w:r w:rsidRPr="003D662E">
              <w:rPr>
                <w:b w:val="0"/>
                <w:bCs w:val="0"/>
                <w:lang w:val="en-US"/>
              </w:rPr>
              <w:t>R66b</w:t>
            </w:r>
          </w:p>
        </w:tc>
        <w:tc>
          <w:tcPr>
            <w:tcW w:w="7648" w:type="dxa"/>
            <w:tcBorders>
              <w:top w:val="single" w:sz="4" w:space="0" w:color="238FB7"/>
              <w:bottom w:val="single" w:sz="4" w:space="0" w:color="238FB7"/>
            </w:tcBorders>
          </w:tcPr>
          <w:p w14:paraId="38755A26" w14:textId="77777777" w:rsidR="00B67357" w:rsidRPr="003D662E" w:rsidRDefault="00B67357" w:rsidP="009448C0">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The purpose and scope shall be aligned with the operating agreement when used internally.</w:t>
            </w:r>
          </w:p>
        </w:tc>
      </w:tr>
      <w:tr w:rsidR="00B67357" w:rsidRPr="00811234" w14:paraId="53B0A8DB"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00B29C0" w14:textId="77777777" w:rsidR="00B67357" w:rsidRPr="003D662E" w:rsidRDefault="00B67357" w:rsidP="009448C0">
            <w:pPr>
              <w:rPr>
                <w:b w:val="0"/>
                <w:bCs w:val="0"/>
                <w:lang w:val="en-US"/>
              </w:rPr>
            </w:pPr>
            <w:r w:rsidRPr="003D662E">
              <w:rPr>
                <w:b w:val="0"/>
                <w:bCs w:val="0"/>
                <w:lang w:val="en-US"/>
              </w:rPr>
              <w:t>R66c</w:t>
            </w:r>
          </w:p>
        </w:tc>
        <w:tc>
          <w:tcPr>
            <w:tcW w:w="7648" w:type="dxa"/>
            <w:tcBorders>
              <w:top w:val="single" w:sz="4" w:space="0" w:color="238FB7"/>
              <w:bottom w:val="single" w:sz="4" w:space="0" w:color="238FB7"/>
            </w:tcBorders>
          </w:tcPr>
          <w:p w14:paraId="574D833D" w14:textId="77777777" w:rsidR="00B67357" w:rsidRPr="003D662E" w:rsidRDefault="00B67357" w:rsidP="009448C0">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Pseudonymization shall be applied in case of external use only after the consent of the person concerned.</w:t>
            </w:r>
          </w:p>
        </w:tc>
      </w:tr>
      <w:tr w:rsidR="00B67357" w:rsidRPr="00811234" w14:paraId="26072A56"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B4AB067" w14:textId="77777777" w:rsidR="00B67357" w:rsidRPr="003D662E" w:rsidRDefault="00B67357" w:rsidP="009448C0">
            <w:pPr>
              <w:rPr>
                <w:b w:val="0"/>
                <w:bCs w:val="0"/>
                <w:lang w:val="en-US"/>
              </w:rPr>
            </w:pPr>
            <w:r w:rsidRPr="003D662E">
              <w:rPr>
                <w:b w:val="0"/>
                <w:bCs w:val="0"/>
                <w:lang w:val="en-US"/>
              </w:rPr>
              <w:t>R67</w:t>
            </w:r>
          </w:p>
        </w:tc>
        <w:tc>
          <w:tcPr>
            <w:tcW w:w="7648" w:type="dxa"/>
            <w:tcBorders>
              <w:top w:val="single" w:sz="4" w:space="0" w:color="238FB7"/>
              <w:bottom w:val="single" w:sz="4" w:space="0" w:color="238FB7"/>
            </w:tcBorders>
          </w:tcPr>
          <w:p w14:paraId="3B5E26E6" w14:textId="7804A5D1" w:rsidR="00B67357" w:rsidRPr="003D662E" w:rsidRDefault="00B67357" w:rsidP="009448C0">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The platform </w:t>
            </w:r>
            <w:r w:rsidR="008F21D8" w:rsidRPr="003D662E">
              <w:rPr>
                <w:bCs/>
                <w:i/>
                <w:lang w:val="en-US"/>
              </w:rPr>
              <w:t xml:space="preserve">currently does not store </w:t>
            </w:r>
            <w:r w:rsidRPr="003D662E">
              <w:rPr>
                <w:bCs/>
                <w:i/>
                <w:lang w:val="en-US"/>
              </w:rPr>
              <w:t>cookies or similar identifiers stored on end devices.</w:t>
            </w:r>
            <w:r w:rsidR="008F21D8" w:rsidRPr="003D662E">
              <w:rPr>
                <w:bCs/>
                <w:i/>
                <w:lang w:val="en-US"/>
              </w:rPr>
              <w:t xml:space="preserve"> This may apply to an extension of the device management.</w:t>
            </w:r>
          </w:p>
        </w:tc>
      </w:tr>
      <w:tr w:rsidR="00B67357" w:rsidRPr="00811234" w14:paraId="229C7E41" w14:textId="77777777" w:rsidTr="009448C0">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BEFE47A" w14:textId="77777777" w:rsidR="00B67357" w:rsidRPr="003D662E" w:rsidRDefault="00B67357" w:rsidP="009448C0">
            <w:pPr>
              <w:rPr>
                <w:b w:val="0"/>
                <w:bCs w:val="0"/>
                <w:lang w:val="en-US"/>
              </w:rPr>
            </w:pPr>
            <w:r w:rsidRPr="003D662E">
              <w:rPr>
                <w:b w:val="0"/>
                <w:bCs w:val="0"/>
                <w:lang w:val="en-US"/>
              </w:rPr>
              <w:t>R68</w:t>
            </w:r>
          </w:p>
        </w:tc>
        <w:tc>
          <w:tcPr>
            <w:tcW w:w="7648" w:type="dxa"/>
            <w:tcBorders>
              <w:top w:val="single" w:sz="4" w:space="0" w:color="238FB7"/>
              <w:bottom w:val="single" w:sz="4" w:space="0" w:color="238FB7"/>
            </w:tcBorders>
          </w:tcPr>
          <w:p w14:paraId="3D1D2836" w14:textId="0AA2849C" w:rsidR="00B67357" w:rsidRPr="003D662E" w:rsidRDefault="008F21D8" w:rsidP="009448C0">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Currently, t</w:t>
            </w:r>
            <w:r w:rsidR="00B67357" w:rsidRPr="003D662E">
              <w:rPr>
                <w:bCs/>
                <w:i/>
                <w:lang w:val="en-US"/>
              </w:rPr>
              <w:t xml:space="preserve">he platform </w:t>
            </w:r>
            <w:r w:rsidRPr="003D662E">
              <w:rPr>
                <w:bCs/>
                <w:i/>
                <w:lang w:val="en-US"/>
              </w:rPr>
              <w:t xml:space="preserve">does not </w:t>
            </w:r>
            <w:r w:rsidR="00B67357" w:rsidRPr="003D662E">
              <w:rPr>
                <w:bCs/>
                <w:i/>
                <w:lang w:val="en-US"/>
              </w:rPr>
              <w:t>provide the possibility of automatic deletion of such (R61) identifiers, as well as deletion at the request of the user.</w:t>
            </w:r>
          </w:p>
        </w:tc>
      </w:tr>
    </w:tbl>
    <w:p w14:paraId="1D69483A" w14:textId="77777777" w:rsidR="00B67357" w:rsidRPr="003D662E" w:rsidRDefault="00B67357" w:rsidP="00B67357">
      <w:pPr>
        <w:rPr>
          <w:lang w:val="en-US"/>
        </w:rPr>
      </w:pPr>
    </w:p>
    <w:p w14:paraId="0165FF50" w14:textId="5ECEE517" w:rsidR="002427A1" w:rsidRPr="003D662E" w:rsidRDefault="00C017CF" w:rsidP="00C017CF">
      <w:pPr>
        <w:pStyle w:val="Heading2"/>
        <w:rPr>
          <w:lang w:val="en-US"/>
        </w:rPr>
      </w:pPr>
      <w:bookmarkStart w:id="177" w:name="_Toc147571966"/>
      <w:r w:rsidRPr="003D662E">
        <w:rPr>
          <w:lang w:val="en-US"/>
        </w:rPr>
        <w:t>Reusable Intelligent Services Layer</w:t>
      </w:r>
      <w:bookmarkEnd w:id="177"/>
    </w:p>
    <w:p w14:paraId="707EB75F" w14:textId="0F735B1A"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D0494D">
        <w:rPr>
          <w:lang w:val="en-US"/>
        </w:rPr>
        <w:t>3.9.1</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D0494D">
        <w:rPr>
          <w:lang w:val="en-US"/>
        </w:rPr>
        <w:t>3.9.3</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D0494D">
        <w:rPr>
          <w:lang w:val="en-US"/>
        </w:rPr>
        <w:t>3.9.4</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198BDE83" w14:textId="353057E6" w:rsidR="00430EBD" w:rsidRPr="003D662E" w:rsidRDefault="0058521B" w:rsidP="00EF5733">
      <w:pPr>
        <w:pStyle w:val="Heading3"/>
        <w:rPr>
          <w:lang w:val="en-US"/>
        </w:rPr>
      </w:pPr>
      <w:bookmarkStart w:id="178" w:name="_Toc147571967"/>
      <w:bookmarkStart w:id="179" w:name="_Ref100840642"/>
      <w:r w:rsidRPr="003D662E">
        <w:rPr>
          <w:lang w:val="en-US"/>
        </w:rPr>
        <w:t xml:space="preserve">Specific </w:t>
      </w:r>
      <w:r w:rsidR="00430EBD" w:rsidRPr="003D662E">
        <w:rPr>
          <w:lang w:val="en-US"/>
        </w:rPr>
        <w:t>Requirements</w:t>
      </w:r>
      <w:bookmarkEnd w:id="178"/>
      <w:r w:rsidR="00430EBD" w:rsidRPr="003D662E">
        <w:rPr>
          <w:lang w:val="en-US"/>
        </w:rPr>
        <w:t xml:space="preserve"> </w:t>
      </w:r>
    </w:p>
    <w:p w14:paraId="6F7902FE" w14:textId="5007EA4F" w:rsidR="0058521B" w:rsidRPr="003D662E" w:rsidRDefault="0058521B" w:rsidP="002D5B25">
      <w:pPr>
        <w:jc w:val="both"/>
        <w:rPr>
          <w:lang w:val="en-US"/>
        </w:rPr>
      </w:pPr>
      <w:r w:rsidRPr="003D662E">
        <w:rPr>
          <w:lang w:val="en-US"/>
        </w:rPr>
        <w:t xml:space="preserve">This section lists the specific requirements for the Reusable Intelligent Services Layer. It is important to </w:t>
      </w:r>
      <w:r w:rsidR="00E13C8A" w:rsidRPr="003D662E">
        <w:rPr>
          <w:lang w:val="en-US"/>
        </w:rPr>
        <w:t xml:space="preserve">remember </w:t>
      </w:r>
      <w:r w:rsidRPr="003D662E">
        <w:rPr>
          <w:lang w:val="en-US"/>
        </w:rPr>
        <w:t>from [</w:t>
      </w:r>
      <w:r w:rsidR="006B4B9E" w:rsidRPr="003D662E">
        <w:rPr>
          <w:lang w:val="en-US"/>
        </w:rPr>
        <w:t>13</w:t>
      </w:r>
      <w:r w:rsidRPr="003D662E">
        <w:rPr>
          <w:lang w:val="en-US"/>
        </w:rPr>
        <w:t xml:space="preserve">] that the actual realization of this layer / the AI toolkit is not part of the responsibilities of the core platform team rather than of all IIP-Ecosphere partners, e.g., the partners in the AI-Accelerator. However, the work of the Think Tank Platforms provides the technical framing for the AI toolkit, which shall follow the requirements in </w:t>
      </w:r>
      <w:r w:rsidR="003827A4" w:rsidRPr="003D662E">
        <w:rPr>
          <w:lang w:val="en-US"/>
        </w:rPr>
        <w:fldChar w:fldCharType="begin"/>
      </w:r>
      <w:r w:rsidR="003827A4" w:rsidRPr="003D662E">
        <w:rPr>
          <w:lang w:val="en-US"/>
        </w:rPr>
        <w:instrText xml:space="preserve"> REF _Ref77216017 \h  \* MERGEFORMAT </w:instrText>
      </w:r>
      <w:r w:rsidR="003827A4" w:rsidRPr="003D662E">
        <w:rPr>
          <w:lang w:val="en-US"/>
        </w:rPr>
      </w:r>
      <w:r w:rsidR="003827A4" w:rsidRPr="003D662E">
        <w:rPr>
          <w:lang w:val="en-US"/>
        </w:rPr>
        <w:fldChar w:fldCharType="separate"/>
      </w:r>
      <w:r w:rsidR="00D0494D" w:rsidRPr="003D662E">
        <w:rPr>
          <w:lang w:val="en-US"/>
        </w:rPr>
        <w:t xml:space="preserve">Table </w:t>
      </w:r>
      <w:r w:rsidR="00D0494D">
        <w:rPr>
          <w:noProof/>
          <w:lang w:val="en-US"/>
        </w:rPr>
        <w:t>21</w:t>
      </w:r>
      <w:r w:rsidR="003827A4" w:rsidRPr="003D662E">
        <w:rPr>
          <w:lang w:val="en-US"/>
        </w:rPr>
        <w:fldChar w:fldCharType="end"/>
      </w:r>
      <w:r w:rsidR="003827A4" w:rsidRPr="003D662E">
        <w:rPr>
          <w:lang w:val="en-US"/>
        </w:rPr>
        <w:t>.</w:t>
      </w:r>
    </w:p>
    <w:p w14:paraId="61F3DAD3" w14:textId="5E579BB2" w:rsidR="0058521B" w:rsidRPr="003D662E" w:rsidRDefault="0058521B" w:rsidP="0058521B">
      <w:pPr>
        <w:pStyle w:val="Caption"/>
        <w:jc w:val="center"/>
        <w:rPr>
          <w:lang w:val="en-US"/>
        </w:rPr>
      </w:pPr>
      <w:bookmarkStart w:id="180" w:name="_Ref10287544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19</w:t>
      </w:r>
      <w:r w:rsidRPr="003D662E">
        <w:fldChar w:fldCharType="end"/>
      </w:r>
      <w:bookmarkEnd w:id="180"/>
      <w:r w:rsidRPr="003D662E">
        <w:rPr>
          <w:lang w:val="en-US"/>
        </w:rPr>
        <w:t>: Specific requirements for the Reusable Intelligen</w:t>
      </w:r>
      <w:r w:rsidR="002D5B25" w:rsidRPr="003D662E">
        <w:rPr>
          <w:lang w:val="en-US"/>
        </w:rPr>
        <w:t>t</w:t>
      </w:r>
      <w:r w:rsidRPr="003D662E">
        <w:rPr>
          <w:lang w:val="en-US"/>
        </w:rPr>
        <w:t xml:space="preserve"> Services layer </w:t>
      </w:r>
      <w:r w:rsidRPr="003D662E">
        <w:rPr>
          <w:lang w:val="en-US"/>
        </w:rPr>
        <w:br/>
        <w:t xml:space="preserve">(in addition to the general requirements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2</w:t>
      </w:r>
      <w:r w:rsidRPr="003D662E">
        <w:rPr>
          <w:lang w:val="en-US"/>
        </w:rPr>
        <w:fldChar w:fldCharType="end"/>
      </w:r>
      <w:r w:rsidRPr="003D662E">
        <w:rPr>
          <w:lang w:val="en-US"/>
        </w:rPr>
        <w:t xml:space="preserve">, </w:t>
      </w:r>
      <w:r w:rsidRPr="003D662E">
        <w:rPr>
          <w:lang w:val="en-US"/>
        </w:rPr>
        <w:fldChar w:fldCharType="begin"/>
      </w:r>
      <w:r w:rsidRPr="003D662E">
        <w:rPr>
          <w:lang w:val="en-US"/>
        </w:rPr>
        <w:instrText xml:space="preserve"> REF _Ref64276457 \h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3</w:t>
      </w:r>
      <w:r w:rsidRPr="003D662E">
        <w:rPr>
          <w:lang w:val="en-US"/>
        </w:rPr>
        <w:fldChar w:fldCharType="end"/>
      </w:r>
      <w:r w:rsidRPr="003D662E">
        <w:rPr>
          <w:lang w:val="en-US"/>
        </w:rPr>
        <w:t>)</w:t>
      </w:r>
    </w:p>
    <w:tbl>
      <w:tblPr>
        <w:tblStyle w:val="GridTable1Light-Accent1"/>
        <w:tblW w:w="0" w:type="auto"/>
        <w:tblLook w:val="04A0" w:firstRow="1" w:lastRow="0" w:firstColumn="1" w:lastColumn="0" w:noHBand="0" w:noVBand="1"/>
      </w:tblPr>
      <w:tblGrid>
        <w:gridCol w:w="1414"/>
        <w:gridCol w:w="7648"/>
      </w:tblGrid>
      <w:tr w:rsidR="00430EBD" w:rsidRPr="003D662E" w14:paraId="69CA61E6" w14:textId="77777777" w:rsidTr="0064022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single" w:sz="4" w:space="0" w:color="B8CCE4" w:themeColor="accent1" w:themeTint="66"/>
            </w:tcBorders>
            <w:shd w:val="clear" w:color="auto" w:fill="238FB7"/>
          </w:tcPr>
          <w:p w14:paraId="5B1F1C1E" w14:textId="77777777" w:rsidR="00430EBD" w:rsidRPr="003D662E" w:rsidRDefault="00430EBD" w:rsidP="0064022B">
            <w:pPr>
              <w:rPr>
                <w:b w:val="0"/>
                <w:bCs w:val="0"/>
                <w:color w:val="FFFFFF" w:themeColor="background1"/>
                <w:lang w:val="en-US"/>
              </w:rPr>
            </w:pPr>
            <w:r w:rsidRPr="003D662E">
              <w:rPr>
                <w:color w:val="FFFFFF" w:themeColor="background1"/>
                <w:lang w:val="en-US"/>
              </w:rPr>
              <w:t>Requirement</w:t>
            </w:r>
          </w:p>
        </w:tc>
        <w:tc>
          <w:tcPr>
            <w:tcW w:w="7648" w:type="dxa"/>
            <w:tcBorders>
              <w:bottom w:val="single" w:sz="4" w:space="0" w:color="B8CCE4" w:themeColor="accent1" w:themeTint="66"/>
            </w:tcBorders>
            <w:shd w:val="clear" w:color="auto" w:fill="238FB7"/>
          </w:tcPr>
          <w:p w14:paraId="53867F31" w14:textId="77777777" w:rsidR="00430EBD" w:rsidRPr="003D662E" w:rsidRDefault="00430EBD" w:rsidP="0064022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430EBD" w:rsidRPr="00811234" w14:paraId="343076B2"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141AB25D" w14:textId="0643F7AF" w:rsidR="00430EBD" w:rsidRPr="003D662E" w:rsidRDefault="00430EBD" w:rsidP="0064022B">
            <w:pPr>
              <w:rPr>
                <w:b w:val="0"/>
                <w:bCs w:val="0"/>
                <w:lang w:val="en-US"/>
              </w:rPr>
            </w:pPr>
            <w:r w:rsidRPr="003D662E">
              <w:rPr>
                <w:b w:val="0"/>
                <w:bCs w:val="0"/>
                <w:lang w:val="en-US"/>
              </w:rPr>
              <w:t>R110</w:t>
            </w:r>
          </w:p>
        </w:tc>
        <w:tc>
          <w:tcPr>
            <w:tcW w:w="7648" w:type="dxa"/>
            <w:tcBorders>
              <w:top w:val="single" w:sz="4" w:space="0" w:color="238FB7"/>
              <w:bottom w:val="single" w:sz="4" w:space="0" w:color="238FB7"/>
            </w:tcBorders>
          </w:tcPr>
          <w:p w14:paraId="5F394C49" w14:textId="0C666B16" w:rsidR="00430EBD" w:rsidRPr="003D662E" w:rsidRDefault="00430EBD" w:rsidP="0064022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Definition of interfaces for relevant AI components in industrial production.</w:t>
            </w:r>
          </w:p>
        </w:tc>
      </w:tr>
      <w:tr w:rsidR="00430EBD" w:rsidRPr="00811234" w14:paraId="27E7679A"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2464CE7" w14:textId="1B516B13" w:rsidR="00430EBD" w:rsidRPr="003D662E" w:rsidRDefault="00430EBD" w:rsidP="0064022B">
            <w:pPr>
              <w:rPr>
                <w:b w:val="0"/>
                <w:lang w:val="en-US"/>
              </w:rPr>
            </w:pPr>
            <w:r w:rsidRPr="003D662E">
              <w:rPr>
                <w:b w:val="0"/>
                <w:lang w:val="en-US"/>
              </w:rPr>
              <w:t xml:space="preserve">R110a </w:t>
            </w:r>
          </w:p>
        </w:tc>
        <w:tc>
          <w:tcPr>
            <w:tcW w:w="7648" w:type="dxa"/>
            <w:tcBorders>
              <w:top w:val="single" w:sz="4" w:space="0" w:color="238FB7"/>
              <w:bottom w:val="single" w:sz="4" w:space="0" w:color="238FB7"/>
            </w:tcBorders>
          </w:tcPr>
          <w:p w14:paraId="1E010346" w14:textId="778A292B" w:rsidR="00430EBD" w:rsidRPr="003D662E" w:rsidRDefault="00430EBD"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Interfaces must be realized as AAS.</w:t>
            </w:r>
          </w:p>
        </w:tc>
      </w:tr>
      <w:tr w:rsidR="00430EBD" w:rsidRPr="00811234" w14:paraId="652F68E6"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37E4A3F" w14:textId="5A1CBB7C" w:rsidR="00430EBD" w:rsidRPr="003D662E" w:rsidRDefault="00430EBD" w:rsidP="0064022B">
            <w:pPr>
              <w:rPr>
                <w:b w:val="0"/>
                <w:bCs w:val="0"/>
                <w:lang w:val="en-US"/>
              </w:rPr>
            </w:pPr>
            <w:r w:rsidRPr="003D662E">
              <w:rPr>
                <w:b w:val="0"/>
                <w:bCs w:val="0"/>
                <w:lang w:val="en-US"/>
              </w:rPr>
              <w:t>R110b</w:t>
            </w:r>
          </w:p>
        </w:tc>
        <w:tc>
          <w:tcPr>
            <w:tcW w:w="7648" w:type="dxa"/>
            <w:tcBorders>
              <w:top w:val="single" w:sz="4" w:space="0" w:color="238FB7"/>
              <w:bottom w:val="single" w:sz="4" w:space="0" w:color="238FB7"/>
            </w:tcBorders>
          </w:tcPr>
          <w:p w14:paraId="4EF341C8" w14:textId="24A8339B" w:rsidR="00430EBD" w:rsidRPr="003D662E" w:rsidRDefault="00430EBD"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AAS interfaces must describe functional and quality aspects.</w:t>
            </w:r>
          </w:p>
        </w:tc>
      </w:tr>
      <w:tr w:rsidR="00430EBD" w:rsidRPr="00811234" w14:paraId="16A70F3D"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6D83830" w14:textId="1492CED4" w:rsidR="00430EBD" w:rsidRPr="003D662E" w:rsidRDefault="00430EBD" w:rsidP="0064022B">
            <w:pPr>
              <w:rPr>
                <w:b w:val="0"/>
                <w:bCs w:val="0"/>
                <w:lang w:val="en-US"/>
              </w:rPr>
            </w:pPr>
            <w:r w:rsidRPr="003D662E">
              <w:rPr>
                <w:b w:val="0"/>
                <w:bCs w:val="0"/>
                <w:lang w:val="en-US"/>
              </w:rPr>
              <w:t>R111</w:t>
            </w:r>
          </w:p>
        </w:tc>
        <w:tc>
          <w:tcPr>
            <w:tcW w:w="7648" w:type="dxa"/>
            <w:tcBorders>
              <w:top w:val="single" w:sz="4" w:space="0" w:color="238FB7"/>
              <w:bottom w:val="single" w:sz="4" w:space="0" w:color="238FB7"/>
            </w:tcBorders>
          </w:tcPr>
          <w:p w14:paraId="0FF07437" w14:textId="7781196F" w:rsidR="00430EBD" w:rsidRPr="003D662E" w:rsidRDefault="00430EBD"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AI toolbox must be extensible</w:t>
            </w:r>
          </w:p>
        </w:tc>
      </w:tr>
      <w:tr w:rsidR="00430EBD" w:rsidRPr="00811234" w14:paraId="69E50E0E"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20065E9" w14:textId="28F1452A" w:rsidR="00430EBD" w:rsidRPr="003D662E" w:rsidRDefault="00430EBD" w:rsidP="0064022B">
            <w:pPr>
              <w:rPr>
                <w:b w:val="0"/>
                <w:bCs w:val="0"/>
                <w:lang w:val="en-US"/>
              </w:rPr>
            </w:pPr>
            <w:r w:rsidRPr="003D662E">
              <w:rPr>
                <w:b w:val="0"/>
                <w:bCs w:val="0"/>
                <w:lang w:val="en-US"/>
              </w:rPr>
              <w:t>R112</w:t>
            </w:r>
          </w:p>
        </w:tc>
        <w:tc>
          <w:tcPr>
            <w:tcW w:w="7648" w:type="dxa"/>
            <w:tcBorders>
              <w:top w:val="single" w:sz="4" w:space="0" w:color="238FB7"/>
              <w:bottom w:val="single" w:sz="4" w:space="0" w:color="238FB7"/>
            </w:tcBorders>
          </w:tcPr>
          <w:p w14:paraId="045271D1" w14:textId="34D29AB8" w:rsidR="00430EBD" w:rsidRPr="003D662E" w:rsidRDefault="00430EBD"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Elements of toolbox shall be distributable</w:t>
            </w:r>
            <w:r w:rsidR="008E728F" w:rsidRPr="003D662E">
              <w:rPr>
                <w:bCs/>
                <w:lang w:val="en-US"/>
              </w:rPr>
              <w:t>.</w:t>
            </w:r>
          </w:p>
        </w:tc>
      </w:tr>
      <w:tr w:rsidR="00430EBD" w:rsidRPr="00811234" w14:paraId="1DA1E3DB"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3591298" w14:textId="72372DA6" w:rsidR="00430EBD" w:rsidRPr="003D662E" w:rsidRDefault="00430EBD" w:rsidP="0064022B">
            <w:pPr>
              <w:rPr>
                <w:b w:val="0"/>
                <w:bCs w:val="0"/>
                <w:lang w:val="en-US"/>
              </w:rPr>
            </w:pPr>
            <w:r w:rsidRPr="003D662E">
              <w:rPr>
                <w:b w:val="0"/>
                <w:bCs w:val="0"/>
                <w:lang w:val="en-US"/>
              </w:rPr>
              <w:t>R112a</w:t>
            </w:r>
          </w:p>
        </w:tc>
        <w:tc>
          <w:tcPr>
            <w:tcW w:w="7648" w:type="dxa"/>
            <w:tcBorders>
              <w:top w:val="single" w:sz="4" w:space="0" w:color="238FB7"/>
              <w:bottom w:val="single" w:sz="4" w:space="0" w:color="238FB7"/>
            </w:tcBorders>
          </w:tcPr>
          <w:p w14:paraId="5B2B0D16" w14:textId="6DD81112" w:rsidR="00430EBD" w:rsidRPr="003D662E" w:rsidRDefault="00430EBD"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Parameters of the elements shall be defined in the configuration model.</w:t>
            </w:r>
          </w:p>
        </w:tc>
      </w:tr>
      <w:tr w:rsidR="00430EBD" w:rsidRPr="00811234" w14:paraId="62F4FB58"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6AEFA62" w14:textId="098071F8" w:rsidR="00430EBD" w:rsidRPr="003D662E" w:rsidRDefault="00430EBD" w:rsidP="0064022B">
            <w:pPr>
              <w:rPr>
                <w:b w:val="0"/>
                <w:bCs w:val="0"/>
                <w:lang w:val="en-US"/>
              </w:rPr>
            </w:pPr>
            <w:r w:rsidRPr="003D662E">
              <w:rPr>
                <w:b w:val="0"/>
                <w:bCs w:val="0"/>
                <w:lang w:val="en-US"/>
              </w:rPr>
              <w:t>R112b</w:t>
            </w:r>
          </w:p>
        </w:tc>
        <w:tc>
          <w:tcPr>
            <w:tcW w:w="7648" w:type="dxa"/>
            <w:tcBorders>
              <w:top w:val="single" w:sz="4" w:space="0" w:color="238FB7"/>
              <w:bottom w:val="single" w:sz="4" w:space="0" w:color="238FB7"/>
            </w:tcBorders>
          </w:tcPr>
          <w:p w14:paraId="61C879C9" w14:textId="605311A0" w:rsidR="00430EBD" w:rsidRPr="003D662E" w:rsidRDefault="00430EBD"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Properties of distribution shall be defined in the configuration model.</w:t>
            </w:r>
          </w:p>
        </w:tc>
      </w:tr>
      <w:tr w:rsidR="00430EBD" w:rsidRPr="00811234" w14:paraId="4CC62578"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B5B4B50" w14:textId="7A026037" w:rsidR="00430EBD" w:rsidRPr="003D662E" w:rsidRDefault="00430EBD" w:rsidP="0064022B">
            <w:pPr>
              <w:rPr>
                <w:b w:val="0"/>
                <w:bCs w:val="0"/>
                <w:lang w:val="en-US"/>
              </w:rPr>
            </w:pPr>
            <w:r w:rsidRPr="003D662E">
              <w:rPr>
                <w:b w:val="0"/>
                <w:bCs w:val="0"/>
                <w:lang w:val="en-US"/>
              </w:rPr>
              <w:t>R112c</w:t>
            </w:r>
          </w:p>
        </w:tc>
        <w:tc>
          <w:tcPr>
            <w:tcW w:w="7648" w:type="dxa"/>
            <w:tcBorders>
              <w:top w:val="single" w:sz="4" w:space="0" w:color="238FB7"/>
              <w:bottom w:val="single" w:sz="4" w:space="0" w:color="238FB7"/>
            </w:tcBorders>
          </w:tcPr>
          <w:p w14:paraId="28652EEE" w14:textId="1E19D6D3" w:rsidR="00430EBD" w:rsidRPr="003D662E" w:rsidRDefault="00430EBD"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Distribution shall be subject to restrictions for individual elements.</w:t>
            </w:r>
          </w:p>
        </w:tc>
      </w:tr>
      <w:tr w:rsidR="00430EBD" w:rsidRPr="00811234" w14:paraId="48306EBC"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8985198" w14:textId="77CBC392" w:rsidR="00430EBD" w:rsidRPr="003D662E" w:rsidRDefault="00430EBD" w:rsidP="0064022B">
            <w:pPr>
              <w:rPr>
                <w:b w:val="0"/>
                <w:bCs w:val="0"/>
                <w:lang w:val="en-US"/>
              </w:rPr>
            </w:pPr>
            <w:r w:rsidRPr="003D662E">
              <w:rPr>
                <w:b w:val="0"/>
                <w:bCs w:val="0"/>
                <w:lang w:val="en-US"/>
              </w:rPr>
              <w:t>R113</w:t>
            </w:r>
          </w:p>
        </w:tc>
        <w:tc>
          <w:tcPr>
            <w:tcW w:w="7648" w:type="dxa"/>
            <w:tcBorders>
              <w:top w:val="single" w:sz="4" w:space="0" w:color="238FB7"/>
              <w:bottom w:val="single" w:sz="4" w:space="0" w:color="238FB7"/>
            </w:tcBorders>
          </w:tcPr>
          <w:p w14:paraId="367F2EBA" w14:textId="0E864C8E" w:rsidR="00430EBD" w:rsidRPr="003D662E" w:rsidRDefault="00430EBD"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AI toolkit shall support AI components in common programming languages/environments</w:t>
            </w:r>
            <w:r w:rsidR="008E728F" w:rsidRPr="003D662E">
              <w:rPr>
                <w:bCs/>
                <w:lang w:val="en-US"/>
              </w:rPr>
              <w:t>.</w:t>
            </w:r>
          </w:p>
        </w:tc>
      </w:tr>
      <w:tr w:rsidR="00430EBD" w:rsidRPr="00811234" w14:paraId="38059ED4"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51501FC" w14:textId="0991E174" w:rsidR="00430EBD" w:rsidRPr="003D662E" w:rsidRDefault="00430EBD" w:rsidP="0064022B">
            <w:pPr>
              <w:rPr>
                <w:b w:val="0"/>
                <w:bCs w:val="0"/>
                <w:lang w:val="en-US"/>
              </w:rPr>
            </w:pPr>
            <w:r w:rsidRPr="003D662E">
              <w:rPr>
                <w:b w:val="0"/>
                <w:bCs w:val="0"/>
                <w:lang w:val="en-US"/>
              </w:rPr>
              <w:t>R113a</w:t>
            </w:r>
          </w:p>
        </w:tc>
        <w:tc>
          <w:tcPr>
            <w:tcW w:w="7648" w:type="dxa"/>
            <w:tcBorders>
              <w:top w:val="single" w:sz="4" w:space="0" w:color="238FB7"/>
              <w:bottom w:val="single" w:sz="4" w:space="0" w:color="238FB7"/>
            </w:tcBorders>
          </w:tcPr>
          <w:p w14:paraId="11F9D24D" w14:textId="5133908B" w:rsidR="00430EBD" w:rsidRPr="003D662E" w:rsidRDefault="00430EBD"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for Python, Pandas/Numpy, Knime, Scikit-learn, Tensorflow and RapidMiner</w:t>
            </w:r>
            <w:r w:rsidR="008E728F" w:rsidRPr="003D662E">
              <w:rPr>
                <w:bCs/>
                <w:lang w:val="en-US"/>
              </w:rPr>
              <w:t>.</w:t>
            </w:r>
          </w:p>
        </w:tc>
      </w:tr>
      <w:tr w:rsidR="00430EBD" w:rsidRPr="00811234" w14:paraId="4CE5781C"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AAAF019" w14:textId="4938A33A" w:rsidR="00430EBD" w:rsidRPr="003D662E" w:rsidRDefault="00430EBD" w:rsidP="0064022B">
            <w:pPr>
              <w:rPr>
                <w:b w:val="0"/>
                <w:bCs w:val="0"/>
                <w:lang w:val="en-US"/>
              </w:rPr>
            </w:pPr>
            <w:r w:rsidRPr="003D662E">
              <w:rPr>
                <w:b w:val="0"/>
                <w:bCs w:val="0"/>
                <w:lang w:val="en-US"/>
              </w:rPr>
              <w:t>R113b</w:t>
            </w:r>
          </w:p>
        </w:tc>
        <w:tc>
          <w:tcPr>
            <w:tcW w:w="7648" w:type="dxa"/>
            <w:tcBorders>
              <w:top w:val="single" w:sz="4" w:space="0" w:color="238FB7"/>
              <w:bottom w:val="single" w:sz="4" w:space="0" w:color="238FB7"/>
            </w:tcBorders>
          </w:tcPr>
          <w:p w14:paraId="1AC9DB0E" w14:textId="6BDC7B5E" w:rsidR="00430EBD" w:rsidRPr="003D662E" w:rsidRDefault="00430EBD"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Support for a middleware for agent management based on </w:t>
            </w:r>
            <w:r w:rsidR="008E728F" w:rsidRPr="003D662E">
              <w:rPr>
                <w:bCs/>
                <w:lang w:val="en-US"/>
              </w:rPr>
              <w:t xml:space="preserve">the </w:t>
            </w:r>
            <w:r w:rsidRPr="003D662E">
              <w:rPr>
                <w:bCs/>
                <w:lang w:val="en-US"/>
              </w:rPr>
              <w:t>Industry 4.0 language</w:t>
            </w:r>
            <w:r w:rsidR="008E728F" w:rsidRPr="003D662E">
              <w:rPr>
                <w:bCs/>
                <w:lang w:val="en-US"/>
              </w:rPr>
              <w:t>.</w:t>
            </w:r>
          </w:p>
        </w:tc>
      </w:tr>
      <w:tr w:rsidR="00430EBD" w:rsidRPr="00811234" w14:paraId="2673E2AB"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A3DA3B7" w14:textId="19277BED" w:rsidR="00430EBD" w:rsidRPr="003D662E" w:rsidRDefault="00430EBD" w:rsidP="0064022B">
            <w:pPr>
              <w:rPr>
                <w:b w:val="0"/>
                <w:lang w:val="en-US"/>
              </w:rPr>
            </w:pPr>
            <w:r w:rsidRPr="003D662E">
              <w:rPr>
                <w:b w:val="0"/>
                <w:lang w:val="en-US"/>
              </w:rPr>
              <w:t>R114</w:t>
            </w:r>
          </w:p>
        </w:tc>
        <w:tc>
          <w:tcPr>
            <w:tcW w:w="7648" w:type="dxa"/>
            <w:tcBorders>
              <w:top w:val="single" w:sz="4" w:space="0" w:color="238FB7"/>
              <w:bottom w:val="single" w:sz="4" w:space="0" w:color="238FB7"/>
            </w:tcBorders>
          </w:tcPr>
          <w:p w14:paraId="49BE5947" w14:textId="423CFDBC" w:rsidR="00430EBD" w:rsidRPr="003D662E" w:rsidRDefault="00430EBD"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Provide relevant AI methods common in/suitable for production</w:t>
            </w:r>
            <w:r w:rsidR="008E728F" w:rsidRPr="003D662E">
              <w:rPr>
                <w:bCs/>
                <w:lang w:val="en-US"/>
              </w:rPr>
              <w:t>.</w:t>
            </w:r>
          </w:p>
        </w:tc>
      </w:tr>
      <w:tr w:rsidR="00430EBD" w:rsidRPr="00811234" w14:paraId="084FF429"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6CB86D9" w14:textId="01EF6451" w:rsidR="00430EBD" w:rsidRPr="003D662E" w:rsidRDefault="00430EBD" w:rsidP="0064022B">
            <w:pPr>
              <w:rPr>
                <w:b w:val="0"/>
                <w:bCs w:val="0"/>
                <w:lang w:val="en-US"/>
              </w:rPr>
            </w:pPr>
            <w:r w:rsidRPr="003D662E">
              <w:rPr>
                <w:b w:val="0"/>
                <w:bCs w:val="0"/>
                <w:lang w:val="en-US"/>
              </w:rPr>
              <w:t>R114a</w:t>
            </w:r>
          </w:p>
        </w:tc>
        <w:tc>
          <w:tcPr>
            <w:tcW w:w="7648" w:type="dxa"/>
            <w:tcBorders>
              <w:top w:val="single" w:sz="4" w:space="0" w:color="238FB7"/>
              <w:bottom w:val="single" w:sz="4" w:space="0" w:color="238FB7"/>
            </w:tcBorders>
          </w:tcPr>
          <w:p w14:paraId="09010CAD" w14:textId="40583FC9" w:rsidR="00430EBD" w:rsidRPr="003D662E" w:rsidRDefault="00430EBD"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AI methods shall be generic, parameterizable and adaptable.</w:t>
            </w:r>
          </w:p>
        </w:tc>
      </w:tr>
      <w:tr w:rsidR="00430EBD" w:rsidRPr="00811234" w14:paraId="71C8DB1E"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E567BEB" w14:textId="12F08D26" w:rsidR="00430EBD" w:rsidRPr="003D662E" w:rsidRDefault="00430EBD" w:rsidP="0064022B">
            <w:pPr>
              <w:rPr>
                <w:b w:val="0"/>
                <w:bCs w:val="0"/>
                <w:lang w:val="en-US"/>
              </w:rPr>
            </w:pPr>
            <w:r w:rsidRPr="003D662E">
              <w:rPr>
                <w:b w:val="0"/>
                <w:bCs w:val="0"/>
                <w:lang w:val="en-US"/>
              </w:rPr>
              <w:t>R114b</w:t>
            </w:r>
          </w:p>
        </w:tc>
        <w:tc>
          <w:tcPr>
            <w:tcW w:w="7648" w:type="dxa"/>
            <w:tcBorders>
              <w:top w:val="single" w:sz="4" w:space="0" w:color="238FB7"/>
              <w:bottom w:val="single" w:sz="4" w:space="0" w:color="238FB7"/>
            </w:tcBorders>
          </w:tcPr>
          <w:p w14:paraId="56DCDAF5" w14:textId="654B0138" w:rsidR="00430EBD" w:rsidRPr="003D662E" w:rsidRDefault="00430EBD"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AI toolkit shall support Transfer Learning.</w:t>
            </w:r>
          </w:p>
        </w:tc>
      </w:tr>
      <w:tr w:rsidR="00430EBD" w:rsidRPr="00811234" w14:paraId="4BF50B42"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18B003D" w14:textId="7968901D" w:rsidR="00430EBD" w:rsidRPr="003D662E" w:rsidRDefault="00430EBD" w:rsidP="0064022B">
            <w:pPr>
              <w:rPr>
                <w:b w:val="0"/>
                <w:bCs w:val="0"/>
                <w:lang w:val="en-US"/>
              </w:rPr>
            </w:pPr>
            <w:r w:rsidRPr="003D662E">
              <w:rPr>
                <w:b w:val="0"/>
                <w:bCs w:val="0"/>
                <w:lang w:val="en-US"/>
              </w:rPr>
              <w:t>R114c</w:t>
            </w:r>
          </w:p>
        </w:tc>
        <w:tc>
          <w:tcPr>
            <w:tcW w:w="7648" w:type="dxa"/>
            <w:tcBorders>
              <w:top w:val="single" w:sz="4" w:space="0" w:color="238FB7"/>
              <w:bottom w:val="single" w:sz="4" w:space="0" w:color="238FB7"/>
            </w:tcBorders>
          </w:tcPr>
          <w:p w14:paraId="0C950532" w14:textId="2B251A8F" w:rsidR="00430EBD" w:rsidRPr="003D662E" w:rsidRDefault="00430EBD"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AI toolkit shall support Reinforcement Learning.</w:t>
            </w:r>
          </w:p>
        </w:tc>
      </w:tr>
      <w:tr w:rsidR="00430EBD" w:rsidRPr="00811234" w14:paraId="147A7020"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2BDB061" w14:textId="73D70C88" w:rsidR="00430EBD" w:rsidRPr="003D662E" w:rsidRDefault="00430EBD" w:rsidP="0064022B">
            <w:pPr>
              <w:rPr>
                <w:b w:val="0"/>
                <w:bCs w:val="0"/>
                <w:lang w:val="en-US"/>
              </w:rPr>
            </w:pPr>
            <w:r w:rsidRPr="003D662E">
              <w:rPr>
                <w:b w:val="0"/>
                <w:bCs w:val="0"/>
                <w:lang w:val="en-US"/>
              </w:rPr>
              <w:t>R114d</w:t>
            </w:r>
          </w:p>
        </w:tc>
        <w:tc>
          <w:tcPr>
            <w:tcW w:w="7648" w:type="dxa"/>
            <w:tcBorders>
              <w:top w:val="single" w:sz="4" w:space="0" w:color="238FB7"/>
              <w:bottom w:val="single" w:sz="4" w:space="0" w:color="238FB7"/>
            </w:tcBorders>
          </w:tcPr>
          <w:p w14:paraId="12244512" w14:textId="592A0C42" w:rsidR="00430EBD" w:rsidRPr="003D662E" w:rsidRDefault="00430EBD"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AI toolkit shall support simple statistical procedures for decision making.</w:t>
            </w:r>
          </w:p>
        </w:tc>
      </w:tr>
      <w:tr w:rsidR="00430EBD" w:rsidRPr="00811234" w14:paraId="026BDC07"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82C3206" w14:textId="3189CE50" w:rsidR="00430EBD" w:rsidRPr="003D662E" w:rsidRDefault="00430EBD" w:rsidP="0064022B">
            <w:pPr>
              <w:rPr>
                <w:b w:val="0"/>
                <w:bCs w:val="0"/>
                <w:lang w:val="en-US"/>
              </w:rPr>
            </w:pPr>
            <w:r w:rsidRPr="003D662E">
              <w:rPr>
                <w:b w:val="0"/>
                <w:bCs w:val="0"/>
                <w:lang w:val="en-US"/>
              </w:rPr>
              <w:t>R114e</w:t>
            </w:r>
          </w:p>
        </w:tc>
        <w:tc>
          <w:tcPr>
            <w:tcW w:w="7648" w:type="dxa"/>
            <w:tcBorders>
              <w:top w:val="single" w:sz="4" w:space="0" w:color="238FB7"/>
              <w:bottom w:val="single" w:sz="4" w:space="0" w:color="238FB7"/>
            </w:tcBorders>
          </w:tcPr>
          <w:p w14:paraId="1287E514" w14:textId="3B8D353F" w:rsidR="00430EBD" w:rsidRPr="003D662E" w:rsidRDefault="00430EBD"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AI toolkit shall support neural networks.</w:t>
            </w:r>
          </w:p>
        </w:tc>
      </w:tr>
      <w:tr w:rsidR="00430EBD" w:rsidRPr="00811234" w14:paraId="761AF080"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EE4AF03" w14:textId="7F06B131" w:rsidR="00430EBD" w:rsidRPr="003D662E" w:rsidRDefault="00430EBD" w:rsidP="0064022B">
            <w:pPr>
              <w:rPr>
                <w:b w:val="0"/>
                <w:bCs w:val="0"/>
                <w:lang w:val="en-US"/>
              </w:rPr>
            </w:pPr>
            <w:r w:rsidRPr="003D662E">
              <w:rPr>
                <w:b w:val="0"/>
                <w:bCs w:val="0"/>
                <w:lang w:val="en-US"/>
              </w:rPr>
              <w:t>R114f</w:t>
            </w:r>
          </w:p>
        </w:tc>
        <w:tc>
          <w:tcPr>
            <w:tcW w:w="7648" w:type="dxa"/>
            <w:tcBorders>
              <w:top w:val="single" w:sz="4" w:space="0" w:color="238FB7"/>
              <w:bottom w:val="single" w:sz="4" w:space="0" w:color="238FB7"/>
            </w:tcBorders>
          </w:tcPr>
          <w:p w14:paraId="261B0852" w14:textId="6232A359" w:rsidR="00430EBD" w:rsidRPr="003D662E" w:rsidRDefault="00430EBD"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AI toolkit shall support time series classification.</w:t>
            </w:r>
          </w:p>
        </w:tc>
      </w:tr>
      <w:tr w:rsidR="00430EBD" w:rsidRPr="00811234" w14:paraId="3D93D459"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2895FFB" w14:textId="5FD45A63" w:rsidR="00430EBD" w:rsidRPr="003D662E" w:rsidRDefault="00430EBD" w:rsidP="0064022B">
            <w:pPr>
              <w:rPr>
                <w:b w:val="0"/>
                <w:bCs w:val="0"/>
                <w:lang w:val="en-US"/>
              </w:rPr>
            </w:pPr>
            <w:r w:rsidRPr="003D662E">
              <w:rPr>
                <w:b w:val="0"/>
                <w:bCs w:val="0"/>
                <w:lang w:val="en-US"/>
              </w:rPr>
              <w:lastRenderedPageBreak/>
              <w:t>R114g</w:t>
            </w:r>
          </w:p>
        </w:tc>
        <w:tc>
          <w:tcPr>
            <w:tcW w:w="7648" w:type="dxa"/>
            <w:tcBorders>
              <w:top w:val="single" w:sz="4" w:space="0" w:color="238FB7"/>
              <w:bottom w:val="single" w:sz="4" w:space="0" w:color="238FB7"/>
            </w:tcBorders>
          </w:tcPr>
          <w:p w14:paraId="6B33CEDD" w14:textId="24E51671" w:rsidR="00430EBD" w:rsidRPr="003D662E" w:rsidRDefault="00430EBD"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AI toolkit shall support anomaly detection.</w:t>
            </w:r>
          </w:p>
        </w:tc>
      </w:tr>
      <w:tr w:rsidR="00430EBD" w:rsidRPr="00811234" w14:paraId="25EEA962"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B461FA3" w14:textId="78B5D7B1" w:rsidR="00430EBD" w:rsidRPr="003D662E" w:rsidRDefault="00430EBD" w:rsidP="0064022B">
            <w:pPr>
              <w:rPr>
                <w:b w:val="0"/>
                <w:bCs w:val="0"/>
                <w:lang w:val="en-US"/>
              </w:rPr>
            </w:pPr>
            <w:r w:rsidRPr="003D662E">
              <w:rPr>
                <w:b w:val="0"/>
                <w:bCs w:val="0"/>
                <w:lang w:val="en-US"/>
              </w:rPr>
              <w:t>R114h</w:t>
            </w:r>
          </w:p>
        </w:tc>
        <w:tc>
          <w:tcPr>
            <w:tcW w:w="7648" w:type="dxa"/>
            <w:tcBorders>
              <w:top w:val="single" w:sz="4" w:space="0" w:color="238FB7"/>
              <w:bottom w:val="single" w:sz="4" w:space="0" w:color="238FB7"/>
            </w:tcBorders>
          </w:tcPr>
          <w:p w14:paraId="7C38B117" w14:textId="78B918F1" w:rsidR="00430EBD" w:rsidRPr="003D662E" w:rsidRDefault="00430EBD"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AI toolkit shall provide methods for state detection.</w:t>
            </w:r>
          </w:p>
        </w:tc>
      </w:tr>
      <w:tr w:rsidR="00430EBD" w:rsidRPr="00811234" w14:paraId="4E655F44"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FE4C8FA" w14:textId="580780CF" w:rsidR="00430EBD" w:rsidRPr="003D662E" w:rsidRDefault="00430EBD" w:rsidP="0064022B">
            <w:pPr>
              <w:rPr>
                <w:b w:val="0"/>
                <w:bCs w:val="0"/>
                <w:lang w:val="en-US"/>
              </w:rPr>
            </w:pPr>
            <w:r w:rsidRPr="003D662E">
              <w:rPr>
                <w:b w:val="0"/>
                <w:bCs w:val="0"/>
                <w:lang w:val="en-US"/>
              </w:rPr>
              <w:t>R115</w:t>
            </w:r>
          </w:p>
        </w:tc>
        <w:tc>
          <w:tcPr>
            <w:tcW w:w="7648" w:type="dxa"/>
            <w:tcBorders>
              <w:top w:val="single" w:sz="4" w:space="0" w:color="238FB7"/>
              <w:bottom w:val="single" w:sz="4" w:space="0" w:color="238FB7"/>
            </w:tcBorders>
          </w:tcPr>
          <w:p w14:paraId="16FEF763" w14:textId="1BB7CB8C" w:rsidR="00430EBD" w:rsidRPr="003D662E" w:rsidRDefault="00430EBD"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AI toolkit shall support AI models in standardized formats.</w:t>
            </w:r>
          </w:p>
        </w:tc>
      </w:tr>
      <w:tr w:rsidR="00430EBD" w:rsidRPr="00811234" w14:paraId="4D7B0266"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204866D" w14:textId="2B6DA3EF" w:rsidR="00430EBD" w:rsidRPr="003D662E" w:rsidRDefault="00430EBD" w:rsidP="0064022B">
            <w:pPr>
              <w:rPr>
                <w:b w:val="0"/>
                <w:bCs w:val="0"/>
                <w:lang w:val="en-US"/>
              </w:rPr>
            </w:pPr>
            <w:r w:rsidRPr="003D662E">
              <w:rPr>
                <w:b w:val="0"/>
                <w:bCs w:val="0"/>
                <w:lang w:val="en-US"/>
              </w:rPr>
              <w:t>R116</w:t>
            </w:r>
          </w:p>
        </w:tc>
        <w:tc>
          <w:tcPr>
            <w:tcW w:w="7648" w:type="dxa"/>
            <w:tcBorders>
              <w:top w:val="single" w:sz="4" w:space="0" w:color="238FB7"/>
              <w:bottom w:val="single" w:sz="4" w:space="0" w:color="238FB7"/>
            </w:tcBorders>
          </w:tcPr>
          <w:p w14:paraId="22A5CB75" w14:textId="60017B8F" w:rsidR="00430EBD" w:rsidRPr="003D662E" w:rsidRDefault="00430EBD"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AI toolkit shall support pre- and post</w:t>
            </w:r>
            <w:r w:rsidR="00926627" w:rsidRPr="003D662E">
              <w:rPr>
                <w:bCs/>
                <w:lang w:val="en-US"/>
              </w:rPr>
              <w:t>-</w:t>
            </w:r>
            <w:r w:rsidRPr="003D662E">
              <w:rPr>
                <w:bCs/>
                <w:lang w:val="en-US"/>
              </w:rPr>
              <w:t>processing of data</w:t>
            </w:r>
            <w:r w:rsidR="006E3600" w:rsidRPr="003D662E">
              <w:rPr>
                <w:bCs/>
                <w:lang w:val="en-US"/>
              </w:rPr>
              <w:t>.</w:t>
            </w:r>
          </w:p>
        </w:tc>
      </w:tr>
      <w:tr w:rsidR="00430EBD" w:rsidRPr="00811234" w14:paraId="550C3E94"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317D40E" w14:textId="63E52E8C" w:rsidR="00430EBD" w:rsidRPr="003D662E" w:rsidRDefault="00430EBD" w:rsidP="0064022B">
            <w:pPr>
              <w:rPr>
                <w:b w:val="0"/>
                <w:bCs w:val="0"/>
                <w:lang w:val="en-US"/>
              </w:rPr>
            </w:pPr>
            <w:r w:rsidRPr="003D662E">
              <w:rPr>
                <w:b w:val="0"/>
                <w:bCs w:val="0"/>
                <w:lang w:val="en-US"/>
              </w:rPr>
              <w:t>R116a</w:t>
            </w:r>
          </w:p>
        </w:tc>
        <w:tc>
          <w:tcPr>
            <w:tcW w:w="7648" w:type="dxa"/>
            <w:tcBorders>
              <w:top w:val="single" w:sz="4" w:space="0" w:color="238FB7"/>
              <w:bottom w:val="single" w:sz="4" w:space="0" w:color="238FB7"/>
            </w:tcBorders>
          </w:tcPr>
          <w:p w14:paraId="442EDE20" w14:textId="6EB3FEA4" w:rsidR="00430EBD" w:rsidRPr="003D662E" w:rsidRDefault="00430EBD"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Pre- and post-processing procedures shall be generic, parameterizable and customizable.</w:t>
            </w:r>
          </w:p>
        </w:tc>
      </w:tr>
      <w:tr w:rsidR="00430EBD" w:rsidRPr="00811234" w14:paraId="689FC67B"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1C99326" w14:textId="1D0D7366" w:rsidR="00430EBD" w:rsidRPr="003D662E" w:rsidRDefault="00430EBD" w:rsidP="0064022B">
            <w:pPr>
              <w:rPr>
                <w:b w:val="0"/>
                <w:bCs w:val="0"/>
                <w:lang w:val="en-US"/>
              </w:rPr>
            </w:pPr>
            <w:r w:rsidRPr="003D662E">
              <w:rPr>
                <w:b w:val="0"/>
                <w:bCs w:val="0"/>
                <w:lang w:val="en-US"/>
              </w:rPr>
              <w:t>R116b</w:t>
            </w:r>
          </w:p>
        </w:tc>
        <w:tc>
          <w:tcPr>
            <w:tcW w:w="7648" w:type="dxa"/>
            <w:tcBorders>
              <w:top w:val="single" w:sz="4" w:space="0" w:color="238FB7"/>
              <w:bottom w:val="single" w:sz="4" w:space="0" w:color="238FB7"/>
            </w:tcBorders>
          </w:tcPr>
          <w:p w14:paraId="3D1EFB69" w14:textId="4968C791" w:rsidR="00430EBD" w:rsidRPr="003D662E" w:rsidRDefault="00430EBD"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AI toolbox can provide feature design / digital signal processing services (bandpass filters, FTF transforms, running RMS)</w:t>
            </w:r>
          </w:p>
        </w:tc>
      </w:tr>
      <w:tr w:rsidR="00430EBD" w:rsidRPr="00811234" w14:paraId="20DB3894"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48E46A2" w14:textId="0085DA61" w:rsidR="00430EBD" w:rsidRPr="003D662E" w:rsidRDefault="00430EBD" w:rsidP="0064022B">
            <w:pPr>
              <w:rPr>
                <w:b w:val="0"/>
                <w:bCs w:val="0"/>
                <w:lang w:val="en-US"/>
              </w:rPr>
            </w:pPr>
            <w:r w:rsidRPr="003D662E">
              <w:rPr>
                <w:b w:val="0"/>
                <w:bCs w:val="0"/>
                <w:lang w:val="en-US"/>
              </w:rPr>
              <w:t>R117</w:t>
            </w:r>
          </w:p>
        </w:tc>
        <w:tc>
          <w:tcPr>
            <w:tcW w:w="7648" w:type="dxa"/>
            <w:tcBorders>
              <w:top w:val="single" w:sz="4" w:space="0" w:color="238FB7"/>
              <w:bottom w:val="single" w:sz="4" w:space="0" w:color="238FB7"/>
            </w:tcBorders>
          </w:tcPr>
          <w:p w14:paraId="7138888B" w14:textId="6E071199" w:rsidR="00430EBD" w:rsidRPr="003D662E" w:rsidRDefault="00430EBD"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AI toolbox and the AI methods included shall provide transparency and traceability about their decision-making</w:t>
            </w:r>
          </w:p>
        </w:tc>
      </w:tr>
      <w:tr w:rsidR="00430EBD" w:rsidRPr="00811234" w14:paraId="780507F1"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51657D1" w14:textId="7937EF8D" w:rsidR="00430EBD" w:rsidRPr="003D662E" w:rsidRDefault="00430EBD" w:rsidP="0064022B">
            <w:pPr>
              <w:rPr>
                <w:b w:val="0"/>
                <w:bCs w:val="0"/>
                <w:lang w:val="en-US"/>
              </w:rPr>
            </w:pPr>
            <w:r w:rsidRPr="003D662E">
              <w:rPr>
                <w:b w:val="0"/>
                <w:bCs w:val="0"/>
                <w:lang w:val="en-US"/>
              </w:rPr>
              <w:t>R118</w:t>
            </w:r>
          </w:p>
        </w:tc>
        <w:tc>
          <w:tcPr>
            <w:tcW w:w="7648" w:type="dxa"/>
            <w:tcBorders>
              <w:top w:val="single" w:sz="4" w:space="0" w:color="238FB7"/>
              <w:bottom w:val="single" w:sz="4" w:space="0" w:color="238FB7"/>
            </w:tcBorders>
          </w:tcPr>
          <w:p w14:paraId="15339C6F" w14:textId="70891440" w:rsidR="00430EBD" w:rsidRPr="003D662E" w:rsidRDefault="00430EBD"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must provide central services to the AI construction kit.</w:t>
            </w:r>
          </w:p>
        </w:tc>
      </w:tr>
      <w:tr w:rsidR="00430EBD" w:rsidRPr="00811234" w14:paraId="3E171D4E"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40E9C89" w14:textId="5C459387" w:rsidR="00430EBD" w:rsidRPr="003D662E" w:rsidRDefault="00430EBD" w:rsidP="0064022B">
            <w:pPr>
              <w:rPr>
                <w:b w:val="0"/>
                <w:bCs w:val="0"/>
                <w:lang w:val="en-US"/>
              </w:rPr>
            </w:pPr>
            <w:r w:rsidRPr="003D662E">
              <w:rPr>
                <w:b w:val="0"/>
                <w:bCs w:val="0"/>
                <w:lang w:val="en-US"/>
              </w:rPr>
              <w:t>R118a</w:t>
            </w:r>
          </w:p>
        </w:tc>
        <w:tc>
          <w:tcPr>
            <w:tcW w:w="7648" w:type="dxa"/>
            <w:tcBorders>
              <w:top w:val="single" w:sz="4" w:space="0" w:color="238FB7"/>
              <w:bottom w:val="single" w:sz="4" w:space="0" w:color="238FB7"/>
            </w:tcBorders>
          </w:tcPr>
          <w:p w14:paraId="6F983ADD" w14:textId="3F3CA3F2" w:rsidR="00430EBD" w:rsidRPr="003D662E" w:rsidRDefault="00430EBD"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shall provide warning and alerting services to the AI toolkit.</w:t>
            </w:r>
          </w:p>
        </w:tc>
      </w:tr>
      <w:tr w:rsidR="00430EBD" w:rsidRPr="00811234" w14:paraId="1F800C07"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7CC1E44" w14:textId="6D5F300C" w:rsidR="00430EBD" w:rsidRPr="003D662E" w:rsidRDefault="00430EBD" w:rsidP="0064022B">
            <w:pPr>
              <w:rPr>
                <w:b w:val="0"/>
                <w:bCs w:val="0"/>
                <w:lang w:val="en-US"/>
              </w:rPr>
            </w:pPr>
            <w:r w:rsidRPr="003D662E">
              <w:rPr>
                <w:b w:val="0"/>
                <w:bCs w:val="0"/>
                <w:lang w:val="en-US"/>
              </w:rPr>
              <w:t>R118b</w:t>
            </w:r>
          </w:p>
        </w:tc>
        <w:tc>
          <w:tcPr>
            <w:tcW w:w="7648" w:type="dxa"/>
            <w:tcBorders>
              <w:top w:val="single" w:sz="4" w:space="0" w:color="238FB7"/>
              <w:bottom w:val="single" w:sz="4" w:space="0" w:color="238FB7"/>
            </w:tcBorders>
          </w:tcPr>
          <w:p w14:paraId="0CB1E3E2" w14:textId="09ACC5D3" w:rsidR="00430EBD" w:rsidRPr="003D662E" w:rsidRDefault="00430EBD"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must provide storage services to the AI toolkit.</w:t>
            </w:r>
          </w:p>
        </w:tc>
      </w:tr>
      <w:tr w:rsidR="00430EBD" w:rsidRPr="00811234" w14:paraId="14136FD2"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E5A217E" w14:textId="0481F7BD" w:rsidR="00430EBD" w:rsidRPr="003D662E" w:rsidRDefault="00430EBD" w:rsidP="0064022B">
            <w:pPr>
              <w:rPr>
                <w:b w:val="0"/>
                <w:bCs w:val="0"/>
                <w:lang w:val="en-US"/>
              </w:rPr>
            </w:pPr>
            <w:r w:rsidRPr="003D662E">
              <w:rPr>
                <w:b w:val="0"/>
                <w:bCs w:val="0"/>
                <w:lang w:val="en-US"/>
              </w:rPr>
              <w:t>R118c</w:t>
            </w:r>
          </w:p>
        </w:tc>
        <w:tc>
          <w:tcPr>
            <w:tcW w:w="7648" w:type="dxa"/>
            <w:tcBorders>
              <w:top w:val="single" w:sz="4" w:space="0" w:color="238FB7"/>
              <w:bottom w:val="single" w:sz="4" w:space="0" w:color="238FB7"/>
            </w:tcBorders>
          </w:tcPr>
          <w:p w14:paraId="32C3940C" w14:textId="3B79B930" w:rsidR="00430EBD" w:rsidRPr="003D662E" w:rsidRDefault="00430EBD"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must provide security services to the AI toolkit.</w:t>
            </w:r>
          </w:p>
        </w:tc>
      </w:tr>
      <w:tr w:rsidR="00430EBD" w:rsidRPr="003D662E" w14:paraId="48EAA5CE"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8B58E80" w14:textId="4CCBE06A" w:rsidR="00430EBD" w:rsidRPr="003D662E" w:rsidRDefault="00430EBD" w:rsidP="0064022B">
            <w:pPr>
              <w:rPr>
                <w:b w:val="0"/>
                <w:bCs w:val="0"/>
                <w:lang w:val="en-US"/>
              </w:rPr>
            </w:pPr>
            <w:r w:rsidRPr="003D662E">
              <w:rPr>
                <w:b w:val="0"/>
                <w:bCs w:val="0"/>
                <w:lang w:val="en-US"/>
              </w:rPr>
              <w:t>R118d</w:t>
            </w:r>
          </w:p>
        </w:tc>
        <w:tc>
          <w:tcPr>
            <w:tcW w:w="7648" w:type="dxa"/>
            <w:tcBorders>
              <w:top w:val="single" w:sz="4" w:space="0" w:color="238FB7"/>
              <w:bottom w:val="single" w:sz="4" w:space="0" w:color="238FB7"/>
            </w:tcBorders>
          </w:tcPr>
          <w:p w14:paraId="78289BB7" w14:textId="79CE87AC" w:rsidR="00430EBD" w:rsidRPr="003D662E" w:rsidRDefault="00A057FE"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must provide privacy services to the AI toolkit. [</w:t>
            </w:r>
          </w:p>
        </w:tc>
      </w:tr>
      <w:tr w:rsidR="00430EBD" w:rsidRPr="00811234" w14:paraId="35DB8CDA"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CE7A015" w14:textId="24098C7C" w:rsidR="00430EBD" w:rsidRPr="003D662E" w:rsidRDefault="00A057FE" w:rsidP="0064022B">
            <w:pPr>
              <w:rPr>
                <w:b w:val="0"/>
                <w:bCs w:val="0"/>
                <w:lang w:val="en-US"/>
              </w:rPr>
            </w:pPr>
            <w:r w:rsidRPr="003D662E">
              <w:rPr>
                <w:b w:val="0"/>
                <w:bCs w:val="0"/>
                <w:lang w:val="en-US"/>
              </w:rPr>
              <w:t>R118e</w:t>
            </w:r>
          </w:p>
        </w:tc>
        <w:tc>
          <w:tcPr>
            <w:tcW w:w="7648" w:type="dxa"/>
            <w:tcBorders>
              <w:top w:val="single" w:sz="4" w:space="0" w:color="238FB7"/>
              <w:bottom w:val="single" w:sz="4" w:space="0" w:color="238FB7"/>
            </w:tcBorders>
          </w:tcPr>
          <w:p w14:paraId="0CF53414" w14:textId="65481BF1" w:rsidR="00430EBD" w:rsidRPr="003D662E" w:rsidRDefault="00A057FE"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must provide data integration services to the AI toolkit.</w:t>
            </w:r>
          </w:p>
        </w:tc>
      </w:tr>
      <w:tr w:rsidR="00430EBD" w:rsidRPr="00811234" w14:paraId="647C428B"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2B759C4" w14:textId="374F90BC" w:rsidR="00430EBD" w:rsidRPr="003D662E" w:rsidRDefault="00A057FE" w:rsidP="0064022B">
            <w:pPr>
              <w:rPr>
                <w:b w:val="0"/>
                <w:bCs w:val="0"/>
                <w:lang w:val="en-US"/>
              </w:rPr>
            </w:pPr>
            <w:r w:rsidRPr="003D662E">
              <w:rPr>
                <w:b w:val="0"/>
                <w:bCs w:val="0"/>
                <w:lang w:val="en-US"/>
              </w:rPr>
              <w:t>R119</w:t>
            </w:r>
          </w:p>
        </w:tc>
        <w:tc>
          <w:tcPr>
            <w:tcW w:w="7648" w:type="dxa"/>
            <w:tcBorders>
              <w:top w:val="single" w:sz="4" w:space="0" w:color="238FB7"/>
              <w:bottom w:val="single" w:sz="4" w:space="0" w:color="238FB7"/>
            </w:tcBorders>
          </w:tcPr>
          <w:p w14:paraId="0EFB947D" w14:textId="4D5C449D" w:rsidR="00430EBD" w:rsidRPr="003D662E" w:rsidRDefault="00A057FE"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Training of AI methods shall happen automatically and in parallel/background. The trained models shall then be offered to the components of the platform.</w:t>
            </w:r>
          </w:p>
        </w:tc>
      </w:tr>
      <w:tr w:rsidR="00430EBD" w:rsidRPr="00811234" w14:paraId="1AC20C6A"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E11C51C" w14:textId="45D6DFCC" w:rsidR="00430EBD" w:rsidRPr="003D662E" w:rsidRDefault="00A057FE" w:rsidP="0064022B">
            <w:pPr>
              <w:rPr>
                <w:b w:val="0"/>
                <w:bCs w:val="0"/>
                <w:lang w:val="en-US"/>
              </w:rPr>
            </w:pPr>
            <w:r w:rsidRPr="003D662E">
              <w:rPr>
                <w:b w:val="0"/>
                <w:bCs w:val="0"/>
                <w:lang w:val="en-US"/>
              </w:rPr>
              <w:t>R119a</w:t>
            </w:r>
          </w:p>
        </w:tc>
        <w:tc>
          <w:tcPr>
            <w:tcW w:w="7648" w:type="dxa"/>
            <w:tcBorders>
              <w:top w:val="single" w:sz="4" w:space="0" w:color="238FB7"/>
              <w:bottom w:val="single" w:sz="4" w:space="0" w:color="238FB7"/>
            </w:tcBorders>
          </w:tcPr>
          <w:p w14:paraId="5AC38B40" w14:textId="6F2CA31B" w:rsidR="00430EBD" w:rsidRPr="003D662E" w:rsidRDefault="00A057FE"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release of the trained model shall be done manually by a user with appropriate rights.</w:t>
            </w:r>
          </w:p>
        </w:tc>
      </w:tr>
      <w:tr w:rsidR="00430EBD" w:rsidRPr="00811234" w14:paraId="352C50B2"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1630325" w14:textId="2BB199CD" w:rsidR="00430EBD" w:rsidRPr="003D662E" w:rsidRDefault="00A057FE" w:rsidP="0064022B">
            <w:pPr>
              <w:rPr>
                <w:b w:val="0"/>
                <w:bCs w:val="0"/>
                <w:lang w:val="en-US"/>
              </w:rPr>
            </w:pPr>
            <w:r w:rsidRPr="003D662E">
              <w:rPr>
                <w:b w:val="0"/>
                <w:bCs w:val="0"/>
                <w:lang w:val="en-US"/>
              </w:rPr>
              <w:t>R119b</w:t>
            </w:r>
          </w:p>
        </w:tc>
        <w:tc>
          <w:tcPr>
            <w:tcW w:w="7648" w:type="dxa"/>
            <w:tcBorders>
              <w:top w:val="single" w:sz="4" w:space="0" w:color="238FB7"/>
              <w:bottom w:val="single" w:sz="4" w:space="0" w:color="238FB7"/>
            </w:tcBorders>
          </w:tcPr>
          <w:p w14:paraId="6E7C649A" w14:textId="244A8B5F" w:rsidR="00430EBD" w:rsidRPr="003D662E" w:rsidRDefault="00A057FE"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release of the trained model shall be determined via settings in the configuration model.</w:t>
            </w:r>
          </w:p>
        </w:tc>
      </w:tr>
      <w:tr w:rsidR="00430EBD" w:rsidRPr="00811234" w14:paraId="04F9B8AA"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020941C" w14:textId="7542A60B" w:rsidR="00430EBD" w:rsidRPr="003D662E" w:rsidRDefault="00A057FE" w:rsidP="0064022B">
            <w:pPr>
              <w:rPr>
                <w:b w:val="0"/>
                <w:bCs w:val="0"/>
                <w:lang w:val="en-US"/>
              </w:rPr>
            </w:pPr>
            <w:r w:rsidRPr="003D662E">
              <w:rPr>
                <w:b w:val="0"/>
                <w:bCs w:val="0"/>
                <w:lang w:val="en-US"/>
              </w:rPr>
              <w:t>R119c</w:t>
            </w:r>
          </w:p>
        </w:tc>
        <w:tc>
          <w:tcPr>
            <w:tcW w:w="7648" w:type="dxa"/>
            <w:tcBorders>
              <w:top w:val="single" w:sz="4" w:space="0" w:color="238FB7"/>
              <w:bottom w:val="single" w:sz="4" w:space="0" w:color="238FB7"/>
            </w:tcBorders>
          </w:tcPr>
          <w:p w14:paraId="7CDEA8AC" w14:textId="6D35D046" w:rsidR="00430EBD" w:rsidRPr="003D662E" w:rsidRDefault="00A057FE"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release of the trained model can be automatic (if specified in the configuration model).</w:t>
            </w:r>
          </w:p>
        </w:tc>
      </w:tr>
      <w:tr w:rsidR="00430EBD" w:rsidRPr="00811234" w14:paraId="0D097E53"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B2DFC17" w14:textId="11257990" w:rsidR="00430EBD" w:rsidRPr="003D662E" w:rsidRDefault="00A057FE" w:rsidP="0064022B">
            <w:pPr>
              <w:rPr>
                <w:b w:val="0"/>
                <w:bCs w:val="0"/>
                <w:lang w:val="en-US"/>
              </w:rPr>
            </w:pPr>
            <w:r w:rsidRPr="003D662E">
              <w:rPr>
                <w:b w:val="0"/>
                <w:bCs w:val="0"/>
                <w:lang w:val="en-US"/>
              </w:rPr>
              <w:t>R119d</w:t>
            </w:r>
          </w:p>
        </w:tc>
        <w:tc>
          <w:tcPr>
            <w:tcW w:w="7648" w:type="dxa"/>
            <w:tcBorders>
              <w:top w:val="single" w:sz="4" w:space="0" w:color="238FB7"/>
              <w:bottom w:val="single" w:sz="4" w:space="0" w:color="238FB7"/>
            </w:tcBorders>
          </w:tcPr>
          <w:p w14:paraId="2E2CF03F" w14:textId="33EE0793" w:rsidR="00430EBD" w:rsidRPr="003D662E" w:rsidRDefault="00A057FE"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changes triggered by a release of a trained model shall be traceable.</w:t>
            </w:r>
          </w:p>
        </w:tc>
      </w:tr>
      <w:tr w:rsidR="00430EBD" w:rsidRPr="00811234" w14:paraId="7CDAFAF6"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03FFD09" w14:textId="0F0DC0BA" w:rsidR="00430EBD" w:rsidRPr="003D662E" w:rsidRDefault="00A057FE" w:rsidP="0064022B">
            <w:pPr>
              <w:rPr>
                <w:b w:val="0"/>
                <w:bCs w:val="0"/>
                <w:lang w:val="en-US"/>
              </w:rPr>
            </w:pPr>
            <w:r w:rsidRPr="003D662E">
              <w:rPr>
                <w:b w:val="0"/>
                <w:bCs w:val="0"/>
                <w:lang w:val="en-US"/>
              </w:rPr>
              <w:t>R119e</w:t>
            </w:r>
          </w:p>
        </w:tc>
        <w:tc>
          <w:tcPr>
            <w:tcW w:w="7648" w:type="dxa"/>
            <w:tcBorders>
              <w:top w:val="single" w:sz="4" w:space="0" w:color="238FB7"/>
              <w:bottom w:val="single" w:sz="4" w:space="0" w:color="238FB7"/>
            </w:tcBorders>
          </w:tcPr>
          <w:p w14:paraId="71DB15A9" w14:textId="45750517" w:rsidR="00430EBD" w:rsidRPr="003D662E" w:rsidRDefault="00A057FE"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Changes initiated by a release shall be reversible.</w:t>
            </w:r>
          </w:p>
        </w:tc>
      </w:tr>
    </w:tbl>
    <w:p w14:paraId="28D3A9A0" w14:textId="77777777" w:rsidR="00430EBD" w:rsidRPr="003D662E" w:rsidRDefault="00430EBD" w:rsidP="00430EBD">
      <w:pPr>
        <w:rPr>
          <w:lang w:val="en-GB"/>
        </w:rPr>
      </w:pPr>
    </w:p>
    <w:p w14:paraId="53F2D52F" w14:textId="5BCEF4B8" w:rsidR="00230D52" w:rsidRPr="003D662E" w:rsidRDefault="00451330" w:rsidP="005C1CA3">
      <w:pPr>
        <w:jc w:val="center"/>
        <w:rPr>
          <w:lang w:val="en-US"/>
        </w:rPr>
      </w:pPr>
      <w:bookmarkStart w:id="181"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0F73E2FE" w:rsidR="00155919" w:rsidRPr="003D662E" w:rsidRDefault="00155919" w:rsidP="00155919">
      <w:pPr>
        <w:pStyle w:val="Caption"/>
        <w:jc w:val="center"/>
        <w:rPr>
          <w:lang w:val="en-US"/>
        </w:rPr>
      </w:pPr>
      <w:bookmarkStart w:id="182" w:name="_Ref107502371"/>
      <w:r w:rsidRPr="003D662E">
        <w:rPr>
          <w:lang w:val="en-US"/>
        </w:rPr>
        <w:t xml:space="preserve">Figure </w:t>
      </w:r>
      <w:bookmarkEnd w:id="182"/>
      <w:r w:rsidR="005856F4" w:rsidRPr="003D662E">
        <w:fldChar w:fldCharType="begin"/>
      </w:r>
      <w:r w:rsidR="005856F4" w:rsidRPr="003D662E">
        <w:rPr>
          <w:lang w:val="en-US"/>
        </w:rPr>
        <w:instrText xml:space="preserve"> SEQ Figure \* ARABIC </w:instrText>
      </w:r>
      <w:r w:rsidR="005856F4" w:rsidRPr="003D662E">
        <w:fldChar w:fldCharType="separate"/>
      </w:r>
      <w:r w:rsidR="00D0494D">
        <w:rPr>
          <w:noProof/>
          <w:lang w:val="en-US"/>
        </w:rPr>
        <w:t>27</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83" w:name="_Ref133225402"/>
      <w:bookmarkStart w:id="184" w:name="_Toc147571968"/>
      <w:r w:rsidRPr="003D662E">
        <w:rPr>
          <w:lang w:val="en-US"/>
        </w:rPr>
        <w:lastRenderedPageBreak/>
        <w:t>Data Processing Function Library</w:t>
      </w:r>
      <w:bookmarkEnd w:id="183"/>
      <w:bookmarkEnd w:id="184"/>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t>Barcode/QR-code detection based on the Java library zxing</w:t>
      </w:r>
      <w:r w:rsidRPr="003D662E">
        <w:rPr>
          <w:rStyle w:val="FootnoteReference"/>
          <w:lang w:val="en-US"/>
        </w:rPr>
        <w:footnoteReference w:id="95"/>
      </w:r>
      <w:r w:rsidRPr="003D662E">
        <w:rPr>
          <w:lang w:val="en-US"/>
        </w:rPr>
        <w:t xml:space="preserve"> and, as optional fallback, the Python library pyzbar</w:t>
      </w:r>
      <w:r w:rsidRPr="003D662E">
        <w:rPr>
          <w:rStyle w:val="FootnoteReference"/>
          <w:lang w:val="en-US"/>
        </w:rPr>
        <w:footnoteReference w:id="96"/>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85" w:name="_Ref143411562"/>
      <w:bookmarkStart w:id="186" w:name="_Toc147571969"/>
      <w:r w:rsidRPr="003D662E">
        <w:rPr>
          <w:lang w:val="en-US"/>
        </w:rPr>
        <w:t>RapidMiner RTSA service</w:t>
      </w:r>
      <w:bookmarkEnd w:id="179"/>
      <w:bookmarkEnd w:id="181"/>
      <w:bookmarkEnd w:id="185"/>
      <w:bookmarkEnd w:id="186"/>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0A907C28"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IIP-Ecosphere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IIP-Ecosphere platform and executed under the control of the Service Manager on top of RTSA.</w:t>
      </w:r>
      <w:r w:rsidR="000862F0" w:rsidRPr="003D662E">
        <w:rPr>
          <w:lang w:val="en-US"/>
        </w:rPr>
        <w:t xml:space="preserve"> For the integration, mainly the data input/output formats must match, i.e., the data provided by the IIP-Ecosphere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IIP-Ecosphere services.</w:t>
      </w:r>
    </w:p>
    <w:p w14:paraId="064C6B74" w14:textId="30DC71E3"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D0494D"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D0494D">
        <w:rPr>
          <w:lang w:val="en-US"/>
        </w:rPr>
        <w:t>3.8.1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 xml:space="preserve">For the platform instantiation, </w:t>
      </w:r>
      <w:r w:rsidR="00DC0385" w:rsidRPr="003D662E">
        <w:rPr>
          <w:lang w:val="en-US"/>
        </w:rPr>
        <w:lastRenderedPageBreak/>
        <w:t>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87" w:name="_Ref143411559"/>
      <w:bookmarkStart w:id="188" w:name="_Toc147571970"/>
      <w:bookmarkStart w:id="189" w:name="_Ref100840643"/>
      <w:r w:rsidRPr="003D662E">
        <w:rPr>
          <w:lang w:val="en-US"/>
        </w:rPr>
        <w:t>Flower-based Federated Learning</w:t>
      </w:r>
      <w:bookmarkEnd w:id="187"/>
      <w:bookmarkEnd w:id="188"/>
    </w:p>
    <w:p w14:paraId="4CA37036" w14:textId="7D2B9978"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IIP-Ecosphere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D0494D">
        <w:rPr>
          <w:lang w:val="en-US"/>
        </w:rPr>
        <w:t>3.6.4</w:t>
      </w:r>
      <w:r w:rsidR="00CE1547" w:rsidRPr="003D662E">
        <w:rPr>
          <w:lang w:val="en-US"/>
        </w:rPr>
        <w:fldChar w:fldCharType="end"/>
      </w:r>
      <w:r w:rsidR="00CE1547" w:rsidRPr="003D662E">
        <w:rPr>
          <w:lang w:val="en-US"/>
        </w:rPr>
        <w:t>.</w:t>
      </w:r>
    </w:p>
    <w:p w14:paraId="77068BB8" w14:textId="2CF5B2D3"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7"/>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D0494D">
        <w:rPr>
          <w:lang w:val="en-US"/>
        </w:rPr>
        <w:t>3.6.4</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39A404BD" w14:textId="7EEE3E2A" w:rsidR="003827A4" w:rsidRPr="003D662E" w:rsidRDefault="003827A4" w:rsidP="003827A4">
      <w:pPr>
        <w:pStyle w:val="Heading3"/>
        <w:rPr>
          <w:lang w:val="en-US"/>
        </w:rPr>
      </w:pPr>
      <w:bookmarkStart w:id="190" w:name="_Toc147571971"/>
      <w:bookmarkEnd w:id="189"/>
      <w:r w:rsidRPr="003D662E">
        <w:rPr>
          <w:lang w:val="en-US"/>
        </w:rPr>
        <w:t>Requirements Discussion</w:t>
      </w:r>
      <w:bookmarkEnd w:id="190"/>
    </w:p>
    <w:p w14:paraId="14D3D848" w14:textId="1BFC4593" w:rsidR="003827A4" w:rsidRPr="003D662E" w:rsidRDefault="003827A4" w:rsidP="003827A4">
      <w:pPr>
        <w:rPr>
          <w:lang w:val="en-US"/>
        </w:rPr>
      </w:pPr>
      <w:r w:rsidRPr="003D662E">
        <w:rPr>
          <w:lang w:val="en-US"/>
        </w:rPr>
        <w:t xml:space="preserve">We review now the realized requirements in </w:t>
      </w:r>
      <w:r w:rsidRPr="003D662E">
        <w:rPr>
          <w:lang w:val="en-US"/>
        </w:rPr>
        <w:fldChar w:fldCharType="begin"/>
      </w:r>
      <w:r w:rsidRPr="003D662E">
        <w:rPr>
          <w:lang w:val="en-US"/>
        </w:rPr>
        <w:instrText xml:space="preserve"> REF _Ref77216364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22</w:t>
      </w:r>
      <w:r w:rsidRPr="003D662E">
        <w:rPr>
          <w:lang w:val="en-US"/>
        </w:rPr>
        <w:fldChar w:fldCharType="end"/>
      </w:r>
      <w:r w:rsidR="00BD2F05" w:rsidRPr="003D662E">
        <w:rPr>
          <w:lang w:val="en-US"/>
        </w:rPr>
        <w:t>.</w:t>
      </w:r>
    </w:p>
    <w:p w14:paraId="5ADDE011" w14:textId="311CD2E4" w:rsidR="003827A4" w:rsidRPr="003D662E" w:rsidRDefault="003827A4" w:rsidP="00BA36C9">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20</w:t>
      </w:r>
      <w:r w:rsidRPr="003D662E">
        <w:fldChar w:fldCharType="end"/>
      </w:r>
      <w:r w:rsidRPr="003D662E">
        <w:rPr>
          <w:lang w:val="en-US"/>
        </w:rPr>
        <w:t>: Review of realized</w:t>
      </w:r>
      <w:r w:rsidRPr="003D662E">
        <w:rPr>
          <w:vertAlign w:val="superscript"/>
          <w:lang w:val="en-US"/>
        </w:rPr>
        <w:fldChar w:fldCharType="begin"/>
      </w:r>
      <w:r w:rsidRPr="003D662E">
        <w:rPr>
          <w:vertAlign w:val="superscript"/>
          <w:lang w:val="en-US"/>
        </w:rPr>
        <w:instrText xml:space="preserve"> NOTEREF _Ref77706954 \h  \* MERGEFORMAT </w:instrText>
      </w:r>
      <w:r w:rsidRPr="003D662E">
        <w:rPr>
          <w:vertAlign w:val="superscript"/>
          <w:lang w:val="en-US"/>
        </w:rPr>
      </w:r>
      <w:r w:rsidRPr="003D662E">
        <w:rPr>
          <w:vertAlign w:val="superscript"/>
          <w:lang w:val="en-US"/>
        </w:rPr>
        <w:fldChar w:fldCharType="separate"/>
      </w:r>
      <w:r w:rsidR="00D0494D">
        <w:rPr>
          <w:vertAlign w:val="superscript"/>
          <w:lang w:val="en-US"/>
        </w:rPr>
        <w:t>69</w:t>
      </w:r>
      <w:r w:rsidRPr="003D662E">
        <w:rPr>
          <w:vertAlign w:val="superscript"/>
          <w:lang w:val="en-US"/>
        </w:rPr>
        <w:fldChar w:fldCharType="end"/>
      </w:r>
      <w:r w:rsidRPr="003D662E">
        <w:rPr>
          <w:lang w:val="en-US"/>
        </w:rPr>
        <w:t xml:space="preserve"> requirements for the Storage, Security and Data Protection Layer</w:t>
      </w:r>
      <w:r w:rsidRPr="003D662E">
        <w:rPr>
          <w:noProof/>
          <w:lang w:val="en-US"/>
        </w:rPr>
        <w:t>.</w:t>
      </w:r>
    </w:p>
    <w:tbl>
      <w:tblPr>
        <w:tblStyle w:val="GridTable1Light-Accent1"/>
        <w:tblW w:w="0" w:type="auto"/>
        <w:tblLook w:val="04A0" w:firstRow="1" w:lastRow="0" w:firstColumn="1" w:lastColumn="0" w:noHBand="0" w:noVBand="1"/>
      </w:tblPr>
      <w:tblGrid>
        <w:gridCol w:w="1414"/>
        <w:gridCol w:w="7648"/>
      </w:tblGrid>
      <w:tr w:rsidR="003827A4" w:rsidRPr="003D662E" w14:paraId="2DC5974A" w14:textId="77777777" w:rsidTr="0064022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single" w:sz="4" w:space="0" w:color="B8CCE4" w:themeColor="accent1" w:themeTint="66"/>
            </w:tcBorders>
            <w:shd w:val="clear" w:color="auto" w:fill="238FB7"/>
          </w:tcPr>
          <w:p w14:paraId="3C20A999" w14:textId="77777777" w:rsidR="003827A4" w:rsidRPr="003D662E" w:rsidRDefault="003827A4" w:rsidP="0064022B">
            <w:pPr>
              <w:rPr>
                <w:b w:val="0"/>
                <w:bCs w:val="0"/>
                <w:color w:val="FFFFFF" w:themeColor="background1"/>
                <w:lang w:val="en-US"/>
              </w:rPr>
            </w:pPr>
            <w:r w:rsidRPr="003D662E">
              <w:rPr>
                <w:color w:val="FFFFFF" w:themeColor="background1"/>
                <w:lang w:val="en-US"/>
              </w:rPr>
              <w:t>Requirement</w:t>
            </w:r>
          </w:p>
        </w:tc>
        <w:tc>
          <w:tcPr>
            <w:tcW w:w="7648" w:type="dxa"/>
            <w:tcBorders>
              <w:bottom w:val="single" w:sz="4" w:space="0" w:color="B8CCE4" w:themeColor="accent1" w:themeTint="66"/>
            </w:tcBorders>
            <w:shd w:val="clear" w:color="auto" w:fill="238FB7"/>
          </w:tcPr>
          <w:p w14:paraId="4C171D23" w14:textId="77777777" w:rsidR="003827A4" w:rsidRPr="003D662E" w:rsidRDefault="003827A4" w:rsidP="0064022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3827A4" w:rsidRPr="00811234" w14:paraId="2D736799"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1049C7FB" w14:textId="77777777" w:rsidR="003827A4" w:rsidRPr="003D662E" w:rsidRDefault="003827A4" w:rsidP="0064022B">
            <w:pPr>
              <w:rPr>
                <w:b w:val="0"/>
                <w:bCs w:val="0"/>
                <w:lang w:val="en-US"/>
              </w:rPr>
            </w:pPr>
            <w:r w:rsidRPr="003D662E">
              <w:rPr>
                <w:b w:val="0"/>
                <w:bCs w:val="0"/>
                <w:lang w:val="en-US"/>
              </w:rPr>
              <w:t>R110</w:t>
            </w:r>
          </w:p>
        </w:tc>
        <w:tc>
          <w:tcPr>
            <w:tcW w:w="7648" w:type="dxa"/>
            <w:tcBorders>
              <w:top w:val="single" w:sz="4" w:space="0" w:color="238FB7"/>
              <w:bottom w:val="single" w:sz="4" w:space="0" w:color="238FB7"/>
            </w:tcBorders>
          </w:tcPr>
          <w:p w14:paraId="79899058" w14:textId="6B7A11B7" w:rsidR="003827A4" w:rsidRPr="003D662E" w:rsidRDefault="003827A4" w:rsidP="0064022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Definition of interfaces for relevant AI components in industrial production</w:t>
            </w:r>
            <w:r w:rsidR="00E509E0" w:rsidRPr="003D662E">
              <w:rPr>
                <w:i/>
                <w:lang w:val="en-US"/>
              </w:rPr>
              <w:t xml:space="preserve"> depends on the AI service concept</w:t>
            </w:r>
            <w:r w:rsidRPr="003D662E">
              <w:rPr>
                <w:i/>
                <w:lang w:val="en-US"/>
              </w:rPr>
              <w:t>.</w:t>
            </w:r>
          </w:p>
        </w:tc>
      </w:tr>
      <w:tr w:rsidR="003827A4" w:rsidRPr="00811234" w14:paraId="5E54C3D7"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F5A1427" w14:textId="77777777" w:rsidR="003827A4" w:rsidRPr="003D662E" w:rsidRDefault="003827A4" w:rsidP="0064022B">
            <w:pPr>
              <w:rPr>
                <w:b w:val="0"/>
                <w:lang w:val="en-US"/>
              </w:rPr>
            </w:pPr>
            <w:r w:rsidRPr="003D662E">
              <w:rPr>
                <w:b w:val="0"/>
                <w:lang w:val="en-US"/>
              </w:rPr>
              <w:t xml:space="preserve">R110a </w:t>
            </w:r>
          </w:p>
        </w:tc>
        <w:tc>
          <w:tcPr>
            <w:tcW w:w="7648" w:type="dxa"/>
            <w:tcBorders>
              <w:top w:val="single" w:sz="4" w:space="0" w:color="238FB7"/>
              <w:bottom w:val="single" w:sz="4" w:space="0" w:color="238FB7"/>
            </w:tcBorders>
          </w:tcPr>
          <w:p w14:paraId="7DC3DF27" w14:textId="7BB2C60F" w:rsidR="003827A4" w:rsidRPr="003D662E" w:rsidRDefault="00E509E0"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Service interfaces are </w:t>
            </w:r>
            <w:r w:rsidR="00573E17" w:rsidRPr="003D662E">
              <w:rPr>
                <w:bCs/>
                <w:lang w:val="en-US"/>
              </w:rPr>
              <w:t xml:space="preserve">managed and </w:t>
            </w:r>
            <w:r w:rsidRPr="003D662E">
              <w:rPr>
                <w:bCs/>
                <w:lang w:val="en-US"/>
              </w:rPr>
              <w:t>represented by the platform as AAS</w:t>
            </w:r>
            <w:r w:rsidR="003827A4" w:rsidRPr="003D662E">
              <w:rPr>
                <w:bCs/>
                <w:lang w:val="en-US"/>
              </w:rPr>
              <w:t>.</w:t>
            </w:r>
          </w:p>
        </w:tc>
      </w:tr>
      <w:tr w:rsidR="003827A4" w:rsidRPr="00811234" w14:paraId="1F30C6AE"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4EA05DD" w14:textId="77777777" w:rsidR="003827A4" w:rsidRPr="003D662E" w:rsidRDefault="003827A4" w:rsidP="0064022B">
            <w:pPr>
              <w:rPr>
                <w:b w:val="0"/>
                <w:bCs w:val="0"/>
                <w:lang w:val="en-US"/>
              </w:rPr>
            </w:pPr>
            <w:r w:rsidRPr="003D662E">
              <w:rPr>
                <w:b w:val="0"/>
                <w:bCs w:val="0"/>
                <w:lang w:val="en-US"/>
              </w:rPr>
              <w:t>R110b</w:t>
            </w:r>
          </w:p>
        </w:tc>
        <w:tc>
          <w:tcPr>
            <w:tcW w:w="7648" w:type="dxa"/>
            <w:tcBorders>
              <w:top w:val="single" w:sz="4" w:space="0" w:color="238FB7"/>
              <w:bottom w:val="single" w:sz="4" w:space="0" w:color="238FB7"/>
            </w:tcBorders>
          </w:tcPr>
          <w:p w14:paraId="50EFEBAA" w14:textId="280AE5B2" w:rsidR="003827A4" w:rsidRPr="003D662E" w:rsidRDefault="00573E17"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Service interfaces </w:t>
            </w:r>
            <w:r w:rsidR="00D51BFA" w:rsidRPr="003D662E">
              <w:rPr>
                <w:bCs/>
                <w:lang w:val="en-US"/>
              </w:rPr>
              <w:t xml:space="preserve">must express quality aspects </w:t>
            </w:r>
            <w:r w:rsidRPr="003D662E">
              <w:rPr>
                <w:bCs/>
                <w:lang w:val="en-US"/>
              </w:rPr>
              <w:t>as AAS.</w:t>
            </w:r>
          </w:p>
        </w:tc>
      </w:tr>
      <w:tr w:rsidR="003827A4" w:rsidRPr="00811234" w14:paraId="51A736EE"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D42C699" w14:textId="77777777" w:rsidR="003827A4" w:rsidRPr="003D662E" w:rsidRDefault="003827A4" w:rsidP="0064022B">
            <w:pPr>
              <w:rPr>
                <w:b w:val="0"/>
                <w:bCs w:val="0"/>
                <w:lang w:val="en-US"/>
              </w:rPr>
            </w:pPr>
            <w:r w:rsidRPr="003D662E">
              <w:rPr>
                <w:b w:val="0"/>
                <w:bCs w:val="0"/>
                <w:lang w:val="en-US"/>
              </w:rPr>
              <w:t>R111</w:t>
            </w:r>
          </w:p>
        </w:tc>
        <w:tc>
          <w:tcPr>
            <w:tcW w:w="7648" w:type="dxa"/>
            <w:tcBorders>
              <w:top w:val="single" w:sz="4" w:space="0" w:color="238FB7"/>
              <w:bottom w:val="single" w:sz="4" w:space="0" w:color="238FB7"/>
            </w:tcBorders>
          </w:tcPr>
          <w:p w14:paraId="75C996B3" w14:textId="3195BC63" w:rsidR="003827A4" w:rsidRPr="003D662E" w:rsidRDefault="003827A4" w:rsidP="0064022B">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AI toolbox must be extensible</w:t>
            </w:r>
            <w:r w:rsidR="00573E17" w:rsidRPr="003D662E">
              <w:rPr>
                <w:bCs/>
                <w:i/>
                <w:lang w:val="en-US"/>
              </w:rPr>
              <w:t xml:space="preserve">, which depends on the </w:t>
            </w:r>
            <w:r w:rsidR="00573E17" w:rsidRPr="003D662E">
              <w:rPr>
                <w:i/>
                <w:lang w:val="en-US"/>
              </w:rPr>
              <w:t>AI service concept</w:t>
            </w:r>
            <w:r w:rsidR="00180A6A">
              <w:rPr>
                <w:i/>
                <w:lang w:val="en-US"/>
              </w:rPr>
              <w:t>.</w:t>
            </w:r>
          </w:p>
        </w:tc>
      </w:tr>
      <w:tr w:rsidR="003827A4" w:rsidRPr="00811234" w14:paraId="57E6F295"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6F32380" w14:textId="77777777" w:rsidR="003827A4" w:rsidRPr="003D662E" w:rsidRDefault="003827A4" w:rsidP="0064022B">
            <w:pPr>
              <w:rPr>
                <w:b w:val="0"/>
                <w:bCs w:val="0"/>
                <w:lang w:val="en-US"/>
              </w:rPr>
            </w:pPr>
            <w:r w:rsidRPr="003D662E">
              <w:rPr>
                <w:b w:val="0"/>
                <w:bCs w:val="0"/>
                <w:lang w:val="en-US"/>
              </w:rPr>
              <w:t>R112</w:t>
            </w:r>
          </w:p>
        </w:tc>
        <w:tc>
          <w:tcPr>
            <w:tcW w:w="7648" w:type="dxa"/>
            <w:tcBorders>
              <w:top w:val="single" w:sz="4" w:space="0" w:color="238FB7"/>
              <w:bottom w:val="single" w:sz="4" w:space="0" w:color="238FB7"/>
            </w:tcBorders>
          </w:tcPr>
          <w:p w14:paraId="08A5B394" w14:textId="4DD8FDF6" w:rsidR="003827A4" w:rsidRPr="003D662E" w:rsidRDefault="00573E17"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Elements will be realized as platform services and therefore may be distributable (depending on AI requirements).</w:t>
            </w:r>
          </w:p>
        </w:tc>
      </w:tr>
      <w:tr w:rsidR="003827A4" w:rsidRPr="00811234" w14:paraId="0D5D70CC"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1F51259" w14:textId="77777777" w:rsidR="003827A4" w:rsidRPr="003D662E" w:rsidRDefault="003827A4" w:rsidP="0064022B">
            <w:pPr>
              <w:rPr>
                <w:b w:val="0"/>
                <w:bCs w:val="0"/>
                <w:lang w:val="en-US"/>
              </w:rPr>
            </w:pPr>
            <w:r w:rsidRPr="003D662E">
              <w:rPr>
                <w:b w:val="0"/>
                <w:bCs w:val="0"/>
                <w:lang w:val="en-US"/>
              </w:rPr>
              <w:t>R112a</w:t>
            </w:r>
          </w:p>
        </w:tc>
        <w:tc>
          <w:tcPr>
            <w:tcW w:w="7648" w:type="dxa"/>
            <w:tcBorders>
              <w:top w:val="single" w:sz="4" w:space="0" w:color="238FB7"/>
              <w:bottom w:val="single" w:sz="4" w:space="0" w:color="238FB7"/>
            </w:tcBorders>
          </w:tcPr>
          <w:p w14:paraId="41CDC077" w14:textId="34ED2A80" w:rsidR="003827A4" w:rsidRPr="003D662E" w:rsidRDefault="0068487A"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Services in the platform can have parameters that are </w:t>
            </w:r>
            <w:r w:rsidR="003827A4" w:rsidRPr="003D662E">
              <w:rPr>
                <w:bCs/>
                <w:lang w:val="en-US"/>
              </w:rPr>
              <w:t>defined in the configuration model.</w:t>
            </w:r>
          </w:p>
        </w:tc>
      </w:tr>
      <w:tr w:rsidR="003827A4" w:rsidRPr="00811234" w14:paraId="4777AB9D"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4BCF43C" w14:textId="77777777" w:rsidR="003827A4" w:rsidRPr="003D662E" w:rsidRDefault="003827A4" w:rsidP="0064022B">
            <w:pPr>
              <w:rPr>
                <w:b w:val="0"/>
                <w:bCs w:val="0"/>
                <w:lang w:val="en-US"/>
              </w:rPr>
            </w:pPr>
            <w:r w:rsidRPr="003D662E">
              <w:rPr>
                <w:b w:val="0"/>
                <w:bCs w:val="0"/>
                <w:lang w:val="en-US"/>
              </w:rPr>
              <w:t>R112b</w:t>
            </w:r>
          </w:p>
        </w:tc>
        <w:tc>
          <w:tcPr>
            <w:tcW w:w="7648" w:type="dxa"/>
            <w:tcBorders>
              <w:top w:val="single" w:sz="4" w:space="0" w:color="238FB7"/>
              <w:bottom w:val="single" w:sz="4" w:space="0" w:color="238FB7"/>
            </w:tcBorders>
          </w:tcPr>
          <w:p w14:paraId="6FF28F7D" w14:textId="3A3E1D89" w:rsidR="003827A4" w:rsidRPr="003D662E" w:rsidRDefault="003827A4"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Properties of distribution shall be defined in the configuration model.</w:t>
            </w:r>
            <w:r w:rsidR="000078BC" w:rsidRPr="003D662E">
              <w:rPr>
                <w:bCs/>
                <w:lang w:val="en-US"/>
              </w:rPr>
              <w:t xml:space="preserve"> </w:t>
            </w:r>
            <w:r w:rsidR="000078BC" w:rsidRPr="003D662E">
              <w:rPr>
                <w:bCs/>
                <w:i/>
                <w:lang w:val="en-US"/>
              </w:rPr>
              <w:t>Currently, the configuration contains only the information whether a service is distributable.</w:t>
            </w:r>
          </w:p>
        </w:tc>
      </w:tr>
      <w:tr w:rsidR="003827A4" w:rsidRPr="003D662E" w14:paraId="6DAF2E72"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4FF93F4" w14:textId="77777777" w:rsidR="003827A4" w:rsidRPr="003D662E" w:rsidRDefault="003827A4" w:rsidP="0064022B">
            <w:pPr>
              <w:rPr>
                <w:b w:val="0"/>
                <w:bCs w:val="0"/>
                <w:lang w:val="en-US"/>
              </w:rPr>
            </w:pPr>
            <w:r w:rsidRPr="003D662E">
              <w:rPr>
                <w:b w:val="0"/>
                <w:bCs w:val="0"/>
                <w:lang w:val="en-US"/>
              </w:rPr>
              <w:t>R112c</w:t>
            </w:r>
          </w:p>
        </w:tc>
        <w:tc>
          <w:tcPr>
            <w:tcW w:w="7648" w:type="dxa"/>
            <w:tcBorders>
              <w:top w:val="single" w:sz="4" w:space="0" w:color="238FB7"/>
              <w:bottom w:val="single" w:sz="4" w:space="0" w:color="238FB7"/>
            </w:tcBorders>
          </w:tcPr>
          <w:p w14:paraId="6BDBE363" w14:textId="3845526C" w:rsidR="003827A4" w:rsidRPr="003D662E" w:rsidRDefault="000078BC"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Currently no distribution applies.</w:t>
            </w:r>
          </w:p>
        </w:tc>
      </w:tr>
      <w:tr w:rsidR="003827A4" w:rsidRPr="00811234" w14:paraId="33652C25"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495B163" w14:textId="77777777" w:rsidR="003827A4" w:rsidRPr="003D662E" w:rsidRDefault="003827A4" w:rsidP="0064022B">
            <w:pPr>
              <w:rPr>
                <w:b w:val="0"/>
                <w:bCs w:val="0"/>
                <w:lang w:val="en-US"/>
              </w:rPr>
            </w:pPr>
            <w:r w:rsidRPr="003D662E">
              <w:rPr>
                <w:b w:val="0"/>
                <w:bCs w:val="0"/>
                <w:lang w:val="en-US"/>
              </w:rPr>
              <w:t>R113</w:t>
            </w:r>
          </w:p>
        </w:tc>
        <w:tc>
          <w:tcPr>
            <w:tcW w:w="7648" w:type="dxa"/>
            <w:tcBorders>
              <w:top w:val="single" w:sz="4" w:space="0" w:color="238FB7"/>
              <w:bottom w:val="single" w:sz="4" w:space="0" w:color="238FB7"/>
            </w:tcBorders>
          </w:tcPr>
          <w:p w14:paraId="2DC32B69" w14:textId="57341A26" w:rsidR="003827A4" w:rsidRPr="003D662E" w:rsidRDefault="00897E5A"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Supported through the service environments for Java and Python and the process- based service integration.</w:t>
            </w:r>
          </w:p>
        </w:tc>
      </w:tr>
      <w:tr w:rsidR="003827A4" w:rsidRPr="00811234" w14:paraId="5F132C98"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B5B487B" w14:textId="77777777" w:rsidR="003827A4" w:rsidRPr="003D662E" w:rsidRDefault="003827A4" w:rsidP="0064022B">
            <w:pPr>
              <w:rPr>
                <w:b w:val="0"/>
                <w:bCs w:val="0"/>
                <w:lang w:val="en-US"/>
              </w:rPr>
            </w:pPr>
            <w:r w:rsidRPr="003D662E">
              <w:rPr>
                <w:b w:val="0"/>
                <w:bCs w:val="0"/>
                <w:lang w:val="en-US"/>
              </w:rPr>
              <w:t>R113a</w:t>
            </w:r>
          </w:p>
        </w:tc>
        <w:tc>
          <w:tcPr>
            <w:tcW w:w="7648" w:type="dxa"/>
            <w:tcBorders>
              <w:top w:val="single" w:sz="4" w:space="0" w:color="238FB7"/>
              <w:bottom w:val="single" w:sz="4" w:space="0" w:color="238FB7"/>
            </w:tcBorders>
          </w:tcPr>
          <w:p w14:paraId="07F863A4" w14:textId="5DCC5873" w:rsidR="003827A4" w:rsidRPr="003D662E" w:rsidRDefault="003827A4"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for Python and RapidMiner</w:t>
            </w:r>
            <w:r w:rsidR="001538DC" w:rsidRPr="003D662E">
              <w:rPr>
                <w:bCs/>
                <w:lang w:val="en-US"/>
              </w:rPr>
              <w:t xml:space="preserve"> is provided. Pandas/Numpy, Knime, Scikit-learn, Tensorflow come through dependencies that can be specified in the </w:t>
            </w:r>
            <w:r w:rsidR="001538DC" w:rsidRPr="003D662E">
              <w:rPr>
                <w:bCs/>
                <w:lang w:val="en-US"/>
              </w:rPr>
              <w:lastRenderedPageBreak/>
              <w:t xml:space="preserve">configuration model. </w:t>
            </w:r>
            <w:r w:rsidR="001538DC" w:rsidRPr="003D662E">
              <w:rPr>
                <w:bCs/>
                <w:i/>
                <w:lang w:val="en-US"/>
              </w:rPr>
              <w:t>The automated creation of containers with these dependencies is ongoing.</w:t>
            </w:r>
          </w:p>
        </w:tc>
      </w:tr>
      <w:tr w:rsidR="003827A4" w:rsidRPr="00811234" w14:paraId="071D62A2"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DA2AEE3" w14:textId="77777777" w:rsidR="003827A4" w:rsidRPr="003D662E" w:rsidRDefault="003827A4" w:rsidP="0064022B">
            <w:pPr>
              <w:rPr>
                <w:b w:val="0"/>
                <w:bCs w:val="0"/>
                <w:lang w:val="en-US"/>
              </w:rPr>
            </w:pPr>
            <w:r w:rsidRPr="003D662E">
              <w:rPr>
                <w:b w:val="0"/>
                <w:bCs w:val="0"/>
                <w:lang w:val="en-US"/>
              </w:rPr>
              <w:lastRenderedPageBreak/>
              <w:t>R113b</w:t>
            </w:r>
          </w:p>
        </w:tc>
        <w:tc>
          <w:tcPr>
            <w:tcW w:w="7648" w:type="dxa"/>
            <w:tcBorders>
              <w:top w:val="single" w:sz="4" w:space="0" w:color="238FB7"/>
              <w:bottom w:val="single" w:sz="4" w:space="0" w:color="238FB7"/>
            </w:tcBorders>
          </w:tcPr>
          <w:p w14:paraId="651C3B57" w14:textId="0D8F601E" w:rsidR="003827A4" w:rsidRPr="003D662E" w:rsidRDefault="0020188D" w:rsidP="0064022B">
            <w:pPr>
              <w:cnfStyle w:val="000000000000" w:firstRow="0" w:lastRow="0" w:firstColumn="0" w:lastColumn="0" w:oddVBand="0" w:evenVBand="0" w:oddHBand="0" w:evenHBand="0" w:firstRowFirstColumn="0" w:firstRowLastColumn="0" w:lastRowFirstColumn="0" w:lastRowLastColumn="0"/>
              <w:rPr>
                <w:bCs/>
                <w:lang w:val="en-US"/>
              </w:rPr>
            </w:pPr>
            <w:r>
              <w:rPr>
                <w:i/>
                <w:lang w:val="en-US"/>
              </w:rPr>
              <w:t>Deferred - t</w:t>
            </w:r>
            <w:r w:rsidR="0045657D" w:rsidRPr="003D662E">
              <w:rPr>
                <w:i/>
                <w:lang w:val="en-US"/>
              </w:rPr>
              <w:t>his depends on</w:t>
            </w:r>
            <w:r>
              <w:rPr>
                <w:i/>
                <w:lang w:val="en-US"/>
              </w:rPr>
              <w:t xml:space="preserve"> further work on the </w:t>
            </w:r>
            <w:r w:rsidR="0045657D" w:rsidRPr="003D662E">
              <w:rPr>
                <w:i/>
                <w:lang w:val="en-US"/>
              </w:rPr>
              <w:t>AI service concept.</w:t>
            </w:r>
          </w:p>
        </w:tc>
      </w:tr>
      <w:tr w:rsidR="003827A4" w:rsidRPr="00811234" w14:paraId="7682939F"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D5D9528" w14:textId="77777777" w:rsidR="003827A4" w:rsidRPr="003D662E" w:rsidRDefault="003827A4" w:rsidP="0064022B">
            <w:pPr>
              <w:rPr>
                <w:b w:val="0"/>
                <w:lang w:val="en-US"/>
              </w:rPr>
            </w:pPr>
            <w:r w:rsidRPr="003D662E">
              <w:rPr>
                <w:b w:val="0"/>
                <w:lang w:val="en-US"/>
              </w:rPr>
              <w:t>R114</w:t>
            </w:r>
          </w:p>
        </w:tc>
        <w:tc>
          <w:tcPr>
            <w:tcW w:w="7648" w:type="dxa"/>
            <w:tcBorders>
              <w:top w:val="single" w:sz="4" w:space="0" w:color="238FB7"/>
              <w:bottom w:val="single" w:sz="4" w:space="0" w:color="238FB7"/>
            </w:tcBorders>
          </w:tcPr>
          <w:p w14:paraId="5A2FCAC3" w14:textId="22924759" w:rsidR="003827A4" w:rsidRPr="003D662E" w:rsidRDefault="0020188D" w:rsidP="0064022B">
            <w:pPr>
              <w:cnfStyle w:val="000000000000" w:firstRow="0" w:lastRow="0" w:firstColumn="0" w:lastColumn="0" w:oddVBand="0" w:evenVBand="0" w:oddHBand="0" w:evenHBand="0" w:firstRowFirstColumn="0" w:firstRowLastColumn="0" w:lastRowFirstColumn="0" w:lastRowLastColumn="0"/>
              <w:rPr>
                <w:bCs/>
                <w:lang w:val="en-US"/>
              </w:rPr>
            </w:pPr>
            <w:r>
              <w:rPr>
                <w:i/>
                <w:lang w:val="en-US"/>
              </w:rPr>
              <w:t>Deferred - t</w:t>
            </w:r>
            <w:r w:rsidRPr="003D662E">
              <w:rPr>
                <w:i/>
                <w:lang w:val="en-US"/>
              </w:rPr>
              <w:t>his depends on</w:t>
            </w:r>
            <w:r>
              <w:rPr>
                <w:i/>
                <w:lang w:val="en-US"/>
              </w:rPr>
              <w:t xml:space="preserve"> further work on the </w:t>
            </w:r>
            <w:r w:rsidRPr="003D662E">
              <w:rPr>
                <w:i/>
                <w:lang w:val="en-US"/>
              </w:rPr>
              <w:t>AI service concept.</w:t>
            </w:r>
          </w:p>
        </w:tc>
      </w:tr>
      <w:tr w:rsidR="003827A4" w:rsidRPr="00811234" w14:paraId="376BB69D"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A66337A" w14:textId="77777777" w:rsidR="003827A4" w:rsidRPr="003D662E" w:rsidRDefault="003827A4" w:rsidP="0064022B">
            <w:pPr>
              <w:rPr>
                <w:b w:val="0"/>
                <w:bCs w:val="0"/>
                <w:lang w:val="en-US"/>
              </w:rPr>
            </w:pPr>
            <w:r w:rsidRPr="003D662E">
              <w:rPr>
                <w:b w:val="0"/>
                <w:bCs w:val="0"/>
                <w:lang w:val="en-US"/>
              </w:rPr>
              <w:t>R114a</w:t>
            </w:r>
          </w:p>
        </w:tc>
        <w:tc>
          <w:tcPr>
            <w:tcW w:w="7648" w:type="dxa"/>
            <w:tcBorders>
              <w:top w:val="single" w:sz="4" w:space="0" w:color="238FB7"/>
              <w:bottom w:val="single" w:sz="4" w:space="0" w:color="238FB7"/>
            </w:tcBorders>
          </w:tcPr>
          <w:p w14:paraId="0DD1746A" w14:textId="715ACB68" w:rsidR="003827A4" w:rsidRPr="003D662E" w:rsidRDefault="0020188D" w:rsidP="0064022B">
            <w:pPr>
              <w:cnfStyle w:val="000000000000" w:firstRow="0" w:lastRow="0" w:firstColumn="0" w:lastColumn="0" w:oddVBand="0" w:evenVBand="0" w:oddHBand="0" w:evenHBand="0" w:firstRowFirstColumn="0" w:firstRowLastColumn="0" w:lastRowFirstColumn="0" w:lastRowLastColumn="0"/>
              <w:rPr>
                <w:bCs/>
                <w:lang w:val="en-US"/>
              </w:rPr>
            </w:pPr>
            <w:r>
              <w:rPr>
                <w:i/>
                <w:lang w:val="en-US"/>
              </w:rPr>
              <w:t>Deferred - t</w:t>
            </w:r>
            <w:r w:rsidRPr="003D662E">
              <w:rPr>
                <w:i/>
                <w:lang w:val="en-US"/>
              </w:rPr>
              <w:t>his depends on</w:t>
            </w:r>
            <w:r>
              <w:rPr>
                <w:i/>
                <w:lang w:val="en-US"/>
              </w:rPr>
              <w:t xml:space="preserve"> further work on the </w:t>
            </w:r>
            <w:r w:rsidRPr="003D662E">
              <w:rPr>
                <w:i/>
                <w:lang w:val="en-US"/>
              </w:rPr>
              <w:t>AI service concept.</w:t>
            </w:r>
          </w:p>
        </w:tc>
      </w:tr>
      <w:tr w:rsidR="003827A4" w:rsidRPr="00811234" w14:paraId="1ADEA466"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A49700A" w14:textId="77777777" w:rsidR="003827A4" w:rsidRPr="003D662E" w:rsidRDefault="003827A4" w:rsidP="0064022B">
            <w:pPr>
              <w:rPr>
                <w:b w:val="0"/>
                <w:bCs w:val="0"/>
                <w:lang w:val="en-US"/>
              </w:rPr>
            </w:pPr>
            <w:r w:rsidRPr="003D662E">
              <w:rPr>
                <w:b w:val="0"/>
                <w:bCs w:val="0"/>
                <w:lang w:val="en-US"/>
              </w:rPr>
              <w:t>R114b</w:t>
            </w:r>
          </w:p>
        </w:tc>
        <w:tc>
          <w:tcPr>
            <w:tcW w:w="7648" w:type="dxa"/>
            <w:tcBorders>
              <w:top w:val="single" w:sz="4" w:space="0" w:color="238FB7"/>
              <w:bottom w:val="single" w:sz="4" w:space="0" w:color="238FB7"/>
            </w:tcBorders>
          </w:tcPr>
          <w:p w14:paraId="2E5C02A8" w14:textId="0B98F274" w:rsidR="003827A4" w:rsidRPr="0020188D" w:rsidRDefault="0020188D" w:rsidP="0064022B">
            <w:pPr>
              <w:cnfStyle w:val="000000000000" w:firstRow="0" w:lastRow="0" w:firstColumn="0" w:lastColumn="0" w:oddVBand="0" w:evenVBand="0" w:oddHBand="0" w:evenHBand="0" w:firstRowFirstColumn="0" w:firstRowLastColumn="0" w:lastRowFirstColumn="0" w:lastRowLastColumn="0"/>
              <w:rPr>
                <w:bCs/>
                <w:lang w:val="en-US"/>
              </w:rPr>
            </w:pPr>
            <w:r w:rsidRPr="0020188D">
              <w:rPr>
                <w:lang w:val="en-US"/>
              </w:rPr>
              <w:t>A</w:t>
            </w:r>
            <w:r w:rsidR="00E4769A" w:rsidRPr="0020188D">
              <w:rPr>
                <w:lang w:val="en-US"/>
              </w:rPr>
              <w:t xml:space="preserve"> federated learning approach </w:t>
            </w:r>
            <w:r w:rsidRPr="0020188D">
              <w:rPr>
                <w:lang w:val="en-US"/>
              </w:rPr>
              <w:t>was integrated</w:t>
            </w:r>
            <w:r w:rsidR="00E4769A" w:rsidRPr="0020188D">
              <w:rPr>
                <w:lang w:val="en-US"/>
              </w:rPr>
              <w:t xml:space="preserve">. </w:t>
            </w:r>
          </w:p>
        </w:tc>
      </w:tr>
      <w:tr w:rsidR="003827A4" w:rsidRPr="00811234" w14:paraId="69BB2AE7"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A55ADD3" w14:textId="77777777" w:rsidR="003827A4" w:rsidRPr="003D662E" w:rsidRDefault="003827A4" w:rsidP="0064022B">
            <w:pPr>
              <w:rPr>
                <w:b w:val="0"/>
                <w:bCs w:val="0"/>
                <w:lang w:val="en-US"/>
              </w:rPr>
            </w:pPr>
            <w:r w:rsidRPr="003D662E">
              <w:rPr>
                <w:b w:val="0"/>
                <w:bCs w:val="0"/>
                <w:lang w:val="en-US"/>
              </w:rPr>
              <w:t>R114c</w:t>
            </w:r>
          </w:p>
        </w:tc>
        <w:tc>
          <w:tcPr>
            <w:tcW w:w="7648" w:type="dxa"/>
            <w:tcBorders>
              <w:top w:val="single" w:sz="4" w:space="0" w:color="238FB7"/>
              <w:bottom w:val="single" w:sz="4" w:space="0" w:color="238FB7"/>
            </w:tcBorders>
          </w:tcPr>
          <w:p w14:paraId="73FA7082" w14:textId="34EFE74E" w:rsidR="003827A4" w:rsidRPr="003D662E" w:rsidRDefault="0020188D" w:rsidP="0064022B">
            <w:pPr>
              <w:cnfStyle w:val="000000000000" w:firstRow="0" w:lastRow="0" w:firstColumn="0" w:lastColumn="0" w:oddVBand="0" w:evenVBand="0" w:oddHBand="0" w:evenHBand="0" w:firstRowFirstColumn="0" w:firstRowLastColumn="0" w:lastRowFirstColumn="0" w:lastRowLastColumn="0"/>
              <w:rPr>
                <w:bCs/>
                <w:lang w:val="en-US"/>
              </w:rPr>
            </w:pPr>
            <w:r>
              <w:rPr>
                <w:i/>
                <w:lang w:val="en-US"/>
              </w:rPr>
              <w:t>Deferred - t</w:t>
            </w:r>
            <w:r w:rsidRPr="003D662E">
              <w:rPr>
                <w:i/>
                <w:lang w:val="en-US"/>
              </w:rPr>
              <w:t>his depends on</w:t>
            </w:r>
            <w:r>
              <w:rPr>
                <w:i/>
                <w:lang w:val="en-US"/>
              </w:rPr>
              <w:t xml:space="preserve"> further work on the </w:t>
            </w:r>
            <w:r w:rsidRPr="003D662E">
              <w:rPr>
                <w:i/>
                <w:lang w:val="en-US"/>
              </w:rPr>
              <w:t>AI service concept.</w:t>
            </w:r>
          </w:p>
        </w:tc>
      </w:tr>
      <w:tr w:rsidR="003827A4" w:rsidRPr="00811234" w14:paraId="7D56D353"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C69CD8A" w14:textId="77777777" w:rsidR="003827A4" w:rsidRPr="003D662E" w:rsidRDefault="003827A4" w:rsidP="0064022B">
            <w:pPr>
              <w:rPr>
                <w:b w:val="0"/>
                <w:bCs w:val="0"/>
                <w:lang w:val="en-US"/>
              </w:rPr>
            </w:pPr>
            <w:r w:rsidRPr="003D662E">
              <w:rPr>
                <w:b w:val="0"/>
                <w:bCs w:val="0"/>
                <w:lang w:val="en-US"/>
              </w:rPr>
              <w:t>R114d</w:t>
            </w:r>
          </w:p>
        </w:tc>
        <w:tc>
          <w:tcPr>
            <w:tcW w:w="7648" w:type="dxa"/>
            <w:tcBorders>
              <w:top w:val="single" w:sz="4" w:space="0" w:color="238FB7"/>
              <w:bottom w:val="single" w:sz="4" w:space="0" w:color="238FB7"/>
            </w:tcBorders>
          </w:tcPr>
          <w:p w14:paraId="11FEF702" w14:textId="1EFC4A0A" w:rsidR="003827A4" w:rsidRPr="003D662E" w:rsidRDefault="0020188D" w:rsidP="0064022B">
            <w:pPr>
              <w:cnfStyle w:val="000000000000" w:firstRow="0" w:lastRow="0" w:firstColumn="0" w:lastColumn="0" w:oddVBand="0" w:evenVBand="0" w:oddHBand="0" w:evenHBand="0" w:firstRowFirstColumn="0" w:firstRowLastColumn="0" w:lastRowFirstColumn="0" w:lastRowLastColumn="0"/>
              <w:rPr>
                <w:bCs/>
                <w:lang w:val="en-US"/>
              </w:rPr>
            </w:pPr>
            <w:r>
              <w:rPr>
                <w:i/>
                <w:lang w:val="en-US"/>
              </w:rPr>
              <w:t>Deferred - t</w:t>
            </w:r>
            <w:r w:rsidRPr="003D662E">
              <w:rPr>
                <w:i/>
                <w:lang w:val="en-US"/>
              </w:rPr>
              <w:t>his depends on</w:t>
            </w:r>
            <w:r>
              <w:rPr>
                <w:i/>
                <w:lang w:val="en-US"/>
              </w:rPr>
              <w:t xml:space="preserve"> further work on the </w:t>
            </w:r>
            <w:r w:rsidRPr="003D662E">
              <w:rPr>
                <w:i/>
                <w:lang w:val="en-US"/>
              </w:rPr>
              <w:t>AI service concept.</w:t>
            </w:r>
          </w:p>
        </w:tc>
      </w:tr>
      <w:tr w:rsidR="003827A4" w:rsidRPr="00811234" w14:paraId="6CF864E7"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6F621EC" w14:textId="77777777" w:rsidR="003827A4" w:rsidRPr="003D662E" w:rsidRDefault="003827A4" w:rsidP="0064022B">
            <w:pPr>
              <w:rPr>
                <w:b w:val="0"/>
                <w:bCs w:val="0"/>
                <w:lang w:val="en-US"/>
              </w:rPr>
            </w:pPr>
            <w:r w:rsidRPr="003D662E">
              <w:rPr>
                <w:b w:val="0"/>
                <w:bCs w:val="0"/>
                <w:lang w:val="en-US"/>
              </w:rPr>
              <w:t>R114e</w:t>
            </w:r>
          </w:p>
        </w:tc>
        <w:tc>
          <w:tcPr>
            <w:tcW w:w="7648" w:type="dxa"/>
            <w:tcBorders>
              <w:top w:val="single" w:sz="4" w:space="0" w:color="238FB7"/>
              <w:bottom w:val="single" w:sz="4" w:space="0" w:color="238FB7"/>
            </w:tcBorders>
          </w:tcPr>
          <w:p w14:paraId="2B801D7F" w14:textId="5897986D" w:rsidR="003827A4" w:rsidRPr="003D662E" w:rsidRDefault="0020188D" w:rsidP="0064022B">
            <w:pPr>
              <w:cnfStyle w:val="000000000000" w:firstRow="0" w:lastRow="0" w:firstColumn="0" w:lastColumn="0" w:oddVBand="0" w:evenVBand="0" w:oddHBand="0" w:evenHBand="0" w:firstRowFirstColumn="0" w:firstRowLastColumn="0" w:lastRowFirstColumn="0" w:lastRowLastColumn="0"/>
              <w:rPr>
                <w:bCs/>
                <w:lang w:val="en-US"/>
              </w:rPr>
            </w:pPr>
            <w:r>
              <w:rPr>
                <w:i/>
                <w:lang w:val="en-US"/>
              </w:rPr>
              <w:t>Deferred - t</w:t>
            </w:r>
            <w:r w:rsidRPr="003D662E">
              <w:rPr>
                <w:i/>
                <w:lang w:val="en-US"/>
              </w:rPr>
              <w:t>his depends on</w:t>
            </w:r>
            <w:r>
              <w:rPr>
                <w:i/>
                <w:lang w:val="en-US"/>
              </w:rPr>
              <w:t xml:space="preserve"> further work on the </w:t>
            </w:r>
            <w:r w:rsidRPr="003D662E">
              <w:rPr>
                <w:i/>
                <w:lang w:val="en-US"/>
              </w:rPr>
              <w:t>AI service concept.</w:t>
            </w:r>
          </w:p>
        </w:tc>
      </w:tr>
      <w:tr w:rsidR="003827A4" w:rsidRPr="00811234" w14:paraId="638621ED"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043F4F9" w14:textId="77777777" w:rsidR="003827A4" w:rsidRPr="003D662E" w:rsidRDefault="003827A4" w:rsidP="0064022B">
            <w:pPr>
              <w:rPr>
                <w:b w:val="0"/>
                <w:bCs w:val="0"/>
                <w:lang w:val="en-US"/>
              </w:rPr>
            </w:pPr>
            <w:r w:rsidRPr="003D662E">
              <w:rPr>
                <w:b w:val="0"/>
                <w:bCs w:val="0"/>
                <w:lang w:val="en-US"/>
              </w:rPr>
              <w:t>R114f</w:t>
            </w:r>
          </w:p>
        </w:tc>
        <w:tc>
          <w:tcPr>
            <w:tcW w:w="7648" w:type="dxa"/>
            <w:tcBorders>
              <w:top w:val="single" w:sz="4" w:space="0" w:color="238FB7"/>
              <w:bottom w:val="single" w:sz="4" w:space="0" w:color="238FB7"/>
            </w:tcBorders>
          </w:tcPr>
          <w:p w14:paraId="1A199C19" w14:textId="2FD2989D" w:rsidR="003827A4" w:rsidRPr="003D662E" w:rsidRDefault="0020188D" w:rsidP="0064022B">
            <w:pPr>
              <w:cnfStyle w:val="000000000000" w:firstRow="0" w:lastRow="0" w:firstColumn="0" w:lastColumn="0" w:oddVBand="0" w:evenVBand="0" w:oddHBand="0" w:evenHBand="0" w:firstRowFirstColumn="0" w:firstRowLastColumn="0" w:lastRowFirstColumn="0" w:lastRowLastColumn="0"/>
              <w:rPr>
                <w:bCs/>
                <w:lang w:val="en-US"/>
              </w:rPr>
            </w:pPr>
            <w:r>
              <w:rPr>
                <w:i/>
                <w:lang w:val="en-US"/>
              </w:rPr>
              <w:t>Deferred - t</w:t>
            </w:r>
            <w:r w:rsidRPr="003D662E">
              <w:rPr>
                <w:i/>
                <w:lang w:val="en-US"/>
              </w:rPr>
              <w:t>his depends on</w:t>
            </w:r>
            <w:r>
              <w:rPr>
                <w:i/>
                <w:lang w:val="en-US"/>
              </w:rPr>
              <w:t xml:space="preserve"> further work on the </w:t>
            </w:r>
            <w:r w:rsidRPr="003D662E">
              <w:rPr>
                <w:i/>
                <w:lang w:val="en-US"/>
              </w:rPr>
              <w:t>AI service concept.</w:t>
            </w:r>
          </w:p>
        </w:tc>
      </w:tr>
      <w:tr w:rsidR="003827A4" w:rsidRPr="00811234" w14:paraId="07F2A585"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BD07FCE" w14:textId="77777777" w:rsidR="003827A4" w:rsidRPr="003D662E" w:rsidRDefault="003827A4" w:rsidP="0064022B">
            <w:pPr>
              <w:rPr>
                <w:b w:val="0"/>
                <w:bCs w:val="0"/>
                <w:lang w:val="en-US"/>
              </w:rPr>
            </w:pPr>
            <w:r w:rsidRPr="003D662E">
              <w:rPr>
                <w:b w:val="0"/>
                <w:bCs w:val="0"/>
                <w:lang w:val="en-US"/>
              </w:rPr>
              <w:t>R114g</w:t>
            </w:r>
          </w:p>
        </w:tc>
        <w:tc>
          <w:tcPr>
            <w:tcW w:w="7648" w:type="dxa"/>
            <w:tcBorders>
              <w:top w:val="single" w:sz="4" w:space="0" w:color="238FB7"/>
              <w:bottom w:val="single" w:sz="4" w:space="0" w:color="238FB7"/>
            </w:tcBorders>
          </w:tcPr>
          <w:p w14:paraId="78C3BB3A" w14:textId="6D5B8A26" w:rsidR="003827A4" w:rsidRPr="003D662E" w:rsidRDefault="0020188D" w:rsidP="0064022B">
            <w:pPr>
              <w:cnfStyle w:val="000000000000" w:firstRow="0" w:lastRow="0" w:firstColumn="0" w:lastColumn="0" w:oddVBand="0" w:evenVBand="0" w:oddHBand="0" w:evenHBand="0" w:firstRowFirstColumn="0" w:firstRowLastColumn="0" w:lastRowFirstColumn="0" w:lastRowLastColumn="0"/>
              <w:rPr>
                <w:bCs/>
                <w:lang w:val="en-US"/>
              </w:rPr>
            </w:pPr>
            <w:r w:rsidRPr="0020188D">
              <w:rPr>
                <w:lang w:val="en-US"/>
              </w:rPr>
              <w:t>A federated learning approach was integrated.</w:t>
            </w:r>
          </w:p>
        </w:tc>
      </w:tr>
      <w:tr w:rsidR="003827A4" w:rsidRPr="00811234" w14:paraId="41F7650E"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2C4A621" w14:textId="77777777" w:rsidR="003827A4" w:rsidRPr="003D662E" w:rsidRDefault="003827A4" w:rsidP="0064022B">
            <w:pPr>
              <w:rPr>
                <w:b w:val="0"/>
                <w:bCs w:val="0"/>
                <w:lang w:val="en-US"/>
              </w:rPr>
            </w:pPr>
            <w:r w:rsidRPr="003D662E">
              <w:rPr>
                <w:b w:val="0"/>
                <w:bCs w:val="0"/>
                <w:lang w:val="en-US"/>
              </w:rPr>
              <w:t>R114h</w:t>
            </w:r>
          </w:p>
        </w:tc>
        <w:tc>
          <w:tcPr>
            <w:tcW w:w="7648" w:type="dxa"/>
            <w:tcBorders>
              <w:top w:val="single" w:sz="4" w:space="0" w:color="238FB7"/>
              <w:bottom w:val="single" w:sz="4" w:space="0" w:color="238FB7"/>
            </w:tcBorders>
          </w:tcPr>
          <w:p w14:paraId="4D25E60D" w14:textId="68E3CFFF" w:rsidR="003827A4" w:rsidRPr="003D662E" w:rsidRDefault="0020188D" w:rsidP="0064022B">
            <w:pPr>
              <w:cnfStyle w:val="000000000000" w:firstRow="0" w:lastRow="0" w:firstColumn="0" w:lastColumn="0" w:oddVBand="0" w:evenVBand="0" w:oddHBand="0" w:evenHBand="0" w:firstRowFirstColumn="0" w:firstRowLastColumn="0" w:lastRowFirstColumn="0" w:lastRowLastColumn="0"/>
              <w:rPr>
                <w:bCs/>
                <w:lang w:val="en-US"/>
              </w:rPr>
            </w:pPr>
            <w:r>
              <w:rPr>
                <w:i/>
                <w:lang w:val="en-US"/>
              </w:rPr>
              <w:t>Deferred - t</w:t>
            </w:r>
            <w:r w:rsidRPr="003D662E">
              <w:rPr>
                <w:i/>
                <w:lang w:val="en-US"/>
              </w:rPr>
              <w:t>his depends on</w:t>
            </w:r>
            <w:r>
              <w:rPr>
                <w:i/>
                <w:lang w:val="en-US"/>
              </w:rPr>
              <w:t xml:space="preserve"> further work on the </w:t>
            </w:r>
            <w:r w:rsidRPr="003D662E">
              <w:rPr>
                <w:i/>
                <w:lang w:val="en-US"/>
              </w:rPr>
              <w:t>AI service concept.</w:t>
            </w:r>
          </w:p>
        </w:tc>
      </w:tr>
      <w:tr w:rsidR="003827A4" w:rsidRPr="00811234" w14:paraId="4F9F593C"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AEC9CE2" w14:textId="77777777" w:rsidR="003827A4" w:rsidRPr="003D662E" w:rsidRDefault="003827A4" w:rsidP="0064022B">
            <w:pPr>
              <w:rPr>
                <w:b w:val="0"/>
                <w:bCs w:val="0"/>
                <w:lang w:val="en-US"/>
              </w:rPr>
            </w:pPr>
            <w:r w:rsidRPr="003D662E">
              <w:rPr>
                <w:b w:val="0"/>
                <w:bCs w:val="0"/>
                <w:lang w:val="en-US"/>
              </w:rPr>
              <w:t>R115</w:t>
            </w:r>
          </w:p>
        </w:tc>
        <w:tc>
          <w:tcPr>
            <w:tcW w:w="7648" w:type="dxa"/>
            <w:tcBorders>
              <w:top w:val="single" w:sz="4" w:space="0" w:color="238FB7"/>
              <w:bottom w:val="single" w:sz="4" w:space="0" w:color="238FB7"/>
            </w:tcBorders>
          </w:tcPr>
          <w:p w14:paraId="724B58EC" w14:textId="11233E4D" w:rsidR="003827A4" w:rsidRPr="003D662E" w:rsidRDefault="0020188D" w:rsidP="0064022B">
            <w:pPr>
              <w:cnfStyle w:val="000000000000" w:firstRow="0" w:lastRow="0" w:firstColumn="0" w:lastColumn="0" w:oddVBand="0" w:evenVBand="0" w:oddHBand="0" w:evenHBand="0" w:firstRowFirstColumn="0" w:firstRowLastColumn="0" w:lastRowFirstColumn="0" w:lastRowLastColumn="0"/>
              <w:rPr>
                <w:bCs/>
                <w:lang w:val="en-US"/>
              </w:rPr>
            </w:pPr>
            <w:r>
              <w:rPr>
                <w:i/>
                <w:lang w:val="en-US"/>
              </w:rPr>
              <w:t>Deferred - t</w:t>
            </w:r>
            <w:r w:rsidRPr="003D662E">
              <w:rPr>
                <w:i/>
                <w:lang w:val="en-US"/>
              </w:rPr>
              <w:t>his depends on</w:t>
            </w:r>
            <w:r>
              <w:rPr>
                <w:i/>
                <w:lang w:val="en-US"/>
              </w:rPr>
              <w:t xml:space="preserve"> further work on the </w:t>
            </w:r>
            <w:r w:rsidRPr="003D662E">
              <w:rPr>
                <w:i/>
                <w:lang w:val="en-US"/>
              </w:rPr>
              <w:t>AI service concept.</w:t>
            </w:r>
          </w:p>
        </w:tc>
      </w:tr>
      <w:tr w:rsidR="003827A4" w:rsidRPr="00811234" w14:paraId="73A19C19"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F2F243F" w14:textId="77777777" w:rsidR="003827A4" w:rsidRPr="003D662E" w:rsidRDefault="003827A4" w:rsidP="0064022B">
            <w:pPr>
              <w:rPr>
                <w:b w:val="0"/>
                <w:bCs w:val="0"/>
                <w:lang w:val="en-US"/>
              </w:rPr>
            </w:pPr>
            <w:r w:rsidRPr="003D662E">
              <w:rPr>
                <w:b w:val="0"/>
                <w:bCs w:val="0"/>
                <w:lang w:val="en-US"/>
              </w:rPr>
              <w:t>R116</w:t>
            </w:r>
          </w:p>
        </w:tc>
        <w:tc>
          <w:tcPr>
            <w:tcW w:w="7648" w:type="dxa"/>
            <w:tcBorders>
              <w:top w:val="single" w:sz="4" w:space="0" w:color="238FB7"/>
              <w:bottom w:val="single" w:sz="4" w:space="0" w:color="238FB7"/>
            </w:tcBorders>
          </w:tcPr>
          <w:p w14:paraId="3E8E495F" w14:textId="46B9AC78" w:rsidR="003827A4" w:rsidRPr="003D662E" w:rsidRDefault="0020188D" w:rsidP="0064022B">
            <w:pPr>
              <w:cnfStyle w:val="000000000000" w:firstRow="0" w:lastRow="0" w:firstColumn="0" w:lastColumn="0" w:oddVBand="0" w:evenVBand="0" w:oddHBand="0" w:evenHBand="0" w:firstRowFirstColumn="0" w:firstRowLastColumn="0" w:lastRowFirstColumn="0" w:lastRowLastColumn="0"/>
              <w:rPr>
                <w:bCs/>
                <w:lang w:val="en-US"/>
              </w:rPr>
            </w:pPr>
            <w:r>
              <w:rPr>
                <w:i/>
                <w:lang w:val="en-US"/>
              </w:rPr>
              <w:t>Deferred - t</w:t>
            </w:r>
            <w:r w:rsidRPr="003D662E">
              <w:rPr>
                <w:i/>
                <w:lang w:val="en-US"/>
              </w:rPr>
              <w:t>his depends on</w:t>
            </w:r>
            <w:r>
              <w:rPr>
                <w:i/>
                <w:lang w:val="en-US"/>
              </w:rPr>
              <w:t xml:space="preserve"> further work on the </w:t>
            </w:r>
            <w:r w:rsidRPr="003D662E">
              <w:rPr>
                <w:i/>
                <w:lang w:val="en-US"/>
              </w:rPr>
              <w:t>AI service concept.</w:t>
            </w:r>
          </w:p>
        </w:tc>
      </w:tr>
      <w:tr w:rsidR="003827A4" w:rsidRPr="00811234" w14:paraId="3DDCB663"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9EE5C14" w14:textId="77777777" w:rsidR="003827A4" w:rsidRPr="003D662E" w:rsidRDefault="003827A4" w:rsidP="0064022B">
            <w:pPr>
              <w:rPr>
                <w:b w:val="0"/>
                <w:bCs w:val="0"/>
                <w:lang w:val="en-US"/>
              </w:rPr>
            </w:pPr>
            <w:r w:rsidRPr="003D662E">
              <w:rPr>
                <w:b w:val="0"/>
                <w:bCs w:val="0"/>
                <w:lang w:val="en-US"/>
              </w:rPr>
              <w:t>R116a</w:t>
            </w:r>
          </w:p>
        </w:tc>
        <w:tc>
          <w:tcPr>
            <w:tcW w:w="7648" w:type="dxa"/>
            <w:tcBorders>
              <w:top w:val="single" w:sz="4" w:space="0" w:color="238FB7"/>
              <w:bottom w:val="single" w:sz="4" w:space="0" w:color="238FB7"/>
            </w:tcBorders>
          </w:tcPr>
          <w:p w14:paraId="684F1B71" w14:textId="76AD7846" w:rsidR="003827A4" w:rsidRPr="003D662E" w:rsidRDefault="0020188D" w:rsidP="0064022B">
            <w:pPr>
              <w:cnfStyle w:val="000000000000" w:firstRow="0" w:lastRow="0" w:firstColumn="0" w:lastColumn="0" w:oddVBand="0" w:evenVBand="0" w:oddHBand="0" w:evenHBand="0" w:firstRowFirstColumn="0" w:firstRowLastColumn="0" w:lastRowFirstColumn="0" w:lastRowLastColumn="0"/>
              <w:rPr>
                <w:bCs/>
                <w:lang w:val="en-US"/>
              </w:rPr>
            </w:pPr>
            <w:r>
              <w:rPr>
                <w:i/>
                <w:lang w:val="en-US"/>
              </w:rPr>
              <w:t>Deferred - t</w:t>
            </w:r>
            <w:r w:rsidRPr="003D662E">
              <w:rPr>
                <w:i/>
                <w:lang w:val="en-US"/>
              </w:rPr>
              <w:t>his depends on</w:t>
            </w:r>
            <w:r>
              <w:rPr>
                <w:i/>
                <w:lang w:val="en-US"/>
              </w:rPr>
              <w:t xml:space="preserve"> further work on the </w:t>
            </w:r>
            <w:r w:rsidRPr="003D662E">
              <w:rPr>
                <w:i/>
                <w:lang w:val="en-US"/>
              </w:rPr>
              <w:t>AI service concept.</w:t>
            </w:r>
          </w:p>
        </w:tc>
      </w:tr>
      <w:tr w:rsidR="003827A4" w:rsidRPr="00811234" w14:paraId="0165D595"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74DC2DD" w14:textId="77777777" w:rsidR="003827A4" w:rsidRPr="003D662E" w:rsidRDefault="003827A4" w:rsidP="0064022B">
            <w:pPr>
              <w:rPr>
                <w:b w:val="0"/>
                <w:bCs w:val="0"/>
                <w:lang w:val="en-US"/>
              </w:rPr>
            </w:pPr>
            <w:r w:rsidRPr="003D662E">
              <w:rPr>
                <w:b w:val="0"/>
                <w:bCs w:val="0"/>
                <w:lang w:val="en-US"/>
              </w:rPr>
              <w:t>R116b</w:t>
            </w:r>
          </w:p>
        </w:tc>
        <w:tc>
          <w:tcPr>
            <w:tcW w:w="7648" w:type="dxa"/>
            <w:tcBorders>
              <w:top w:val="single" w:sz="4" w:space="0" w:color="238FB7"/>
              <w:bottom w:val="single" w:sz="4" w:space="0" w:color="238FB7"/>
            </w:tcBorders>
          </w:tcPr>
          <w:p w14:paraId="5D397C63" w14:textId="33242659" w:rsidR="003827A4" w:rsidRPr="003D662E" w:rsidRDefault="0020188D" w:rsidP="0064022B">
            <w:pPr>
              <w:cnfStyle w:val="000000000000" w:firstRow="0" w:lastRow="0" w:firstColumn="0" w:lastColumn="0" w:oddVBand="0" w:evenVBand="0" w:oddHBand="0" w:evenHBand="0" w:firstRowFirstColumn="0" w:firstRowLastColumn="0" w:lastRowFirstColumn="0" w:lastRowLastColumn="0"/>
              <w:rPr>
                <w:bCs/>
                <w:lang w:val="en-US"/>
              </w:rPr>
            </w:pPr>
            <w:r>
              <w:rPr>
                <w:i/>
                <w:lang w:val="en-US"/>
              </w:rPr>
              <w:t>Deferred - t</w:t>
            </w:r>
            <w:r w:rsidRPr="003D662E">
              <w:rPr>
                <w:i/>
                <w:lang w:val="en-US"/>
              </w:rPr>
              <w:t>his depends on</w:t>
            </w:r>
            <w:r>
              <w:rPr>
                <w:i/>
                <w:lang w:val="en-US"/>
              </w:rPr>
              <w:t xml:space="preserve"> further work on the </w:t>
            </w:r>
            <w:r w:rsidRPr="003D662E">
              <w:rPr>
                <w:i/>
                <w:lang w:val="en-US"/>
              </w:rPr>
              <w:t>AI service concept.</w:t>
            </w:r>
          </w:p>
        </w:tc>
      </w:tr>
      <w:tr w:rsidR="003827A4" w:rsidRPr="00811234" w14:paraId="3938A7D7"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ABF7305" w14:textId="77777777" w:rsidR="003827A4" w:rsidRPr="003D662E" w:rsidRDefault="003827A4" w:rsidP="0064022B">
            <w:pPr>
              <w:rPr>
                <w:b w:val="0"/>
                <w:bCs w:val="0"/>
                <w:lang w:val="en-US"/>
              </w:rPr>
            </w:pPr>
            <w:r w:rsidRPr="003D662E">
              <w:rPr>
                <w:b w:val="0"/>
                <w:bCs w:val="0"/>
                <w:lang w:val="en-US"/>
              </w:rPr>
              <w:t>R117</w:t>
            </w:r>
          </w:p>
        </w:tc>
        <w:tc>
          <w:tcPr>
            <w:tcW w:w="7648" w:type="dxa"/>
            <w:tcBorders>
              <w:top w:val="single" w:sz="4" w:space="0" w:color="238FB7"/>
              <w:bottom w:val="single" w:sz="4" w:space="0" w:color="238FB7"/>
            </w:tcBorders>
          </w:tcPr>
          <w:p w14:paraId="5DAC6201" w14:textId="045B1B5F" w:rsidR="003827A4" w:rsidRPr="003D662E" w:rsidRDefault="0020188D" w:rsidP="0064022B">
            <w:pPr>
              <w:cnfStyle w:val="000000000000" w:firstRow="0" w:lastRow="0" w:firstColumn="0" w:lastColumn="0" w:oddVBand="0" w:evenVBand="0" w:oddHBand="0" w:evenHBand="0" w:firstRowFirstColumn="0" w:firstRowLastColumn="0" w:lastRowFirstColumn="0" w:lastRowLastColumn="0"/>
              <w:rPr>
                <w:bCs/>
                <w:lang w:val="en-US"/>
              </w:rPr>
            </w:pPr>
            <w:r>
              <w:rPr>
                <w:i/>
                <w:lang w:val="en-US"/>
              </w:rPr>
              <w:t>Deferred - t</w:t>
            </w:r>
            <w:r w:rsidRPr="003D662E">
              <w:rPr>
                <w:i/>
                <w:lang w:val="en-US"/>
              </w:rPr>
              <w:t>his depends on</w:t>
            </w:r>
            <w:r>
              <w:rPr>
                <w:i/>
                <w:lang w:val="en-US"/>
              </w:rPr>
              <w:t xml:space="preserve"> further work on the </w:t>
            </w:r>
            <w:r w:rsidRPr="003D662E">
              <w:rPr>
                <w:i/>
                <w:lang w:val="en-US"/>
              </w:rPr>
              <w:t>AI service concept.</w:t>
            </w:r>
          </w:p>
        </w:tc>
      </w:tr>
      <w:tr w:rsidR="003827A4" w:rsidRPr="00811234" w14:paraId="0DDDE386"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D8BB706" w14:textId="77777777" w:rsidR="003827A4" w:rsidRPr="003D662E" w:rsidRDefault="003827A4" w:rsidP="0064022B">
            <w:pPr>
              <w:rPr>
                <w:b w:val="0"/>
                <w:bCs w:val="0"/>
                <w:lang w:val="en-US"/>
              </w:rPr>
            </w:pPr>
            <w:r w:rsidRPr="003D662E">
              <w:rPr>
                <w:b w:val="0"/>
                <w:bCs w:val="0"/>
                <w:lang w:val="en-US"/>
              </w:rPr>
              <w:t>R118</w:t>
            </w:r>
          </w:p>
        </w:tc>
        <w:tc>
          <w:tcPr>
            <w:tcW w:w="7648" w:type="dxa"/>
            <w:tcBorders>
              <w:top w:val="single" w:sz="4" w:space="0" w:color="238FB7"/>
              <w:bottom w:val="single" w:sz="4" w:space="0" w:color="238FB7"/>
            </w:tcBorders>
          </w:tcPr>
          <w:p w14:paraId="03F94BCE" w14:textId="37B30400" w:rsidR="003827A4" w:rsidRPr="003D662E" w:rsidRDefault="000D2B3B" w:rsidP="0064022B">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Already available central services are provided.</w:t>
            </w:r>
          </w:p>
        </w:tc>
      </w:tr>
      <w:tr w:rsidR="003827A4" w:rsidRPr="00811234" w14:paraId="4D68F36F"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46E3C50" w14:textId="77777777" w:rsidR="003827A4" w:rsidRPr="003D662E" w:rsidRDefault="003827A4" w:rsidP="0064022B">
            <w:pPr>
              <w:rPr>
                <w:b w:val="0"/>
                <w:bCs w:val="0"/>
                <w:lang w:val="en-US"/>
              </w:rPr>
            </w:pPr>
            <w:r w:rsidRPr="003D662E">
              <w:rPr>
                <w:b w:val="0"/>
                <w:bCs w:val="0"/>
                <w:lang w:val="en-US"/>
              </w:rPr>
              <w:t>R118a</w:t>
            </w:r>
          </w:p>
        </w:tc>
        <w:tc>
          <w:tcPr>
            <w:tcW w:w="7648" w:type="dxa"/>
            <w:tcBorders>
              <w:top w:val="single" w:sz="4" w:space="0" w:color="238FB7"/>
              <w:bottom w:val="single" w:sz="4" w:space="0" w:color="238FB7"/>
            </w:tcBorders>
          </w:tcPr>
          <w:p w14:paraId="640C781E" w14:textId="551487CE" w:rsidR="003827A4" w:rsidRPr="003D662E" w:rsidRDefault="00601585"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The transport layer allows for warnings and </w:t>
            </w:r>
            <w:r w:rsidR="00885ABE" w:rsidRPr="003D662E">
              <w:rPr>
                <w:bCs/>
                <w:lang w:val="en-US"/>
              </w:rPr>
              <w:t>alerts</w:t>
            </w:r>
            <w:r w:rsidRPr="003D662E">
              <w:rPr>
                <w:bCs/>
                <w:lang w:val="en-US"/>
              </w:rPr>
              <w:t xml:space="preserve">. </w:t>
            </w:r>
          </w:p>
        </w:tc>
      </w:tr>
      <w:tr w:rsidR="003827A4" w:rsidRPr="00811234" w14:paraId="13CFDE98"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E4FCFAD" w14:textId="77777777" w:rsidR="003827A4" w:rsidRPr="003D662E" w:rsidRDefault="003827A4" w:rsidP="0064022B">
            <w:pPr>
              <w:rPr>
                <w:b w:val="0"/>
                <w:bCs w:val="0"/>
                <w:lang w:val="en-US"/>
              </w:rPr>
            </w:pPr>
            <w:r w:rsidRPr="003D662E">
              <w:rPr>
                <w:b w:val="0"/>
                <w:bCs w:val="0"/>
                <w:lang w:val="en-US"/>
              </w:rPr>
              <w:t>R118b</w:t>
            </w:r>
          </w:p>
        </w:tc>
        <w:tc>
          <w:tcPr>
            <w:tcW w:w="7648" w:type="dxa"/>
            <w:tcBorders>
              <w:top w:val="single" w:sz="4" w:space="0" w:color="238FB7"/>
              <w:bottom w:val="single" w:sz="4" w:space="0" w:color="238FB7"/>
            </w:tcBorders>
          </w:tcPr>
          <w:p w14:paraId="66DEFE55" w14:textId="48A1ADED" w:rsidR="003827A4" w:rsidRPr="0020188D" w:rsidRDefault="00601585" w:rsidP="0064022B">
            <w:pPr>
              <w:cnfStyle w:val="000000000000" w:firstRow="0" w:lastRow="0" w:firstColumn="0" w:lastColumn="0" w:oddVBand="0" w:evenVBand="0" w:oddHBand="0" w:evenHBand="0" w:firstRowFirstColumn="0" w:firstRowLastColumn="0" w:lastRowFirstColumn="0" w:lastRowLastColumn="0"/>
              <w:rPr>
                <w:bCs/>
                <w:i/>
                <w:lang w:val="en-US"/>
              </w:rPr>
            </w:pPr>
            <w:r w:rsidRPr="0020188D">
              <w:rPr>
                <w:bCs/>
                <w:i/>
                <w:lang w:val="en-US"/>
              </w:rPr>
              <w:t>So far, no storage services are available</w:t>
            </w:r>
            <w:r w:rsidR="0020188D" w:rsidRPr="0020188D">
              <w:rPr>
                <w:bCs/>
                <w:i/>
                <w:lang w:val="en-US"/>
              </w:rPr>
              <w:t>.</w:t>
            </w:r>
          </w:p>
        </w:tc>
      </w:tr>
      <w:tr w:rsidR="003827A4" w:rsidRPr="00811234" w14:paraId="7BC82042"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89B2D49" w14:textId="77777777" w:rsidR="003827A4" w:rsidRPr="003D662E" w:rsidRDefault="003827A4" w:rsidP="0064022B">
            <w:pPr>
              <w:rPr>
                <w:b w:val="0"/>
                <w:bCs w:val="0"/>
                <w:lang w:val="en-US"/>
              </w:rPr>
            </w:pPr>
            <w:r w:rsidRPr="003D662E">
              <w:rPr>
                <w:b w:val="0"/>
                <w:bCs w:val="0"/>
                <w:lang w:val="en-US"/>
              </w:rPr>
              <w:t>R118c</w:t>
            </w:r>
          </w:p>
        </w:tc>
        <w:tc>
          <w:tcPr>
            <w:tcW w:w="7648" w:type="dxa"/>
            <w:tcBorders>
              <w:top w:val="single" w:sz="4" w:space="0" w:color="238FB7"/>
              <w:bottom w:val="single" w:sz="4" w:space="0" w:color="238FB7"/>
            </w:tcBorders>
          </w:tcPr>
          <w:p w14:paraId="6425089B" w14:textId="705CCB11" w:rsidR="003827A4" w:rsidRPr="003D662E" w:rsidRDefault="00145653" w:rsidP="0064022B">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Some</w:t>
            </w:r>
            <w:r w:rsidRPr="003D662E">
              <w:rPr>
                <w:bCs/>
                <w:lang w:val="en-US"/>
              </w:rPr>
              <w:t xml:space="preserve"> </w:t>
            </w:r>
            <w:r w:rsidR="00B26F06" w:rsidRPr="003D662E">
              <w:rPr>
                <w:bCs/>
                <w:lang w:val="en-US"/>
              </w:rPr>
              <w:t xml:space="preserve">Platform </w:t>
            </w:r>
            <w:r w:rsidR="009B1C9E" w:rsidRPr="003D662E">
              <w:rPr>
                <w:bCs/>
                <w:lang w:val="en-US"/>
              </w:rPr>
              <w:t xml:space="preserve">security services are provided </w:t>
            </w:r>
            <w:r w:rsidR="00B26F06" w:rsidRPr="003D662E">
              <w:rPr>
                <w:bCs/>
                <w:lang w:val="en-US"/>
              </w:rPr>
              <w:t xml:space="preserve">through </w:t>
            </w:r>
            <w:r w:rsidRPr="003D662E">
              <w:rPr>
                <w:bCs/>
                <w:lang w:val="en-US"/>
              </w:rPr>
              <w:t>the identity store</w:t>
            </w:r>
            <w:r w:rsidR="003827A4" w:rsidRPr="003D662E">
              <w:rPr>
                <w:bCs/>
                <w:lang w:val="en-US"/>
              </w:rPr>
              <w:t>.</w:t>
            </w:r>
          </w:p>
        </w:tc>
      </w:tr>
      <w:tr w:rsidR="003827A4" w:rsidRPr="00811234" w14:paraId="4F13DA13"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78A9124" w14:textId="77777777" w:rsidR="003827A4" w:rsidRPr="003D662E" w:rsidRDefault="003827A4" w:rsidP="0064022B">
            <w:pPr>
              <w:rPr>
                <w:b w:val="0"/>
                <w:bCs w:val="0"/>
                <w:lang w:val="en-US"/>
              </w:rPr>
            </w:pPr>
            <w:r w:rsidRPr="003D662E">
              <w:rPr>
                <w:b w:val="0"/>
                <w:bCs w:val="0"/>
                <w:lang w:val="en-US"/>
              </w:rPr>
              <w:t>R118d</w:t>
            </w:r>
          </w:p>
        </w:tc>
        <w:tc>
          <w:tcPr>
            <w:tcW w:w="7648" w:type="dxa"/>
            <w:tcBorders>
              <w:top w:val="single" w:sz="4" w:space="0" w:color="238FB7"/>
              <w:bottom w:val="single" w:sz="4" w:space="0" w:color="238FB7"/>
            </w:tcBorders>
          </w:tcPr>
          <w:p w14:paraId="29EEF403" w14:textId="7B4CBE7A" w:rsidR="003827A4" w:rsidRPr="003D662E" w:rsidRDefault="009B1C9E" w:rsidP="0064022B">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Existing </w:t>
            </w:r>
            <w:r w:rsidR="003827A4" w:rsidRPr="003D662E">
              <w:rPr>
                <w:bCs/>
                <w:i/>
                <w:lang w:val="en-US"/>
              </w:rPr>
              <w:t xml:space="preserve">privacy services </w:t>
            </w:r>
            <w:r w:rsidRPr="003D662E">
              <w:rPr>
                <w:bCs/>
                <w:i/>
                <w:lang w:val="en-US"/>
              </w:rPr>
              <w:t xml:space="preserve">like KODEX can be applied in the same service mesh (see Section </w:t>
            </w:r>
            <w:r w:rsidRPr="003D662E">
              <w:rPr>
                <w:bCs/>
                <w:i/>
                <w:lang w:val="en-US"/>
              </w:rPr>
              <w:fldChar w:fldCharType="begin"/>
            </w:r>
            <w:r w:rsidRPr="003D662E">
              <w:rPr>
                <w:bCs/>
                <w:i/>
                <w:lang w:val="en-US"/>
              </w:rPr>
              <w:instrText xml:space="preserve"> REF _Ref77694539 \r \h  \* MERGEFORMAT </w:instrText>
            </w:r>
            <w:r w:rsidRPr="003D662E">
              <w:rPr>
                <w:bCs/>
                <w:i/>
                <w:lang w:val="en-US"/>
              </w:rPr>
            </w:r>
            <w:r w:rsidRPr="003D662E">
              <w:rPr>
                <w:bCs/>
                <w:i/>
                <w:lang w:val="en-US"/>
              </w:rPr>
              <w:fldChar w:fldCharType="separate"/>
            </w:r>
            <w:r w:rsidR="00D0494D">
              <w:rPr>
                <w:bCs/>
                <w:i/>
                <w:lang w:val="en-US"/>
              </w:rPr>
              <w:t>3.8</w:t>
            </w:r>
            <w:r w:rsidRPr="003D662E">
              <w:rPr>
                <w:bCs/>
                <w:i/>
                <w:lang w:val="en-US"/>
              </w:rPr>
              <w:fldChar w:fldCharType="end"/>
            </w:r>
            <w:r w:rsidRPr="003D662E">
              <w:rPr>
                <w:bCs/>
                <w:i/>
                <w:lang w:val="en-US"/>
              </w:rPr>
              <w:t>).</w:t>
            </w:r>
          </w:p>
        </w:tc>
      </w:tr>
      <w:tr w:rsidR="003827A4" w:rsidRPr="00811234" w14:paraId="44095268"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7A1F394" w14:textId="77777777" w:rsidR="003827A4" w:rsidRPr="003D662E" w:rsidRDefault="003827A4" w:rsidP="0064022B">
            <w:pPr>
              <w:rPr>
                <w:b w:val="0"/>
                <w:bCs w:val="0"/>
                <w:lang w:val="en-US"/>
              </w:rPr>
            </w:pPr>
            <w:r w:rsidRPr="003D662E">
              <w:rPr>
                <w:b w:val="0"/>
                <w:bCs w:val="0"/>
                <w:lang w:val="en-US"/>
              </w:rPr>
              <w:t>R118e</w:t>
            </w:r>
          </w:p>
        </w:tc>
        <w:tc>
          <w:tcPr>
            <w:tcW w:w="7648" w:type="dxa"/>
            <w:tcBorders>
              <w:top w:val="single" w:sz="4" w:space="0" w:color="238FB7"/>
              <w:bottom w:val="single" w:sz="4" w:space="0" w:color="238FB7"/>
            </w:tcBorders>
          </w:tcPr>
          <w:p w14:paraId="2B0A4517" w14:textId="3C0B7EC2" w:rsidR="003827A4" w:rsidRPr="003D662E" w:rsidRDefault="009B1C9E" w:rsidP="0064022B">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The data </w:t>
            </w:r>
            <w:r w:rsidR="003827A4" w:rsidRPr="003D662E">
              <w:rPr>
                <w:bCs/>
                <w:i/>
                <w:lang w:val="en-US"/>
              </w:rPr>
              <w:t xml:space="preserve">integration services </w:t>
            </w:r>
            <w:r w:rsidRPr="003D662E">
              <w:rPr>
                <w:bCs/>
                <w:i/>
                <w:lang w:val="en-US"/>
              </w:rPr>
              <w:t>are not yet integrated</w:t>
            </w:r>
            <w:r w:rsidR="003827A4" w:rsidRPr="003D662E">
              <w:rPr>
                <w:bCs/>
                <w:i/>
                <w:lang w:val="en-US"/>
              </w:rPr>
              <w:t>.</w:t>
            </w:r>
          </w:p>
        </w:tc>
      </w:tr>
      <w:tr w:rsidR="003827A4" w:rsidRPr="00811234" w14:paraId="48740061"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4AB2B76" w14:textId="77777777" w:rsidR="003827A4" w:rsidRPr="003D662E" w:rsidRDefault="003827A4" w:rsidP="0064022B">
            <w:pPr>
              <w:rPr>
                <w:b w:val="0"/>
                <w:bCs w:val="0"/>
                <w:lang w:val="en-US"/>
              </w:rPr>
            </w:pPr>
            <w:r w:rsidRPr="003D662E">
              <w:rPr>
                <w:b w:val="0"/>
                <w:bCs w:val="0"/>
                <w:lang w:val="en-US"/>
              </w:rPr>
              <w:t>R119</w:t>
            </w:r>
          </w:p>
        </w:tc>
        <w:tc>
          <w:tcPr>
            <w:tcW w:w="7648" w:type="dxa"/>
            <w:tcBorders>
              <w:top w:val="single" w:sz="4" w:space="0" w:color="238FB7"/>
              <w:bottom w:val="single" w:sz="4" w:space="0" w:color="238FB7"/>
            </w:tcBorders>
          </w:tcPr>
          <w:p w14:paraId="25AF12E1" w14:textId="1E463D5D" w:rsidR="003827A4" w:rsidRPr="003D662E" w:rsidRDefault="0020188D" w:rsidP="0064022B">
            <w:pPr>
              <w:cnfStyle w:val="000000000000" w:firstRow="0" w:lastRow="0" w:firstColumn="0" w:lastColumn="0" w:oddVBand="0" w:evenVBand="0" w:oddHBand="0" w:evenHBand="0" w:firstRowFirstColumn="0" w:firstRowLastColumn="0" w:lastRowFirstColumn="0" w:lastRowLastColumn="0"/>
              <w:rPr>
                <w:bCs/>
                <w:lang w:val="en-US"/>
              </w:rPr>
            </w:pPr>
            <w:r>
              <w:rPr>
                <w:i/>
                <w:lang w:val="en-US"/>
              </w:rPr>
              <w:t>Deferred - t</w:t>
            </w:r>
            <w:r w:rsidRPr="003D662E">
              <w:rPr>
                <w:i/>
                <w:lang w:val="en-US"/>
              </w:rPr>
              <w:t>his depends on</w:t>
            </w:r>
            <w:r>
              <w:rPr>
                <w:i/>
                <w:lang w:val="en-US"/>
              </w:rPr>
              <w:t xml:space="preserve"> further work on the </w:t>
            </w:r>
            <w:r w:rsidRPr="003D662E">
              <w:rPr>
                <w:i/>
                <w:lang w:val="en-US"/>
              </w:rPr>
              <w:t>AI service concept.</w:t>
            </w:r>
          </w:p>
        </w:tc>
      </w:tr>
      <w:tr w:rsidR="003827A4" w:rsidRPr="00811234" w14:paraId="73C3ABE2"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53F5D62" w14:textId="77777777" w:rsidR="003827A4" w:rsidRPr="003D662E" w:rsidRDefault="003827A4" w:rsidP="0064022B">
            <w:pPr>
              <w:rPr>
                <w:b w:val="0"/>
                <w:bCs w:val="0"/>
                <w:lang w:val="en-US"/>
              </w:rPr>
            </w:pPr>
            <w:r w:rsidRPr="003D662E">
              <w:rPr>
                <w:b w:val="0"/>
                <w:bCs w:val="0"/>
                <w:lang w:val="en-US"/>
              </w:rPr>
              <w:t>R119a</w:t>
            </w:r>
          </w:p>
        </w:tc>
        <w:tc>
          <w:tcPr>
            <w:tcW w:w="7648" w:type="dxa"/>
            <w:tcBorders>
              <w:top w:val="single" w:sz="4" w:space="0" w:color="238FB7"/>
              <w:bottom w:val="single" w:sz="4" w:space="0" w:color="238FB7"/>
            </w:tcBorders>
          </w:tcPr>
          <w:p w14:paraId="0AEE51C5" w14:textId="0F0D4B02" w:rsidR="003827A4" w:rsidRPr="003D662E" w:rsidRDefault="0020188D" w:rsidP="0064022B">
            <w:pPr>
              <w:cnfStyle w:val="000000000000" w:firstRow="0" w:lastRow="0" w:firstColumn="0" w:lastColumn="0" w:oddVBand="0" w:evenVBand="0" w:oddHBand="0" w:evenHBand="0" w:firstRowFirstColumn="0" w:firstRowLastColumn="0" w:lastRowFirstColumn="0" w:lastRowLastColumn="0"/>
              <w:rPr>
                <w:bCs/>
                <w:lang w:val="en-US"/>
              </w:rPr>
            </w:pPr>
            <w:r>
              <w:rPr>
                <w:i/>
                <w:lang w:val="en-US"/>
              </w:rPr>
              <w:t>Deferred - t</w:t>
            </w:r>
            <w:r w:rsidRPr="003D662E">
              <w:rPr>
                <w:i/>
                <w:lang w:val="en-US"/>
              </w:rPr>
              <w:t>his depends on</w:t>
            </w:r>
            <w:r>
              <w:rPr>
                <w:i/>
                <w:lang w:val="en-US"/>
              </w:rPr>
              <w:t xml:space="preserve"> further work on the </w:t>
            </w:r>
            <w:r w:rsidRPr="003D662E">
              <w:rPr>
                <w:i/>
                <w:lang w:val="en-US"/>
              </w:rPr>
              <w:t>AI service concept.</w:t>
            </w:r>
          </w:p>
        </w:tc>
      </w:tr>
      <w:tr w:rsidR="009B1C9E" w:rsidRPr="00811234" w14:paraId="530981A1"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4A5FB95" w14:textId="77777777" w:rsidR="009B1C9E" w:rsidRPr="003D662E" w:rsidRDefault="009B1C9E" w:rsidP="009B1C9E">
            <w:pPr>
              <w:rPr>
                <w:b w:val="0"/>
                <w:bCs w:val="0"/>
                <w:lang w:val="en-US"/>
              </w:rPr>
            </w:pPr>
            <w:r w:rsidRPr="003D662E">
              <w:rPr>
                <w:b w:val="0"/>
                <w:bCs w:val="0"/>
                <w:lang w:val="en-US"/>
              </w:rPr>
              <w:t>R119b</w:t>
            </w:r>
          </w:p>
        </w:tc>
        <w:tc>
          <w:tcPr>
            <w:tcW w:w="7648" w:type="dxa"/>
            <w:tcBorders>
              <w:top w:val="single" w:sz="4" w:space="0" w:color="238FB7"/>
              <w:bottom w:val="single" w:sz="4" w:space="0" w:color="238FB7"/>
            </w:tcBorders>
          </w:tcPr>
          <w:p w14:paraId="5EB14DFB" w14:textId="77179778" w:rsidR="009B1C9E" w:rsidRPr="003D662E" w:rsidRDefault="0020188D" w:rsidP="009B1C9E">
            <w:pPr>
              <w:cnfStyle w:val="000000000000" w:firstRow="0" w:lastRow="0" w:firstColumn="0" w:lastColumn="0" w:oddVBand="0" w:evenVBand="0" w:oddHBand="0" w:evenHBand="0" w:firstRowFirstColumn="0" w:firstRowLastColumn="0" w:lastRowFirstColumn="0" w:lastRowLastColumn="0"/>
              <w:rPr>
                <w:bCs/>
                <w:lang w:val="en-US"/>
              </w:rPr>
            </w:pPr>
            <w:r>
              <w:rPr>
                <w:i/>
                <w:lang w:val="en-US"/>
              </w:rPr>
              <w:t>Deferred - t</w:t>
            </w:r>
            <w:r w:rsidRPr="003D662E">
              <w:rPr>
                <w:i/>
                <w:lang w:val="en-US"/>
              </w:rPr>
              <w:t>his depends on</w:t>
            </w:r>
            <w:r>
              <w:rPr>
                <w:i/>
                <w:lang w:val="en-US"/>
              </w:rPr>
              <w:t xml:space="preserve"> further work on the </w:t>
            </w:r>
            <w:r w:rsidRPr="003D662E">
              <w:rPr>
                <w:i/>
                <w:lang w:val="en-US"/>
              </w:rPr>
              <w:t>AI service concept.</w:t>
            </w:r>
          </w:p>
        </w:tc>
      </w:tr>
      <w:tr w:rsidR="009B1C9E" w:rsidRPr="00811234" w14:paraId="78E0BB5D"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EBEE976" w14:textId="77777777" w:rsidR="009B1C9E" w:rsidRPr="003D662E" w:rsidRDefault="009B1C9E" w:rsidP="009B1C9E">
            <w:pPr>
              <w:rPr>
                <w:b w:val="0"/>
                <w:bCs w:val="0"/>
                <w:lang w:val="en-US"/>
              </w:rPr>
            </w:pPr>
            <w:r w:rsidRPr="003D662E">
              <w:rPr>
                <w:b w:val="0"/>
                <w:bCs w:val="0"/>
                <w:lang w:val="en-US"/>
              </w:rPr>
              <w:t>R119c</w:t>
            </w:r>
          </w:p>
        </w:tc>
        <w:tc>
          <w:tcPr>
            <w:tcW w:w="7648" w:type="dxa"/>
            <w:tcBorders>
              <w:top w:val="single" w:sz="4" w:space="0" w:color="238FB7"/>
              <w:bottom w:val="single" w:sz="4" w:space="0" w:color="238FB7"/>
            </w:tcBorders>
          </w:tcPr>
          <w:p w14:paraId="6D0F23E3" w14:textId="21E3368D" w:rsidR="009B1C9E" w:rsidRPr="003D662E" w:rsidRDefault="0020188D" w:rsidP="009B1C9E">
            <w:pPr>
              <w:cnfStyle w:val="000000000000" w:firstRow="0" w:lastRow="0" w:firstColumn="0" w:lastColumn="0" w:oddVBand="0" w:evenVBand="0" w:oddHBand="0" w:evenHBand="0" w:firstRowFirstColumn="0" w:firstRowLastColumn="0" w:lastRowFirstColumn="0" w:lastRowLastColumn="0"/>
              <w:rPr>
                <w:bCs/>
                <w:lang w:val="en-US"/>
              </w:rPr>
            </w:pPr>
            <w:r>
              <w:rPr>
                <w:i/>
                <w:lang w:val="en-US"/>
              </w:rPr>
              <w:t>Deferred - t</w:t>
            </w:r>
            <w:r w:rsidRPr="003D662E">
              <w:rPr>
                <w:i/>
                <w:lang w:val="en-US"/>
              </w:rPr>
              <w:t>his depends on</w:t>
            </w:r>
            <w:r>
              <w:rPr>
                <w:i/>
                <w:lang w:val="en-US"/>
              </w:rPr>
              <w:t xml:space="preserve"> further work on the </w:t>
            </w:r>
            <w:r w:rsidRPr="003D662E">
              <w:rPr>
                <w:i/>
                <w:lang w:val="en-US"/>
              </w:rPr>
              <w:t>AI service concept.</w:t>
            </w:r>
          </w:p>
        </w:tc>
      </w:tr>
      <w:tr w:rsidR="009B1C9E" w:rsidRPr="00811234" w14:paraId="583786E4"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080E162" w14:textId="77777777" w:rsidR="009B1C9E" w:rsidRPr="003D662E" w:rsidRDefault="009B1C9E" w:rsidP="009B1C9E">
            <w:pPr>
              <w:rPr>
                <w:b w:val="0"/>
                <w:bCs w:val="0"/>
                <w:lang w:val="en-US"/>
              </w:rPr>
            </w:pPr>
            <w:r w:rsidRPr="003D662E">
              <w:rPr>
                <w:b w:val="0"/>
                <w:bCs w:val="0"/>
                <w:lang w:val="en-US"/>
              </w:rPr>
              <w:t>R119d</w:t>
            </w:r>
          </w:p>
        </w:tc>
        <w:tc>
          <w:tcPr>
            <w:tcW w:w="7648" w:type="dxa"/>
            <w:tcBorders>
              <w:top w:val="single" w:sz="4" w:space="0" w:color="238FB7"/>
              <w:bottom w:val="single" w:sz="4" w:space="0" w:color="238FB7"/>
            </w:tcBorders>
          </w:tcPr>
          <w:p w14:paraId="4B535D85" w14:textId="223B1709" w:rsidR="009B1C9E" w:rsidRPr="003D662E" w:rsidRDefault="0020188D" w:rsidP="009B1C9E">
            <w:pPr>
              <w:cnfStyle w:val="000000000000" w:firstRow="0" w:lastRow="0" w:firstColumn="0" w:lastColumn="0" w:oddVBand="0" w:evenVBand="0" w:oddHBand="0" w:evenHBand="0" w:firstRowFirstColumn="0" w:firstRowLastColumn="0" w:lastRowFirstColumn="0" w:lastRowLastColumn="0"/>
              <w:rPr>
                <w:bCs/>
                <w:lang w:val="en-US"/>
              </w:rPr>
            </w:pPr>
            <w:r>
              <w:rPr>
                <w:i/>
                <w:lang w:val="en-US"/>
              </w:rPr>
              <w:t>Deferred - t</w:t>
            </w:r>
            <w:r w:rsidRPr="003D662E">
              <w:rPr>
                <w:i/>
                <w:lang w:val="en-US"/>
              </w:rPr>
              <w:t>his depends on</w:t>
            </w:r>
            <w:r>
              <w:rPr>
                <w:i/>
                <w:lang w:val="en-US"/>
              </w:rPr>
              <w:t xml:space="preserve"> further work on the </w:t>
            </w:r>
            <w:r w:rsidRPr="003D662E">
              <w:rPr>
                <w:i/>
                <w:lang w:val="en-US"/>
              </w:rPr>
              <w:t>AI service concept.</w:t>
            </w:r>
          </w:p>
        </w:tc>
      </w:tr>
      <w:tr w:rsidR="009B1C9E" w:rsidRPr="00811234" w14:paraId="38CB659A" w14:textId="77777777" w:rsidTr="0064022B">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53EAEEB" w14:textId="77777777" w:rsidR="009B1C9E" w:rsidRPr="003D662E" w:rsidRDefault="009B1C9E" w:rsidP="009B1C9E">
            <w:pPr>
              <w:rPr>
                <w:b w:val="0"/>
                <w:bCs w:val="0"/>
                <w:lang w:val="en-US"/>
              </w:rPr>
            </w:pPr>
            <w:r w:rsidRPr="003D662E">
              <w:rPr>
                <w:b w:val="0"/>
                <w:bCs w:val="0"/>
                <w:lang w:val="en-US"/>
              </w:rPr>
              <w:t>R119e</w:t>
            </w:r>
          </w:p>
        </w:tc>
        <w:tc>
          <w:tcPr>
            <w:tcW w:w="7648" w:type="dxa"/>
            <w:tcBorders>
              <w:top w:val="single" w:sz="4" w:space="0" w:color="238FB7"/>
              <w:bottom w:val="single" w:sz="4" w:space="0" w:color="238FB7"/>
            </w:tcBorders>
          </w:tcPr>
          <w:p w14:paraId="30C96243" w14:textId="3051A634" w:rsidR="009B1C9E" w:rsidRPr="003D662E" w:rsidRDefault="0020188D" w:rsidP="009B1C9E">
            <w:pPr>
              <w:cnfStyle w:val="000000000000" w:firstRow="0" w:lastRow="0" w:firstColumn="0" w:lastColumn="0" w:oddVBand="0" w:evenVBand="0" w:oddHBand="0" w:evenHBand="0" w:firstRowFirstColumn="0" w:firstRowLastColumn="0" w:lastRowFirstColumn="0" w:lastRowLastColumn="0"/>
              <w:rPr>
                <w:bCs/>
                <w:lang w:val="en-US"/>
              </w:rPr>
            </w:pPr>
            <w:r>
              <w:rPr>
                <w:i/>
                <w:lang w:val="en-US"/>
              </w:rPr>
              <w:t>Deferred - t</w:t>
            </w:r>
            <w:r w:rsidRPr="003D662E">
              <w:rPr>
                <w:i/>
                <w:lang w:val="en-US"/>
              </w:rPr>
              <w:t>his depends on</w:t>
            </w:r>
            <w:r>
              <w:rPr>
                <w:i/>
                <w:lang w:val="en-US"/>
              </w:rPr>
              <w:t xml:space="preserve"> further work on the </w:t>
            </w:r>
            <w:r w:rsidRPr="003D662E">
              <w:rPr>
                <w:i/>
                <w:lang w:val="en-US"/>
              </w:rPr>
              <w:t>AI service concept.</w:t>
            </w:r>
          </w:p>
        </w:tc>
      </w:tr>
    </w:tbl>
    <w:p w14:paraId="6EEE041C" w14:textId="48BEAFF0" w:rsidR="003827A4" w:rsidRDefault="003827A4" w:rsidP="003827A4">
      <w:pPr>
        <w:rPr>
          <w:lang w:val="en-US"/>
        </w:rPr>
      </w:pPr>
    </w:p>
    <w:p w14:paraId="7108EDAA" w14:textId="3483F82E" w:rsidR="00C017CF" w:rsidRPr="003D662E" w:rsidRDefault="00C017CF" w:rsidP="00C017CF">
      <w:pPr>
        <w:pStyle w:val="Heading2"/>
        <w:rPr>
          <w:lang w:val="en-US"/>
        </w:rPr>
      </w:pPr>
      <w:bookmarkStart w:id="191" w:name="_Ref63848266"/>
      <w:bookmarkStart w:id="192" w:name="_Toc147571972"/>
      <w:r w:rsidRPr="003D662E">
        <w:rPr>
          <w:lang w:val="en-US"/>
        </w:rPr>
        <w:t>Configuration Layer</w:t>
      </w:r>
      <w:bookmarkEnd w:id="191"/>
      <w:bookmarkEnd w:id="192"/>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3EF43C72" w14:textId="22DBC2D7" w:rsidR="00D75DFC" w:rsidRPr="003D662E" w:rsidRDefault="006167BB" w:rsidP="009A1F83">
      <w:pPr>
        <w:jc w:val="both"/>
        <w:rPr>
          <w:lang w:val="en-US"/>
        </w:rPr>
      </w:pPr>
      <w:r w:rsidRPr="003D662E">
        <w:rPr>
          <w:lang w:val="en-US"/>
        </w:rPr>
        <w:fldChar w:fldCharType="begin"/>
      </w:r>
      <w:r w:rsidRPr="003D662E">
        <w:rPr>
          <w:lang w:val="en-US"/>
        </w:rPr>
        <w:instrText xml:space="preserve"> REF _Ref77216017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21</w:t>
      </w:r>
      <w:r w:rsidRPr="003D662E">
        <w:rPr>
          <w:lang w:val="en-US"/>
        </w:rPr>
        <w:fldChar w:fldCharType="end"/>
      </w:r>
      <w:r w:rsidRPr="003D662E">
        <w:rPr>
          <w:lang w:val="en-US"/>
        </w:rPr>
        <w:t xml:space="preserve"> summarizes all requirements from [</w:t>
      </w:r>
      <w:r w:rsidR="006B4B9E" w:rsidRPr="003D662E">
        <w:rPr>
          <w:lang w:val="en-US"/>
        </w:rPr>
        <w:t>13</w:t>
      </w:r>
      <w:r w:rsidRPr="003D662E">
        <w:rPr>
          <w:lang w:val="en-US"/>
        </w:rPr>
        <w:t xml:space="preserve">] regarding the configuration. The use of the configuration for resource optimization or adaptation is not listed in </w:t>
      </w:r>
      <w:r w:rsidRPr="003D662E">
        <w:rPr>
          <w:lang w:val="en-US"/>
        </w:rPr>
        <w:fldChar w:fldCharType="begin"/>
      </w:r>
      <w:r w:rsidRPr="003D662E">
        <w:rPr>
          <w:lang w:val="en-US"/>
        </w:rPr>
        <w:instrText xml:space="preserve"> REF _Ref77216017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21</w:t>
      </w:r>
      <w:r w:rsidRPr="003D662E">
        <w:rPr>
          <w:lang w:val="en-US"/>
        </w:rPr>
        <w:fldChar w:fldCharType="end"/>
      </w:r>
      <w:r w:rsidRPr="003D662E">
        <w:rPr>
          <w:lang w:val="en-US"/>
        </w:rPr>
        <w:t xml:space="preserve">. </w:t>
      </w:r>
      <w:r w:rsidR="00D75DFC" w:rsidRPr="003D662E">
        <w:rPr>
          <w:lang w:val="en-US"/>
        </w:rPr>
        <w:t xml:space="preserve">In this release, we focus on the Configuration component </w:t>
      </w:r>
      <w:r w:rsidR="00716E02" w:rsidRPr="003D662E">
        <w:rPr>
          <w:lang w:val="en-US"/>
        </w:rPr>
        <w:t xml:space="preserve">(responsible for the configuration modelling and the </w:t>
      </w:r>
      <w:r w:rsidR="00EC222E" w:rsidRPr="003D662E">
        <w:rPr>
          <w:lang w:val="en-US"/>
        </w:rPr>
        <w:t>instantiation</w:t>
      </w:r>
      <w:r w:rsidR="00716E02" w:rsidRPr="003D662E">
        <w:rPr>
          <w:lang w:val="en-US"/>
        </w:rPr>
        <w:t xml:space="preserve">) </w:t>
      </w:r>
      <w:r w:rsidR="00D75DFC" w:rsidRPr="003D662E">
        <w:rPr>
          <w:lang w:val="en-US"/>
        </w:rPr>
        <w:t>of the Configuration layer. Optimized container deployment and adaptive operations are deferred to future release</w:t>
      </w:r>
      <w:r w:rsidR="007117E3" w:rsidRPr="003D662E">
        <w:rPr>
          <w:lang w:val="en-US"/>
        </w:rPr>
        <w:t>s</w:t>
      </w:r>
      <w:r w:rsidR="00D75DFC" w:rsidRPr="003D662E">
        <w:rPr>
          <w:lang w:val="en-US"/>
        </w:rPr>
        <w:t>.</w:t>
      </w:r>
    </w:p>
    <w:p w14:paraId="77F84225" w14:textId="08C00405" w:rsidR="006167BB" w:rsidRPr="003D662E" w:rsidRDefault="006167BB" w:rsidP="006167BB">
      <w:pPr>
        <w:pStyle w:val="Caption"/>
        <w:jc w:val="center"/>
        <w:rPr>
          <w:lang w:val="en-US"/>
        </w:rPr>
      </w:pPr>
      <w:bookmarkStart w:id="193" w:name="_Ref7721601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21</w:t>
      </w:r>
      <w:r w:rsidRPr="003D662E">
        <w:fldChar w:fldCharType="end"/>
      </w:r>
      <w:bookmarkEnd w:id="193"/>
      <w:r w:rsidRPr="003D662E">
        <w:rPr>
          <w:lang w:val="en-US"/>
        </w:rPr>
        <w:t xml:space="preserve">: Specific requirements for the configuration (in addition to the general requirements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2</w:t>
      </w:r>
      <w:r w:rsidRPr="003D662E">
        <w:rPr>
          <w:lang w:val="en-US"/>
        </w:rPr>
        <w:fldChar w:fldCharType="end"/>
      </w:r>
      <w:r w:rsidRPr="003D662E">
        <w:rPr>
          <w:lang w:val="en-US"/>
        </w:rPr>
        <w:t xml:space="preserve">, </w:t>
      </w:r>
      <w:r w:rsidRPr="003D662E">
        <w:rPr>
          <w:lang w:val="en-US"/>
        </w:rPr>
        <w:fldChar w:fldCharType="begin"/>
      </w:r>
      <w:r w:rsidRPr="003D662E">
        <w:rPr>
          <w:lang w:val="en-US"/>
        </w:rPr>
        <w:instrText xml:space="preserve"> REF _Ref64276457 \h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3</w:t>
      </w:r>
      <w:r w:rsidRPr="003D662E">
        <w:rPr>
          <w:lang w:val="en-US"/>
        </w:rPr>
        <w:fldChar w:fldCharType="end"/>
      </w:r>
      <w:r w:rsidRPr="003D662E">
        <w:rPr>
          <w:lang w:val="en-US"/>
        </w:rPr>
        <w:t>)</w:t>
      </w:r>
    </w:p>
    <w:tbl>
      <w:tblPr>
        <w:tblStyle w:val="GridTable1Light-Accent1"/>
        <w:tblW w:w="0" w:type="auto"/>
        <w:tblLook w:val="04A0" w:firstRow="1" w:lastRow="0" w:firstColumn="1" w:lastColumn="0" w:noHBand="0" w:noVBand="1"/>
      </w:tblPr>
      <w:tblGrid>
        <w:gridCol w:w="1414"/>
        <w:gridCol w:w="7648"/>
      </w:tblGrid>
      <w:tr w:rsidR="006167BB" w:rsidRPr="003D662E" w14:paraId="5F144A5F" w14:textId="77777777" w:rsidTr="006002F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single" w:sz="4" w:space="0" w:color="B8CCE4" w:themeColor="accent1" w:themeTint="66"/>
            </w:tcBorders>
            <w:shd w:val="clear" w:color="auto" w:fill="238FB7"/>
          </w:tcPr>
          <w:p w14:paraId="523707A2" w14:textId="77777777" w:rsidR="006167BB" w:rsidRPr="003D662E" w:rsidRDefault="006167BB" w:rsidP="006002FE">
            <w:pPr>
              <w:rPr>
                <w:b w:val="0"/>
                <w:bCs w:val="0"/>
                <w:color w:val="FFFFFF" w:themeColor="background1"/>
                <w:lang w:val="en-US"/>
              </w:rPr>
            </w:pPr>
            <w:r w:rsidRPr="003D662E">
              <w:rPr>
                <w:color w:val="FFFFFF" w:themeColor="background1"/>
                <w:lang w:val="en-US"/>
              </w:rPr>
              <w:t>Requirement</w:t>
            </w:r>
          </w:p>
        </w:tc>
        <w:tc>
          <w:tcPr>
            <w:tcW w:w="7648" w:type="dxa"/>
            <w:tcBorders>
              <w:bottom w:val="single" w:sz="4" w:space="0" w:color="B8CCE4" w:themeColor="accent1" w:themeTint="66"/>
            </w:tcBorders>
            <w:shd w:val="clear" w:color="auto" w:fill="238FB7"/>
          </w:tcPr>
          <w:p w14:paraId="242CA074" w14:textId="77777777" w:rsidR="006167BB" w:rsidRPr="003D662E" w:rsidRDefault="006167BB" w:rsidP="006002F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6167BB" w:rsidRPr="00811234" w14:paraId="26427FDB"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2875FC40" w14:textId="77777777" w:rsidR="006167BB" w:rsidRPr="003D662E" w:rsidRDefault="006167BB" w:rsidP="006002FE">
            <w:pPr>
              <w:rPr>
                <w:b w:val="0"/>
                <w:bCs w:val="0"/>
                <w:lang w:val="en-US"/>
              </w:rPr>
            </w:pPr>
            <w:r w:rsidRPr="003D662E">
              <w:rPr>
                <w:b w:val="0"/>
                <w:bCs w:val="0"/>
                <w:lang w:val="en-US"/>
              </w:rPr>
              <w:t>R8</w:t>
            </w:r>
          </w:p>
        </w:tc>
        <w:tc>
          <w:tcPr>
            <w:tcW w:w="7648" w:type="dxa"/>
            <w:tcBorders>
              <w:top w:val="single" w:sz="4" w:space="0" w:color="238FB7"/>
              <w:bottom w:val="single" w:sz="4" w:space="0" w:color="238FB7"/>
            </w:tcBorders>
          </w:tcPr>
          <w:p w14:paraId="515ADFA4"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SPL approaches shall be used for variant management.</w:t>
            </w:r>
          </w:p>
        </w:tc>
      </w:tr>
      <w:tr w:rsidR="006167BB" w:rsidRPr="00811234" w14:paraId="50E68F76"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602FAFE6" w14:textId="77777777" w:rsidR="006167BB" w:rsidRPr="003D662E" w:rsidRDefault="006167BB" w:rsidP="006002FE">
            <w:pPr>
              <w:rPr>
                <w:b w:val="0"/>
                <w:bCs w:val="0"/>
                <w:lang w:val="en-US"/>
              </w:rPr>
            </w:pPr>
            <w:r w:rsidRPr="003D662E">
              <w:rPr>
                <w:b w:val="0"/>
                <w:bCs w:val="0"/>
                <w:lang w:val="en-US"/>
              </w:rPr>
              <w:lastRenderedPageBreak/>
              <w:t>R8a</w:t>
            </w:r>
          </w:p>
        </w:tc>
        <w:tc>
          <w:tcPr>
            <w:tcW w:w="7648" w:type="dxa"/>
            <w:tcBorders>
              <w:top w:val="single" w:sz="4" w:space="0" w:color="238FB7"/>
              <w:bottom w:val="single" w:sz="4" w:space="0" w:color="238FB7"/>
            </w:tcBorders>
          </w:tcPr>
          <w:p w14:paraId="207C055D"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platform must contain an integrated configuration model for applications, services and platform properties.</w:t>
            </w:r>
          </w:p>
        </w:tc>
      </w:tr>
      <w:tr w:rsidR="006167BB" w:rsidRPr="00811234" w14:paraId="19F09284"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381A7111" w14:textId="77777777" w:rsidR="006167BB" w:rsidRPr="003D662E" w:rsidRDefault="006167BB" w:rsidP="006002FE">
            <w:pPr>
              <w:rPr>
                <w:b w:val="0"/>
                <w:bCs w:val="0"/>
                <w:lang w:val="en-US"/>
              </w:rPr>
            </w:pPr>
            <w:r w:rsidRPr="003D662E">
              <w:rPr>
                <w:b w:val="0"/>
                <w:bCs w:val="0"/>
                <w:lang w:val="en-US"/>
              </w:rPr>
              <w:t>R8b</w:t>
            </w:r>
          </w:p>
        </w:tc>
        <w:tc>
          <w:tcPr>
            <w:tcW w:w="7648" w:type="dxa"/>
            <w:tcBorders>
              <w:top w:val="single" w:sz="4" w:space="0" w:color="238FB7"/>
              <w:bottom w:val="single" w:sz="4" w:space="0" w:color="238FB7"/>
            </w:tcBorders>
          </w:tcPr>
          <w:p w14:paraId="697072CA" w14:textId="497320A4"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Automated validation of the configuration model</w:t>
            </w:r>
          </w:p>
        </w:tc>
      </w:tr>
      <w:tr w:rsidR="006167BB" w:rsidRPr="00811234" w14:paraId="22064ADC"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3D319158" w14:textId="77777777" w:rsidR="006167BB" w:rsidRPr="003D662E" w:rsidRDefault="006167BB" w:rsidP="006002FE">
            <w:pPr>
              <w:rPr>
                <w:b w:val="0"/>
                <w:bCs w:val="0"/>
                <w:lang w:val="en-US"/>
              </w:rPr>
            </w:pPr>
            <w:r w:rsidRPr="003D662E">
              <w:rPr>
                <w:b w:val="0"/>
                <w:bCs w:val="0"/>
                <w:lang w:val="en-US"/>
              </w:rPr>
              <w:t>R8c</w:t>
            </w:r>
          </w:p>
        </w:tc>
        <w:tc>
          <w:tcPr>
            <w:tcW w:w="7648" w:type="dxa"/>
            <w:tcBorders>
              <w:top w:val="single" w:sz="4" w:space="0" w:color="238FB7"/>
              <w:bottom w:val="single" w:sz="4" w:space="0" w:color="238FB7"/>
            </w:tcBorders>
          </w:tcPr>
          <w:p w14:paraId="31A1AA12" w14:textId="60B8008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Automated derivation of platform instances</w:t>
            </w:r>
          </w:p>
        </w:tc>
      </w:tr>
      <w:tr w:rsidR="006167BB" w:rsidRPr="00811234" w14:paraId="7878D1F6"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667296FD" w14:textId="77777777" w:rsidR="006167BB" w:rsidRPr="003D662E" w:rsidRDefault="006167BB" w:rsidP="006002FE">
            <w:pPr>
              <w:rPr>
                <w:b w:val="0"/>
                <w:bCs w:val="0"/>
                <w:lang w:val="en-US"/>
              </w:rPr>
            </w:pPr>
            <w:r w:rsidRPr="003D662E">
              <w:rPr>
                <w:b w:val="0"/>
                <w:bCs w:val="0"/>
                <w:lang w:val="en-US"/>
              </w:rPr>
              <w:t>R12a</w:t>
            </w:r>
          </w:p>
        </w:tc>
        <w:tc>
          <w:tcPr>
            <w:tcW w:w="7648" w:type="dxa"/>
            <w:tcBorders>
              <w:top w:val="single" w:sz="4" w:space="0" w:color="238FB7"/>
              <w:bottom w:val="single" w:sz="4" w:space="0" w:color="238FB7"/>
            </w:tcBorders>
          </w:tcPr>
          <w:p w14:paraId="5517432C"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platform can automatically derive the documentation of data processing methods from the configuration model.</w:t>
            </w:r>
          </w:p>
        </w:tc>
      </w:tr>
      <w:tr w:rsidR="006167BB" w:rsidRPr="00811234" w14:paraId="09B53876"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4E1BC88C" w14:textId="77777777" w:rsidR="006167BB" w:rsidRPr="003D662E" w:rsidRDefault="006167BB" w:rsidP="006002FE">
            <w:pPr>
              <w:rPr>
                <w:b w:val="0"/>
                <w:bCs w:val="0"/>
                <w:lang w:val="en-US"/>
              </w:rPr>
            </w:pPr>
            <w:r w:rsidRPr="003D662E">
              <w:rPr>
                <w:b w:val="0"/>
                <w:bCs w:val="0"/>
                <w:lang w:val="en-US"/>
              </w:rPr>
              <w:t>R17a</w:t>
            </w:r>
          </w:p>
        </w:tc>
        <w:tc>
          <w:tcPr>
            <w:tcW w:w="7648" w:type="dxa"/>
            <w:tcBorders>
              <w:top w:val="single" w:sz="4" w:space="0" w:color="238FB7"/>
              <w:bottom w:val="single" w:sz="4" w:space="0" w:color="238FB7"/>
            </w:tcBorders>
          </w:tcPr>
          <w:p w14:paraId="1AE97835" w14:textId="77777777" w:rsidR="006167BB" w:rsidRPr="003D662E" w:rsidRDefault="006167BB" w:rsidP="006002FE">
            <w:pPr>
              <w:pStyle w:val="Default"/>
              <w:cnfStyle w:val="000000000000" w:firstRow="0" w:lastRow="0" w:firstColumn="0" w:lastColumn="0" w:oddVBand="0" w:evenVBand="0" w:oddHBand="0" w:evenHBand="0" w:firstRowFirstColumn="0" w:firstRowLastColumn="0" w:lastRowFirstColumn="0" w:lastRowLastColumn="0"/>
              <w:rPr>
                <w:sz w:val="22"/>
                <w:szCs w:val="22"/>
              </w:rPr>
            </w:pPr>
            <w:r w:rsidRPr="003D662E">
              <w:rPr>
                <w:sz w:val="22"/>
                <w:szCs w:val="22"/>
              </w:rPr>
              <w:t xml:space="preserve">Connectors </w:t>
            </w:r>
            <w:r w:rsidRPr="003D662E">
              <w:rPr>
                <w:bCs/>
                <w:sz w:val="22"/>
                <w:szCs w:val="22"/>
              </w:rPr>
              <w:t>shall</w:t>
            </w:r>
            <w:r w:rsidRPr="003D662E">
              <w:rPr>
                <w:b/>
                <w:bCs/>
                <w:sz w:val="22"/>
                <w:szCs w:val="22"/>
              </w:rPr>
              <w:t xml:space="preserve"> </w:t>
            </w:r>
            <w:r w:rsidRPr="003D662E">
              <w:rPr>
                <w:sz w:val="22"/>
                <w:szCs w:val="22"/>
              </w:rPr>
              <w:t xml:space="preserve">be described in the configuration model. </w:t>
            </w:r>
          </w:p>
        </w:tc>
      </w:tr>
      <w:tr w:rsidR="006167BB" w:rsidRPr="00811234" w14:paraId="344CA7B2"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0843CAFB" w14:textId="77777777" w:rsidR="006167BB" w:rsidRPr="003D662E" w:rsidRDefault="006167BB" w:rsidP="006002FE">
            <w:pPr>
              <w:rPr>
                <w:b w:val="0"/>
                <w:bCs w:val="0"/>
                <w:lang w:val="en-US"/>
              </w:rPr>
            </w:pPr>
            <w:r w:rsidRPr="003D662E">
              <w:rPr>
                <w:b w:val="0"/>
                <w:bCs w:val="0"/>
                <w:lang w:val="en-US"/>
              </w:rPr>
              <w:t>R19f</w:t>
            </w:r>
          </w:p>
        </w:tc>
        <w:tc>
          <w:tcPr>
            <w:tcW w:w="7648" w:type="dxa"/>
            <w:tcBorders>
              <w:top w:val="single" w:sz="4" w:space="0" w:color="238FB7"/>
              <w:bottom w:val="single" w:sz="4" w:space="0" w:color="238FB7"/>
            </w:tcBorders>
          </w:tcPr>
          <w:p w14:paraId="2BCEB6EF"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platform shall provide mechanisms for format adaptation or format conversion described in the configuration model.</w:t>
            </w:r>
          </w:p>
        </w:tc>
      </w:tr>
      <w:tr w:rsidR="006167BB" w:rsidRPr="00811234" w14:paraId="09661DC8"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BCA2C54" w14:textId="77777777" w:rsidR="006167BB" w:rsidRPr="003D662E" w:rsidRDefault="006167BB" w:rsidP="006002FE">
            <w:pPr>
              <w:rPr>
                <w:rFonts w:ascii="Calibri" w:hAnsi="Calibri" w:cs="Calibri"/>
                <w:b w:val="0"/>
                <w:bCs w:val="0"/>
                <w:color w:val="000000"/>
                <w:lang w:val="en-US"/>
              </w:rPr>
            </w:pPr>
            <w:r w:rsidRPr="003D662E">
              <w:rPr>
                <w:rFonts w:ascii="Calibri" w:hAnsi="Calibri" w:cs="Calibri"/>
                <w:b w:val="0"/>
                <w:bCs w:val="0"/>
                <w:color w:val="000000"/>
                <w:lang w:val="en-US"/>
              </w:rPr>
              <w:t>R19g</w:t>
            </w:r>
          </w:p>
        </w:tc>
        <w:tc>
          <w:tcPr>
            <w:tcW w:w="7648" w:type="dxa"/>
            <w:tcBorders>
              <w:top w:val="single" w:sz="4" w:space="0" w:color="238FB7"/>
              <w:bottom w:val="single" w:sz="4" w:space="0" w:color="238FB7"/>
            </w:tcBorders>
          </w:tcPr>
          <w:p w14:paraId="16139C76"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platform shall provide mechanisms for customization or manipulation of metadata as specified in the configuration model.</w:t>
            </w:r>
          </w:p>
        </w:tc>
      </w:tr>
      <w:tr w:rsidR="006167BB" w:rsidRPr="00811234" w14:paraId="5A50CD16"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D913D00" w14:textId="77777777" w:rsidR="006167BB" w:rsidRPr="003D662E" w:rsidRDefault="006167BB" w:rsidP="006002FE">
            <w:pPr>
              <w:rPr>
                <w:b w:val="0"/>
                <w:bCs w:val="0"/>
                <w:lang w:val="en-US"/>
              </w:rPr>
            </w:pPr>
            <w:r w:rsidRPr="003D662E">
              <w:rPr>
                <w:b w:val="0"/>
                <w:bCs w:val="0"/>
                <w:lang w:val="en-US"/>
              </w:rPr>
              <w:t>R20a</w:t>
            </w:r>
          </w:p>
        </w:tc>
        <w:tc>
          <w:tcPr>
            <w:tcW w:w="7648" w:type="dxa"/>
            <w:tcBorders>
              <w:top w:val="single" w:sz="4" w:space="0" w:color="238FB7"/>
              <w:bottom w:val="single" w:sz="4" w:space="0" w:color="238FB7"/>
            </w:tcBorders>
          </w:tcPr>
          <w:p w14:paraId="37DDFD72"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Data paths/relations must be defined in the configuration model.</w:t>
            </w:r>
          </w:p>
        </w:tc>
      </w:tr>
      <w:tr w:rsidR="006167BB" w:rsidRPr="00811234" w14:paraId="20DC8EA9"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8D8BA8D" w14:textId="77777777" w:rsidR="006167BB" w:rsidRPr="003D662E" w:rsidRDefault="006167BB" w:rsidP="006002FE">
            <w:pPr>
              <w:rPr>
                <w:b w:val="0"/>
                <w:bCs w:val="0"/>
                <w:lang w:val="en-US"/>
              </w:rPr>
            </w:pPr>
            <w:r w:rsidRPr="003D662E">
              <w:rPr>
                <w:b w:val="0"/>
                <w:bCs w:val="0"/>
                <w:lang w:val="en-US"/>
              </w:rPr>
              <w:t>R20b</w:t>
            </w:r>
          </w:p>
        </w:tc>
        <w:tc>
          <w:tcPr>
            <w:tcW w:w="7648" w:type="dxa"/>
            <w:tcBorders>
              <w:top w:val="single" w:sz="4" w:space="0" w:color="238FB7"/>
              <w:bottom w:val="single" w:sz="4" w:space="0" w:color="238FB7"/>
            </w:tcBorders>
          </w:tcPr>
          <w:p w14:paraId="5D79B333"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Data paths/relations can have properties/parameters.</w:t>
            </w:r>
          </w:p>
        </w:tc>
      </w:tr>
      <w:tr w:rsidR="006167BB" w:rsidRPr="00811234" w14:paraId="301E1F95"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859A8C9" w14:textId="77777777" w:rsidR="006167BB" w:rsidRPr="003D662E" w:rsidRDefault="006167BB" w:rsidP="006002FE">
            <w:pPr>
              <w:rPr>
                <w:b w:val="0"/>
                <w:bCs w:val="0"/>
                <w:lang w:val="en-US"/>
              </w:rPr>
            </w:pPr>
            <w:r w:rsidRPr="003D662E">
              <w:rPr>
                <w:b w:val="0"/>
                <w:bCs w:val="0"/>
                <w:lang w:val="en-US"/>
              </w:rPr>
              <w:t>R25c</w:t>
            </w:r>
          </w:p>
        </w:tc>
        <w:tc>
          <w:tcPr>
            <w:tcW w:w="7648" w:type="dxa"/>
            <w:tcBorders>
              <w:top w:val="single" w:sz="4" w:space="0" w:color="238FB7"/>
              <w:bottom w:val="single" w:sz="4" w:space="0" w:color="238FB7"/>
            </w:tcBorders>
          </w:tcPr>
          <w:p w14:paraId="32ACF41F"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must manage the available resources.</w:t>
            </w:r>
          </w:p>
        </w:tc>
      </w:tr>
      <w:tr w:rsidR="006167BB" w:rsidRPr="00811234" w14:paraId="5D9B8194"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EAE5433" w14:textId="77777777" w:rsidR="006167BB" w:rsidRPr="003D662E" w:rsidRDefault="006167BB" w:rsidP="006002FE">
            <w:pPr>
              <w:rPr>
                <w:b w:val="0"/>
                <w:bCs w:val="0"/>
                <w:lang w:val="en-US"/>
              </w:rPr>
            </w:pPr>
            <w:r w:rsidRPr="003D662E">
              <w:rPr>
                <w:b w:val="0"/>
                <w:bCs w:val="0"/>
                <w:lang w:val="en-US"/>
              </w:rPr>
              <w:t>R31c</w:t>
            </w:r>
          </w:p>
        </w:tc>
        <w:tc>
          <w:tcPr>
            <w:tcW w:w="7648" w:type="dxa"/>
            <w:tcBorders>
              <w:top w:val="single" w:sz="4" w:space="0" w:color="238FB7"/>
              <w:bottom w:val="single" w:sz="4" w:space="0" w:color="238FB7"/>
            </w:tcBorders>
          </w:tcPr>
          <w:p w14:paraId="50E0DD6D"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required components to be installed into a container must be specified in the configuration model.</w:t>
            </w:r>
          </w:p>
        </w:tc>
      </w:tr>
      <w:tr w:rsidR="006167BB" w:rsidRPr="00811234" w14:paraId="36FC4E87"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1C6E295" w14:textId="77777777" w:rsidR="006167BB" w:rsidRPr="003D662E" w:rsidRDefault="006167BB" w:rsidP="006002FE">
            <w:pPr>
              <w:rPr>
                <w:b w:val="0"/>
                <w:bCs w:val="0"/>
                <w:lang w:val="en-US"/>
              </w:rPr>
            </w:pPr>
            <w:r w:rsidRPr="003D662E">
              <w:rPr>
                <w:b w:val="0"/>
                <w:bCs w:val="0"/>
                <w:lang w:val="en-US"/>
              </w:rPr>
              <w:t>R31b</w:t>
            </w:r>
          </w:p>
        </w:tc>
        <w:tc>
          <w:tcPr>
            <w:tcW w:w="7648" w:type="dxa"/>
            <w:tcBorders>
              <w:top w:val="single" w:sz="4" w:space="0" w:color="238FB7"/>
              <w:bottom w:val="single" w:sz="4" w:space="0" w:color="238FB7"/>
            </w:tcBorders>
          </w:tcPr>
          <w:p w14:paraId="35EF4379"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DE"/>
              </w:rPr>
            </w:pPr>
            <w:r w:rsidRPr="003D662E">
              <w:rPr>
                <w:bCs/>
                <w:lang w:val="en-DE"/>
              </w:rPr>
              <w:t>Containers can contain optional components.</w:t>
            </w:r>
          </w:p>
        </w:tc>
      </w:tr>
      <w:tr w:rsidR="006167BB" w:rsidRPr="00811234" w14:paraId="1BF05E08"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85D5528" w14:textId="77777777" w:rsidR="006167BB" w:rsidRPr="003D662E" w:rsidRDefault="006167BB" w:rsidP="006002FE">
            <w:pPr>
              <w:rPr>
                <w:b w:val="0"/>
                <w:bCs w:val="0"/>
                <w:lang w:val="en-US"/>
              </w:rPr>
            </w:pPr>
            <w:r w:rsidRPr="003D662E">
              <w:rPr>
                <w:b w:val="0"/>
                <w:bCs w:val="0"/>
                <w:lang w:val="en-US"/>
              </w:rPr>
              <w:t>R34</w:t>
            </w:r>
          </w:p>
        </w:tc>
        <w:tc>
          <w:tcPr>
            <w:tcW w:w="7648" w:type="dxa"/>
            <w:tcBorders>
              <w:top w:val="single" w:sz="4" w:space="0" w:color="238FB7"/>
              <w:bottom w:val="single" w:sz="4" w:space="0" w:color="238FB7"/>
            </w:tcBorders>
          </w:tcPr>
          <w:p w14:paraId="7F989746"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creation of containers by the platform shall be automated, based on the settings in the configuration model.</w:t>
            </w:r>
          </w:p>
        </w:tc>
      </w:tr>
      <w:tr w:rsidR="006167BB" w:rsidRPr="00811234" w14:paraId="28607F68"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F540749" w14:textId="77777777" w:rsidR="006167BB" w:rsidRPr="003D662E" w:rsidRDefault="006167BB" w:rsidP="006002FE">
            <w:pPr>
              <w:rPr>
                <w:b w:val="0"/>
                <w:bCs w:val="0"/>
                <w:lang w:val="en-US"/>
              </w:rPr>
            </w:pPr>
            <w:r w:rsidRPr="003D662E">
              <w:rPr>
                <w:b w:val="0"/>
                <w:bCs w:val="0"/>
                <w:lang w:val="en-US"/>
              </w:rPr>
              <w:t>R34a</w:t>
            </w:r>
          </w:p>
        </w:tc>
        <w:tc>
          <w:tcPr>
            <w:tcW w:w="7648" w:type="dxa"/>
            <w:tcBorders>
              <w:top w:val="single" w:sz="4" w:space="0" w:color="238FB7"/>
              <w:bottom w:val="single" w:sz="4" w:space="0" w:color="238FB7"/>
            </w:tcBorders>
          </w:tcPr>
          <w:p w14:paraId="05A86612"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 model validation can be performed before creation or execution to ensure executability.</w:t>
            </w:r>
          </w:p>
        </w:tc>
      </w:tr>
      <w:tr w:rsidR="006167BB" w:rsidRPr="00811234" w14:paraId="3F4E3E80"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9047B78" w14:textId="77777777" w:rsidR="006167BB" w:rsidRPr="003D662E" w:rsidRDefault="006167BB" w:rsidP="006002FE">
            <w:pPr>
              <w:rPr>
                <w:b w:val="0"/>
                <w:bCs w:val="0"/>
                <w:lang w:val="en-US"/>
              </w:rPr>
            </w:pPr>
            <w:r w:rsidRPr="003D662E">
              <w:rPr>
                <w:b w:val="0"/>
                <w:bCs w:val="0"/>
                <w:lang w:val="en-US"/>
              </w:rPr>
              <w:t>R34b</w:t>
            </w:r>
          </w:p>
        </w:tc>
        <w:tc>
          <w:tcPr>
            <w:tcW w:w="7648" w:type="dxa"/>
            <w:tcBorders>
              <w:top w:val="single" w:sz="4" w:space="0" w:color="238FB7"/>
              <w:bottom w:val="single" w:sz="4" w:space="0" w:color="238FB7"/>
            </w:tcBorders>
          </w:tcPr>
          <w:p w14:paraId="5C017765"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can support externally provided containers (e.g., for digital twins).</w:t>
            </w:r>
          </w:p>
        </w:tc>
      </w:tr>
      <w:tr w:rsidR="006167BB" w:rsidRPr="00811234" w14:paraId="05E7B41E"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7C0820D" w14:textId="77777777" w:rsidR="006167BB" w:rsidRPr="003D662E" w:rsidRDefault="006167BB" w:rsidP="006002FE">
            <w:pPr>
              <w:rPr>
                <w:b w:val="0"/>
                <w:bCs w:val="0"/>
                <w:lang w:val="en-US"/>
              </w:rPr>
            </w:pPr>
            <w:r w:rsidRPr="003D662E">
              <w:rPr>
                <w:b w:val="0"/>
                <w:bCs w:val="0"/>
                <w:lang w:val="en-US"/>
              </w:rPr>
              <w:t>R36</w:t>
            </w:r>
          </w:p>
        </w:tc>
        <w:tc>
          <w:tcPr>
            <w:tcW w:w="7648" w:type="dxa"/>
            <w:tcBorders>
              <w:top w:val="single" w:sz="4" w:space="0" w:color="238FB7"/>
              <w:bottom w:val="single" w:sz="4" w:space="0" w:color="238FB7"/>
            </w:tcBorders>
          </w:tcPr>
          <w:p w14:paraId="6F4A067C"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shall enable configuration settings for resources (read/write).</w:t>
            </w:r>
          </w:p>
        </w:tc>
      </w:tr>
      <w:tr w:rsidR="006167BB" w:rsidRPr="00811234" w14:paraId="460D2CC8"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4F59A1F" w14:textId="77777777" w:rsidR="006167BB" w:rsidRPr="003D662E" w:rsidRDefault="006167BB" w:rsidP="006002FE">
            <w:pPr>
              <w:rPr>
                <w:b w:val="0"/>
                <w:bCs w:val="0"/>
                <w:lang w:val="en-US"/>
              </w:rPr>
            </w:pPr>
            <w:r w:rsidRPr="003D662E">
              <w:rPr>
                <w:b w:val="0"/>
                <w:bCs w:val="0"/>
                <w:lang w:val="en-US"/>
              </w:rPr>
              <w:t>R40a</w:t>
            </w:r>
          </w:p>
        </w:tc>
        <w:tc>
          <w:tcPr>
            <w:tcW w:w="7648" w:type="dxa"/>
            <w:tcBorders>
              <w:top w:val="single" w:sz="4" w:space="0" w:color="238FB7"/>
              <w:bottom w:val="single" w:sz="4" w:space="0" w:color="238FB7"/>
            </w:tcBorders>
          </w:tcPr>
          <w:p w14:paraId="7D266C14"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DE"/>
              </w:rPr>
            </w:pPr>
            <w:r w:rsidRPr="003D662E">
              <w:rPr>
                <w:bCs/>
                <w:lang w:val="en-US"/>
              </w:rPr>
              <w:t>RBAC roles can be specified in the configuration model.</w:t>
            </w:r>
          </w:p>
        </w:tc>
      </w:tr>
      <w:tr w:rsidR="006167BB" w:rsidRPr="00811234" w14:paraId="16A62719"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27BD5B1" w14:textId="77777777" w:rsidR="006167BB" w:rsidRPr="003D662E" w:rsidRDefault="006167BB" w:rsidP="006002FE">
            <w:pPr>
              <w:rPr>
                <w:b w:val="0"/>
                <w:bCs w:val="0"/>
                <w:lang w:val="en-US"/>
              </w:rPr>
            </w:pPr>
            <w:r w:rsidRPr="003D662E">
              <w:rPr>
                <w:b w:val="0"/>
                <w:bCs w:val="0"/>
                <w:lang w:val="en-US"/>
              </w:rPr>
              <w:t>R40b</w:t>
            </w:r>
          </w:p>
        </w:tc>
        <w:tc>
          <w:tcPr>
            <w:tcW w:w="7648" w:type="dxa"/>
            <w:tcBorders>
              <w:top w:val="single" w:sz="4" w:space="0" w:color="238FB7"/>
              <w:bottom w:val="single" w:sz="4" w:space="0" w:color="238FB7"/>
            </w:tcBorders>
          </w:tcPr>
          <w:p w14:paraId="63C1A364"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TLS certificates can be specified in the configuration model.</w:t>
            </w:r>
          </w:p>
        </w:tc>
      </w:tr>
      <w:tr w:rsidR="006167BB" w:rsidRPr="00811234" w14:paraId="13BB782F"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F36A68C" w14:textId="77777777" w:rsidR="006167BB" w:rsidRPr="003D662E" w:rsidRDefault="006167BB" w:rsidP="006002FE">
            <w:pPr>
              <w:rPr>
                <w:b w:val="0"/>
                <w:bCs w:val="0"/>
                <w:lang w:val="en-US"/>
              </w:rPr>
            </w:pPr>
            <w:r w:rsidRPr="003D662E">
              <w:rPr>
                <w:b w:val="0"/>
                <w:bCs w:val="0"/>
                <w:lang w:val="en-US"/>
              </w:rPr>
              <w:t>R41a</w:t>
            </w:r>
          </w:p>
        </w:tc>
        <w:tc>
          <w:tcPr>
            <w:tcW w:w="7648" w:type="dxa"/>
            <w:tcBorders>
              <w:top w:val="single" w:sz="4" w:space="0" w:color="238FB7"/>
              <w:bottom w:val="single" w:sz="4" w:space="0" w:color="238FB7"/>
            </w:tcBorders>
          </w:tcPr>
          <w:p w14:paraId="6EA03919"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Directory services must be configured in the configuration model.</w:t>
            </w:r>
          </w:p>
        </w:tc>
      </w:tr>
      <w:tr w:rsidR="007B441A" w:rsidRPr="00811234" w14:paraId="5CD48BD9"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639BB54" w14:textId="647A83DF" w:rsidR="007B441A" w:rsidRPr="003D662E" w:rsidRDefault="007B441A" w:rsidP="006002FE">
            <w:pPr>
              <w:rPr>
                <w:b w:val="0"/>
                <w:lang w:val="en-US"/>
              </w:rPr>
            </w:pPr>
            <w:r w:rsidRPr="003D662E">
              <w:rPr>
                <w:b w:val="0"/>
                <w:lang w:val="en-US"/>
              </w:rPr>
              <w:t>R41b</w:t>
            </w:r>
          </w:p>
        </w:tc>
        <w:tc>
          <w:tcPr>
            <w:tcW w:w="7648" w:type="dxa"/>
            <w:tcBorders>
              <w:top w:val="single" w:sz="4" w:space="0" w:color="238FB7"/>
              <w:bottom w:val="single" w:sz="4" w:space="0" w:color="238FB7"/>
            </w:tcBorders>
          </w:tcPr>
          <w:p w14:paraId="0FD44129" w14:textId="3FC161A4" w:rsidR="007B441A" w:rsidRPr="003D662E" w:rsidRDefault="007B441A" w:rsidP="006002FE">
            <w:pPr>
              <w:cnfStyle w:val="000000000000" w:firstRow="0" w:lastRow="0" w:firstColumn="0" w:lastColumn="0" w:oddVBand="0" w:evenVBand="0" w:oddHBand="0" w:evenHBand="0" w:firstRowFirstColumn="0" w:firstRowLastColumn="0" w:lastRowFirstColumn="0" w:lastRowLastColumn="0"/>
              <w:rPr>
                <w:b/>
                <w:bCs/>
                <w:lang w:val="en-US"/>
              </w:rPr>
            </w:pPr>
            <w:r w:rsidRPr="003D662E">
              <w:rPr>
                <w:bCs/>
                <w:lang w:val="en-US"/>
              </w:rPr>
              <w:t>Absence of directory services shall be handled through the configuration.</w:t>
            </w:r>
          </w:p>
        </w:tc>
      </w:tr>
      <w:tr w:rsidR="006167BB" w:rsidRPr="00811234" w14:paraId="09A13D77"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9FE5F8B" w14:textId="77777777" w:rsidR="006167BB" w:rsidRPr="003D662E" w:rsidRDefault="006167BB" w:rsidP="006002FE">
            <w:pPr>
              <w:rPr>
                <w:b w:val="0"/>
                <w:bCs w:val="0"/>
                <w:lang w:val="en-US"/>
              </w:rPr>
            </w:pPr>
            <w:r w:rsidRPr="003D662E">
              <w:rPr>
                <w:b w:val="0"/>
                <w:bCs w:val="0"/>
                <w:lang w:val="en-US"/>
              </w:rPr>
              <w:t>R42</w:t>
            </w:r>
          </w:p>
        </w:tc>
        <w:tc>
          <w:tcPr>
            <w:tcW w:w="7648" w:type="dxa"/>
            <w:tcBorders>
              <w:top w:val="single" w:sz="4" w:space="0" w:color="238FB7"/>
              <w:bottom w:val="single" w:sz="4" w:space="0" w:color="238FB7"/>
            </w:tcBorders>
          </w:tcPr>
          <w:p w14:paraId="4EA42160"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Further safety mechanisms must be configured uniformly via the configuration model.</w:t>
            </w:r>
          </w:p>
        </w:tc>
      </w:tr>
      <w:tr w:rsidR="006167BB" w:rsidRPr="00811234" w14:paraId="4626FE50"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9BFACB1" w14:textId="77777777" w:rsidR="006167BB" w:rsidRPr="003D662E" w:rsidRDefault="006167BB" w:rsidP="006002FE">
            <w:pPr>
              <w:rPr>
                <w:b w:val="0"/>
                <w:bCs w:val="0"/>
                <w:lang w:val="en-US"/>
              </w:rPr>
            </w:pPr>
            <w:r w:rsidRPr="003D662E">
              <w:rPr>
                <w:b w:val="0"/>
                <w:bCs w:val="0"/>
                <w:lang w:val="en-US"/>
              </w:rPr>
              <w:t>R43</w:t>
            </w:r>
          </w:p>
        </w:tc>
        <w:tc>
          <w:tcPr>
            <w:tcW w:w="7648" w:type="dxa"/>
            <w:tcBorders>
              <w:top w:val="single" w:sz="4" w:space="0" w:color="238FB7"/>
              <w:bottom w:val="single" w:sz="4" w:space="0" w:color="238FB7"/>
            </w:tcBorders>
          </w:tcPr>
          <w:p w14:paraId="1950A718"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Performance targets shall be considered in the configuration model.</w:t>
            </w:r>
          </w:p>
        </w:tc>
      </w:tr>
      <w:tr w:rsidR="006167BB" w:rsidRPr="00811234" w14:paraId="7596E2D6"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0F71E8C" w14:textId="77777777" w:rsidR="006167BB" w:rsidRPr="003D662E" w:rsidRDefault="006167BB" w:rsidP="006002FE">
            <w:pPr>
              <w:rPr>
                <w:b w:val="0"/>
                <w:bCs w:val="0"/>
                <w:lang w:val="en-US"/>
              </w:rPr>
            </w:pPr>
            <w:r w:rsidRPr="003D662E">
              <w:rPr>
                <w:b w:val="0"/>
                <w:bCs w:val="0"/>
                <w:lang w:val="en-US"/>
              </w:rPr>
              <w:t>R44</w:t>
            </w:r>
          </w:p>
        </w:tc>
        <w:tc>
          <w:tcPr>
            <w:tcW w:w="7648" w:type="dxa"/>
            <w:tcBorders>
              <w:top w:val="single" w:sz="4" w:space="0" w:color="238FB7"/>
              <w:bottom w:val="single" w:sz="4" w:space="0" w:color="238FB7"/>
            </w:tcBorders>
          </w:tcPr>
          <w:p w14:paraId="035BD8C0" w14:textId="469AE8F8"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configuration model shall offer IDS-based connectors as optionally configurable.</w:t>
            </w:r>
          </w:p>
        </w:tc>
      </w:tr>
      <w:tr w:rsidR="006167BB" w:rsidRPr="00811234" w14:paraId="202CDA8C"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8892893" w14:textId="77777777" w:rsidR="006167BB" w:rsidRPr="003D662E" w:rsidRDefault="006167BB" w:rsidP="006002FE">
            <w:pPr>
              <w:rPr>
                <w:b w:val="0"/>
                <w:bCs w:val="0"/>
                <w:lang w:val="en-US"/>
              </w:rPr>
            </w:pPr>
            <w:r w:rsidRPr="003D662E">
              <w:rPr>
                <w:b w:val="0"/>
                <w:bCs w:val="0"/>
                <w:lang w:val="en-US"/>
              </w:rPr>
              <w:t>R64a</w:t>
            </w:r>
          </w:p>
        </w:tc>
        <w:tc>
          <w:tcPr>
            <w:tcW w:w="7648" w:type="dxa"/>
            <w:tcBorders>
              <w:top w:val="single" w:sz="4" w:space="0" w:color="238FB7"/>
              <w:bottom w:val="single" w:sz="4" w:space="0" w:color="238FB7"/>
            </w:tcBorders>
          </w:tcPr>
          <w:p w14:paraId="00E65A8F"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DE"/>
              </w:rPr>
            </w:pPr>
            <w:r w:rsidRPr="003D662E">
              <w:rPr>
                <w:bCs/>
                <w:lang w:val="en-DE"/>
              </w:rPr>
              <w:t xml:space="preserve">The specification of the data fields </w:t>
            </w:r>
            <w:r w:rsidRPr="003D662E">
              <w:rPr>
                <w:bCs/>
                <w:lang w:val="en-US"/>
              </w:rPr>
              <w:t xml:space="preserve">for anonymization </w:t>
            </w:r>
            <w:r w:rsidRPr="003D662E">
              <w:rPr>
                <w:bCs/>
                <w:lang w:val="en-DE"/>
              </w:rPr>
              <w:t>shall be done via the configuration model.</w:t>
            </w:r>
          </w:p>
        </w:tc>
      </w:tr>
      <w:tr w:rsidR="006167BB" w:rsidRPr="00811234" w14:paraId="161C842E"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3C8E1FB" w14:textId="77777777" w:rsidR="006167BB" w:rsidRPr="003D662E" w:rsidRDefault="006167BB" w:rsidP="006002FE">
            <w:pPr>
              <w:rPr>
                <w:b w:val="0"/>
                <w:bCs w:val="0"/>
                <w:lang w:val="en-US"/>
              </w:rPr>
            </w:pPr>
            <w:r w:rsidRPr="003D662E">
              <w:rPr>
                <w:b w:val="0"/>
                <w:bCs w:val="0"/>
                <w:lang w:val="en-US"/>
              </w:rPr>
              <w:t>R65a</w:t>
            </w:r>
          </w:p>
        </w:tc>
        <w:tc>
          <w:tcPr>
            <w:tcW w:w="7648" w:type="dxa"/>
            <w:tcBorders>
              <w:top w:val="single" w:sz="4" w:space="0" w:color="238FB7"/>
              <w:bottom w:val="single" w:sz="4" w:space="0" w:color="238FB7"/>
            </w:tcBorders>
          </w:tcPr>
          <w:p w14:paraId="7C925D91"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specification of the data fields for anonymization of personal data shall be done via the configuration model.</w:t>
            </w:r>
          </w:p>
        </w:tc>
      </w:tr>
      <w:tr w:rsidR="006167BB" w:rsidRPr="00811234" w14:paraId="45AE41B2"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F079FF7" w14:textId="77777777" w:rsidR="006167BB" w:rsidRPr="003D662E" w:rsidRDefault="006167BB" w:rsidP="006002FE">
            <w:pPr>
              <w:rPr>
                <w:b w:val="0"/>
                <w:bCs w:val="0"/>
                <w:lang w:val="en-US"/>
              </w:rPr>
            </w:pPr>
            <w:r w:rsidRPr="003D662E">
              <w:rPr>
                <w:b w:val="0"/>
                <w:bCs w:val="0"/>
                <w:lang w:val="en-US"/>
              </w:rPr>
              <w:t>R73e</w:t>
            </w:r>
          </w:p>
        </w:tc>
        <w:tc>
          <w:tcPr>
            <w:tcW w:w="7648" w:type="dxa"/>
            <w:tcBorders>
              <w:top w:val="single" w:sz="4" w:space="0" w:color="238FB7"/>
              <w:bottom w:val="single" w:sz="4" w:space="0" w:color="238FB7"/>
            </w:tcBorders>
          </w:tcPr>
          <w:p w14:paraId="4290BCF8"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data schema for storage services of structured data shall be defined in the configuration model.</w:t>
            </w:r>
          </w:p>
        </w:tc>
      </w:tr>
      <w:tr w:rsidR="006167BB" w:rsidRPr="00811234" w14:paraId="0460FCBF"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91B2E11" w14:textId="77777777" w:rsidR="006167BB" w:rsidRPr="003D662E" w:rsidRDefault="006167BB" w:rsidP="006002FE">
            <w:pPr>
              <w:rPr>
                <w:b w:val="0"/>
                <w:bCs w:val="0"/>
                <w:lang w:val="en-US"/>
              </w:rPr>
            </w:pPr>
            <w:r w:rsidRPr="003D662E">
              <w:rPr>
                <w:b w:val="0"/>
                <w:bCs w:val="0"/>
                <w:lang w:val="en-US"/>
              </w:rPr>
              <w:t>R77a</w:t>
            </w:r>
          </w:p>
        </w:tc>
        <w:tc>
          <w:tcPr>
            <w:tcW w:w="7648" w:type="dxa"/>
            <w:tcBorders>
              <w:top w:val="single" w:sz="4" w:space="0" w:color="238FB7"/>
              <w:bottom w:val="single" w:sz="4" w:space="0" w:color="238FB7"/>
            </w:tcBorders>
          </w:tcPr>
          <w:p w14:paraId="32C32B4D"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If the platform supports cloud services, the configuration model must offer the use of cloud-based storage services as an option.</w:t>
            </w:r>
          </w:p>
        </w:tc>
      </w:tr>
      <w:tr w:rsidR="006167BB" w:rsidRPr="00811234" w14:paraId="3C8F693D"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7CCE1B6" w14:textId="77777777" w:rsidR="006167BB" w:rsidRPr="003D662E" w:rsidRDefault="006167BB" w:rsidP="006002FE">
            <w:pPr>
              <w:rPr>
                <w:b w:val="0"/>
                <w:bCs w:val="0"/>
                <w:lang w:val="en-US"/>
              </w:rPr>
            </w:pPr>
            <w:r w:rsidRPr="003D662E">
              <w:rPr>
                <w:b w:val="0"/>
                <w:bCs w:val="0"/>
                <w:lang w:val="en-US"/>
              </w:rPr>
              <w:t>R80</w:t>
            </w:r>
          </w:p>
        </w:tc>
        <w:tc>
          <w:tcPr>
            <w:tcW w:w="7648" w:type="dxa"/>
            <w:tcBorders>
              <w:top w:val="single" w:sz="4" w:space="0" w:color="238FB7"/>
              <w:bottom w:val="single" w:sz="4" w:space="0" w:color="238FB7"/>
            </w:tcBorders>
          </w:tcPr>
          <w:p w14:paraId="29FBD10B" w14:textId="093CCBB6"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Data (including meta-data) shall be described in the configuration model, including data protection classes</w:t>
            </w:r>
            <w:r w:rsidR="003F590D" w:rsidRPr="003D662E">
              <w:rPr>
                <w:bCs/>
                <w:lang w:val="en-US"/>
              </w:rPr>
              <w:t>.</w:t>
            </w:r>
          </w:p>
        </w:tc>
      </w:tr>
      <w:tr w:rsidR="006167BB" w:rsidRPr="00811234" w14:paraId="3014820C"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4C5259F" w14:textId="77777777" w:rsidR="006167BB" w:rsidRPr="003D662E" w:rsidRDefault="006167BB" w:rsidP="006002FE">
            <w:pPr>
              <w:rPr>
                <w:b w:val="0"/>
                <w:bCs w:val="0"/>
                <w:lang w:val="en-US"/>
              </w:rPr>
            </w:pPr>
            <w:r w:rsidRPr="003D662E">
              <w:rPr>
                <w:b w:val="0"/>
                <w:bCs w:val="0"/>
                <w:lang w:val="en-US"/>
              </w:rPr>
              <w:t>R86</w:t>
            </w:r>
          </w:p>
        </w:tc>
        <w:tc>
          <w:tcPr>
            <w:tcW w:w="7648" w:type="dxa"/>
            <w:tcBorders>
              <w:top w:val="single" w:sz="4" w:space="0" w:color="238FB7"/>
              <w:bottom w:val="single" w:sz="4" w:space="0" w:color="238FB7"/>
            </w:tcBorders>
          </w:tcPr>
          <w:p w14:paraId="7A412424"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functionality of the data integration shall be defined by the configuration model.</w:t>
            </w:r>
          </w:p>
        </w:tc>
      </w:tr>
      <w:tr w:rsidR="006167BB" w:rsidRPr="00811234" w14:paraId="1D8C81BC"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DCDE1B3" w14:textId="77777777" w:rsidR="006167BB" w:rsidRPr="003D662E" w:rsidRDefault="006167BB" w:rsidP="006002FE">
            <w:pPr>
              <w:rPr>
                <w:b w:val="0"/>
                <w:bCs w:val="0"/>
                <w:lang w:val="en-US"/>
              </w:rPr>
            </w:pPr>
            <w:r w:rsidRPr="003D662E">
              <w:rPr>
                <w:b w:val="0"/>
                <w:bCs w:val="0"/>
                <w:lang w:val="en-US"/>
              </w:rPr>
              <w:t>R89</w:t>
            </w:r>
          </w:p>
        </w:tc>
        <w:tc>
          <w:tcPr>
            <w:tcW w:w="7648" w:type="dxa"/>
            <w:tcBorders>
              <w:top w:val="single" w:sz="4" w:space="0" w:color="238FB7"/>
              <w:bottom w:val="single" w:sz="4" w:space="0" w:color="238FB7"/>
            </w:tcBorders>
          </w:tcPr>
          <w:p w14:paraId="7E58539C"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must allow the data integration write access to data. The data stores shall be defined in the configuration model.</w:t>
            </w:r>
          </w:p>
        </w:tc>
      </w:tr>
      <w:tr w:rsidR="006167BB" w:rsidRPr="00811234" w14:paraId="11879C3E"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259B8BA" w14:textId="77777777" w:rsidR="006167BB" w:rsidRPr="003D662E" w:rsidRDefault="006167BB" w:rsidP="006002FE">
            <w:pPr>
              <w:rPr>
                <w:b w:val="0"/>
                <w:bCs w:val="0"/>
                <w:lang w:val="en-US"/>
              </w:rPr>
            </w:pPr>
            <w:r w:rsidRPr="003D662E">
              <w:rPr>
                <w:b w:val="0"/>
                <w:bCs w:val="0"/>
                <w:lang w:val="en-US"/>
              </w:rPr>
              <w:t>R93</w:t>
            </w:r>
          </w:p>
        </w:tc>
        <w:tc>
          <w:tcPr>
            <w:tcW w:w="7648" w:type="dxa"/>
            <w:tcBorders>
              <w:top w:val="single" w:sz="4" w:space="0" w:color="238FB7"/>
              <w:bottom w:val="single" w:sz="4" w:space="0" w:color="238FB7"/>
            </w:tcBorders>
          </w:tcPr>
          <w:p w14:paraId="37109096"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must be systematically configurable in the form of a configuration model.</w:t>
            </w:r>
          </w:p>
        </w:tc>
      </w:tr>
      <w:tr w:rsidR="006167BB" w:rsidRPr="00811234" w14:paraId="3013035D"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A81B085" w14:textId="77777777" w:rsidR="006167BB" w:rsidRPr="003D662E" w:rsidRDefault="006167BB" w:rsidP="006002FE">
            <w:pPr>
              <w:rPr>
                <w:b w:val="0"/>
                <w:bCs w:val="0"/>
                <w:lang w:val="en-US"/>
              </w:rPr>
            </w:pPr>
            <w:r w:rsidRPr="003D662E">
              <w:rPr>
                <w:b w:val="0"/>
                <w:bCs w:val="0"/>
                <w:lang w:val="en-US"/>
              </w:rPr>
              <w:t>R94</w:t>
            </w:r>
          </w:p>
        </w:tc>
        <w:tc>
          <w:tcPr>
            <w:tcW w:w="7648" w:type="dxa"/>
            <w:tcBorders>
              <w:top w:val="single" w:sz="4" w:space="0" w:color="238FB7"/>
              <w:bottom w:val="single" w:sz="4" w:space="0" w:color="238FB7"/>
            </w:tcBorders>
          </w:tcPr>
          <w:p w14:paraId="7C5DA86B"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must support the automatic validation of the configuration model for inconsistencies and errors.</w:t>
            </w:r>
          </w:p>
        </w:tc>
      </w:tr>
      <w:tr w:rsidR="006167BB" w:rsidRPr="00811234" w14:paraId="46FF13DD"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1FD46BD" w14:textId="77777777" w:rsidR="006167BB" w:rsidRPr="003D662E" w:rsidRDefault="006167BB" w:rsidP="006002FE">
            <w:pPr>
              <w:rPr>
                <w:lang w:val="en-US"/>
              </w:rPr>
            </w:pPr>
            <w:r w:rsidRPr="003D662E">
              <w:rPr>
                <w:b w:val="0"/>
                <w:bCs w:val="0"/>
                <w:lang w:val="en-US"/>
              </w:rPr>
              <w:lastRenderedPageBreak/>
              <w:t>R94</w:t>
            </w:r>
            <w:r w:rsidR="00DE032D" w:rsidRPr="003D662E">
              <w:rPr>
                <w:b w:val="0"/>
                <w:bCs w:val="0"/>
                <w:lang w:val="en-US"/>
              </w:rPr>
              <w:t>a</w:t>
            </w:r>
          </w:p>
          <w:p w14:paraId="6474CF3D" w14:textId="40AC6DCE" w:rsidR="00DE032D" w:rsidRPr="003D662E" w:rsidRDefault="00DE032D" w:rsidP="006002FE">
            <w:pPr>
              <w:rPr>
                <w:b w:val="0"/>
                <w:bCs w:val="0"/>
                <w:lang w:val="en-US"/>
              </w:rPr>
            </w:pPr>
          </w:p>
        </w:tc>
        <w:tc>
          <w:tcPr>
            <w:tcW w:w="7648" w:type="dxa"/>
            <w:tcBorders>
              <w:top w:val="single" w:sz="4" w:space="0" w:color="238FB7"/>
              <w:bottom w:val="single" w:sz="4" w:space="0" w:color="238FB7"/>
            </w:tcBorders>
          </w:tcPr>
          <w:p w14:paraId="703F49CC"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Validating a configuration model with 50 resources and 5 applications shall be completed in less than 1 second.</w:t>
            </w:r>
          </w:p>
        </w:tc>
      </w:tr>
      <w:tr w:rsidR="006167BB" w:rsidRPr="00811234" w14:paraId="50DF30BA"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2A9EFC2" w14:textId="77777777" w:rsidR="006167BB" w:rsidRPr="003D662E" w:rsidRDefault="006167BB" w:rsidP="006002FE">
            <w:pPr>
              <w:rPr>
                <w:b w:val="0"/>
                <w:bCs w:val="0"/>
                <w:lang w:val="en-US"/>
              </w:rPr>
            </w:pPr>
            <w:r w:rsidRPr="003D662E">
              <w:rPr>
                <w:b w:val="0"/>
                <w:bCs w:val="0"/>
                <w:lang w:val="en-US"/>
              </w:rPr>
              <w:t>R95</w:t>
            </w:r>
          </w:p>
        </w:tc>
        <w:tc>
          <w:tcPr>
            <w:tcW w:w="7648" w:type="dxa"/>
            <w:tcBorders>
              <w:top w:val="single" w:sz="4" w:space="0" w:color="238FB7"/>
              <w:bottom w:val="single" w:sz="4" w:space="0" w:color="238FB7"/>
            </w:tcBorders>
          </w:tcPr>
          <w:p w14:paraId="0C5FC397"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must support automatic platform instantiation for a configuration.</w:t>
            </w:r>
          </w:p>
        </w:tc>
      </w:tr>
      <w:tr w:rsidR="006167BB" w:rsidRPr="00811234" w14:paraId="64E90ADC"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D5D243E" w14:textId="77777777" w:rsidR="006167BB" w:rsidRPr="003D662E" w:rsidRDefault="006167BB" w:rsidP="006002FE">
            <w:pPr>
              <w:rPr>
                <w:b w:val="0"/>
                <w:bCs w:val="0"/>
                <w:lang w:val="en-US"/>
              </w:rPr>
            </w:pPr>
            <w:r w:rsidRPr="003D662E">
              <w:rPr>
                <w:b w:val="0"/>
                <w:bCs w:val="0"/>
                <w:lang w:val="en-US"/>
              </w:rPr>
              <w:t>R95a</w:t>
            </w:r>
          </w:p>
        </w:tc>
        <w:tc>
          <w:tcPr>
            <w:tcW w:w="7648" w:type="dxa"/>
            <w:tcBorders>
              <w:top w:val="single" w:sz="4" w:space="0" w:color="238FB7"/>
              <w:bottom w:val="single" w:sz="4" w:space="0" w:color="238FB7"/>
            </w:tcBorders>
          </w:tcPr>
          <w:p w14:paraId="19441BBE"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instantiation of a configuration model with 50 resources and 5 applications shall be completed in less than 15 minutes.</w:t>
            </w:r>
          </w:p>
        </w:tc>
      </w:tr>
      <w:tr w:rsidR="006167BB" w:rsidRPr="00811234" w14:paraId="41D25EAB"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B5274A9" w14:textId="77777777" w:rsidR="006167BB" w:rsidRPr="003D662E" w:rsidRDefault="006167BB" w:rsidP="006002FE">
            <w:pPr>
              <w:rPr>
                <w:b w:val="0"/>
                <w:bCs w:val="0"/>
                <w:lang w:val="en-US"/>
              </w:rPr>
            </w:pPr>
            <w:r w:rsidRPr="003D662E">
              <w:rPr>
                <w:b w:val="0"/>
                <w:bCs w:val="0"/>
                <w:lang w:val="en-US"/>
              </w:rPr>
              <w:t>R96</w:t>
            </w:r>
          </w:p>
        </w:tc>
        <w:tc>
          <w:tcPr>
            <w:tcW w:w="7648" w:type="dxa"/>
            <w:tcBorders>
              <w:top w:val="single" w:sz="4" w:space="0" w:color="238FB7"/>
              <w:bottom w:val="single" w:sz="4" w:space="0" w:color="238FB7"/>
            </w:tcBorders>
          </w:tcPr>
          <w:p w14:paraId="05524FF7"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configuration model must represent optional and alternative platform components/services.</w:t>
            </w:r>
          </w:p>
        </w:tc>
      </w:tr>
      <w:tr w:rsidR="006167BB" w:rsidRPr="00811234" w14:paraId="0C09776A"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E8698D8" w14:textId="77777777" w:rsidR="006167BB" w:rsidRPr="003D662E" w:rsidRDefault="006167BB" w:rsidP="006002FE">
            <w:pPr>
              <w:rPr>
                <w:b w:val="0"/>
                <w:bCs w:val="0"/>
                <w:lang w:val="en-US"/>
              </w:rPr>
            </w:pPr>
            <w:r w:rsidRPr="003D662E">
              <w:rPr>
                <w:b w:val="0"/>
                <w:bCs w:val="0"/>
                <w:lang w:val="en-US"/>
              </w:rPr>
              <w:t>R96a</w:t>
            </w:r>
          </w:p>
        </w:tc>
        <w:tc>
          <w:tcPr>
            <w:tcW w:w="7648" w:type="dxa"/>
            <w:tcBorders>
              <w:top w:val="single" w:sz="4" w:space="0" w:color="238FB7"/>
              <w:bottom w:val="single" w:sz="4" w:space="0" w:color="238FB7"/>
            </w:tcBorders>
          </w:tcPr>
          <w:p w14:paraId="4CA25E53"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configuration model must describe properties of the platform components/services.</w:t>
            </w:r>
          </w:p>
        </w:tc>
      </w:tr>
      <w:tr w:rsidR="006167BB" w:rsidRPr="00811234" w14:paraId="6EB7DFA2"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236C824" w14:textId="77777777" w:rsidR="006167BB" w:rsidRPr="003D662E" w:rsidRDefault="006167BB" w:rsidP="006002FE">
            <w:pPr>
              <w:rPr>
                <w:b w:val="0"/>
                <w:bCs w:val="0"/>
                <w:lang w:val="en-US"/>
              </w:rPr>
            </w:pPr>
            <w:r w:rsidRPr="003D662E">
              <w:rPr>
                <w:b w:val="0"/>
                <w:bCs w:val="0"/>
                <w:lang w:val="en-US"/>
              </w:rPr>
              <w:t>R97</w:t>
            </w:r>
          </w:p>
        </w:tc>
        <w:tc>
          <w:tcPr>
            <w:tcW w:w="7648" w:type="dxa"/>
            <w:tcBorders>
              <w:top w:val="single" w:sz="4" w:space="0" w:color="238FB7"/>
              <w:bottom w:val="single" w:sz="4" w:space="0" w:color="238FB7"/>
            </w:tcBorders>
          </w:tcPr>
          <w:p w14:paraId="6AA8F47A"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configuration model must include the applications running on the platform.</w:t>
            </w:r>
          </w:p>
        </w:tc>
      </w:tr>
      <w:tr w:rsidR="006167BB" w:rsidRPr="00811234" w14:paraId="33BF6715"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F0B3899" w14:textId="77777777" w:rsidR="006167BB" w:rsidRPr="003D662E" w:rsidRDefault="006167BB" w:rsidP="006002FE">
            <w:pPr>
              <w:rPr>
                <w:b w:val="0"/>
                <w:bCs w:val="0"/>
                <w:lang w:val="en-US"/>
              </w:rPr>
            </w:pPr>
            <w:r w:rsidRPr="003D662E">
              <w:rPr>
                <w:b w:val="0"/>
                <w:bCs w:val="0"/>
                <w:lang w:val="en-US"/>
              </w:rPr>
              <w:t>R97a</w:t>
            </w:r>
          </w:p>
        </w:tc>
        <w:tc>
          <w:tcPr>
            <w:tcW w:w="7648" w:type="dxa"/>
            <w:tcBorders>
              <w:top w:val="single" w:sz="4" w:space="0" w:color="238FB7"/>
              <w:bottom w:val="single" w:sz="4" w:space="0" w:color="238FB7"/>
            </w:tcBorders>
          </w:tcPr>
          <w:p w14:paraId="0C870B0B"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An application configuration must contain the configured services for the application.</w:t>
            </w:r>
          </w:p>
        </w:tc>
      </w:tr>
      <w:tr w:rsidR="006167BB" w:rsidRPr="00811234" w14:paraId="70E49580"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0E27269" w14:textId="77777777" w:rsidR="006167BB" w:rsidRPr="003D662E" w:rsidRDefault="006167BB" w:rsidP="006002FE">
            <w:pPr>
              <w:rPr>
                <w:b w:val="0"/>
                <w:bCs w:val="0"/>
                <w:lang w:val="en-US"/>
              </w:rPr>
            </w:pPr>
            <w:r w:rsidRPr="003D662E">
              <w:rPr>
                <w:b w:val="0"/>
                <w:bCs w:val="0"/>
                <w:lang w:val="en-US"/>
              </w:rPr>
              <w:t>R97b</w:t>
            </w:r>
          </w:p>
        </w:tc>
        <w:tc>
          <w:tcPr>
            <w:tcW w:w="7648" w:type="dxa"/>
            <w:tcBorders>
              <w:top w:val="single" w:sz="4" w:space="0" w:color="238FB7"/>
              <w:bottom w:val="single" w:sz="4" w:space="0" w:color="238FB7"/>
            </w:tcBorders>
          </w:tcPr>
          <w:p w14:paraId="1A4C018F"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An application configuration must contain the configured connectors for the application.</w:t>
            </w:r>
          </w:p>
        </w:tc>
      </w:tr>
      <w:tr w:rsidR="006167BB" w:rsidRPr="00811234" w14:paraId="551619EC"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C484571" w14:textId="77777777" w:rsidR="006167BB" w:rsidRPr="003D662E" w:rsidRDefault="006167BB" w:rsidP="006002FE">
            <w:pPr>
              <w:rPr>
                <w:b w:val="0"/>
                <w:bCs w:val="0"/>
                <w:lang w:val="en-US"/>
              </w:rPr>
            </w:pPr>
            <w:r w:rsidRPr="003D662E">
              <w:rPr>
                <w:b w:val="0"/>
                <w:bCs w:val="0"/>
                <w:lang w:val="en-US"/>
              </w:rPr>
              <w:t>R97c</w:t>
            </w:r>
          </w:p>
        </w:tc>
        <w:tc>
          <w:tcPr>
            <w:tcW w:w="7648" w:type="dxa"/>
            <w:tcBorders>
              <w:top w:val="single" w:sz="4" w:space="0" w:color="238FB7"/>
              <w:bottom w:val="single" w:sz="4" w:space="0" w:color="238FB7"/>
            </w:tcBorders>
          </w:tcPr>
          <w:p w14:paraId="4B9CAFEE"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An application configuration must contain the data paths of the application.</w:t>
            </w:r>
          </w:p>
        </w:tc>
      </w:tr>
      <w:tr w:rsidR="006167BB" w:rsidRPr="00811234" w14:paraId="05B5CF34"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BED521E" w14:textId="77777777" w:rsidR="006167BB" w:rsidRPr="003D662E" w:rsidRDefault="006167BB" w:rsidP="006002FE">
            <w:pPr>
              <w:rPr>
                <w:b w:val="0"/>
                <w:bCs w:val="0"/>
                <w:lang w:val="en-US"/>
              </w:rPr>
            </w:pPr>
            <w:r w:rsidRPr="003D662E">
              <w:rPr>
                <w:b w:val="0"/>
                <w:bCs w:val="0"/>
                <w:lang w:val="en-US"/>
              </w:rPr>
              <w:t>R97d</w:t>
            </w:r>
          </w:p>
        </w:tc>
        <w:tc>
          <w:tcPr>
            <w:tcW w:w="7648" w:type="dxa"/>
            <w:tcBorders>
              <w:top w:val="single" w:sz="4" w:space="0" w:color="238FB7"/>
              <w:bottom w:val="single" w:sz="4" w:space="0" w:color="238FB7"/>
            </w:tcBorders>
          </w:tcPr>
          <w:p w14:paraId="6A742B80"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An application configuration shall contain alternative services.</w:t>
            </w:r>
          </w:p>
        </w:tc>
      </w:tr>
      <w:tr w:rsidR="006167BB" w:rsidRPr="00811234" w14:paraId="38C1242C"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ADAC17A" w14:textId="77777777" w:rsidR="006167BB" w:rsidRPr="003D662E" w:rsidRDefault="006167BB" w:rsidP="006002FE">
            <w:pPr>
              <w:rPr>
                <w:b w:val="0"/>
                <w:bCs w:val="0"/>
                <w:lang w:val="en-US"/>
              </w:rPr>
            </w:pPr>
            <w:r w:rsidRPr="003D662E">
              <w:rPr>
                <w:b w:val="0"/>
                <w:bCs w:val="0"/>
                <w:lang w:val="en-US"/>
              </w:rPr>
              <w:t>R97e</w:t>
            </w:r>
          </w:p>
        </w:tc>
        <w:tc>
          <w:tcPr>
            <w:tcW w:w="7648" w:type="dxa"/>
            <w:tcBorders>
              <w:top w:val="single" w:sz="4" w:space="0" w:color="238FB7"/>
              <w:bottom w:val="single" w:sz="4" w:space="0" w:color="238FB7"/>
            </w:tcBorders>
          </w:tcPr>
          <w:p w14:paraId="253D3904"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configuration model can allow for application templates.</w:t>
            </w:r>
          </w:p>
        </w:tc>
      </w:tr>
      <w:tr w:rsidR="006167BB" w:rsidRPr="00811234" w14:paraId="5DD961E9"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4957E07" w14:textId="77777777" w:rsidR="006167BB" w:rsidRPr="003D662E" w:rsidRDefault="006167BB" w:rsidP="006002FE">
            <w:pPr>
              <w:rPr>
                <w:b w:val="0"/>
                <w:bCs w:val="0"/>
                <w:lang w:val="en-US"/>
              </w:rPr>
            </w:pPr>
            <w:r w:rsidRPr="003D662E">
              <w:rPr>
                <w:b w:val="0"/>
                <w:bCs w:val="0"/>
                <w:lang w:val="en-US"/>
              </w:rPr>
              <w:t>R98</w:t>
            </w:r>
          </w:p>
        </w:tc>
        <w:tc>
          <w:tcPr>
            <w:tcW w:w="7648" w:type="dxa"/>
            <w:tcBorders>
              <w:top w:val="single" w:sz="4" w:space="0" w:color="238FB7"/>
              <w:bottom w:val="single" w:sz="4" w:space="0" w:color="238FB7"/>
            </w:tcBorders>
          </w:tcPr>
          <w:p w14:paraId="5610CEC6"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configuration model shall support customizations at different times in the software lifecycle.</w:t>
            </w:r>
          </w:p>
        </w:tc>
      </w:tr>
      <w:tr w:rsidR="006167BB" w:rsidRPr="00811234" w14:paraId="68EE9F26"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78E1BA1" w14:textId="77777777" w:rsidR="006167BB" w:rsidRPr="003D662E" w:rsidRDefault="006167BB" w:rsidP="006002FE">
            <w:pPr>
              <w:rPr>
                <w:b w:val="0"/>
                <w:bCs w:val="0"/>
                <w:lang w:val="en-US"/>
              </w:rPr>
            </w:pPr>
            <w:r w:rsidRPr="003D662E">
              <w:rPr>
                <w:b w:val="0"/>
                <w:bCs w:val="0"/>
                <w:lang w:val="en-US"/>
              </w:rPr>
              <w:t>R99</w:t>
            </w:r>
          </w:p>
        </w:tc>
        <w:tc>
          <w:tcPr>
            <w:tcW w:w="7648" w:type="dxa"/>
            <w:tcBorders>
              <w:top w:val="single" w:sz="4" w:space="0" w:color="238FB7"/>
              <w:bottom w:val="single" w:sz="4" w:space="0" w:color="238FB7"/>
            </w:tcBorders>
          </w:tcPr>
          <w:p w14:paraId="21C6F696"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 from the configuration model can be made available to other components via internal connectors.</w:t>
            </w:r>
          </w:p>
        </w:tc>
      </w:tr>
      <w:tr w:rsidR="006167BB" w:rsidRPr="00811234" w14:paraId="09E7EB5B"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55C59A9" w14:textId="77777777" w:rsidR="006167BB" w:rsidRPr="003D662E" w:rsidRDefault="006167BB" w:rsidP="006002FE">
            <w:pPr>
              <w:rPr>
                <w:b w:val="0"/>
                <w:bCs w:val="0"/>
                <w:lang w:val="en-US"/>
              </w:rPr>
            </w:pPr>
            <w:r w:rsidRPr="003D662E">
              <w:rPr>
                <w:b w:val="0"/>
                <w:bCs w:val="0"/>
                <w:lang w:val="en-US"/>
              </w:rPr>
              <w:t>R100</w:t>
            </w:r>
          </w:p>
        </w:tc>
        <w:tc>
          <w:tcPr>
            <w:tcW w:w="7648" w:type="dxa"/>
            <w:tcBorders>
              <w:top w:val="single" w:sz="4" w:space="0" w:color="238FB7"/>
              <w:bottom w:val="single" w:sz="4" w:space="0" w:color="238FB7"/>
            </w:tcBorders>
          </w:tcPr>
          <w:p w14:paraId="62E86E9A"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configuration model can be a decentralized model.</w:t>
            </w:r>
          </w:p>
        </w:tc>
      </w:tr>
      <w:tr w:rsidR="006167BB" w:rsidRPr="00811234" w14:paraId="29705B02"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13CBAA2" w14:textId="77777777" w:rsidR="006167BB" w:rsidRPr="003D662E" w:rsidRDefault="006167BB" w:rsidP="006002FE">
            <w:pPr>
              <w:rPr>
                <w:b w:val="0"/>
                <w:bCs w:val="0"/>
                <w:lang w:val="en-US"/>
              </w:rPr>
            </w:pPr>
            <w:r w:rsidRPr="003D662E">
              <w:rPr>
                <w:b w:val="0"/>
                <w:bCs w:val="0"/>
                <w:lang w:val="en-US"/>
              </w:rPr>
              <w:t>R101</w:t>
            </w:r>
          </w:p>
        </w:tc>
        <w:tc>
          <w:tcPr>
            <w:tcW w:w="7648" w:type="dxa"/>
            <w:tcBorders>
              <w:top w:val="single" w:sz="4" w:space="0" w:color="238FB7"/>
              <w:bottom w:val="single" w:sz="4" w:space="0" w:color="238FB7"/>
            </w:tcBorders>
          </w:tcPr>
          <w:p w14:paraId="31D091A6"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 provided in the AAS of components/services shall be mapped automatically into the configuration model.</w:t>
            </w:r>
          </w:p>
        </w:tc>
      </w:tr>
      <w:tr w:rsidR="006167BB" w:rsidRPr="00811234" w14:paraId="1F28667A"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6601D10" w14:textId="77777777" w:rsidR="006167BB" w:rsidRPr="003D662E" w:rsidRDefault="006167BB" w:rsidP="006002FE">
            <w:pPr>
              <w:rPr>
                <w:b w:val="0"/>
                <w:bCs w:val="0"/>
                <w:lang w:val="en-US"/>
              </w:rPr>
            </w:pPr>
            <w:r w:rsidRPr="003D662E">
              <w:rPr>
                <w:b w:val="0"/>
                <w:bCs w:val="0"/>
                <w:lang w:val="en-US"/>
              </w:rPr>
              <w:t>R101a</w:t>
            </w:r>
          </w:p>
        </w:tc>
        <w:tc>
          <w:tcPr>
            <w:tcW w:w="7648" w:type="dxa"/>
            <w:tcBorders>
              <w:top w:val="single" w:sz="4" w:space="0" w:color="238FB7"/>
              <w:bottom w:val="single" w:sz="4" w:space="0" w:color="238FB7"/>
            </w:tcBorders>
          </w:tcPr>
          <w:p w14:paraId="4047D7A3"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transfer of information for a configuration model with 50 resources and 5 applications shall be completed in less than 1 second.</w:t>
            </w:r>
          </w:p>
        </w:tc>
      </w:tr>
      <w:tr w:rsidR="006167BB" w:rsidRPr="00811234" w14:paraId="3AB291D6"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BF01D20" w14:textId="77777777" w:rsidR="006167BB" w:rsidRPr="003D662E" w:rsidRDefault="006167BB" w:rsidP="006002FE">
            <w:pPr>
              <w:rPr>
                <w:b w:val="0"/>
                <w:bCs w:val="0"/>
                <w:lang w:val="en-US"/>
              </w:rPr>
            </w:pPr>
            <w:r w:rsidRPr="003D662E">
              <w:rPr>
                <w:b w:val="0"/>
                <w:bCs w:val="0"/>
                <w:lang w:val="en-US"/>
              </w:rPr>
              <w:t>R112a</w:t>
            </w:r>
          </w:p>
        </w:tc>
        <w:tc>
          <w:tcPr>
            <w:tcW w:w="7648" w:type="dxa"/>
            <w:tcBorders>
              <w:top w:val="single" w:sz="4" w:space="0" w:color="238FB7"/>
              <w:bottom w:val="single" w:sz="4" w:space="0" w:color="238FB7"/>
            </w:tcBorders>
          </w:tcPr>
          <w:p w14:paraId="759A476A"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DE"/>
              </w:rPr>
            </w:pPr>
            <w:r w:rsidRPr="003D662E">
              <w:rPr>
                <w:bCs/>
                <w:lang w:val="en-DE"/>
              </w:rPr>
              <w:t xml:space="preserve">Parameters of the </w:t>
            </w:r>
            <w:r w:rsidRPr="003D662E">
              <w:rPr>
                <w:bCs/>
                <w:lang w:val="en-US"/>
              </w:rPr>
              <w:t>AI services</w:t>
            </w:r>
            <w:r w:rsidRPr="003D662E">
              <w:rPr>
                <w:bCs/>
                <w:lang w:val="en-DE"/>
              </w:rPr>
              <w:t xml:space="preserve"> shall be described in the configuration model.</w:t>
            </w:r>
          </w:p>
        </w:tc>
      </w:tr>
      <w:tr w:rsidR="006167BB" w:rsidRPr="00811234" w14:paraId="6BC4AEC4"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F91A0F8" w14:textId="77777777" w:rsidR="006167BB" w:rsidRPr="003D662E" w:rsidRDefault="006167BB" w:rsidP="006002FE">
            <w:pPr>
              <w:rPr>
                <w:b w:val="0"/>
                <w:bCs w:val="0"/>
                <w:lang w:val="en-US"/>
              </w:rPr>
            </w:pPr>
            <w:r w:rsidRPr="003D662E">
              <w:rPr>
                <w:b w:val="0"/>
                <w:bCs w:val="0"/>
                <w:lang w:val="en-US"/>
              </w:rPr>
              <w:t>R112b</w:t>
            </w:r>
          </w:p>
        </w:tc>
        <w:tc>
          <w:tcPr>
            <w:tcW w:w="7648" w:type="dxa"/>
            <w:tcBorders>
              <w:top w:val="single" w:sz="4" w:space="0" w:color="238FB7"/>
              <w:bottom w:val="single" w:sz="4" w:space="0" w:color="238FB7"/>
            </w:tcBorders>
          </w:tcPr>
          <w:p w14:paraId="40D94F51"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Properties of the distribution of AI services shall be described in the configuration model.</w:t>
            </w:r>
          </w:p>
        </w:tc>
      </w:tr>
      <w:tr w:rsidR="006167BB" w:rsidRPr="00811234" w14:paraId="50D548B0"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37174F5" w14:textId="77777777" w:rsidR="006167BB" w:rsidRPr="003D662E" w:rsidRDefault="006167BB" w:rsidP="006002FE">
            <w:pPr>
              <w:rPr>
                <w:b w:val="0"/>
                <w:bCs w:val="0"/>
                <w:lang w:val="en-US"/>
              </w:rPr>
            </w:pPr>
            <w:r w:rsidRPr="003D662E">
              <w:rPr>
                <w:b w:val="0"/>
                <w:bCs w:val="0"/>
                <w:lang w:val="en-US"/>
              </w:rPr>
              <w:t>R112c</w:t>
            </w:r>
          </w:p>
        </w:tc>
        <w:tc>
          <w:tcPr>
            <w:tcW w:w="7648" w:type="dxa"/>
            <w:tcBorders>
              <w:top w:val="single" w:sz="4" w:space="0" w:color="238FB7"/>
              <w:bottom w:val="single" w:sz="4" w:space="0" w:color="238FB7"/>
            </w:tcBorders>
          </w:tcPr>
          <w:p w14:paraId="62A0E099"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Distribution shall be subject to restrictions for individual AI services.</w:t>
            </w:r>
          </w:p>
        </w:tc>
      </w:tr>
      <w:tr w:rsidR="006167BB" w:rsidRPr="00811234" w14:paraId="37827ABD"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152727D" w14:textId="77777777" w:rsidR="006167BB" w:rsidRPr="003D662E" w:rsidRDefault="006167BB" w:rsidP="006002FE">
            <w:pPr>
              <w:rPr>
                <w:b w:val="0"/>
                <w:bCs w:val="0"/>
                <w:lang w:val="en-US"/>
              </w:rPr>
            </w:pPr>
            <w:r w:rsidRPr="003D662E">
              <w:rPr>
                <w:b w:val="0"/>
                <w:bCs w:val="0"/>
                <w:lang w:val="en-US"/>
              </w:rPr>
              <w:t>R113a</w:t>
            </w:r>
          </w:p>
        </w:tc>
        <w:tc>
          <w:tcPr>
            <w:tcW w:w="7648" w:type="dxa"/>
            <w:tcBorders>
              <w:top w:val="single" w:sz="4" w:space="0" w:color="238FB7"/>
              <w:bottom w:val="single" w:sz="4" w:space="0" w:color="238FB7"/>
            </w:tcBorders>
          </w:tcPr>
          <w:p w14:paraId="72FEE41F"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Technical dependencies to AI frameworks shall be specified in the configuration model.</w:t>
            </w:r>
          </w:p>
        </w:tc>
      </w:tr>
      <w:tr w:rsidR="006167BB" w:rsidRPr="00811234" w14:paraId="43C4E65F"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3AB79B5" w14:textId="77777777" w:rsidR="006167BB" w:rsidRPr="003D662E" w:rsidRDefault="006167BB" w:rsidP="006002FE">
            <w:pPr>
              <w:rPr>
                <w:b w:val="0"/>
                <w:bCs w:val="0"/>
                <w:lang w:val="en-US"/>
              </w:rPr>
            </w:pPr>
            <w:r w:rsidRPr="003D662E">
              <w:rPr>
                <w:b w:val="0"/>
                <w:bCs w:val="0"/>
                <w:lang w:val="en-US"/>
              </w:rPr>
              <w:t>R119b</w:t>
            </w:r>
          </w:p>
        </w:tc>
        <w:tc>
          <w:tcPr>
            <w:tcW w:w="7648" w:type="dxa"/>
            <w:tcBorders>
              <w:top w:val="single" w:sz="4" w:space="0" w:color="238FB7"/>
              <w:bottom w:val="single" w:sz="4" w:space="0" w:color="238FB7"/>
            </w:tcBorders>
          </w:tcPr>
          <w:p w14:paraId="0468CE74"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release of the trained model shall be determined via settings in the configuration model.</w:t>
            </w:r>
          </w:p>
        </w:tc>
      </w:tr>
      <w:tr w:rsidR="006167BB" w:rsidRPr="00811234" w14:paraId="35755791"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3C6A71F" w14:textId="77777777" w:rsidR="006167BB" w:rsidRPr="003D662E" w:rsidRDefault="006167BB" w:rsidP="006002FE">
            <w:pPr>
              <w:rPr>
                <w:b w:val="0"/>
                <w:bCs w:val="0"/>
                <w:lang w:val="en-US"/>
              </w:rPr>
            </w:pPr>
            <w:r w:rsidRPr="003D662E">
              <w:rPr>
                <w:b w:val="0"/>
                <w:bCs w:val="0"/>
                <w:lang w:val="en-US"/>
              </w:rPr>
              <w:t>R119c</w:t>
            </w:r>
          </w:p>
        </w:tc>
        <w:tc>
          <w:tcPr>
            <w:tcW w:w="7648" w:type="dxa"/>
            <w:tcBorders>
              <w:top w:val="single" w:sz="4" w:space="0" w:color="238FB7"/>
              <w:bottom w:val="single" w:sz="4" w:space="0" w:color="238FB7"/>
            </w:tcBorders>
          </w:tcPr>
          <w:p w14:paraId="27063D95"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release of the trained model can be automatic (if specified in the configuration model).</w:t>
            </w:r>
          </w:p>
        </w:tc>
      </w:tr>
      <w:tr w:rsidR="006167BB" w:rsidRPr="00811234" w14:paraId="76343023"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1AD38BA" w14:textId="77777777" w:rsidR="006167BB" w:rsidRPr="003D662E" w:rsidRDefault="006167BB" w:rsidP="006002FE">
            <w:pPr>
              <w:rPr>
                <w:b w:val="0"/>
                <w:bCs w:val="0"/>
                <w:lang w:val="en-US"/>
              </w:rPr>
            </w:pPr>
            <w:r w:rsidRPr="003D662E">
              <w:rPr>
                <w:b w:val="0"/>
                <w:bCs w:val="0"/>
                <w:lang w:val="en-US"/>
              </w:rPr>
              <w:t>R119e</w:t>
            </w:r>
          </w:p>
        </w:tc>
        <w:tc>
          <w:tcPr>
            <w:tcW w:w="7648" w:type="dxa"/>
            <w:tcBorders>
              <w:top w:val="single" w:sz="4" w:space="0" w:color="238FB7"/>
              <w:bottom w:val="single" w:sz="4" w:space="0" w:color="238FB7"/>
            </w:tcBorders>
          </w:tcPr>
          <w:p w14:paraId="1D663CB8" w14:textId="7C1AFE4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Changes initiated by </w:t>
            </w:r>
            <w:r w:rsidR="00351CDC" w:rsidRPr="003D662E">
              <w:rPr>
                <w:bCs/>
                <w:lang w:val="en-US"/>
              </w:rPr>
              <w:t xml:space="preserve">a release of an </w:t>
            </w:r>
            <w:r w:rsidRPr="003D662E">
              <w:rPr>
                <w:bCs/>
                <w:lang w:val="en-US"/>
              </w:rPr>
              <w:t xml:space="preserve">AI model training </w:t>
            </w:r>
            <w:r w:rsidR="00351CDC" w:rsidRPr="003D662E">
              <w:rPr>
                <w:bCs/>
                <w:lang w:val="en-US"/>
              </w:rPr>
              <w:t>shall be reversible</w:t>
            </w:r>
            <w:r w:rsidR="00D24CB9" w:rsidRPr="003D662E">
              <w:rPr>
                <w:bCs/>
                <w:lang w:val="en-US"/>
              </w:rPr>
              <w:t xml:space="preserve">, e.g., due to configurable </w:t>
            </w:r>
            <w:r w:rsidRPr="003D662E">
              <w:rPr>
                <w:bCs/>
                <w:lang w:val="en-US"/>
              </w:rPr>
              <w:t>criteria.</w:t>
            </w:r>
          </w:p>
        </w:tc>
      </w:tr>
      <w:tr w:rsidR="006167BB" w:rsidRPr="00811234" w14:paraId="65BC57E7"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B27B1FD" w14:textId="77777777" w:rsidR="006167BB" w:rsidRPr="003D662E" w:rsidRDefault="006167BB" w:rsidP="006002FE">
            <w:pPr>
              <w:rPr>
                <w:b w:val="0"/>
                <w:bCs w:val="0"/>
                <w:lang w:val="en-US"/>
              </w:rPr>
            </w:pPr>
            <w:r w:rsidRPr="003D662E">
              <w:rPr>
                <w:b w:val="0"/>
                <w:bCs w:val="0"/>
                <w:lang w:val="en-US"/>
              </w:rPr>
              <w:t>R120</w:t>
            </w:r>
          </w:p>
        </w:tc>
        <w:tc>
          <w:tcPr>
            <w:tcW w:w="7648" w:type="dxa"/>
            <w:tcBorders>
              <w:top w:val="single" w:sz="4" w:space="0" w:color="238FB7"/>
              <w:bottom w:val="single" w:sz="4" w:space="0" w:color="238FB7"/>
            </w:tcBorders>
          </w:tcPr>
          <w:p w14:paraId="4CE419BD"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configuration model must describe alternative AI components for an AI method.</w:t>
            </w:r>
          </w:p>
        </w:tc>
      </w:tr>
      <w:tr w:rsidR="00494E97" w:rsidRPr="00811234" w14:paraId="6156E841"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1889E4C" w14:textId="0C82F006" w:rsidR="00494E97" w:rsidRPr="003D662E" w:rsidRDefault="00494E97" w:rsidP="006002FE">
            <w:pPr>
              <w:rPr>
                <w:b w:val="0"/>
                <w:bCs w:val="0"/>
                <w:lang w:val="en-US"/>
              </w:rPr>
            </w:pPr>
            <w:r w:rsidRPr="003D662E">
              <w:rPr>
                <w:b w:val="0"/>
                <w:bCs w:val="0"/>
                <w:lang w:val="en-US"/>
              </w:rPr>
              <w:t>R122a</w:t>
            </w:r>
          </w:p>
        </w:tc>
        <w:tc>
          <w:tcPr>
            <w:tcW w:w="7648" w:type="dxa"/>
            <w:tcBorders>
              <w:top w:val="single" w:sz="4" w:space="0" w:color="238FB7"/>
              <w:bottom w:val="single" w:sz="4" w:space="0" w:color="238FB7"/>
            </w:tcBorders>
          </w:tcPr>
          <w:p w14:paraId="512DB3C8" w14:textId="383F239C" w:rsidR="00494E97" w:rsidRPr="003D662E" w:rsidRDefault="00494E97"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adaptation must be based on the configuration model.</w:t>
            </w:r>
          </w:p>
        </w:tc>
      </w:tr>
      <w:tr w:rsidR="006167BB" w:rsidRPr="00811234" w14:paraId="3CA82FBA"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5851682" w14:textId="77777777" w:rsidR="006167BB" w:rsidRPr="003D662E" w:rsidRDefault="006167BB" w:rsidP="006002FE">
            <w:pPr>
              <w:rPr>
                <w:b w:val="0"/>
                <w:bCs w:val="0"/>
                <w:lang w:val="en-US"/>
              </w:rPr>
            </w:pPr>
            <w:r w:rsidRPr="003D662E">
              <w:rPr>
                <w:b w:val="0"/>
                <w:bCs w:val="0"/>
                <w:lang w:val="en-US"/>
              </w:rPr>
              <w:t>R122c</w:t>
            </w:r>
          </w:p>
        </w:tc>
        <w:tc>
          <w:tcPr>
            <w:tcW w:w="7648" w:type="dxa"/>
            <w:tcBorders>
              <w:top w:val="single" w:sz="4" w:space="0" w:color="238FB7"/>
              <w:bottom w:val="single" w:sz="4" w:space="0" w:color="238FB7"/>
            </w:tcBorders>
          </w:tcPr>
          <w:p w14:paraId="5DBD27AE" w14:textId="7777777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adaptation must store its decisions in the configuration model.</w:t>
            </w:r>
          </w:p>
        </w:tc>
      </w:tr>
      <w:tr w:rsidR="00AF419D" w:rsidRPr="00811234" w14:paraId="2C9B0C42"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D5F0CA6" w14:textId="65AC072A" w:rsidR="00AF419D" w:rsidRPr="003D662E" w:rsidRDefault="00AF419D" w:rsidP="00AF419D">
            <w:pPr>
              <w:rPr>
                <w:b w:val="0"/>
                <w:bCs w:val="0"/>
                <w:lang w:val="en-US"/>
              </w:rPr>
            </w:pPr>
            <w:r w:rsidRPr="003D662E">
              <w:rPr>
                <w:b w:val="0"/>
                <w:bCs w:val="0"/>
                <w:lang w:val="en-US"/>
              </w:rPr>
              <w:t>R123</w:t>
            </w:r>
          </w:p>
        </w:tc>
        <w:tc>
          <w:tcPr>
            <w:tcW w:w="7648" w:type="dxa"/>
            <w:tcBorders>
              <w:top w:val="single" w:sz="4" w:space="0" w:color="238FB7"/>
              <w:bottom w:val="single" w:sz="4" w:space="0" w:color="238FB7"/>
            </w:tcBorders>
          </w:tcPr>
          <w:p w14:paraId="1274F9AD" w14:textId="15BE0D40" w:rsidR="00AF419D" w:rsidRPr="003D662E" w:rsidRDefault="00AF419D" w:rsidP="00AF419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Enactment of the adaptation </w:t>
            </w:r>
            <w:r w:rsidR="00B36F95" w:rsidRPr="003D662E">
              <w:rPr>
                <w:bCs/>
                <w:lang w:val="en-US"/>
              </w:rPr>
              <w:t>must</w:t>
            </w:r>
            <w:r w:rsidRPr="003D662E">
              <w:rPr>
                <w:bCs/>
                <w:lang w:val="en-US"/>
              </w:rPr>
              <w:t xml:space="preserve"> happen through the configuration.</w:t>
            </w:r>
          </w:p>
        </w:tc>
      </w:tr>
      <w:tr w:rsidR="00AF419D" w:rsidRPr="00811234" w14:paraId="4864ECCF"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A6692E6" w14:textId="5854CE85" w:rsidR="00AF419D" w:rsidRPr="003D662E" w:rsidRDefault="00AF419D" w:rsidP="00AF419D">
            <w:pPr>
              <w:rPr>
                <w:b w:val="0"/>
                <w:bCs w:val="0"/>
                <w:lang w:val="en-US"/>
              </w:rPr>
            </w:pPr>
            <w:r w:rsidRPr="003D662E">
              <w:rPr>
                <w:b w:val="0"/>
                <w:bCs w:val="0"/>
                <w:lang w:val="en-US"/>
              </w:rPr>
              <w:t>R123a</w:t>
            </w:r>
          </w:p>
        </w:tc>
        <w:tc>
          <w:tcPr>
            <w:tcW w:w="7648" w:type="dxa"/>
            <w:tcBorders>
              <w:top w:val="single" w:sz="4" w:space="0" w:color="238FB7"/>
              <w:bottom w:val="single" w:sz="4" w:space="0" w:color="238FB7"/>
            </w:tcBorders>
          </w:tcPr>
          <w:p w14:paraId="4C1E7B17" w14:textId="79F11424" w:rsidR="00AF419D" w:rsidRPr="003D662E" w:rsidRDefault="00AF419D" w:rsidP="00AF419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The platform </w:t>
            </w:r>
            <w:r w:rsidR="00356129" w:rsidRPr="003D662E">
              <w:rPr>
                <w:bCs/>
                <w:lang w:val="en-US"/>
              </w:rPr>
              <w:t>can</w:t>
            </w:r>
            <w:r w:rsidR="00B36F95" w:rsidRPr="003D662E">
              <w:rPr>
                <w:bCs/>
                <w:lang w:val="en-US"/>
              </w:rPr>
              <w:t xml:space="preserve"> offer mechanisms </w:t>
            </w:r>
            <w:r w:rsidRPr="003D662E">
              <w:rPr>
                <w:bCs/>
                <w:lang w:val="en-US"/>
              </w:rPr>
              <w:t>for updates.</w:t>
            </w:r>
          </w:p>
        </w:tc>
      </w:tr>
      <w:tr w:rsidR="00C37186" w:rsidRPr="00811234" w14:paraId="3D4D4B60"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65B2738" w14:textId="5B551054" w:rsidR="00C37186" w:rsidRPr="003D662E" w:rsidRDefault="00C37186" w:rsidP="00AF419D">
            <w:pPr>
              <w:rPr>
                <w:b w:val="0"/>
                <w:bCs w:val="0"/>
                <w:lang w:val="en-US"/>
              </w:rPr>
            </w:pPr>
            <w:r w:rsidRPr="003D662E">
              <w:rPr>
                <w:b w:val="0"/>
                <w:bCs w:val="0"/>
                <w:lang w:val="en-US"/>
              </w:rPr>
              <w:t>R131</w:t>
            </w:r>
          </w:p>
        </w:tc>
        <w:tc>
          <w:tcPr>
            <w:tcW w:w="7648" w:type="dxa"/>
            <w:tcBorders>
              <w:top w:val="single" w:sz="4" w:space="0" w:color="238FB7"/>
              <w:bottom w:val="single" w:sz="4" w:space="0" w:color="238FB7"/>
            </w:tcBorders>
          </w:tcPr>
          <w:p w14:paraId="31FC7626" w14:textId="431EFFAA" w:rsidR="00C37186" w:rsidRPr="003D662E" w:rsidRDefault="00C37186" w:rsidP="00AF419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must support the creation and deployment of applications.</w:t>
            </w:r>
          </w:p>
        </w:tc>
      </w:tr>
      <w:tr w:rsidR="00AF419D" w:rsidRPr="00811234" w14:paraId="5929DBED"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B3BD388" w14:textId="77777777" w:rsidR="00AF419D" w:rsidRPr="003D662E" w:rsidRDefault="00AF419D" w:rsidP="00AF419D">
            <w:pPr>
              <w:rPr>
                <w:b w:val="0"/>
                <w:bCs w:val="0"/>
                <w:lang w:val="en-US"/>
              </w:rPr>
            </w:pPr>
            <w:r w:rsidRPr="003D662E">
              <w:rPr>
                <w:b w:val="0"/>
                <w:bCs w:val="0"/>
                <w:lang w:val="en-US"/>
              </w:rPr>
              <w:t>R131a</w:t>
            </w:r>
          </w:p>
        </w:tc>
        <w:tc>
          <w:tcPr>
            <w:tcW w:w="7648" w:type="dxa"/>
            <w:tcBorders>
              <w:top w:val="single" w:sz="4" w:space="0" w:color="238FB7"/>
              <w:bottom w:val="single" w:sz="4" w:space="0" w:color="238FB7"/>
            </w:tcBorders>
          </w:tcPr>
          <w:p w14:paraId="612EBD87" w14:textId="77777777" w:rsidR="00AF419D" w:rsidRPr="003D662E" w:rsidRDefault="00AF419D" w:rsidP="00AF419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configuration model must support the specification of applications, their required services, connectors, involved data paths and the needed resources.</w:t>
            </w:r>
          </w:p>
        </w:tc>
      </w:tr>
      <w:tr w:rsidR="00AF419D" w:rsidRPr="00811234" w14:paraId="74262252"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5E704EA" w14:textId="77777777" w:rsidR="00AF419D" w:rsidRPr="003D662E" w:rsidRDefault="00AF419D" w:rsidP="00AF419D">
            <w:pPr>
              <w:rPr>
                <w:b w:val="0"/>
                <w:bCs w:val="0"/>
                <w:lang w:val="en-US"/>
              </w:rPr>
            </w:pPr>
            <w:r w:rsidRPr="003D662E">
              <w:rPr>
                <w:b w:val="0"/>
                <w:bCs w:val="0"/>
                <w:lang w:val="en-US"/>
              </w:rPr>
              <w:t>R131b</w:t>
            </w:r>
          </w:p>
        </w:tc>
        <w:tc>
          <w:tcPr>
            <w:tcW w:w="7648" w:type="dxa"/>
            <w:tcBorders>
              <w:top w:val="single" w:sz="4" w:space="0" w:color="238FB7"/>
              <w:bottom w:val="single" w:sz="4" w:space="0" w:color="238FB7"/>
            </w:tcBorders>
          </w:tcPr>
          <w:p w14:paraId="7AB45B79" w14:textId="77777777" w:rsidR="00AF419D" w:rsidRPr="003D662E" w:rsidRDefault="00AF419D" w:rsidP="00AF419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configuration model must allow for the versioning of applications and services.</w:t>
            </w:r>
          </w:p>
        </w:tc>
      </w:tr>
      <w:tr w:rsidR="00AF419D" w:rsidRPr="00811234" w14:paraId="43627B17"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5FF9D3F" w14:textId="77777777" w:rsidR="00AF419D" w:rsidRPr="003D662E" w:rsidRDefault="00AF419D" w:rsidP="00AF419D">
            <w:pPr>
              <w:rPr>
                <w:b w:val="0"/>
                <w:bCs w:val="0"/>
                <w:lang w:val="en-US"/>
              </w:rPr>
            </w:pPr>
            <w:r w:rsidRPr="003D662E">
              <w:rPr>
                <w:b w:val="0"/>
                <w:bCs w:val="0"/>
                <w:lang w:val="en-US"/>
              </w:rPr>
              <w:t>R131c</w:t>
            </w:r>
          </w:p>
        </w:tc>
        <w:tc>
          <w:tcPr>
            <w:tcW w:w="7648" w:type="dxa"/>
            <w:tcBorders>
              <w:top w:val="single" w:sz="4" w:space="0" w:color="238FB7"/>
              <w:bottom w:val="single" w:sz="4" w:space="0" w:color="238FB7"/>
            </w:tcBorders>
          </w:tcPr>
          <w:p w14:paraId="6A4064A8" w14:textId="77777777" w:rsidR="00AF419D" w:rsidRPr="003D662E" w:rsidRDefault="00AF419D" w:rsidP="00AF419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configuration model can enable the parameterization of applications.</w:t>
            </w:r>
          </w:p>
        </w:tc>
      </w:tr>
      <w:tr w:rsidR="00AF419D" w:rsidRPr="00811234" w14:paraId="6212F125"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418F713" w14:textId="77777777" w:rsidR="00AF419D" w:rsidRPr="003D662E" w:rsidRDefault="00AF419D" w:rsidP="00AF419D">
            <w:pPr>
              <w:rPr>
                <w:b w:val="0"/>
                <w:bCs w:val="0"/>
                <w:lang w:val="en-US"/>
              </w:rPr>
            </w:pPr>
            <w:r w:rsidRPr="003D662E">
              <w:rPr>
                <w:b w:val="0"/>
                <w:bCs w:val="0"/>
                <w:lang w:val="en-US"/>
              </w:rPr>
              <w:t>R131d</w:t>
            </w:r>
          </w:p>
        </w:tc>
        <w:tc>
          <w:tcPr>
            <w:tcW w:w="7648" w:type="dxa"/>
            <w:tcBorders>
              <w:top w:val="single" w:sz="4" w:space="0" w:color="238FB7"/>
              <w:bottom w:val="single" w:sz="4" w:space="0" w:color="238FB7"/>
            </w:tcBorders>
          </w:tcPr>
          <w:p w14:paraId="3CCB65F3" w14:textId="2DEAF906" w:rsidR="00AF419D" w:rsidRPr="003D662E" w:rsidRDefault="00AF419D" w:rsidP="00AF419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configuration model shall support application templates for simplified configuration of requirements.</w:t>
            </w:r>
          </w:p>
        </w:tc>
      </w:tr>
      <w:tr w:rsidR="00AF419D" w:rsidRPr="00811234" w14:paraId="50F8DA70"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BB9F86E" w14:textId="77777777" w:rsidR="00AF419D" w:rsidRPr="003D662E" w:rsidRDefault="00AF419D" w:rsidP="00AF419D">
            <w:pPr>
              <w:rPr>
                <w:b w:val="0"/>
                <w:bCs w:val="0"/>
                <w:lang w:val="en-US"/>
              </w:rPr>
            </w:pPr>
            <w:r w:rsidRPr="003D662E">
              <w:rPr>
                <w:b w:val="0"/>
                <w:bCs w:val="0"/>
                <w:lang w:val="en-US"/>
              </w:rPr>
              <w:lastRenderedPageBreak/>
              <w:t>R131e</w:t>
            </w:r>
          </w:p>
        </w:tc>
        <w:tc>
          <w:tcPr>
            <w:tcW w:w="7648" w:type="dxa"/>
            <w:tcBorders>
              <w:top w:val="single" w:sz="4" w:space="0" w:color="238FB7"/>
              <w:bottom w:val="single" w:sz="4" w:space="0" w:color="238FB7"/>
            </w:tcBorders>
          </w:tcPr>
          <w:p w14:paraId="787C3B38" w14:textId="77777777" w:rsidR="00AF419D" w:rsidRPr="003D662E" w:rsidRDefault="00AF419D" w:rsidP="00AF419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configuration model must describe dependent applications or services.</w:t>
            </w:r>
          </w:p>
        </w:tc>
      </w:tr>
      <w:tr w:rsidR="00AF419D" w:rsidRPr="00811234" w14:paraId="5A65FA07"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5E0E7B5" w14:textId="77777777" w:rsidR="00AF419D" w:rsidRPr="003D662E" w:rsidRDefault="00AF419D" w:rsidP="00AF419D">
            <w:pPr>
              <w:rPr>
                <w:b w:val="0"/>
                <w:bCs w:val="0"/>
                <w:lang w:val="en-US"/>
              </w:rPr>
            </w:pPr>
            <w:r w:rsidRPr="003D662E">
              <w:rPr>
                <w:b w:val="0"/>
                <w:bCs w:val="0"/>
                <w:lang w:val="en-US"/>
              </w:rPr>
              <w:t>R131f</w:t>
            </w:r>
          </w:p>
        </w:tc>
        <w:tc>
          <w:tcPr>
            <w:tcW w:w="7648" w:type="dxa"/>
            <w:tcBorders>
              <w:top w:val="single" w:sz="4" w:space="0" w:color="238FB7"/>
              <w:bottom w:val="single" w:sz="4" w:space="0" w:color="238FB7"/>
            </w:tcBorders>
          </w:tcPr>
          <w:p w14:paraId="5025EF9B" w14:textId="77777777" w:rsidR="00AF419D" w:rsidRPr="003D662E" w:rsidRDefault="00AF419D" w:rsidP="00AF419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configuration of applications and data paths can be done in a graphical way.</w:t>
            </w:r>
          </w:p>
        </w:tc>
      </w:tr>
      <w:tr w:rsidR="00F97AFC" w:rsidRPr="00811234" w14:paraId="20F02936"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3A193BF" w14:textId="47118630" w:rsidR="00F97AFC" w:rsidRPr="003D662E" w:rsidRDefault="00F97AFC" w:rsidP="00F97AFC">
            <w:pPr>
              <w:rPr>
                <w:b w:val="0"/>
                <w:bCs w:val="0"/>
                <w:lang w:val="en-US"/>
              </w:rPr>
            </w:pPr>
            <w:r w:rsidRPr="003D662E">
              <w:rPr>
                <w:b w:val="0"/>
                <w:bCs w:val="0"/>
                <w:lang w:val="en-US"/>
              </w:rPr>
              <w:t>R131g</w:t>
            </w:r>
          </w:p>
        </w:tc>
        <w:tc>
          <w:tcPr>
            <w:tcW w:w="7648" w:type="dxa"/>
            <w:tcBorders>
              <w:top w:val="single" w:sz="4" w:space="0" w:color="238FB7"/>
              <w:bottom w:val="single" w:sz="4" w:space="0" w:color="238FB7"/>
            </w:tcBorders>
          </w:tcPr>
          <w:p w14:paraId="58ADDC7A" w14:textId="12086B17" w:rsidR="00F97AFC" w:rsidRPr="003D662E" w:rsidRDefault="00F97AFC" w:rsidP="00F97AF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must support the deployment of applications.</w:t>
            </w:r>
          </w:p>
        </w:tc>
      </w:tr>
      <w:tr w:rsidR="00F97AFC" w:rsidRPr="00811234" w14:paraId="42316271"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535CDE4" w14:textId="77777777" w:rsidR="00F97AFC" w:rsidRPr="003D662E" w:rsidRDefault="00F97AFC" w:rsidP="00F97AFC">
            <w:pPr>
              <w:rPr>
                <w:b w:val="0"/>
                <w:bCs w:val="0"/>
                <w:lang w:val="en-US"/>
              </w:rPr>
            </w:pPr>
            <w:r w:rsidRPr="003D662E">
              <w:rPr>
                <w:b w:val="0"/>
                <w:bCs w:val="0"/>
                <w:lang w:val="en-US"/>
              </w:rPr>
              <w:t>R132a</w:t>
            </w:r>
          </w:p>
        </w:tc>
        <w:tc>
          <w:tcPr>
            <w:tcW w:w="7648" w:type="dxa"/>
            <w:tcBorders>
              <w:top w:val="single" w:sz="4" w:space="0" w:color="238FB7"/>
              <w:bottom w:val="single" w:sz="4" w:space="0" w:color="238FB7"/>
            </w:tcBorders>
          </w:tcPr>
          <w:p w14:paraId="4C285428" w14:textId="77777777" w:rsidR="00F97AFC" w:rsidRPr="003D662E" w:rsidRDefault="00F97AFC" w:rsidP="00F97AF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configuration model must support application-specific services.</w:t>
            </w:r>
          </w:p>
        </w:tc>
      </w:tr>
      <w:tr w:rsidR="00F97AFC" w:rsidRPr="00811234" w14:paraId="52C0A207"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B9A4FB4" w14:textId="77777777" w:rsidR="00F97AFC" w:rsidRPr="003D662E" w:rsidRDefault="00F97AFC" w:rsidP="00F97AFC">
            <w:pPr>
              <w:rPr>
                <w:b w:val="0"/>
                <w:bCs w:val="0"/>
                <w:lang w:val="en-US"/>
              </w:rPr>
            </w:pPr>
            <w:r w:rsidRPr="003D662E">
              <w:rPr>
                <w:b w:val="0"/>
                <w:bCs w:val="0"/>
                <w:lang w:val="en-US"/>
              </w:rPr>
              <w:t>R133a</w:t>
            </w:r>
          </w:p>
        </w:tc>
        <w:tc>
          <w:tcPr>
            <w:tcW w:w="7648" w:type="dxa"/>
            <w:tcBorders>
              <w:top w:val="single" w:sz="4" w:space="0" w:color="238FB7"/>
              <w:bottom w:val="single" w:sz="4" w:space="0" w:color="238FB7"/>
            </w:tcBorders>
          </w:tcPr>
          <w:p w14:paraId="69F0B79B" w14:textId="77777777" w:rsidR="00F97AFC" w:rsidRPr="003D662E" w:rsidRDefault="00F97AFC" w:rsidP="00F97AF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must know the status of the services.</w:t>
            </w:r>
          </w:p>
        </w:tc>
      </w:tr>
      <w:tr w:rsidR="00F97AFC" w:rsidRPr="00811234" w14:paraId="6736AA70"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314D5E3" w14:textId="77777777" w:rsidR="00F97AFC" w:rsidRPr="003D662E" w:rsidRDefault="00F97AFC" w:rsidP="00F97AFC">
            <w:pPr>
              <w:rPr>
                <w:b w:val="0"/>
                <w:bCs w:val="0"/>
                <w:lang w:val="en-US"/>
              </w:rPr>
            </w:pPr>
            <w:r w:rsidRPr="003D662E">
              <w:rPr>
                <w:b w:val="0"/>
                <w:bCs w:val="0"/>
                <w:lang w:val="en-US"/>
              </w:rPr>
              <w:t>R133b</w:t>
            </w:r>
          </w:p>
        </w:tc>
        <w:tc>
          <w:tcPr>
            <w:tcW w:w="7648" w:type="dxa"/>
            <w:tcBorders>
              <w:top w:val="single" w:sz="4" w:space="0" w:color="238FB7"/>
              <w:bottom w:val="single" w:sz="4" w:space="0" w:color="238FB7"/>
            </w:tcBorders>
          </w:tcPr>
          <w:p w14:paraId="115E3C29" w14:textId="77777777" w:rsidR="00F97AFC" w:rsidRPr="003D662E" w:rsidRDefault="00F97AFC" w:rsidP="00F97AF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must know the status of the running applications.</w:t>
            </w:r>
          </w:p>
        </w:tc>
      </w:tr>
      <w:tr w:rsidR="00AE3F79" w:rsidRPr="00811234" w14:paraId="67345AD0"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6F2D7B9" w14:textId="39AFFE43" w:rsidR="007027D3" w:rsidRPr="003D662E" w:rsidRDefault="00AE3F79" w:rsidP="00F97AFC">
            <w:pPr>
              <w:rPr>
                <w:lang w:val="en-US"/>
              </w:rPr>
            </w:pPr>
            <w:r w:rsidRPr="003D662E">
              <w:rPr>
                <w:b w:val="0"/>
                <w:bCs w:val="0"/>
                <w:lang w:val="en-US"/>
              </w:rPr>
              <w:t>R13</w:t>
            </w:r>
            <w:r w:rsidR="007027D3" w:rsidRPr="003D662E">
              <w:rPr>
                <w:b w:val="0"/>
                <w:bCs w:val="0"/>
                <w:lang w:val="en-US"/>
              </w:rPr>
              <w:t>4</w:t>
            </w:r>
          </w:p>
        </w:tc>
        <w:tc>
          <w:tcPr>
            <w:tcW w:w="7648" w:type="dxa"/>
            <w:tcBorders>
              <w:top w:val="single" w:sz="4" w:space="0" w:color="238FB7"/>
              <w:bottom w:val="single" w:sz="4" w:space="0" w:color="238FB7"/>
            </w:tcBorders>
          </w:tcPr>
          <w:p w14:paraId="6D4ABCA8" w14:textId="0FC53B99" w:rsidR="00AE3F79" w:rsidRPr="003D662E" w:rsidRDefault="00AE3F79" w:rsidP="00F97AF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must support the removal of applications/services.</w:t>
            </w:r>
          </w:p>
        </w:tc>
      </w:tr>
      <w:tr w:rsidR="00AE3F79" w:rsidRPr="00811234" w14:paraId="48E7F38A"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9939345" w14:textId="157506ED" w:rsidR="00AE3F79" w:rsidRPr="003D662E" w:rsidRDefault="00AE3F79" w:rsidP="00F97AFC">
            <w:pPr>
              <w:rPr>
                <w:b w:val="0"/>
                <w:bCs w:val="0"/>
                <w:lang w:val="en-US"/>
              </w:rPr>
            </w:pPr>
            <w:r w:rsidRPr="003D662E">
              <w:rPr>
                <w:b w:val="0"/>
                <w:bCs w:val="0"/>
                <w:lang w:val="en-US"/>
              </w:rPr>
              <w:t>R13</w:t>
            </w:r>
            <w:r w:rsidR="007027D3" w:rsidRPr="003D662E">
              <w:rPr>
                <w:b w:val="0"/>
                <w:bCs w:val="0"/>
                <w:lang w:val="en-US"/>
              </w:rPr>
              <w:t>4</w:t>
            </w:r>
            <w:r w:rsidRPr="003D662E">
              <w:rPr>
                <w:b w:val="0"/>
                <w:bCs w:val="0"/>
                <w:lang w:val="en-US"/>
              </w:rPr>
              <w:t>a</w:t>
            </w:r>
          </w:p>
        </w:tc>
        <w:tc>
          <w:tcPr>
            <w:tcW w:w="7648" w:type="dxa"/>
            <w:tcBorders>
              <w:top w:val="single" w:sz="4" w:space="0" w:color="238FB7"/>
              <w:bottom w:val="single" w:sz="4" w:space="0" w:color="238FB7"/>
            </w:tcBorders>
          </w:tcPr>
          <w:p w14:paraId="3D859668" w14:textId="0F3F5AB0" w:rsidR="00AE3F79" w:rsidRPr="003D662E" w:rsidRDefault="00AE3F79" w:rsidP="00F97AF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must support the removal of deployed applications/services.</w:t>
            </w:r>
          </w:p>
        </w:tc>
      </w:tr>
      <w:tr w:rsidR="00F97AFC" w:rsidRPr="00811234" w14:paraId="041B09E2"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73577B6" w14:textId="77777777" w:rsidR="00F97AFC" w:rsidRPr="003D662E" w:rsidRDefault="00F97AFC" w:rsidP="00F97AFC">
            <w:pPr>
              <w:rPr>
                <w:b w:val="0"/>
                <w:bCs w:val="0"/>
                <w:lang w:val="en-US"/>
              </w:rPr>
            </w:pPr>
            <w:r w:rsidRPr="003D662E">
              <w:rPr>
                <w:b w:val="0"/>
                <w:bCs w:val="0"/>
                <w:lang w:val="en-US"/>
              </w:rPr>
              <w:t>R134b</w:t>
            </w:r>
          </w:p>
        </w:tc>
        <w:tc>
          <w:tcPr>
            <w:tcW w:w="7648" w:type="dxa"/>
            <w:tcBorders>
              <w:top w:val="single" w:sz="4" w:space="0" w:color="238FB7"/>
              <w:bottom w:val="single" w:sz="4" w:space="0" w:color="238FB7"/>
            </w:tcBorders>
          </w:tcPr>
          <w:p w14:paraId="193E3F9C" w14:textId="77777777" w:rsidR="00F97AFC" w:rsidRPr="003D662E" w:rsidRDefault="00F97AFC" w:rsidP="00F97AF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can support the removal of applications from the configuration model.</w:t>
            </w:r>
          </w:p>
        </w:tc>
      </w:tr>
      <w:tr w:rsidR="00F97AFC" w:rsidRPr="00811234" w14:paraId="30A21209"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C56DE26" w14:textId="77777777" w:rsidR="00F97AFC" w:rsidRPr="003D662E" w:rsidRDefault="00F97AFC" w:rsidP="00F97AFC">
            <w:pPr>
              <w:rPr>
                <w:b w:val="0"/>
                <w:bCs w:val="0"/>
                <w:lang w:val="en-US"/>
              </w:rPr>
            </w:pPr>
            <w:r w:rsidRPr="003D662E">
              <w:rPr>
                <w:b w:val="0"/>
                <w:bCs w:val="0"/>
                <w:lang w:val="en-US"/>
              </w:rPr>
              <w:t>R135</w:t>
            </w:r>
          </w:p>
        </w:tc>
        <w:tc>
          <w:tcPr>
            <w:tcW w:w="7648" w:type="dxa"/>
            <w:tcBorders>
              <w:top w:val="single" w:sz="4" w:space="0" w:color="238FB7"/>
              <w:bottom w:val="single" w:sz="4" w:space="0" w:color="238FB7"/>
            </w:tcBorders>
          </w:tcPr>
          <w:p w14:paraId="4B951060" w14:textId="77777777" w:rsidR="00F97AFC" w:rsidRPr="003D662E" w:rsidRDefault="00F97AFC" w:rsidP="00F97AF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shall support the update of applications.</w:t>
            </w:r>
          </w:p>
        </w:tc>
      </w:tr>
      <w:tr w:rsidR="00E841B6" w:rsidRPr="00811234" w14:paraId="5841C1B5"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39DE47D" w14:textId="4C0C3462" w:rsidR="00E841B6" w:rsidRPr="003D662E" w:rsidRDefault="00E841B6" w:rsidP="00E841B6">
            <w:pPr>
              <w:rPr>
                <w:b w:val="0"/>
                <w:bCs w:val="0"/>
                <w:lang w:val="en-US"/>
              </w:rPr>
            </w:pPr>
            <w:r w:rsidRPr="003D662E">
              <w:rPr>
                <w:b w:val="0"/>
                <w:bCs w:val="0"/>
                <w:lang w:val="en-US"/>
              </w:rPr>
              <w:t>R138</w:t>
            </w:r>
          </w:p>
        </w:tc>
        <w:tc>
          <w:tcPr>
            <w:tcW w:w="7648" w:type="dxa"/>
            <w:tcBorders>
              <w:top w:val="single" w:sz="4" w:space="0" w:color="238FB7"/>
              <w:bottom w:val="single" w:sz="4" w:space="0" w:color="238FB7"/>
            </w:tcBorders>
          </w:tcPr>
          <w:p w14:paraId="4B535DC9" w14:textId="1C7185A0" w:rsidR="00E841B6" w:rsidRPr="003D662E" w:rsidRDefault="00E841B6" w:rsidP="00E841B6">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can provide an app store.</w:t>
            </w:r>
          </w:p>
        </w:tc>
      </w:tr>
      <w:tr w:rsidR="00E841B6" w:rsidRPr="00811234" w14:paraId="599BE1C1"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0A54492" w14:textId="0FAC6B5F" w:rsidR="00E841B6" w:rsidRPr="003D662E" w:rsidRDefault="00E841B6" w:rsidP="00E841B6">
            <w:pPr>
              <w:rPr>
                <w:b w:val="0"/>
                <w:bCs w:val="0"/>
                <w:lang w:val="en-US"/>
              </w:rPr>
            </w:pPr>
            <w:r w:rsidRPr="003D662E">
              <w:rPr>
                <w:b w:val="0"/>
                <w:bCs w:val="0"/>
                <w:lang w:val="en-US"/>
              </w:rPr>
              <w:t>R139</w:t>
            </w:r>
          </w:p>
        </w:tc>
        <w:tc>
          <w:tcPr>
            <w:tcW w:w="7648" w:type="dxa"/>
            <w:tcBorders>
              <w:top w:val="single" w:sz="4" w:space="0" w:color="238FB7"/>
              <w:bottom w:val="single" w:sz="4" w:space="0" w:color="238FB7"/>
            </w:tcBorders>
          </w:tcPr>
          <w:p w14:paraId="5F444870" w14:textId="61598FC1" w:rsidR="00E841B6" w:rsidRPr="003D662E" w:rsidRDefault="00E841B6" w:rsidP="00E841B6">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can provide a user interface.</w:t>
            </w:r>
          </w:p>
        </w:tc>
      </w:tr>
      <w:tr w:rsidR="006555BE" w:rsidRPr="00811234" w14:paraId="030E5358"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BE7C1BD" w14:textId="46712B34" w:rsidR="006555BE" w:rsidRPr="003D662E" w:rsidRDefault="006555BE" w:rsidP="00E841B6">
            <w:pPr>
              <w:rPr>
                <w:b w:val="0"/>
                <w:bCs w:val="0"/>
                <w:lang w:val="en-US"/>
              </w:rPr>
            </w:pPr>
            <w:r w:rsidRPr="003D662E">
              <w:rPr>
                <w:b w:val="0"/>
                <w:bCs w:val="0"/>
                <w:lang w:val="en-US"/>
              </w:rPr>
              <w:t>R141</w:t>
            </w:r>
          </w:p>
        </w:tc>
        <w:tc>
          <w:tcPr>
            <w:tcW w:w="7648" w:type="dxa"/>
            <w:tcBorders>
              <w:top w:val="single" w:sz="4" w:space="0" w:color="238FB7"/>
              <w:bottom w:val="single" w:sz="4" w:space="0" w:color="238FB7"/>
            </w:tcBorders>
          </w:tcPr>
          <w:p w14:paraId="55002EC0" w14:textId="0DE75318" w:rsidR="006555BE" w:rsidRPr="003D662E" w:rsidRDefault="006555BE" w:rsidP="00E841B6">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can enable the visualization of data.</w:t>
            </w:r>
          </w:p>
        </w:tc>
      </w:tr>
    </w:tbl>
    <w:p w14:paraId="054A0D87" w14:textId="77777777" w:rsidR="00CA086B" w:rsidRDefault="00CA086B" w:rsidP="009A1F83">
      <w:pPr>
        <w:jc w:val="both"/>
        <w:rPr>
          <w:lang w:val="en-US"/>
        </w:rPr>
      </w:pPr>
    </w:p>
    <w:p w14:paraId="5C74A95C" w14:textId="70205BEB"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28</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68B47232"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D0494D" w:rsidRPr="003D662E">
        <w:rPr>
          <w:lang w:val="en-US"/>
        </w:rPr>
        <w:t xml:space="preserve">Figure </w:t>
      </w:r>
      <w:r w:rsidR="00D0494D">
        <w:rPr>
          <w:noProof/>
          <w:lang w:val="en-US"/>
        </w:rPr>
        <w:t>28</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D0494D">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D0494D" w:rsidRPr="003D662E">
        <w:rPr>
          <w:lang w:val="en-US"/>
        </w:rPr>
        <w:t xml:space="preserve">Figure </w:t>
      </w:r>
      <w:r w:rsidR="00D0494D">
        <w:rPr>
          <w:noProof/>
          <w:lang w:val="en-US"/>
        </w:rPr>
        <w:t>28</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760187DF"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D0494D">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40">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2DD78E51" w:rsidR="00E51BFD" w:rsidRPr="003D662E" w:rsidRDefault="00E51BFD" w:rsidP="00E51BFD">
      <w:pPr>
        <w:pStyle w:val="Caption"/>
        <w:jc w:val="center"/>
        <w:rPr>
          <w:lang w:val="en-US"/>
        </w:rPr>
      </w:pPr>
      <w:bookmarkStart w:id="194"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28</w:t>
      </w:r>
      <w:r w:rsidRPr="003D662E">
        <w:fldChar w:fldCharType="end"/>
      </w:r>
      <w:bookmarkEnd w:id="194"/>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95" w:name="_Hlk101349620"/>
      <w:r w:rsidR="00EC67C5" w:rsidRPr="003D662E">
        <w:rPr>
          <w:lang w:val="en-US"/>
        </w:rPr>
        <w:t xml:space="preserve">allow </w:t>
      </w:r>
      <w:bookmarkEnd w:id="195"/>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5B8672CA"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D0494D">
        <w:rPr>
          <w:lang w:val="en-US"/>
        </w:rPr>
        <w:t>3.8.1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D0494D">
        <w:rPr>
          <w:lang w:val="en-US"/>
        </w:rPr>
        <w:t>3.9.4</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D0494D">
        <w:rPr>
          <w:lang w:val="en-US"/>
        </w:rPr>
        <w:t>3.9.3</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8"/>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xml:space="preserve">,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w:t>
      </w:r>
      <w:r w:rsidR="001A4D88" w:rsidRPr="001C7257">
        <w:rPr>
          <w:lang w:val="en-US"/>
        </w:rPr>
        <w:lastRenderedPageBreak/>
        <w:t>as Maven artifact, used in user-defined applications. It is important to mention that such libraries intentionally ship without the generated types, which are then generated as part of the respective IoT build process.</w:t>
      </w:r>
    </w:p>
    <w:p w14:paraId="2FC0014A" w14:textId="0C4CCA4E"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D0494D">
        <w:rPr>
          <w:lang w:val="en-US"/>
        </w:rPr>
        <w:t>3.5.3.3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56FB4199" w14:textId="3B89D5B2" w:rsidR="006167BB" w:rsidRPr="003D662E" w:rsidRDefault="006167BB" w:rsidP="009A1F83">
      <w:pPr>
        <w:jc w:val="both"/>
        <w:rPr>
          <w:lang w:val="en-US"/>
        </w:rPr>
      </w:pPr>
      <w:r w:rsidRPr="003D662E">
        <w:rPr>
          <w:lang w:val="en-US"/>
        </w:rPr>
        <w:t>Following the structure of the previous section, we discuss now the implementation of the configuration requirements. However, so far</w:t>
      </w:r>
      <w:r w:rsidR="00912EAA" w:rsidRPr="003D662E">
        <w:rPr>
          <w:lang w:val="en-US"/>
        </w:rPr>
        <w:t>,</w:t>
      </w:r>
      <w:r w:rsidRPr="003D662E">
        <w:rPr>
          <w:lang w:val="en-US"/>
        </w:rPr>
        <w:t xml:space="preserve"> we did not detail the structure of the IVML model and the capabilities of the instantiation. This information is provided in Section </w:t>
      </w:r>
      <w:r w:rsidRPr="003D662E">
        <w:rPr>
          <w:lang w:val="en-US"/>
        </w:rPr>
        <w:fldChar w:fldCharType="begin"/>
      </w:r>
      <w:r w:rsidRPr="003D662E">
        <w:rPr>
          <w:lang w:val="en-US"/>
        </w:rPr>
        <w:instrText xml:space="preserve"> REF _Ref77216166 \r \h  \* MERGEFORMAT </w:instrText>
      </w:r>
      <w:r w:rsidRPr="003D662E">
        <w:rPr>
          <w:lang w:val="en-US"/>
        </w:rPr>
      </w:r>
      <w:r w:rsidRPr="003D662E">
        <w:rPr>
          <w:lang w:val="en-US"/>
        </w:rPr>
        <w:fldChar w:fldCharType="separate"/>
      </w:r>
      <w:r w:rsidR="00D0494D">
        <w:rPr>
          <w:lang w:val="en-US"/>
        </w:rPr>
        <w:t>6</w:t>
      </w:r>
      <w:r w:rsidRPr="003D662E">
        <w:rPr>
          <w:lang w:val="en-US"/>
        </w:rPr>
        <w:fldChar w:fldCharType="end"/>
      </w:r>
      <w:r w:rsidRPr="003D662E">
        <w:rPr>
          <w:lang w:val="en-US"/>
        </w:rPr>
        <w:t xml:space="preserve">, because we focus here on the architectural side. To avoid two separate discussions of the realized requirements, </w:t>
      </w:r>
      <w:r w:rsidRPr="003D662E">
        <w:rPr>
          <w:lang w:val="en-US"/>
        </w:rPr>
        <w:fldChar w:fldCharType="begin"/>
      </w:r>
      <w:r w:rsidRPr="003D662E">
        <w:rPr>
          <w:lang w:val="en-US"/>
        </w:rPr>
        <w:instrText xml:space="preserve"> REF _Ref77216364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22</w:t>
      </w:r>
      <w:r w:rsidRPr="003D662E">
        <w:rPr>
          <w:lang w:val="en-US"/>
        </w:rPr>
        <w:fldChar w:fldCharType="end"/>
      </w:r>
      <w:r w:rsidRPr="003D662E">
        <w:rPr>
          <w:lang w:val="en-US"/>
        </w:rPr>
        <w:t xml:space="preserve"> includes forward pointers to Section </w:t>
      </w:r>
      <w:r w:rsidRPr="003D662E">
        <w:rPr>
          <w:lang w:val="en-US"/>
        </w:rPr>
        <w:fldChar w:fldCharType="begin"/>
      </w:r>
      <w:r w:rsidRPr="003D662E">
        <w:rPr>
          <w:lang w:val="en-US"/>
        </w:rPr>
        <w:instrText xml:space="preserve"> REF _Ref77216166 \r \h  \* MERGEFORMAT </w:instrText>
      </w:r>
      <w:r w:rsidRPr="003D662E">
        <w:rPr>
          <w:lang w:val="en-US"/>
        </w:rPr>
      </w:r>
      <w:r w:rsidRPr="003D662E">
        <w:rPr>
          <w:lang w:val="en-US"/>
        </w:rPr>
        <w:fldChar w:fldCharType="separate"/>
      </w:r>
      <w:r w:rsidR="00D0494D">
        <w:rPr>
          <w:lang w:val="en-US"/>
        </w:rPr>
        <w:t>6</w:t>
      </w:r>
      <w:r w:rsidRPr="003D662E">
        <w:rPr>
          <w:lang w:val="en-US"/>
        </w:rPr>
        <w:fldChar w:fldCharType="end"/>
      </w:r>
      <w:r w:rsidRPr="003D662E">
        <w:rPr>
          <w:lang w:val="en-US"/>
        </w:rPr>
        <w:t xml:space="preserve"> and summarizes already the requirements state explained there.</w:t>
      </w:r>
    </w:p>
    <w:p w14:paraId="160A6B92" w14:textId="4AD29E39" w:rsidR="006167BB" w:rsidRPr="003D662E" w:rsidRDefault="006167BB" w:rsidP="006167BB">
      <w:pPr>
        <w:pStyle w:val="Caption"/>
        <w:jc w:val="center"/>
        <w:rPr>
          <w:lang w:val="en-US"/>
        </w:rPr>
      </w:pPr>
      <w:bookmarkStart w:id="196" w:name="_Ref7721636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22</w:t>
      </w:r>
      <w:r w:rsidRPr="003D662E">
        <w:fldChar w:fldCharType="end"/>
      </w:r>
      <w:bookmarkEnd w:id="196"/>
      <w:r w:rsidRPr="003D662E">
        <w:rPr>
          <w:lang w:val="en-US"/>
        </w:rPr>
        <w:t xml:space="preserve">: </w:t>
      </w:r>
      <w:r w:rsidR="009C69DE" w:rsidRPr="003D662E">
        <w:rPr>
          <w:lang w:val="en-US"/>
        </w:rPr>
        <w:t xml:space="preserve">Review of </w:t>
      </w:r>
      <w:r w:rsidR="003B68DA" w:rsidRPr="003D662E">
        <w:rPr>
          <w:lang w:val="en-US"/>
        </w:rPr>
        <w:t>realized</w:t>
      </w:r>
      <w:r w:rsidR="003B68DA" w:rsidRPr="003D662E">
        <w:rPr>
          <w:vertAlign w:val="superscript"/>
          <w:lang w:val="en-US"/>
        </w:rPr>
        <w:fldChar w:fldCharType="begin"/>
      </w:r>
      <w:r w:rsidR="003B68DA" w:rsidRPr="003D662E">
        <w:rPr>
          <w:vertAlign w:val="superscript"/>
          <w:lang w:val="en-US"/>
        </w:rPr>
        <w:instrText xml:space="preserve"> NOTEREF _Ref77706954 \h  \* MERGEFORMAT </w:instrText>
      </w:r>
      <w:r w:rsidR="003B68DA" w:rsidRPr="003D662E">
        <w:rPr>
          <w:vertAlign w:val="superscript"/>
          <w:lang w:val="en-US"/>
        </w:rPr>
      </w:r>
      <w:r w:rsidR="003B68DA" w:rsidRPr="003D662E">
        <w:rPr>
          <w:vertAlign w:val="superscript"/>
          <w:lang w:val="en-US"/>
        </w:rPr>
        <w:fldChar w:fldCharType="separate"/>
      </w:r>
      <w:r w:rsidR="00D0494D">
        <w:rPr>
          <w:vertAlign w:val="superscript"/>
          <w:lang w:val="en-US"/>
        </w:rPr>
        <w:t>69</w:t>
      </w:r>
      <w:r w:rsidR="003B68DA" w:rsidRPr="003D662E">
        <w:rPr>
          <w:vertAlign w:val="superscript"/>
          <w:lang w:val="en-US"/>
        </w:rPr>
        <w:fldChar w:fldCharType="end"/>
      </w:r>
      <w:r w:rsidR="009C69DE" w:rsidRPr="003D662E">
        <w:rPr>
          <w:lang w:val="en-US"/>
        </w:rPr>
        <w:t xml:space="preserve"> requirements</w:t>
      </w:r>
      <w:r w:rsidRPr="003D662E">
        <w:rPr>
          <w:lang w:val="en-US"/>
        </w:rPr>
        <w:t xml:space="preserve"> for the configuration (based on </w:t>
      </w:r>
      <w:r w:rsidRPr="003D662E">
        <w:rPr>
          <w:lang w:val="en-US"/>
        </w:rPr>
        <w:fldChar w:fldCharType="begin"/>
      </w:r>
      <w:r w:rsidRPr="003D662E">
        <w:rPr>
          <w:lang w:val="en-US"/>
        </w:rPr>
        <w:instrText xml:space="preserve"> REF _Ref57199193 \h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2</w:t>
      </w:r>
      <w:r w:rsidRPr="003D662E">
        <w:rPr>
          <w:lang w:val="en-US"/>
        </w:rPr>
        <w:fldChar w:fldCharType="end"/>
      </w:r>
      <w:r w:rsidRPr="003D662E">
        <w:rPr>
          <w:lang w:val="en-US"/>
        </w:rPr>
        <w:t xml:space="preserve">, </w:t>
      </w:r>
      <w:r w:rsidRPr="003D662E">
        <w:rPr>
          <w:lang w:val="en-US"/>
        </w:rPr>
        <w:fldChar w:fldCharType="begin"/>
      </w:r>
      <w:r w:rsidRPr="003D662E">
        <w:rPr>
          <w:lang w:val="en-US"/>
        </w:rPr>
        <w:instrText xml:space="preserve"> REF _Ref64276457 \h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3</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_Ref77216017 \h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21</w:t>
      </w:r>
      <w:r w:rsidRPr="003D662E">
        <w:rPr>
          <w:lang w:val="en-US"/>
        </w:rPr>
        <w:fldChar w:fldCharType="end"/>
      </w:r>
      <w:r w:rsidRPr="003D662E">
        <w:rPr>
          <w:lang w:val="en-US"/>
        </w:rPr>
        <w:t>)</w:t>
      </w:r>
    </w:p>
    <w:tbl>
      <w:tblPr>
        <w:tblStyle w:val="GridTable1Light-Accent1"/>
        <w:tblW w:w="0" w:type="auto"/>
        <w:tblLook w:val="04A0" w:firstRow="1" w:lastRow="0" w:firstColumn="1" w:lastColumn="0" w:noHBand="0" w:noVBand="1"/>
      </w:tblPr>
      <w:tblGrid>
        <w:gridCol w:w="1414"/>
        <w:gridCol w:w="7648"/>
      </w:tblGrid>
      <w:tr w:rsidR="006167BB" w:rsidRPr="003D662E" w14:paraId="2F35A1B5" w14:textId="77777777" w:rsidTr="006002F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single" w:sz="4" w:space="0" w:color="B8CCE4" w:themeColor="accent1" w:themeTint="66"/>
            </w:tcBorders>
            <w:shd w:val="clear" w:color="auto" w:fill="238FB7"/>
          </w:tcPr>
          <w:p w14:paraId="4EC7FA3B" w14:textId="77777777" w:rsidR="006167BB" w:rsidRPr="003D662E" w:rsidRDefault="006167BB" w:rsidP="006002FE">
            <w:pPr>
              <w:rPr>
                <w:b w:val="0"/>
                <w:bCs w:val="0"/>
                <w:color w:val="FFFFFF" w:themeColor="background1"/>
                <w:lang w:val="en-US"/>
              </w:rPr>
            </w:pPr>
            <w:r w:rsidRPr="003D662E">
              <w:rPr>
                <w:color w:val="FFFFFF" w:themeColor="background1"/>
                <w:lang w:val="en-US"/>
              </w:rPr>
              <w:t>Requirement</w:t>
            </w:r>
          </w:p>
        </w:tc>
        <w:tc>
          <w:tcPr>
            <w:tcW w:w="7648" w:type="dxa"/>
            <w:tcBorders>
              <w:bottom w:val="single" w:sz="4" w:space="0" w:color="B8CCE4" w:themeColor="accent1" w:themeTint="66"/>
            </w:tcBorders>
            <w:shd w:val="clear" w:color="auto" w:fill="238FB7"/>
          </w:tcPr>
          <w:p w14:paraId="68D785D1" w14:textId="77777777" w:rsidR="006167BB" w:rsidRPr="003D662E" w:rsidRDefault="006167BB" w:rsidP="006002F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6167BB" w:rsidRPr="00811234" w14:paraId="6B343F64"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37895D1E" w14:textId="77777777" w:rsidR="006167BB" w:rsidRPr="003D662E" w:rsidRDefault="006167BB" w:rsidP="006002FE">
            <w:pPr>
              <w:rPr>
                <w:b w:val="0"/>
                <w:bCs w:val="0"/>
                <w:lang w:val="en-US"/>
              </w:rPr>
            </w:pPr>
            <w:r w:rsidRPr="003D662E">
              <w:rPr>
                <w:b w:val="0"/>
                <w:bCs w:val="0"/>
                <w:lang w:val="en-US"/>
              </w:rPr>
              <w:t>R8</w:t>
            </w:r>
          </w:p>
        </w:tc>
        <w:tc>
          <w:tcPr>
            <w:tcW w:w="7648" w:type="dxa"/>
            <w:tcBorders>
              <w:top w:val="single" w:sz="4" w:space="0" w:color="238FB7"/>
              <w:bottom w:val="single" w:sz="4" w:space="0" w:color="238FB7"/>
            </w:tcBorders>
          </w:tcPr>
          <w:p w14:paraId="2BC622DD" w14:textId="4BD9BA20"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SPL approaches are used for variant management.</w:t>
            </w:r>
          </w:p>
        </w:tc>
      </w:tr>
      <w:tr w:rsidR="006167BB" w:rsidRPr="00811234" w14:paraId="46358389"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4E70C7A1" w14:textId="77777777" w:rsidR="006167BB" w:rsidRPr="003D662E" w:rsidRDefault="006167BB" w:rsidP="006002FE">
            <w:pPr>
              <w:rPr>
                <w:b w:val="0"/>
                <w:bCs w:val="0"/>
                <w:lang w:val="en-US"/>
              </w:rPr>
            </w:pPr>
            <w:r w:rsidRPr="003D662E">
              <w:rPr>
                <w:b w:val="0"/>
                <w:bCs w:val="0"/>
                <w:lang w:val="en-US"/>
              </w:rPr>
              <w:t>R8a</w:t>
            </w:r>
          </w:p>
        </w:tc>
        <w:tc>
          <w:tcPr>
            <w:tcW w:w="7648" w:type="dxa"/>
            <w:tcBorders>
              <w:top w:val="single" w:sz="4" w:space="0" w:color="238FB7"/>
              <w:bottom w:val="single" w:sz="4" w:space="0" w:color="238FB7"/>
            </w:tcBorders>
          </w:tcPr>
          <w:p w14:paraId="57A73F55" w14:textId="1F92D5B1"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platform contains an integrated configuration model for applications, services and platform properties.</w:t>
            </w:r>
          </w:p>
        </w:tc>
      </w:tr>
      <w:tr w:rsidR="006167BB" w:rsidRPr="00811234" w14:paraId="1F0566C2"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0E03E894" w14:textId="77777777" w:rsidR="006167BB" w:rsidRPr="003D662E" w:rsidRDefault="006167BB" w:rsidP="006002FE">
            <w:pPr>
              <w:rPr>
                <w:b w:val="0"/>
                <w:bCs w:val="0"/>
                <w:lang w:val="en-US"/>
              </w:rPr>
            </w:pPr>
            <w:r w:rsidRPr="003D662E">
              <w:rPr>
                <w:b w:val="0"/>
                <w:bCs w:val="0"/>
                <w:lang w:val="en-US"/>
              </w:rPr>
              <w:t>R8b</w:t>
            </w:r>
          </w:p>
        </w:tc>
        <w:tc>
          <w:tcPr>
            <w:tcW w:w="7648" w:type="dxa"/>
            <w:tcBorders>
              <w:top w:val="single" w:sz="4" w:space="0" w:color="238FB7"/>
              <w:bottom w:val="single" w:sz="4" w:space="0" w:color="238FB7"/>
            </w:tcBorders>
          </w:tcPr>
          <w:p w14:paraId="46FE2605" w14:textId="3F55C7F0"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Automated validation of the configuration model is supported in terms of the constraints in the variability model and the EASy-producer IVML reasoner (cf. Section </w:t>
            </w:r>
            <w:r w:rsidRPr="003D662E">
              <w:rPr>
                <w:lang w:val="en-US"/>
              </w:rPr>
              <w:fldChar w:fldCharType="begin"/>
            </w:r>
            <w:r w:rsidRPr="003D662E">
              <w:rPr>
                <w:lang w:val="en-US"/>
              </w:rPr>
              <w:instrText xml:space="preserve"> REF _Ref77216166 \r \h  \* MERGEFORMAT </w:instrText>
            </w:r>
            <w:r w:rsidRPr="003D662E">
              <w:rPr>
                <w:lang w:val="en-US"/>
              </w:rPr>
            </w:r>
            <w:r w:rsidRPr="003D662E">
              <w:rPr>
                <w:lang w:val="en-US"/>
              </w:rPr>
              <w:fldChar w:fldCharType="separate"/>
            </w:r>
            <w:r w:rsidR="00D0494D">
              <w:rPr>
                <w:lang w:val="en-US"/>
              </w:rPr>
              <w:t>6</w:t>
            </w:r>
            <w:r w:rsidRPr="003D662E">
              <w:rPr>
                <w:lang w:val="en-US"/>
              </w:rPr>
              <w:fldChar w:fldCharType="end"/>
            </w:r>
            <w:r w:rsidRPr="003D662E">
              <w:rPr>
                <w:lang w:val="en-US"/>
              </w:rPr>
              <w:t>).</w:t>
            </w:r>
          </w:p>
        </w:tc>
      </w:tr>
      <w:tr w:rsidR="006167BB" w:rsidRPr="00811234" w14:paraId="5227BF73"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2D43EB42" w14:textId="77777777" w:rsidR="006167BB" w:rsidRPr="003D662E" w:rsidRDefault="006167BB" w:rsidP="006002FE">
            <w:pPr>
              <w:rPr>
                <w:b w:val="0"/>
                <w:bCs w:val="0"/>
                <w:lang w:val="en-US"/>
              </w:rPr>
            </w:pPr>
            <w:r w:rsidRPr="003D662E">
              <w:rPr>
                <w:b w:val="0"/>
                <w:bCs w:val="0"/>
                <w:lang w:val="en-US"/>
              </w:rPr>
              <w:t>R8c</w:t>
            </w:r>
          </w:p>
        </w:tc>
        <w:tc>
          <w:tcPr>
            <w:tcW w:w="7648" w:type="dxa"/>
            <w:tcBorders>
              <w:top w:val="single" w:sz="4" w:space="0" w:color="238FB7"/>
              <w:bottom w:val="single" w:sz="4" w:space="0" w:color="238FB7"/>
            </w:tcBorders>
          </w:tcPr>
          <w:p w14:paraId="21A50118" w14:textId="3F428AAD"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Automated derivation of platform instances is supported through the instantiation process (cf. Section </w:t>
            </w:r>
            <w:r w:rsidRPr="003D662E">
              <w:rPr>
                <w:lang w:val="en-US"/>
              </w:rPr>
              <w:fldChar w:fldCharType="begin"/>
            </w:r>
            <w:r w:rsidRPr="003D662E">
              <w:rPr>
                <w:lang w:val="en-US"/>
              </w:rPr>
              <w:instrText xml:space="preserve"> REF _Ref77216166 \r \h  \* MERGEFORMAT </w:instrText>
            </w:r>
            <w:r w:rsidRPr="003D662E">
              <w:rPr>
                <w:lang w:val="en-US"/>
              </w:rPr>
            </w:r>
            <w:r w:rsidRPr="003D662E">
              <w:rPr>
                <w:lang w:val="en-US"/>
              </w:rPr>
              <w:fldChar w:fldCharType="separate"/>
            </w:r>
            <w:r w:rsidR="00D0494D">
              <w:rPr>
                <w:lang w:val="en-US"/>
              </w:rPr>
              <w:t>6</w:t>
            </w:r>
            <w:r w:rsidRPr="003D662E">
              <w:rPr>
                <w:lang w:val="en-US"/>
              </w:rPr>
              <w:fldChar w:fldCharType="end"/>
            </w:r>
            <w:r w:rsidRPr="003D662E">
              <w:rPr>
                <w:lang w:val="en-US"/>
              </w:rPr>
              <w:t>).</w:t>
            </w:r>
          </w:p>
        </w:tc>
      </w:tr>
      <w:tr w:rsidR="006167BB" w:rsidRPr="00811234" w14:paraId="0CE1A5CD"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59E86E6D" w14:textId="77777777" w:rsidR="006167BB" w:rsidRPr="003D662E" w:rsidRDefault="006167BB" w:rsidP="006002FE">
            <w:pPr>
              <w:rPr>
                <w:b w:val="0"/>
                <w:bCs w:val="0"/>
                <w:lang w:val="en-US"/>
              </w:rPr>
            </w:pPr>
            <w:r w:rsidRPr="003D662E">
              <w:rPr>
                <w:b w:val="0"/>
                <w:bCs w:val="0"/>
                <w:lang w:val="en-US"/>
              </w:rPr>
              <w:t>R12a</w:t>
            </w:r>
          </w:p>
        </w:tc>
        <w:tc>
          <w:tcPr>
            <w:tcW w:w="7648" w:type="dxa"/>
            <w:tcBorders>
              <w:top w:val="single" w:sz="4" w:space="0" w:color="238FB7"/>
              <w:bottom w:val="single" w:sz="4" w:space="0" w:color="238FB7"/>
            </w:tcBorders>
          </w:tcPr>
          <w:p w14:paraId="44E128A9" w14:textId="6B768AEA"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Derivation of the documentation of data processing is currently not supported.</w:t>
            </w:r>
          </w:p>
        </w:tc>
      </w:tr>
      <w:tr w:rsidR="006167BB" w:rsidRPr="00811234" w14:paraId="75381C00"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47A26B1C" w14:textId="77777777" w:rsidR="006167BB" w:rsidRPr="003D662E" w:rsidRDefault="006167BB" w:rsidP="006002FE">
            <w:pPr>
              <w:rPr>
                <w:b w:val="0"/>
                <w:bCs w:val="0"/>
                <w:lang w:val="en-US"/>
              </w:rPr>
            </w:pPr>
            <w:r w:rsidRPr="003D662E">
              <w:rPr>
                <w:b w:val="0"/>
                <w:bCs w:val="0"/>
                <w:lang w:val="en-US"/>
              </w:rPr>
              <w:t>R17a</w:t>
            </w:r>
          </w:p>
        </w:tc>
        <w:tc>
          <w:tcPr>
            <w:tcW w:w="7648" w:type="dxa"/>
            <w:tcBorders>
              <w:top w:val="single" w:sz="4" w:space="0" w:color="238FB7"/>
              <w:bottom w:val="single" w:sz="4" w:space="0" w:color="238FB7"/>
            </w:tcBorders>
          </w:tcPr>
          <w:p w14:paraId="3CF3EF82" w14:textId="7A799CD7" w:rsidR="006167BB" w:rsidRPr="003D662E" w:rsidRDefault="006167BB" w:rsidP="006002FE">
            <w:pPr>
              <w:pStyle w:val="Default"/>
              <w:cnfStyle w:val="000000000000" w:firstRow="0" w:lastRow="0" w:firstColumn="0" w:lastColumn="0" w:oddVBand="0" w:evenVBand="0" w:oddHBand="0" w:evenHBand="0" w:firstRowFirstColumn="0" w:firstRowLastColumn="0" w:lastRowFirstColumn="0" w:lastRowLastColumn="0"/>
              <w:rPr>
                <w:sz w:val="22"/>
                <w:szCs w:val="22"/>
              </w:rPr>
            </w:pPr>
            <w:r w:rsidRPr="003D662E">
              <w:rPr>
                <w:sz w:val="22"/>
                <w:szCs w:val="22"/>
              </w:rPr>
              <w:t xml:space="preserve">Connectors </w:t>
            </w:r>
            <w:r w:rsidRPr="003D662E">
              <w:rPr>
                <w:sz w:val="22"/>
                <w:szCs w:val="22"/>
                <w:lang w:val="en-US"/>
              </w:rPr>
              <w:t xml:space="preserve">are part of </w:t>
            </w:r>
            <w:r w:rsidRPr="003D662E">
              <w:rPr>
                <w:sz w:val="22"/>
                <w:szCs w:val="22"/>
              </w:rPr>
              <w:t>the configuration model</w:t>
            </w:r>
            <w:r w:rsidRPr="003D662E">
              <w:rPr>
                <w:sz w:val="22"/>
                <w:szCs w:val="22"/>
                <w:lang w:val="en-US"/>
              </w:rPr>
              <w:t xml:space="preserve"> (cf. Section </w:t>
            </w:r>
            <w:r w:rsidRPr="003D662E">
              <w:rPr>
                <w:sz w:val="22"/>
                <w:szCs w:val="22"/>
                <w:lang w:val="en-US"/>
              </w:rPr>
              <w:fldChar w:fldCharType="begin"/>
            </w:r>
            <w:r w:rsidRPr="003D662E">
              <w:rPr>
                <w:sz w:val="22"/>
                <w:szCs w:val="22"/>
                <w:lang w:val="en-US"/>
              </w:rPr>
              <w:instrText xml:space="preserve"> REF _Ref77216166 \r \h  \* MERGEFORMAT </w:instrText>
            </w:r>
            <w:r w:rsidRPr="003D662E">
              <w:rPr>
                <w:sz w:val="22"/>
                <w:szCs w:val="22"/>
                <w:lang w:val="en-US"/>
              </w:rPr>
            </w:r>
            <w:r w:rsidRPr="003D662E">
              <w:rPr>
                <w:sz w:val="22"/>
                <w:szCs w:val="22"/>
                <w:lang w:val="en-US"/>
              </w:rPr>
              <w:fldChar w:fldCharType="separate"/>
            </w:r>
            <w:r w:rsidR="00D0494D">
              <w:rPr>
                <w:sz w:val="22"/>
                <w:szCs w:val="22"/>
                <w:lang w:val="en-US"/>
              </w:rPr>
              <w:t>6</w:t>
            </w:r>
            <w:r w:rsidRPr="003D662E">
              <w:rPr>
                <w:sz w:val="22"/>
                <w:szCs w:val="22"/>
                <w:lang w:val="en-US"/>
              </w:rPr>
              <w:fldChar w:fldCharType="end"/>
            </w:r>
            <w:r w:rsidRPr="003D662E">
              <w:rPr>
                <w:sz w:val="22"/>
                <w:szCs w:val="22"/>
                <w:lang w:val="en-US"/>
              </w:rPr>
              <w:t>)</w:t>
            </w:r>
            <w:r w:rsidRPr="003D662E">
              <w:rPr>
                <w:sz w:val="22"/>
                <w:szCs w:val="22"/>
              </w:rPr>
              <w:t xml:space="preserve">. </w:t>
            </w:r>
          </w:p>
        </w:tc>
      </w:tr>
      <w:tr w:rsidR="006167BB" w:rsidRPr="003D662E" w14:paraId="3E9ABB28"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04971AAC" w14:textId="77777777" w:rsidR="006167BB" w:rsidRPr="003D662E" w:rsidRDefault="006167BB" w:rsidP="006002FE">
            <w:pPr>
              <w:rPr>
                <w:b w:val="0"/>
                <w:bCs w:val="0"/>
                <w:lang w:val="en-US"/>
              </w:rPr>
            </w:pPr>
            <w:r w:rsidRPr="003D662E">
              <w:rPr>
                <w:b w:val="0"/>
                <w:bCs w:val="0"/>
                <w:lang w:val="en-US"/>
              </w:rPr>
              <w:t>R19f</w:t>
            </w:r>
          </w:p>
        </w:tc>
        <w:tc>
          <w:tcPr>
            <w:tcW w:w="7648" w:type="dxa"/>
            <w:tcBorders>
              <w:top w:val="single" w:sz="4" w:space="0" w:color="238FB7"/>
              <w:bottom w:val="single" w:sz="4" w:space="0" w:color="238FB7"/>
            </w:tcBorders>
          </w:tcPr>
          <w:p w14:paraId="33E6F6E7" w14:textId="04A051EB" w:rsidR="006167BB" w:rsidRPr="003D662E" w:rsidRDefault="005C54C3" w:rsidP="006002FE">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configuration model allows specifying data mapping/format conversion functions for connectors</w:t>
            </w:r>
            <w:r w:rsidRPr="003D662E">
              <w:rPr>
                <w:i/>
                <w:lang w:val="en-US"/>
              </w:rPr>
              <w:t>, not yet for</w:t>
            </w:r>
            <w:r w:rsidRPr="003D662E">
              <w:rPr>
                <w:lang w:val="en-US"/>
              </w:rPr>
              <w:t xml:space="preserve"> </w:t>
            </w:r>
            <w:r w:rsidRPr="003D662E">
              <w:rPr>
                <w:i/>
                <w:lang w:val="en-US"/>
              </w:rPr>
              <w:t>all services</w:t>
            </w:r>
            <w:r w:rsidR="006167BB" w:rsidRPr="003D662E">
              <w:rPr>
                <w:i/>
                <w:lang w:val="en-US"/>
              </w:rPr>
              <w:t>.</w:t>
            </w:r>
            <w:r w:rsidR="006F10BD" w:rsidRPr="003D662E">
              <w:rPr>
                <w:lang w:val="en-US"/>
              </w:rPr>
              <w:t xml:space="preserve"> Data serializers are implicitly derived during instantiation (cf. Section </w:t>
            </w:r>
            <w:r w:rsidR="006F10BD" w:rsidRPr="003D662E">
              <w:rPr>
                <w:lang w:val="en-US"/>
              </w:rPr>
              <w:fldChar w:fldCharType="begin"/>
            </w:r>
            <w:r w:rsidR="006F10BD" w:rsidRPr="003D662E">
              <w:rPr>
                <w:lang w:val="en-US"/>
              </w:rPr>
              <w:instrText xml:space="preserve"> REF _Ref77216166 \r \h  \* MERGEFORMAT </w:instrText>
            </w:r>
            <w:r w:rsidR="006F10BD" w:rsidRPr="003D662E">
              <w:rPr>
                <w:lang w:val="en-US"/>
              </w:rPr>
            </w:r>
            <w:r w:rsidR="006F10BD" w:rsidRPr="003D662E">
              <w:rPr>
                <w:lang w:val="en-US"/>
              </w:rPr>
              <w:fldChar w:fldCharType="separate"/>
            </w:r>
            <w:r w:rsidR="00D0494D">
              <w:rPr>
                <w:lang w:val="en-US"/>
              </w:rPr>
              <w:t>6</w:t>
            </w:r>
            <w:r w:rsidR="006F10BD" w:rsidRPr="003D662E">
              <w:rPr>
                <w:lang w:val="en-US"/>
              </w:rPr>
              <w:fldChar w:fldCharType="end"/>
            </w:r>
            <w:r w:rsidR="006F10BD" w:rsidRPr="003D662E">
              <w:rPr>
                <w:lang w:val="en-US"/>
              </w:rPr>
              <w:t>)</w:t>
            </w:r>
            <w:r w:rsidR="006F10BD" w:rsidRPr="003D662E">
              <w:rPr>
                <w:lang w:val="en-GB"/>
              </w:rPr>
              <w:t>.</w:t>
            </w:r>
          </w:p>
        </w:tc>
      </w:tr>
      <w:tr w:rsidR="006167BB" w:rsidRPr="00811234" w14:paraId="3A45C068"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10AD30F" w14:textId="77777777" w:rsidR="006167BB" w:rsidRPr="003D662E" w:rsidRDefault="006167BB" w:rsidP="006002FE">
            <w:pPr>
              <w:rPr>
                <w:rFonts w:ascii="Calibri" w:hAnsi="Calibri" w:cs="Calibri"/>
                <w:b w:val="0"/>
                <w:bCs w:val="0"/>
                <w:color w:val="000000"/>
                <w:lang w:val="en-US"/>
              </w:rPr>
            </w:pPr>
            <w:r w:rsidRPr="003D662E">
              <w:rPr>
                <w:rFonts w:ascii="Calibri" w:hAnsi="Calibri" w:cs="Calibri"/>
                <w:b w:val="0"/>
                <w:bCs w:val="0"/>
                <w:color w:val="000000"/>
                <w:lang w:val="en-US"/>
              </w:rPr>
              <w:t>R19g</w:t>
            </w:r>
          </w:p>
        </w:tc>
        <w:tc>
          <w:tcPr>
            <w:tcW w:w="7648" w:type="dxa"/>
            <w:tcBorders>
              <w:top w:val="single" w:sz="4" w:space="0" w:color="238FB7"/>
              <w:bottom w:val="single" w:sz="4" w:space="0" w:color="238FB7"/>
            </w:tcBorders>
          </w:tcPr>
          <w:p w14:paraId="274FC503" w14:textId="3AB3E718" w:rsidR="006167BB" w:rsidRPr="003D662E" w:rsidRDefault="006F10BD" w:rsidP="006002FE">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Currently the configuration model does not support</w:t>
            </w:r>
            <w:r w:rsidR="006167BB" w:rsidRPr="003D662E">
              <w:rPr>
                <w:i/>
                <w:lang w:val="en-US"/>
              </w:rPr>
              <w:t xml:space="preserve"> mechanisms for customization or manipulation of metadata.</w:t>
            </w:r>
          </w:p>
        </w:tc>
      </w:tr>
      <w:tr w:rsidR="006167BB" w:rsidRPr="00811234" w14:paraId="0EA3115D"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0F33817" w14:textId="77777777" w:rsidR="006167BB" w:rsidRPr="003D662E" w:rsidRDefault="006167BB" w:rsidP="006002FE">
            <w:pPr>
              <w:rPr>
                <w:b w:val="0"/>
                <w:bCs w:val="0"/>
                <w:lang w:val="en-US"/>
              </w:rPr>
            </w:pPr>
            <w:r w:rsidRPr="003D662E">
              <w:rPr>
                <w:b w:val="0"/>
                <w:bCs w:val="0"/>
                <w:lang w:val="en-US"/>
              </w:rPr>
              <w:t>R20a</w:t>
            </w:r>
          </w:p>
        </w:tc>
        <w:tc>
          <w:tcPr>
            <w:tcW w:w="7648" w:type="dxa"/>
            <w:tcBorders>
              <w:top w:val="single" w:sz="4" w:space="0" w:color="238FB7"/>
              <w:bottom w:val="single" w:sz="4" w:space="0" w:color="238FB7"/>
            </w:tcBorders>
          </w:tcPr>
          <w:p w14:paraId="2DBB89D2" w14:textId="0500D161"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Data paths/relations </w:t>
            </w:r>
            <w:r w:rsidR="006F10BD" w:rsidRPr="003D662E">
              <w:rPr>
                <w:bCs/>
                <w:lang w:val="en-US"/>
              </w:rPr>
              <w:t xml:space="preserve">are </w:t>
            </w:r>
            <w:r w:rsidRPr="003D662E">
              <w:rPr>
                <w:bCs/>
                <w:lang w:val="en-US"/>
              </w:rPr>
              <w:t>defined in the configuration model</w:t>
            </w:r>
            <w:r w:rsidR="006F10BD" w:rsidRPr="003D662E">
              <w:rPr>
                <w:bCs/>
                <w:lang w:val="en-US"/>
              </w:rPr>
              <w:t xml:space="preserve"> in terms of service meshes </w:t>
            </w:r>
            <w:r w:rsidR="006F10BD" w:rsidRPr="003D662E">
              <w:rPr>
                <w:lang w:val="en-US"/>
              </w:rPr>
              <w:t xml:space="preserve">(cf. Section </w:t>
            </w:r>
            <w:r w:rsidR="006F10BD" w:rsidRPr="003D662E">
              <w:rPr>
                <w:lang w:val="en-US"/>
              </w:rPr>
              <w:fldChar w:fldCharType="begin"/>
            </w:r>
            <w:r w:rsidR="006F10BD" w:rsidRPr="003D662E">
              <w:rPr>
                <w:lang w:val="en-US"/>
              </w:rPr>
              <w:instrText xml:space="preserve"> REF _Ref77216166 \r \h  \* MERGEFORMAT </w:instrText>
            </w:r>
            <w:r w:rsidR="006F10BD" w:rsidRPr="003D662E">
              <w:rPr>
                <w:lang w:val="en-US"/>
              </w:rPr>
            </w:r>
            <w:r w:rsidR="006F10BD" w:rsidRPr="003D662E">
              <w:rPr>
                <w:lang w:val="en-US"/>
              </w:rPr>
              <w:fldChar w:fldCharType="separate"/>
            </w:r>
            <w:r w:rsidR="00D0494D">
              <w:rPr>
                <w:lang w:val="en-US"/>
              </w:rPr>
              <w:t>6</w:t>
            </w:r>
            <w:r w:rsidR="006F10BD" w:rsidRPr="003D662E">
              <w:rPr>
                <w:lang w:val="en-US"/>
              </w:rPr>
              <w:fldChar w:fldCharType="end"/>
            </w:r>
            <w:r w:rsidR="006F10BD" w:rsidRPr="003D662E">
              <w:rPr>
                <w:lang w:val="en-US"/>
              </w:rPr>
              <w:t>).</w:t>
            </w:r>
          </w:p>
        </w:tc>
      </w:tr>
      <w:tr w:rsidR="006167BB" w:rsidRPr="00811234" w14:paraId="27AD57A2"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0DDC89F" w14:textId="77777777" w:rsidR="006167BB" w:rsidRPr="003D662E" w:rsidRDefault="006167BB" w:rsidP="006002FE">
            <w:pPr>
              <w:rPr>
                <w:b w:val="0"/>
                <w:bCs w:val="0"/>
                <w:lang w:val="en-US"/>
              </w:rPr>
            </w:pPr>
            <w:r w:rsidRPr="003D662E">
              <w:rPr>
                <w:b w:val="0"/>
                <w:bCs w:val="0"/>
                <w:lang w:val="en-US"/>
              </w:rPr>
              <w:t>R20b</w:t>
            </w:r>
          </w:p>
        </w:tc>
        <w:tc>
          <w:tcPr>
            <w:tcW w:w="7648" w:type="dxa"/>
            <w:tcBorders>
              <w:top w:val="single" w:sz="4" w:space="0" w:color="238FB7"/>
              <w:bottom w:val="single" w:sz="4" w:space="0" w:color="238FB7"/>
            </w:tcBorders>
          </w:tcPr>
          <w:p w14:paraId="77663933" w14:textId="7536CB0A"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Data paths/relations can have properties/parameters</w:t>
            </w:r>
            <w:r w:rsidR="006F10BD" w:rsidRPr="003D662E">
              <w:rPr>
                <w:bCs/>
                <w:lang w:val="en-US"/>
              </w:rPr>
              <w:t xml:space="preserve"> although currently only the name is specified </w:t>
            </w:r>
            <w:r w:rsidR="006F10BD" w:rsidRPr="003D662E">
              <w:rPr>
                <w:lang w:val="en-US"/>
              </w:rPr>
              <w:t xml:space="preserve">(cf. Section </w:t>
            </w:r>
            <w:r w:rsidR="006F10BD" w:rsidRPr="003D662E">
              <w:rPr>
                <w:lang w:val="en-US"/>
              </w:rPr>
              <w:fldChar w:fldCharType="begin"/>
            </w:r>
            <w:r w:rsidR="006F10BD" w:rsidRPr="003D662E">
              <w:rPr>
                <w:lang w:val="en-US"/>
              </w:rPr>
              <w:instrText xml:space="preserve"> REF _Ref77216166 \r \h  \* MERGEFORMAT </w:instrText>
            </w:r>
            <w:r w:rsidR="006F10BD" w:rsidRPr="003D662E">
              <w:rPr>
                <w:lang w:val="en-US"/>
              </w:rPr>
            </w:r>
            <w:r w:rsidR="006F10BD" w:rsidRPr="003D662E">
              <w:rPr>
                <w:lang w:val="en-US"/>
              </w:rPr>
              <w:fldChar w:fldCharType="separate"/>
            </w:r>
            <w:r w:rsidR="00D0494D">
              <w:rPr>
                <w:lang w:val="en-US"/>
              </w:rPr>
              <w:t>6</w:t>
            </w:r>
            <w:r w:rsidR="006F10BD" w:rsidRPr="003D662E">
              <w:rPr>
                <w:lang w:val="en-US"/>
              </w:rPr>
              <w:fldChar w:fldCharType="end"/>
            </w:r>
            <w:r w:rsidR="006F10BD" w:rsidRPr="003D662E">
              <w:rPr>
                <w:lang w:val="en-US"/>
              </w:rPr>
              <w:t>).</w:t>
            </w:r>
          </w:p>
        </w:tc>
      </w:tr>
      <w:tr w:rsidR="006167BB" w:rsidRPr="00811234" w14:paraId="55B8B877"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007B04D" w14:textId="77777777" w:rsidR="006167BB" w:rsidRPr="003D662E" w:rsidRDefault="006167BB" w:rsidP="006002FE">
            <w:pPr>
              <w:rPr>
                <w:b w:val="0"/>
                <w:bCs w:val="0"/>
                <w:lang w:val="en-US"/>
              </w:rPr>
            </w:pPr>
            <w:r w:rsidRPr="003D662E">
              <w:rPr>
                <w:b w:val="0"/>
                <w:bCs w:val="0"/>
                <w:lang w:val="en-US"/>
              </w:rPr>
              <w:t>R25c</w:t>
            </w:r>
          </w:p>
        </w:tc>
        <w:tc>
          <w:tcPr>
            <w:tcW w:w="7648" w:type="dxa"/>
            <w:tcBorders>
              <w:top w:val="single" w:sz="4" w:space="0" w:color="238FB7"/>
              <w:bottom w:val="single" w:sz="4" w:space="0" w:color="238FB7"/>
            </w:tcBorders>
          </w:tcPr>
          <w:p w14:paraId="02035AA2" w14:textId="048BE7CF"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The platform must manage the available resources.</w:t>
            </w:r>
            <w:r w:rsidR="006002FE" w:rsidRPr="003D662E">
              <w:rPr>
                <w:bCs/>
                <w:i/>
                <w:lang w:val="en-US"/>
              </w:rPr>
              <w:t xml:space="preserve"> Resources are foreseen through the conceptual foundation of the meta</w:t>
            </w:r>
            <w:r w:rsidR="00C76304" w:rsidRPr="003D662E">
              <w:rPr>
                <w:bCs/>
                <w:i/>
                <w:lang w:val="en-US"/>
              </w:rPr>
              <w:t>-</w:t>
            </w:r>
            <w:r w:rsidR="006002FE" w:rsidRPr="003D662E">
              <w:rPr>
                <w:bCs/>
                <w:i/>
                <w:lang w:val="en-US"/>
              </w:rPr>
              <w:t xml:space="preserve">model but not used </w:t>
            </w:r>
            <w:r w:rsidR="006002FE" w:rsidRPr="003D662E">
              <w:rPr>
                <w:i/>
                <w:lang w:val="en-US"/>
              </w:rPr>
              <w:t xml:space="preserve">(cf. Section </w:t>
            </w:r>
            <w:r w:rsidR="006002FE" w:rsidRPr="003D662E">
              <w:rPr>
                <w:i/>
                <w:lang w:val="en-US"/>
              </w:rPr>
              <w:fldChar w:fldCharType="begin"/>
            </w:r>
            <w:r w:rsidR="006002FE" w:rsidRPr="003D662E">
              <w:rPr>
                <w:i/>
                <w:lang w:val="en-US"/>
              </w:rPr>
              <w:instrText xml:space="preserve"> REF _Ref77216166 \r \h  \* MERGEFORMAT </w:instrText>
            </w:r>
            <w:r w:rsidR="006002FE" w:rsidRPr="003D662E">
              <w:rPr>
                <w:i/>
                <w:lang w:val="en-US"/>
              </w:rPr>
            </w:r>
            <w:r w:rsidR="006002FE" w:rsidRPr="003D662E">
              <w:rPr>
                <w:i/>
                <w:lang w:val="en-US"/>
              </w:rPr>
              <w:fldChar w:fldCharType="separate"/>
            </w:r>
            <w:r w:rsidR="00D0494D">
              <w:rPr>
                <w:i/>
                <w:lang w:val="en-US"/>
              </w:rPr>
              <w:t>6</w:t>
            </w:r>
            <w:r w:rsidR="006002FE" w:rsidRPr="003D662E">
              <w:rPr>
                <w:i/>
                <w:lang w:val="en-US"/>
              </w:rPr>
              <w:fldChar w:fldCharType="end"/>
            </w:r>
            <w:r w:rsidR="006002FE" w:rsidRPr="003D662E">
              <w:rPr>
                <w:i/>
                <w:lang w:val="en-US"/>
              </w:rPr>
              <w:t>).</w:t>
            </w:r>
          </w:p>
        </w:tc>
      </w:tr>
      <w:tr w:rsidR="006167BB" w:rsidRPr="00811234" w14:paraId="5C637262"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A898F3E" w14:textId="77777777" w:rsidR="006167BB" w:rsidRPr="003D662E" w:rsidRDefault="006167BB" w:rsidP="006002FE">
            <w:pPr>
              <w:rPr>
                <w:b w:val="0"/>
                <w:bCs w:val="0"/>
                <w:lang w:val="en-US"/>
              </w:rPr>
            </w:pPr>
            <w:r w:rsidRPr="003D662E">
              <w:rPr>
                <w:b w:val="0"/>
                <w:bCs w:val="0"/>
                <w:lang w:val="en-US"/>
              </w:rPr>
              <w:t>R31c</w:t>
            </w:r>
          </w:p>
        </w:tc>
        <w:tc>
          <w:tcPr>
            <w:tcW w:w="7648" w:type="dxa"/>
            <w:tcBorders>
              <w:top w:val="single" w:sz="4" w:space="0" w:color="238FB7"/>
              <w:bottom w:val="single" w:sz="4" w:space="0" w:color="238FB7"/>
            </w:tcBorders>
          </w:tcPr>
          <w:p w14:paraId="7A48F81D" w14:textId="70F1BBA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The required components to be installed into a container </w:t>
            </w:r>
            <w:r w:rsidR="006002FE" w:rsidRPr="003D662E">
              <w:rPr>
                <w:bCs/>
                <w:i/>
                <w:lang w:val="en-US"/>
              </w:rPr>
              <w:t>are currently not linked to resources</w:t>
            </w:r>
            <w:r w:rsidRPr="003D662E">
              <w:rPr>
                <w:bCs/>
                <w:i/>
                <w:lang w:val="en-US"/>
              </w:rPr>
              <w:t>.</w:t>
            </w:r>
          </w:p>
        </w:tc>
      </w:tr>
      <w:tr w:rsidR="006167BB" w:rsidRPr="00811234" w14:paraId="52CE65A4"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E28118F" w14:textId="77777777" w:rsidR="006167BB" w:rsidRPr="003D662E" w:rsidRDefault="006167BB" w:rsidP="006002FE">
            <w:pPr>
              <w:rPr>
                <w:b w:val="0"/>
                <w:bCs w:val="0"/>
                <w:lang w:val="en-US"/>
              </w:rPr>
            </w:pPr>
            <w:r w:rsidRPr="003D662E">
              <w:rPr>
                <w:b w:val="0"/>
                <w:bCs w:val="0"/>
                <w:lang w:val="en-US"/>
              </w:rPr>
              <w:t>R31b</w:t>
            </w:r>
          </w:p>
        </w:tc>
        <w:tc>
          <w:tcPr>
            <w:tcW w:w="7648" w:type="dxa"/>
            <w:tcBorders>
              <w:top w:val="single" w:sz="4" w:space="0" w:color="238FB7"/>
              <w:bottom w:val="single" w:sz="4" w:space="0" w:color="238FB7"/>
            </w:tcBorders>
          </w:tcPr>
          <w:p w14:paraId="123693BD" w14:textId="58F57898"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DE"/>
              </w:rPr>
              <w:t>Containers can contain optional components.</w:t>
            </w:r>
            <w:r w:rsidR="006002FE" w:rsidRPr="003D662E">
              <w:rPr>
                <w:bCs/>
                <w:i/>
                <w:lang w:val="en-US"/>
              </w:rPr>
              <w:t xml:space="preserve"> Currently, services and resources are not linked.</w:t>
            </w:r>
          </w:p>
        </w:tc>
      </w:tr>
      <w:tr w:rsidR="006167BB" w:rsidRPr="00811234" w14:paraId="07826103"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31E3652" w14:textId="77777777" w:rsidR="006167BB" w:rsidRPr="003D662E" w:rsidRDefault="006167BB" w:rsidP="006002FE">
            <w:pPr>
              <w:rPr>
                <w:b w:val="0"/>
                <w:bCs w:val="0"/>
                <w:lang w:val="en-US"/>
              </w:rPr>
            </w:pPr>
            <w:r w:rsidRPr="003D662E">
              <w:rPr>
                <w:b w:val="0"/>
                <w:bCs w:val="0"/>
                <w:lang w:val="en-US"/>
              </w:rPr>
              <w:t>R34</w:t>
            </w:r>
          </w:p>
        </w:tc>
        <w:tc>
          <w:tcPr>
            <w:tcW w:w="7648" w:type="dxa"/>
            <w:tcBorders>
              <w:top w:val="single" w:sz="4" w:space="0" w:color="238FB7"/>
              <w:bottom w:val="single" w:sz="4" w:space="0" w:color="238FB7"/>
            </w:tcBorders>
          </w:tcPr>
          <w:p w14:paraId="4916B74A" w14:textId="0F3E18F3"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The </w:t>
            </w:r>
            <w:r w:rsidR="006002FE" w:rsidRPr="003D662E">
              <w:rPr>
                <w:bCs/>
                <w:lang w:val="en-US"/>
              </w:rPr>
              <w:t xml:space="preserve">automated </w:t>
            </w:r>
            <w:r w:rsidRPr="003D662E">
              <w:rPr>
                <w:bCs/>
                <w:lang w:val="en-US"/>
              </w:rPr>
              <w:t xml:space="preserve">creation of containers </w:t>
            </w:r>
            <w:r w:rsidR="006002FE" w:rsidRPr="003D662E">
              <w:rPr>
                <w:bCs/>
                <w:lang w:val="en-US"/>
              </w:rPr>
              <w:t xml:space="preserve">is </w:t>
            </w:r>
            <w:r w:rsidR="0075311B" w:rsidRPr="003D662E">
              <w:rPr>
                <w:bCs/>
                <w:lang w:val="en-US"/>
              </w:rPr>
              <w:t>supported by the platform</w:t>
            </w:r>
            <w:r w:rsidRPr="003D662E">
              <w:rPr>
                <w:bCs/>
                <w:lang w:val="en-US"/>
              </w:rPr>
              <w:t>.</w:t>
            </w:r>
          </w:p>
        </w:tc>
      </w:tr>
      <w:tr w:rsidR="006167BB" w:rsidRPr="00811234" w14:paraId="7DBC1137"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FD05C60" w14:textId="77777777" w:rsidR="006167BB" w:rsidRPr="003D662E" w:rsidRDefault="006167BB" w:rsidP="006002FE">
            <w:pPr>
              <w:rPr>
                <w:b w:val="0"/>
                <w:bCs w:val="0"/>
                <w:lang w:val="en-US"/>
              </w:rPr>
            </w:pPr>
            <w:r w:rsidRPr="003D662E">
              <w:rPr>
                <w:b w:val="0"/>
                <w:bCs w:val="0"/>
                <w:lang w:val="en-US"/>
              </w:rPr>
              <w:t>R34a</w:t>
            </w:r>
          </w:p>
        </w:tc>
        <w:tc>
          <w:tcPr>
            <w:tcW w:w="7648" w:type="dxa"/>
            <w:tcBorders>
              <w:top w:val="single" w:sz="4" w:space="0" w:color="238FB7"/>
              <w:bottom w:val="single" w:sz="4" w:space="0" w:color="238FB7"/>
            </w:tcBorders>
          </w:tcPr>
          <w:p w14:paraId="67748FC3" w14:textId="18DAE0CA"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 model validation </w:t>
            </w:r>
            <w:r w:rsidR="006002FE" w:rsidRPr="003D662E">
              <w:rPr>
                <w:bCs/>
                <w:lang w:val="en-US"/>
              </w:rPr>
              <w:t xml:space="preserve">is performed before instantiation and through the </w:t>
            </w:r>
            <w:r w:rsidR="006002FE" w:rsidRPr="003D662E">
              <w:rPr>
                <w:rFonts w:ascii="Consolas" w:hAnsi="Consolas"/>
                <w:bCs/>
                <w:lang w:val="en-US"/>
              </w:rPr>
              <w:t>ConfigurationManager</w:t>
            </w:r>
            <w:r w:rsidR="006002FE" w:rsidRPr="003D662E">
              <w:rPr>
                <w:bCs/>
                <w:lang w:val="en-US"/>
              </w:rPr>
              <w:t xml:space="preserve"> can be </w:t>
            </w:r>
            <w:r w:rsidRPr="003D662E">
              <w:rPr>
                <w:bCs/>
                <w:lang w:val="en-US"/>
              </w:rPr>
              <w:t xml:space="preserve">performed before </w:t>
            </w:r>
            <w:r w:rsidR="006002FE" w:rsidRPr="003D662E">
              <w:rPr>
                <w:bCs/>
                <w:lang w:val="en-US"/>
              </w:rPr>
              <w:t>further platform operations</w:t>
            </w:r>
            <w:r w:rsidRPr="003D662E">
              <w:rPr>
                <w:bCs/>
                <w:lang w:val="en-US"/>
              </w:rPr>
              <w:t>.</w:t>
            </w:r>
          </w:p>
        </w:tc>
      </w:tr>
      <w:tr w:rsidR="006167BB" w:rsidRPr="00811234" w14:paraId="019B873B"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2ED61F8" w14:textId="77777777" w:rsidR="006167BB" w:rsidRPr="003D662E" w:rsidRDefault="006167BB" w:rsidP="006002FE">
            <w:pPr>
              <w:rPr>
                <w:b w:val="0"/>
                <w:bCs w:val="0"/>
                <w:lang w:val="en-US"/>
              </w:rPr>
            </w:pPr>
            <w:r w:rsidRPr="003D662E">
              <w:rPr>
                <w:b w:val="0"/>
                <w:bCs w:val="0"/>
                <w:lang w:val="en-US"/>
              </w:rPr>
              <w:lastRenderedPageBreak/>
              <w:t>R34b</w:t>
            </w:r>
          </w:p>
        </w:tc>
        <w:tc>
          <w:tcPr>
            <w:tcW w:w="7648" w:type="dxa"/>
            <w:tcBorders>
              <w:top w:val="single" w:sz="4" w:space="0" w:color="238FB7"/>
              <w:bottom w:val="single" w:sz="4" w:space="0" w:color="238FB7"/>
            </w:tcBorders>
          </w:tcPr>
          <w:p w14:paraId="57D42BA7" w14:textId="46F29194" w:rsidR="006167BB" w:rsidRPr="003D662E" w:rsidRDefault="006002FE" w:rsidP="006002FE">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Currently no </w:t>
            </w:r>
            <w:r w:rsidR="006167BB" w:rsidRPr="003D662E">
              <w:rPr>
                <w:bCs/>
                <w:i/>
                <w:lang w:val="en-US"/>
              </w:rPr>
              <w:t xml:space="preserve">externally provided containers </w:t>
            </w:r>
            <w:r w:rsidRPr="003D662E">
              <w:rPr>
                <w:bCs/>
                <w:i/>
                <w:lang w:val="en-US"/>
              </w:rPr>
              <w:t>are supported</w:t>
            </w:r>
            <w:r w:rsidR="006167BB" w:rsidRPr="003D662E">
              <w:rPr>
                <w:bCs/>
                <w:i/>
                <w:lang w:val="en-US"/>
              </w:rPr>
              <w:t>.</w:t>
            </w:r>
          </w:p>
        </w:tc>
      </w:tr>
      <w:tr w:rsidR="006167BB" w:rsidRPr="00811234" w14:paraId="5DAE997D"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69F8294" w14:textId="77777777" w:rsidR="006167BB" w:rsidRPr="003D662E" w:rsidRDefault="006167BB" w:rsidP="006002FE">
            <w:pPr>
              <w:rPr>
                <w:b w:val="0"/>
                <w:bCs w:val="0"/>
                <w:lang w:val="en-US"/>
              </w:rPr>
            </w:pPr>
            <w:r w:rsidRPr="003D662E">
              <w:rPr>
                <w:b w:val="0"/>
                <w:bCs w:val="0"/>
                <w:lang w:val="en-US"/>
              </w:rPr>
              <w:t>R36</w:t>
            </w:r>
          </w:p>
        </w:tc>
        <w:tc>
          <w:tcPr>
            <w:tcW w:w="7648" w:type="dxa"/>
            <w:tcBorders>
              <w:top w:val="single" w:sz="4" w:space="0" w:color="238FB7"/>
              <w:bottom w:val="single" w:sz="4" w:space="0" w:color="238FB7"/>
            </w:tcBorders>
          </w:tcPr>
          <w:p w14:paraId="70613EAE" w14:textId="15748B7A"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The platform shall enable configuration settings for resources (read/write).</w:t>
            </w:r>
            <w:r w:rsidR="006002FE" w:rsidRPr="003D662E">
              <w:rPr>
                <w:bCs/>
                <w:i/>
                <w:lang w:val="en-US"/>
              </w:rPr>
              <w:t xml:space="preserve"> These resource configuration settings may be reflected by the device management into the configuration.</w:t>
            </w:r>
          </w:p>
        </w:tc>
      </w:tr>
      <w:tr w:rsidR="006167BB" w:rsidRPr="00811234" w14:paraId="001B5AE1"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E43290E" w14:textId="77777777" w:rsidR="006167BB" w:rsidRPr="003D662E" w:rsidRDefault="006167BB" w:rsidP="006002FE">
            <w:pPr>
              <w:rPr>
                <w:b w:val="0"/>
                <w:bCs w:val="0"/>
                <w:lang w:val="en-US"/>
              </w:rPr>
            </w:pPr>
            <w:r w:rsidRPr="003D662E">
              <w:rPr>
                <w:b w:val="0"/>
                <w:bCs w:val="0"/>
                <w:lang w:val="en-US"/>
              </w:rPr>
              <w:t>R40a</w:t>
            </w:r>
          </w:p>
        </w:tc>
        <w:tc>
          <w:tcPr>
            <w:tcW w:w="7648" w:type="dxa"/>
            <w:tcBorders>
              <w:top w:val="single" w:sz="4" w:space="0" w:color="238FB7"/>
              <w:bottom w:val="single" w:sz="4" w:space="0" w:color="238FB7"/>
            </w:tcBorders>
          </w:tcPr>
          <w:p w14:paraId="418AACFE" w14:textId="269A0F76"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i/>
                <w:lang w:val="en-DE"/>
              </w:rPr>
            </w:pPr>
            <w:r w:rsidRPr="003D662E">
              <w:rPr>
                <w:bCs/>
                <w:i/>
                <w:lang w:val="en-US"/>
              </w:rPr>
              <w:t xml:space="preserve">RBAC roles </w:t>
            </w:r>
            <w:r w:rsidR="006002FE" w:rsidRPr="003D662E">
              <w:rPr>
                <w:bCs/>
                <w:i/>
                <w:lang w:val="en-US"/>
              </w:rPr>
              <w:t xml:space="preserve">are currently not </w:t>
            </w:r>
            <w:r w:rsidRPr="003D662E">
              <w:rPr>
                <w:bCs/>
                <w:i/>
                <w:lang w:val="en-US"/>
              </w:rPr>
              <w:t>specified in the configuration model.</w:t>
            </w:r>
          </w:p>
        </w:tc>
      </w:tr>
      <w:tr w:rsidR="006167BB" w:rsidRPr="00811234" w14:paraId="55ACF223"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47A0B9B" w14:textId="77777777" w:rsidR="006167BB" w:rsidRPr="003D662E" w:rsidRDefault="006167BB" w:rsidP="006002FE">
            <w:pPr>
              <w:rPr>
                <w:b w:val="0"/>
                <w:bCs w:val="0"/>
                <w:lang w:val="en-US"/>
              </w:rPr>
            </w:pPr>
            <w:r w:rsidRPr="003D662E">
              <w:rPr>
                <w:b w:val="0"/>
                <w:bCs w:val="0"/>
                <w:lang w:val="en-US"/>
              </w:rPr>
              <w:t>R40b</w:t>
            </w:r>
          </w:p>
        </w:tc>
        <w:tc>
          <w:tcPr>
            <w:tcW w:w="7648" w:type="dxa"/>
            <w:tcBorders>
              <w:top w:val="single" w:sz="4" w:space="0" w:color="238FB7"/>
              <w:bottom w:val="single" w:sz="4" w:space="0" w:color="238FB7"/>
            </w:tcBorders>
          </w:tcPr>
          <w:p w14:paraId="491C170C" w14:textId="25D856A2"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TLS certificates </w:t>
            </w:r>
            <w:r w:rsidR="006002FE" w:rsidRPr="003D662E">
              <w:rPr>
                <w:bCs/>
                <w:i/>
                <w:lang w:val="en-US"/>
              </w:rPr>
              <w:t xml:space="preserve">are currently not </w:t>
            </w:r>
            <w:r w:rsidRPr="003D662E">
              <w:rPr>
                <w:bCs/>
                <w:i/>
                <w:lang w:val="en-US"/>
              </w:rPr>
              <w:t>specified in the configuration model.</w:t>
            </w:r>
          </w:p>
        </w:tc>
      </w:tr>
      <w:tr w:rsidR="00D544D2" w:rsidRPr="00811234" w14:paraId="4926DA91"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1C7066D" w14:textId="3B9FDC3A" w:rsidR="00D544D2" w:rsidRPr="003D662E" w:rsidRDefault="00D544D2" w:rsidP="006002FE">
            <w:pPr>
              <w:rPr>
                <w:b w:val="0"/>
                <w:lang w:val="en-US"/>
              </w:rPr>
            </w:pPr>
            <w:r w:rsidRPr="003D662E">
              <w:rPr>
                <w:b w:val="0"/>
                <w:lang w:val="en-US"/>
              </w:rPr>
              <w:t>R41</w:t>
            </w:r>
          </w:p>
        </w:tc>
        <w:tc>
          <w:tcPr>
            <w:tcW w:w="7648" w:type="dxa"/>
            <w:tcBorders>
              <w:top w:val="single" w:sz="4" w:space="0" w:color="238FB7"/>
              <w:bottom w:val="single" w:sz="4" w:space="0" w:color="238FB7"/>
            </w:tcBorders>
          </w:tcPr>
          <w:p w14:paraId="3B4E6288" w14:textId="09CBCDDB" w:rsidR="00D544D2" w:rsidRPr="003D662E" w:rsidRDefault="00D544D2"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Security mechanisms shall be integrated with common directory services.</w:t>
            </w:r>
          </w:p>
        </w:tc>
      </w:tr>
      <w:tr w:rsidR="006167BB" w:rsidRPr="00811234" w14:paraId="759C20D6"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6D20D31" w14:textId="77777777" w:rsidR="006167BB" w:rsidRPr="003D662E" w:rsidRDefault="006167BB" w:rsidP="006002FE">
            <w:pPr>
              <w:rPr>
                <w:b w:val="0"/>
                <w:bCs w:val="0"/>
                <w:lang w:val="en-US"/>
              </w:rPr>
            </w:pPr>
            <w:r w:rsidRPr="003D662E">
              <w:rPr>
                <w:b w:val="0"/>
                <w:bCs w:val="0"/>
                <w:lang w:val="en-US"/>
              </w:rPr>
              <w:t>R41a</w:t>
            </w:r>
          </w:p>
        </w:tc>
        <w:tc>
          <w:tcPr>
            <w:tcW w:w="7648" w:type="dxa"/>
            <w:tcBorders>
              <w:top w:val="single" w:sz="4" w:space="0" w:color="238FB7"/>
              <w:bottom w:val="single" w:sz="4" w:space="0" w:color="238FB7"/>
            </w:tcBorders>
          </w:tcPr>
          <w:p w14:paraId="235100E5" w14:textId="44823485"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lang w:val="en-US"/>
              </w:rPr>
              <w:t>Directory services</w:t>
            </w:r>
            <w:r w:rsidRPr="003D662E">
              <w:rPr>
                <w:bCs/>
                <w:i/>
                <w:lang w:val="en-US"/>
              </w:rPr>
              <w:t xml:space="preserve"> </w:t>
            </w:r>
            <w:r w:rsidR="005D6BFB" w:rsidRPr="003D662E">
              <w:rPr>
                <w:bCs/>
                <w:i/>
                <w:lang w:val="en-US"/>
              </w:rPr>
              <w:t xml:space="preserve">can be integrated </w:t>
            </w:r>
            <w:r w:rsidR="005D6BFB" w:rsidRPr="003D662E">
              <w:rPr>
                <w:bCs/>
                <w:lang w:val="en-US"/>
              </w:rPr>
              <w:t xml:space="preserve">through the </w:t>
            </w:r>
            <w:r w:rsidR="00143B6B" w:rsidRPr="003D662E">
              <w:rPr>
                <w:bCs/>
                <w:lang w:val="en-US"/>
              </w:rPr>
              <w:t>i</w:t>
            </w:r>
            <w:r w:rsidR="005D6BFB" w:rsidRPr="003D662E">
              <w:rPr>
                <w:bCs/>
                <w:lang w:val="en-US"/>
              </w:rPr>
              <w:t>dentity</w:t>
            </w:r>
            <w:r w:rsidR="00143B6B" w:rsidRPr="003D662E">
              <w:rPr>
                <w:bCs/>
                <w:lang w:val="en-US"/>
              </w:rPr>
              <w:t xml:space="preserve"> s</w:t>
            </w:r>
            <w:r w:rsidR="005D6BFB" w:rsidRPr="003D662E">
              <w:rPr>
                <w:bCs/>
                <w:lang w:val="en-US"/>
              </w:rPr>
              <w:t>tore interface</w:t>
            </w:r>
            <w:r w:rsidRPr="003D662E">
              <w:rPr>
                <w:bCs/>
                <w:lang w:val="en-US"/>
              </w:rPr>
              <w:t>.</w:t>
            </w:r>
          </w:p>
        </w:tc>
      </w:tr>
      <w:tr w:rsidR="007B441A" w:rsidRPr="00811234" w14:paraId="45CC6CF2"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C8C8A27" w14:textId="2614F3DF" w:rsidR="007B441A" w:rsidRPr="003D662E" w:rsidRDefault="007B441A" w:rsidP="006002FE">
            <w:pPr>
              <w:rPr>
                <w:b w:val="0"/>
                <w:lang w:val="en-US"/>
              </w:rPr>
            </w:pPr>
            <w:r w:rsidRPr="003D662E">
              <w:rPr>
                <w:b w:val="0"/>
                <w:lang w:val="en-US"/>
              </w:rPr>
              <w:t>R41b</w:t>
            </w:r>
          </w:p>
        </w:tc>
        <w:tc>
          <w:tcPr>
            <w:tcW w:w="7648" w:type="dxa"/>
            <w:tcBorders>
              <w:top w:val="single" w:sz="4" w:space="0" w:color="238FB7"/>
              <w:bottom w:val="single" w:sz="4" w:space="0" w:color="238FB7"/>
            </w:tcBorders>
          </w:tcPr>
          <w:p w14:paraId="069CBB5C" w14:textId="2EEDC9F4" w:rsidR="007B441A" w:rsidRPr="003D662E" w:rsidRDefault="007B441A" w:rsidP="006002FE">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The absence of directory services is currently not considered by the configuration.</w:t>
            </w:r>
          </w:p>
        </w:tc>
      </w:tr>
      <w:tr w:rsidR="006167BB" w:rsidRPr="00811234" w14:paraId="3AEB76EC"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1A4B52C" w14:textId="77777777" w:rsidR="006167BB" w:rsidRPr="003D662E" w:rsidRDefault="006167BB" w:rsidP="006002FE">
            <w:pPr>
              <w:rPr>
                <w:b w:val="0"/>
                <w:bCs w:val="0"/>
                <w:lang w:val="en-US"/>
              </w:rPr>
            </w:pPr>
            <w:r w:rsidRPr="003D662E">
              <w:rPr>
                <w:b w:val="0"/>
                <w:bCs w:val="0"/>
                <w:lang w:val="en-US"/>
              </w:rPr>
              <w:t>R42</w:t>
            </w:r>
          </w:p>
        </w:tc>
        <w:tc>
          <w:tcPr>
            <w:tcW w:w="7648" w:type="dxa"/>
            <w:tcBorders>
              <w:top w:val="single" w:sz="4" w:space="0" w:color="238FB7"/>
              <w:bottom w:val="single" w:sz="4" w:space="0" w:color="238FB7"/>
            </w:tcBorders>
          </w:tcPr>
          <w:p w14:paraId="26C6FD2D" w14:textId="500B9CE2"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Further safety mechanisms </w:t>
            </w:r>
            <w:r w:rsidR="006002FE" w:rsidRPr="003D662E">
              <w:rPr>
                <w:bCs/>
                <w:i/>
                <w:lang w:val="en-US"/>
              </w:rPr>
              <w:t xml:space="preserve">are currently not part of </w:t>
            </w:r>
            <w:r w:rsidRPr="003D662E">
              <w:rPr>
                <w:bCs/>
                <w:i/>
                <w:lang w:val="en-US"/>
              </w:rPr>
              <w:t>the configuration model.</w:t>
            </w:r>
          </w:p>
        </w:tc>
      </w:tr>
      <w:tr w:rsidR="006167BB" w:rsidRPr="00811234" w14:paraId="0FA743EA"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63E1D53" w14:textId="77777777" w:rsidR="006167BB" w:rsidRPr="003D662E" w:rsidRDefault="006167BB" w:rsidP="006002FE">
            <w:pPr>
              <w:rPr>
                <w:b w:val="0"/>
                <w:bCs w:val="0"/>
                <w:lang w:val="en-US"/>
              </w:rPr>
            </w:pPr>
            <w:r w:rsidRPr="003D662E">
              <w:rPr>
                <w:b w:val="0"/>
                <w:bCs w:val="0"/>
                <w:lang w:val="en-US"/>
              </w:rPr>
              <w:t>R43</w:t>
            </w:r>
          </w:p>
        </w:tc>
        <w:tc>
          <w:tcPr>
            <w:tcW w:w="7648" w:type="dxa"/>
            <w:tcBorders>
              <w:top w:val="single" w:sz="4" w:space="0" w:color="238FB7"/>
              <w:bottom w:val="single" w:sz="4" w:space="0" w:color="238FB7"/>
            </w:tcBorders>
          </w:tcPr>
          <w:p w14:paraId="47F7FCBA" w14:textId="47F5DF9B"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Performance targets </w:t>
            </w:r>
            <w:r w:rsidR="006002FE" w:rsidRPr="003D662E">
              <w:rPr>
                <w:bCs/>
                <w:i/>
                <w:lang w:val="en-US"/>
              </w:rPr>
              <w:t xml:space="preserve">are currently not part of </w:t>
            </w:r>
            <w:r w:rsidRPr="003D662E">
              <w:rPr>
                <w:bCs/>
                <w:i/>
                <w:lang w:val="en-US"/>
              </w:rPr>
              <w:t>the configuration model.</w:t>
            </w:r>
          </w:p>
        </w:tc>
      </w:tr>
      <w:tr w:rsidR="006167BB" w:rsidRPr="00811234" w14:paraId="32405A99"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EE52168" w14:textId="77777777" w:rsidR="006167BB" w:rsidRPr="003D662E" w:rsidRDefault="006167BB" w:rsidP="006002FE">
            <w:pPr>
              <w:rPr>
                <w:b w:val="0"/>
                <w:bCs w:val="0"/>
                <w:lang w:val="en-US"/>
              </w:rPr>
            </w:pPr>
            <w:r w:rsidRPr="003D662E">
              <w:rPr>
                <w:b w:val="0"/>
                <w:bCs w:val="0"/>
                <w:lang w:val="en-US"/>
              </w:rPr>
              <w:t>R44</w:t>
            </w:r>
          </w:p>
        </w:tc>
        <w:tc>
          <w:tcPr>
            <w:tcW w:w="7648" w:type="dxa"/>
            <w:tcBorders>
              <w:top w:val="single" w:sz="4" w:space="0" w:color="238FB7"/>
              <w:bottom w:val="single" w:sz="4" w:space="0" w:color="238FB7"/>
            </w:tcBorders>
          </w:tcPr>
          <w:p w14:paraId="573F4B80" w14:textId="58EA5193"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The configuration </w:t>
            </w:r>
            <w:r w:rsidR="006002FE" w:rsidRPr="003D662E">
              <w:rPr>
                <w:bCs/>
                <w:i/>
                <w:lang w:val="en-US"/>
              </w:rPr>
              <w:t xml:space="preserve">currently does not </w:t>
            </w:r>
            <w:r w:rsidRPr="003D662E">
              <w:rPr>
                <w:bCs/>
                <w:i/>
                <w:lang w:val="en-US"/>
              </w:rPr>
              <w:t>offer IDS-based connectors as optionally configurable.</w:t>
            </w:r>
          </w:p>
        </w:tc>
      </w:tr>
      <w:tr w:rsidR="006167BB" w:rsidRPr="00811234" w14:paraId="397C1C69"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9E0650A" w14:textId="77777777" w:rsidR="006167BB" w:rsidRPr="003D662E" w:rsidRDefault="006167BB" w:rsidP="006002FE">
            <w:pPr>
              <w:rPr>
                <w:b w:val="0"/>
                <w:bCs w:val="0"/>
                <w:lang w:val="en-US"/>
              </w:rPr>
            </w:pPr>
            <w:r w:rsidRPr="003D662E">
              <w:rPr>
                <w:b w:val="0"/>
                <w:bCs w:val="0"/>
                <w:lang w:val="en-US"/>
              </w:rPr>
              <w:t>R64a</w:t>
            </w:r>
          </w:p>
        </w:tc>
        <w:tc>
          <w:tcPr>
            <w:tcW w:w="7648" w:type="dxa"/>
            <w:tcBorders>
              <w:top w:val="single" w:sz="4" w:space="0" w:color="238FB7"/>
              <w:bottom w:val="single" w:sz="4" w:space="0" w:color="238FB7"/>
            </w:tcBorders>
          </w:tcPr>
          <w:p w14:paraId="60911915" w14:textId="3FEA1CA9"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i/>
                <w:lang w:val="en-DE"/>
              </w:rPr>
            </w:pPr>
            <w:r w:rsidRPr="003D662E">
              <w:rPr>
                <w:bCs/>
                <w:i/>
                <w:lang w:val="en-DE"/>
              </w:rPr>
              <w:t xml:space="preserve">The specification of the data fields </w:t>
            </w:r>
            <w:r w:rsidRPr="003D662E">
              <w:rPr>
                <w:bCs/>
                <w:i/>
                <w:lang w:val="en-US"/>
              </w:rPr>
              <w:t xml:space="preserve">for anonymization </w:t>
            </w:r>
            <w:r w:rsidR="006002FE" w:rsidRPr="003D662E">
              <w:rPr>
                <w:bCs/>
                <w:i/>
                <w:lang w:val="en-US"/>
              </w:rPr>
              <w:t xml:space="preserve">is currently not supported by </w:t>
            </w:r>
            <w:r w:rsidRPr="003D662E">
              <w:rPr>
                <w:bCs/>
                <w:i/>
                <w:lang w:val="en-DE"/>
              </w:rPr>
              <w:t>the configuration model.</w:t>
            </w:r>
          </w:p>
        </w:tc>
      </w:tr>
      <w:tr w:rsidR="006167BB" w:rsidRPr="00811234" w14:paraId="42189770"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95AC38E" w14:textId="77777777" w:rsidR="006167BB" w:rsidRPr="003D662E" w:rsidRDefault="006167BB" w:rsidP="006002FE">
            <w:pPr>
              <w:rPr>
                <w:b w:val="0"/>
                <w:bCs w:val="0"/>
                <w:lang w:val="en-US"/>
              </w:rPr>
            </w:pPr>
            <w:r w:rsidRPr="003D662E">
              <w:rPr>
                <w:b w:val="0"/>
                <w:bCs w:val="0"/>
                <w:lang w:val="en-US"/>
              </w:rPr>
              <w:t>R65a</w:t>
            </w:r>
          </w:p>
        </w:tc>
        <w:tc>
          <w:tcPr>
            <w:tcW w:w="7648" w:type="dxa"/>
            <w:tcBorders>
              <w:top w:val="single" w:sz="4" w:space="0" w:color="238FB7"/>
              <w:bottom w:val="single" w:sz="4" w:space="0" w:color="238FB7"/>
            </w:tcBorders>
          </w:tcPr>
          <w:p w14:paraId="5A0D0F80" w14:textId="3D51C75D"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The specification of the data fields for anonymization of personal </w:t>
            </w:r>
            <w:r w:rsidR="00A35935" w:rsidRPr="003D662E">
              <w:rPr>
                <w:bCs/>
                <w:i/>
                <w:lang w:val="en-US"/>
              </w:rPr>
              <w:t xml:space="preserve">data </w:t>
            </w:r>
            <w:r w:rsidR="006002FE" w:rsidRPr="003D662E">
              <w:rPr>
                <w:bCs/>
                <w:i/>
                <w:lang w:val="en-US"/>
              </w:rPr>
              <w:t>is currently not supported by</w:t>
            </w:r>
            <w:r w:rsidRPr="003D662E">
              <w:rPr>
                <w:bCs/>
                <w:i/>
                <w:lang w:val="en-US"/>
              </w:rPr>
              <w:t xml:space="preserve"> configuration model.</w:t>
            </w:r>
          </w:p>
        </w:tc>
      </w:tr>
      <w:tr w:rsidR="006167BB" w:rsidRPr="00811234" w14:paraId="52821856"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47679C8" w14:textId="77777777" w:rsidR="006167BB" w:rsidRPr="003D662E" w:rsidRDefault="006167BB" w:rsidP="006002FE">
            <w:pPr>
              <w:rPr>
                <w:b w:val="0"/>
                <w:bCs w:val="0"/>
                <w:lang w:val="en-US"/>
              </w:rPr>
            </w:pPr>
            <w:r w:rsidRPr="003D662E">
              <w:rPr>
                <w:b w:val="0"/>
                <w:bCs w:val="0"/>
                <w:lang w:val="en-US"/>
              </w:rPr>
              <w:t>R73e</w:t>
            </w:r>
          </w:p>
        </w:tc>
        <w:tc>
          <w:tcPr>
            <w:tcW w:w="7648" w:type="dxa"/>
            <w:tcBorders>
              <w:top w:val="single" w:sz="4" w:space="0" w:color="238FB7"/>
              <w:bottom w:val="single" w:sz="4" w:space="0" w:color="238FB7"/>
            </w:tcBorders>
          </w:tcPr>
          <w:p w14:paraId="102ABC2F" w14:textId="055A0498"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The data schema for storage services of structured data </w:t>
            </w:r>
            <w:r w:rsidR="006002FE" w:rsidRPr="003D662E">
              <w:rPr>
                <w:bCs/>
                <w:i/>
                <w:lang w:val="en-US"/>
              </w:rPr>
              <w:t>is currently not linked to data storages</w:t>
            </w:r>
            <w:r w:rsidRPr="003D662E">
              <w:rPr>
                <w:bCs/>
                <w:i/>
                <w:lang w:val="en-US"/>
              </w:rPr>
              <w:t>.</w:t>
            </w:r>
          </w:p>
        </w:tc>
      </w:tr>
      <w:tr w:rsidR="006167BB" w:rsidRPr="00811234" w14:paraId="38063DAA"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3EC7D19" w14:textId="77777777" w:rsidR="006167BB" w:rsidRPr="003D662E" w:rsidRDefault="006167BB" w:rsidP="006002FE">
            <w:pPr>
              <w:rPr>
                <w:b w:val="0"/>
                <w:bCs w:val="0"/>
                <w:lang w:val="en-US"/>
              </w:rPr>
            </w:pPr>
            <w:r w:rsidRPr="003D662E">
              <w:rPr>
                <w:b w:val="0"/>
                <w:bCs w:val="0"/>
                <w:lang w:val="en-US"/>
              </w:rPr>
              <w:t>R77a</w:t>
            </w:r>
          </w:p>
        </w:tc>
        <w:tc>
          <w:tcPr>
            <w:tcW w:w="7648" w:type="dxa"/>
            <w:tcBorders>
              <w:top w:val="single" w:sz="4" w:space="0" w:color="238FB7"/>
              <w:bottom w:val="single" w:sz="4" w:space="0" w:color="238FB7"/>
            </w:tcBorders>
          </w:tcPr>
          <w:p w14:paraId="02880A78" w14:textId="5CE944B3" w:rsidR="006167BB" w:rsidRPr="003D662E" w:rsidRDefault="00611FCA" w:rsidP="006002FE">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T</w:t>
            </w:r>
            <w:r w:rsidR="006167BB" w:rsidRPr="003D662E">
              <w:rPr>
                <w:bCs/>
                <w:i/>
                <w:lang w:val="en-US"/>
              </w:rPr>
              <w:t xml:space="preserve">he platform </w:t>
            </w:r>
            <w:r w:rsidR="006002FE" w:rsidRPr="003D662E">
              <w:rPr>
                <w:bCs/>
                <w:i/>
                <w:lang w:val="en-US"/>
              </w:rPr>
              <w:t xml:space="preserve">currently does not </w:t>
            </w:r>
            <w:r w:rsidR="006167BB" w:rsidRPr="003D662E">
              <w:rPr>
                <w:bCs/>
                <w:i/>
                <w:lang w:val="en-US"/>
              </w:rPr>
              <w:t>support cloud services.</w:t>
            </w:r>
          </w:p>
        </w:tc>
      </w:tr>
      <w:tr w:rsidR="006167BB" w:rsidRPr="00811234" w14:paraId="34B634BC"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27872B5" w14:textId="77777777" w:rsidR="006167BB" w:rsidRPr="003D662E" w:rsidRDefault="006167BB" w:rsidP="006002FE">
            <w:pPr>
              <w:rPr>
                <w:b w:val="0"/>
                <w:bCs w:val="0"/>
                <w:lang w:val="en-US"/>
              </w:rPr>
            </w:pPr>
            <w:r w:rsidRPr="003D662E">
              <w:rPr>
                <w:b w:val="0"/>
                <w:bCs w:val="0"/>
                <w:lang w:val="en-US"/>
              </w:rPr>
              <w:t>R80</w:t>
            </w:r>
          </w:p>
        </w:tc>
        <w:tc>
          <w:tcPr>
            <w:tcW w:w="7648" w:type="dxa"/>
            <w:tcBorders>
              <w:top w:val="single" w:sz="4" w:space="0" w:color="238FB7"/>
              <w:bottom w:val="single" w:sz="4" w:space="0" w:color="238FB7"/>
            </w:tcBorders>
          </w:tcPr>
          <w:p w14:paraId="41D57354" w14:textId="1C404AE9"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Data (including meta-data) shall be described in the configuration model, including data protection classes</w:t>
            </w:r>
            <w:r w:rsidR="006002FE" w:rsidRPr="003D662E">
              <w:rPr>
                <w:bCs/>
                <w:lang w:val="en-US"/>
              </w:rPr>
              <w:t>. Data types are supported</w:t>
            </w:r>
            <w:r w:rsidR="006002FE" w:rsidRPr="003D662E">
              <w:rPr>
                <w:bCs/>
                <w:i/>
                <w:lang w:val="en-US"/>
              </w:rPr>
              <w:t>, meta data or protection classes are currently not part of the configuration model.</w:t>
            </w:r>
          </w:p>
        </w:tc>
      </w:tr>
      <w:tr w:rsidR="006167BB" w:rsidRPr="00811234" w14:paraId="298D7148"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D11D442" w14:textId="77777777" w:rsidR="006167BB" w:rsidRPr="003D662E" w:rsidRDefault="006167BB" w:rsidP="006002FE">
            <w:pPr>
              <w:rPr>
                <w:b w:val="0"/>
                <w:bCs w:val="0"/>
                <w:lang w:val="en-US"/>
              </w:rPr>
            </w:pPr>
            <w:r w:rsidRPr="003D662E">
              <w:rPr>
                <w:b w:val="0"/>
                <w:bCs w:val="0"/>
                <w:lang w:val="en-US"/>
              </w:rPr>
              <w:t>R86</w:t>
            </w:r>
          </w:p>
        </w:tc>
        <w:tc>
          <w:tcPr>
            <w:tcW w:w="7648" w:type="dxa"/>
            <w:tcBorders>
              <w:top w:val="single" w:sz="4" w:space="0" w:color="238FB7"/>
              <w:bottom w:val="single" w:sz="4" w:space="0" w:color="238FB7"/>
            </w:tcBorders>
          </w:tcPr>
          <w:p w14:paraId="4008B826" w14:textId="3B7DC89A"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The functionality of the data integration </w:t>
            </w:r>
            <w:r w:rsidR="006002FE" w:rsidRPr="003D662E">
              <w:rPr>
                <w:bCs/>
                <w:i/>
                <w:lang w:val="en-US"/>
              </w:rPr>
              <w:t xml:space="preserve">is currently not part of </w:t>
            </w:r>
            <w:r w:rsidRPr="003D662E">
              <w:rPr>
                <w:bCs/>
                <w:i/>
                <w:lang w:val="en-US"/>
              </w:rPr>
              <w:t>the configuration model.</w:t>
            </w:r>
          </w:p>
        </w:tc>
      </w:tr>
      <w:tr w:rsidR="006167BB" w:rsidRPr="00811234" w14:paraId="51091ABA"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23FAB14" w14:textId="77777777" w:rsidR="006167BB" w:rsidRPr="003D662E" w:rsidRDefault="006167BB" w:rsidP="006002FE">
            <w:pPr>
              <w:rPr>
                <w:b w:val="0"/>
                <w:bCs w:val="0"/>
                <w:lang w:val="en-US"/>
              </w:rPr>
            </w:pPr>
            <w:r w:rsidRPr="003D662E">
              <w:rPr>
                <w:b w:val="0"/>
                <w:bCs w:val="0"/>
                <w:lang w:val="en-US"/>
              </w:rPr>
              <w:t>R89</w:t>
            </w:r>
          </w:p>
        </w:tc>
        <w:tc>
          <w:tcPr>
            <w:tcW w:w="7648" w:type="dxa"/>
            <w:tcBorders>
              <w:top w:val="single" w:sz="4" w:space="0" w:color="238FB7"/>
              <w:bottom w:val="single" w:sz="4" w:space="0" w:color="238FB7"/>
            </w:tcBorders>
          </w:tcPr>
          <w:p w14:paraId="4F92E286" w14:textId="5C0D2EDD" w:rsidR="006167BB" w:rsidRPr="003D662E" w:rsidRDefault="006002FE" w:rsidP="006002FE">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Currently no data stores are </w:t>
            </w:r>
            <w:r w:rsidR="006167BB" w:rsidRPr="003D662E">
              <w:rPr>
                <w:bCs/>
                <w:i/>
                <w:lang w:val="en-US"/>
              </w:rPr>
              <w:t>defined in the configuration model.</w:t>
            </w:r>
          </w:p>
        </w:tc>
      </w:tr>
      <w:tr w:rsidR="006167BB" w:rsidRPr="00811234" w14:paraId="5D116F78"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553288F" w14:textId="77777777" w:rsidR="006167BB" w:rsidRPr="003D662E" w:rsidRDefault="006167BB" w:rsidP="006002FE">
            <w:pPr>
              <w:rPr>
                <w:b w:val="0"/>
                <w:bCs w:val="0"/>
                <w:lang w:val="en-US"/>
              </w:rPr>
            </w:pPr>
            <w:r w:rsidRPr="003D662E">
              <w:rPr>
                <w:b w:val="0"/>
                <w:bCs w:val="0"/>
                <w:lang w:val="en-US"/>
              </w:rPr>
              <w:t>R93</w:t>
            </w:r>
          </w:p>
        </w:tc>
        <w:tc>
          <w:tcPr>
            <w:tcW w:w="7648" w:type="dxa"/>
            <w:tcBorders>
              <w:top w:val="single" w:sz="4" w:space="0" w:color="238FB7"/>
              <w:bottom w:val="single" w:sz="4" w:space="0" w:color="238FB7"/>
            </w:tcBorders>
          </w:tcPr>
          <w:p w14:paraId="4247F1BB" w14:textId="6BE4D766"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The platform </w:t>
            </w:r>
            <w:r w:rsidR="006002FE" w:rsidRPr="003D662E">
              <w:rPr>
                <w:bCs/>
                <w:lang w:val="en-US"/>
              </w:rPr>
              <w:t xml:space="preserve">is </w:t>
            </w:r>
            <w:r w:rsidRPr="003D662E">
              <w:rPr>
                <w:bCs/>
                <w:lang w:val="en-US"/>
              </w:rPr>
              <w:t xml:space="preserve">systematically configurable </w:t>
            </w:r>
            <w:r w:rsidR="006002FE" w:rsidRPr="003D662E">
              <w:rPr>
                <w:bCs/>
                <w:lang w:val="en-US"/>
              </w:rPr>
              <w:t xml:space="preserve">through </w:t>
            </w:r>
            <w:r w:rsidRPr="003D662E">
              <w:rPr>
                <w:bCs/>
                <w:lang w:val="en-US"/>
              </w:rPr>
              <w:t>a configuration model.</w:t>
            </w:r>
          </w:p>
        </w:tc>
      </w:tr>
      <w:tr w:rsidR="006167BB" w:rsidRPr="00811234" w14:paraId="2A6C52C5"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0EE34F3" w14:textId="77777777" w:rsidR="006167BB" w:rsidRPr="003D662E" w:rsidRDefault="006167BB" w:rsidP="006002FE">
            <w:pPr>
              <w:rPr>
                <w:b w:val="0"/>
                <w:bCs w:val="0"/>
                <w:lang w:val="en-US"/>
              </w:rPr>
            </w:pPr>
            <w:r w:rsidRPr="003D662E">
              <w:rPr>
                <w:b w:val="0"/>
                <w:bCs w:val="0"/>
                <w:lang w:val="en-US"/>
              </w:rPr>
              <w:t>R94</w:t>
            </w:r>
          </w:p>
        </w:tc>
        <w:tc>
          <w:tcPr>
            <w:tcW w:w="7648" w:type="dxa"/>
            <w:tcBorders>
              <w:top w:val="single" w:sz="4" w:space="0" w:color="238FB7"/>
              <w:bottom w:val="single" w:sz="4" w:space="0" w:color="238FB7"/>
            </w:tcBorders>
          </w:tcPr>
          <w:p w14:paraId="4D720666" w14:textId="2FF679D8"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The platform </w:t>
            </w:r>
            <w:r w:rsidR="006002FE" w:rsidRPr="003D662E">
              <w:rPr>
                <w:bCs/>
                <w:lang w:val="en-US"/>
              </w:rPr>
              <w:t xml:space="preserve">does </w:t>
            </w:r>
            <w:r w:rsidRPr="003D662E">
              <w:rPr>
                <w:bCs/>
                <w:lang w:val="en-US"/>
              </w:rPr>
              <w:t>support the automatic validation of the configuration model.</w:t>
            </w:r>
          </w:p>
        </w:tc>
      </w:tr>
      <w:tr w:rsidR="006167BB" w:rsidRPr="00811234" w14:paraId="6CC5D669"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8B01B19" w14:textId="7E29CA28" w:rsidR="006167BB" w:rsidRPr="003D662E" w:rsidRDefault="006167BB" w:rsidP="006002FE">
            <w:pPr>
              <w:rPr>
                <w:b w:val="0"/>
                <w:bCs w:val="0"/>
                <w:lang w:val="en-US"/>
              </w:rPr>
            </w:pPr>
            <w:r w:rsidRPr="003D662E">
              <w:rPr>
                <w:b w:val="0"/>
                <w:bCs w:val="0"/>
                <w:lang w:val="en-US"/>
              </w:rPr>
              <w:t>R94</w:t>
            </w:r>
            <w:r w:rsidR="00417DDD" w:rsidRPr="003D662E">
              <w:rPr>
                <w:b w:val="0"/>
                <w:bCs w:val="0"/>
                <w:lang w:val="en-US"/>
              </w:rPr>
              <w:t>a</w:t>
            </w:r>
          </w:p>
        </w:tc>
        <w:tc>
          <w:tcPr>
            <w:tcW w:w="7648" w:type="dxa"/>
            <w:tcBorders>
              <w:top w:val="single" w:sz="4" w:space="0" w:color="238FB7"/>
              <w:bottom w:val="single" w:sz="4" w:space="0" w:color="238FB7"/>
            </w:tcBorders>
          </w:tcPr>
          <w:p w14:paraId="370C4528" w14:textId="243D6C0D"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Validating a configuration model with 50 resources and 5 applications shall be completed in less than 1 second.</w:t>
            </w:r>
            <w:r w:rsidR="006002FE" w:rsidRPr="003D662E">
              <w:rPr>
                <w:bCs/>
                <w:lang w:val="en-US"/>
              </w:rPr>
              <w:t xml:space="preserve"> </w:t>
            </w:r>
            <w:r w:rsidR="006002FE" w:rsidRPr="003D662E">
              <w:rPr>
                <w:bCs/>
                <w:i/>
                <w:lang w:val="en-US"/>
              </w:rPr>
              <w:t>The mode</w:t>
            </w:r>
            <w:r w:rsidR="00417DDD" w:rsidRPr="003D662E">
              <w:rPr>
                <w:bCs/>
                <w:i/>
                <w:lang w:val="en-US"/>
              </w:rPr>
              <w:t>l</w:t>
            </w:r>
            <w:r w:rsidR="006002FE" w:rsidRPr="003D662E">
              <w:rPr>
                <w:bCs/>
                <w:i/>
                <w:lang w:val="en-US"/>
              </w:rPr>
              <w:t>s currently do not reach this size,</w:t>
            </w:r>
            <w:r w:rsidR="006002FE" w:rsidRPr="003D662E">
              <w:rPr>
                <w:bCs/>
                <w:lang w:val="en-US"/>
              </w:rPr>
              <w:t xml:space="preserve"> but on example configurations validation is currently not a bottleneck.</w:t>
            </w:r>
          </w:p>
        </w:tc>
      </w:tr>
      <w:tr w:rsidR="006167BB" w:rsidRPr="00811234" w14:paraId="1F419F1B"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CBF73E6" w14:textId="77777777" w:rsidR="006167BB" w:rsidRPr="003D662E" w:rsidRDefault="006167BB" w:rsidP="006002FE">
            <w:pPr>
              <w:rPr>
                <w:b w:val="0"/>
                <w:bCs w:val="0"/>
                <w:lang w:val="en-US"/>
              </w:rPr>
            </w:pPr>
            <w:r w:rsidRPr="003D662E">
              <w:rPr>
                <w:b w:val="0"/>
                <w:bCs w:val="0"/>
                <w:lang w:val="en-US"/>
              </w:rPr>
              <w:t>R95</w:t>
            </w:r>
          </w:p>
        </w:tc>
        <w:tc>
          <w:tcPr>
            <w:tcW w:w="7648" w:type="dxa"/>
            <w:tcBorders>
              <w:top w:val="single" w:sz="4" w:space="0" w:color="238FB7"/>
              <w:bottom w:val="single" w:sz="4" w:space="0" w:color="238FB7"/>
            </w:tcBorders>
          </w:tcPr>
          <w:p w14:paraId="57CE4533" w14:textId="2798B356"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The </w:t>
            </w:r>
            <w:r w:rsidR="006002FE" w:rsidRPr="003D662E">
              <w:rPr>
                <w:bCs/>
                <w:lang w:val="en-US"/>
              </w:rPr>
              <w:t>configuration</w:t>
            </w:r>
            <w:r w:rsidRPr="003D662E">
              <w:rPr>
                <w:bCs/>
                <w:lang w:val="en-US"/>
              </w:rPr>
              <w:t xml:space="preserve"> </w:t>
            </w:r>
            <w:r w:rsidR="003E6B96" w:rsidRPr="003D662E">
              <w:rPr>
                <w:bCs/>
                <w:lang w:val="en-US"/>
              </w:rPr>
              <w:t xml:space="preserve">model </w:t>
            </w:r>
            <w:r w:rsidR="006002FE" w:rsidRPr="003D662E">
              <w:rPr>
                <w:bCs/>
                <w:lang w:val="en-US"/>
              </w:rPr>
              <w:t xml:space="preserve">does </w:t>
            </w:r>
            <w:r w:rsidRPr="003D662E">
              <w:rPr>
                <w:bCs/>
                <w:lang w:val="en-US"/>
              </w:rPr>
              <w:t>support automatic platform instantiation.</w:t>
            </w:r>
          </w:p>
        </w:tc>
      </w:tr>
      <w:tr w:rsidR="006167BB" w:rsidRPr="00811234" w14:paraId="718A4304"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3817FAA" w14:textId="77777777" w:rsidR="006167BB" w:rsidRPr="003D662E" w:rsidRDefault="006167BB" w:rsidP="006002FE">
            <w:pPr>
              <w:rPr>
                <w:b w:val="0"/>
                <w:bCs w:val="0"/>
                <w:lang w:val="en-US"/>
              </w:rPr>
            </w:pPr>
            <w:r w:rsidRPr="003D662E">
              <w:rPr>
                <w:b w:val="0"/>
                <w:bCs w:val="0"/>
                <w:lang w:val="en-US"/>
              </w:rPr>
              <w:t>R95a</w:t>
            </w:r>
          </w:p>
        </w:tc>
        <w:tc>
          <w:tcPr>
            <w:tcW w:w="7648" w:type="dxa"/>
            <w:tcBorders>
              <w:top w:val="single" w:sz="4" w:space="0" w:color="238FB7"/>
              <w:bottom w:val="single" w:sz="4" w:space="0" w:color="238FB7"/>
            </w:tcBorders>
          </w:tcPr>
          <w:p w14:paraId="0A0B60B9" w14:textId="6C83AA59"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instantiation of a configuration model with 50 resources and 5 applications shall be completed in less than 15 minutes.</w:t>
            </w:r>
            <w:r w:rsidR="006002FE" w:rsidRPr="003D662E">
              <w:rPr>
                <w:bCs/>
                <w:lang w:val="en-US"/>
              </w:rPr>
              <w:t xml:space="preserve"> </w:t>
            </w:r>
            <w:r w:rsidR="006002FE" w:rsidRPr="003D662E">
              <w:rPr>
                <w:bCs/>
                <w:i/>
                <w:lang w:val="en-US"/>
              </w:rPr>
              <w:t>So far, test configurations</w:t>
            </w:r>
            <w:r w:rsidR="006002FE" w:rsidRPr="003D662E">
              <w:rPr>
                <w:bCs/>
                <w:lang w:val="en-US"/>
              </w:rPr>
              <w:t xml:space="preserve"> up to 3 applications including all platform components require less than 3 minutes on a computer in the same network as the (snapshot) code repository.</w:t>
            </w:r>
          </w:p>
        </w:tc>
      </w:tr>
      <w:tr w:rsidR="006167BB" w:rsidRPr="00811234" w14:paraId="5894E8BB"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039D7ED" w14:textId="77777777" w:rsidR="006167BB" w:rsidRPr="003D662E" w:rsidRDefault="006167BB" w:rsidP="006002FE">
            <w:pPr>
              <w:rPr>
                <w:b w:val="0"/>
                <w:bCs w:val="0"/>
                <w:lang w:val="en-US"/>
              </w:rPr>
            </w:pPr>
            <w:r w:rsidRPr="003D662E">
              <w:rPr>
                <w:b w:val="0"/>
                <w:bCs w:val="0"/>
                <w:lang w:val="en-US"/>
              </w:rPr>
              <w:t>R96</w:t>
            </w:r>
          </w:p>
        </w:tc>
        <w:tc>
          <w:tcPr>
            <w:tcW w:w="7648" w:type="dxa"/>
            <w:tcBorders>
              <w:top w:val="single" w:sz="4" w:space="0" w:color="238FB7"/>
              <w:bottom w:val="single" w:sz="4" w:space="0" w:color="238FB7"/>
            </w:tcBorders>
          </w:tcPr>
          <w:p w14:paraId="261D9975" w14:textId="2D120622"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The configuration model </w:t>
            </w:r>
            <w:r w:rsidR="006002FE" w:rsidRPr="003D662E">
              <w:rPr>
                <w:bCs/>
                <w:lang w:val="en-US"/>
              </w:rPr>
              <w:t xml:space="preserve">includes </w:t>
            </w:r>
            <w:r w:rsidRPr="003D662E">
              <w:rPr>
                <w:bCs/>
                <w:lang w:val="en-US"/>
              </w:rPr>
              <w:t>optional and alternative platform components/services</w:t>
            </w:r>
            <w:r w:rsidR="000F130F" w:rsidRPr="003D662E">
              <w:rPr>
                <w:bCs/>
                <w:lang w:val="en-US"/>
              </w:rPr>
              <w:t xml:space="preserve"> </w:t>
            </w:r>
            <w:r w:rsidR="000F130F" w:rsidRPr="003D662E">
              <w:rPr>
                <w:lang w:val="en-US"/>
              </w:rPr>
              <w:t xml:space="preserve">(cf. Section </w:t>
            </w:r>
            <w:r w:rsidR="000F130F" w:rsidRPr="003D662E">
              <w:rPr>
                <w:lang w:val="en-US"/>
              </w:rPr>
              <w:fldChar w:fldCharType="begin"/>
            </w:r>
            <w:r w:rsidR="000F130F" w:rsidRPr="003D662E">
              <w:rPr>
                <w:lang w:val="en-US"/>
              </w:rPr>
              <w:instrText xml:space="preserve"> REF _Ref77216166 \r \h  \* MERGEFORMAT </w:instrText>
            </w:r>
            <w:r w:rsidR="000F130F" w:rsidRPr="003D662E">
              <w:rPr>
                <w:lang w:val="en-US"/>
              </w:rPr>
            </w:r>
            <w:r w:rsidR="000F130F" w:rsidRPr="003D662E">
              <w:rPr>
                <w:lang w:val="en-US"/>
              </w:rPr>
              <w:fldChar w:fldCharType="separate"/>
            </w:r>
            <w:r w:rsidR="00D0494D">
              <w:rPr>
                <w:lang w:val="en-US"/>
              </w:rPr>
              <w:t>6</w:t>
            </w:r>
            <w:r w:rsidR="000F130F" w:rsidRPr="003D662E">
              <w:rPr>
                <w:lang w:val="en-US"/>
              </w:rPr>
              <w:fldChar w:fldCharType="end"/>
            </w:r>
            <w:r w:rsidR="000F130F" w:rsidRPr="003D662E">
              <w:rPr>
                <w:lang w:val="en-US"/>
              </w:rPr>
              <w:t>).</w:t>
            </w:r>
          </w:p>
        </w:tc>
      </w:tr>
      <w:tr w:rsidR="006167BB" w:rsidRPr="00811234" w14:paraId="6CB9B8C7"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3B135DB" w14:textId="77777777" w:rsidR="006167BB" w:rsidRPr="003D662E" w:rsidRDefault="006167BB" w:rsidP="006002FE">
            <w:pPr>
              <w:rPr>
                <w:b w:val="0"/>
                <w:bCs w:val="0"/>
                <w:lang w:val="en-US"/>
              </w:rPr>
            </w:pPr>
            <w:r w:rsidRPr="003D662E">
              <w:rPr>
                <w:b w:val="0"/>
                <w:bCs w:val="0"/>
                <w:lang w:val="en-US"/>
              </w:rPr>
              <w:t>R96a</w:t>
            </w:r>
          </w:p>
        </w:tc>
        <w:tc>
          <w:tcPr>
            <w:tcW w:w="7648" w:type="dxa"/>
            <w:tcBorders>
              <w:top w:val="single" w:sz="4" w:space="0" w:color="238FB7"/>
              <w:bottom w:val="single" w:sz="4" w:space="0" w:color="238FB7"/>
            </w:tcBorders>
          </w:tcPr>
          <w:p w14:paraId="206C104A" w14:textId="4187DE1C"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configuration describe</w:t>
            </w:r>
            <w:r w:rsidR="000F130F" w:rsidRPr="003D662E">
              <w:rPr>
                <w:bCs/>
                <w:lang w:val="en-US"/>
              </w:rPr>
              <w:t>s</w:t>
            </w:r>
            <w:r w:rsidRPr="003D662E">
              <w:rPr>
                <w:bCs/>
                <w:lang w:val="en-US"/>
              </w:rPr>
              <w:t xml:space="preserve"> properties of the platform components/services</w:t>
            </w:r>
            <w:r w:rsidR="000F130F" w:rsidRPr="003D662E">
              <w:rPr>
                <w:bCs/>
                <w:lang w:val="en-US"/>
              </w:rPr>
              <w:t xml:space="preserve"> </w:t>
            </w:r>
            <w:r w:rsidR="000F130F" w:rsidRPr="003D662E">
              <w:rPr>
                <w:lang w:val="en-US"/>
              </w:rPr>
              <w:t xml:space="preserve">(cf. Section </w:t>
            </w:r>
            <w:r w:rsidR="000F130F" w:rsidRPr="003D662E">
              <w:rPr>
                <w:lang w:val="en-US"/>
              </w:rPr>
              <w:fldChar w:fldCharType="begin"/>
            </w:r>
            <w:r w:rsidR="000F130F" w:rsidRPr="003D662E">
              <w:rPr>
                <w:lang w:val="en-US"/>
              </w:rPr>
              <w:instrText xml:space="preserve"> REF _Ref77216166 \r \h  \* MERGEFORMAT </w:instrText>
            </w:r>
            <w:r w:rsidR="000F130F" w:rsidRPr="003D662E">
              <w:rPr>
                <w:lang w:val="en-US"/>
              </w:rPr>
            </w:r>
            <w:r w:rsidR="000F130F" w:rsidRPr="003D662E">
              <w:rPr>
                <w:lang w:val="en-US"/>
              </w:rPr>
              <w:fldChar w:fldCharType="separate"/>
            </w:r>
            <w:r w:rsidR="00D0494D">
              <w:rPr>
                <w:lang w:val="en-US"/>
              </w:rPr>
              <w:t>6</w:t>
            </w:r>
            <w:r w:rsidR="000F130F" w:rsidRPr="003D662E">
              <w:rPr>
                <w:lang w:val="en-US"/>
              </w:rPr>
              <w:fldChar w:fldCharType="end"/>
            </w:r>
            <w:r w:rsidR="000F130F" w:rsidRPr="003D662E">
              <w:rPr>
                <w:lang w:val="en-US"/>
              </w:rPr>
              <w:t>)</w:t>
            </w:r>
            <w:r w:rsidRPr="003D662E">
              <w:rPr>
                <w:bCs/>
                <w:lang w:val="en-US"/>
              </w:rPr>
              <w:t>.</w:t>
            </w:r>
          </w:p>
        </w:tc>
      </w:tr>
      <w:tr w:rsidR="006167BB" w:rsidRPr="00811234" w14:paraId="3B4051B9"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BF29897" w14:textId="77777777" w:rsidR="006167BB" w:rsidRPr="003D662E" w:rsidRDefault="006167BB" w:rsidP="006002FE">
            <w:pPr>
              <w:rPr>
                <w:b w:val="0"/>
                <w:bCs w:val="0"/>
                <w:lang w:val="en-US"/>
              </w:rPr>
            </w:pPr>
            <w:r w:rsidRPr="003D662E">
              <w:rPr>
                <w:b w:val="0"/>
                <w:bCs w:val="0"/>
                <w:lang w:val="en-US"/>
              </w:rPr>
              <w:t>R97</w:t>
            </w:r>
          </w:p>
        </w:tc>
        <w:tc>
          <w:tcPr>
            <w:tcW w:w="7648" w:type="dxa"/>
            <w:tcBorders>
              <w:top w:val="single" w:sz="4" w:space="0" w:color="238FB7"/>
              <w:bottom w:val="single" w:sz="4" w:space="0" w:color="238FB7"/>
            </w:tcBorders>
          </w:tcPr>
          <w:p w14:paraId="14D49AB8" w14:textId="5AEDA208"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The configuration model </w:t>
            </w:r>
            <w:r w:rsidR="000F130F" w:rsidRPr="003D662E">
              <w:rPr>
                <w:bCs/>
                <w:lang w:val="en-US"/>
              </w:rPr>
              <w:t xml:space="preserve">defines </w:t>
            </w:r>
            <w:r w:rsidRPr="003D662E">
              <w:rPr>
                <w:bCs/>
                <w:lang w:val="en-US"/>
              </w:rPr>
              <w:t>applications running on the platform</w:t>
            </w:r>
            <w:r w:rsidR="000F130F" w:rsidRPr="003D662E">
              <w:rPr>
                <w:bCs/>
                <w:lang w:val="en-US"/>
              </w:rPr>
              <w:t xml:space="preserve"> </w:t>
            </w:r>
            <w:r w:rsidR="000F130F" w:rsidRPr="003D662E">
              <w:rPr>
                <w:lang w:val="en-US"/>
              </w:rPr>
              <w:t xml:space="preserve">(cf. Section </w:t>
            </w:r>
            <w:r w:rsidR="000F130F" w:rsidRPr="003D662E">
              <w:rPr>
                <w:lang w:val="en-US"/>
              </w:rPr>
              <w:fldChar w:fldCharType="begin"/>
            </w:r>
            <w:r w:rsidR="000F130F" w:rsidRPr="003D662E">
              <w:rPr>
                <w:lang w:val="en-US"/>
              </w:rPr>
              <w:instrText xml:space="preserve"> REF _Ref77216166 \r \h  \* MERGEFORMAT </w:instrText>
            </w:r>
            <w:r w:rsidR="000F130F" w:rsidRPr="003D662E">
              <w:rPr>
                <w:lang w:val="en-US"/>
              </w:rPr>
            </w:r>
            <w:r w:rsidR="000F130F" w:rsidRPr="003D662E">
              <w:rPr>
                <w:lang w:val="en-US"/>
              </w:rPr>
              <w:fldChar w:fldCharType="separate"/>
            </w:r>
            <w:r w:rsidR="00D0494D">
              <w:rPr>
                <w:lang w:val="en-US"/>
              </w:rPr>
              <w:t>6</w:t>
            </w:r>
            <w:r w:rsidR="000F130F" w:rsidRPr="003D662E">
              <w:rPr>
                <w:lang w:val="en-US"/>
              </w:rPr>
              <w:fldChar w:fldCharType="end"/>
            </w:r>
            <w:r w:rsidR="000F130F" w:rsidRPr="003D662E">
              <w:rPr>
                <w:lang w:val="en-US"/>
              </w:rPr>
              <w:t>)</w:t>
            </w:r>
            <w:r w:rsidRPr="003D662E">
              <w:rPr>
                <w:bCs/>
                <w:lang w:val="en-US"/>
              </w:rPr>
              <w:t>.</w:t>
            </w:r>
          </w:p>
        </w:tc>
      </w:tr>
      <w:tr w:rsidR="006167BB" w:rsidRPr="00811234" w14:paraId="4C1299F0"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D8BE79F" w14:textId="77777777" w:rsidR="006167BB" w:rsidRPr="003D662E" w:rsidRDefault="006167BB" w:rsidP="006002FE">
            <w:pPr>
              <w:rPr>
                <w:b w:val="0"/>
                <w:bCs w:val="0"/>
                <w:lang w:val="en-US"/>
              </w:rPr>
            </w:pPr>
            <w:r w:rsidRPr="003D662E">
              <w:rPr>
                <w:b w:val="0"/>
                <w:bCs w:val="0"/>
                <w:lang w:val="en-US"/>
              </w:rPr>
              <w:t>R97a</w:t>
            </w:r>
          </w:p>
        </w:tc>
        <w:tc>
          <w:tcPr>
            <w:tcW w:w="7648" w:type="dxa"/>
            <w:tcBorders>
              <w:top w:val="single" w:sz="4" w:space="0" w:color="238FB7"/>
              <w:bottom w:val="single" w:sz="4" w:space="0" w:color="238FB7"/>
            </w:tcBorders>
          </w:tcPr>
          <w:p w14:paraId="6B418830" w14:textId="38315F73"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An application configuration </w:t>
            </w:r>
            <w:r w:rsidR="000F130F" w:rsidRPr="003D662E">
              <w:rPr>
                <w:bCs/>
                <w:lang w:val="en-US"/>
              </w:rPr>
              <w:t xml:space="preserve">contains </w:t>
            </w:r>
            <w:r w:rsidRPr="003D662E">
              <w:rPr>
                <w:bCs/>
                <w:lang w:val="en-US"/>
              </w:rPr>
              <w:t>the configured services for the application</w:t>
            </w:r>
            <w:r w:rsidR="000F130F" w:rsidRPr="003D662E">
              <w:rPr>
                <w:bCs/>
                <w:lang w:val="en-US"/>
              </w:rPr>
              <w:t xml:space="preserve">s </w:t>
            </w:r>
            <w:r w:rsidR="000F130F" w:rsidRPr="003D662E">
              <w:rPr>
                <w:lang w:val="en-US"/>
              </w:rPr>
              <w:t xml:space="preserve">(cf. Section </w:t>
            </w:r>
            <w:r w:rsidR="000F130F" w:rsidRPr="003D662E">
              <w:rPr>
                <w:lang w:val="en-US"/>
              </w:rPr>
              <w:fldChar w:fldCharType="begin"/>
            </w:r>
            <w:r w:rsidR="000F130F" w:rsidRPr="003D662E">
              <w:rPr>
                <w:lang w:val="en-US"/>
              </w:rPr>
              <w:instrText xml:space="preserve"> REF _Ref77216166 \r \h  \* MERGEFORMAT </w:instrText>
            </w:r>
            <w:r w:rsidR="000F130F" w:rsidRPr="003D662E">
              <w:rPr>
                <w:lang w:val="en-US"/>
              </w:rPr>
            </w:r>
            <w:r w:rsidR="000F130F" w:rsidRPr="003D662E">
              <w:rPr>
                <w:lang w:val="en-US"/>
              </w:rPr>
              <w:fldChar w:fldCharType="separate"/>
            </w:r>
            <w:r w:rsidR="00D0494D">
              <w:rPr>
                <w:lang w:val="en-US"/>
              </w:rPr>
              <w:t>6</w:t>
            </w:r>
            <w:r w:rsidR="000F130F" w:rsidRPr="003D662E">
              <w:rPr>
                <w:lang w:val="en-US"/>
              </w:rPr>
              <w:fldChar w:fldCharType="end"/>
            </w:r>
            <w:r w:rsidR="000F130F" w:rsidRPr="003D662E">
              <w:rPr>
                <w:lang w:val="en-US"/>
              </w:rPr>
              <w:t>)</w:t>
            </w:r>
            <w:r w:rsidRPr="003D662E">
              <w:rPr>
                <w:bCs/>
                <w:lang w:val="en-US"/>
              </w:rPr>
              <w:t>.</w:t>
            </w:r>
          </w:p>
        </w:tc>
      </w:tr>
      <w:tr w:rsidR="006167BB" w:rsidRPr="00811234" w14:paraId="28360682"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0A879D0" w14:textId="77777777" w:rsidR="006167BB" w:rsidRPr="003D662E" w:rsidRDefault="006167BB" w:rsidP="006002FE">
            <w:pPr>
              <w:rPr>
                <w:b w:val="0"/>
                <w:bCs w:val="0"/>
                <w:lang w:val="en-US"/>
              </w:rPr>
            </w:pPr>
            <w:r w:rsidRPr="003D662E">
              <w:rPr>
                <w:b w:val="0"/>
                <w:bCs w:val="0"/>
                <w:lang w:val="en-US"/>
              </w:rPr>
              <w:t>R97b</w:t>
            </w:r>
          </w:p>
        </w:tc>
        <w:tc>
          <w:tcPr>
            <w:tcW w:w="7648" w:type="dxa"/>
            <w:tcBorders>
              <w:top w:val="single" w:sz="4" w:space="0" w:color="238FB7"/>
              <w:bottom w:val="single" w:sz="4" w:space="0" w:color="238FB7"/>
            </w:tcBorders>
          </w:tcPr>
          <w:p w14:paraId="5A55CA12" w14:textId="5B2004B9"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An application configuration contain</w:t>
            </w:r>
            <w:r w:rsidR="000F130F" w:rsidRPr="003D662E">
              <w:rPr>
                <w:bCs/>
                <w:lang w:val="en-US"/>
              </w:rPr>
              <w:t>s</w:t>
            </w:r>
            <w:r w:rsidRPr="003D662E">
              <w:rPr>
                <w:bCs/>
                <w:lang w:val="en-US"/>
              </w:rPr>
              <w:t xml:space="preserve"> the configured connectors for </w:t>
            </w:r>
            <w:r w:rsidR="000F130F" w:rsidRPr="003D662E">
              <w:rPr>
                <w:bCs/>
                <w:lang w:val="en-US"/>
              </w:rPr>
              <w:t xml:space="preserve">an </w:t>
            </w:r>
            <w:r w:rsidRPr="003D662E">
              <w:rPr>
                <w:bCs/>
                <w:lang w:val="en-US"/>
              </w:rPr>
              <w:t>application</w:t>
            </w:r>
            <w:r w:rsidR="000F130F" w:rsidRPr="003D662E">
              <w:rPr>
                <w:bCs/>
                <w:lang w:val="en-US"/>
              </w:rPr>
              <w:t xml:space="preserve"> </w:t>
            </w:r>
            <w:r w:rsidR="000F130F" w:rsidRPr="003D662E">
              <w:rPr>
                <w:lang w:val="en-US"/>
              </w:rPr>
              <w:t xml:space="preserve">(cf. Section </w:t>
            </w:r>
            <w:r w:rsidR="000F130F" w:rsidRPr="003D662E">
              <w:rPr>
                <w:lang w:val="en-US"/>
              </w:rPr>
              <w:fldChar w:fldCharType="begin"/>
            </w:r>
            <w:r w:rsidR="000F130F" w:rsidRPr="003D662E">
              <w:rPr>
                <w:lang w:val="en-US"/>
              </w:rPr>
              <w:instrText xml:space="preserve"> REF _Ref77216166 \r \h  \* MERGEFORMAT </w:instrText>
            </w:r>
            <w:r w:rsidR="000F130F" w:rsidRPr="003D662E">
              <w:rPr>
                <w:lang w:val="en-US"/>
              </w:rPr>
            </w:r>
            <w:r w:rsidR="000F130F" w:rsidRPr="003D662E">
              <w:rPr>
                <w:lang w:val="en-US"/>
              </w:rPr>
              <w:fldChar w:fldCharType="separate"/>
            </w:r>
            <w:r w:rsidR="00D0494D">
              <w:rPr>
                <w:lang w:val="en-US"/>
              </w:rPr>
              <w:t>6</w:t>
            </w:r>
            <w:r w:rsidR="000F130F" w:rsidRPr="003D662E">
              <w:rPr>
                <w:lang w:val="en-US"/>
              </w:rPr>
              <w:fldChar w:fldCharType="end"/>
            </w:r>
            <w:r w:rsidR="000F130F" w:rsidRPr="003D662E">
              <w:rPr>
                <w:lang w:val="en-US"/>
              </w:rPr>
              <w:t>).</w:t>
            </w:r>
          </w:p>
        </w:tc>
      </w:tr>
      <w:tr w:rsidR="006167BB" w:rsidRPr="00811234" w14:paraId="557BD60E"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BA472BB" w14:textId="77777777" w:rsidR="006167BB" w:rsidRPr="003D662E" w:rsidRDefault="006167BB" w:rsidP="006002FE">
            <w:pPr>
              <w:rPr>
                <w:b w:val="0"/>
                <w:bCs w:val="0"/>
                <w:lang w:val="en-US"/>
              </w:rPr>
            </w:pPr>
            <w:r w:rsidRPr="003D662E">
              <w:rPr>
                <w:b w:val="0"/>
                <w:bCs w:val="0"/>
                <w:lang w:val="en-US"/>
              </w:rPr>
              <w:t>R97c</w:t>
            </w:r>
          </w:p>
        </w:tc>
        <w:tc>
          <w:tcPr>
            <w:tcW w:w="7648" w:type="dxa"/>
            <w:tcBorders>
              <w:top w:val="single" w:sz="4" w:space="0" w:color="238FB7"/>
              <w:bottom w:val="single" w:sz="4" w:space="0" w:color="238FB7"/>
            </w:tcBorders>
          </w:tcPr>
          <w:p w14:paraId="2ED2510B" w14:textId="292E0F1C"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An application configuration must </w:t>
            </w:r>
            <w:r w:rsidR="000F130F" w:rsidRPr="003D662E">
              <w:rPr>
                <w:bCs/>
                <w:lang w:val="en-US"/>
              </w:rPr>
              <w:t xml:space="preserve">contain </w:t>
            </w:r>
            <w:r w:rsidRPr="003D662E">
              <w:rPr>
                <w:bCs/>
                <w:lang w:val="en-US"/>
              </w:rPr>
              <w:t>the data paths</w:t>
            </w:r>
            <w:r w:rsidR="000F130F" w:rsidRPr="003D662E">
              <w:rPr>
                <w:bCs/>
                <w:lang w:val="en-US"/>
              </w:rPr>
              <w:t>/relations</w:t>
            </w:r>
            <w:r w:rsidRPr="003D662E">
              <w:rPr>
                <w:bCs/>
                <w:lang w:val="en-US"/>
              </w:rPr>
              <w:t xml:space="preserve"> of </w:t>
            </w:r>
            <w:r w:rsidR="000F130F" w:rsidRPr="003D662E">
              <w:rPr>
                <w:bCs/>
                <w:lang w:val="en-US"/>
              </w:rPr>
              <w:t xml:space="preserve">an </w:t>
            </w:r>
            <w:r w:rsidRPr="003D662E">
              <w:rPr>
                <w:bCs/>
                <w:lang w:val="en-US"/>
              </w:rPr>
              <w:t>application</w:t>
            </w:r>
            <w:r w:rsidR="000F130F" w:rsidRPr="003D662E">
              <w:rPr>
                <w:bCs/>
                <w:lang w:val="en-US"/>
              </w:rPr>
              <w:t xml:space="preserve"> </w:t>
            </w:r>
            <w:r w:rsidR="000F130F" w:rsidRPr="003D662E">
              <w:rPr>
                <w:lang w:val="en-US"/>
              </w:rPr>
              <w:t xml:space="preserve">(cf. Section </w:t>
            </w:r>
            <w:r w:rsidR="000F130F" w:rsidRPr="003D662E">
              <w:rPr>
                <w:lang w:val="en-US"/>
              </w:rPr>
              <w:fldChar w:fldCharType="begin"/>
            </w:r>
            <w:r w:rsidR="000F130F" w:rsidRPr="003D662E">
              <w:rPr>
                <w:lang w:val="en-US"/>
              </w:rPr>
              <w:instrText xml:space="preserve"> REF _Ref77216166 \r \h  \* MERGEFORMAT </w:instrText>
            </w:r>
            <w:r w:rsidR="000F130F" w:rsidRPr="003D662E">
              <w:rPr>
                <w:lang w:val="en-US"/>
              </w:rPr>
            </w:r>
            <w:r w:rsidR="000F130F" w:rsidRPr="003D662E">
              <w:rPr>
                <w:lang w:val="en-US"/>
              </w:rPr>
              <w:fldChar w:fldCharType="separate"/>
            </w:r>
            <w:r w:rsidR="00D0494D">
              <w:rPr>
                <w:lang w:val="en-US"/>
              </w:rPr>
              <w:t>6</w:t>
            </w:r>
            <w:r w:rsidR="000F130F" w:rsidRPr="003D662E">
              <w:rPr>
                <w:lang w:val="en-US"/>
              </w:rPr>
              <w:fldChar w:fldCharType="end"/>
            </w:r>
            <w:r w:rsidR="000F130F" w:rsidRPr="003D662E">
              <w:rPr>
                <w:lang w:val="en-US"/>
              </w:rPr>
              <w:t>).</w:t>
            </w:r>
          </w:p>
        </w:tc>
      </w:tr>
      <w:tr w:rsidR="006167BB" w:rsidRPr="00811234" w14:paraId="2462CE24"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ACFC6BC" w14:textId="77777777" w:rsidR="006167BB" w:rsidRPr="003D662E" w:rsidRDefault="006167BB" w:rsidP="006002FE">
            <w:pPr>
              <w:rPr>
                <w:b w:val="0"/>
                <w:bCs w:val="0"/>
                <w:lang w:val="en-US"/>
              </w:rPr>
            </w:pPr>
            <w:r w:rsidRPr="003D662E">
              <w:rPr>
                <w:b w:val="0"/>
                <w:bCs w:val="0"/>
                <w:lang w:val="en-US"/>
              </w:rPr>
              <w:t>R97d</w:t>
            </w:r>
          </w:p>
        </w:tc>
        <w:tc>
          <w:tcPr>
            <w:tcW w:w="7648" w:type="dxa"/>
            <w:tcBorders>
              <w:top w:val="single" w:sz="4" w:space="0" w:color="238FB7"/>
              <w:bottom w:val="single" w:sz="4" w:space="0" w:color="238FB7"/>
            </w:tcBorders>
          </w:tcPr>
          <w:p w14:paraId="6007C022" w14:textId="7F7CE52C"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An application configuration </w:t>
            </w:r>
            <w:r w:rsidR="000F130F" w:rsidRPr="003D662E">
              <w:rPr>
                <w:bCs/>
                <w:lang w:val="en-US"/>
              </w:rPr>
              <w:t xml:space="preserve">does allow for </w:t>
            </w:r>
            <w:r w:rsidRPr="003D662E">
              <w:rPr>
                <w:bCs/>
                <w:lang w:val="en-US"/>
              </w:rPr>
              <w:t>alternative services</w:t>
            </w:r>
            <w:r w:rsidR="000F130F" w:rsidRPr="003D662E">
              <w:rPr>
                <w:bCs/>
                <w:lang w:val="en-US"/>
              </w:rPr>
              <w:t xml:space="preserve"> (via families, </w:t>
            </w:r>
            <w:r w:rsidR="000F130F" w:rsidRPr="003D662E">
              <w:rPr>
                <w:lang w:val="en-US"/>
              </w:rPr>
              <w:t xml:space="preserve">cf. Section </w:t>
            </w:r>
            <w:r w:rsidR="000F130F" w:rsidRPr="003D662E">
              <w:rPr>
                <w:lang w:val="en-US"/>
              </w:rPr>
              <w:fldChar w:fldCharType="begin"/>
            </w:r>
            <w:r w:rsidR="000F130F" w:rsidRPr="003D662E">
              <w:rPr>
                <w:lang w:val="en-US"/>
              </w:rPr>
              <w:instrText xml:space="preserve"> REF _Ref77216166 \r \h  \* MERGEFORMAT </w:instrText>
            </w:r>
            <w:r w:rsidR="000F130F" w:rsidRPr="003D662E">
              <w:rPr>
                <w:lang w:val="en-US"/>
              </w:rPr>
            </w:r>
            <w:r w:rsidR="000F130F" w:rsidRPr="003D662E">
              <w:rPr>
                <w:lang w:val="en-US"/>
              </w:rPr>
              <w:fldChar w:fldCharType="separate"/>
            </w:r>
            <w:r w:rsidR="00D0494D">
              <w:rPr>
                <w:lang w:val="en-US"/>
              </w:rPr>
              <w:t>6</w:t>
            </w:r>
            <w:r w:rsidR="000F130F" w:rsidRPr="003D662E">
              <w:rPr>
                <w:lang w:val="en-US"/>
              </w:rPr>
              <w:fldChar w:fldCharType="end"/>
            </w:r>
            <w:r w:rsidR="000F130F" w:rsidRPr="003D662E">
              <w:rPr>
                <w:lang w:val="en-US"/>
              </w:rPr>
              <w:t>).</w:t>
            </w:r>
          </w:p>
        </w:tc>
      </w:tr>
      <w:tr w:rsidR="006167BB" w:rsidRPr="00811234" w14:paraId="1FE4DA57"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D8B033B" w14:textId="77777777" w:rsidR="006167BB" w:rsidRPr="003D662E" w:rsidRDefault="006167BB" w:rsidP="006002FE">
            <w:pPr>
              <w:rPr>
                <w:b w:val="0"/>
                <w:bCs w:val="0"/>
                <w:lang w:val="en-US"/>
              </w:rPr>
            </w:pPr>
            <w:r w:rsidRPr="003D662E">
              <w:rPr>
                <w:b w:val="0"/>
                <w:bCs w:val="0"/>
                <w:lang w:val="en-US"/>
              </w:rPr>
              <w:t>R97e</w:t>
            </w:r>
          </w:p>
        </w:tc>
        <w:tc>
          <w:tcPr>
            <w:tcW w:w="7648" w:type="dxa"/>
            <w:tcBorders>
              <w:top w:val="single" w:sz="4" w:space="0" w:color="238FB7"/>
              <w:bottom w:val="single" w:sz="4" w:space="0" w:color="238FB7"/>
            </w:tcBorders>
          </w:tcPr>
          <w:p w14:paraId="5907EB90" w14:textId="1A9A01A9"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The configuration model </w:t>
            </w:r>
            <w:r w:rsidR="000F130F" w:rsidRPr="003D662E">
              <w:rPr>
                <w:bCs/>
                <w:i/>
                <w:lang w:val="en-US"/>
              </w:rPr>
              <w:t xml:space="preserve">currently does not </w:t>
            </w:r>
            <w:r w:rsidRPr="003D662E">
              <w:rPr>
                <w:bCs/>
                <w:i/>
                <w:lang w:val="en-US"/>
              </w:rPr>
              <w:t>allow for application templates.</w:t>
            </w:r>
          </w:p>
        </w:tc>
      </w:tr>
      <w:tr w:rsidR="006167BB" w:rsidRPr="00811234" w14:paraId="6587D90C"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9990C15" w14:textId="77777777" w:rsidR="006167BB" w:rsidRPr="003D662E" w:rsidRDefault="006167BB" w:rsidP="006002FE">
            <w:pPr>
              <w:rPr>
                <w:b w:val="0"/>
                <w:bCs w:val="0"/>
                <w:lang w:val="en-US"/>
              </w:rPr>
            </w:pPr>
            <w:r w:rsidRPr="003D662E">
              <w:rPr>
                <w:b w:val="0"/>
                <w:bCs w:val="0"/>
                <w:lang w:val="en-US"/>
              </w:rPr>
              <w:lastRenderedPageBreak/>
              <w:t>R98</w:t>
            </w:r>
          </w:p>
        </w:tc>
        <w:tc>
          <w:tcPr>
            <w:tcW w:w="7648" w:type="dxa"/>
            <w:tcBorders>
              <w:top w:val="single" w:sz="4" w:space="0" w:color="238FB7"/>
              <w:bottom w:val="single" w:sz="4" w:space="0" w:color="238FB7"/>
            </w:tcBorders>
          </w:tcPr>
          <w:p w14:paraId="6F713840" w14:textId="01F752CB"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The configuration model </w:t>
            </w:r>
            <w:r w:rsidR="000F130F" w:rsidRPr="003D662E">
              <w:rPr>
                <w:bCs/>
                <w:lang w:val="en-US"/>
              </w:rPr>
              <w:t xml:space="preserve">does allow for </w:t>
            </w:r>
            <w:r w:rsidRPr="003D662E">
              <w:rPr>
                <w:bCs/>
                <w:lang w:val="en-US"/>
              </w:rPr>
              <w:t>customizations at different times in the software lifecycle</w:t>
            </w:r>
            <w:r w:rsidR="000A332D" w:rsidRPr="003D662E">
              <w:rPr>
                <w:bCs/>
                <w:lang w:val="en-US"/>
              </w:rPr>
              <w:t xml:space="preserve"> </w:t>
            </w:r>
            <w:r w:rsidR="000A332D" w:rsidRPr="003D662E">
              <w:rPr>
                <w:bCs/>
                <w:i/>
                <w:lang w:val="en-US"/>
              </w:rPr>
              <w:t>although not all relevant ones are defined</w:t>
            </w:r>
            <w:r w:rsidR="000F130F" w:rsidRPr="003D662E">
              <w:rPr>
                <w:bCs/>
                <w:lang w:val="en-US"/>
              </w:rPr>
              <w:t xml:space="preserve"> </w:t>
            </w:r>
            <w:r w:rsidR="000F130F" w:rsidRPr="003D662E">
              <w:rPr>
                <w:lang w:val="en-US"/>
              </w:rPr>
              <w:t xml:space="preserve">(cf. Section </w:t>
            </w:r>
            <w:r w:rsidR="000F130F" w:rsidRPr="003D662E">
              <w:rPr>
                <w:lang w:val="en-US"/>
              </w:rPr>
              <w:fldChar w:fldCharType="begin"/>
            </w:r>
            <w:r w:rsidR="000F130F" w:rsidRPr="003D662E">
              <w:rPr>
                <w:lang w:val="en-US"/>
              </w:rPr>
              <w:instrText xml:space="preserve"> REF _Ref77216166 \r \h  \* MERGEFORMAT </w:instrText>
            </w:r>
            <w:r w:rsidR="000F130F" w:rsidRPr="003D662E">
              <w:rPr>
                <w:lang w:val="en-US"/>
              </w:rPr>
            </w:r>
            <w:r w:rsidR="000F130F" w:rsidRPr="003D662E">
              <w:rPr>
                <w:lang w:val="en-US"/>
              </w:rPr>
              <w:fldChar w:fldCharType="separate"/>
            </w:r>
            <w:r w:rsidR="00D0494D">
              <w:rPr>
                <w:lang w:val="en-US"/>
              </w:rPr>
              <w:t>6</w:t>
            </w:r>
            <w:r w:rsidR="000F130F" w:rsidRPr="003D662E">
              <w:rPr>
                <w:lang w:val="en-US"/>
              </w:rPr>
              <w:fldChar w:fldCharType="end"/>
            </w:r>
            <w:r w:rsidR="000F130F" w:rsidRPr="003D662E">
              <w:rPr>
                <w:lang w:val="en-US"/>
              </w:rPr>
              <w:t>)</w:t>
            </w:r>
            <w:r w:rsidRPr="003D662E">
              <w:rPr>
                <w:bCs/>
                <w:lang w:val="en-US"/>
              </w:rPr>
              <w:t>.</w:t>
            </w:r>
          </w:p>
        </w:tc>
      </w:tr>
      <w:tr w:rsidR="006167BB" w:rsidRPr="00811234" w14:paraId="7761DC3C"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79E8D7C" w14:textId="77777777" w:rsidR="006167BB" w:rsidRPr="003D662E" w:rsidRDefault="006167BB" w:rsidP="006002FE">
            <w:pPr>
              <w:rPr>
                <w:b w:val="0"/>
                <w:bCs w:val="0"/>
                <w:lang w:val="en-US"/>
              </w:rPr>
            </w:pPr>
            <w:r w:rsidRPr="003D662E">
              <w:rPr>
                <w:b w:val="0"/>
                <w:bCs w:val="0"/>
                <w:lang w:val="en-US"/>
              </w:rPr>
              <w:t>R99</w:t>
            </w:r>
          </w:p>
        </w:tc>
        <w:tc>
          <w:tcPr>
            <w:tcW w:w="7648" w:type="dxa"/>
            <w:tcBorders>
              <w:top w:val="single" w:sz="4" w:space="0" w:color="238FB7"/>
              <w:bottom w:val="single" w:sz="4" w:space="0" w:color="238FB7"/>
            </w:tcBorders>
          </w:tcPr>
          <w:p w14:paraId="08A685A6" w14:textId="5CA981A0"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Information from the configuration model </w:t>
            </w:r>
            <w:r w:rsidR="000F130F" w:rsidRPr="003D662E">
              <w:rPr>
                <w:bCs/>
                <w:i/>
                <w:lang w:val="en-US"/>
              </w:rPr>
              <w:t xml:space="preserve">is currently not </w:t>
            </w:r>
            <w:r w:rsidRPr="003D662E">
              <w:rPr>
                <w:bCs/>
                <w:i/>
                <w:lang w:val="en-US"/>
              </w:rPr>
              <w:t>made available to other components via internal connectors.</w:t>
            </w:r>
          </w:p>
        </w:tc>
      </w:tr>
      <w:tr w:rsidR="006167BB" w:rsidRPr="00811234" w14:paraId="1EAF3C65"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04AED13" w14:textId="77777777" w:rsidR="006167BB" w:rsidRPr="003D662E" w:rsidRDefault="006167BB" w:rsidP="006002FE">
            <w:pPr>
              <w:rPr>
                <w:b w:val="0"/>
                <w:bCs w:val="0"/>
                <w:lang w:val="en-US"/>
              </w:rPr>
            </w:pPr>
            <w:r w:rsidRPr="003D662E">
              <w:rPr>
                <w:b w:val="0"/>
                <w:bCs w:val="0"/>
                <w:lang w:val="en-US"/>
              </w:rPr>
              <w:t>R100</w:t>
            </w:r>
          </w:p>
        </w:tc>
        <w:tc>
          <w:tcPr>
            <w:tcW w:w="7648" w:type="dxa"/>
            <w:tcBorders>
              <w:top w:val="single" w:sz="4" w:space="0" w:color="238FB7"/>
              <w:bottom w:val="single" w:sz="4" w:space="0" w:color="238FB7"/>
            </w:tcBorders>
          </w:tcPr>
          <w:p w14:paraId="5575AE5E" w14:textId="7AE952B1"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The configuration model </w:t>
            </w:r>
            <w:r w:rsidR="000F130F" w:rsidRPr="003D662E">
              <w:rPr>
                <w:bCs/>
                <w:i/>
                <w:lang w:val="en-US"/>
              </w:rPr>
              <w:t>is currently a c</w:t>
            </w:r>
            <w:r w:rsidRPr="003D662E">
              <w:rPr>
                <w:bCs/>
                <w:i/>
                <w:lang w:val="en-US"/>
              </w:rPr>
              <w:t>entralized model.</w:t>
            </w:r>
          </w:p>
        </w:tc>
      </w:tr>
      <w:tr w:rsidR="006167BB" w:rsidRPr="00811234" w14:paraId="7FBEB92C"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3ACB44D" w14:textId="77777777" w:rsidR="006167BB" w:rsidRPr="003D662E" w:rsidRDefault="006167BB" w:rsidP="006002FE">
            <w:pPr>
              <w:rPr>
                <w:b w:val="0"/>
                <w:bCs w:val="0"/>
                <w:lang w:val="en-US"/>
              </w:rPr>
            </w:pPr>
            <w:r w:rsidRPr="003D662E">
              <w:rPr>
                <w:b w:val="0"/>
                <w:bCs w:val="0"/>
                <w:lang w:val="en-US"/>
              </w:rPr>
              <w:t>R101</w:t>
            </w:r>
          </w:p>
        </w:tc>
        <w:tc>
          <w:tcPr>
            <w:tcW w:w="7648" w:type="dxa"/>
            <w:tcBorders>
              <w:top w:val="single" w:sz="4" w:space="0" w:color="238FB7"/>
              <w:bottom w:val="single" w:sz="4" w:space="0" w:color="238FB7"/>
            </w:tcBorders>
          </w:tcPr>
          <w:p w14:paraId="538DBDFF" w14:textId="40AADACB"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Information provided in the AAS of components/services </w:t>
            </w:r>
            <w:r w:rsidR="000F130F" w:rsidRPr="003D662E">
              <w:rPr>
                <w:bCs/>
                <w:i/>
                <w:lang w:val="en-US"/>
              </w:rPr>
              <w:t xml:space="preserve">is currently not </w:t>
            </w:r>
            <w:r w:rsidRPr="003D662E">
              <w:rPr>
                <w:bCs/>
                <w:i/>
                <w:lang w:val="en-US"/>
              </w:rPr>
              <w:t>mapped automatically into the configuration model.</w:t>
            </w:r>
          </w:p>
        </w:tc>
      </w:tr>
      <w:tr w:rsidR="006167BB" w:rsidRPr="00811234" w14:paraId="6030A9E9"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2D2CF82" w14:textId="77777777" w:rsidR="006167BB" w:rsidRPr="003D662E" w:rsidRDefault="006167BB" w:rsidP="006002FE">
            <w:pPr>
              <w:rPr>
                <w:b w:val="0"/>
                <w:bCs w:val="0"/>
                <w:lang w:val="en-US"/>
              </w:rPr>
            </w:pPr>
            <w:r w:rsidRPr="003D662E">
              <w:rPr>
                <w:b w:val="0"/>
                <w:bCs w:val="0"/>
                <w:lang w:val="en-US"/>
              </w:rPr>
              <w:t>R101a</w:t>
            </w:r>
          </w:p>
        </w:tc>
        <w:tc>
          <w:tcPr>
            <w:tcW w:w="7648" w:type="dxa"/>
            <w:tcBorders>
              <w:top w:val="single" w:sz="4" w:space="0" w:color="238FB7"/>
              <w:bottom w:val="single" w:sz="4" w:space="0" w:color="238FB7"/>
            </w:tcBorders>
          </w:tcPr>
          <w:p w14:paraId="7C6F983F" w14:textId="11EA0FBB"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The transfer </w:t>
            </w:r>
            <w:r w:rsidR="000F130F" w:rsidRPr="003D662E">
              <w:rPr>
                <w:bCs/>
                <w:i/>
                <w:lang w:val="en-US"/>
              </w:rPr>
              <w:t xml:space="preserve">time </w:t>
            </w:r>
            <w:r w:rsidRPr="003D662E">
              <w:rPr>
                <w:bCs/>
                <w:i/>
                <w:lang w:val="en-US"/>
              </w:rPr>
              <w:t xml:space="preserve">for a configuration model with 50 resources and 5 applications </w:t>
            </w:r>
            <w:r w:rsidR="000F130F" w:rsidRPr="003D662E">
              <w:rPr>
                <w:bCs/>
                <w:i/>
                <w:lang w:val="en-US"/>
              </w:rPr>
              <w:t>is currently unknown as R101 is not realized</w:t>
            </w:r>
            <w:r w:rsidRPr="003D662E">
              <w:rPr>
                <w:bCs/>
                <w:i/>
                <w:lang w:val="en-US"/>
              </w:rPr>
              <w:t>.</w:t>
            </w:r>
          </w:p>
        </w:tc>
      </w:tr>
      <w:tr w:rsidR="006167BB" w:rsidRPr="00811234" w14:paraId="2E03C710"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5F347C1" w14:textId="77777777" w:rsidR="006167BB" w:rsidRPr="003D662E" w:rsidRDefault="006167BB" w:rsidP="006002FE">
            <w:pPr>
              <w:rPr>
                <w:b w:val="0"/>
                <w:bCs w:val="0"/>
                <w:lang w:val="en-US"/>
              </w:rPr>
            </w:pPr>
            <w:r w:rsidRPr="003D662E">
              <w:rPr>
                <w:b w:val="0"/>
                <w:bCs w:val="0"/>
                <w:lang w:val="en-US"/>
              </w:rPr>
              <w:t>R112a</w:t>
            </w:r>
          </w:p>
        </w:tc>
        <w:tc>
          <w:tcPr>
            <w:tcW w:w="7648" w:type="dxa"/>
            <w:tcBorders>
              <w:top w:val="single" w:sz="4" w:space="0" w:color="238FB7"/>
              <w:bottom w:val="single" w:sz="4" w:space="0" w:color="238FB7"/>
            </w:tcBorders>
          </w:tcPr>
          <w:p w14:paraId="21149779" w14:textId="761801A7"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i/>
                <w:lang w:val="en-DE"/>
              </w:rPr>
            </w:pPr>
            <w:r w:rsidRPr="003D662E">
              <w:rPr>
                <w:bCs/>
                <w:i/>
                <w:lang w:val="en-DE"/>
              </w:rPr>
              <w:t xml:space="preserve">Parameters of </w:t>
            </w:r>
            <w:r w:rsidR="000F130F" w:rsidRPr="003D662E">
              <w:rPr>
                <w:bCs/>
                <w:i/>
                <w:lang w:val="en-US"/>
              </w:rPr>
              <w:t>(</w:t>
            </w:r>
            <w:r w:rsidRPr="003D662E">
              <w:rPr>
                <w:bCs/>
                <w:i/>
                <w:lang w:val="en-US"/>
              </w:rPr>
              <w:t>AI</w:t>
            </w:r>
            <w:r w:rsidR="000F130F" w:rsidRPr="003D662E">
              <w:rPr>
                <w:bCs/>
                <w:i/>
                <w:lang w:val="en-US"/>
              </w:rPr>
              <w:t>)</w:t>
            </w:r>
            <w:r w:rsidRPr="003D662E">
              <w:rPr>
                <w:bCs/>
                <w:i/>
                <w:lang w:val="en-US"/>
              </w:rPr>
              <w:t xml:space="preserve"> services</w:t>
            </w:r>
            <w:r w:rsidRPr="003D662E">
              <w:rPr>
                <w:bCs/>
                <w:i/>
                <w:lang w:val="en-DE"/>
              </w:rPr>
              <w:t xml:space="preserve"> </w:t>
            </w:r>
            <w:r w:rsidR="000F130F" w:rsidRPr="003D662E">
              <w:rPr>
                <w:bCs/>
                <w:i/>
                <w:lang w:val="en-US"/>
              </w:rPr>
              <w:t xml:space="preserve">are currently not </w:t>
            </w:r>
            <w:r w:rsidRPr="003D662E">
              <w:rPr>
                <w:bCs/>
                <w:i/>
                <w:lang w:val="en-DE"/>
              </w:rPr>
              <w:t>described in the configuration model.</w:t>
            </w:r>
          </w:p>
        </w:tc>
      </w:tr>
      <w:tr w:rsidR="006167BB" w:rsidRPr="00811234" w14:paraId="219A0301"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1F87CF0" w14:textId="77777777" w:rsidR="006167BB" w:rsidRPr="003D662E" w:rsidRDefault="006167BB" w:rsidP="006002FE">
            <w:pPr>
              <w:rPr>
                <w:b w:val="0"/>
                <w:bCs w:val="0"/>
                <w:lang w:val="en-US"/>
              </w:rPr>
            </w:pPr>
            <w:r w:rsidRPr="003D662E">
              <w:rPr>
                <w:b w:val="0"/>
                <w:bCs w:val="0"/>
                <w:lang w:val="en-US"/>
              </w:rPr>
              <w:t>R112b</w:t>
            </w:r>
          </w:p>
        </w:tc>
        <w:tc>
          <w:tcPr>
            <w:tcW w:w="7648" w:type="dxa"/>
            <w:tcBorders>
              <w:top w:val="single" w:sz="4" w:space="0" w:color="238FB7"/>
              <w:bottom w:val="single" w:sz="4" w:space="0" w:color="238FB7"/>
            </w:tcBorders>
          </w:tcPr>
          <w:p w14:paraId="14DDF202" w14:textId="7F2636AB"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Properties of the distribution of AI services shall be described in the configuration model.</w:t>
            </w:r>
            <w:r w:rsidR="000F130F" w:rsidRPr="003D662E">
              <w:rPr>
                <w:bCs/>
                <w:lang w:val="en-US"/>
              </w:rPr>
              <w:t xml:space="preserve"> </w:t>
            </w:r>
            <w:r w:rsidR="000F130F" w:rsidRPr="003D662E">
              <w:rPr>
                <w:bCs/>
                <w:i/>
                <w:lang w:val="en-US"/>
              </w:rPr>
              <w:t>Currently, the configuration contains only the information whether a service is distributable.</w:t>
            </w:r>
          </w:p>
        </w:tc>
      </w:tr>
      <w:tr w:rsidR="006167BB" w:rsidRPr="003D662E" w14:paraId="79AF21BA"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C7213C2" w14:textId="77777777" w:rsidR="006167BB" w:rsidRPr="003D662E" w:rsidRDefault="006167BB" w:rsidP="006002FE">
            <w:pPr>
              <w:rPr>
                <w:b w:val="0"/>
                <w:bCs w:val="0"/>
                <w:lang w:val="en-US"/>
              </w:rPr>
            </w:pPr>
            <w:r w:rsidRPr="003D662E">
              <w:rPr>
                <w:b w:val="0"/>
                <w:bCs w:val="0"/>
                <w:lang w:val="en-US"/>
              </w:rPr>
              <w:t>R112c</w:t>
            </w:r>
          </w:p>
        </w:tc>
        <w:tc>
          <w:tcPr>
            <w:tcW w:w="7648" w:type="dxa"/>
            <w:tcBorders>
              <w:top w:val="single" w:sz="4" w:space="0" w:color="238FB7"/>
              <w:bottom w:val="single" w:sz="4" w:space="0" w:color="238FB7"/>
            </w:tcBorders>
          </w:tcPr>
          <w:p w14:paraId="2F6CBD83" w14:textId="0C88CC32" w:rsidR="006167BB" w:rsidRPr="003D662E" w:rsidRDefault="000F130F" w:rsidP="006002FE">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Currently no d</w:t>
            </w:r>
            <w:r w:rsidR="006167BB" w:rsidRPr="003D662E">
              <w:rPr>
                <w:bCs/>
                <w:i/>
                <w:lang w:val="en-US"/>
              </w:rPr>
              <w:t xml:space="preserve">istribution </w:t>
            </w:r>
            <w:r w:rsidRPr="003D662E">
              <w:rPr>
                <w:bCs/>
                <w:i/>
                <w:lang w:val="en-US"/>
              </w:rPr>
              <w:t>appl</w:t>
            </w:r>
            <w:r w:rsidR="000078BC" w:rsidRPr="003D662E">
              <w:rPr>
                <w:bCs/>
                <w:i/>
                <w:lang w:val="en-US"/>
              </w:rPr>
              <w:t>ies</w:t>
            </w:r>
            <w:r w:rsidR="006167BB" w:rsidRPr="003D662E">
              <w:rPr>
                <w:bCs/>
                <w:i/>
                <w:lang w:val="en-US"/>
              </w:rPr>
              <w:t>.</w:t>
            </w:r>
          </w:p>
        </w:tc>
      </w:tr>
      <w:tr w:rsidR="006167BB" w:rsidRPr="003D662E" w14:paraId="43035A31"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EADE64A" w14:textId="77777777" w:rsidR="006167BB" w:rsidRPr="003D662E" w:rsidRDefault="006167BB" w:rsidP="006002FE">
            <w:pPr>
              <w:rPr>
                <w:b w:val="0"/>
                <w:bCs w:val="0"/>
                <w:lang w:val="en-US"/>
              </w:rPr>
            </w:pPr>
            <w:r w:rsidRPr="003D662E">
              <w:rPr>
                <w:b w:val="0"/>
                <w:bCs w:val="0"/>
                <w:lang w:val="en-US"/>
              </w:rPr>
              <w:t>R113a</w:t>
            </w:r>
          </w:p>
        </w:tc>
        <w:tc>
          <w:tcPr>
            <w:tcW w:w="7648" w:type="dxa"/>
            <w:tcBorders>
              <w:top w:val="single" w:sz="4" w:space="0" w:color="238FB7"/>
              <w:bottom w:val="single" w:sz="4" w:space="0" w:color="238FB7"/>
            </w:tcBorders>
          </w:tcPr>
          <w:p w14:paraId="00687955" w14:textId="185233B2"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lang w:val="en-US"/>
              </w:rPr>
              <w:t xml:space="preserve">Technical dependencies to AI frameworks </w:t>
            </w:r>
            <w:r w:rsidR="000F130F" w:rsidRPr="003D662E">
              <w:rPr>
                <w:bCs/>
                <w:lang w:val="en-US"/>
              </w:rPr>
              <w:t xml:space="preserve">are </w:t>
            </w:r>
            <w:r w:rsidR="001538DC" w:rsidRPr="003D662E">
              <w:rPr>
                <w:bCs/>
                <w:lang w:val="en-US"/>
              </w:rPr>
              <w:t xml:space="preserve">available in </w:t>
            </w:r>
            <w:r w:rsidR="000F130F" w:rsidRPr="003D662E">
              <w:rPr>
                <w:bCs/>
                <w:lang w:val="en-US"/>
              </w:rPr>
              <w:t xml:space="preserve">the </w:t>
            </w:r>
            <w:r w:rsidRPr="003D662E">
              <w:rPr>
                <w:bCs/>
                <w:lang w:val="en-US"/>
              </w:rPr>
              <w:t>configuration model.</w:t>
            </w:r>
            <w:r w:rsidR="001538DC" w:rsidRPr="003D662E">
              <w:rPr>
                <w:bCs/>
                <w:i/>
                <w:lang w:val="en-US"/>
              </w:rPr>
              <w:t xml:space="preserve"> The automated instantiation into containers is still in realization.</w:t>
            </w:r>
          </w:p>
        </w:tc>
      </w:tr>
      <w:tr w:rsidR="006167BB" w:rsidRPr="00811234" w14:paraId="312B8756"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2A7D900" w14:textId="77777777" w:rsidR="006167BB" w:rsidRPr="003D662E" w:rsidRDefault="006167BB" w:rsidP="006002FE">
            <w:pPr>
              <w:rPr>
                <w:b w:val="0"/>
                <w:bCs w:val="0"/>
                <w:lang w:val="en-US"/>
              </w:rPr>
            </w:pPr>
            <w:r w:rsidRPr="003D662E">
              <w:rPr>
                <w:b w:val="0"/>
                <w:bCs w:val="0"/>
                <w:lang w:val="en-US"/>
              </w:rPr>
              <w:t>R119b</w:t>
            </w:r>
          </w:p>
        </w:tc>
        <w:tc>
          <w:tcPr>
            <w:tcW w:w="7648" w:type="dxa"/>
            <w:tcBorders>
              <w:top w:val="single" w:sz="4" w:space="0" w:color="238FB7"/>
              <w:bottom w:val="single" w:sz="4" w:space="0" w:color="238FB7"/>
            </w:tcBorders>
          </w:tcPr>
          <w:p w14:paraId="2C3CBD01" w14:textId="428ADBF6"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The release of </w:t>
            </w:r>
            <w:r w:rsidR="000F130F" w:rsidRPr="003D662E">
              <w:rPr>
                <w:bCs/>
                <w:i/>
                <w:lang w:val="en-US"/>
              </w:rPr>
              <w:t xml:space="preserve">a </w:t>
            </w:r>
            <w:r w:rsidRPr="003D662E">
              <w:rPr>
                <w:bCs/>
                <w:i/>
                <w:lang w:val="en-US"/>
              </w:rPr>
              <w:t xml:space="preserve">trained model </w:t>
            </w:r>
            <w:r w:rsidR="000F130F" w:rsidRPr="003D662E">
              <w:rPr>
                <w:bCs/>
                <w:i/>
                <w:lang w:val="en-US"/>
              </w:rPr>
              <w:t xml:space="preserve">is currently not considered in the </w:t>
            </w:r>
            <w:r w:rsidRPr="003D662E">
              <w:rPr>
                <w:bCs/>
                <w:i/>
                <w:lang w:val="en-US"/>
              </w:rPr>
              <w:t>configuration model.</w:t>
            </w:r>
          </w:p>
        </w:tc>
      </w:tr>
      <w:tr w:rsidR="006167BB" w:rsidRPr="00811234" w14:paraId="7B568E09"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DF3BC04" w14:textId="77777777" w:rsidR="006167BB" w:rsidRPr="003D662E" w:rsidRDefault="006167BB" w:rsidP="006002FE">
            <w:pPr>
              <w:rPr>
                <w:b w:val="0"/>
                <w:bCs w:val="0"/>
                <w:lang w:val="en-US"/>
              </w:rPr>
            </w:pPr>
            <w:r w:rsidRPr="003D662E">
              <w:rPr>
                <w:b w:val="0"/>
                <w:bCs w:val="0"/>
                <w:lang w:val="en-US"/>
              </w:rPr>
              <w:t>R119c</w:t>
            </w:r>
          </w:p>
        </w:tc>
        <w:tc>
          <w:tcPr>
            <w:tcW w:w="7648" w:type="dxa"/>
            <w:tcBorders>
              <w:top w:val="single" w:sz="4" w:space="0" w:color="238FB7"/>
              <w:bottom w:val="single" w:sz="4" w:space="0" w:color="238FB7"/>
            </w:tcBorders>
          </w:tcPr>
          <w:p w14:paraId="3A80D41F" w14:textId="1A6E625E"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The release of the trained model </w:t>
            </w:r>
            <w:r w:rsidR="000F130F" w:rsidRPr="003D662E">
              <w:rPr>
                <w:bCs/>
                <w:i/>
                <w:lang w:val="en-US"/>
              </w:rPr>
              <w:t>is currently not considered in the configuration model.</w:t>
            </w:r>
          </w:p>
        </w:tc>
      </w:tr>
      <w:tr w:rsidR="006167BB" w:rsidRPr="00811234" w14:paraId="7D3DD8B5"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293FB3C" w14:textId="77777777" w:rsidR="006167BB" w:rsidRPr="003D662E" w:rsidRDefault="006167BB" w:rsidP="006002FE">
            <w:pPr>
              <w:rPr>
                <w:b w:val="0"/>
                <w:bCs w:val="0"/>
                <w:lang w:val="en-US"/>
              </w:rPr>
            </w:pPr>
            <w:r w:rsidRPr="003D662E">
              <w:rPr>
                <w:b w:val="0"/>
                <w:bCs w:val="0"/>
                <w:lang w:val="en-US"/>
              </w:rPr>
              <w:t>R119e</w:t>
            </w:r>
          </w:p>
        </w:tc>
        <w:tc>
          <w:tcPr>
            <w:tcW w:w="7648" w:type="dxa"/>
            <w:tcBorders>
              <w:top w:val="single" w:sz="4" w:space="0" w:color="238FB7"/>
              <w:bottom w:val="single" w:sz="4" w:space="0" w:color="238FB7"/>
            </w:tcBorders>
          </w:tcPr>
          <w:p w14:paraId="421A1253" w14:textId="3395CEC1"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 xml:space="preserve">Changes initiated by AI model training </w:t>
            </w:r>
            <w:r w:rsidR="000F130F" w:rsidRPr="003D662E">
              <w:rPr>
                <w:bCs/>
                <w:i/>
                <w:lang w:val="en-US"/>
              </w:rPr>
              <w:t xml:space="preserve">are currently not </w:t>
            </w:r>
            <w:r w:rsidRPr="003D662E">
              <w:rPr>
                <w:bCs/>
                <w:i/>
                <w:lang w:val="en-US"/>
              </w:rPr>
              <w:t>subject to configurable release or quality criteria.</w:t>
            </w:r>
          </w:p>
        </w:tc>
      </w:tr>
      <w:tr w:rsidR="006167BB" w:rsidRPr="003D662E" w14:paraId="08256C36"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8AFA0CC" w14:textId="77777777" w:rsidR="006167BB" w:rsidRPr="003D662E" w:rsidRDefault="006167BB" w:rsidP="006002FE">
            <w:pPr>
              <w:rPr>
                <w:b w:val="0"/>
                <w:bCs w:val="0"/>
                <w:lang w:val="en-US"/>
              </w:rPr>
            </w:pPr>
            <w:r w:rsidRPr="003D662E">
              <w:rPr>
                <w:b w:val="0"/>
                <w:bCs w:val="0"/>
                <w:lang w:val="en-US"/>
              </w:rPr>
              <w:t>R120</w:t>
            </w:r>
          </w:p>
        </w:tc>
        <w:tc>
          <w:tcPr>
            <w:tcW w:w="7648" w:type="dxa"/>
            <w:tcBorders>
              <w:top w:val="single" w:sz="4" w:space="0" w:color="238FB7"/>
              <w:bottom w:val="single" w:sz="4" w:space="0" w:color="238FB7"/>
            </w:tcBorders>
          </w:tcPr>
          <w:p w14:paraId="14B8947E" w14:textId="64375BDD" w:rsidR="006167BB" w:rsidRPr="003D662E" w:rsidRDefault="006167BB" w:rsidP="006002F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configuration model must describe alternative AI components for an AI method.</w:t>
            </w:r>
            <w:r w:rsidR="000F130F" w:rsidRPr="003D662E">
              <w:rPr>
                <w:bCs/>
                <w:lang w:val="en-US"/>
              </w:rPr>
              <w:t xml:space="preserve"> This is realized in conjunction with R97d.</w:t>
            </w:r>
          </w:p>
        </w:tc>
      </w:tr>
      <w:tr w:rsidR="00ED3E8C" w:rsidRPr="00811234" w14:paraId="14EFBCE9"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65FEEA9" w14:textId="65830FA5" w:rsidR="00ED3E8C" w:rsidRPr="003D662E" w:rsidRDefault="00ED3E8C" w:rsidP="00ED3E8C">
            <w:pPr>
              <w:rPr>
                <w:b w:val="0"/>
                <w:bCs w:val="0"/>
                <w:lang w:val="en-US"/>
              </w:rPr>
            </w:pPr>
            <w:r w:rsidRPr="003D662E">
              <w:rPr>
                <w:b w:val="0"/>
                <w:bCs w:val="0"/>
                <w:lang w:val="en-US"/>
              </w:rPr>
              <w:t>R122a</w:t>
            </w:r>
          </w:p>
        </w:tc>
        <w:tc>
          <w:tcPr>
            <w:tcW w:w="7648" w:type="dxa"/>
            <w:tcBorders>
              <w:top w:val="single" w:sz="4" w:space="0" w:color="238FB7"/>
              <w:bottom w:val="single" w:sz="4" w:space="0" w:color="238FB7"/>
            </w:tcBorders>
          </w:tcPr>
          <w:p w14:paraId="79538A5B" w14:textId="4E9F7D02" w:rsidR="00ED3E8C" w:rsidRPr="003D662E" w:rsidRDefault="00ED3E8C" w:rsidP="00ED3E8C">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Currently,</w:t>
            </w:r>
            <w:r w:rsidRPr="003D662E">
              <w:rPr>
                <w:bCs/>
                <w:lang w:val="en-US"/>
              </w:rPr>
              <w:t xml:space="preserve"> runtime parameters and service families can be specified in the configuration model and are considered during code generation.</w:t>
            </w:r>
          </w:p>
        </w:tc>
      </w:tr>
      <w:tr w:rsidR="00ED3E8C" w:rsidRPr="00811234" w14:paraId="7ECD3D26"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EB4FD34" w14:textId="77777777" w:rsidR="00ED3E8C" w:rsidRPr="003D662E" w:rsidRDefault="00ED3E8C" w:rsidP="00ED3E8C">
            <w:pPr>
              <w:rPr>
                <w:b w:val="0"/>
                <w:bCs w:val="0"/>
                <w:lang w:val="en-US"/>
              </w:rPr>
            </w:pPr>
            <w:r w:rsidRPr="003D662E">
              <w:rPr>
                <w:b w:val="0"/>
                <w:bCs w:val="0"/>
                <w:lang w:val="en-US"/>
              </w:rPr>
              <w:t>R122c</w:t>
            </w:r>
          </w:p>
        </w:tc>
        <w:tc>
          <w:tcPr>
            <w:tcW w:w="7648" w:type="dxa"/>
            <w:tcBorders>
              <w:top w:val="single" w:sz="4" w:space="0" w:color="238FB7"/>
              <w:bottom w:val="single" w:sz="4" w:space="0" w:color="238FB7"/>
            </w:tcBorders>
          </w:tcPr>
          <w:p w14:paraId="20628677" w14:textId="37983317" w:rsidR="00ED3E8C" w:rsidRPr="003D662E" w:rsidRDefault="00ED3E8C" w:rsidP="00ED3E8C">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The adaptation is not part of this release.</w:t>
            </w:r>
          </w:p>
        </w:tc>
      </w:tr>
      <w:tr w:rsidR="008A38FA" w:rsidRPr="00811234" w14:paraId="05B2FE8B"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4A27240" w14:textId="5E170101" w:rsidR="008A38FA" w:rsidRPr="003D662E" w:rsidRDefault="008A38FA" w:rsidP="00ED3E8C">
            <w:pPr>
              <w:rPr>
                <w:b w:val="0"/>
                <w:bCs w:val="0"/>
                <w:lang w:val="en-US"/>
              </w:rPr>
            </w:pPr>
            <w:r w:rsidRPr="003D662E">
              <w:rPr>
                <w:b w:val="0"/>
                <w:bCs w:val="0"/>
                <w:lang w:val="en-US"/>
              </w:rPr>
              <w:t>R123</w:t>
            </w:r>
          </w:p>
        </w:tc>
        <w:tc>
          <w:tcPr>
            <w:tcW w:w="7648" w:type="dxa"/>
            <w:tcBorders>
              <w:top w:val="single" w:sz="4" w:space="0" w:color="238FB7"/>
              <w:bottom w:val="single" w:sz="4" w:space="0" w:color="238FB7"/>
            </w:tcBorders>
          </w:tcPr>
          <w:p w14:paraId="0705D46D" w14:textId="0AB6055F" w:rsidR="008A38FA" w:rsidRPr="003D662E" w:rsidRDefault="008A38FA" w:rsidP="00ED3E8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Enactment of parameter happens through the configuration/code generation, enactment of alternative services through </w:t>
            </w:r>
            <w:r w:rsidRPr="003D662E">
              <w:rPr>
                <w:bCs/>
                <w:i/>
                <w:lang w:val="en-US"/>
              </w:rPr>
              <w:t>data plugins</w:t>
            </w:r>
            <w:r w:rsidRPr="003D662E">
              <w:rPr>
                <w:bCs/>
                <w:lang w:val="en-US"/>
              </w:rPr>
              <w:t>.</w:t>
            </w:r>
          </w:p>
        </w:tc>
      </w:tr>
      <w:tr w:rsidR="008A38FA" w:rsidRPr="00811234" w14:paraId="1C297790"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033A437" w14:textId="775DEB43" w:rsidR="008A38FA" w:rsidRPr="003D662E" w:rsidRDefault="002C22EF" w:rsidP="00ED3E8C">
            <w:pPr>
              <w:rPr>
                <w:b w:val="0"/>
                <w:bCs w:val="0"/>
                <w:lang w:val="en-US"/>
              </w:rPr>
            </w:pPr>
            <w:r w:rsidRPr="003D662E">
              <w:rPr>
                <w:b w:val="0"/>
                <w:bCs w:val="0"/>
                <w:lang w:val="en-US"/>
              </w:rPr>
              <w:t>R123a</w:t>
            </w:r>
          </w:p>
        </w:tc>
        <w:tc>
          <w:tcPr>
            <w:tcW w:w="7648" w:type="dxa"/>
            <w:tcBorders>
              <w:top w:val="single" w:sz="4" w:space="0" w:color="238FB7"/>
              <w:bottom w:val="single" w:sz="4" w:space="0" w:color="238FB7"/>
            </w:tcBorders>
          </w:tcPr>
          <w:p w14:paraId="382FC871" w14:textId="525FAD06" w:rsidR="008A38FA" w:rsidRPr="003D662E" w:rsidRDefault="002C22EF" w:rsidP="00ED3E8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offers interfaces for updates.</w:t>
            </w:r>
          </w:p>
        </w:tc>
      </w:tr>
      <w:tr w:rsidR="0056653C" w:rsidRPr="00811234" w14:paraId="2A96D43F"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97C651F" w14:textId="121005DD" w:rsidR="0056653C" w:rsidRPr="003D662E" w:rsidRDefault="0056653C" w:rsidP="0056653C">
            <w:pPr>
              <w:rPr>
                <w:b w:val="0"/>
                <w:bCs w:val="0"/>
                <w:lang w:val="en-US"/>
              </w:rPr>
            </w:pPr>
            <w:r w:rsidRPr="003D662E">
              <w:rPr>
                <w:b w:val="0"/>
                <w:bCs w:val="0"/>
                <w:lang w:val="en-US"/>
              </w:rPr>
              <w:t>R131</w:t>
            </w:r>
          </w:p>
        </w:tc>
        <w:tc>
          <w:tcPr>
            <w:tcW w:w="7648" w:type="dxa"/>
            <w:tcBorders>
              <w:top w:val="single" w:sz="4" w:space="0" w:color="238FB7"/>
              <w:bottom w:val="single" w:sz="4" w:space="0" w:color="238FB7"/>
            </w:tcBorders>
          </w:tcPr>
          <w:p w14:paraId="04401CA0" w14:textId="649FB1C1" w:rsidR="0056653C" w:rsidRPr="003D662E" w:rsidRDefault="0056653C" w:rsidP="0056653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allows for the creation and deployment of applications.</w:t>
            </w:r>
          </w:p>
        </w:tc>
      </w:tr>
      <w:tr w:rsidR="0056653C" w:rsidRPr="00811234" w14:paraId="51BEA693"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2AFC44E" w14:textId="77777777" w:rsidR="0056653C" w:rsidRPr="003D662E" w:rsidRDefault="0056653C" w:rsidP="0056653C">
            <w:pPr>
              <w:rPr>
                <w:b w:val="0"/>
                <w:bCs w:val="0"/>
                <w:lang w:val="en-US"/>
              </w:rPr>
            </w:pPr>
            <w:r w:rsidRPr="003D662E">
              <w:rPr>
                <w:b w:val="0"/>
                <w:bCs w:val="0"/>
                <w:lang w:val="en-US"/>
              </w:rPr>
              <w:t>R131a</w:t>
            </w:r>
          </w:p>
        </w:tc>
        <w:tc>
          <w:tcPr>
            <w:tcW w:w="7648" w:type="dxa"/>
            <w:tcBorders>
              <w:top w:val="single" w:sz="4" w:space="0" w:color="238FB7"/>
              <w:bottom w:val="single" w:sz="4" w:space="0" w:color="238FB7"/>
            </w:tcBorders>
          </w:tcPr>
          <w:p w14:paraId="4C0AB495" w14:textId="7E651B13" w:rsidR="0056653C" w:rsidRPr="003D662E" w:rsidRDefault="0056653C" w:rsidP="0056653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The configuration model supports the specification of applications, their required services, connectors and involved data paths. </w:t>
            </w:r>
          </w:p>
        </w:tc>
      </w:tr>
      <w:tr w:rsidR="0056653C" w:rsidRPr="00811234" w14:paraId="4B51FD34"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A092534" w14:textId="77777777" w:rsidR="0056653C" w:rsidRPr="003D662E" w:rsidRDefault="0056653C" w:rsidP="0056653C">
            <w:pPr>
              <w:rPr>
                <w:b w:val="0"/>
                <w:bCs w:val="0"/>
                <w:lang w:val="en-US"/>
              </w:rPr>
            </w:pPr>
            <w:r w:rsidRPr="003D662E">
              <w:rPr>
                <w:b w:val="0"/>
                <w:bCs w:val="0"/>
                <w:lang w:val="en-US"/>
              </w:rPr>
              <w:t>R131b</w:t>
            </w:r>
          </w:p>
        </w:tc>
        <w:tc>
          <w:tcPr>
            <w:tcW w:w="7648" w:type="dxa"/>
            <w:tcBorders>
              <w:top w:val="single" w:sz="4" w:space="0" w:color="238FB7"/>
              <w:bottom w:val="single" w:sz="4" w:space="0" w:color="238FB7"/>
            </w:tcBorders>
          </w:tcPr>
          <w:p w14:paraId="6BE50086" w14:textId="29D45CF9" w:rsidR="0056653C" w:rsidRPr="003D662E" w:rsidRDefault="0056653C" w:rsidP="0056653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configuration model allows for the versioning of applications and services.</w:t>
            </w:r>
          </w:p>
        </w:tc>
      </w:tr>
      <w:tr w:rsidR="0056653C" w:rsidRPr="00811234" w14:paraId="19719DD5"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36B9CB8" w14:textId="77777777" w:rsidR="0056653C" w:rsidRPr="003D662E" w:rsidRDefault="0056653C" w:rsidP="0056653C">
            <w:pPr>
              <w:rPr>
                <w:b w:val="0"/>
                <w:bCs w:val="0"/>
                <w:lang w:val="en-US"/>
              </w:rPr>
            </w:pPr>
            <w:r w:rsidRPr="003D662E">
              <w:rPr>
                <w:b w:val="0"/>
                <w:bCs w:val="0"/>
                <w:lang w:val="en-US"/>
              </w:rPr>
              <w:t>R131c</w:t>
            </w:r>
          </w:p>
        </w:tc>
        <w:tc>
          <w:tcPr>
            <w:tcW w:w="7648" w:type="dxa"/>
            <w:tcBorders>
              <w:top w:val="single" w:sz="4" w:space="0" w:color="238FB7"/>
              <w:bottom w:val="single" w:sz="4" w:space="0" w:color="238FB7"/>
            </w:tcBorders>
          </w:tcPr>
          <w:p w14:paraId="7267F6BD" w14:textId="2594FCCB" w:rsidR="0056653C" w:rsidRPr="003D662E" w:rsidRDefault="0056653C" w:rsidP="0056653C">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lang w:val="en-US"/>
              </w:rPr>
              <w:t xml:space="preserve">The configuration model </w:t>
            </w:r>
            <w:r w:rsidR="0091445F" w:rsidRPr="003D662E">
              <w:rPr>
                <w:bCs/>
                <w:lang w:val="en-US"/>
              </w:rPr>
              <w:t xml:space="preserve">allows for the </w:t>
            </w:r>
            <w:r w:rsidRPr="003D662E">
              <w:rPr>
                <w:bCs/>
                <w:lang w:val="en-US"/>
              </w:rPr>
              <w:t xml:space="preserve">the parameterization of </w:t>
            </w:r>
            <w:r w:rsidRPr="003D662E">
              <w:rPr>
                <w:bCs/>
                <w:i/>
                <w:lang w:val="en-US"/>
              </w:rPr>
              <w:t>services.</w:t>
            </w:r>
          </w:p>
        </w:tc>
      </w:tr>
      <w:tr w:rsidR="0056653C" w:rsidRPr="00811234" w14:paraId="72482E4D"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6C0C0E2" w14:textId="77777777" w:rsidR="0056653C" w:rsidRPr="003D662E" w:rsidRDefault="0056653C" w:rsidP="0056653C">
            <w:pPr>
              <w:rPr>
                <w:b w:val="0"/>
                <w:bCs w:val="0"/>
                <w:lang w:val="en-US"/>
              </w:rPr>
            </w:pPr>
            <w:r w:rsidRPr="003D662E">
              <w:rPr>
                <w:b w:val="0"/>
                <w:bCs w:val="0"/>
                <w:lang w:val="en-US"/>
              </w:rPr>
              <w:t>R131d</w:t>
            </w:r>
          </w:p>
        </w:tc>
        <w:tc>
          <w:tcPr>
            <w:tcW w:w="7648" w:type="dxa"/>
            <w:tcBorders>
              <w:top w:val="single" w:sz="4" w:space="0" w:color="238FB7"/>
              <w:bottom w:val="single" w:sz="4" w:space="0" w:color="238FB7"/>
            </w:tcBorders>
          </w:tcPr>
          <w:p w14:paraId="1BB4630A" w14:textId="04C4A630" w:rsidR="0056653C" w:rsidRPr="003D662E" w:rsidRDefault="0056653C" w:rsidP="0056653C">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The configuration model currently does not support application templates for simplified configuration of requirements.</w:t>
            </w:r>
          </w:p>
        </w:tc>
      </w:tr>
      <w:tr w:rsidR="0056653C" w:rsidRPr="00811234" w14:paraId="3047393F"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6253E9A" w14:textId="77777777" w:rsidR="0056653C" w:rsidRPr="003D662E" w:rsidRDefault="0056653C" w:rsidP="0056653C">
            <w:pPr>
              <w:rPr>
                <w:b w:val="0"/>
                <w:bCs w:val="0"/>
                <w:lang w:val="en-US"/>
              </w:rPr>
            </w:pPr>
            <w:r w:rsidRPr="003D662E">
              <w:rPr>
                <w:b w:val="0"/>
                <w:bCs w:val="0"/>
                <w:lang w:val="en-US"/>
              </w:rPr>
              <w:t>R131e</w:t>
            </w:r>
          </w:p>
        </w:tc>
        <w:tc>
          <w:tcPr>
            <w:tcW w:w="7648" w:type="dxa"/>
            <w:tcBorders>
              <w:top w:val="single" w:sz="4" w:space="0" w:color="238FB7"/>
              <w:bottom w:val="single" w:sz="4" w:space="0" w:color="238FB7"/>
            </w:tcBorders>
          </w:tcPr>
          <w:p w14:paraId="6DDF72E2" w14:textId="08437300" w:rsidR="0056653C" w:rsidRPr="003D662E" w:rsidRDefault="0056653C" w:rsidP="0056653C">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The configuration model currently does not describe dependent applications</w:t>
            </w:r>
            <w:r w:rsidRPr="003D662E">
              <w:rPr>
                <w:bCs/>
                <w:lang w:val="en-US"/>
              </w:rPr>
              <w:t>, but service chains in service meshes.</w:t>
            </w:r>
          </w:p>
        </w:tc>
      </w:tr>
      <w:tr w:rsidR="0056653C" w:rsidRPr="00811234" w14:paraId="7DFA7025"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76BE427" w14:textId="77777777" w:rsidR="0056653C" w:rsidRPr="003D662E" w:rsidRDefault="0056653C" w:rsidP="0056653C">
            <w:pPr>
              <w:rPr>
                <w:b w:val="0"/>
                <w:bCs w:val="0"/>
                <w:lang w:val="en-US"/>
              </w:rPr>
            </w:pPr>
            <w:r w:rsidRPr="003D662E">
              <w:rPr>
                <w:b w:val="0"/>
                <w:bCs w:val="0"/>
                <w:lang w:val="en-US"/>
              </w:rPr>
              <w:t>R131f</w:t>
            </w:r>
          </w:p>
        </w:tc>
        <w:tc>
          <w:tcPr>
            <w:tcW w:w="7648" w:type="dxa"/>
            <w:tcBorders>
              <w:top w:val="single" w:sz="4" w:space="0" w:color="238FB7"/>
              <w:bottom w:val="single" w:sz="4" w:space="0" w:color="238FB7"/>
            </w:tcBorders>
          </w:tcPr>
          <w:p w14:paraId="411C83D6" w14:textId="314B24E0" w:rsidR="0056653C" w:rsidRPr="003D662E" w:rsidRDefault="0056653C" w:rsidP="0056653C">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The configuration of applications and data paths is currently not done in a graphical way as no UI is provided.</w:t>
            </w:r>
          </w:p>
        </w:tc>
      </w:tr>
      <w:tr w:rsidR="00F97AFC" w:rsidRPr="00811234" w14:paraId="61D0A7C0"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3AF75AC" w14:textId="22E3C11F" w:rsidR="00F97AFC" w:rsidRPr="003D662E" w:rsidRDefault="00F97AFC" w:rsidP="0056653C">
            <w:pPr>
              <w:rPr>
                <w:b w:val="0"/>
                <w:bCs w:val="0"/>
                <w:lang w:val="en-US"/>
              </w:rPr>
            </w:pPr>
            <w:r w:rsidRPr="003D662E">
              <w:rPr>
                <w:b w:val="0"/>
                <w:bCs w:val="0"/>
                <w:lang w:val="en-US"/>
              </w:rPr>
              <w:t>R131g</w:t>
            </w:r>
          </w:p>
        </w:tc>
        <w:tc>
          <w:tcPr>
            <w:tcW w:w="7648" w:type="dxa"/>
            <w:tcBorders>
              <w:top w:val="single" w:sz="4" w:space="0" w:color="238FB7"/>
              <w:bottom w:val="single" w:sz="4" w:space="0" w:color="238FB7"/>
            </w:tcBorders>
          </w:tcPr>
          <w:p w14:paraId="2D424152" w14:textId="1221E0BA" w:rsidR="00F97AFC" w:rsidRPr="003D662E" w:rsidRDefault="00F97AFC" w:rsidP="0056653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supports the deployment of applications.</w:t>
            </w:r>
          </w:p>
        </w:tc>
      </w:tr>
      <w:tr w:rsidR="0056653C" w:rsidRPr="00811234" w14:paraId="73901EA0"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BAD3F9E" w14:textId="77777777" w:rsidR="0056653C" w:rsidRPr="003D662E" w:rsidRDefault="0056653C" w:rsidP="0056653C">
            <w:pPr>
              <w:rPr>
                <w:b w:val="0"/>
                <w:bCs w:val="0"/>
                <w:lang w:val="en-US"/>
              </w:rPr>
            </w:pPr>
            <w:r w:rsidRPr="003D662E">
              <w:rPr>
                <w:b w:val="0"/>
                <w:bCs w:val="0"/>
                <w:lang w:val="en-US"/>
              </w:rPr>
              <w:t>R132a</w:t>
            </w:r>
          </w:p>
        </w:tc>
        <w:tc>
          <w:tcPr>
            <w:tcW w:w="7648" w:type="dxa"/>
            <w:tcBorders>
              <w:top w:val="single" w:sz="4" w:space="0" w:color="238FB7"/>
              <w:bottom w:val="single" w:sz="4" w:space="0" w:color="238FB7"/>
            </w:tcBorders>
          </w:tcPr>
          <w:p w14:paraId="106E53C3" w14:textId="7885DF54" w:rsidR="0056653C" w:rsidRPr="003D662E" w:rsidRDefault="0056653C" w:rsidP="0056653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configuration model does support application-specific services.</w:t>
            </w:r>
          </w:p>
        </w:tc>
      </w:tr>
      <w:tr w:rsidR="0056653C" w:rsidRPr="00811234" w14:paraId="50DE12BF"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AF3E891" w14:textId="77777777" w:rsidR="0056653C" w:rsidRPr="003D662E" w:rsidRDefault="0056653C" w:rsidP="0056653C">
            <w:pPr>
              <w:rPr>
                <w:b w:val="0"/>
                <w:bCs w:val="0"/>
                <w:lang w:val="en-US"/>
              </w:rPr>
            </w:pPr>
            <w:r w:rsidRPr="003D662E">
              <w:rPr>
                <w:b w:val="0"/>
                <w:bCs w:val="0"/>
                <w:lang w:val="en-US"/>
              </w:rPr>
              <w:t>R133a</w:t>
            </w:r>
          </w:p>
        </w:tc>
        <w:tc>
          <w:tcPr>
            <w:tcW w:w="7648" w:type="dxa"/>
            <w:tcBorders>
              <w:top w:val="single" w:sz="4" w:space="0" w:color="238FB7"/>
              <w:bottom w:val="single" w:sz="4" w:space="0" w:color="238FB7"/>
            </w:tcBorders>
          </w:tcPr>
          <w:p w14:paraId="7A2DFA09" w14:textId="5100C63F" w:rsidR="0056653C" w:rsidRPr="003D662E" w:rsidRDefault="0056653C" w:rsidP="0056653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The platform must know the status of the services. </w:t>
            </w:r>
            <w:r w:rsidRPr="003D662E">
              <w:rPr>
                <w:bCs/>
                <w:i/>
                <w:lang w:val="en-US"/>
              </w:rPr>
              <w:t>Currently no runtime data is reflected in the configuration.</w:t>
            </w:r>
          </w:p>
        </w:tc>
      </w:tr>
      <w:tr w:rsidR="0056653C" w:rsidRPr="00811234" w14:paraId="2B1CA3F1"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281FD61" w14:textId="77777777" w:rsidR="0056653C" w:rsidRPr="003D662E" w:rsidRDefault="0056653C" w:rsidP="0056653C">
            <w:pPr>
              <w:rPr>
                <w:b w:val="0"/>
                <w:bCs w:val="0"/>
                <w:lang w:val="en-US"/>
              </w:rPr>
            </w:pPr>
            <w:r w:rsidRPr="003D662E">
              <w:rPr>
                <w:b w:val="0"/>
                <w:bCs w:val="0"/>
                <w:lang w:val="en-US"/>
              </w:rPr>
              <w:t>R133b</w:t>
            </w:r>
          </w:p>
        </w:tc>
        <w:tc>
          <w:tcPr>
            <w:tcW w:w="7648" w:type="dxa"/>
            <w:tcBorders>
              <w:top w:val="single" w:sz="4" w:space="0" w:color="238FB7"/>
              <w:bottom w:val="single" w:sz="4" w:space="0" w:color="238FB7"/>
            </w:tcBorders>
          </w:tcPr>
          <w:p w14:paraId="7FE263D3" w14:textId="486C6E92" w:rsidR="0056653C" w:rsidRPr="003D662E" w:rsidRDefault="0056653C" w:rsidP="0056653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The platform must know the status of the running applications. </w:t>
            </w:r>
            <w:r w:rsidRPr="003D662E">
              <w:rPr>
                <w:bCs/>
                <w:i/>
                <w:lang w:val="en-US"/>
              </w:rPr>
              <w:t>Currently no runtime data is reflected in the configuration.</w:t>
            </w:r>
          </w:p>
        </w:tc>
      </w:tr>
      <w:tr w:rsidR="007027D3" w:rsidRPr="00811234" w14:paraId="79C8A5C6"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5CB26AC" w14:textId="3EBDBA20" w:rsidR="007027D3" w:rsidRPr="003D662E" w:rsidRDefault="007027D3" w:rsidP="007027D3">
            <w:pPr>
              <w:rPr>
                <w:b w:val="0"/>
                <w:bCs w:val="0"/>
                <w:lang w:val="en-US"/>
              </w:rPr>
            </w:pPr>
            <w:r w:rsidRPr="003D662E">
              <w:rPr>
                <w:b w:val="0"/>
                <w:bCs w:val="0"/>
                <w:lang w:val="en-US"/>
              </w:rPr>
              <w:t>R134</w:t>
            </w:r>
          </w:p>
        </w:tc>
        <w:tc>
          <w:tcPr>
            <w:tcW w:w="7648" w:type="dxa"/>
            <w:tcBorders>
              <w:top w:val="single" w:sz="4" w:space="0" w:color="238FB7"/>
              <w:bottom w:val="single" w:sz="4" w:space="0" w:color="238FB7"/>
            </w:tcBorders>
          </w:tcPr>
          <w:p w14:paraId="3D978B52" w14:textId="1DE8F314" w:rsidR="007027D3" w:rsidRPr="003D662E" w:rsidRDefault="007027D3" w:rsidP="007027D3">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supports the removal of applications/services.</w:t>
            </w:r>
          </w:p>
        </w:tc>
      </w:tr>
      <w:tr w:rsidR="007027D3" w:rsidRPr="00811234" w14:paraId="3A15C702"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22600FA9" w14:textId="2BA79263" w:rsidR="007027D3" w:rsidRPr="003D662E" w:rsidRDefault="007027D3" w:rsidP="007027D3">
            <w:pPr>
              <w:rPr>
                <w:b w:val="0"/>
                <w:bCs w:val="0"/>
                <w:lang w:val="en-US"/>
              </w:rPr>
            </w:pPr>
            <w:r w:rsidRPr="003D662E">
              <w:rPr>
                <w:b w:val="0"/>
                <w:bCs w:val="0"/>
                <w:lang w:val="en-US"/>
              </w:rPr>
              <w:t>R134a</w:t>
            </w:r>
          </w:p>
        </w:tc>
        <w:tc>
          <w:tcPr>
            <w:tcW w:w="7648" w:type="dxa"/>
            <w:tcBorders>
              <w:top w:val="single" w:sz="4" w:space="0" w:color="238FB7"/>
              <w:bottom w:val="single" w:sz="4" w:space="0" w:color="238FB7"/>
            </w:tcBorders>
          </w:tcPr>
          <w:p w14:paraId="5A459298" w14:textId="25C515CC" w:rsidR="007027D3" w:rsidRPr="003D662E" w:rsidRDefault="007027D3" w:rsidP="007027D3">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supports the removal of deployed applications/services.</w:t>
            </w:r>
          </w:p>
        </w:tc>
      </w:tr>
      <w:tr w:rsidR="007027D3" w:rsidRPr="00811234" w14:paraId="24A190E4"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04CA2BFF" w14:textId="77777777" w:rsidR="007027D3" w:rsidRPr="003D662E" w:rsidRDefault="007027D3" w:rsidP="007027D3">
            <w:pPr>
              <w:rPr>
                <w:b w:val="0"/>
                <w:bCs w:val="0"/>
                <w:lang w:val="en-US"/>
              </w:rPr>
            </w:pPr>
            <w:r w:rsidRPr="003D662E">
              <w:rPr>
                <w:b w:val="0"/>
                <w:bCs w:val="0"/>
                <w:lang w:val="en-US"/>
              </w:rPr>
              <w:t>R134b</w:t>
            </w:r>
          </w:p>
        </w:tc>
        <w:tc>
          <w:tcPr>
            <w:tcW w:w="7648" w:type="dxa"/>
            <w:tcBorders>
              <w:top w:val="single" w:sz="4" w:space="0" w:color="238FB7"/>
              <w:bottom w:val="single" w:sz="4" w:space="0" w:color="238FB7"/>
            </w:tcBorders>
          </w:tcPr>
          <w:p w14:paraId="5B068823" w14:textId="213829BC" w:rsidR="007027D3" w:rsidRPr="003D662E" w:rsidRDefault="007027D3" w:rsidP="007027D3">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support</w:t>
            </w:r>
            <w:r w:rsidR="00F57C19" w:rsidRPr="003D662E">
              <w:rPr>
                <w:bCs/>
                <w:lang w:val="en-US"/>
              </w:rPr>
              <w:t>s</w:t>
            </w:r>
            <w:r w:rsidRPr="003D662E">
              <w:rPr>
                <w:bCs/>
                <w:lang w:val="en-US"/>
              </w:rPr>
              <w:t xml:space="preserve"> the removal of applications from the configuration model</w:t>
            </w:r>
            <w:r w:rsidR="00F57C19" w:rsidRPr="003D662E">
              <w:rPr>
                <w:bCs/>
                <w:lang w:val="en-US"/>
              </w:rPr>
              <w:t xml:space="preserve"> via the configuration AAS</w:t>
            </w:r>
            <w:r w:rsidRPr="003D662E">
              <w:rPr>
                <w:bCs/>
                <w:lang w:val="en-US"/>
              </w:rPr>
              <w:t xml:space="preserve">. </w:t>
            </w:r>
          </w:p>
        </w:tc>
      </w:tr>
      <w:tr w:rsidR="007027D3" w:rsidRPr="00811234" w14:paraId="25C9FA94"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5403D10" w14:textId="77777777" w:rsidR="007027D3" w:rsidRPr="003D662E" w:rsidRDefault="007027D3" w:rsidP="007027D3">
            <w:pPr>
              <w:rPr>
                <w:b w:val="0"/>
                <w:bCs w:val="0"/>
                <w:lang w:val="en-US"/>
              </w:rPr>
            </w:pPr>
            <w:r w:rsidRPr="003D662E">
              <w:rPr>
                <w:b w:val="0"/>
                <w:bCs w:val="0"/>
                <w:lang w:val="en-US"/>
              </w:rPr>
              <w:lastRenderedPageBreak/>
              <w:t>R135</w:t>
            </w:r>
          </w:p>
        </w:tc>
        <w:tc>
          <w:tcPr>
            <w:tcW w:w="7648" w:type="dxa"/>
            <w:tcBorders>
              <w:top w:val="single" w:sz="4" w:space="0" w:color="238FB7"/>
              <w:bottom w:val="single" w:sz="4" w:space="0" w:color="238FB7"/>
            </w:tcBorders>
          </w:tcPr>
          <w:p w14:paraId="6C737E87" w14:textId="2337D997" w:rsidR="007027D3" w:rsidRPr="003D662E" w:rsidRDefault="007027D3" w:rsidP="007027D3">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The platform shall support the update of applications. </w:t>
            </w:r>
            <w:r w:rsidRPr="003D662E">
              <w:rPr>
                <w:bCs/>
                <w:i/>
                <w:lang w:val="en-US"/>
              </w:rPr>
              <w:t>The configuration layer currently does not provide detailed configuration manipulation operations.</w:t>
            </w:r>
          </w:p>
        </w:tc>
      </w:tr>
      <w:tr w:rsidR="00E83718" w:rsidRPr="00811234" w14:paraId="492B6F1D"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260E580" w14:textId="0C6448B6" w:rsidR="00E83718" w:rsidRPr="003D662E" w:rsidRDefault="00E83718" w:rsidP="007027D3">
            <w:pPr>
              <w:rPr>
                <w:b w:val="0"/>
                <w:bCs w:val="0"/>
                <w:lang w:val="en-US"/>
              </w:rPr>
            </w:pPr>
            <w:r w:rsidRPr="003D662E">
              <w:rPr>
                <w:b w:val="0"/>
                <w:bCs w:val="0"/>
                <w:lang w:val="en-US"/>
              </w:rPr>
              <w:t>R138</w:t>
            </w:r>
          </w:p>
        </w:tc>
        <w:tc>
          <w:tcPr>
            <w:tcW w:w="7648" w:type="dxa"/>
            <w:tcBorders>
              <w:top w:val="single" w:sz="4" w:space="0" w:color="238FB7"/>
              <w:bottom w:val="single" w:sz="4" w:space="0" w:color="238FB7"/>
            </w:tcBorders>
          </w:tcPr>
          <w:p w14:paraId="6A513A03" w14:textId="66BF7FFD" w:rsidR="00E83718" w:rsidRPr="003D662E" w:rsidRDefault="00E83718" w:rsidP="007027D3">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The platform provides mechanisms to realize an app store, in particular the dynamic extensibility of the configuration model (although not yet through the configuration AAS).</w:t>
            </w:r>
          </w:p>
        </w:tc>
      </w:tr>
      <w:tr w:rsidR="00E83718" w:rsidRPr="00811234" w14:paraId="77322B83"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6A34FAB6" w14:textId="0A7E42B2" w:rsidR="00E83718" w:rsidRPr="003D662E" w:rsidRDefault="00E83718" w:rsidP="007027D3">
            <w:pPr>
              <w:rPr>
                <w:b w:val="0"/>
                <w:bCs w:val="0"/>
                <w:lang w:val="en-US"/>
              </w:rPr>
            </w:pPr>
            <w:r w:rsidRPr="003D662E">
              <w:rPr>
                <w:b w:val="0"/>
                <w:bCs w:val="0"/>
                <w:lang w:val="en-US"/>
              </w:rPr>
              <w:t>R139</w:t>
            </w:r>
          </w:p>
        </w:tc>
        <w:tc>
          <w:tcPr>
            <w:tcW w:w="7648" w:type="dxa"/>
            <w:tcBorders>
              <w:top w:val="single" w:sz="4" w:space="0" w:color="238FB7"/>
              <w:bottom w:val="single" w:sz="4" w:space="0" w:color="238FB7"/>
            </w:tcBorders>
          </w:tcPr>
          <w:p w14:paraId="0D830A63" w14:textId="6B5F48E3" w:rsidR="00E83718" w:rsidRPr="003D662E" w:rsidRDefault="00E83718" w:rsidP="007027D3">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The platform provides a user interface, which is in development.</w:t>
            </w:r>
          </w:p>
        </w:tc>
      </w:tr>
      <w:tr w:rsidR="006555BE" w:rsidRPr="00811234" w14:paraId="58DA9976" w14:textId="77777777" w:rsidTr="006002FE">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9060C72" w14:textId="76C9E1D4" w:rsidR="006555BE" w:rsidRPr="003D662E" w:rsidRDefault="006555BE" w:rsidP="006555BE">
            <w:pPr>
              <w:rPr>
                <w:b w:val="0"/>
                <w:bCs w:val="0"/>
                <w:lang w:val="en-US"/>
              </w:rPr>
            </w:pPr>
            <w:r w:rsidRPr="003D662E">
              <w:rPr>
                <w:b w:val="0"/>
                <w:bCs w:val="0"/>
                <w:lang w:val="en-US"/>
              </w:rPr>
              <w:t>R141</w:t>
            </w:r>
          </w:p>
        </w:tc>
        <w:tc>
          <w:tcPr>
            <w:tcW w:w="7648" w:type="dxa"/>
            <w:tcBorders>
              <w:top w:val="single" w:sz="4" w:space="0" w:color="238FB7"/>
              <w:bottom w:val="single" w:sz="4" w:space="0" w:color="238FB7"/>
            </w:tcBorders>
          </w:tcPr>
          <w:p w14:paraId="78185750" w14:textId="53D269B6" w:rsidR="006555BE" w:rsidRPr="003D662E" w:rsidRDefault="006555BE" w:rsidP="006555B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The platform provides a visualization of its collected monitoring data</w:t>
            </w:r>
            <w:r w:rsidRPr="003D662E">
              <w:rPr>
                <w:bCs/>
                <w:i/>
                <w:lang w:val="en-US"/>
              </w:rPr>
              <w:t>, but not yet the processed data</w:t>
            </w:r>
            <w:r w:rsidRPr="003D662E">
              <w:rPr>
                <w:bCs/>
                <w:lang w:val="en-US"/>
              </w:rPr>
              <w:t>.</w:t>
            </w:r>
          </w:p>
        </w:tc>
      </w:tr>
    </w:tbl>
    <w:p w14:paraId="3035FA74" w14:textId="1027E5A3" w:rsidR="006167BB" w:rsidRPr="003D662E" w:rsidRDefault="006167BB" w:rsidP="009A1F83">
      <w:pPr>
        <w:jc w:val="both"/>
        <w:rPr>
          <w:lang w:val="en-US"/>
        </w:rPr>
      </w:pPr>
    </w:p>
    <w:p w14:paraId="7C9364C2" w14:textId="35396A7D" w:rsidR="004F276C" w:rsidRPr="003D662E" w:rsidRDefault="004F276C" w:rsidP="004F276C">
      <w:pPr>
        <w:jc w:val="both"/>
        <w:rPr>
          <w:lang w:val="en-US"/>
        </w:rPr>
      </w:pPr>
      <w:r w:rsidRPr="003D662E">
        <w:rPr>
          <w:lang w:val="en-US"/>
        </w:rPr>
        <w:t>We conclude, that basic requirements for this layer are implemented, in particular also for services and applications ([</w:t>
      </w:r>
      <w:r w:rsidR="006B4B9E" w:rsidRPr="003D662E">
        <w:rPr>
          <w:lang w:val="en-US"/>
        </w:rPr>
        <w:t>13</w:t>
      </w:r>
      <w:r w:rsidRPr="003D662E">
        <w:rPr>
          <w:lang w:val="en-US"/>
        </w:rPr>
        <w:t>] only states “the application”). However, there are many (cross-cutting) requirements for the configuration in [</w:t>
      </w:r>
      <w:r w:rsidR="006B4B9E" w:rsidRPr="003D662E">
        <w:rPr>
          <w:lang w:val="en-US"/>
        </w:rPr>
        <w:t>13</w:t>
      </w:r>
      <w:r w:rsidRPr="003D662E">
        <w:rPr>
          <w:lang w:val="en-US"/>
        </w:rPr>
        <w:t xml:space="preserve">] and in </w:t>
      </w:r>
      <w:r w:rsidR="003B623C" w:rsidRPr="003D662E">
        <w:rPr>
          <w:lang w:val="en-US"/>
        </w:rPr>
        <w:t>several</w:t>
      </w:r>
      <w:r w:rsidRPr="003D662E">
        <w:rPr>
          <w:lang w:val="en-US"/>
        </w:rPr>
        <w:t xml:space="preserve"> cases the underlying platform components are not realized so that configuration modeling for those requirements is useless at the moment. These components/requirements are scheduled for future releases.</w:t>
      </w:r>
    </w:p>
    <w:p w14:paraId="620612D7" w14:textId="110B8405" w:rsidR="00C017CF" w:rsidRPr="003D662E" w:rsidRDefault="00C017CF" w:rsidP="00E234F9">
      <w:pPr>
        <w:pStyle w:val="Heading2"/>
        <w:jc w:val="both"/>
        <w:rPr>
          <w:lang w:val="en-US"/>
        </w:rPr>
      </w:pPr>
      <w:bookmarkStart w:id="197" w:name="_Toc147571973"/>
      <w:r w:rsidRPr="003D662E">
        <w:rPr>
          <w:lang w:val="en-US"/>
        </w:rPr>
        <w:t>Application Layer</w:t>
      </w:r>
      <w:bookmarkEnd w:id="197"/>
    </w:p>
    <w:p w14:paraId="00093C9C" w14:textId="46E09DE5"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D0494D" w:rsidRPr="003D662E">
        <w:rPr>
          <w:lang w:val="en-US"/>
        </w:rPr>
        <w:t xml:space="preserve">Figure </w:t>
      </w:r>
      <w:r w:rsidR="00D0494D">
        <w:rPr>
          <w:noProof/>
          <w:lang w:val="en-US"/>
        </w:rPr>
        <w:t>29</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35C34C02" w:rsidR="00C017CF" w:rsidRPr="003D662E" w:rsidRDefault="009C5D54" w:rsidP="0017533B">
      <w:pPr>
        <w:pStyle w:val="Caption"/>
        <w:jc w:val="center"/>
        <w:rPr>
          <w:lang w:val="en-US"/>
        </w:rPr>
      </w:pPr>
      <w:bookmarkStart w:id="198"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D0494D">
        <w:rPr>
          <w:noProof/>
          <w:lang w:val="en-US"/>
        </w:rPr>
        <w:t>29</w:t>
      </w:r>
      <w:r w:rsidR="00DE1F1D" w:rsidRPr="003D662E">
        <w:rPr>
          <w:noProof/>
        </w:rPr>
        <w:fldChar w:fldCharType="end"/>
      </w:r>
      <w:bookmarkEnd w:id="198"/>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99" w:name="_Ref77587007"/>
      <w:bookmarkStart w:id="200" w:name="_Toc147571974"/>
      <w:bookmarkStart w:id="201" w:name="_Ref57109531"/>
      <w:bookmarkStart w:id="202" w:name="_Ref46314763"/>
      <w:r w:rsidRPr="003D662E">
        <w:rPr>
          <w:lang w:val="en-US"/>
        </w:rPr>
        <w:t>Platform</w:t>
      </w:r>
      <w:r w:rsidR="00230892" w:rsidRPr="003D662E">
        <w:rPr>
          <w:lang w:val="en-US"/>
        </w:rPr>
        <w:t xml:space="preserve"> </w:t>
      </w:r>
      <w:r w:rsidR="00CB3E33" w:rsidRPr="003D662E">
        <w:rPr>
          <w:lang w:val="en-US"/>
        </w:rPr>
        <w:t>Server(s)</w:t>
      </w:r>
      <w:bookmarkEnd w:id="199"/>
      <w:bookmarkEnd w:id="200"/>
    </w:p>
    <w:p w14:paraId="2E42FFF5" w14:textId="7F3577B4"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IIP-Ecosphere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 xml:space="preserve">At a glance, this component does not provide new functionality or concepts and may not be worth mentioning. In fact, it is a vital part for later platform instantiation, as it defines how central services can be configured, instantiate </w:t>
      </w:r>
      <w:r w:rsidR="005F37B7" w:rsidRPr="003D662E">
        <w:rPr>
          <w:lang w:val="en-US"/>
        </w:rPr>
        <w:lastRenderedPageBreak/>
        <w:t>and how these services are started. Moreover, it provides an initial simple command line interface to operate with the IIP-Ecosphere platform, e.g., to start containers or services.</w:t>
      </w:r>
    </w:p>
    <w:p w14:paraId="51AFBA3E" w14:textId="488FFF97"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30</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766D8DBD"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IIP-Ecosphere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7A3708D1"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D0494D" w:rsidRPr="003D662E">
        <w:rPr>
          <w:lang w:val="en-US"/>
        </w:rPr>
        <w:t xml:space="preserve">Figure </w:t>
      </w:r>
      <w:r w:rsidR="00D0494D">
        <w:rPr>
          <w:noProof/>
          <w:lang w:val="en-US"/>
        </w:rPr>
        <w:t>31</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D0494D" w:rsidRPr="003D662E">
        <w:rPr>
          <w:lang w:val="en-US"/>
        </w:rPr>
        <w:t xml:space="preserve">Figure </w:t>
      </w:r>
      <w:r w:rsidR="00D0494D">
        <w:rPr>
          <w:noProof/>
          <w:lang w:val="en-US"/>
        </w:rPr>
        <w:t>31</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203"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22B56E07" w:rsidR="00B04B18" w:rsidRPr="003D662E" w:rsidRDefault="00611B9B" w:rsidP="00B04B18">
      <w:pPr>
        <w:pStyle w:val="Caption"/>
        <w:jc w:val="center"/>
        <w:rPr>
          <w:lang w:val="en-US"/>
        </w:rPr>
      </w:pPr>
      <w:bookmarkStart w:id="204"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30</w:t>
      </w:r>
      <w:r w:rsidRPr="003D662E">
        <w:fldChar w:fldCharType="end"/>
      </w:r>
      <w:bookmarkEnd w:id="203"/>
      <w:bookmarkEnd w:id="204"/>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2CB5A900" w:rsidR="00AA518C" w:rsidRPr="003D662E" w:rsidRDefault="00AA518C" w:rsidP="00AA518C">
      <w:pPr>
        <w:pStyle w:val="Caption"/>
        <w:jc w:val="center"/>
        <w:rPr>
          <w:lang w:val="en-US"/>
        </w:rPr>
      </w:pPr>
      <w:bookmarkStart w:id="205"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31</w:t>
      </w:r>
      <w:r w:rsidRPr="003D662E">
        <w:fldChar w:fldCharType="end"/>
      </w:r>
      <w:bookmarkEnd w:id="205"/>
      <w:r w:rsidRPr="003D662E">
        <w:rPr>
          <w:lang w:val="en-US"/>
        </w:rPr>
        <w:t>: Interaction with the preliminary interactive platform command line interface.</w:t>
      </w:r>
    </w:p>
    <w:p w14:paraId="2D9F4B21" w14:textId="18A381B5"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D0494D">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4E6C016" w14:textId="33790B32"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D0494D">
        <w:rPr>
          <w:lang w:val="en-US"/>
        </w:rPr>
        <w:t>8.4</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9"/>
      </w:r>
      <w:r w:rsidR="006E6C51" w:rsidRPr="003D662E">
        <w:rPr>
          <w:lang w:val="en-US"/>
        </w:rPr>
        <w:t xml:space="preserve"> that can be explored with the AASX Package Explorer</w:t>
      </w:r>
      <w:r w:rsidR="006E6C51" w:rsidRPr="003D662E">
        <w:rPr>
          <w:rStyle w:val="FootnoteReference"/>
          <w:lang w:val="en-US"/>
        </w:rPr>
        <w:footnoteReference w:id="100"/>
      </w:r>
      <w:r w:rsidR="006E6C51" w:rsidRPr="003D662E">
        <w:rPr>
          <w:lang w:val="en-US"/>
        </w:rPr>
        <w:t>.</w:t>
      </w:r>
    </w:p>
    <w:p w14:paraId="793DF34C" w14:textId="71D1FCBB"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D0494D">
        <w:rPr>
          <w:lang w:val="en-US"/>
        </w:rPr>
        <w:t>3.13</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206" w:name="_Ref101352799"/>
      <w:bookmarkStart w:id="207" w:name="_Toc147571975"/>
      <w:r>
        <w:rPr>
          <w:lang w:val="en-US"/>
        </w:rPr>
        <w:t xml:space="preserve">Platform </w:t>
      </w:r>
      <w:r w:rsidR="00ED66AA" w:rsidRPr="003D662E">
        <w:rPr>
          <w:lang w:val="en-US"/>
        </w:rPr>
        <w:t>Management User Interface</w:t>
      </w:r>
      <w:bookmarkEnd w:id="206"/>
      <w:bookmarkEnd w:id="207"/>
    </w:p>
    <w:p w14:paraId="0CB1BC39" w14:textId="790A378F"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D0494D">
        <w:rPr>
          <w:lang w:val="en-US"/>
        </w:rPr>
        <w:t>3.12</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of IIP-Ecosphere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0C04C743"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D0494D" w:rsidRPr="003D662E">
        <w:rPr>
          <w:lang w:val="en-US"/>
        </w:rPr>
        <w:t xml:space="preserve">Figure </w:t>
      </w:r>
      <w:r w:rsidR="00D0494D">
        <w:rPr>
          <w:noProof/>
          <w:lang w:val="en-US"/>
        </w:rPr>
        <w:t>32</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AAS, e.g., the vendor and the product image. Pressing the button “resource details” leads to an overview of technical information, a combination of the static device AI and the runtime information contributed by the platform monitoring.</w:t>
      </w:r>
    </w:p>
    <w:p w14:paraId="2A69BBE9" w14:textId="18D6DA1D" w:rsidR="00DE4ECC" w:rsidRDefault="00DF34F8" w:rsidP="00FE2208">
      <w:pPr>
        <w:jc w:val="both"/>
        <w:rPr>
          <w:lang w:val="en-US"/>
        </w:rPr>
      </w:pPr>
      <w:r>
        <w:rPr>
          <w:noProof/>
          <w:lang w:val="en-US"/>
        </w:rPr>
        <w:lastRenderedPageBreak/>
        <w:drawing>
          <wp:inline distT="0" distB="0" distL="0" distR="0" wp14:anchorId="4227C727" wp14:editId="3D12AD2A">
            <wp:extent cx="5730240" cy="150495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97" r="1"/>
                    <a:stretch/>
                  </pic:blipFill>
                  <pic:spPr bwMode="auto">
                    <a:xfrm>
                      <a:off x="0" y="0"/>
                      <a:ext cx="5730240" cy="150495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42E278C6" w:rsidR="00DE4ECC" w:rsidRDefault="00DE4ECC" w:rsidP="00DE4ECC">
      <w:pPr>
        <w:pStyle w:val="Caption"/>
        <w:jc w:val="center"/>
        <w:rPr>
          <w:lang w:val="en-US"/>
        </w:rPr>
      </w:pPr>
      <w:bookmarkStart w:id="208"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32</w:t>
      </w:r>
      <w:r w:rsidRPr="003D662E">
        <w:fldChar w:fldCharType="end"/>
      </w:r>
      <w:bookmarkEnd w:id="208"/>
      <w:r w:rsidRPr="003D662E">
        <w:rPr>
          <w:lang w:val="en-US"/>
        </w:rPr>
        <w:t xml:space="preserve">: </w:t>
      </w:r>
      <w:r>
        <w:rPr>
          <w:lang w:val="en-US"/>
        </w:rPr>
        <w:t>Management user interface, available resources</w:t>
      </w:r>
      <w:r w:rsidRPr="003D662E">
        <w:rPr>
          <w:lang w:val="en-US"/>
        </w:rPr>
        <w:t>.</w:t>
      </w:r>
    </w:p>
    <w:p w14:paraId="7F5B9B32" w14:textId="4F5810FF" w:rsidR="00DA5CEB" w:rsidRPr="00DA5CEB" w:rsidRDefault="00DA5CEB" w:rsidP="00493149">
      <w:pPr>
        <w:jc w:val="both"/>
        <w:rPr>
          <w:lang w:val="en-US"/>
        </w:rPr>
      </w:pPr>
      <w:r w:rsidRPr="00D966B0">
        <w:rPr>
          <w:lang w:val="en-US"/>
        </w:rPr>
        <w:t xml:space="preserve">The next screenshots illustrate the configuration part.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D0494D" w:rsidRPr="003D662E">
        <w:rPr>
          <w:lang w:val="en-US"/>
        </w:rPr>
        <w:t xml:space="preserve">Figure </w:t>
      </w:r>
      <w:r w:rsidR="00D0494D">
        <w:rPr>
          <w:noProof/>
          <w:lang w:val="en-US"/>
        </w:rPr>
        <w:t>33</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D0494D" w:rsidRPr="003D662E">
        <w:rPr>
          <w:lang w:val="en-US"/>
        </w:rPr>
        <w:t xml:space="preserve">Figure </w:t>
      </w:r>
      <w:r w:rsidR="00D0494D">
        <w:rPr>
          <w:noProof/>
          <w:lang w:val="en-US"/>
        </w:rPr>
        <w:t>34</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D0494D" w:rsidRPr="003D662E">
        <w:rPr>
          <w:lang w:val="en-US"/>
        </w:rPr>
        <w:t xml:space="preserve">Figure </w:t>
      </w:r>
      <w:r w:rsidR="00D0494D">
        <w:rPr>
          <w:noProof/>
          <w:lang w:val="en-US"/>
        </w:rPr>
        <w:t>35</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7AF9F91E" w:rsidR="00DE4ECC" w:rsidRDefault="00DE4ECC" w:rsidP="00FE2208">
      <w:pPr>
        <w:jc w:val="both"/>
        <w:rPr>
          <w:lang w:val="en-US"/>
        </w:rPr>
      </w:pPr>
      <w:r w:rsidRPr="00DE4ECC">
        <w:rPr>
          <w:noProof/>
          <w:lang w:val="en-US"/>
        </w:rPr>
        <w:drawing>
          <wp:inline distT="0" distB="0" distL="0" distR="0" wp14:anchorId="0A358A05" wp14:editId="2CC0B824">
            <wp:extent cx="5760720" cy="3754705"/>
            <wp:effectExtent l="0" t="0" r="0" b="0"/>
            <wp:docPr id="1654308187" name="Picture 1654308187" descr="C:\Users\EICHEL~2\AppData\Local\Temp\05_conf_name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ICHEL~2\AppData\Local\Temp\05_conf_nameplates.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29550"/>
                    <a:stretch/>
                  </pic:blipFill>
                  <pic:spPr bwMode="auto">
                    <a:xfrm>
                      <a:off x="0" y="0"/>
                      <a:ext cx="5760720" cy="3754705"/>
                    </a:xfrm>
                    <a:prstGeom prst="rect">
                      <a:avLst/>
                    </a:prstGeom>
                    <a:noFill/>
                    <a:ln>
                      <a:noFill/>
                    </a:ln>
                    <a:extLst>
                      <a:ext uri="{53640926-AAD7-44D8-BBD7-CCE9431645EC}">
                        <a14:shadowObscured xmlns:a14="http://schemas.microsoft.com/office/drawing/2010/main"/>
                      </a:ext>
                    </a:extLst>
                  </pic:spPr>
                </pic:pic>
              </a:graphicData>
            </a:graphic>
          </wp:inline>
        </w:drawing>
      </w:r>
    </w:p>
    <w:p w14:paraId="5AFF3B49" w14:textId="2919F979" w:rsidR="00DE4ECC" w:rsidRDefault="00DE4ECC" w:rsidP="00DE4ECC">
      <w:pPr>
        <w:pStyle w:val="Caption"/>
        <w:jc w:val="center"/>
        <w:rPr>
          <w:lang w:val="en-US"/>
        </w:rPr>
      </w:pPr>
      <w:bookmarkStart w:id="209"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33</w:t>
      </w:r>
      <w:r w:rsidRPr="003D662E">
        <w:fldChar w:fldCharType="end"/>
      </w:r>
      <w:bookmarkEnd w:id="209"/>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013F8AAC">
            <wp:extent cx="5760720" cy="340270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36154"/>
                    <a:stretch/>
                  </pic:blipFill>
                  <pic:spPr bwMode="auto">
                    <a:xfrm>
                      <a:off x="0" y="0"/>
                      <a:ext cx="5760720" cy="3402700"/>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17F72292" w:rsidR="00DE4ECC" w:rsidRDefault="00DE4ECC" w:rsidP="00DE4ECC">
      <w:pPr>
        <w:pStyle w:val="Caption"/>
        <w:jc w:val="center"/>
        <w:rPr>
          <w:lang w:val="en-US"/>
        </w:rPr>
      </w:pPr>
      <w:bookmarkStart w:id="210"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34</w:t>
      </w:r>
      <w:r w:rsidRPr="003D662E">
        <w:fldChar w:fldCharType="end"/>
      </w:r>
      <w:bookmarkEnd w:id="210"/>
      <w:r w:rsidRPr="003D662E">
        <w:rPr>
          <w:lang w:val="en-US"/>
        </w:rPr>
        <w:t xml:space="preserve">: </w:t>
      </w:r>
      <w:r>
        <w:rPr>
          <w:lang w:val="en-US"/>
        </w:rPr>
        <w:t>Management user interface, configuration of service meshes</w:t>
      </w:r>
      <w:r w:rsidRPr="003D662E">
        <w:rPr>
          <w:lang w:val="en-US"/>
        </w:rPr>
        <w:t>.</w:t>
      </w:r>
    </w:p>
    <w:p w14:paraId="68A809D7" w14:textId="77777777" w:rsidR="00DE4ECC" w:rsidRPr="00DE4ECC" w:rsidRDefault="00DE4ECC" w:rsidP="00DE4ECC">
      <w:pPr>
        <w:rPr>
          <w:lang w:val="en-US"/>
        </w:rPr>
      </w:pPr>
    </w:p>
    <w:p w14:paraId="42A41DBB" w14:textId="056DCE84" w:rsidR="00DE4ECC" w:rsidRDefault="00DE4ECC" w:rsidP="00FE2208">
      <w:pPr>
        <w:jc w:val="both"/>
        <w:rPr>
          <w:lang w:val="en-US"/>
        </w:rPr>
      </w:pPr>
      <w:r w:rsidRPr="00DE4ECC">
        <w:rPr>
          <w:noProof/>
          <w:lang w:val="en-US"/>
        </w:rPr>
        <w:drawing>
          <wp:inline distT="0" distB="0" distL="0" distR="0" wp14:anchorId="7F15B649" wp14:editId="0D75C724">
            <wp:extent cx="5760720" cy="2209125"/>
            <wp:effectExtent l="0" t="0" r="0" b="1270"/>
            <wp:docPr id="1654308188" name="Picture 1654308188" descr="C:\Users\EICHEL~2\AppData\Local\Temp\06_conf_ap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ICHEL~2\AppData\Local\Temp\06_conf_apps.png"/>
                    <pic:cNvPicPr>
                      <a:picLocks noChangeAspect="1" noChangeArrowheads="1"/>
                    </pic:cNvPicPr>
                  </pic:nvPicPr>
                  <pic:blipFill rotWithShape="1">
                    <a:blip r:embed="rId46">
                      <a:extLst>
                        <a:ext uri="{28A0092B-C50C-407E-A947-70E740481C1C}">
                          <a14:useLocalDpi xmlns:a14="http://schemas.microsoft.com/office/drawing/2010/main" val="0"/>
                        </a:ext>
                      </a:extLst>
                    </a:blip>
                    <a:srcRect b="58550"/>
                    <a:stretch/>
                  </pic:blipFill>
                  <pic:spPr bwMode="auto">
                    <a:xfrm>
                      <a:off x="0" y="0"/>
                      <a:ext cx="5760720" cy="2209125"/>
                    </a:xfrm>
                    <a:prstGeom prst="rect">
                      <a:avLst/>
                    </a:prstGeom>
                    <a:noFill/>
                    <a:ln>
                      <a:noFill/>
                    </a:ln>
                    <a:extLst>
                      <a:ext uri="{53640926-AAD7-44D8-BBD7-CCE9431645EC}">
                        <a14:shadowObscured xmlns:a14="http://schemas.microsoft.com/office/drawing/2010/main"/>
                      </a:ext>
                    </a:extLst>
                  </pic:spPr>
                </pic:pic>
              </a:graphicData>
            </a:graphic>
          </wp:inline>
        </w:drawing>
      </w:r>
    </w:p>
    <w:p w14:paraId="7A657456" w14:textId="4F750772" w:rsidR="00DE4ECC" w:rsidRDefault="00DE4ECC" w:rsidP="00DE4ECC">
      <w:pPr>
        <w:pStyle w:val="Caption"/>
        <w:jc w:val="center"/>
        <w:rPr>
          <w:lang w:val="en-US"/>
        </w:rPr>
      </w:pPr>
      <w:bookmarkStart w:id="211"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35</w:t>
      </w:r>
      <w:r w:rsidRPr="003D662E">
        <w:fldChar w:fldCharType="end"/>
      </w:r>
      <w:bookmarkEnd w:id="211"/>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40DAF822" w14:textId="13452659"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D0494D" w:rsidRPr="003D662E">
        <w:rPr>
          <w:lang w:val="en-US"/>
        </w:rPr>
        <w:t xml:space="preserve">Figure </w:t>
      </w:r>
      <w:r w:rsidR="00D0494D">
        <w:rPr>
          <w:noProof/>
          <w:lang w:val="en-US"/>
        </w:rPr>
        <w:t>36</w:t>
      </w:r>
      <w:r w:rsidRPr="009710C3">
        <w:rPr>
          <w:lang w:val="en-US"/>
        </w:rPr>
        <w:fldChar w:fldCharType="end"/>
      </w:r>
      <w:r w:rsidRPr="009710C3">
        <w:rPr>
          <w:lang w:val="en-US"/>
        </w:rPr>
        <w:t xml:space="preserve">) and 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D0494D" w:rsidRPr="003D662E">
        <w:rPr>
          <w:lang w:val="en-US"/>
        </w:rPr>
        <w:t xml:space="preserve">Figure </w:t>
      </w:r>
      <w:r w:rsidR="00D0494D">
        <w:rPr>
          <w:noProof/>
          <w:lang w:val="en-US"/>
        </w:rPr>
        <w:t>37</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D0494D" w:rsidRPr="003D662E">
        <w:rPr>
          <w:lang w:val="en-US"/>
        </w:rPr>
        <w:t xml:space="preserve">Figure </w:t>
      </w:r>
      <w:r w:rsidR="00D0494D">
        <w:rPr>
          <w:noProof/>
          <w:lang w:val="en-US"/>
        </w:rPr>
        <w:t>38</w:t>
      </w:r>
      <w:r w:rsidRPr="009710C3">
        <w:rPr>
          <w:lang w:val="en-US"/>
        </w:rPr>
        <w:fldChar w:fldCharType="end"/>
      </w:r>
      <w:r w:rsidRPr="009710C3">
        <w:rPr>
          <w:lang w:val="en-US"/>
        </w:rPr>
        <w:t>).</w:t>
      </w:r>
    </w:p>
    <w:p w14:paraId="661B7EFB" w14:textId="6425F15C" w:rsidR="00FE5CCD" w:rsidRDefault="007D08D5" w:rsidP="00FE2208">
      <w:pPr>
        <w:jc w:val="both"/>
        <w:rPr>
          <w:lang w:val="en-US"/>
        </w:rPr>
      </w:pPr>
      <w:r w:rsidRPr="007D08D5">
        <w:rPr>
          <w:noProof/>
          <w:lang w:val="en-US"/>
        </w:rPr>
        <w:lastRenderedPageBreak/>
        <w:drawing>
          <wp:inline distT="0" distB="0" distL="0" distR="0" wp14:anchorId="35008A1A" wp14:editId="0ABF3376">
            <wp:extent cx="5760720" cy="2945500"/>
            <wp:effectExtent l="0" t="0" r="0" b="7620"/>
            <wp:docPr id="1654308191" name="Picture 1654308191" descr="C:\Users\EICHEL~2\AppData\Local\Temp\08_runtime_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ICHEL~2\AppData\Local\Temp\08_runtime_deploy.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44732"/>
                    <a:stretch/>
                  </pic:blipFill>
                  <pic:spPr bwMode="auto">
                    <a:xfrm>
                      <a:off x="0" y="0"/>
                      <a:ext cx="5760720" cy="2945500"/>
                    </a:xfrm>
                    <a:prstGeom prst="rect">
                      <a:avLst/>
                    </a:prstGeom>
                    <a:noFill/>
                    <a:ln>
                      <a:noFill/>
                    </a:ln>
                    <a:extLst>
                      <a:ext uri="{53640926-AAD7-44D8-BBD7-CCE9431645EC}">
                        <a14:shadowObscured xmlns:a14="http://schemas.microsoft.com/office/drawing/2010/main"/>
                      </a:ext>
                    </a:extLst>
                  </pic:spPr>
                </pic:pic>
              </a:graphicData>
            </a:graphic>
          </wp:inline>
        </w:drawing>
      </w:r>
    </w:p>
    <w:p w14:paraId="00643C07" w14:textId="075A3CC0" w:rsidR="007D08D5" w:rsidRDefault="007D08D5" w:rsidP="007D08D5">
      <w:pPr>
        <w:pStyle w:val="Caption"/>
        <w:jc w:val="center"/>
        <w:rPr>
          <w:lang w:val="en-US"/>
        </w:rPr>
      </w:pPr>
      <w:bookmarkStart w:id="212"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36</w:t>
      </w:r>
      <w:r w:rsidRPr="003D662E">
        <w:fldChar w:fldCharType="end"/>
      </w:r>
      <w:bookmarkEnd w:id="212"/>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52271DBA" w:rsidR="007D08D5" w:rsidRDefault="008417C2" w:rsidP="00FE2208">
      <w:pPr>
        <w:jc w:val="both"/>
        <w:rPr>
          <w:lang w:val="en-US"/>
        </w:rPr>
      </w:pPr>
      <w:r w:rsidRPr="008417C2">
        <w:rPr>
          <w:noProof/>
          <w:lang w:val="en-US"/>
        </w:rPr>
        <w:drawing>
          <wp:inline distT="0" distB="0" distL="0" distR="0" wp14:anchorId="228D95C2" wp14:editId="1F3BBF50">
            <wp:extent cx="5760720" cy="3176124"/>
            <wp:effectExtent l="0" t="0" r="0" b="5715"/>
            <wp:docPr id="1654308192" name="Picture 1654308192" descr="C:\Users\EICHEL~2\AppData\Local\Temp\09_runtime_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ICHEL~2\AppData\Local\Temp\09_runtime_services.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40405"/>
                    <a:stretch/>
                  </pic:blipFill>
                  <pic:spPr bwMode="auto">
                    <a:xfrm>
                      <a:off x="0" y="0"/>
                      <a:ext cx="5760720" cy="3176124"/>
                    </a:xfrm>
                    <a:prstGeom prst="rect">
                      <a:avLst/>
                    </a:prstGeom>
                    <a:noFill/>
                    <a:ln>
                      <a:noFill/>
                    </a:ln>
                    <a:extLst>
                      <a:ext uri="{53640926-AAD7-44D8-BBD7-CCE9431645EC}">
                        <a14:shadowObscured xmlns:a14="http://schemas.microsoft.com/office/drawing/2010/main"/>
                      </a:ext>
                    </a:extLst>
                  </pic:spPr>
                </pic:pic>
              </a:graphicData>
            </a:graphic>
          </wp:inline>
        </w:drawing>
      </w:r>
    </w:p>
    <w:p w14:paraId="16CA328C" w14:textId="30E10A7D" w:rsidR="008417C2" w:rsidRDefault="008417C2" w:rsidP="008417C2">
      <w:pPr>
        <w:pStyle w:val="Caption"/>
        <w:jc w:val="center"/>
        <w:rPr>
          <w:lang w:val="en-US"/>
        </w:rPr>
      </w:pPr>
      <w:bookmarkStart w:id="213"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37</w:t>
      </w:r>
      <w:r w:rsidRPr="003D662E">
        <w:fldChar w:fldCharType="end"/>
      </w:r>
      <w:bookmarkEnd w:id="213"/>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lastRenderedPageBreak/>
        <w:drawing>
          <wp:inline distT="0" distB="0" distL="0" distR="0" wp14:anchorId="0AA126F3" wp14:editId="20148E7A">
            <wp:extent cx="4005557" cy="3036399"/>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17072" cy="3045128"/>
                    </a:xfrm>
                    <a:prstGeom prst="rect">
                      <a:avLst/>
                    </a:prstGeom>
                    <a:noFill/>
                    <a:ln>
                      <a:noFill/>
                    </a:ln>
                  </pic:spPr>
                </pic:pic>
              </a:graphicData>
            </a:graphic>
          </wp:inline>
        </w:drawing>
      </w:r>
    </w:p>
    <w:p w14:paraId="60657139" w14:textId="455B5BE9" w:rsidR="00313AEF" w:rsidRPr="00313AEF" w:rsidRDefault="00313AEF" w:rsidP="00313AEF">
      <w:pPr>
        <w:pStyle w:val="Caption"/>
        <w:jc w:val="center"/>
        <w:rPr>
          <w:lang w:val="en-US"/>
        </w:rPr>
      </w:pPr>
      <w:bookmarkStart w:id="214"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38</w:t>
      </w:r>
      <w:r w:rsidRPr="003D662E">
        <w:fldChar w:fldCharType="end"/>
      </w:r>
      <w:bookmarkEnd w:id="214"/>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656C5A42" w14:textId="0A7ADEBC" w:rsidR="003E666A" w:rsidRPr="003D662E"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the management UI allows for compiling the TypeScript code for Angular while allowing for an external setup through a JSON file</w:t>
      </w:r>
      <w:r w:rsidR="00002168" w:rsidRPr="003D662E">
        <w:rPr>
          <w:rStyle w:val="FootnoteReference"/>
          <w:lang w:val="en-US"/>
        </w:rPr>
        <w:footnoteReference w:id="101"/>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p>
    <w:p w14:paraId="08CF731E" w14:textId="7E8A83A3" w:rsidR="003E666A" w:rsidRPr="003D662E" w:rsidRDefault="003E666A" w:rsidP="003E666A">
      <w:pPr>
        <w:pStyle w:val="Heading2"/>
        <w:rPr>
          <w:lang w:val="en-US"/>
        </w:rPr>
      </w:pPr>
      <w:bookmarkStart w:id="215" w:name="_Ref108603464"/>
      <w:bookmarkStart w:id="216" w:name="_Toc147571976"/>
      <w:r w:rsidRPr="003D662E">
        <w:rPr>
          <w:lang w:val="en-US"/>
        </w:rPr>
        <w:t>Test support</w:t>
      </w:r>
      <w:bookmarkEnd w:id="215"/>
      <w:bookmarkEnd w:id="216"/>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w:t>
      </w:r>
      <w:r w:rsidR="00275C4E" w:rsidRPr="003D662E">
        <w:rPr>
          <w:lang w:val="en-US"/>
        </w:rPr>
        <w:lastRenderedPageBreak/>
        <w:t xml:space="preserve">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5A7AE46B"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D0494D">
        <w:rPr>
          <w:lang w:val="en-US"/>
        </w:rPr>
        <w:t>6.8</w:t>
      </w:r>
      <w:r w:rsidRPr="00D7567C">
        <w:rPr>
          <w:lang w:val="en-US"/>
        </w:rPr>
        <w:fldChar w:fldCharType="end"/>
      </w:r>
      <w:r w:rsidRPr="00D7567C">
        <w:rPr>
          <w:lang w:val="en-US"/>
        </w:rPr>
        <w:t>). Such implementation templates provide a structure of implementation projects where only explicitly 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3E8262CE" w14:textId="593452BB"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004A5B" w:rsidRPr="00B14477">
        <w:rPr>
          <w:b/>
          <w:lang w:val="en-US"/>
        </w:rPr>
        <w:t>:</w:t>
      </w:r>
      <w:r w:rsidR="00004A5B" w:rsidRPr="00B14477">
        <w:rPr>
          <w:lang w:val="en-US"/>
        </w:rPr>
        <w:t xml:space="preserve"> Although we demonstrate in the RoutingTest regression test how to write and integrate a self-supplied simple connector, typically,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2"/>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 xml:space="preserve">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w:t>
      </w:r>
      <w:r w:rsidR="005C5DE8" w:rsidRPr="00D7567C">
        <w:rPr>
          <w:lang w:val="en-US"/>
        </w:rPr>
        <w:lastRenderedPageBreak/>
        <w:t>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23B4BFBC"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D0494D">
        <w:rPr>
          <w:lang w:val="en-US"/>
        </w:rPr>
        <w:t>8.6</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217" w:name="_Ref69736036"/>
      <w:bookmarkStart w:id="218" w:name="_Toc147571977"/>
      <w:bookmarkStart w:id="219"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217"/>
      <w:bookmarkEnd w:id="218"/>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220"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220"/>
      <w:r w:rsidR="003A71E5" w:rsidRPr="003D662E">
        <w:rPr>
          <w:lang w:val="en-US"/>
        </w:rPr>
        <w:t xml:space="preserve"> </w:t>
      </w:r>
    </w:p>
    <w:p w14:paraId="2D274BF6" w14:textId="028D5DF3"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D0494D">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D0494D">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221"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221"/>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0994392B"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D0494D">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222"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3"/>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222"/>
    </w:p>
    <w:p w14:paraId="5D28AC4A" w14:textId="1F214100" w:rsidR="002057AD" w:rsidRPr="003D662E" w:rsidRDefault="002057AD" w:rsidP="0051335B">
      <w:pPr>
        <w:pStyle w:val="ListParagraph"/>
        <w:numPr>
          <w:ilvl w:val="0"/>
          <w:numId w:val="15"/>
        </w:numPr>
        <w:ind w:left="851" w:hanging="425"/>
        <w:jc w:val="both"/>
        <w:rPr>
          <w:lang w:val="en-US"/>
        </w:rPr>
      </w:pPr>
      <w:bookmarkStart w:id="223"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223"/>
    </w:p>
    <w:p w14:paraId="4C80C72F" w14:textId="508DA347" w:rsidR="002057AD" w:rsidRPr="003D662E" w:rsidRDefault="002057AD" w:rsidP="0051335B">
      <w:pPr>
        <w:pStyle w:val="ListParagraph"/>
        <w:numPr>
          <w:ilvl w:val="0"/>
          <w:numId w:val="15"/>
        </w:numPr>
        <w:ind w:left="851" w:hanging="425"/>
        <w:jc w:val="both"/>
        <w:rPr>
          <w:lang w:val="en-US"/>
        </w:rPr>
      </w:pPr>
      <w:bookmarkStart w:id="224"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224"/>
    </w:p>
    <w:p w14:paraId="64BDC830" w14:textId="1CA5C737"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6FD5ED1A" w:rsidR="00901995" w:rsidRPr="003D662E" w:rsidRDefault="00901995" w:rsidP="0051335B">
      <w:pPr>
        <w:pStyle w:val="ListParagraph"/>
        <w:numPr>
          <w:ilvl w:val="0"/>
          <w:numId w:val="15"/>
        </w:numPr>
        <w:ind w:left="851" w:hanging="425"/>
        <w:jc w:val="both"/>
        <w:rPr>
          <w:lang w:val="en-US"/>
        </w:rPr>
      </w:pPr>
      <w:bookmarkStart w:id="225"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D0494D">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D0494D">
        <w:rPr>
          <w:lang w:val="en-US"/>
        </w:rPr>
        <w:t>8.1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D0494D">
        <w:rPr>
          <w:lang w:val="en-US"/>
        </w:rPr>
        <w:t>8.1</w:t>
      </w:r>
      <w:r w:rsidR="00B94E88" w:rsidRPr="003D662E">
        <w:rPr>
          <w:lang w:val="en-US"/>
        </w:rPr>
        <w:fldChar w:fldCharType="end"/>
      </w:r>
      <w:r w:rsidR="00B94E88" w:rsidRPr="003D662E">
        <w:rPr>
          <w:lang w:val="en-US"/>
        </w:rPr>
        <w:t>).</w:t>
      </w:r>
      <w:bookmarkEnd w:id="225"/>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685ADC" w:rsidR="006E0629" w:rsidRPr="003D662E"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226" w:name="_Ref69735835"/>
      <w:bookmarkStart w:id="227" w:name="_Toc147571978"/>
      <w:r w:rsidRPr="003D662E">
        <w:rPr>
          <w:lang w:val="en-US"/>
        </w:rPr>
        <w:lastRenderedPageBreak/>
        <w:t>A</w:t>
      </w:r>
      <w:r w:rsidR="006320E7" w:rsidRPr="003D662E">
        <w:rPr>
          <w:lang w:val="en-US"/>
        </w:rPr>
        <w:t>sset Administration Shells</w:t>
      </w:r>
      <w:bookmarkEnd w:id="226"/>
      <w:bookmarkEnd w:id="227"/>
    </w:p>
    <w:p w14:paraId="1D00FA5F" w14:textId="430CD56E" w:rsidR="002A407A" w:rsidRPr="003D662E" w:rsidRDefault="006831A0" w:rsidP="0006519A">
      <w:pPr>
        <w:jc w:val="both"/>
        <w:rPr>
          <w:lang w:val="en-US"/>
        </w:rPr>
      </w:pPr>
      <w:r w:rsidRPr="003D662E">
        <w:rPr>
          <w:lang w:val="en-US"/>
        </w:rPr>
        <w:t>As stated above, the IIP-Ecosphere</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e.g., a software type</w:t>
      </w:r>
      <w:r w:rsidR="00493787" w:rsidRPr="003D662E">
        <w:rPr>
          <w:lang w:val="en-US"/>
        </w:rPr>
        <w:t>-</w:t>
      </w:r>
      <w:r w:rsidR="00905D5C" w:rsidRPr="003D662E">
        <w:rPr>
          <w:lang w:val="en-US"/>
        </w:rPr>
        <w:t xml:space="preserve">plate </w:t>
      </w:r>
      <w:r w:rsidR="00C26DE9" w:rsidRPr="003D662E">
        <w:rPr>
          <w:lang w:val="en-US"/>
        </w:rPr>
        <w:t>[</w:t>
      </w:r>
      <w:r w:rsidR="006B4B9E" w:rsidRPr="003D662E">
        <w:rPr>
          <w:lang w:val="en-US"/>
        </w:rPr>
        <w:t>2</w:t>
      </w:r>
      <w:r w:rsidR="00591EA6" w:rsidRPr="003D662E">
        <w:rPr>
          <w:lang w:val="en-US"/>
        </w:rPr>
        <w:t xml:space="preserve">, </w:t>
      </w:r>
      <w:r w:rsidR="00FC78D2" w:rsidRPr="003D662E">
        <w:rPr>
          <w:lang w:val="en-US"/>
        </w:rPr>
        <w:t>43</w:t>
      </w:r>
      <w:r w:rsidR="00C26DE9" w:rsidRPr="003D662E">
        <w:rPr>
          <w:lang w:val="en-US"/>
        </w:rPr>
        <w:t xml:space="preserve">] </w:t>
      </w:r>
      <w:r w:rsidR="00905D5C" w:rsidRPr="003D662E">
        <w:rPr>
          <w:lang w:val="en-US"/>
        </w:rPr>
        <w:t xml:space="preserve">or </w:t>
      </w:r>
      <w:r w:rsidR="00CF0DC4" w:rsidRPr="003D662E">
        <w:rPr>
          <w:lang w:val="en-US"/>
        </w:rPr>
        <w:t xml:space="preserve">a description of </w:t>
      </w:r>
      <w:r w:rsidR="00905D5C" w:rsidRPr="003D662E">
        <w:rPr>
          <w:lang w:val="en-US"/>
        </w:rPr>
        <w:t xml:space="preserve">qualities of service (QoS).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Thus, we follow an agile and pragmatic approach to AAS modeling here</w:t>
      </w:r>
      <w:r w:rsidR="002A407A" w:rsidRPr="003D662E">
        <w:rPr>
          <w:lang w:val="en-US"/>
        </w:rPr>
        <w:t>:</w:t>
      </w:r>
    </w:p>
    <w:p w14:paraId="1F290BBB" w14:textId="4D69CE94" w:rsidR="00D2610A" w:rsidRPr="003D662E" w:rsidRDefault="002A407A" w:rsidP="0051335B">
      <w:pPr>
        <w:pStyle w:val="ListParagraph"/>
        <w:numPr>
          <w:ilvl w:val="0"/>
          <w:numId w:val="13"/>
        </w:numPr>
        <w:jc w:val="both"/>
        <w:rPr>
          <w:u w:val="single"/>
          <w:lang w:val="en-US"/>
        </w:rPr>
      </w:pPr>
      <w:r w:rsidRPr="003D662E">
        <w:rPr>
          <w:lang w:val="en-US"/>
        </w:rPr>
        <w:t xml:space="preserve">As long as </w:t>
      </w:r>
      <w:r w:rsidRPr="003D662E">
        <w:rPr>
          <w:b/>
          <w:lang w:val="en-US"/>
        </w:rPr>
        <w:t>no guidelines</w:t>
      </w:r>
      <w:r w:rsidRPr="003D662E">
        <w:rPr>
          <w:lang w:val="en-US"/>
        </w:rPr>
        <w:t xml:space="preserve"> for AAS in IIP-Ecosphere exist, the platform will draft AAS that contain the most relevant information for its operation</w:t>
      </w:r>
      <w:r w:rsidR="00D2610A" w:rsidRPr="003D662E">
        <w:rPr>
          <w:lang w:val="en-US"/>
        </w:rPr>
        <w:t xml:space="preserve">, i.e., </w:t>
      </w:r>
      <w:r w:rsidR="00E52945" w:rsidRPr="003D662E">
        <w:rPr>
          <w:lang w:val="en-US"/>
        </w:rPr>
        <w:t xml:space="preserve">for now </w:t>
      </w:r>
      <w:r w:rsidR="00D2610A" w:rsidRPr="003D662E">
        <w:rPr>
          <w:lang w:val="en-US"/>
        </w:rPr>
        <w:t xml:space="preserve">the platform relies on </w:t>
      </w:r>
      <w:r w:rsidR="00B80C87" w:rsidRPr="003D662E">
        <w:rPr>
          <w:lang w:val="en-US"/>
        </w:rPr>
        <w:t xml:space="preserve">AAS </w:t>
      </w:r>
      <w:r w:rsidR="00D2610A" w:rsidRPr="003D662E">
        <w:rPr>
          <w:lang w:val="en-US"/>
        </w:rPr>
        <w:t>prototypes</w:t>
      </w:r>
      <w:r w:rsidRPr="003D662E">
        <w:rPr>
          <w:lang w:val="en-US"/>
        </w:rPr>
        <w:t xml:space="preserve">. All names and sub-structures shall be defined in terms of constants so that names and structures can be adapted (within limits). AAS of the platform shall be tested individually and </w:t>
      </w:r>
      <w:r w:rsidR="004F483A" w:rsidRPr="003D662E">
        <w:rPr>
          <w:lang w:val="en-US"/>
        </w:rPr>
        <w:t xml:space="preserve">also </w:t>
      </w:r>
      <w:r w:rsidRPr="003D662E">
        <w:rPr>
          <w:lang w:val="en-US"/>
        </w:rPr>
        <w:t xml:space="preserve">in integration settings to </w:t>
      </w:r>
      <w:r w:rsidR="00D2610A" w:rsidRPr="003D662E">
        <w:rPr>
          <w:lang w:val="en-US"/>
        </w:rPr>
        <w:t xml:space="preserve">handle and to </w:t>
      </w:r>
      <w:r w:rsidRPr="003D662E">
        <w:rPr>
          <w:lang w:val="en-US"/>
        </w:rPr>
        <w:t>judge the impact of modifications.</w:t>
      </w:r>
      <w:r w:rsidR="003E5848" w:rsidRPr="003D662E">
        <w:rPr>
          <w:lang w:val="en-US"/>
        </w:rPr>
        <w:t xml:space="preserve"> Tests shall also rely on the defined constants</w:t>
      </w:r>
      <w:r w:rsidR="00A754D1" w:rsidRPr="003D662E">
        <w:rPr>
          <w:lang w:val="en-US"/>
        </w:rPr>
        <w:t xml:space="preserve"> rather than on </w:t>
      </w:r>
      <w:r w:rsidR="00C660FC" w:rsidRPr="003D662E">
        <w:rPr>
          <w:lang w:val="en-US"/>
        </w:rPr>
        <w:t xml:space="preserve">local </w:t>
      </w:r>
      <w:r w:rsidR="00A754D1" w:rsidRPr="003D662E">
        <w:rPr>
          <w:lang w:val="en-US"/>
        </w:rPr>
        <w:t>String literals</w:t>
      </w:r>
      <w:r w:rsidR="003E5848" w:rsidRPr="003D662E">
        <w:rPr>
          <w:lang w:val="en-US"/>
        </w:rPr>
        <w:t>.</w:t>
      </w:r>
      <w:r w:rsidR="0081722C" w:rsidRPr="003D662E">
        <w:rPr>
          <w:lang w:val="en-US"/>
        </w:rPr>
        <w:t xml:space="preserve"> In this stage, we pragmatically focus on AAS</w:t>
      </w:r>
      <w:r w:rsidR="002F44C5" w:rsidRPr="003D662E">
        <w:rPr>
          <w:lang w:val="en-US"/>
        </w:rPr>
        <w:t xml:space="preserve"> describing instances</w:t>
      </w:r>
      <w:r w:rsidR="0081722C" w:rsidRPr="003D662E">
        <w:rPr>
          <w:lang w:val="en-US"/>
        </w:rPr>
        <w:t>.</w:t>
      </w:r>
    </w:p>
    <w:p w14:paraId="02BE2BE2" w14:textId="6F26F25B" w:rsidR="00D2610A" w:rsidRPr="003D662E" w:rsidRDefault="00D2610A" w:rsidP="0051335B">
      <w:pPr>
        <w:pStyle w:val="ListParagraph"/>
        <w:numPr>
          <w:ilvl w:val="0"/>
          <w:numId w:val="13"/>
        </w:numPr>
        <w:jc w:val="both"/>
        <w:rPr>
          <w:lang w:val="en-US"/>
        </w:rPr>
      </w:pPr>
      <w:r w:rsidRPr="003D662E">
        <w:rPr>
          <w:lang w:val="en-US"/>
        </w:rPr>
        <w:t xml:space="preserve">Discussions with third parties on </w:t>
      </w:r>
      <w:r w:rsidR="00A51021" w:rsidRPr="003D662E">
        <w:rPr>
          <w:b/>
          <w:lang w:val="en-US"/>
        </w:rPr>
        <w:t xml:space="preserve">(proto-)standardized </w:t>
      </w:r>
      <w:r w:rsidRPr="003D662E">
        <w:rPr>
          <w:b/>
          <w:lang w:val="en-US"/>
        </w:rPr>
        <w:t>AAS</w:t>
      </w:r>
      <w:r w:rsidRPr="003D662E">
        <w:rPr>
          <w:lang w:val="en-US"/>
        </w:rPr>
        <w:t xml:space="preserve"> structures are ongoing.</w:t>
      </w:r>
      <w:r w:rsidR="00A51021" w:rsidRPr="003D662E">
        <w:rPr>
          <w:lang w:val="en-US"/>
        </w:rPr>
        <w:t xml:space="preserve"> As soon as results from these discussions are available, a guideline for AAS modeling in IIP-Ecosphere shall be drafted. The experience made with prototyping AAS in the platform will be considered in these guidelines.</w:t>
      </w:r>
      <w:r w:rsidR="0081722C" w:rsidRPr="003D662E">
        <w:rPr>
          <w:lang w:val="en-US"/>
        </w:rPr>
        <w:t xml:space="preserve"> At this point, also type AAS shall be provided.</w:t>
      </w:r>
    </w:p>
    <w:p w14:paraId="5F35D35D" w14:textId="442C9128" w:rsidR="00777585" w:rsidRPr="003D662E" w:rsidRDefault="003456D3" w:rsidP="0051335B">
      <w:pPr>
        <w:pStyle w:val="ListParagraph"/>
        <w:numPr>
          <w:ilvl w:val="0"/>
          <w:numId w:val="13"/>
        </w:numPr>
        <w:jc w:val="both"/>
        <w:rPr>
          <w:lang w:val="en-US"/>
        </w:rPr>
      </w:pPr>
      <w:r w:rsidRPr="003D662E">
        <w:rPr>
          <w:lang w:val="en-US"/>
        </w:rPr>
        <w:t xml:space="preserve">The platform will modify the </w:t>
      </w:r>
      <w:r w:rsidR="002174EA" w:rsidRPr="003D662E">
        <w:rPr>
          <w:lang w:val="en-US"/>
        </w:rPr>
        <w:t xml:space="preserve">AAS </w:t>
      </w:r>
      <w:r w:rsidRPr="003D662E">
        <w:rPr>
          <w:lang w:val="en-US"/>
        </w:rPr>
        <w:t>prototype</w:t>
      </w:r>
      <w:r w:rsidR="002174EA" w:rsidRPr="003D662E">
        <w:rPr>
          <w:lang w:val="en-US"/>
        </w:rPr>
        <w:t>s</w:t>
      </w:r>
      <w:r w:rsidR="00F75667" w:rsidRPr="003D662E">
        <w:rPr>
          <w:lang w:val="en-US"/>
        </w:rPr>
        <w:t xml:space="preserve"> </w:t>
      </w:r>
      <w:r w:rsidRPr="003D662E">
        <w:rPr>
          <w:lang w:val="en-US"/>
        </w:rPr>
        <w:t xml:space="preserve">and augment the information (e.g. </w:t>
      </w:r>
      <w:r w:rsidR="00F52F1A" w:rsidRPr="003D662E">
        <w:rPr>
          <w:lang w:val="en-US"/>
        </w:rPr>
        <w:t>ECLASS</w:t>
      </w:r>
      <w:r w:rsidRPr="003D662E">
        <w:rPr>
          <w:lang w:val="en-US"/>
        </w:rPr>
        <w:t xml:space="preserve"> references) to </w:t>
      </w:r>
      <w:r w:rsidRPr="003D662E">
        <w:rPr>
          <w:b/>
          <w:lang w:val="en-US"/>
        </w:rPr>
        <w:t>comply with the guidelines</w:t>
      </w:r>
      <w:r w:rsidR="008D57B0" w:rsidRPr="003D662E">
        <w:rPr>
          <w:lang w:val="en-US"/>
        </w:rPr>
        <w:t>.</w:t>
      </w:r>
      <w:r w:rsidR="00777585" w:rsidRPr="003D662E">
        <w:rPr>
          <w:lang w:val="en-US"/>
        </w:rPr>
        <w:t xml:space="preserve"> This may lead to a re-structuring of the </w:t>
      </w:r>
      <w:r w:rsidR="00F75667" w:rsidRPr="003D662E">
        <w:rPr>
          <w:lang w:val="en-US"/>
        </w:rPr>
        <w:t xml:space="preserve">AAS </w:t>
      </w:r>
      <w:r w:rsidR="00777585" w:rsidRPr="003D662E">
        <w:rPr>
          <w:lang w:val="en-US"/>
        </w:rPr>
        <w:t xml:space="preserve">prototypes. </w:t>
      </w:r>
    </w:p>
    <w:p w14:paraId="117891EB" w14:textId="7AAF8259" w:rsidR="003E3691" w:rsidRPr="003D662E" w:rsidRDefault="00DA338D" w:rsidP="0006519A">
      <w:pPr>
        <w:jc w:val="both"/>
        <w:rPr>
          <w:lang w:val="en-US"/>
        </w:rPr>
      </w:pPr>
      <w:r w:rsidRPr="003D662E">
        <w:rPr>
          <w:lang w:val="en-US"/>
        </w:rPr>
        <w:t xml:space="preserve">With this approach in mind, we designed and partially realized the prototypical IIP-Ecosphere 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D0494D" w:rsidRPr="003D662E">
        <w:rPr>
          <w:lang w:val="en-US"/>
        </w:rPr>
        <w:t xml:space="preserve">Figure </w:t>
      </w:r>
      <w:r w:rsidR="00D0494D">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D0494D">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026F45B9"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with its various sub-models like name plate,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42153FE4" w:rsidR="003E3691" w:rsidRPr="003D662E" w:rsidRDefault="003D1F98" w:rsidP="0051335B">
      <w:pPr>
        <w:pStyle w:val="ListParagraph"/>
        <w:numPr>
          <w:ilvl w:val="0"/>
          <w:numId w:val="40"/>
        </w:numPr>
        <w:jc w:val="both"/>
        <w:rPr>
          <w:lang w:val="en-US"/>
        </w:rPr>
      </w:pPr>
      <w:r w:rsidRPr="003D662E">
        <w:rPr>
          <w:lang w:val="en-US"/>
        </w:rPr>
        <w:t>Further assets represented in their own AAS like devices, service</w:t>
      </w:r>
      <w:r w:rsidR="00AB3668" w:rsidRPr="003D662E">
        <w:rPr>
          <w:rStyle w:val="FootnoteReference"/>
          <w:lang w:val="en-US"/>
        </w:rPr>
        <w:footnoteReference w:id="104"/>
      </w:r>
      <w:r w:rsidRPr="003D662E">
        <w:rPr>
          <w:lang w:val="en-US"/>
        </w:rPr>
        <w:t xml:space="preserv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D0494D">
        <w:rPr>
          <w:lang w:val="en-US"/>
        </w:rPr>
        <w:t>3.6.3.1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w:t>
      </w:r>
      <w:r w:rsidR="003F72BA" w:rsidRPr="003D662E">
        <w:rPr>
          <w:lang w:val="en-US"/>
        </w:rPr>
        <w:lastRenderedPageBreak/>
        <w:t xml:space="preserve">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698C8311" w:rsidR="00DA338D" w:rsidRPr="003D662E" w:rsidRDefault="00C5709D" w:rsidP="00591EA6">
      <w:pPr>
        <w:jc w:val="center"/>
        <w:rPr>
          <w:lang w:val="en-US"/>
        </w:rPr>
      </w:pPr>
      <w:r w:rsidRPr="003D662E">
        <w:rPr>
          <w:noProof/>
          <w:lang w:val="en-US"/>
        </w:rPr>
        <w:drawing>
          <wp:inline distT="0" distB="0" distL="0" distR="0" wp14:anchorId="28C8F807" wp14:editId="6BCA4842">
            <wp:extent cx="4812200" cy="3429329"/>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7376" cy="3440144"/>
                    </a:xfrm>
                    <a:prstGeom prst="rect">
                      <a:avLst/>
                    </a:prstGeom>
                    <a:noFill/>
                    <a:ln>
                      <a:noFill/>
                    </a:ln>
                  </pic:spPr>
                </pic:pic>
              </a:graphicData>
            </a:graphic>
          </wp:inline>
        </w:drawing>
      </w:r>
    </w:p>
    <w:p w14:paraId="31C83FE2" w14:textId="36C729B4" w:rsidR="00DA338D" w:rsidRPr="003D662E" w:rsidRDefault="00DA338D" w:rsidP="0006519A">
      <w:pPr>
        <w:pStyle w:val="Caption"/>
        <w:ind w:left="766"/>
        <w:jc w:val="center"/>
        <w:rPr>
          <w:lang w:val="en-US"/>
        </w:rPr>
      </w:pPr>
      <w:bookmarkStart w:id="228"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39</w:t>
      </w:r>
      <w:r w:rsidRPr="003D662E">
        <w:rPr>
          <w:noProof/>
        </w:rPr>
        <w:fldChar w:fldCharType="end"/>
      </w:r>
      <w:bookmarkEnd w:id="228"/>
      <w:r w:rsidRPr="003D662E">
        <w:rPr>
          <w:lang w:val="en-US"/>
        </w:rPr>
        <w:t>: AAS structure of the platform</w:t>
      </w:r>
      <w:r w:rsidR="00E12D54" w:rsidRPr="003D662E">
        <w:rPr>
          <w:lang w:val="en-US"/>
        </w:rPr>
        <w:t xml:space="preserve"> (preliminary, incomplete)</w:t>
      </w:r>
    </w:p>
    <w:p w14:paraId="524E7C76" w14:textId="7BBF321F"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493260"/>
                    </a:xfrm>
                    <a:prstGeom prst="rect">
                      <a:avLst/>
                    </a:prstGeom>
                  </pic:spPr>
                </pic:pic>
              </a:graphicData>
            </a:graphic>
          </wp:inline>
        </w:drawing>
      </w:r>
    </w:p>
    <w:p w14:paraId="2E836A0F" w14:textId="4863A88F" w:rsidR="00444BD8" w:rsidRPr="003D662E" w:rsidRDefault="00444BD8" w:rsidP="00444BD8">
      <w:pPr>
        <w:pStyle w:val="Caption"/>
        <w:jc w:val="center"/>
        <w:rPr>
          <w:lang w:val="en-US"/>
        </w:rPr>
      </w:pPr>
      <w:bookmarkStart w:id="229"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40</w:t>
      </w:r>
      <w:r w:rsidRPr="003D662E">
        <w:fldChar w:fldCharType="end"/>
      </w:r>
      <w:bookmarkEnd w:id="229"/>
      <w:r w:rsidRPr="003D662E">
        <w:rPr>
          <w:lang w:val="en-US"/>
        </w:rPr>
        <w:t>: IIP-Ecosphere 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54EDE5B" w:rsidR="00162F89" w:rsidRPr="003D662E" w:rsidRDefault="00162F89" w:rsidP="00162F89">
      <w:pPr>
        <w:jc w:val="both"/>
        <w:rPr>
          <w:lang w:val="en-US"/>
        </w:rPr>
      </w:pPr>
      <w:r w:rsidRPr="003D662E">
        <w:rPr>
          <w:lang w:val="en-US"/>
        </w:rPr>
        <w:t>As the IIP-Ecosphere 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64B1DD4D"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D0494D">
        <w:rPr>
          <w:lang w:val="en-US"/>
        </w:rPr>
        <w:t>3.6.3</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D0494D">
        <w:rPr>
          <w:lang w:val="en-US"/>
        </w:rPr>
        <w:t>3.6.3</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6696D87B" w:rsidR="00162F89" w:rsidRPr="003D662E" w:rsidRDefault="00162F89" w:rsidP="0051335B">
      <w:pPr>
        <w:pStyle w:val="ListParagraph"/>
        <w:numPr>
          <w:ilvl w:val="0"/>
          <w:numId w:val="26"/>
        </w:numPr>
        <w:ind w:left="708" w:hanging="348"/>
        <w:jc w:val="both"/>
        <w:rPr>
          <w:lang w:val="en-US"/>
        </w:rPr>
      </w:pPr>
      <w:r w:rsidRPr="003D662E">
        <w:rPr>
          <w:lang w:val="en-US"/>
        </w:rPr>
        <w:t xml:space="preserve">The IIP-Ecosphere 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30" w:name="_Ref69735914"/>
      <w:bookmarkStart w:id="231" w:name="_Ref77163195"/>
      <w:bookmarkStart w:id="232" w:name="_Ref77173224"/>
      <w:bookmarkStart w:id="233" w:name="_Ref77216166"/>
      <w:bookmarkStart w:id="234" w:name="_Ref77593418"/>
      <w:bookmarkStart w:id="235" w:name="_Toc147571979"/>
      <w:r w:rsidRPr="003D662E">
        <w:rPr>
          <w:lang w:val="en-US"/>
        </w:rPr>
        <w:lastRenderedPageBreak/>
        <w:t>Platform Configuration</w:t>
      </w:r>
      <w:bookmarkEnd w:id="219"/>
      <w:bookmarkEnd w:id="230"/>
      <w:bookmarkEnd w:id="231"/>
      <w:bookmarkEnd w:id="232"/>
      <w:bookmarkEnd w:id="233"/>
      <w:bookmarkEnd w:id="234"/>
      <w:bookmarkEnd w:id="235"/>
    </w:p>
    <w:p w14:paraId="4F10AE1E" w14:textId="028400DA"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for the IIP-Ecosphere</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D0494D">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D0494D">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D0494D">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D0494D">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D0494D">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D0494D">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D0494D">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D0494D">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D0494D">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D0494D">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D0494D">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792C8A8B" w:rsidR="00393B46" w:rsidRPr="003D662E" w:rsidRDefault="00C13E7C" w:rsidP="00A65A3C">
      <w:pPr>
        <w:jc w:val="both"/>
        <w:rPr>
          <w:lang w:val="en-US"/>
        </w:rPr>
      </w:pPr>
      <w:r w:rsidRPr="003D662E">
        <w:rPr>
          <w:lang w:val="en-US"/>
        </w:rPr>
        <w:t xml:space="preserve">In essence, the configuration model mirrors the component hierarchy of IIP-Ecosphere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1FB0C8F3"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IIP-Ecosphere,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239E8525"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D0494D">
        <w:rPr>
          <w:lang w:val="en-US"/>
        </w:rPr>
        <w:t>3.10</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274157F0"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D0494D" w:rsidRPr="003D662E">
        <w:rPr>
          <w:lang w:val="en-US"/>
        </w:rPr>
        <w:t xml:space="preserve">Figure </w:t>
      </w:r>
      <w:r w:rsidR="00D0494D">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IIP-Ecosphere specific concepts in the remaining models.</w:t>
      </w:r>
      <w:r w:rsidR="001521C7" w:rsidRPr="003D662E">
        <w:rPr>
          <w:lang w:val="en-US"/>
        </w:rPr>
        <w:t xml:space="preserve"> The first IIP-Ecosphere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w:t>
      </w:r>
      <w:r w:rsidR="00B33649" w:rsidRPr="003D662E">
        <w:rPr>
          <w:lang w:val="en-US"/>
        </w:rPr>
        <w:lastRenderedPageBreak/>
        <w:t>this model and frozen</w:t>
      </w:r>
      <w:r w:rsidR="00B33649" w:rsidRPr="003D662E">
        <w:rPr>
          <w:rStyle w:val="FootnoteReference"/>
          <w:lang w:val="en-US"/>
        </w:rPr>
        <w:footnoteReference w:id="105"/>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0AA0FB8B" w:rsidR="007D5FC0" w:rsidRPr="003D662E" w:rsidRDefault="007D5FC0" w:rsidP="007D5FC0">
      <w:pPr>
        <w:pStyle w:val="Caption"/>
        <w:jc w:val="center"/>
        <w:rPr>
          <w:lang w:val="en-US"/>
        </w:rPr>
      </w:pPr>
      <w:bookmarkStart w:id="236"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41</w:t>
      </w:r>
      <w:r w:rsidRPr="003D662E">
        <w:fldChar w:fldCharType="end"/>
      </w:r>
      <w:bookmarkEnd w:id="236"/>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0BFB8B2"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IIP-Ecosphere 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215EADA3"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D0494D">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D0494D">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62C1BCF0"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such as IIP-Ecosphere created multiple services.</w:t>
      </w:r>
    </w:p>
    <w:p w14:paraId="2D93B20C" w14:textId="29A8E7FD"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D0494D">
        <w:rPr>
          <w:lang w:val="en-US"/>
        </w:rPr>
        <w:t>3.12</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5E18D91C" w:rsidR="00857167" w:rsidRPr="003D662E" w:rsidRDefault="00857167" w:rsidP="00857167">
      <w:pPr>
        <w:pStyle w:val="Caption"/>
        <w:jc w:val="center"/>
        <w:rPr>
          <w:lang w:val="en-DE"/>
        </w:rPr>
      </w:pPr>
      <w:bookmarkStart w:id="237"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42</w:t>
      </w:r>
      <w:r w:rsidRPr="003D662E">
        <w:fldChar w:fldCharType="end"/>
      </w:r>
      <w:bookmarkEnd w:id="237"/>
      <w:r w:rsidRPr="003D662E">
        <w:rPr>
          <w:lang w:val="en-US"/>
        </w:rPr>
        <w:t>: First part of a simple platform configuration.</w:t>
      </w:r>
    </w:p>
    <w:p w14:paraId="0C4EC59F" w14:textId="77777777" w:rsidR="00857167" w:rsidRPr="003D662E" w:rsidRDefault="00857167" w:rsidP="00A65A3C">
      <w:pPr>
        <w:jc w:val="both"/>
        <w:rPr>
          <w:lang w:val="en-US"/>
        </w:rPr>
      </w:pPr>
    </w:p>
    <w:p w14:paraId="6A7C1047" w14:textId="00B1F615"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42</w:t>
      </w:r>
      <w:r w:rsidRPr="003D662E">
        <w:rPr>
          <w:lang w:val="en-US"/>
        </w:rPr>
        <w:fldChar w:fldCharType="end"/>
      </w:r>
      <w:r w:rsidRPr="003D662E">
        <w:rPr>
          <w:lang w:val="en-US"/>
        </w:rPr>
        <w:t xml:space="preserve"> depicts the first part of a simple platform configuration used for testing.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7937D554" w:rsidR="00611C3D" w:rsidRPr="003D662E" w:rsidRDefault="00611C3D" w:rsidP="00611C3D">
      <w:pPr>
        <w:pStyle w:val="Caption"/>
        <w:jc w:val="center"/>
        <w:rPr>
          <w:lang w:val="en-US"/>
        </w:rPr>
      </w:pPr>
      <w:bookmarkStart w:id="238"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43</w:t>
      </w:r>
      <w:r w:rsidRPr="003D662E">
        <w:fldChar w:fldCharType="end"/>
      </w:r>
      <w:bookmarkEnd w:id="238"/>
      <w:r w:rsidRPr="003D662E">
        <w:rPr>
          <w:lang w:val="en-US"/>
        </w:rPr>
        <w:t>: Second part of the simple platform configuration.</w:t>
      </w:r>
    </w:p>
    <w:p w14:paraId="761103AF" w14:textId="6344B7EF" w:rsidR="00CD371D" w:rsidRPr="003D662E" w:rsidRDefault="00611C3D" w:rsidP="00A65A3C">
      <w:pPr>
        <w:jc w:val="both"/>
        <w:rPr>
          <w:lang w:val="en-US"/>
        </w:rPr>
      </w:pPr>
      <w:r w:rsidRPr="003D662E">
        <w:rPr>
          <w:lang w:val="en-US"/>
        </w:rPr>
        <w:lastRenderedPageBreak/>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04D98DC0" w:rsidR="00C91CBB" w:rsidRPr="003D662E" w:rsidRDefault="00C91CBB" w:rsidP="00C91CBB">
      <w:pPr>
        <w:pStyle w:val="Caption"/>
        <w:jc w:val="center"/>
        <w:rPr>
          <w:lang w:val="en-US"/>
        </w:rPr>
      </w:pPr>
      <w:bookmarkStart w:id="239"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44</w:t>
      </w:r>
      <w:r w:rsidRPr="003D662E">
        <w:fldChar w:fldCharType="end"/>
      </w:r>
      <w:bookmarkEnd w:id="239"/>
      <w:r w:rsidRPr="003D662E">
        <w:rPr>
          <w:lang w:val="en-US"/>
        </w:rPr>
        <w:t>: Final part of the simple platform configuration.</w:t>
      </w:r>
    </w:p>
    <w:p w14:paraId="0B2CC62F" w14:textId="40804353"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D0494D" w:rsidRPr="003D662E">
        <w:rPr>
          <w:lang w:val="en-US"/>
        </w:rPr>
        <w:t xml:space="preserve">Figure </w:t>
      </w:r>
      <w:r w:rsidR="00D0494D">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4CB0916C"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IIP-Ecosphere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2262463F"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D0494D">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40" w:name="_Ref88386145"/>
      <w:bookmarkStart w:id="241" w:name="_Ref116468894"/>
      <w:bookmarkStart w:id="242" w:name="_Toc147571980"/>
      <w:r w:rsidRPr="003D662E">
        <w:rPr>
          <w:lang w:val="en-US"/>
        </w:rPr>
        <w:lastRenderedPageBreak/>
        <w:t>Modeling</w:t>
      </w:r>
      <w:r w:rsidR="00112ED7" w:rsidRPr="003D662E">
        <w:rPr>
          <w:lang w:val="en-US"/>
        </w:rPr>
        <w:t xml:space="preserve"> </w:t>
      </w:r>
      <w:bookmarkEnd w:id="240"/>
      <w:r w:rsidR="00413890" w:rsidRPr="003D662E">
        <w:rPr>
          <w:lang w:val="en-US"/>
        </w:rPr>
        <w:t>Patterns</w:t>
      </w:r>
      <w:bookmarkEnd w:id="241"/>
      <w:bookmarkEnd w:id="242"/>
    </w:p>
    <w:p w14:paraId="36F9A3C4" w14:textId="5C175770"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0C49E3FF" w:rsidR="00E5519D" w:rsidRPr="003D662E" w:rsidRDefault="00C072A1" w:rsidP="00C072A1">
      <w:pPr>
        <w:pStyle w:val="Caption"/>
        <w:jc w:val="center"/>
        <w:rPr>
          <w:lang w:val="en-US"/>
        </w:rPr>
      </w:pPr>
      <w:bookmarkStart w:id="243"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45</w:t>
      </w:r>
      <w:r w:rsidRPr="003D662E">
        <w:fldChar w:fldCharType="end"/>
      </w:r>
      <w:bookmarkEnd w:id="243"/>
      <w:r w:rsidRPr="003D662E">
        <w:rPr>
          <w:lang w:val="en-US"/>
        </w:rPr>
        <w:t>: IVML model pattern for simple alternatives without detailing properties.</w:t>
      </w:r>
    </w:p>
    <w:p w14:paraId="019AF21D" w14:textId="0E03B80B"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D0494D" w:rsidRPr="003D662E">
        <w:rPr>
          <w:lang w:val="en-US"/>
        </w:rPr>
        <w:t xml:space="preserve">Figure </w:t>
      </w:r>
      <w:r w:rsidR="00D0494D">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144FD4EC" w:rsidR="00C072A1" w:rsidRPr="003D662E" w:rsidRDefault="00C072A1" w:rsidP="006811B3">
      <w:pPr>
        <w:pStyle w:val="Caption"/>
        <w:jc w:val="center"/>
        <w:rPr>
          <w:lang w:val="en-US"/>
        </w:rPr>
      </w:pPr>
      <w:bookmarkStart w:id="244"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46</w:t>
      </w:r>
      <w:r w:rsidRPr="003D662E">
        <w:fldChar w:fldCharType="end"/>
      </w:r>
      <w:bookmarkEnd w:id="244"/>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4247919C"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D0494D" w:rsidRPr="003D662E">
        <w:rPr>
          <w:lang w:val="en-US"/>
        </w:rPr>
        <w:t xml:space="preserve">Figure </w:t>
      </w:r>
      <w:r w:rsidR="00D0494D">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 xml:space="preserve">The alternatives may override the default values by re-declaring the properties with the same </w:t>
      </w:r>
      <w:r w:rsidR="000562CB" w:rsidRPr="003D662E">
        <w:rPr>
          <w:lang w:val="en-US"/>
        </w:rPr>
        <w:lastRenderedPageBreak/>
        <w:t>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44AF73ED" w:rsidR="00B37CE4" w:rsidRPr="003D662E" w:rsidRDefault="00B37CE4" w:rsidP="00B37CE4">
      <w:pPr>
        <w:pStyle w:val="Caption"/>
        <w:jc w:val="center"/>
        <w:rPr>
          <w:lang w:val="en-US"/>
        </w:rPr>
      </w:pPr>
      <w:bookmarkStart w:id="245"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47</w:t>
      </w:r>
      <w:r w:rsidRPr="003D662E">
        <w:fldChar w:fldCharType="end"/>
      </w:r>
      <w:bookmarkEnd w:id="245"/>
      <w:r w:rsidRPr="003D662E">
        <w:rPr>
          <w:lang w:val="en-US"/>
        </w:rPr>
        <w:t>: Model structure for openness and extensibility.</w:t>
      </w:r>
    </w:p>
    <w:p w14:paraId="7D2DAD81" w14:textId="35C09665"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D0494D" w:rsidRPr="003D662E">
        <w:rPr>
          <w:lang w:val="en-US"/>
        </w:rPr>
        <w:t xml:space="preserve">Figure </w:t>
      </w:r>
      <w:r w:rsidR="00D0494D">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6"/>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IIP-Ecosphere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 xml:space="preserve">empty except for imports and the model extension statement. This module is then imported by further modules of </w:t>
      </w:r>
      <w:r w:rsidR="00DD4B46" w:rsidRPr="003D662E">
        <w:rPr>
          <w:rFonts w:cstheme="minorHAnsi"/>
          <w:lang w:val="en-US"/>
        </w:rPr>
        <w:lastRenderedPageBreak/>
        <w:t>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5B03C7F6" w:rsidR="00507BCA" w:rsidRPr="003D662E" w:rsidRDefault="00507BCA" w:rsidP="00507BCA">
      <w:pPr>
        <w:pStyle w:val="Caption"/>
        <w:jc w:val="center"/>
        <w:rPr>
          <w:lang w:val="en-US"/>
        </w:rPr>
      </w:pPr>
      <w:bookmarkStart w:id="246"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48</w:t>
      </w:r>
      <w:r w:rsidRPr="003D662E">
        <w:fldChar w:fldCharType="end"/>
      </w:r>
      <w:bookmarkEnd w:id="246"/>
      <w:r w:rsidRPr="003D662E">
        <w:rPr>
          <w:lang w:val="en-US"/>
        </w:rPr>
        <w:t>: Meta-model concepts for defining services and alternatives.</w:t>
      </w:r>
    </w:p>
    <w:p w14:paraId="4DB511D9" w14:textId="4D914326"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D0494D" w:rsidRPr="003D662E">
        <w:rPr>
          <w:lang w:val="en-US"/>
        </w:rPr>
        <w:t xml:space="preserve">Figure </w:t>
      </w:r>
      <w:r w:rsidR="00D0494D">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4D310BC5"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D0494D" w:rsidRPr="003D662E">
        <w:rPr>
          <w:lang w:val="en-US"/>
        </w:rPr>
        <w:t xml:space="preserve">Figure </w:t>
      </w:r>
      <w:r w:rsidR="00D0494D">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2EF92589"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D0494D" w:rsidRPr="003D662E">
        <w:rPr>
          <w:lang w:val="en-GB"/>
        </w:rPr>
        <w:t xml:space="preserve">Figure </w:t>
      </w:r>
      <w:r w:rsidR="00D0494D">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D0494D">
        <w:rPr>
          <w:lang w:val="en-US"/>
        </w:rPr>
        <w:t>3.5.3</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D0494D">
        <w:rPr>
          <w:lang w:val="en-US"/>
        </w:rPr>
        <w:t>3.5.3</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 xml:space="preserve">In the opposite direction, output formatters can be applied. If no platform-supplied parsers/formatters fit to the data at hands, own Java components supplied as Maven </w:t>
      </w:r>
      <w:r w:rsidR="00457829" w:rsidRPr="003D662E">
        <w:rPr>
          <w:lang w:val="en-US"/>
        </w:rPr>
        <w:lastRenderedPageBreak/>
        <w:t>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033A599C" w:rsidR="001D3933" w:rsidRPr="003D662E" w:rsidRDefault="001D3933" w:rsidP="001D3933">
      <w:pPr>
        <w:pStyle w:val="Caption"/>
        <w:jc w:val="center"/>
        <w:rPr>
          <w:lang w:val="en-GB"/>
        </w:rPr>
      </w:pPr>
      <w:bookmarkStart w:id="247"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0494D">
        <w:rPr>
          <w:noProof/>
          <w:lang w:val="en-GB"/>
        </w:rPr>
        <w:t>49</w:t>
      </w:r>
      <w:r w:rsidRPr="003D662E">
        <w:fldChar w:fldCharType="end"/>
      </w:r>
      <w:bookmarkEnd w:id="247"/>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3592AB15"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D0494D" w:rsidRPr="003D662E">
        <w:rPr>
          <w:lang w:val="en-US"/>
        </w:rPr>
        <w:t xml:space="preserve">Figure </w:t>
      </w:r>
      <w:r w:rsidR="00D0494D">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1B3F1EAE"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D0494D" w:rsidRPr="003D662E">
        <w:rPr>
          <w:lang w:val="en-US"/>
        </w:rPr>
        <w:t xml:space="preserve">Figure </w:t>
      </w:r>
      <w:r w:rsidR="00D0494D">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1B001267"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D0494D" w:rsidRPr="003D662E">
        <w:rPr>
          <w:lang w:val="en-US"/>
        </w:rPr>
        <w:t xml:space="preserve">Figure </w:t>
      </w:r>
      <w:r w:rsidR="00D0494D">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D0494D" w:rsidRPr="003D662E">
        <w:rPr>
          <w:lang w:val="en-US"/>
        </w:rPr>
        <w:t xml:space="preserve">Figure </w:t>
      </w:r>
      <w:r w:rsidR="00D0494D">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14D2FA61"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IIP-Ecosphere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D0494D">
        <w:rPr>
          <w:rFonts w:cstheme="minorHAnsi"/>
          <w:lang w:val="en-US"/>
        </w:rPr>
        <w:t>3.5.3</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D0494D">
        <w:rPr>
          <w:rFonts w:cstheme="minorHAnsi"/>
          <w:lang w:val="en-US"/>
        </w:rPr>
        <w:t>3.5.3</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lastRenderedPageBreak/>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6E7B54BB" w:rsidR="005705D6" w:rsidRPr="003D662E" w:rsidRDefault="00991409" w:rsidP="00991409">
      <w:pPr>
        <w:pStyle w:val="Caption"/>
        <w:jc w:val="center"/>
        <w:rPr>
          <w:lang w:val="en-US"/>
        </w:rPr>
      </w:pPr>
      <w:bookmarkStart w:id="248"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50</w:t>
      </w:r>
      <w:r w:rsidRPr="003D662E">
        <w:fldChar w:fldCharType="end"/>
      </w:r>
      <w:bookmarkEnd w:id="248"/>
      <w:r w:rsidRPr="003D662E">
        <w:rPr>
          <w:lang w:val="en-US"/>
        </w:rPr>
        <w:t>: Instance view on a platform application.</w:t>
      </w:r>
    </w:p>
    <w:p w14:paraId="3F2919A1" w14:textId="7EAB1D72"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D0494D" w:rsidRPr="003D662E">
        <w:rPr>
          <w:lang w:val="en-US"/>
        </w:rPr>
        <w:t xml:space="preserve">Figure </w:t>
      </w:r>
      <w:r w:rsidR="00D0494D">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1FCB1174" w:rsidR="0007222B" w:rsidRPr="003D662E" w:rsidRDefault="0007222B" w:rsidP="0007222B">
      <w:pPr>
        <w:pStyle w:val="Caption"/>
        <w:jc w:val="center"/>
        <w:rPr>
          <w:lang w:val="en-US"/>
        </w:rPr>
      </w:pPr>
      <w:bookmarkStart w:id="249"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51</w:t>
      </w:r>
      <w:r w:rsidRPr="003D662E">
        <w:fldChar w:fldCharType="end"/>
      </w:r>
      <w:bookmarkEnd w:id="249"/>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model for IIP-Ecosphere</w:t>
      </w:r>
      <w:r w:rsidR="007A144E" w:rsidRPr="003D662E">
        <w:rPr>
          <w:lang w:val="en-US"/>
        </w:rPr>
        <w:t xml:space="preserve"> (transitive dependencies omitted)</w:t>
      </w:r>
      <w:r w:rsidRPr="003D662E">
        <w:rPr>
          <w:lang w:val="en-US"/>
        </w:rPr>
        <w:t>.</w:t>
      </w:r>
    </w:p>
    <w:p w14:paraId="31AD9D8E" w14:textId="3B0C2DE9" w:rsidR="00AC4BB1" w:rsidRPr="003D662E" w:rsidRDefault="00AC4BB1" w:rsidP="00A82FE6">
      <w:pPr>
        <w:pStyle w:val="Heading2"/>
        <w:rPr>
          <w:lang w:val="en-US"/>
        </w:rPr>
      </w:pPr>
      <w:bookmarkStart w:id="250" w:name="_Ref116469092"/>
      <w:bookmarkStart w:id="251" w:name="_Toc147571981"/>
      <w:bookmarkStart w:id="252" w:name="_Ref88386200"/>
      <w:bookmarkStart w:id="253" w:name="_Ref102576465"/>
      <w:r w:rsidRPr="003D662E">
        <w:rPr>
          <w:lang w:val="en-US"/>
        </w:rPr>
        <w:lastRenderedPageBreak/>
        <w:t>Configuration Model Structure</w:t>
      </w:r>
      <w:bookmarkEnd w:id="250"/>
      <w:bookmarkEnd w:id="251"/>
    </w:p>
    <w:p w14:paraId="6D3B3F97" w14:textId="50DA3C4F"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D0494D" w:rsidRPr="003D662E">
        <w:rPr>
          <w:lang w:val="en-US"/>
        </w:rPr>
        <w:t xml:space="preserve">Figure </w:t>
      </w:r>
      <w:r w:rsidR="00D0494D">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54" w:name="_Hlk116468215"/>
      <w:r w:rsidR="007571EA" w:rsidRPr="003D662E">
        <w:rPr>
          <w:rFonts w:ascii="Consolas" w:hAnsi="Consolas"/>
          <w:lang w:val="en-US"/>
        </w:rPr>
        <w:t>MetaConcepts</w:t>
      </w:r>
      <w:bookmarkEnd w:id="254"/>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for IIP-Ecosphere,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D0494D">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34AE32BF"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D0494D" w:rsidRPr="003D662E">
        <w:rPr>
          <w:lang w:val="en-US"/>
        </w:rPr>
        <w:t xml:space="preserve">Figure </w:t>
      </w:r>
      <w:r w:rsidR="00D0494D">
        <w:rPr>
          <w:noProof/>
          <w:lang w:val="en-US"/>
        </w:rPr>
        <w:t>50</w:t>
      </w:r>
      <w:r w:rsidR="008A5C6F" w:rsidRPr="003D662E">
        <w:rPr>
          <w:lang w:val="en-US"/>
        </w:rPr>
        <w:fldChar w:fldCharType="end"/>
      </w:r>
      <w:r w:rsidR="008A5C6F" w:rsidRPr="003D662E">
        <w:rPr>
          <w:lang w:val="en-US"/>
        </w:rPr>
        <w:t>.</w:t>
      </w:r>
    </w:p>
    <w:p w14:paraId="1B8B4D0E" w14:textId="42A5EA22" w:rsidR="008A5C6F" w:rsidRPr="003D662E" w:rsidRDefault="00A94A86" w:rsidP="00AC4BB1">
      <w:pPr>
        <w:jc w:val="both"/>
        <w:rPr>
          <w:lang w:val="en-US"/>
        </w:rPr>
      </w:pPr>
      <w:r w:rsidRPr="003D662E">
        <w:rPr>
          <w:lang w:val="en-US"/>
        </w:rPr>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3B47FBB7" w:rsidR="00AC4BB1" w:rsidRPr="003D662E"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52</w:t>
      </w:r>
      <w:r w:rsidRPr="003D662E">
        <w:fldChar w:fldCharType="end"/>
      </w:r>
      <w:r w:rsidRPr="003D662E">
        <w:rPr>
          <w:lang w:val="en-US"/>
        </w:rPr>
        <w:t>: Managed model structure.</w:t>
      </w:r>
    </w:p>
    <w:p w14:paraId="458A2FE5" w14:textId="77777777" w:rsidR="00862780" w:rsidRPr="003D662E" w:rsidRDefault="00862780" w:rsidP="00862780">
      <w:pPr>
        <w:pStyle w:val="Heading2"/>
        <w:rPr>
          <w:lang w:val="en-US"/>
        </w:rPr>
      </w:pPr>
      <w:bookmarkStart w:id="255" w:name="_Ref116976276"/>
      <w:bookmarkStart w:id="256" w:name="_Toc147571982"/>
      <w:bookmarkStart w:id="257" w:name="_Ref116469139"/>
      <w:r w:rsidRPr="003D662E">
        <w:rPr>
          <w:lang w:val="en-US"/>
        </w:rPr>
        <w:lastRenderedPageBreak/>
        <w:t>Support for Standardized Connectors/Protocols</w:t>
      </w:r>
      <w:bookmarkEnd w:id="255"/>
      <w:bookmarkEnd w:id="256"/>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3FE41CE1"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IIP-Ecosphere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7"/>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58" w:name="_Ref143412808"/>
      <w:bookmarkStart w:id="259" w:name="_Toc147571983"/>
      <w:bookmarkStart w:id="260" w:name="_Ref120789183"/>
      <w:r>
        <w:rPr>
          <w:lang w:val="en-US"/>
        </w:rPr>
        <w:t>Selected Configuration Elements</w:t>
      </w:r>
      <w:bookmarkEnd w:id="258"/>
      <w:bookmarkEnd w:id="259"/>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08"/>
      </w:r>
      <w:r w:rsidR="00031E18" w:rsidRPr="008E7CE1">
        <w:rPr>
          <w:lang w:val="en-US"/>
        </w:rPr>
        <w:t>.</w:t>
      </w:r>
    </w:p>
    <w:p w14:paraId="00DB4E78" w14:textId="59DA0CB3" w:rsidR="00DB7D99" w:rsidRDefault="00CE2AB5" w:rsidP="00DE277D">
      <w:pPr>
        <w:pStyle w:val="Heading3"/>
        <w:rPr>
          <w:lang w:val="en-US"/>
        </w:rPr>
      </w:pPr>
      <w:bookmarkStart w:id="261" w:name="_Toc147571984"/>
      <w:r>
        <w:rPr>
          <w:lang w:val="en-US"/>
        </w:rPr>
        <w:t>Primitive</w:t>
      </w:r>
      <w:r w:rsidR="005D497C">
        <w:rPr>
          <w:lang w:val="en-US"/>
        </w:rPr>
        <w:t xml:space="preserve"> </w:t>
      </w:r>
      <w:r>
        <w:rPr>
          <w:lang w:val="en-US"/>
        </w:rPr>
        <w:t>T</w:t>
      </w:r>
      <w:r w:rsidR="005D497C">
        <w:rPr>
          <w:lang w:val="en-US"/>
        </w:rPr>
        <w:t>ypes</w:t>
      </w:r>
      <w:bookmarkEnd w:id="261"/>
    </w:p>
    <w:p w14:paraId="2CAA0594" w14:textId="17B439FE" w:rsidR="005A60C4" w:rsidRPr="00D7567C" w:rsidRDefault="00496E87" w:rsidP="0087469A">
      <w:pPr>
        <w:jc w:val="both"/>
        <w:rPr>
          <w:lang w:val="en-US"/>
        </w:rPr>
      </w:pPr>
      <w:r w:rsidRPr="00D7567C">
        <w:rPr>
          <w:lang w:val="en-US"/>
        </w:rPr>
        <w:t xml:space="preserve">Types are used in IIP-Ecosphere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D0494D" w:rsidRPr="003D662E">
        <w:rPr>
          <w:lang w:val="en-US"/>
        </w:rPr>
        <w:t xml:space="preserve">Figure </w:t>
      </w:r>
      <w:r w:rsidR="00D0494D">
        <w:rPr>
          <w:noProof/>
          <w:lang w:val="en-US"/>
        </w:rPr>
        <w:t>53</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w:t>
      </w:r>
      <w:r w:rsidR="00DA42AA" w:rsidRPr="00D7567C">
        <w:rPr>
          <w:lang w:val="en-US"/>
        </w:rPr>
        <w:lastRenderedPageBreak/>
        <w:t xml:space="preserve">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5A69C5ED" w:rsidR="00C74FF1" w:rsidRPr="005D497C" w:rsidRDefault="00C74FF1" w:rsidP="0086277F">
      <w:pPr>
        <w:pStyle w:val="Caption"/>
        <w:jc w:val="center"/>
        <w:rPr>
          <w:lang w:val="en-US"/>
        </w:rPr>
      </w:pPr>
      <w:bookmarkStart w:id="262"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53</w:t>
      </w:r>
      <w:r w:rsidRPr="003D662E">
        <w:fldChar w:fldCharType="end"/>
      </w:r>
      <w:bookmarkEnd w:id="262"/>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63" w:name="_Toc147571985"/>
      <w:r>
        <w:rPr>
          <w:lang w:val="en-US"/>
        </w:rPr>
        <w:t>Record</w:t>
      </w:r>
      <w:r w:rsidR="00DE277D">
        <w:rPr>
          <w:lang w:val="en-US"/>
        </w:rPr>
        <w:t>Type</w:t>
      </w:r>
      <w:r w:rsidR="00C74FF1">
        <w:rPr>
          <w:lang w:val="en-US"/>
        </w:rPr>
        <w:t xml:space="preserve"> and Field</w:t>
      </w:r>
      <w:bookmarkEnd w:id="263"/>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3937D97B"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D0494D" w:rsidRPr="003D662E">
        <w:rPr>
          <w:lang w:val="en-US"/>
        </w:rPr>
        <w:t xml:space="preserve">Table </w:t>
      </w:r>
      <w:r w:rsidR="00D0494D">
        <w:rPr>
          <w:noProof/>
          <w:lang w:val="en-US"/>
        </w:rPr>
        <w:t>23</w:t>
      </w:r>
      <w:r w:rsidRPr="00D7567C">
        <w:rPr>
          <w:lang w:val="en-US"/>
        </w:rPr>
        <w:fldChar w:fldCharType="end"/>
      </w:r>
      <w:r w:rsidRPr="00D7567C">
        <w:rPr>
          <w:lang w:val="en-US"/>
        </w:rPr>
        <w:t>.</w:t>
      </w:r>
    </w:p>
    <w:p w14:paraId="71C89C4D" w14:textId="671E84E5" w:rsidR="00DE277D" w:rsidRDefault="00DE277D" w:rsidP="00DE277D">
      <w:pPr>
        <w:rPr>
          <w:lang w:val="en-US"/>
        </w:rPr>
      </w:pPr>
    </w:p>
    <w:p w14:paraId="7B2C4BD4" w14:textId="4A2195C4" w:rsidR="0031136E" w:rsidRPr="003D662E" w:rsidRDefault="0031136E" w:rsidP="0031136E">
      <w:pPr>
        <w:pStyle w:val="Caption"/>
        <w:jc w:val="center"/>
        <w:rPr>
          <w:lang w:val="en-US"/>
        </w:rPr>
      </w:pPr>
      <w:bookmarkStart w:id="264" w:name="_Ref14344097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23</w:t>
      </w:r>
      <w:r w:rsidRPr="003D662E">
        <w:fldChar w:fldCharType="end"/>
      </w:r>
      <w:bookmarkEnd w:id="264"/>
      <w:r w:rsidRPr="003D662E">
        <w:rPr>
          <w:lang w:val="en-US"/>
        </w:rPr>
        <w:t xml:space="preserve">: </w:t>
      </w:r>
      <w:r>
        <w:rPr>
          <w:lang w:val="en-US"/>
        </w:rPr>
        <w:t xml:space="preserve">Fields of the configuration type DataType (in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Look w:val="04A0" w:firstRow="1" w:lastRow="0" w:firstColumn="1" w:lastColumn="0" w:noHBand="0" w:noVBand="1"/>
      </w:tblPr>
      <w:tblGrid>
        <w:gridCol w:w="1413"/>
        <w:gridCol w:w="6520"/>
        <w:gridCol w:w="1134"/>
      </w:tblGrid>
      <w:tr w:rsidR="009F3338" w:rsidRPr="003D662E" w14:paraId="7B219805" w14:textId="77777777" w:rsidTr="00FA762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single" w:sz="4" w:space="0" w:color="B8CCE4" w:themeColor="accent1" w:themeTint="66"/>
            </w:tcBorders>
            <w:shd w:val="clear" w:color="auto" w:fill="238FB7"/>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single" w:sz="4" w:space="0" w:color="B8CCE4" w:themeColor="accent1" w:themeTint="66"/>
            </w:tcBorders>
            <w:shd w:val="clear" w:color="auto" w:fill="238FB7"/>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single" w:sz="4" w:space="0" w:color="B8CCE4" w:themeColor="accent1" w:themeTint="66"/>
            </w:tcBorders>
            <w:shd w:val="clear" w:color="auto" w:fill="238FB7"/>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811234" w14:paraId="37C2153D"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Borders>
              <w:top w:val="single" w:sz="4" w:space="0" w:color="238FB7"/>
              <w:bottom w:val="single" w:sz="4" w:space="0" w:color="238FB7"/>
            </w:tcBorders>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Borders>
              <w:top w:val="single" w:sz="4" w:space="0" w:color="238FB7"/>
              <w:bottom w:val="single" w:sz="4" w:space="0" w:color="238FB7"/>
            </w:tcBorders>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811234" w14:paraId="3C2FE05E"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Borders>
              <w:top w:val="single" w:sz="4" w:space="0" w:color="238FB7"/>
              <w:bottom w:val="single" w:sz="4" w:space="0" w:color="238FB7"/>
            </w:tcBorders>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Borders>
              <w:top w:val="single" w:sz="4" w:space="0" w:color="238FB7"/>
              <w:bottom w:val="single" w:sz="4" w:space="0" w:color="238FB7"/>
            </w:tcBorders>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811234" w14:paraId="3DEAC784"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Borders>
              <w:top w:val="single" w:sz="4" w:space="0" w:color="238FB7"/>
              <w:bottom w:val="single" w:sz="4" w:space="0" w:color="238FB7"/>
            </w:tcBorders>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Borders>
              <w:top w:val="single" w:sz="4" w:space="0" w:color="238FB7"/>
              <w:bottom w:val="single" w:sz="4" w:space="0" w:color="238FB7"/>
            </w:tcBorders>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40241D30" w14:textId="4653A55D" w:rsidR="009F3338" w:rsidRDefault="009F3338" w:rsidP="00D04D97">
            <w:pPr>
              <w:rPr>
                <w:rFonts w:cstheme="minorHAnsi"/>
                <w:b w:val="0"/>
                <w:bCs w:val="0"/>
                <w:lang w:val="en-US"/>
              </w:rPr>
            </w:pPr>
            <w:r>
              <w:rPr>
                <w:rFonts w:cstheme="minorHAnsi"/>
                <w:b w:val="0"/>
                <w:bCs w:val="0"/>
                <w:lang w:val="en-US"/>
              </w:rPr>
              <w:t>optional</w:t>
            </w:r>
          </w:p>
        </w:tc>
        <w:tc>
          <w:tcPr>
            <w:tcW w:w="6520" w:type="dxa"/>
            <w:tcBorders>
              <w:top w:val="single" w:sz="4" w:space="0" w:color="238FB7"/>
              <w:bottom w:val="single" w:sz="4" w:space="0" w:color="238FB7"/>
            </w:tcBorders>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Borders>
              <w:top w:val="single" w:sz="4" w:space="0" w:color="238FB7"/>
              <w:bottom w:val="single" w:sz="4" w:space="0" w:color="238FB7"/>
            </w:tcBorders>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Borders>
              <w:top w:val="single" w:sz="4" w:space="0" w:color="238FB7"/>
              <w:bottom w:val="single" w:sz="4" w:space="0" w:color="238FB7"/>
            </w:tcBorders>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Borders>
              <w:top w:val="single" w:sz="4" w:space="0" w:color="238FB7"/>
              <w:bottom w:val="single" w:sz="4" w:space="0" w:color="238FB7"/>
            </w:tcBorders>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Borders>
              <w:top w:val="single" w:sz="4" w:space="0" w:color="238FB7"/>
              <w:bottom w:val="single" w:sz="4" w:space="0" w:color="238FB7"/>
            </w:tcBorders>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Borders>
              <w:top w:val="single" w:sz="4" w:space="0" w:color="238FB7"/>
              <w:bottom w:val="single" w:sz="4" w:space="0" w:color="238FB7"/>
            </w:tcBorders>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Borders>
              <w:top w:val="single" w:sz="4" w:space="0" w:color="238FB7"/>
              <w:bottom w:val="single" w:sz="4" w:space="0" w:color="238FB7"/>
            </w:tcBorders>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09"/>
            </w:r>
            <w:r w:rsidRPr="00D7567C">
              <w:rPr>
                <w:rFonts w:cstheme="minorHAnsi"/>
                <w:lang w:val="en-US"/>
              </w:rPr>
              <w:t>.</w:t>
            </w:r>
          </w:p>
        </w:tc>
        <w:tc>
          <w:tcPr>
            <w:tcW w:w="1134" w:type="dxa"/>
            <w:tcBorders>
              <w:top w:val="single" w:sz="4" w:space="0" w:color="238FB7"/>
              <w:bottom w:val="single" w:sz="4" w:space="0" w:color="238FB7"/>
            </w:tcBorders>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65" w:name="_Ref147497090"/>
      <w:bookmarkStart w:id="266" w:name="_Toc147571986"/>
      <w:r>
        <w:rPr>
          <w:lang w:val="en-US"/>
        </w:rPr>
        <w:t>Service</w:t>
      </w:r>
      <w:r w:rsidR="00E97A8F">
        <w:rPr>
          <w:lang w:val="en-US"/>
        </w:rPr>
        <w:t>s</w:t>
      </w:r>
      <w:bookmarkEnd w:id="265"/>
      <w:bookmarkEnd w:id="266"/>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353B7095" w:rsidR="00685581" w:rsidRPr="002D652C" w:rsidRDefault="00685581" w:rsidP="002D652C">
      <w:pPr>
        <w:pStyle w:val="Caption"/>
        <w:jc w:val="center"/>
        <w:rPr>
          <w:lang w:val="en-US"/>
        </w:rPr>
      </w:pPr>
      <w:bookmarkStart w:id="267"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54</w:t>
      </w:r>
      <w:r w:rsidRPr="003D662E">
        <w:fldChar w:fldCharType="end"/>
      </w:r>
      <w:bookmarkEnd w:id="267"/>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72328976"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D0494D" w:rsidRPr="003D662E">
        <w:rPr>
          <w:lang w:val="en-US"/>
        </w:rPr>
        <w:t xml:space="preserve">Figure </w:t>
      </w:r>
      <w:r w:rsidR="00D0494D">
        <w:rPr>
          <w:noProof/>
          <w:lang w:val="en-US"/>
        </w:rPr>
        <w:t>54</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27AB4DDB"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24</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 xml:space="preserve">configuration (in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Look w:val="04A0" w:firstRow="1" w:lastRow="0" w:firstColumn="1" w:lastColumn="0" w:noHBand="0" w:noVBand="1"/>
      </w:tblPr>
      <w:tblGrid>
        <w:gridCol w:w="2334"/>
        <w:gridCol w:w="1744"/>
        <w:gridCol w:w="3766"/>
        <w:gridCol w:w="1218"/>
      </w:tblGrid>
      <w:tr w:rsidR="00C72AD8" w:rsidRPr="003D662E" w14:paraId="0573354E" w14:textId="77777777" w:rsidTr="00BA1AF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single" w:sz="4" w:space="0" w:color="B8CCE4" w:themeColor="accent1" w:themeTint="66"/>
            </w:tcBorders>
            <w:shd w:val="clear" w:color="auto" w:fill="238FB7"/>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single" w:sz="4" w:space="0" w:color="B8CCE4" w:themeColor="accent1" w:themeTint="66"/>
            </w:tcBorders>
            <w:shd w:val="clear" w:color="auto" w:fill="238FB7"/>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single" w:sz="4" w:space="0" w:color="B8CCE4" w:themeColor="accent1" w:themeTint="66"/>
            </w:tcBorders>
            <w:shd w:val="clear" w:color="auto" w:fill="238FB7"/>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single" w:sz="4" w:space="0" w:color="B8CCE4" w:themeColor="accent1" w:themeTint="66"/>
            </w:tcBorders>
            <w:shd w:val="clear" w:color="auto" w:fill="238FB7"/>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811234" w14:paraId="5041B2ED"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2FD0A483" w14:textId="2334EBB4" w:rsidR="009F3338" w:rsidRPr="003D662E" w:rsidRDefault="00140E4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Borders>
              <w:top w:val="single" w:sz="4" w:space="0" w:color="238FB7"/>
              <w:bottom w:val="single" w:sz="4" w:space="0" w:color="238FB7"/>
            </w:tcBorders>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Borders>
              <w:top w:val="single" w:sz="4" w:space="0" w:color="238FB7"/>
              <w:bottom w:val="single" w:sz="4" w:space="0" w:color="238FB7"/>
            </w:tcBorders>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11234" w14:paraId="02DA48F4"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815D229" w14:textId="677B91B2" w:rsidR="00FD324B" w:rsidRDefault="00140E4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Borders>
              <w:top w:val="single" w:sz="4" w:space="0" w:color="238FB7"/>
              <w:bottom w:val="single" w:sz="4" w:space="0" w:color="238FB7"/>
            </w:tcBorders>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Borders>
              <w:top w:val="single" w:sz="4" w:space="0" w:color="238FB7"/>
              <w:bottom w:val="single" w:sz="4" w:space="0" w:color="238FB7"/>
            </w:tcBorders>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11234" w14:paraId="5B76FEB7"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04CF01BF" w14:textId="0514AC9E" w:rsidR="00FD324B" w:rsidRDefault="00140E4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Borders>
              <w:top w:val="single" w:sz="4" w:space="0" w:color="238FB7"/>
              <w:bottom w:val="single" w:sz="4" w:space="0" w:color="238FB7"/>
            </w:tcBorders>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Borders>
              <w:top w:val="single" w:sz="4" w:space="0" w:color="238FB7"/>
              <w:bottom w:val="single" w:sz="4" w:space="0" w:color="238FB7"/>
            </w:tcBorders>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31D5BF6E" w14:textId="3D88C81F" w:rsidR="00FD324B" w:rsidRDefault="00F90E0F"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Borders>
              <w:top w:val="single" w:sz="4" w:space="0" w:color="238FB7"/>
              <w:bottom w:val="single" w:sz="4" w:space="0" w:color="238FB7"/>
            </w:tcBorders>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Borders>
              <w:top w:val="single" w:sz="4" w:space="0" w:color="238FB7"/>
              <w:bottom w:val="single" w:sz="4" w:space="0" w:color="238FB7"/>
            </w:tcBorders>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811234" w14:paraId="5B5C0ED2"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6A4BE284" w14:textId="72384AE8" w:rsidR="00FD324B" w:rsidRDefault="00140E4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Borders>
              <w:top w:val="single" w:sz="4" w:space="0" w:color="238FB7"/>
              <w:bottom w:val="single" w:sz="4" w:space="0" w:color="238FB7"/>
            </w:tcBorders>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Borders>
              <w:top w:val="single" w:sz="4" w:space="0" w:color="238FB7"/>
              <w:bottom w:val="single" w:sz="4" w:space="0" w:color="238FB7"/>
            </w:tcBorders>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11234" w14:paraId="003605E0"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5076484B" w14:textId="02D0928B" w:rsidR="00FD324B" w:rsidRDefault="00140E4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Borders>
              <w:top w:val="single" w:sz="4" w:space="0" w:color="238FB7"/>
              <w:bottom w:val="single" w:sz="4" w:space="0" w:color="238FB7"/>
            </w:tcBorders>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Borders>
              <w:top w:val="single" w:sz="4" w:space="0" w:color="238FB7"/>
              <w:bottom w:val="single" w:sz="4" w:space="0" w:color="238FB7"/>
            </w:tcBorders>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975C791" w14:textId="33265344" w:rsidR="00FD324B" w:rsidRDefault="00F90E0F"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Borders>
              <w:top w:val="single" w:sz="4" w:space="0" w:color="238FB7"/>
              <w:bottom w:val="single" w:sz="4" w:space="0" w:color="238FB7"/>
            </w:tcBorders>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Borders>
              <w:top w:val="single" w:sz="4" w:space="0" w:color="238FB7"/>
              <w:bottom w:val="single" w:sz="4" w:space="0" w:color="238FB7"/>
            </w:tcBorders>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811234" w14:paraId="7A84AF41"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Borders>
              <w:top w:val="single" w:sz="4" w:space="0" w:color="238FB7"/>
              <w:bottom w:val="single" w:sz="4" w:space="0" w:color="238FB7"/>
            </w:tcBorders>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Borders>
              <w:top w:val="single" w:sz="4" w:space="0" w:color="238FB7"/>
              <w:bottom w:val="single" w:sz="4" w:space="0" w:color="238FB7"/>
            </w:tcBorders>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6511B180" w14:textId="35FA1708" w:rsidR="00FD324B" w:rsidRDefault="00F90E0F"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w:t>
            </w:r>
            <w:r>
              <w:rPr>
                <w:rFonts w:cstheme="minorHAnsi"/>
                <w:lang w:val="en-US"/>
              </w:rPr>
              <w:lastRenderedPageBreak/>
              <w:t xml:space="preserve">value and system property to read a startup value from.  </w:t>
            </w:r>
          </w:p>
        </w:tc>
        <w:tc>
          <w:tcPr>
            <w:tcW w:w="1218" w:type="dxa"/>
            <w:tcBorders>
              <w:top w:val="single" w:sz="4" w:space="0" w:color="238FB7"/>
              <w:bottom w:val="single" w:sz="4" w:space="0" w:color="238FB7"/>
            </w:tcBorders>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lastRenderedPageBreak/>
              <w:t>{}</w:t>
            </w:r>
          </w:p>
        </w:tc>
      </w:tr>
      <w:tr w:rsidR="00C72AD8" w:rsidRPr="00811234" w14:paraId="56D7F56E"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391D1DE0" w14:textId="0F449727" w:rsidR="00FD324B" w:rsidRDefault="00140E4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Borders>
              <w:top w:val="single" w:sz="4" w:space="0" w:color="238FB7"/>
              <w:bottom w:val="single" w:sz="4" w:space="0" w:color="238FB7"/>
            </w:tcBorders>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11234" w14:paraId="3DF100D6"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5726640" w14:textId="537FD970" w:rsidR="00FD324B" w:rsidRDefault="00F90E0F" w:rsidP="00D04D97">
            <w:pPr>
              <w:rPr>
                <w:rFonts w:cstheme="minorHAnsi"/>
                <w:b w:val="0"/>
                <w:bCs w:val="0"/>
                <w:lang w:val="en-US"/>
              </w:rPr>
            </w:pPr>
            <w:r>
              <w:rPr>
                <w:rFonts w:cstheme="minorHAnsi"/>
                <w:b w:val="0"/>
                <w:bCs w:val="0"/>
                <w:lang w:val="en-US"/>
              </w:rPr>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Borders>
              <w:top w:val="single" w:sz="4" w:space="0" w:color="238FB7"/>
              <w:bottom w:val="single" w:sz="4" w:space="0" w:color="238FB7"/>
            </w:tcBorders>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Borders>
              <w:top w:val="single" w:sz="4" w:space="0" w:color="238FB7"/>
              <w:bottom w:val="single" w:sz="4" w:space="0" w:color="238FB7"/>
            </w:tcBorders>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Borders>
              <w:top w:val="single" w:sz="4" w:space="0" w:color="238FB7"/>
              <w:bottom w:val="single" w:sz="4" w:space="0" w:color="238FB7"/>
            </w:tcBorders>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Borders>
              <w:top w:val="single" w:sz="4" w:space="0" w:color="238FB7"/>
              <w:bottom w:val="single" w:sz="4" w:space="0" w:color="238FB7"/>
            </w:tcBorders>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Borders>
              <w:top w:val="single" w:sz="4" w:space="0" w:color="238FB7"/>
              <w:bottom w:val="single" w:sz="4" w:space="0" w:color="238FB7"/>
            </w:tcBorders>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Borders>
              <w:top w:val="single" w:sz="4" w:space="0" w:color="238FB7"/>
              <w:bottom w:val="single" w:sz="4" w:space="0" w:color="238FB7"/>
            </w:tcBorders>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3D0200" w14:paraId="117523BA"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10B9E4C" w14:textId="159CDF3C" w:rsidR="005B23E6" w:rsidRDefault="00F90E0F"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Borders>
              <w:top w:val="single" w:sz="4" w:space="0" w:color="238FB7"/>
              <w:bottom w:val="single" w:sz="4" w:space="0" w:color="238FB7"/>
            </w:tcBorders>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Borders>
              <w:top w:val="single" w:sz="4" w:space="0" w:color="238FB7"/>
              <w:bottom w:val="single" w:sz="4" w:space="0" w:color="238FB7"/>
            </w:tcBorders>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11234" w14:paraId="14A2DE17"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Borders>
              <w:top w:val="single" w:sz="4" w:space="0" w:color="238FB7"/>
              <w:bottom w:val="single" w:sz="4" w:space="0" w:color="238FB7"/>
            </w:tcBorders>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Borders>
              <w:top w:val="single" w:sz="4" w:space="0" w:color="238FB7"/>
              <w:bottom w:val="single" w:sz="4" w:space="0" w:color="238FB7"/>
            </w:tcBorders>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11234" w14:paraId="2E515841"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29716630" w14:textId="051163F9" w:rsidR="005B23E6" w:rsidRDefault="00F90E0F"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Borders>
              <w:top w:val="single" w:sz="4" w:space="0" w:color="238FB7"/>
              <w:bottom w:val="single" w:sz="4" w:space="0" w:color="238FB7"/>
            </w:tcBorders>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Borders>
              <w:top w:val="single" w:sz="4" w:space="0" w:color="238FB7"/>
              <w:bottom w:val="single" w:sz="4" w:space="0" w:color="238FB7"/>
            </w:tcBorders>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11234" w14:paraId="594DCBAA"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994F1FE" w14:textId="467B9399" w:rsidR="005B23E6" w:rsidRDefault="00F90E0F"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Borders>
              <w:top w:val="single" w:sz="4" w:space="0" w:color="238FB7"/>
              <w:bottom w:val="single" w:sz="4" w:space="0" w:color="238FB7"/>
            </w:tcBorders>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Borders>
              <w:top w:val="single" w:sz="4" w:space="0" w:color="238FB7"/>
              <w:bottom w:val="single" w:sz="4" w:space="0" w:color="238FB7"/>
            </w:tcBorders>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11234" w14:paraId="25B8953C"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F96B71B" w14:textId="423DEE93" w:rsidR="005B23E6" w:rsidRDefault="00140E4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Borders>
              <w:top w:val="single" w:sz="4" w:space="0" w:color="238FB7"/>
              <w:bottom w:val="single" w:sz="4" w:space="0" w:color="238FB7"/>
            </w:tcBorders>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Borders>
              <w:top w:val="single" w:sz="4" w:space="0" w:color="238FB7"/>
              <w:bottom w:val="single" w:sz="4" w:space="0" w:color="238FB7"/>
            </w:tcBorders>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11234" w14:paraId="26156F8A"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643719D" w14:textId="5BEE9061" w:rsidR="005B23E6" w:rsidRDefault="00F90E0F"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Borders>
              <w:top w:val="single" w:sz="4" w:space="0" w:color="238FB7"/>
              <w:bottom w:val="single" w:sz="4" w:space="0" w:color="238FB7"/>
            </w:tcBorders>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Borders>
              <w:top w:val="single" w:sz="4" w:space="0" w:color="238FB7"/>
              <w:bottom w:val="single" w:sz="4" w:space="0" w:color="238FB7"/>
            </w:tcBorders>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11234" w14:paraId="54017239"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Borders>
              <w:top w:val="single" w:sz="4" w:space="0" w:color="238FB7"/>
              <w:bottom w:val="single" w:sz="4" w:space="0" w:color="238FB7"/>
            </w:tcBorders>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Borders>
              <w:top w:val="single" w:sz="4" w:space="0" w:color="238FB7"/>
              <w:bottom w:val="single" w:sz="4" w:space="0" w:color="238FB7"/>
            </w:tcBorders>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11234" w14:paraId="7B1E357D"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Borders>
              <w:top w:val="single" w:sz="4" w:space="0" w:color="238FB7"/>
              <w:bottom w:val="single" w:sz="4" w:space="0" w:color="238FB7"/>
            </w:tcBorders>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Borders>
              <w:top w:val="single" w:sz="4" w:space="0" w:color="238FB7"/>
              <w:bottom w:val="single" w:sz="4" w:space="0" w:color="238FB7"/>
            </w:tcBorders>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11234" w14:paraId="46378E79"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Borders>
              <w:top w:val="single" w:sz="4" w:space="0" w:color="238FB7"/>
              <w:bottom w:val="single" w:sz="4" w:space="0" w:color="238FB7"/>
            </w:tcBorders>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Borders>
              <w:top w:val="single" w:sz="4" w:space="0" w:color="238FB7"/>
              <w:bottom w:val="single" w:sz="4" w:space="0" w:color="238FB7"/>
            </w:tcBorders>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Borders>
              <w:top w:val="single" w:sz="4" w:space="0" w:color="238FB7"/>
              <w:bottom w:val="single" w:sz="4" w:space="0" w:color="238FB7"/>
            </w:tcBorders>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Borders>
              <w:top w:val="single" w:sz="4" w:space="0" w:color="238FB7"/>
              <w:bottom w:val="single" w:sz="4" w:space="0" w:color="238FB7"/>
            </w:tcBorders>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811234" w14:paraId="73D19022"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61C359A9" w14:textId="03AE5E4E" w:rsidR="00C72AD8" w:rsidRDefault="00C72AD8" w:rsidP="005B23E6">
            <w:pPr>
              <w:rPr>
                <w:rFonts w:cstheme="minorHAnsi"/>
                <w:b w:val="0"/>
                <w:bCs w:val="0"/>
                <w:lang w:val="en-US"/>
              </w:rPr>
            </w:pPr>
            <w:r>
              <w:rPr>
                <w:rFonts w:cstheme="minorHAnsi"/>
                <w:b w:val="0"/>
                <w:bCs w:val="0"/>
                <w:lang w:val="en-US"/>
              </w:rPr>
              <w:lastRenderedPageBreak/>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Borders>
              <w:top w:val="single" w:sz="4" w:space="0" w:color="238FB7"/>
              <w:bottom w:val="single" w:sz="4" w:space="0" w:color="238FB7"/>
            </w:tcBorders>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Borders>
              <w:top w:val="single" w:sz="4" w:space="0" w:color="238FB7"/>
              <w:bottom w:val="single" w:sz="4" w:space="0" w:color="238FB7"/>
            </w:tcBorders>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11234" w14:paraId="4740563F"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Borders>
              <w:top w:val="single" w:sz="4" w:space="0" w:color="238FB7"/>
              <w:bottom w:val="single" w:sz="4" w:space="0" w:color="238FB7"/>
            </w:tcBorders>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Borders>
              <w:top w:val="single" w:sz="4" w:space="0" w:color="238FB7"/>
              <w:bottom w:val="single" w:sz="4" w:space="0" w:color="238FB7"/>
            </w:tcBorders>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Borders>
              <w:top w:val="single" w:sz="4" w:space="0" w:color="238FB7"/>
              <w:bottom w:val="single" w:sz="4" w:space="0" w:color="238FB7"/>
            </w:tcBorders>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Borders>
              <w:top w:val="single" w:sz="4" w:space="0" w:color="238FB7"/>
              <w:bottom w:val="single" w:sz="4" w:space="0" w:color="238FB7"/>
            </w:tcBorders>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Borders>
              <w:top w:val="single" w:sz="4" w:space="0" w:color="238FB7"/>
              <w:bottom w:val="single" w:sz="4" w:space="0" w:color="238FB7"/>
            </w:tcBorders>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Borders>
              <w:top w:val="single" w:sz="4" w:space="0" w:color="238FB7"/>
              <w:bottom w:val="single" w:sz="4" w:space="0" w:color="238FB7"/>
            </w:tcBorders>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811234" w14:paraId="02002F93"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Borders>
              <w:top w:val="single" w:sz="4" w:space="0" w:color="238FB7"/>
              <w:bottom w:val="single" w:sz="4" w:space="0" w:color="238FB7"/>
            </w:tcBorders>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Borders>
              <w:top w:val="single" w:sz="4" w:space="0" w:color="238FB7"/>
              <w:bottom w:val="single" w:sz="4" w:space="0" w:color="238FB7"/>
            </w:tcBorders>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11234" w14:paraId="4C7E85C6"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Borders>
              <w:top w:val="single" w:sz="4" w:space="0" w:color="238FB7"/>
              <w:bottom w:val="single" w:sz="4" w:space="0" w:color="238FB7"/>
            </w:tcBorders>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Borders>
              <w:top w:val="single" w:sz="4" w:space="0" w:color="238FB7"/>
              <w:bottom w:val="single" w:sz="4" w:space="0" w:color="238FB7"/>
            </w:tcBorders>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Borders>
              <w:top w:val="single" w:sz="4" w:space="0" w:color="238FB7"/>
              <w:bottom w:val="single" w:sz="4" w:space="0" w:color="238FB7"/>
            </w:tcBorders>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Borders>
              <w:top w:val="single" w:sz="4" w:space="0" w:color="238FB7"/>
              <w:bottom w:val="single" w:sz="4" w:space="0" w:color="238FB7"/>
            </w:tcBorders>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Borders>
              <w:top w:val="single" w:sz="4" w:space="0" w:color="238FB7"/>
              <w:bottom w:val="single" w:sz="4" w:space="0" w:color="238FB7"/>
            </w:tcBorders>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Borders>
              <w:top w:val="single" w:sz="4" w:space="0" w:color="238FB7"/>
              <w:bottom w:val="single" w:sz="4" w:space="0" w:color="238FB7"/>
            </w:tcBorders>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68" w:name="_Toc147571987"/>
      <w:r>
        <w:rPr>
          <w:lang w:val="en-US"/>
        </w:rPr>
        <w:t>Server</w:t>
      </w:r>
      <w:r w:rsidR="00320447">
        <w:rPr>
          <w:lang w:val="en-US"/>
        </w:rPr>
        <w:t>s</w:t>
      </w:r>
      <w:bookmarkEnd w:id="268"/>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4E7CBC1F"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D0494D">
        <w:rPr>
          <w:lang w:val="en-US"/>
        </w:rPr>
        <w:t>3.4.2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lastRenderedPageBreak/>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4437A37B"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D0494D">
        <w:rPr>
          <w:noProof/>
          <w:lang w:val="en-US"/>
        </w:rPr>
        <w:t>25</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 xml:space="preserve">also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Look w:val="04A0" w:firstRow="1" w:lastRow="0" w:firstColumn="1" w:lastColumn="0" w:noHBand="0" w:noVBand="1"/>
      </w:tblPr>
      <w:tblGrid>
        <w:gridCol w:w="2325"/>
        <w:gridCol w:w="1423"/>
        <w:gridCol w:w="4245"/>
        <w:gridCol w:w="1069"/>
      </w:tblGrid>
      <w:tr w:rsidR="00AD294F" w:rsidRPr="003D662E" w14:paraId="16E5C0FA" w14:textId="77777777" w:rsidTr="001179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single" w:sz="4" w:space="0" w:color="B8CCE4" w:themeColor="accent1" w:themeTint="66"/>
            </w:tcBorders>
            <w:shd w:val="clear" w:color="auto" w:fill="238FB7"/>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t>Field</w:t>
            </w:r>
          </w:p>
        </w:tc>
        <w:tc>
          <w:tcPr>
            <w:tcW w:w="1307" w:type="dxa"/>
            <w:tcBorders>
              <w:bottom w:val="single" w:sz="4" w:space="0" w:color="B8CCE4" w:themeColor="accent1" w:themeTint="66"/>
            </w:tcBorders>
            <w:shd w:val="clear" w:color="auto" w:fill="238FB7"/>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single" w:sz="4" w:space="0" w:color="B8CCE4" w:themeColor="accent1" w:themeTint="66"/>
            </w:tcBorders>
            <w:shd w:val="clear" w:color="auto" w:fill="238FB7"/>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single" w:sz="4" w:space="0" w:color="B8CCE4" w:themeColor="accent1" w:themeTint="66"/>
            </w:tcBorders>
            <w:shd w:val="clear" w:color="auto" w:fill="238FB7"/>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811234" w14:paraId="5E64311A"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0728F88A" w14:textId="3C45AF7E" w:rsidR="00AD294F" w:rsidRPr="003D662E" w:rsidRDefault="00140E4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Borders>
              <w:top w:val="single" w:sz="4" w:space="0" w:color="238FB7"/>
              <w:bottom w:val="single" w:sz="4" w:space="0" w:color="238FB7"/>
            </w:tcBorders>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11234" w14:paraId="0303320D"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4BC9BDF" w14:textId="2C44A534" w:rsidR="00AD294F" w:rsidRDefault="00F90E0F"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Borders>
              <w:top w:val="single" w:sz="4" w:space="0" w:color="238FB7"/>
              <w:bottom w:val="single" w:sz="4" w:space="0" w:color="238FB7"/>
            </w:tcBorders>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11234" w14:paraId="11644BCB"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2CA3CD21" w14:textId="00345BC6" w:rsidR="00AD294F" w:rsidRDefault="00140E4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Borders>
              <w:top w:val="single" w:sz="4" w:space="0" w:color="238FB7"/>
              <w:bottom w:val="single" w:sz="4" w:space="0" w:color="238FB7"/>
            </w:tcBorders>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FBC5F0C" w14:textId="77F6C82F" w:rsidR="00AD294F" w:rsidRDefault="00140E4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Borders>
              <w:top w:val="single" w:sz="4" w:space="0" w:color="238FB7"/>
              <w:bottom w:val="single" w:sz="4" w:space="0" w:color="238FB7"/>
            </w:tcBorders>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811234" w14:paraId="67AEF7E3"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2413EBBF" w14:textId="070A69EC" w:rsidR="00AD294F" w:rsidRDefault="00140E4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Borders>
              <w:top w:val="single" w:sz="4" w:space="0" w:color="238FB7"/>
              <w:bottom w:val="single" w:sz="4" w:space="0" w:color="238FB7"/>
            </w:tcBorders>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3E689E06" w14:textId="37B885CE" w:rsidR="00AD294F" w:rsidRDefault="00F90E0F"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Borders>
              <w:top w:val="single" w:sz="4" w:space="0" w:color="238FB7"/>
              <w:bottom w:val="single" w:sz="4" w:space="0" w:color="238FB7"/>
            </w:tcBorders>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811234" w14:paraId="309FBAAE"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Borders>
              <w:top w:val="single" w:sz="4" w:space="0" w:color="238FB7"/>
              <w:bottom w:val="single" w:sz="4" w:space="0" w:color="238FB7"/>
            </w:tcBorders>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316ECD5D" w14:textId="2A0ABB14" w:rsidR="009D58EC" w:rsidRDefault="00140E4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Borders>
              <w:top w:val="single" w:sz="4" w:space="0" w:color="238FB7"/>
              <w:bottom w:val="single" w:sz="4" w:space="0" w:color="238FB7"/>
            </w:tcBorders>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6C1D8D85" w14:textId="3FA08813" w:rsidR="009D58EC" w:rsidRDefault="00F90E0F"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Borders>
              <w:top w:val="single" w:sz="4" w:space="0" w:color="238FB7"/>
              <w:bottom w:val="single" w:sz="4" w:space="0" w:color="238FB7"/>
            </w:tcBorders>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547C07D4" w14:textId="56463471" w:rsidR="009D58EC" w:rsidRDefault="00F90E0F"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Borders>
              <w:top w:val="single" w:sz="4" w:space="0" w:color="238FB7"/>
              <w:bottom w:val="single" w:sz="4" w:space="0" w:color="238FB7"/>
            </w:tcBorders>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9FDC990" w14:textId="1595B3C8" w:rsidR="009D58EC" w:rsidRDefault="00F90E0F"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Borders>
              <w:top w:val="single" w:sz="4" w:space="0" w:color="238FB7"/>
              <w:bottom w:val="single" w:sz="4" w:space="0" w:color="238FB7"/>
            </w:tcBorders>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811234" w14:paraId="35475833"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Borders>
              <w:top w:val="single" w:sz="4" w:space="0" w:color="238FB7"/>
              <w:bottom w:val="single" w:sz="4" w:space="0" w:color="238FB7"/>
            </w:tcBorders>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811234" w14:paraId="6C52369C"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176B71B0" w14:textId="08D61CD9" w:rsidR="00D41059" w:rsidRDefault="00F90E0F"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Borders>
              <w:top w:val="single" w:sz="4" w:space="0" w:color="238FB7"/>
              <w:bottom w:val="single" w:sz="4" w:space="0" w:color="238FB7"/>
            </w:tcBorders>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811234" w14:paraId="0991E748"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20A2A0A1" w14:textId="3A348BA2" w:rsidR="00D41059" w:rsidRDefault="00140E4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Borders>
              <w:top w:val="single" w:sz="4" w:space="0" w:color="238FB7"/>
              <w:bottom w:val="single" w:sz="4" w:space="0" w:color="238FB7"/>
            </w:tcBorders>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Borders>
              <w:top w:val="single" w:sz="4" w:space="0" w:color="238FB7"/>
              <w:bottom w:val="single" w:sz="4" w:space="0" w:color="238FB7"/>
            </w:tcBorders>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811234" w14:paraId="67E44F6E"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Borders>
              <w:top w:val="single" w:sz="4" w:space="0" w:color="238FB7"/>
              <w:bottom w:val="single" w:sz="4" w:space="0" w:color="238FB7"/>
            </w:tcBorders>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Borders>
              <w:top w:val="single" w:sz="4" w:space="0" w:color="238FB7"/>
              <w:bottom w:val="single" w:sz="4" w:space="0" w:color="238FB7"/>
            </w:tcBorders>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0805349" w14:textId="79894E35" w:rsidR="00D41059" w:rsidRDefault="00F90E0F"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Borders>
              <w:top w:val="single" w:sz="4" w:space="0" w:color="238FB7"/>
              <w:bottom w:val="single" w:sz="4" w:space="0" w:color="238FB7"/>
            </w:tcBorders>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Borders>
              <w:top w:val="single" w:sz="4" w:space="0" w:color="238FB7"/>
              <w:bottom w:val="single" w:sz="4" w:space="0" w:color="238FB7"/>
            </w:tcBorders>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Borders>
              <w:top w:val="single" w:sz="4" w:space="0" w:color="238FB7"/>
              <w:bottom w:val="single" w:sz="4" w:space="0" w:color="238FB7"/>
            </w:tcBorders>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Python package in which the Python class of the server is located. By default, used the </w:t>
            </w:r>
            <w:r>
              <w:rPr>
                <w:rFonts w:cstheme="minorHAnsi"/>
                <w:lang w:val="en-US"/>
              </w:rPr>
              <w:lastRenderedPageBreak/>
              <w:t>default name “services”. May be used for mocking or for separating Python classes with conflicting dependencies.</w:t>
            </w:r>
          </w:p>
        </w:tc>
        <w:tc>
          <w:tcPr>
            <w:tcW w:w="1070" w:type="dxa"/>
            <w:tcBorders>
              <w:top w:val="single" w:sz="4" w:space="0" w:color="238FB7"/>
              <w:bottom w:val="single" w:sz="4" w:space="0" w:color="238FB7"/>
            </w:tcBorders>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lastRenderedPageBreak/>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69" w:name="_Toc147571988"/>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69"/>
    </w:p>
    <w:p w14:paraId="094340CF" w14:textId="57A1C6F7"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D0494D">
        <w:rPr>
          <w:lang w:val="en-GB"/>
        </w:rPr>
        <w:t>3.4.5</w:t>
      </w:r>
      <w:r w:rsidR="00EF4010" w:rsidRPr="00D7567C">
        <w:rPr>
          <w:lang w:val="en-GB"/>
        </w:rPr>
        <w:fldChar w:fldCharType="end"/>
      </w:r>
      <w:r w:rsidR="00EF4010" w:rsidRPr="00D7567C">
        <w:rPr>
          <w:lang w:val="en-GB"/>
        </w:rPr>
        <w:t xml:space="preserve">) </w:t>
      </w:r>
      <w:r w:rsidRPr="00D7567C">
        <w:rPr>
          <w:lang w:val="en-GB"/>
        </w:rPr>
        <w:t xml:space="preserve">to be 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0D10725C"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26</w:t>
      </w:r>
      <w:r w:rsidRPr="003D662E">
        <w:fldChar w:fldCharType="end"/>
      </w:r>
      <w:r w:rsidRPr="003D662E">
        <w:rPr>
          <w:lang w:val="en-US"/>
        </w:rPr>
        <w:t xml:space="preserve">: </w:t>
      </w:r>
      <w:r>
        <w:rPr>
          <w:lang w:val="en-US"/>
        </w:rPr>
        <w:t xml:space="preserve">Fields of the configuration type DataType (in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Look w:val="04A0" w:firstRow="1" w:lastRow="0" w:firstColumn="1" w:lastColumn="0" w:noHBand="0" w:noVBand="1"/>
      </w:tblPr>
      <w:tblGrid>
        <w:gridCol w:w="2147"/>
        <w:gridCol w:w="2266"/>
        <w:gridCol w:w="4259"/>
        <w:gridCol w:w="963"/>
      </w:tblGrid>
      <w:tr w:rsidR="00334186" w:rsidRPr="003D662E" w14:paraId="3063FA67" w14:textId="77777777" w:rsidTr="0033418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single" w:sz="4" w:space="0" w:color="B8CCE4" w:themeColor="accent1" w:themeTint="66"/>
            </w:tcBorders>
            <w:shd w:val="clear" w:color="auto" w:fill="238FB7"/>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single" w:sz="4" w:space="0" w:color="B8CCE4" w:themeColor="accent1" w:themeTint="66"/>
            </w:tcBorders>
            <w:shd w:val="clear" w:color="auto" w:fill="238FB7"/>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single" w:sz="4" w:space="0" w:color="B8CCE4" w:themeColor="accent1" w:themeTint="66"/>
            </w:tcBorders>
            <w:shd w:val="clear" w:color="auto" w:fill="238FB7"/>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single" w:sz="4" w:space="0" w:color="B8CCE4" w:themeColor="accent1" w:themeTint="66"/>
            </w:tcBorders>
            <w:shd w:val="clear" w:color="auto" w:fill="238FB7"/>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334186">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Borders>
              <w:top w:val="single" w:sz="4" w:space="0" w:color="238FB7"/>
              <w:bottom w:val="single" w:sz="4" w:space="0" w:color="238FB7"/>
            </w:tcBorders>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Borders>
              <w:top w:val="single" w:sz="4" w:space="0" w:color="238FB7"/>
              <w:bottom w:val="single" w:sz="4" w:space="0" w:color="238FB7"/>
            </w:tcBorders>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334186">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Borders>
              <w:top w:val="single" w:sz="4" w:space="0" w:color="238FB7"/>
              <w:bottom w:val="single" w:sz="4" w:space="0" w:color="238FB7"/>
            </w:tcBorders>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Borders>
              <w:top w:val="single" w:sz="4" w:space="0" w:color="238FB7"/>
              <w:bottom w:val="single" w:sz="4" w:space="0" w:color="238FB7"/>
            </w:tcBorders>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811234" w14:paraId="6BEBD6D5" w14:textId="77777777" w:rsidTr="00334186">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Borders>
              <w:top w:val="single" w:sz="4" w:space="0" w:color="238FB7"/>
              <w:bottom w:val="single" w:sz="4" w:space="0" w:color="238FB7"/>
            </w:tcBorders>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Borders>
              <w:top w:val="single" w:sz="4" w:space="0" w:color="238FB7"/>
              <w:bottom w:val="single" w:sz="4" w:space="0" w:color="238FB7"/>
            </w:tcBorders>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334186">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Borders>
              <w:top w:val="single" w:sz="4" w:space="0" w:color="238FB7"/>
              <w:bottom w:val="single" w:sz="4" w:space="0" w:color="238FB7"/>
            </w:tcBorders>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Borders>
              <w:top w:val="single" w:sz="4" w:space="0" w:color="238FB7"/>
              <w:bottom w:val="single" w:sz="4" w:space="0" w:color="238FB7"/>
            </w:tcBorders>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58625528" w:rsidR="00F13722" w:rsidRDefault="00F13722" w:rsidP="00F13722">
      <w:pPr>
        <w:pStyle w:val="Heading3"/>
        <w:rPr>
          <w:lang w:val="en-US"/>
        </w:rPr>
      </w:pPr>
      <w:bookmarkStart w:id="270" w:name="_Toc147571989"/>
      <w:r>
        <w:rPr>
          <w:lang w:val="en-US"/>
        </w:rPr>
        <w:t>AAS nameplate settings</w:t>
      </w:r>
      <w:bookmarkEnd w:id="270"/>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w:t>
      </w:r>
      <w:r w:rsidR="00282DD9" w:rsidRPr="00D7567C">
        <w:rPr>
          <w:lang w:val="en-US"/>
        </w:rPr>
        <w:lastRenderedPageBreak/>
        <w:t>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7C2F8161"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D0494D" w:rsidRPr="003D662E">
        <w:rPr>
          <w:lang w:val="en-US"/>
        </w:rPr>
        <w:t xml:space="preserve">Table </w:t>
      </w:r>
      <w:r w:rsidR="00D0494D">
        <w:rPr>
          <w:noProof/>
          <w:lang w:val="en-US"/>
        </w:rPr>
        <w:t>27</w:t>
      </w:r>
      <w:r w:rsidR="00616A8E" w:rsidRPr="00D7567C">
        <w:rPr>
          <w:lang w:val="en-GB"/>
        </w:rPr>
        <w:fldChar w:fldCharType="end"/>
      </w:r>
      <w:r w:rsidR="00616A8E" w:rsidRPr="00D7567C">
        <w:rPr>
          <w:lang w:val="en-GB"/>
        </w:rPr>
        <w:t xml:space="preserve"> summarizes the fields and types for configuring AAS nameplates.</w:t>
      </w:r>
    </w:p>
    <w:p w14:paraId="7A8E613E" w14:textId="1F098325" w:rsidR="00686963" w:rsidRPr="003D662E" w:rsidRDefault="00686963" w:rsidP="00686963">
      <w:pPr>
        <w:pStyle w:val="Caption"/>
        <w:jc w:val="center"/>
        <w:rPr>
          <w:lang w:val="en-US"/>
        </w:rPr>
      </w:pPr>
      <w:bookmarkStart w:id="271"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27</w:t>
      </w:r>
      <w:r w:rsidRPr="003D662E">
        <w:fldChar w:fldCharType="end"/>
      </w:r>
      <w:bookmarkEnd w:id="271"/>
      <w:r w:rsidRPr="003D662E">
        <w:rPr>
          <w:lang w:val="en-US"/>
        </w:rPr>
        <w:t xml:space="preserve">: </w:t>
      </w:r>
      <w:r>
        <w:rPr>
          <w:lang w:val="en-US"/>
        </w:rPr>
        <w:t xml:space="preserve">Fields of the configuration types </w:t>
      </w:r>
      <w:r w:rsidR="000102C9">
        <w:rPr>
          <w:lang w:val="en-US"/>
        </w:rPr>
        <w:t>for AAS nameplates</w:t>
      </w:r>
      <w:r>
        <w:rPr>
          <w:lang w:val="en-US"/>
        </w:rPr>
        <w:t xml:space="preserve"> (in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Look w:val="04A0" w:firstRow="1" w:lastRow="0" w:firstColumn="1" w:lastColumn="0" w:noHBand="0" w:noVBand="1"/>
      </w:tblPr>
      <w:tblGrid>
        <w:gridCol w:w="2163"/>
        <w:gridCol w:w="2265"/>
        <w:gridCol w:w="4244"/>
        <w:gridCol w:w="963"/>
      </w:tblGrid>
      <w:tr w:rsidR="00686963" w:rsidRPr="003D662E" w14:paraId="7C75CD2B" w14:textId="77777777" w:rsidTr="0068696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single" w:sz="4" w:space="0" w:color="B8CCE4" w:themeColor="accent1" w:themeTint="66"/>
            </w:tcBorders>
            <w:shd w:val="clear" w:color="auto" w:fill="238FB7"/>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single" w:sz="4" w:space="0" w:color="B8CCE4" w:themeColor="accent1" w:themeTint="66"/>
            </w:tcBorders>
            <w:shd w:val="clear" w:color="auto" w:fill="238FB7"/>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single" w:sz="4" w:space="0" w:color="B8CCE4" w:themeColor="accent1" w:themeTint="66"/>
            </w:tcBorders>
            <w:shd w:val="clear" w:color="auto" w:fill="238FB7"/>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single" w:sz="4" w:space="0" w:color="B8CCE4" w:themeColor="accent1" w:themeTint="66"/>
            </w:tcBorders>
            <w:shd w:val="clear" w:color="auto" w:fill="238FB7"/>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Borders>
              <w:top w:val="single" w:sz="4" w:space="0" w:color="238FB7"/>
              <w:bottom w:val="single" w:sz="4" w:space="0" w:color="238FB7"/>
            </w:tcBorders>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Borders>
              <w:top w:val="single" w:sz="4" w:space="0" w:color="238FB7"/>
              <w:bottom w:val="single" w:sz="4" w:space="0" w:color="238FB7"/>
            </w:tcBorders>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Borders>
              <w:top w:val="single" w:sz="4" w:space="0" w:color="238FB7"/>
              <w:bottom w:val="single" w:sz="4" w:space="0" w:color="238FB7"/>
            </w:tcBorders>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Borders>
              <w:top w:val="single" w:sz="4" w:space="0" w:color="238FB7"/>
              <w:bottom w:val="single" w:sz="4" w:space="0" w:color="238FB7"/>
            </w:tcBorders>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811234" w14:paraId="66798861"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Borders>
              <w:top w:val="single" w:sz="4" w:space="0" w:color="238FB7"/>
              <w:bottom w:val="single" w:sz="4" w:space="0" w:color="238FB7"/>
            </w:tcBorders>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Borders>
              <w:top w:val="single" w:sz="4" w:space="0" w:color="238FB7"/>
              <w:bottom w:val="single" w:sz="4" w:space="0" w:color="238FB7"/>
            </w:tcBorders>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Borders>
              <w:top w:val="single" w:sz="4" w:space="0" w:color="238FB7"/>
              <w:bottom w:val="single" w:sz="4" w:space="0" w:color="238FB7"/>
            </w:tcBorders>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Borders>
              <w:top w:val="single" w:sz="4" w:space="0" w:color="238FB7"/>
              <w:bottom w:val="single" w:sz="4" w:space="0" w:color="238FB7"/>
            </w:tcBorders>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Borders>
              <w:top w:val="single" w:sz="4" w:space="0" w:color="238FB7"/>
              <w:bottom w:val="single" w:sz="4" w:space="0" w:color="238FB7"/>
            </w:tcBorders>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Borders>
              <w:top w:val="single" w:sz="4" w:space="0" w:color="238FB7"/>
              <w:bottom w:val="single" w:sz="4" w:space="0" w:color="238FB7"/>
            </w:tcBorders>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811234" w14:paraId="41D7CD4D"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Borders>
              <w:top w:val="single" w:sz="4" w:space="0" w:color="238FB7"/>
              <w:bottom w:val="single" w:sz="4" w:space="0" w:color="238FB7"/>
            </w:tcBorders>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Borders>
              <w:top w:val="single" w:sz="4" w:space="0" w:color="238FB7"/>
              <w:bottom w:val="single" w:sz="4" w:space="0" w:color="238FB7"/>
            </w:tcBorders>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Borders>
              <w:top w:val="single" w:sz="4" w:space="0" w:color="238FB7"/>
              <w:bottom w:val="single" w:sz="4" w:space="0" w:color="238FB7"/>
            </w:tcBorders>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Borders>
              <w:top w:val="single" w:sz="4" w:space="0" w:color="238FB7"/>
              <w:bottom w:val="single" w:sz="4" w:space="0" w:color="238FB7"/>
            </w:tcBorders>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23EF3859" w14:textId="0327A157" w:rsidR="00282DD9" w:rsidRDefault="00282DD9" w:rsidP="00686963">
            <w:pPr>
              <w:rPr>
                <w:rFonts w:cstheme="minorHAnsi"/>
                <w:b w:val="0"/>
                <w:bCs w:val="0"/>
                <w:lang w:val="en-US"/>
              </w:rPr>
            </w:pPr>
            <w:r>
              <w:rPr>
                <w:rFonts w:cstheme="minorHAnsi"/>
                <w:b w:val="0"/>
                <w:bCs w:val="0"/>
                <w:lang w:val="en-US"/>
              </w:rPr>
              <w:lastRenderedPageBreak/>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Borders>
              <w:top w:val="single" w:sz="4" w:space="0" w:color="238FB7"/>
              <w:bottom w:val="single" w:sz="4" w:space="0" w:color="238FB7"/>
            </w:tcBorders>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Borders>
              <w:top w:val="single" w:sz="4" w:space="0" w:color="238FB7"/>
              <w:bottom w:val="single" w:sz="4" w:space="0" w:color="238FB7"/>
            </w:tcBorders>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Borders>
              <w:top w:val="single" w:sz="4" w:space="0" w:color="238FB7"/>
              <w:bottom w:val="single" w:sz="4" w:space="0" w:color="238FB7"/>
            </w:tcBorders>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Borders>
              <w:top w:val="single" w:sz="4" w:space="0" w:color="238FB7"/>
              <w:bottom w:val="single" w:sz="4" w:space="0" w:color="238FB7"/>
            </w:tcBorders>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Borders>
              <w:top w:val="single" w:sz="4" w:space="0" w:color="238FB7"/>
              <w:bottom w:val="single" w:sz="4" w:space="0" w:color="238FB7"/>
            </w:tcBorders>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Borders>
              <w:top w:val="single" w:sz="4" w:space="0" w:color="238FB7"/>
              <w:bottom w:val="single" w:sz="4" w:space="0" w:color="238FB7"/>
            </w:tcBorders>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72" w:name="_Toc147571990"/>
      <w:r>
        <w:rPr>
          <w:lang w:val="en-US"/>
        </w:rPr>
        <w:t>Parameters</w:t>
      </w:r>
      <w:bookmarkEnd w:id="272"/>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4A525222"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D0494D" w:rsidRPr="003D662E">
        <w:rPr>
          <w:lang w:val="en-US"/>
        </w:rPr>
        <w:t xml:space="preserve">Table </w:t>
      </w:r>
      <w:r w:rsidR="00D0494D">
        <w:rPr>
          <w:noProof/>
          <w:lang w:val="en-US"/>
        </w:rPr>
        <w:t>28</w:t>
      </w:r>
      <w:r>
        <w:rPr>
          <w:lang w:val="en-DE"/>
        </w:rPr>
        <w:fldChar w:fldCharType="end"/>
      </w:r>
      <w:r w:rsidRPr="003353F3">
        <w:rPr>
          <w:lang w:val="en-GB"/>
        </w:rPr>
        <w:t xml:space="preserve"> summarizes the fields f</w:t>
      </w:r>
      <w:r>
        <w:rPr>
          <w:lang w:val="en-GB"/>
        </w:rPr>
        <w:t>or configuring parameters.</w:t>
      </w:r>
    </w:p>
    <w:p w14:paraId="07996EF3" w14:textId="05B6CA60" w:rsidR="00DB2A81" w:rsidRPr="003D662E" w:rsidRDefault="00DB2A81" w:rsidP="00DB2A81">
      <w:pPr>
        <w:pStyle w:val="Caption"/>
        <w:jc w:val="center"/>
        <w:rPr>
          <w:lang w:val="en-US"/>
        </w:rPr>
      </w:pPr>
      <w:bookmarkStart w:id="273"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28</w:t>
      </w:r>
      <w:r w:rsidRPr="003D662E">
        <w:fldChar w:fldCharType="end"/>
      </w:r>
      <w:bookmarkEnd w:id="273"/>
      <w:r w:rsidRPr="003D662E">
        <w:rPr>
          <w:lang w:val="en-US"/>
        </w:rPr>
        <w:t xml:space="preserve">: </w:t>
      </w:r>
      <w:r>
        <w:rPr>
          <w:lang w:val="en-US"/>
        </w:rPr>
        <w:t xml:space="preserve">Fields of the parameter configuration types (in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Look w:val="04A0" w:firstRow="1" w:lastRow="0" w:firstColumn="1" w:lastColumn="0" w:noHBand="0" w:noVBand="1"/>
      </w:tblPr>
      <w:tblGrid>
        <w:gridCol w:w="2147"/>
        <w:gridCol w:w="2266"/>
        <w:gridCol w:w="4259"/>
        <w:gridCol w:w="963"/>
      </w:tblGrid>
      <w:tr w:rsidR="00DB2A81" w:rsidRPr="003D662E" w14:paraId="1C05A4D8" w14:textId="77777777" w:rsidTr="00E2210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single" w:sz="4" w:space="0" w:color="B8CCE4" w:themeColor="accent1" w:themeTint="66"/>
            </w:tcBorders>
            <w:shd w:val="clear" w:color="auto" w:fill="238FB7"/>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single" w:sz="4" w:space="0" w:color="B8CCE4" w:themeColor="accent1" w:themeTint="66"/>
            </w:tcBorders>
            <w:shd w:val="clear" w:color="auto" w:fill="238FB7"/>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single" w:sz="4" w:space="0" w:color="B8CCE4" w:themeColor="accent1" w:themeTint="66"/>
            </w:tcBorders>
            <w:shd w:val="clear" w:color="auto" w:fill="238FB7"/>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single" w:sz="4" w:space="0" w:color="B8CCE4" w:themeColor="accent1" w:themeTint="66"/>
            </w:tcBorders>
            <w:shd w:val="clear" w:color="auto" w:fill="238FB7"/>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811234" w14:paraId="0049412E"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Borders>
              <w:top w:val="single" w:sz="4" w:space="0" w:color="238FB7"/>
              <w:bottom w:val="single" w:sz="4" w:space="0" w:color="238FB7"/>
            </w:tcBorders>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Borders>
              <w:top w:val="single" w:sz="4" w:space="0" w:color="238FB7"/>
              <w:bottom w:val="single" w:sz="4" w:space="0" w:color="238FB7"/>
            </w:tcBorders>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Borders>
              <w:top w:val="single" w:sz="4" w:space="0" w:color="238FB7"/>
              <w:bottom w:val="single" w:sz="4" w:space="0" w:color="238FB7"/>
            </w:tcBorders>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Borders>
              <w:top w:val="single" w:sz="4" w:space="0" w:color="238FB7"/>
              <w:bottom w:val="single" w:sz="4" w:space="0" w:color="238FB7"/>
            </w:tcBorders>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811234" w14:paraId="16652D62"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Borders>
              <w:top w:val="single" w:sz="4" w:space="0" w:color="238FB7"/>
              <w:bottom w:val="single" w:sz="4" w:space="0" w:color="238FB7"/>
            </w:tcBorders>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Borders>
              <w:top w:val="single" w:sz="4" w:space="0" w:color="238FB7"/>
              <w:bottom w:val="single" w:sz="4" w:space="0" w:color="238FB7"/>
            </w:tcBorders>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Borders>
              <w:top w:val="single" w:sz="4" w:space="0" w:color="238FB7"/>
              <w:bottom w:val="single" w:sz="4" w:space="0" w:color="238FB7"/>
            </w:tcBorders>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Borders>
              <w:top w:val="single" w:sz="4" w:space="0" w:color="238FB7"/>
              <w:bottom w:val="single" w:sz="4" w:space="0" w:color="238FB7"/>
            </w:tcBorders>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Borders>
              <w:top w:val="single" w:sz="4" w:space="0" w:color="238FB7"/>
              <w:bottom w:val="single" w:sz="4" w:space="0" w:color="238FB7"/>
            </w:tcBorders>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Borders>
              <w:top w:val="single" w:sz="4" w:space="0" w:color="238FB7"/>
              <w:bottom w:val="single" w:sz="4" w:space="0" w:color="238FB7"/>
            </w:tcBorders>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Borders>
              <w:top w:val="single" w:sz="4" w:space="0" w:color="238FB7"/>
              <w:bottom w:val="single" w:sz="4" w:space="0" w:color="238FB7"/>
            </w:tcBorders>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Borders>
              <w:top w:val="single" w:sz="4" w:space="0" w:color="238FB7"/>
              <w:bottom w:val="single" w:sz="4" w:space="0" w:color="238FB7"/>
            </w:tcBorders>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Borders>
              <w:top w:val="single" w:sz="4" w:space="0" w:color="238FB7"/>
              <w:bottom w:val="single" w:sz="4" w:space="0" w:color="238FB7"/>
            </w:tcBorders>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Borders>
              <w:top w:val="single" w:sz="4" w:space="0" w:color="238FB7"/>
              <w:bottom w:val="single" w:sz="4" w:space="0" w:color="238FB7"/>
            </w:tcBorders>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811234" w14:paraId="17DF44E8"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Borders>
              <w:top w:val="single" w:sz="4" w:space="0" w:color="238FB7"/>
              <w:bottom w:val="single" w:sz="4" w:space="0" w:color="238FB7"/>
            </w:tcBorders>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Borders>
              <w:top w:val="single" w:sz="4" w:space="0" w:color="238FB7"/>
              <w:bottom w:val="single" w:sz="4" w:space="0" w:color="238FB7"/>
            </w:tcBorders>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74" w:name="_Toc147571991"/>
      <w:r>
        <w:rPr>
          <w:lang w:val="en-US"/>
        </w:rPr>
        <w:t>Connector</w:t>
      </w:r>
      <w:r w:rsidR="00E97A8F">
        <w:rPr>
          <w:lang w:val="en-US"/>
        </w:rPr>
        <w:t>s</w:t>
      </w:r>
      <w:bookmarkEnd w:id="274"/>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w:t>
      </w:r>
      <w:r w:rsidR="00E97A8F" w:rsidRPr="009507D9">
        <w:rPr>
          <w:lang w:val="en-US"/>
        </w:rPr>
        <w:lastRenderedPageBreak/>
        <w:t xml:space="preserve">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02968827"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D0494D" w:rsidRPr="003D662E">
        <w:rPr>
          <w:lang w:val="en-US"/>
        </w:rPr>
        <w:t xml:space="preserve">Figure </w:t>
      </w:r>
      <w:r w:rsidR="00D0494D">
        <w:rPr>
          <w:noProof/>
          <w:lang w:val="en-US"/>
        </w:rPr>
        <w:t>55</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4CC227A7" w:rsidR="00A47C71" w:rsidRPr="002D652C" w:rsidRDefault="00A47C71" w:rsidP="00A47C71">
      <w:pPr>
        <w:pStyle w:val="Caption"/>
        <w:jc w:val="center"/>
        <w:rPr>
          <w:lang w:val="en-US"/>
        </w:rPr>
      </w:pPr>
      <w:bookmarkStart w:id="275"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55</w:t>
      </w:r>
      <w:r w:rsidRPr="003D662E">
        <w:fldChar w:fldCharType="end"/>
      </w:r>
      <w:bookmarkEnd w:id="275"/>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lastRenderedPageBreak/>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198E2224"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29</w:t>
      </w:r>
      <w:r w:rsidRPr="003D662E">
        <w:fldChar w:fldCharType="end"/>
      </w:r>
      <w:r w:rsidRPr="003D662E">
        <w:rPr>
          <w:lang w:val="en-US"/>
        </w:rPr>
        <w:t xml:space="preserve">: </w:t>
      </w:r>
      <w:r>
        <w:rPr>
          <w:lang w:val="en-US"/>
        </w:rPr>
        <w:t xml:space="preserve">Fields of the </w:t>
      </w:r>
      <w:r w:rsidR="00E97A8F">
        <w:rPr>
          <w:lang w:val="en-US"/>
        </w:rPr>
        <w:t xml:space="preserve">configuration connector </w:t>
      </w:r>
      <w:r>
        <w:rPr>
          <w:lang w:val="en-US"/>
        </w:rPr>
        <w:t>type</w:t>
      </w:r>
      <w:r w:rsidR="00E97A8F">
        <w:rPr>
          <w:lang w:val="en-US"/>
        </w:rPr>
        <w:t>s</w:t>
      </w:r>
      <w:r>
        <w:rPr>
          <w:lang w:val="en-US"/>
        </w:rPr>
        <w:t xml:space="preserve"> (in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Look w:val="04A0" w:firstRow="1" w:lastRow="0" w:firstColumn="1" w:lastColumn="0" w:noHBand="0" w:noVBand="1"/>
      </w:tblPr>
      <w:tblGrid>
        <w:gridCol w:w="1890"/>
        <w:gridCol w:w="1879"/>
        <w:gridCol w:w="4197"/>
        <w:gridCol w:w="1096"/>
      </w:tblGrid>
      <w:tr w:rsidR="00197077" w:rsidRPr="003D662E" w14:paraId="590BBFB8" w14:textId="77777777" w:rsidTr="0028382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single" w:sz="4" w:space="0" w:color="B8CCE4" w:themeColor="accent1" w:themeTint="66"/>
            </w:tcBorders>
            <w:shd w:val="clear" w:color="auto" w:fill="238FB7"/>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single" w:sz="4" w:space="0" w:color="B8CCE4" w:themeColor="accent1" w:themeTint="66"/>
            </w:tcBorders>
            <w:shd w:val="clear" w:color="auto" w:fill="238FB7"/>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single" w:sz="4" w:space="0" w:color="B8CCE4" w:themeColor="accent1" w:themeTint="66"/>
            </w:tcBorders>
            <w:shd w:val="clear" w:color="auto" w:fill="238FB7"/>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single" w:sz="4" w:space="0" w:color="B8CCE4" w:themeColor="accent1" w:themeTint="66"/>
            </w:tcBorders>
            <w:shd w:val="clear" w:color="auto" w:fill="238FB7"/>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811234" w14:paraId="4A6D1B87"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Borders>
              <w:top w:val="single" w:sz="4" w:space="0" w:color="238FB7"/>
              <w:bottom w:val="single" w:sz="4" w:space="0" w:color="238FB7"/>
            </w:tcBorders>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811234" w14:paraId="75CEA1AA"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Borders>
              <w:top w:val="single" w:sz="4" w:space="0" w:color="238FB7"/>
              <w:bottom w:val="single" w:sz="4" w:space="0" w:color="238FB7"/>
            </w:tcBorders>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811234" w14:paraId="54BD2608"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7C417C69" w14:textId="7872E22E" w:rsidR="000253DF" w:rsidRDefault="000253DF" w:rsidP="000253DF">
            <w:pPr>
              <w:rPr>
                <w:rFonts w:cstheme="minorHAnsi"/>
                <w:b w:val="0"/>
                <w:bCs w:val="0"/>
                <w:lang w:val="en-US"/>
              </w:rPr>
            </w:pPr>
            <w:r>
              <w:rPr>
                <w:rFonts w:cstheme="minorHAnsi"/>
                <w:b w:val="0"/>
                <w:bCs w:val="0"/>
                <w:lang w:val="en-US"/>
              </w:rPr>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Borders>
              <w:top w:val="single" w:sz="4" w:space="0" w:color="238FB7"/>
              <w:bottom w:val="single" w:sz="4" w:space="0" w:color="238FB7"/>
            </w:tcBorders>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811234" w14:paraId="74AD6767"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Borders>
              <w:top w:val="single" w:sz="4" w:space="0" w:color="238FB7"/>
              <w:bottom w:val="single" w:sz="4" w:space="0" w:color="238FB7"/>
            </w:tcBorders>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Borders>
              <w:top w:val="single" w:sz="4" w:space="0" w:color="238FB7"/>
              <w:bottom w:val="single" w:sz="4" w:space="0" w:color="238FB7"/>
            </w:tcBorders>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Borders>
              <w:top w:val="single" w:sz="4" w:space="0" w:color="238FB7"/>
              <w:bottom w:val="single" w:sz="4" w:space="0" w:color="238FB7"/>
            </w:tcBorders>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Borders>
              <w:top w:val="single" w:sz="4" w:space="0" w:color="238FB7"/>
              <w:bottom w:val="single" w:sz="4" w:space="0" w:color="238FB7"/>
            </w:tcBorders>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Borders>
              <w:top w:val="single" w:sz="4" w:space="0" w:color="238FB7"/>
              <w:bottom w:val="single" w:sz="4" w:space="0" w:color="238FB7"/>
            </w:tcBorders>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Borders>
              <w:top w:val="single" w:sz="4" w:space="0" w:color="238FB7"/>
              <w:bottom w:val="single" w:sz="4" w:space="0" w:color="238FB7"/>
            </w:tcBorders>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Borders>
              <w:top w:val="single" w:sz="4" w:space="0" w:color="238FB7"/>
              <w:bottom w:val="single" w:sz="4" w:space="0" w:color="238FB7"/>
            </w:tcBorders>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811234" w14:paraId="4880E74D"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78BA281" w14:textId="72CFD25D" w:rsidR="000253DF" w:rsidRPr="003D662E" w:rsidRDefault="005E3EAE"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Borders>
              <w:top w:val="single" w:sz="4" w:space="0" w:color="238FB7"/>
              <w:bottom w:val="single" w:sz="4" w:space="0" w:color="238FB7"/>
            </w:tcBorders>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811234" w14:paraId="54838737"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2C924539" w14:textId="32136E75" w:rsidR="000253DF" w:rsidRPr="003D662E" w:rsidRDefault="005E3EAE"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Borders>
              <w:top w:val="single" w:sz="4" w:space="0" w:color="238FB7"/>
              <w:bottom w:val="single" w:sz="4" w:space="0" w:color="238FB7"/>
            </w:tcBorders>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Borders>
              <w:top w:val="single" w:sz="4" w:space="0" w:color="238FB7"/>
              <w:bottom w:val="single" w:sz="4" w:space="0" w:color="238FB7"/>
            </w:tcBorders>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Borders>
              <w:top w:val="single" w:sz="4" w:space="0" w:color="238FB7"/>
              <w:bottom w:val="single" w:sz="4" w:space="0" w:color="238FB7"/>
            </w:tcBorders>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CDB0954" w14:textId="31549A7D" w:rsidR="000253DF" w:rsidRPr="003D662E" w:rsidRDefault="00283827"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Borders>
              <w:top w:val="single" w:sz="4" w:space="0" w:color="238FB7"/>
              <w:bottom w:val="single" w:sz="4" w:space="0" w:color="238FB7"/>
            </w:tcBorders>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Borders>
              <w:top w:val="single" w:sz="4" w:space="0" w:color="238FB7"/>
              <w:bottom w:val="single" w:sz="4" w:space="0" w:color="238FB7"/>
            </w:tcBorders>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811234" w14:paraId="167E0729"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Borders>
              <w:top w:val="single" w:sz="4" w:space="0" w:color="238FB7"/>
              <w:bottom w:val="single" w:sz="4" w:space="0" w:color="238FB7"/>
            </w:tcBorders>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811234" w14:paraId="385E9AE6"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711CB9A5" w14:textId="29500240" w:rsidR="000253DF" w:rsidRDefault="00D15A56" w:rsidP="000253DF">
            <w:pPr>
              <w:rPr>
                <w:rFonts w:cstheme="minorHAnsi"/>
                <w:b w:val="0"/>
                <w:bCs w:val="0"/>
                <w:lang w:val="en-US"/>
              </w:rPr>
            </w:pPr>
            <w:r>
              <w:rPr>
                <w:rFonts w:cstheme="minorHAnsi"/>
                <w:b w:val="0"/>
                <w:bCs w:val="0"/>
                <w:lang w:val="en-US"/>
              </w:rPr>
              <w:lastRenderedPageBreak/>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Borders>
              <w:top w:val="single" w:sz="4" w:space="0" w:color="238FB7"/>
              <w:bottom w:val="single" w:sz="4" w:space="0" w:color="238FB7"/>
            </w:tcBorders>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D15A56" w14:paraId="39B635F4"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26958B77" w14:textId="13220582" w:rsidR="000551ED" w:rsidRDefault="000551ED" w:rsidP="000551ED">
            <w:pPr>
              <w:rPr>
                <w:rFonts w:cstheme="minorHAnsi"/>
                <w:b w:val="0"/>
                <w:bCs w:val="0"/>
                <w:lang w:val="en-US"/>
              </w:rPr>
            </w:pPr>
            <w:r>
              <w:rPr>
                <w:rFonts w:cstheme="minorHAnsi"/>
                <w:b w:val="0"/>
                <w:bCs w:val="0"/>
                <w:lang w:val="en-US"/>
              </w:rPr>
              <w:t>machineFormatter</w:t>
            </w:r>
          </w:p>
        </w:tc>
        <w:tc>
          <w:tcPr>
            <w:tcW w:w="1879" w:type="dxa"/>
          </w:tcPr>
          <w:p w14:paraId="52141DCF" w14:textId="1B39F91C"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68C87646" w14:textId="1A16797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Borders>
              <w:top w:val="single" w:sz="4" w:space="0" w:color="238FB7"/>
              <w:bottom w:val="single" w:sz="4" w:space="0" w:color="238FB7"/>
            </w:tcBorders>
          </w:tcPr>
          <w:p w14:paraId="6D6E40BB" w14:textId="6B3DCED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5DD7F582"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4AF76747" w14:textId="3D344846" w:rsidR="000551ED" w:rsidRDefault="000551ED" w:rsidP="000551ED">
            <w:pPr>
              <w:rPr>
                <w:rFonts w:cstheme="minorHAnsi"/>
                <w:b w:val="0"/>
                <w:bCs w:val="0"/>
                <w:lang w:val="en-US"/>
              </w:rPr>
            </w:pPr>
            <w:r>
              <w:rPr>
                <w:rFonts w:cstheme="minorHAnsi"/>
                <w:b w:val="0"/>
                <w:bCs w:val="0"/>
                <w:lang w:val="en-US"/>
              </w:rPr>
              <w:t>machineParser</w:t>
            </w:r>
          </w:p>
        </w:tc>
        <w:tc>
          <w:tcPr>
            <w:tcW w:w="1879" w:type="dxa"/>
          </w:tcPr>
          <w:p w14:paraId="1041DC59" w14:textId="19C5742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49AEF5BC" w14:textId="4706DEE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Borders>
              <w:top w:val="single" w:sz="4" w:space="0" w:color="238FB7"/>
              <w:bottom w:val="single" w:sz="4" w:space="0" w:color="238FB7"/>
            </w:tcBorders>
          </w:tcPr>
          <w:p w14:paraId="5815F800" w14:textId="6DA1333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16A3C0BE"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75AF807F" w14:textId="3037D974" w:rsidR="000551ED" w:rsidRDefault="000551ED" w:rsidP="000551ED">
            <w:pPr>
              <w:rPr>
                <w:rFonts w:cstheme="minorHAnsi"/>
                <w:b w:val="0"/>
                <w:bCs w:val="0"/>
                <w:lang w:val="en-US"/>
              </w:rPr>
            </w:pPr>
            <w:r>
              <w:rPr>
                <w:rFonts w:cstheme="minorHAnsi"/>
                <w:b w:val="0"/>
                <w:bCs w:val="0"/>
                <w:lang w:val="en-US"/>
              </w:rPr>
              <w:t>inSerializerClass</w:t>
            </w:r>
          </w:p>
        </w:tc>
        <w:tc>
          <w:tcPr>
            <w:tcW w:w="1879" w:type="dxa"/>
          </w:tcPr>
          <w:p w14:paraId="68E191C7" w14:textId="12A312E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30A2730F" w14:textId="419E789F"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application data</w:t>
            </w:r>
            <w:r w:rsidR="00B4079C">
              <w:rPr>
                <w:rFonts w:cstheme="minorHAnsi"/>
                <w:lang w:val="en-US"/>
              </w:rPr>
              <w:t xml:space="preserve"> into external data</w:t>
            </w:r>
            <w:r>
              <w:rPr>
                <w:rFonts w:cstheme="minorHAnsi"/>
                <w:lang w:val="en-US"/>
              </w:rPr>
              <w:t xml:space="preserve">. If given, supersedes </w:t>
            </w:r>
            <w:r w:rsidRPr="000551ED">
              <w:rPr>
                <w:rFonts w:ascii="Consolas" w:hAnsi="Consolas" w:cstheme="minorHAnsi"/>
                <w:lang w:val="en-US"/>
              </w:rPr>
              <w:t>machineFormatter</w:t>
            </w:r>
            <w:r>
              <w:rPr>
                <w:rFonts w:cstheme="minorHAnsi"/>
                <w:lang w:val="en-US"/>
              </w:rPr>
              <w:t>.</w:t>
            </w:r>
          </w:p>
        </w:tc>
        <w:tc>
          <w:tcPr>
            <w:tcW w:w="1096" w:type="dxa"/>
            <w:tcBorders>
              <w:top w:val="single" w:sz="4" w:space="0" w:color="238FB7"/>
              <w:bottom w:val="single" w:sz="4" w:space="0" w:color="238FB7"/>
            </w:tcBorders>
          </w:tcPr>
          <w:p w14:paraId="6324D246" w14:textId="2F9ABCC9"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58E7ED32"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17915FF3" w14:textId="1D2ED2E1" w:rsidR="000551ED" w:rsidRDefault="000551ED" w:rsidP="000551ED">
            <w:pPr>
              <w:rPr>
                <w:rFonts w:cstheme="minorHAnsi"/>
                <w:b w:val="0"/>
                <w:bCs w:val="0"/>
                <w:lang w:val="en-US"/>
              </w:rPr>
            </w:pPr>
            <w:r>
              <w:rPr>
                <w:rFonts w:cstheme="minorHAnsi"/>
                <w:b w:val="0"/>
                <w:bCs w:val="0"/>
                <w:lang w:val="en-US"/>
              </w:rPr>
              <w:t>outSerializerClass</w:t>
            </w:r>
          </w:p>
        </w:tc>
        <w:tc>
          <w:tcPr>
            <w:tcW w:w="1879" w:type="dxa"/>
          </w:tcPr>
          <w:p w14:paraId="3F1ABA87" w14:textId="60C22219"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7F72B14B" w14:textId="78849A66"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external data</w:t>
            </w:r>
            <w:r w:rsidR="00B4079C">
              <w:rPr>
                <w:rFonts w:cstheme="minorHAnsi"/>
                <w:lang w:val="en-US"/>
              </w:rPr>
              <w:t xml:space="preserve"> into application data</w:t>
            </w:r>
            <w:r>
              <w:rPr>
                <w:rFonts w:cstheme="minorHAnsi"/>
                <w:lang w:val="en-US"/>
              </w:rPr>
              <w:t xml:space="preserve">.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Borders>
              <w:top w:val="single" w:sz="4" w:space="0" w:color="238FB7"/>
              <w:bottom w:val="single" w:sz="4" w:space="0" w:color="238FB7"/>
            </w:tcBorders>
          </w:tcPr>
          <w:p w14:paraId="6E088BCB" w14:textId="01BB219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3F88198"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3619A88" w14:textId="2B897398" w:rsidR="000551ED" w:rsidRDefault="000551ED" w:rsidP="000551ED">
            <w:pPr>
              <w:rPr>
                <w:rFonts w:cstheme="minorHAnsi"/>
                <w:b w:val="0"/>
                <w:bCs w:val="0"/>
                <w:lang w:val="en-US"/>
              </w:rPr>
            </w:pPr>
            <w:r>
              <w:rPr>
                <w:rFonts w:cstheme="minorHAnsi"/>
                <w:b w:val="0"/>
                <w:bCs w:val="0"/>
                <w:lang w:val="en-US"/>
              </w:rPr>
              <w:t>inChannel</w:t>
            </w:r>
          </w:p>
        </w:tc>
        <w:tc>
          <w:tcPr>
            <w:tcW w:w="1879" w:type="dxa"/>
          </w:tcPr>
          <w:p w14:paraId="32723198" w14:textId="3DB19587"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61E5540E" w14:textId="28214866"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Borders>
              <w:top w:val="single" w:sz="4" w:space="0" w:color="238FB7"/>
              <w:bottom w:val="single" w:sz="4" w:space="0" w:color="238FB7"/>
            </w:tcBorders>
          </w:tcPr>
          <w:p w14:paraId="35D69400" w14:textId="6E34B9BF"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695EE5F"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5EF97178" w14:textId="632F92A9" w:rsidR="000551ED" w:rsidRDefault="000551ED" w:rsidP="000551ED">
            <w:pPr>
              <w:rPr>
                <w:rFonts w:cstheme="minorHAnsi"/>
                <w:b w:val="0"/>
                <w:bCs w:val="0"/>
                <w:lang w:val="en-US"/>
              </w:rPr>
            </w:pPr>
            <w:r>
              <w:rPr>
                <w:rFonts w:cstheme="minorHAnsi"/>
                <w:b w:val="0"/>
                <w:bCs w:val="0"/>
                <w:lang w:val="en-US"/>
              </w:rPr>
              <w:t>outChannel</w:t>
            </w:r>
          </w:p>
        </w:tc>
        <w:tc>
          <w:tcPr>
            <w:tcW w:w="1879" w:type="dxa"/>
          </w:tcPr>
          <w:p w14:paraId="2282E7D4" w14:textId="6F78513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130484B0" w14:textId="238B0BF7"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Borders>
              <w:top w:val="single" w:sz="4" w:space="0" w:color="238FB7"/>
              <w:bottom w:val="single" w:sz="4" w:space="0" w:color="238FB7"/>
            </w:tcBorders>
          </w:tcPr>
          <w:p w14:paraId="2F631128" w14:textId="628EDC3A"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18403C" w14:paraId="614E261C"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152075AE" w14:textId="72D66622" w:rsidR="000551ED" w:rsidRDefault="000551ED" w:rsidP="000551ED">
            <w:pPr>
              <w:rPr>
                <w:rFonts w:cstheme="minorHAnsi"/>
                <w:b w:val="0"/>
                <w:bCs w:val="0"/>
                <w:lang w:val="en-US"/>
              </w:rPr>
            </w:pPr>
            <w:r>
              <w:rPr>
                <w:rFonts w:cstheme="minorHAnsi"/>
                <w:b w:val="0"/>
                <w:bCs w:val="0"/>
                <w:lang w:val="en-US"/>
              </w:rPr>
              <w:t>outChannels</w:t>
            </w:r>
          </w:p>
        </w:tc>
        <w:tc>
          <w:tcPr>
            <w:tcW w:w="1879" w:type="dxa"/>
          </w:tcPr>
          <w:p w14:paraId="194F4F1B" w14:textId="2619238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129A8FCF" w14:textId="32D9987A" w:rsidR="000551ED" w:rsidRPr="004B4963" w:rsidRDefault="0018403C"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w:t>
            </w:r>
            <w:r w:rsidR="004B4963">
              <w:rPr>
                <w:rFonts w:cstheme="minorHAnsi"/>
                <w:lang w:val="en-US"/>
              </w:rPr>
              <w:t xml:space="preserve">ultiple name/pattern for data read from the external source. If given, supersedes </w:t>
            </w:r>
            <w:r w:rsidR="004B4963" w:rsidRPr="004B4963">
              <w:rPr>
                <w:rFonts w:ascii="Consolas" w:hAnsi="Consolas" w:cstheme="minorHAnsi"/>
                <w:lang w:val="en-US"/>
              </w:rPr>
              <w:t>outChannel</w:t>
            </w:r>
            <w:r w:rsidR="004B4963">
              <w:rPr>
                <w:rFonts w:cstheme="minorHAnsi"/>
                <w:lang w:val="en-US"/>
              </w:rPr>
              <w:t>.</w:t>
            </w:r>
          </w:p>
        </w:tc>
        <w:tc>
          <w:tcPr>
            <w:tcW w:w="1096" w:type="dxa"/>
            <w:tcBorders>
              <w:top w:val="single" w:sz="4" w:space="0" w:color="238FB7"/>
              <w:bottom w:val="single" w:sz="4" w:space="0" w:color="238FB7"/>
            </w:tcBorders>
          </w:tcPr>
          <w:p w14:paraId="4E8BB93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811234" w14:paraId="7F80914D"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5803818" w14:textId="23E59C0D" w:rsidR="000551ED" w:rsidRDefault="00283827" w:rsidP="000551ED">
            <w:pPr>
              <w:rPr>
                <w:rFonts w:cstheme="minorHAnsi"/>
                <w:b w:val="0"/>
                <w:bCs w:val="0"/>
                <w:lang w:val="en-US"/>
              </w:rPr>
            </w:pPr>
            <w:r>
              <w:rPr>
                <w:rFonts w:cstheme="minorHAnsi"/>
                <w:b w:val="0"/>
                <w:bCs w:val="0"/>
                <w:lang w:val="en-US"/>
              </w:rPr>
              <w:t>registryHost</w:t>
            </w:r>
          </w:p>
        </w:tc>
        <w:tc>
          <w:tcPr>
            <w:tcW w:w="1879" w:type="dxa"/>
          </w:tcPr>
          <w:p w14:paraId="02F4E8D5" w14:textId="2F129226"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Borders>
              <w:top w:val="single" w:sz="4" w:space="0" w:color="238FB7"/>
              <w:bottom w:val="single" w:sz="4" w:space="0" w:color="238FB7"/>
            </w:tcBorders>
          </w:tcPr>
          <w:p w14:paraId="0894ED61" w14:textId="2B394984"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w:t>
            </w:r>
            <w:r w:rsidR="00283827">
              <w:rPr>
                <w:rFonts w:cstheme="minorHAnsi"/>
                <w:lang w:val="en-US"/>
              </w:rPr>
              <w:t>ostname of the AAS registry.</w:t>
            </w:r>
          </w:p>
        </w:tc>
        <w:tc>
          <w:tcPr>
            <w:tcW w:w="1096" w:type="dxa"/>
            <w:tcBorders>
              <w:top w:val="single" w:sz="4" w:space="0" w:color="238FB7"/>
              <w:bottom w:val="single" w:sz="4" w:space="0" w:color="238FB7"/>
            </w:tcBorders>
          </w:tcPr>
          <w:p w14:paraId="546345FB" w14:textId="5D482160"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811234" w14:paraId="27ABDB21"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6F2BE17" w14:textId="1401F452" w:rsidR="000551ED" w:rsidRDefault="00283827" w:rsidP="000551ED">
            <w:pPr>
              <w:rPr>
                <w:rFonts w:cstheme="minorHAnsi"/>
                <w:b w:val="0"/>
                <w:bCs w:val="0"/>
                <w:lang w:val="en-US"/>
              </w:rPr>
            </w:pPr>
            <w:r>
              <w:rPr>
                <w:rFonts w:cstheme="minorHAnsi"/>
                <w:b w:val="0"/>
                <w:bCs w:val="0"/>
                <w:lang w:val="en-US"/>
              </w:rPr>
              <w:t>registryPort</w:t>
            </w:r>
          </w:p>
        </w:tc>
        <w:tc>
          <w:tcPr>
            <w:tcW w:w="1879" w:type="dxa"/>
          </w:tcPr>
          <w:p w14:paraId="09735502" w14:textId="4A537759"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Borders>
              <w:top w:val="single" w:sz="4" w:space="0" w:color="238FB7"/>
              <w:bottom w:val="single" w:sz="4" w:space="0" w:color="238FB7"/>
            </w:tcBorders>
          </w:tcPr>
          <w:p w14:paraId="2890E507" w14:textId="74C1CDA5"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w:t>
            </w:r>
            <w:r w:rsidR="00283827">
              <w:rPr>
                <w:rFonts w:cstheme="minorHAnsi"/>
                <w:lang w:val="en-US"/>
              </w:rPr>
              <w:t>ort of the AAS registry.</w:t>
            </w:r>
          </w:p>
        </w:tc>
        <w:tc>
          <w:tcPr>
            <w:tcW w:w="1096" w:type="dxa"/>
            <w:tcBorders>
              <w:top w:val="single" w:sz="4" w:space="0" w:color="238FB7"/>
              <w:bottom w:val="single" w:sz="4" w:space="0" w:color="238FB7"/>
            </w:tcBorders>
          </w:tcPr>
          <w:p w14:paraId="59AEF2F7" w14:textId="07DE9B7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811234" w14:paraId="4504C182"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0F91C0BB" w14:textId="76E6038C" w:rsidR="000551ED" w:rsidRDefault="00283827" w:rsidP="000551ED">
            <w:pPr>
              <w:rPr>
                <w:rFonts w:cstheme="minorHAnsi"/>
                <w:b w:val="0"/>
                <w:bCs w:val="0"/>
                <w:lang w:val="en-US"/>
              </w:rPr>
            </w:pPr>
            <w:r>
              <w:rPr>
                <w:rFonts w:cstheme="minorHAnsi"/>
                <w:b w:val="0"/>
                <w:bCs w:val="0"/>
                <w:lang w:val="en-US"/>
              </w:rPr>
              <w:t>idShortSpec</w:t>
            </w:r>
          </w:p>
        </w:tc>
        <w:tc>
          <w:tcPr>
            <w:tcW w:w="1879" w:type="dxa"/>
          </w:tcPr>
          <w:p w14:paraId="659B90A3" w14:textId="42C1B5D3"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Borders>
              <w:top w:val="single" w:sz="4" w:space="0" w:color="238FB7"/>
              <w:bottom w:val="single" w:sz="4" w:space="0" w:color="238FB7"/>
            </w:tcBorders>
          </w:tcPr>
          <w:p w14:paraId="1C089ABA" w14:textId="3C5EA620" w:rsidR="000551ED" w:rsidRPr="00283827" w:rsidRDefault="00D7420F"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283827">
              <w:rPr>
                <w:rFonts w:cstheme="minorHAnsi"/>
                <w:lang w:val="en-US"/>
              </w:rPr>
              <w:t>ame or Java regular expression denoting the AAS submodel (paths) acting as external source/sink.</w:t>
            </w:r>
          </w:p>
        </w:tc>
        <w:tc>
          <w:tcPr>
            <w:tcW w:w="1096" w:type="dxa"/>
            <w:tcBorders>
              <w:top w:val="single" w:sz="4" w:space="0" w:color="238FB7"/>
              <w:bottom w:val="single" w:sz="4" w:space="0" w:color="238FB7"/>
            </w:tcBorders>
          </w:tcPr>
          <w:p w14:paraId="11249F6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77777777" w:rsidR="0031136E" w:rsidRPr="00DE277D" w:rsidRDefault="0031136E" w:rsidP="00DE277D">
      <w:pPr>
        <w:rPr>
          <w:lang w:val="en-US"/>
        </w:rPr>
      </w:pPr>
    </w:p>
    <w:p w14:paraId="654DEDEA" w14:textId="60121B49" w:rsidR="00112ED7" w:rsidRPr="003D662E" w:rsidRDefault="00112ED7" w:rsidP="00A82FE6">
      <w:pPr>
        <w:pStyle w:val="Heading2"/>
        <w:rPr>
          <w:lang w:val="en-US"/>
        </w:rPr>
      </w:pPr>
      <w:bookmarkStart w:id="276" w:name="_Toc147571992"/>
      <w:r w:rsidRPr="003D662E">
        <w:rPr>
          <w:lang w:val="en-US"/>
        </w:rPr>
        <w:t xml:space="preserve">Platform </w:t>
      </w:r>
      <w:r w:rsidR="00600F88" w:rsidRPr="003D662E">
        <w:rPr>
          <w:lang w:val="en-US"/>
        </w:rPr>
        <w:t>I</w:t>
      </w:r>
      <w:r w:rsidRPr="003D662E">
        <w:rPr>
          <w:lang w:val="en-US"/>
        </w:rPr>
        <w:t xml:space="preserve">nstantiation </w:t>
      </w:r>
      <w:bookmarkEnd w:id="252"/>
      <w:r w:rsidR="00600F88" w:rsidRPr="003D662E">
        <w:rPr>
          <w:lang w:val="en-US"/>
        </w:rPr>
        <w:t>P</w:t>
      </w:r>
      <w:r w:rsidR="001974CC" w:rsidRPr="003D662E">
        <w:rPr>
          <w:lang w:val="en-US"/>
        </w:rPr>
        <w:t>rocess</w:t>
      </w:r>
      <w:bookmarkEnd w:id="253"/>
      <w:bookmarkEnd w:id="257"/>
      <w:bookmarkEnd w:id="260"/>
      <w:bookmarkEnd w:id="276"/>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4AFA7DDE"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56</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IIP-Ecosphere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w:t>
      </w:r>
      <w:r w:rsidR="007B2758" w:rsidRPr="003D662E">
        <w:rPr>
          <w:lang w:val="en-US"/>
        </w:rPr>
        <w:lastRenderedPageBreak/>
        <w:t>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645800C2"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56</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26D71C39"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D0494D" w:rsidRPr="003D662E">
        <w:rPr>
          <w:lang w:val="en-US"/>
        </w:rPr>
        <w:t xml:space="preserve">Figure </w:t>
      </w:r>
      <w:r w:rsidR="00D0494D">
        <w:rPr>
          <w:noProof/>
          <w:lang w:val="en-US"/>
        </w:rPr>
        <w:t>56</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4E36C03A"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0"/>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D0494D">
        <w:rPr>
          <w:lang w:val="en-US"/>
        </w:rPr>
        <w:t>3.6.3</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1ABACE1E"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77"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D0494D" w:rsidRPr="003D662E">
        <w:rPr>
          <w:lang w:val="en-US"/>
        </w:rPr>
        <w:t xml:space="preserve">Figure </w:t>
      </w:r>
      <w:r w:rsidR="00D0494D">
        <w:rPr>
          <w:noProof/>
          <w:lang w:val="en-US"/>
        </w:rPr>
        <w:t>56</w:t>
      </w:r>
      <w:r w:rsidR="001C10C3" w:rsidRPr="003D662E">
        <w:rPr>
          <w:lang w:val="en-US"/>
        </w:rPr>
        <w:fldChar w:fldCharType="end"/>
      </w:r>
      <w:bookmarkEnd w:id="277"/>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1BA71A3E" w:rsidR="00E5519D" w:rsidRPr="003D662E" w:rsidRDefault="00507BCA" w:rsidP="00507BCA">
      <w:pPr>
        <w:pStyle w:val="Caption"/>
        <w:jc w:val="center"/>
        <w:rPr>
          <w:lang w:val="en-US"/>
        </w:rPr>
      </w:pPr>
      <w:bookmarkStart w:id="278"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56</w:t>
      </w:r>
      <w:r w:rsidRPr="003D662E">
        <w:fldChar w:fldCharType="end"/>
      </w:r>
      <w:bookmarkEnd w:id="278"/>
      <w:r w:rsidRPr="003D662E">
        <w:rPr>
          <w:lang w:val="en-US"/>
        </w:rPr>
        <w:t>: Overview of the platform instantiation process.</w:t>
      </w:r>
    </w:p>
    <w:p w14:paraId="5DBA7B46" w14:textId="7D72CCE1" w:rsidR="00F062A7" w:rsidRPr="003D662E" w:rsidRDefault="00782909" w:rsidP="00D9614F">
      <w:pPr>
        <w:jc w:val="both"/>
        <w:rPr>
          <w:lang w:val="en-US"/>
        </w:rPr>
      </w:pPr>
      <w:bookmarkStart w:id="279"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80" w:name="_Ref120789406"/>
      <w:bookmarkStart w:id="281" w:name="_Toc147571993"/>
      <w:bookmarkStart w:id="282" w:name="_Ref101353228"/>
      <w:r w:rsidRPr="003D662E">
        <w:rPr>
          <w:lang w:val="en-US"/>
        </w:rPr>
        <w:t>Container Instantiation</w:t>
      </w:r>
      <w:bookmarkEnd w:id="280"/>
      <w:bookmarkEnd w:id="281"/>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70D16CA4"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D0494D" w:rsidRPr="003D662E">
        <w:rPr>
          <w:lang w:val="en-GB"/>
        </w:rPr>
        <w:t xml:space="preserve">Figure </w:t>
      </w:r>
      <w:r w:rsidR="00D0494D">
        <w:rPr>
          <w:noProof/>
          <w:lang w:val="en-GB"/>
        </w:rPr>
        <w:t>57</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3485D8B6" w:rsidR="00080E6F" w:rsidRPr="003D662E" w:rsidRDefault="00080E6F" w:rsidP="00EB40C0">
      <w:pPr>
        <w:pStyle w:val="Caption"/>
        <w:jc w:val="center"/>
        <w:rPr>
          <w:lang w:val="en-GB"/>
        </w:rPr>
      </w:pPr>
      <w:bookmarkStart w:id="283"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0494D">
        <w:rPr>
          <w:noProof/>
          <w:lang w:val="en-GB"/>
        </w:rPr>
        <w:t>57</w:t>
      </w:r>
      <w:r w:rsidRPr="003D662E">
        <w:fldChar w:fldCharType="end"/>
      </w:r>
      <w:bookmarkEnd w:id="283"/>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038238C6"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1"/>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D0494D" w:rsidRPr="007D4360">
        <w:rPr>
          <w:lang w:val="en-GB"/>
        </w:rPr>
        <w:t xml:space="preserve">Figure </w:t>
      </w:r>
      <w:r w:rsidR="00D0494D">
        <w:rPr>
          <w:noProof/>
          <w:lang w:val="en-GB"/>
        </w:rPr>
        <w:t>58</w:t>
      </w:r>
      <w:r w:rsidR="00D0494D"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4ACA9663" w:rsidR="00531E30" w:rsidRPr="007D4360" w:rsidRDefault="00531E30" w:rsidP="00531E30">
      <w:pPr>
        <w:pStyle w:val="Caption"/>
        <w:jc w:val="center"/>
        <w:rPr>
          <w:lang w:val="en-GB"/>
        </w:rPr>
      </w:pPr>
      <w:bookmarkStart w:id="284"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D0494D">
        <w:rPr>
          <w:noProof/>
          <w:lang w:val="en-GB"/>
        </w:rPr>
        <w:t>58</w:t>
      </w:r>
      <w:r w:rsidRPr="007D4360">
        <w:fldChar w:fldCharType="end"/>
      </w:r>
      <w:r w:rsidRPr="007D4360">
        <w:rPr>
          <w:lang w:val="en-GB"/>
        </w:rPr>
        <w:t>: Container base image creation</w:t>
      </w:r>
      <w:bookmarkEnd w:id="284"/>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0E4D75E3"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D0494D">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D0494D">
        <w:rPr>
          <w:lang w:val="en-GB"/>
        </w:rPr>
        <w:t>3.6.3</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85" w:name="_Ref120789357"/>
      <w:bookmarkStart w:id="286" w:name="_Toc147571994"/>
      <w:r w:rsidRPr="003D662E">
        <w:rPr>
          <w:lang w:val="en-US"/>
        </w:rPr>
        <w:lastRenderedPageBreak/>
        <w:t>Example</w:t>
      </w:r>
      <w:r w:rsidR="00F41335" w:rsidRPr="003D662E">
        <w:rPr>
          <w:lang w:val="en-US"/>
        </w:rPr>
        <w:t xml:space="preserve"> Application</w:t>
      </w:r>
      <w:r w:rsidRPr="003D662E">
        <w:rPr>
          <w:lang w:val="en-US"/>
        </w:rPr>
        <w:t>s</w:t>
      </w:r>
      <w:bookmarkEnd w:id="282"/>
      <w:bookmarkEnd w:id="285"/>
      <w:bookmarkEnd w:id="286"/>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2"/>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171D95D3" w:rsidR="00783E6B" w:rsidRPr="003D662E"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D0494D">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06AFD969" w14:textId="2FED338A"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D0494D" w:rsidRPr="003D662E">
        <w:rPr>
          <w:lang w:val="en-GB"/>
        </w:rPr>
        <w:t xml:space="preserve">Figure </w:t>
      </w:r>
      <w:r w:rsidR="00D0494D">
        <w:rPr>
          <w:noProof/>
          <w:lang w:val="en-GB"/>
        </w:rPr>
        <w:t>59</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p>
    <w:p w14:paraId="0F465F14" w14:textId="62266F25"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illustrates both, a handcrafted connector as well as the integration of a generated connector into a demonstrating piece of code. It is important to mention that we do not read out the </w:t>
      </w:r>
      <w:r w:rsidRPr="003D662E">
        <w:rPr>
          <w:lang w:val="en-US"/>
        </w:rPr>
        <w:lastRenderedPageBreak/>
        <w:t>whole UMATI test server structure, rather than just a small piece for the OPC UA Woodworking Companion Spec</w:t>
      </w:r>
      <w:r w:rsidRPr="003D662E">
        <w:rPr>
          <w:rStyle w:val="FootnoteReference"/>
          <w:lang w:val="en-US"/>
        </w:rPr>
        <w:footnoteReference w:id="113"/>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2914F056" w14:textId="77777777" w:rsidR="00B41883" w:rsidRPr="003D662E" w:rsidRDefault="00B41883" w:rsidP="00B41883">
      <w:pPr>
        <w:pStyle w:val="ListParagraph"/>
        <w:jc w:val="both"/>
        <w:rPr>
          <w:lang w:val="en-US"/>
        </w:rPr>
      </w:pPr>
    </w:p>
    <w:p w14:paraId="092208A8" w14:textId="4828C891" w:rsidR="00A62054" w:rsidRPr="003D662E" w:rsidRDefault="00F41905" w:rsidP="00D76E34">
      <w:pPr>
        <w:jc w:val="center"/>
        <w:rPr>
          <w:lang w:val="en-US"/>
        </w:rPr>
      </w:pPr>
      <w:r w:rsidRPr="003D662E">
        <w:rPr>
          <w:noProof/>
          <w:lang w:val="en-US"/>
        </w:rPr>
        <w:drawing>
          <wp:inline distT="0" distB="0" distL="0" distR="0" wp14:anchorId="2773BEF9" wp14:editId="29C79820">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7"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5FA33804" w14:textId="48E9CD04" w:rsidR="00D76E34" w:rsidRDefault="00D76E34" w:rsidP="00D76E34">
      <w:pPr>
        <w:pStyle w:val="Caption"/>
        <w:jc w:val="center"/>
        <w:rPr>
          <w:lang w:val="en-GB"/>
        </w:rPr>
      </w:pPr>
      <w:bookmarkStart w:id="287"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0494D">
        <w:rPr>
          <w:noProof/>
          <w:lang w:val="en-GB"/>
        </w:rPr>
        <w:t>59</w:t>
      </w:r>
      <w:r w:rsidRPr="003D662E">
        <w:fldChar w:fldCharType="end"/>
      </w:r>
      <w:bookmarkEnd w:id="287"/>
      <w:r w:rsidRPr="003D662E">
        <w:rPr>
          <w:lang w:val="en-GB"/>
        </w:rPr>
        <w:t>: Using the platform to realize a robot-based visual quality inspection for Hannover Fair 2022.</w:t>
      </w:r>
    </w:p>
    <w:p w14:paraId="44089D60" w14:textId="300C62F3"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the EMO’23 demonstrator. The meta-model extension encompasses a customized MQTT connector and related data types</w:t>
      </w:r>
      <w:r w:rsidR="003B7191">
        <w:rPr>
          <w:lang w:val="en-US"/>
        </w:rPr>
        <w:t xml:space="preserve"> pre-defined in the configuration meta-model</w:t>
      </w:r>
      <w:r w:rsidRPr="003B7191">
        <w:rPr>
          <w:lang w:val="en-US"/>
        </w:rPr>
        <w:t xml:space="preserve">.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w:t>
      </w:r>
      <w:r w:rsidRPr="003B7191">
        <w:rPr>
          <w:lang w:val="en-US"/>
        </w:rPr>
        <w:lastRenderedPageBreak/>
        <w:t>again and bypassed by the Python AI to a downstream application. The example cannot be executed without the respective hardware by MIP technologies.</w:t>
      </w:r>
    </w:p>
    <w:p w14:paraId="34D23072" w14:textId="46AB0D5E" w:rsidR="000C27DA" w:rsidRDefault="000C27DA" w:rsidP="000C27DA">
      <w:pPr>
        <w:jc w:val="both"/>
        <w:rPr>
          <w:lang w:val="en-GB"/>
        </w:rPr>
      </w:pPr>
      <w:r w:rsidRPr="00CE40D9">
        <w:rPr>
          <w:lang w:val="en-GB"/>
        </w:rPr>
        <w:t>The examples.hm2</w:t>
      </w:r>
      <w:r w:rsidR="00CE40D9">
        <w:rPr>
          <w:lang w:val="en-GB"/>
        </w:rPr>
        <w:t>2</w:t>
      </w:r>
      <w:r w:rsidRPr="00CE40D9">
        <w:rPr>
          <w:lang w:val="en-GB"/>
        </w:rPr>
        <w:t xml:space="preserve"> application has been </w:t>
      </w:r>
      <w:r w:rsidR="00CE40D9">
        <w:rPr>
          <w:lang w:val="en-GB"/>
        </w:rPr>
        <w:t xml:space="preserve">evolved </w:t>
      </w:r>
      <w:r w:rsidRPr="00CE40D9">
        <w:rPr>
          <w:lang w:val="en-GB"/>
        </w:rPr>
        <w:t>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2B2C96A2" w14:textId="2370931A" w:rsidR="007F5501" w:rsidRDefault="007F5501" w:rsidP="007F5501">
      <w:pPr>
        <w:jc w:val="center"/>
        <w:rPr>
          <w:lang w:val="en-GB"/>
        </w:rPr>
      </w:pPr>
      <w:r>
        <w:rPr>
          <w:noProof/>
          <w:lang w:val="en-US"/>
        </w:rPr>
        <w:drawing>
          <wp:inline distT="0" distB="0" distL="0" distR="0" wp14:anchorId="55F9F2D8" wp14:editId="70E62B26">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5DD7A404" w14:textId="70E56ABD" w:rsidR="007F5501" w:rsidRPr="007F5501" w:rsidRDefault="007F5501" w:rsidP="007F5501">
      <w:pPr>
        <w:pStyle w:val="Caption"/>
        <w:jc w:val="center"/>
        <w:rPr>
          <w:lang w:val="en-GB"/>
        </w:rPr>
      </w:pPr>
      <w:bookmarkStart w:id="288"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D0494D">
        <w:rPr>
          <w:noProof/>
          <w:lang w:val="en-GB"/>
        </w:rPr>
        <w:t>60</w:t>
      </w:r>
      <w:r>
        <w:fldChar w:fldCharType="end"/>
      </w:r>
      <w:bookmarkEnd w:id="288"/>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7BA2B582" w14:textId="6F3B8CD6" w:rsidR="000C27DA" w:rsidRPr="000C27DA" w:rsidRDefault="000C27DA" w:rsidP="000C27DA">
      <w:pPr>
        <w:jc w:val="both"/>
        <w:rPr>
          <w:lang w:val="en-GB"/>
        </w:rPr>
      </w:pPr>
      <w:r w:rsidRPr="00BA5A36">
        <w:rPr>
          <w:lang w:val="en-GB"/>
        </w:rPr>
        <w:t>For the final public exhibition of the IIP-Ecosphere project</w:t>
      </w:r>
      <w:r w:rsidR="00FB5BCF" w:rsidRPr="00BA5A36">
        <w:rPr>
          <w:lang w:val="en-GB"/>
        </w:rPr>
        <w:t xml:space="preserve"> at EMO’23</w:t>
      </w:r>
      <w:r w:rsidRPr="00BA5A36">
        <w:rPr>
          <w:lang w:val="en-GB"/>
        </w:rPr>
        <w:t>, the Hannover Fair 202</w:t>
      </w:r>
      <w:r w:rsidR="00FB5BCF" w:rsidRPr="00BA5A36">
        <w:rPr>
          <w:lang w:val="en-GB"/>
        </w:rPr>
        <w:t>3</w:t>
      </w:r>
      <w:r w:rsidRPr="00BA5A36">
        <w:rPr>
          <w:lang w:val="en-GB"/>
        </w:rPr>
        <w:t xml:space="preserve"> demonstrator has been extended towards a visual quality inspection process of two collaborating cobots</w:t>
      </w:r>
      <w:r w:rsidR="007F5501">
        <w:rPr>
          <w:lang w:val="en-GB"/>
        </w:rPr>
        <w:t xml:space="preserve"> (</w:t>
      </w:r>
      <w:r w:rsidR="007F5501">
        <w:rPr>
          <w:lang w:val="en-GB"/>
        </w:rPr>
        <w:fldChar w:fldCharType="begin"/>
      </w:r>
      <w:r w:rsidR="007F5501">
        <w:rPr>
          <w:lang w:val="en-GB"/>
        </w:rPr>
        <w:instrText xml:space="preserve"> REF _Ref147902764 \h </w:instrText>
      </w:r>
      <w:r w:rsidR="007F5501">
        <w:rPr>
          <w:lang w:val="en-GB"/>
        </w:rPr>
      </w:r>
      <w:r w:rsidR="007F5501">
        <w:rPr>
          <w:lang w:val="en-GB"/>
        </w:rPr>
        <w:fldChar w:fldCharType="separate"/>
      </w:r>
      <w:r w:rsidR="00D0494D" w:rsidRPr="007F5501">
        <w:rPr>
          <w:lang w:val="en-GB"/>
        </w:rPr>
        <w:t xml:space="preserve">Figure </w:t>
      </w:r>
      <w:r w:rsidR="00D0494D">
        <w:rPr>
          <w:noProof/>
          <w:lang w:val="en-GB"/>
        </w:rPr>
        <w:t>60</w:t>
      </w:r>
      <w:r w:rsidR="007F5501">
        <w:rPr>
          <w:lang w:val="en-GB"/>
        </w:rPr>
        <w:fldChar w:fldCharType="end"/>
      </w:r>
      <w:r w:rsidR="007F5501">
        <w:rPr>
          <w:lang w:val="en-GB"/>
        </w:rPr>
        <w:t>)</w:t>
      </w:r>
      <w:r w:rsidRPr="00BA5A36">
        <w:rPr>
          <w:lang w:val="en-GB"/>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w:t>
      </w:r>
      <w:r w:rsidR="00B34E57" w:rsidRPr="00BA5A36">
        <w:rPr>
          <w:lang w:val="en-GB"/>
        </w:rPr>
        <w:t>.</w:t>
      </w:r>
      <w:r w:rsidRPr="00BA5A36">
        <w:rPr>
          <w:lang w:val="en-GB"/>
        </w:rPr>
        <w:t xml:space="preserve"> </w:t>
      </w:r>
      <w:r w:rsidR="00B34E57" w:rsidRPr="00BA5A36">
        <w:rPr>
          <w:lang w:val="en-GB"/>
        </w:rPr>
        <w:t>O</w:t>
      </w:r>
      <w:r w:rsidRPr="00BA5A36">
        <w:rPr>
          <w:lang w:val="en-GB"/>
        </w:rPr>
        <w:t>n th</w:t>
      </w:r>
      <w:r w:rsidR="00B34E57" w:rsidRPr="00BA5A36">
        <w:rPr>
          <w:lang w:val="en-GB"/>
        </w:rPr>
        <w:t>e forward</w:t>
      </w:r>
      <w:r w:rsidRPr="00BA5A36">
        <w:rPr>
          <w:lang w:val="en-GB"/>
        </w:rPr>
        <w:t xml:space="preserve"> way, obstacles like friction and tension can be applied to the drive to be detected by a condition monitoring AI service. The second cobot then performs the quality detection as done in the examples.hm2</w:t>
      </w:r>
      <w:r w:rsidR="00FA57E3" w:rsidRPr="00BA5A36">
        <w:rPr>
          <w:lang w:val="en-GB"/>
        </w:rPr>
        <w:t>2</w:t>
      </w:r>
      <w:r w:rsidRPr="00BA5A36">
        <w:rPr>
          <w:lang w:val="en-GB"/>
        </w:rPr>
        <w:t xml:space="preserve"> application.</w:t>
      </w:r>
    </w:p>
    <w:p w14:paraId="4A2DBE7B" w14:textId="13469507" w:rsidR="00E5519D" w:rsidRPr="003D662E" w:rsidRDefault="00E5519D" w:rsidP="00E5519D">
      <w:pPr>
        <w:pStyle w:val="Heading2"/>
        <w:rPr>
          <w:lang w:val="en-US"/>
        </w:rPr>
      </w:pPr>
      <w:bookmarkStart w:id="289" w:name="_Ref101369004"/>
      <w:bookmarkStart w:id="290" w:name="_Toc147571995"/>
      <w:r w:rsidRPr="003D662E">
        <w:rPr>
          <w:lang w:val="en-US"/>
        </w:rPr>
        <w:t xml:space="preserve">Creating an </w:t>
      </w:r>
      <w:r w:rsidR="003736EF" w:rsidRPr="003D662E">
        <w:rPr>
          <w:lang w:val="en-US"/>
        </w:rPr>
        <w:t>A</w:t>
      </w:r>
      <w:r w:rsidRPr="003D662E">
        <w:rPr>
          <w:lang w:val="en-US"/>
        </w:rPr>
        <w:t>pplication</w:t>
      </w:r>
      <w:bookmarkEnd w:id="279"/>
      <w:bookmarkEnd w:id="289"/>
      <w:bookmarkEnd w:id="290"/>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162FB437"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61</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D0494D" w:rsidRPr="003D662E">
        <w:rPr>
          <w:lang w:val="en-US"/>
        </w:rPr>
        <w:t xml:space="preserve">Figure </w:t>
      </w:r>
      <w:r w:rsidR="00D0494D">
        <w:rPr>
          <w:noProof/>
          <w:lang w:val="en-US"/>
        </w:rPr>
        <w:t>61</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w:t>
      </w:r>
      <w:r w:rsidR="00C23F7F" w:rsidRPr="003D662E">
        <w:rPr>
          <w:lang w:val="en-US"/>
        </w:rPr>
        <w:lastRenderedPageBreak/>
        <w:t xml:space="preserve">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D0494D">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4"/>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00DBCC9E"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/src/test/easy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src/test/easy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IIP-Ecosphere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7D9312C4"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D0494D">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5303CF05"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D0494D">
        <w:rPr>
          <w:lang w:val="en-US"/>
        </w:rPr>
        <w:t>3.12</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D0494D">
        <w:rPr>
          <w:lang w:val="en-US"/>
        </w:rPr>
        <w:t>8.4</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9">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4A023E6F" w:rsidR="00507BCA" w:rsidRPr="003D662E" w:rsidRDefault="00507BCA" w:rsidP="00507BCA">
      <w:pPr>
        <w:pStyle w:val="Caption"/>
        <w:jc w:val="center"/>
        <w:rPr>
          <w:lang w:val="en-US"/>
        </w:rPr>
      </w:pPr>
      <w:bookmarkStart w:id="291"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61</w:t>
      </w:r>
      <w:r w:rsidRPr="003D662E">
        <w:fldChar w:fldCharType="end"/>
      </w:r>
      <w:bookmarkEnd w:id="291"/>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92" w:name="_Ref110940416"/>
      <w:bookmarkStart w:id="293" w:name="_Toc147571996"/>
      <w:r w:rsidRPr="003D662E">
        <w:rPr>
          <w:lang w:val="en-US"/>
        </w:rPr>
        <w:t>Project Structures</w:t>
      </w:r>
      <w:bookmarkEnd w:id="292"/>
      <w:bookmarkEnd w:id="293"/>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51A23D7A"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61</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51F82A76"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62</w:t>
      </w:r>
      <w:r w:rsidRPr="003D662E">
        <w:fldChar w:fldCharType="end"/>
      </w:r>
      <w:r w:rsidRPr="003D662E">
        <w:rPr>
          <w:lang w:val="en-US"/>
        </w:rPr>
        <w:t>: Overall structure of an implementation project.</w:t>
      </w:r>
    </w:p>
    <w:p w14:paraId="4C4A89AF" w14:textId="77777777"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w:t>
      </w:r>
      <w:r w:rsidRPr="003D662E">
        <w:rPr>
          <w:lang w:val="en-US"/>
        </w:rPr>
        <w:lastRenderedPageBreak/>
        <w:t xml:space="preserve">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scripts must be called from the main </w:t>
      </w:r>
      <w:r w:rsidRPr="003D662E">
        <w:rPr>
          <w:rFonts w:ascii="Consolas" w:hAnsi="Consolas"/>
          <w:lang w:val="en-US"/>
        </w:rPr>
        <w:t>pom.xml</w:t>
      </w:r>
      <w:r w:rsidRPr="003D662E">
        <w:rPr>
          <w:lang w:val="en-US"/>
        </w:rPr>
        <w:t xml:space="preserve"> of the project. </w:t>
      </w:r>
      <w:r w:rsidRPr="003D662E">
        <w:rPr>
          <w:rFonts w:ascii="Consolas" w:hAnsi="Consolas"/>
          <w:lang w:val="en-US"/>
        </w:rPr>
        <w:t>src/main/easy</w:t>
      </w:r>
      <w:r w:rsidRPr="003D662E">
        <w:rPr>
          <w:lang w:val="en-US"/>
        </w:rPr>
        <w:t xml:space="preserve"> contains the platform configuration (meta-)model, which is downloaded as part of the build process.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Similarly, the </w:t>
      </w:r>
      <w:r w:rsidRPr="003D662E">
        <w:rPr>
          <w:rFonts w:ascii="Consolas" w:hAnsi="Consolas" w:cstheme="minorHAnsi"/>
          <w:lang w:val="en-US"/>
        </w:rPr>
        <w:t>src/test</w:t>
      </w:r>
      <w:r w:rsidRPr="003D662E">
        <w:rPr>
          <w:rFonts w:cstheme="minorHAnsi"/>
          <w:lang w:val="en-US"/>
        </w:rPr>
        <w:t xml:space="preserve"> tree contains testing code, e.g., for Java or Python. Moreover, as a “heritage” from the first examples, the </w:t>
      </w:r>
      <w:r w:rsidRPr="003D662E">
        <w:rPr>
          <w:rFonts w:ascii="Consolas" w:hAnsi="Consolas" w:cstheme="minorHAnsi"/>
          <w:lang w:val="en-US"/>
        </w:rPr>
        <w:t>src/test/easy</w:t>
      </w:r>
      <w:r w:rsidRPr="003D662E">
        <w:rPr>
          <w:rFonts w:cstheme="minorHAnsi"/>
          <w:lang w:val="en-US"/>
        </w:rPr>
        <w:t xml:space="preserve"> folder currently contains the configuration model of your application (based on the model in </w:t>
      </w:r>
      <w:r w:rsidRPr="003D662E">
        <w:rPr>
          <w:rFonts w:ascii="Consolas" w:hAnsi="Consolas" w:cstheme="minorHAnsi"/>
          <w:lang w:val="en-US"/>
        </w:rPr>
        <w:t>src/main/easy</w:t>
      </w:r>
      <w:r w:rsidRPr="003D662E">
        <w:rPr>
          <w:rFonts w:cstheme="minorHAnsi"/>
          <w:lang w:val="en-US"/>
        </w:rPr>
        <w:t>).</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7760620E" w:rsidR="0006191D" w:rsidRPr="003D662E" w:rsidRDefault="0006191D" w:rsidP="0006191D">
      <w:pPr>
        <w:pStyle w:val="Caption"/>
        <w:jc w:val="center"/>
        <w:rPr>
          <w:lang w:val="en-US"/>
        </w:rPr>
      </w:pPr>
      <w:bookmarkStart w:id="294"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63</w:t>
      </w:r>
      <w:r w:rsidRPr="003D662E">
        <w:fldChar w:fldCharType="end"/>
      </w:r>
      <w:bookmarkEnd w:id="294"/>
      <w:r w:rsidRPr="003D662E">
        <w:rPr>
          <w:lang w:val="en-US"/>
        </w:rPr>
        <w:t>: Detailed structure of the generated application interfaces.</w:t>
      </w:r>
    </w:p>
    <w:p w14:paraId="535B70B8" w14:textId="10C8C358"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63</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lastRenderedPageBreak/>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7C849E38"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64</w:t>
      </w:r>
      <w:r w:rsidRPr="003D662E">
        <w:fldChar w:fldCharType="end"/>
      </w:r>
      <w:r w:rsidRPr="003D662E">
        <w:rPr>
          <w:lang w:val="en-US"/>
        </w:rPr>
        <w:t>: Detailed structure of the generated service integrations.</w:t>
      </w:r>
    </w:p>
    <w:p w14:paraId="29132970" w14:textId="2D5E6051"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5"/>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IIP-Ecosphere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D0494D">
        <w:rPr>
          <w:lang w:val="en-US"/>
        </w:rPr>
        <w:t>3.6.3.1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Both folders 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 xml:space="preserve">As mentioned above, most of the provided platform examples follow this structure, in particular to reduce the number of projects in an IDE. In addition, services may be implemented in two separate </w:t>
      </w:r>
      <w:r w:rsidRPr="003D662E">
        <w:rPr>
          <w:lang w:val="en-US"/>
        </w:rPr>
        <w:lastRenderedPageBreak/>
        <w:t>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2788404F"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as illustrated in </w:t>
      </w:r>
      <w:r w:rsidR="00C243BB" w:rsidRPr="003D662E">
        <w:rPr>
          <w:lang w:val="en-US"/>
        </w:rPr>
        <w:fldChar w:fldCharType="begin"/>
      </w:r>
      <w:r w:rsidR="00C243BB" w:rsidRPr="003D662E">
        <w:rPr>
          <w:lang w:val="en-US"/>
        </w:rPr>
        <w:instrText xml:space="preserve"> REF _Ref77695783 \h </w:instrText>
      </w:r>
      <w:r w:rsidR="00C03420" w:rsidRPr="003D662E">
        <w:rPr>
          <w:lang w:val="en-US"/>
        </w:rPr>
        <w:instrText xml:space="preserve"> \* MERGEFORMAT </w:instrText>
      </w:r>
      <w:r w:rsidR="00C243BB" w:rsidRPr="003D662E">
        <w:rPr>
          <w:lang w:val="en-US"/>
        </w:rPr>
      </w:r>
      <w:r w:rsidR="00C243BB" w:rsidRPr="003D662E">
        <w:rPr>
          <w:lang w:val="en-US"/>
        </w:rPr>
        <w:fldChar w:fldCharType="separate"/>
      </w:r>
      <w:r w:rsidR="00D0494D" w:rsidRPr="003D662E">
        <w:rPr>
          <w:lang w:val="en-US"/>
        </w:rPr>
        <w:t xml:space="preserve">Figure </w:t>
      </w:r>
      <w:r w:rsidR="00D0494D">
        <w:rPr>
          <w:noProof/>
          <w:lang w:val="en-US"/>
        </w:rPr>
        <w:t>66</w:t>
      </w:r>
      <w:r w:rsidR="00C243BB" w:rsidRPr="003D662E">
        <w:rPr>
          <w:lang w:val="en-US"/>
        </w:rPr>
        <w:fldChar w:fldCharType="end"/>
      </w:r>
      <w:r w:rsidR="00C243BB" w:rsidRPr="003D662E">
        <w:rPr>
          <w:lang w:val="en-US"/>
        </w:rPr>
        <w:t xml:space="preserv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95" w:name="_Hlk113956115"/>
      <w:r w:rsidR="00876260" w:rsidRPr="003D662E">
        <w:rPr>
          <w:rFonts w:ascii="Consolas" w:hAnsi="Consolas"/>
          <w:lang w:val="en-US"/>
        </w:rPr>
        <w:t>src/test/resources</w:t>
      </w:r>
      <w:bookmarkEnd w:id="295"/>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27E72EF2" w:rsidR="00312A84" w:rsidRPr="003D662E" w:rsidRDefault="00312A84" w:rsidP="00312A84">
      <w:pPr>
        <w:pStyle w:val="Caption"/>
        <w:jc w:val="center"/>
        <w:rPr>
          <w:lang w:val="en-US"/>
        </w:rPr>
      </w:pPr>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65</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96" w:name="_Ref111448857"/>
      <w:bookmarkStart w:id="297" w:name="_Toc147571997"/>
      <w:r w:rsidRPr="003D662E">
        <w:rPr>
          <w:lang w:val="en-US"/>
        </w:rPr>
        <w:t xml:space="preserve">Default Build </w:t>
      </w:r>
      <w:r w:rsidR="00FD00DF" w:rsidRPr="003D662E">
        <w:rPr>
          <w:lang w:val="en-US"/>
        </w:rPr>
        <w:t>Sequences</w:t>
      </w:r>
      <w:bookmarkEnd w:id="296"/>
      <w:bookmarkEnd w:id="297"/>
    </w:p>
    <w:p w14:paraId="72487AAF" w14:textId="168EE68E"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D0494D">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D0494D">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551F54A7"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D0494D">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539445FA"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src/test/easy</w:t>
      </w:r>
      <w:r w:rsidR="009511D0" w:rsidRPr="003D662E">
        <w:rPr>
          <w:lang w:val="en-US"/>
        </w:rPr>
        <w:t xml:space="preserve"> with an example-specific name and the platform configuration (meta-)model is stored in </w:t>
      </w:r>
      <w:r w:rsidR="009511D0" w:rsidRPr="003D662E">
        <w:rPr>
          <w:rFonts w:ascii="Consolas" w:hAnsi="Consolas"/>
          <w:lang w:val="en-US"/>
        </w:rPr>
        <w:t>src/main/easy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21E0B9C8" w:rsidR="007D4CA2" w:rsidRPr="003D662E" w:rsidRDefault="007D4CA2" w:rsidP="0051335B">
      <w:pPr>
        <w:pStyle w:val="ListParagraph"/>
        <w:numPr>
          <w:ilvl w:val="0"/>
          <w:numId w:val="49"/>
        </w:numPr>
        <w:jc w:val="both"/>
        <w:rPr>
          <w:lang w:val="en-US"/>
        </w:rPr>
      </w:pPr>
      <w:r w:rsidRPr="003D662E">
        <w:rPr>
          <w:rFonts w:ascii="Consolas" w:hAnsi="Consolas"/>
          <w:lang w:val="en-US"/>
        </w:rPr>
        <w:lastRenderedPageBreak/>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D0494D">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D0494D">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D0494D">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5BCF7C9A"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D0494D">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98" w:name="_Ref111448859"/>
      <w:bookmarkStart w:id="299" w:name="_Toc147571998"/>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98"/>
      <w:bookmarkEnd w:id="299"/>
    </w:p>
    <w:p w14:paraId="35B8A070" w14:textId="2A10B1F9"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D0494D">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D0494D">
        <w:rPr>
          <w:lang w:val="en-US"/>
        </w:rPr>
        <w:t>8</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D0494D">
        <w:rPr>
          <w:lang w:val="en-US"/>
        </w:rPr>
        <w:t>9</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57836E36" w:rsidR="00BA6B3E" w:rsidRPr="003D662E" w:rsidRDefault="00BA6B3E" w:rsidP="0051335B">
      <w:pPr>
        <w:pStyle w:val="ListParagraph"/>
        <w:numPr>
          <w:ilvl w:val="0"/>
          <w:numId w:val="46"/>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D0494D">
        <w:rPr>
          <w:lang w:val="en-US"/>
        </w:rPr>
        <w:t>3.6.1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6"/>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lastRenderedPageBreak/>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w:t>
      </w:r>
      <w:r w:rsidR="00A23951" w:rsidRPr="003D662E">
        <w:rPr>
          <w:lang w:val="en-US"/>
        </w:rPr>
        <w:lastRenderedPageBreak/>
        <w:t xml:space="preserve">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5F73F354"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D0494D">
        <w:rPr>
          <w:lang w:val="en-US"/>
        </w:rPr>
        <w:t>3.6.3</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145A64DF"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D0494D">
        <w:rPr>
          <w:lang w:val="en-US"/>
        </w:rPr>
        <w:t>3.4.6</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25F2F927"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D0494D">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17"/>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w:t>
      </w:r>
      <w:r w:rsidR="008D5EDC" w:rsidRPr="003D662E">
        <w:rPr>
          <w:lang w:val="en-US"/>
        </w:rPr>
        <w:lastRenderedPageBreak/>
        <w:t xml:space="preserve">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227B3D94" w14:textId="1DD56AA6" w:rsidR="00B421E1" w:rsidRPr="003D662E" w:rsidRDefault="00AF4BCD" w:rsidP="00CA2F6B">
      <w:pPr>
        <w:pStyle w:val="Heading1"/>
        <w:rPr>
          <w:lang w:val="en-US"/>
        </w:rPr>
      </w:pPr>
      <w:bookmarkStart w:id="300" w:name="_Toc76979386"/>
      <w:bookmarkStart w:id="301" w:name="_Toc76979438"/>
      <w:bookmarkStart w:id="302" w:name="_Toc76979489"/>
      <w:bookmarkStart w:id="303" w:name="_Toc76979541"/>
      <w:bookmarkStart w:id="304" w:name="_Toc76979387"/>
      <w:bookmarkStart w:id="305" w:name="_Toc76979439"/>
      <w:bookmarkStart w:id="306" w:name="_Toc76979490"/>
      <w:bookmarkStart w:id="307" w:name="_Toc76979542"/>
      <w:bookmarkStart w:id="308" w:name="_Ref57897876"/>
      <w:bookmarkStart w:id="309" w:name="_Ref77707668"/>
      <w:bookmarkStart w:id="310" w:name="_Toc147571999"/>
      <w:bookmarkEnd w:id="300"/>
      <w:bookmarkEnd w:id="301"/>
      <w:bookmarkEnd w:id="302"/>
      <w:bookmarkEnd w:id="303"/>
      <w:bookmarkEnd w:id="304"/>
      <w:bookmarkEnd w:id="305"/>
      <w:bookmarkEnd w:id="306"/>
      <w:bookmarkEnd w:id="307"/>
      <w:r w:rsidRPr="003D662E">
        <w:rPr>
          <w:lang w:val="en-US"/>
        </w:rPr>
        <w:lastRenderedPageBreak/>
        <w:t xml:space="preserve">Platform </w:t>
      </w:r>
      <w:r w:rsidR="00CD6F53" w:rsidRPr="003D662E">
        <w:rPr>
          <w:lang w:val="en-US"/>
        </w:rPr>
        <w:t>Security</w:t>
      </w:r>
      <w:bookmarkEnd w:id="308"/>
      <w:r w:rsidRPr="003D662E">
        <w:rPr>
          <w:lang w:val="en-US"/>
        </w:rPr>
        <w:t xml:space="preserve"> and Data Protection</w:t>
      </w:r>
      <w:bookmarkEnd w:id="309"/>
      <w:bookmarkEnd w:id="310"/>
    </w:p>
    <w:p w14:paraId="1D449908" w14:textId="3E2A05C2" w:rsidR="00AF4BCD" w:rsidRPr="003D662E" w:rsidRDefault="00AF4BCD" w:rsidP="00701C4B">
      <w:pPr>
        <w:jc w:val="both"/>
        <w:rPr>
          <w:lang w:val="en-US"/>
        </w:rPr>
      </w:pPr>
      <w:r w:rsidRPr="003D662E">
        <w:rPr>
          <w:lang w:val="en-US"/>
        </w:rPr>
        <w:t xml:space="preserve">In this section, we discuss means to ensure the security and the data protection in the IIP-Ecosphere platform. We start with (cross-cutting) internal security and security analysis in Section </w:t>
      </w:r>
      <w:r w:rsidRPr="003D662E">
        <w:rPr>
          <w:lang w:val="en-US"/>
        </w:rPr>
        <w:fldChar w:fldCharType="begin"/>
      </w:r>
      <w:r w:rsidRPr="003D662E">
        <w:rPr>
          <w:lang w:val="en-US"/>
        </w:rPr>
        <w:instrText xml:space="preserve"> REF _Ref77707307 \r \h </w:instrText>
      </w:r>
      <w:r w:rsidR="003D662E">
        <w:rPr>
          <w:lang w:val="en-US"/>
        </w:rPr>
        <w:instrText xml:space="preserve"> \* MERGEFORMAT </w:instrText>
      </w:r>
      <w:r w:rsidRPr="003D662E">
        <w:rPr>
          <w:lang w:val="en-US"/>
        </w:rPr>
      </w:r>
      <w:r w:rsidRPr="003D662E">
        <w:rPr>
          <w:lang w:val="en-US"/>
        </w:rPr>
        <w:fldChar w:fldCharType="separate"/>
      </w:r>
      <w:r w:rsidR="00D0494D">
        <w:rPr>
          <w:lang w:val="en-US"/>
        </w:rPr>
        <w:t>7.1</w:t>
      </w:r>
      <w:r w:rsidRPr="003D662E">
        <w:rPr>
          <w:lang w:val="en-US"/>
        </w:rPr>
        <w:fldChar w:fldCharType="end"/>
      </w:r>
      <w:r w:rsidR="00B86F9E" w:rsidRPr="003D662E">
        <w:rPr>
          <w:lang w:val="en-US"/>
        </w:rPr>
        <w:t xml:space="preserve">, the support/application of concepts of the IoT component profile in Section </w:t>
      </w:r>
      <w:r w:rsidR="00B86F9E" w:rsidRPr="003D662E">
        <w:rPr>
          <w:lang w:val="en-US"/>
        </w:rPr>
        <w:fldChar w:fldCharType="begin"/>
      </w:r>
      <w:r w:rsidR="00B86F9E" w:rsidRPr="003D662E">
        <w:rPr>
          <w:lang w:val="en-US"/>
        </w:rPr>
        <w:instrText xml:space="preserve"> REF _Ref111453776 \r \h  \* MERGEFORMAT </w:instrText>
      </w:r>
      <w:r w:rsidR="00B86F9E" w:rsidRPr="003D662E">
        <w:rPr>
          <w:lang w:val="en-US"/>
        </w:rPr>
      </w:r>
      <w:r w:rsidR="00B86F9E" w:rsidRPr="003D662E">
        <w:rPr>
          <w:lang w:val="en-US"/>
        </w:rPr>
        <w:fldChar w:fldCharType="separate"/>
      </w:r>
      <w:r w:rsidR="00D0494D">
        <w:rPr>
          <w:lang w:val="en-US"/>
        </w:rPr>
        <w:t>7.2</w:t>
      </w:r>
      <w:r w:rsidR="00B86F9E" w:rsidRPr="003D662E">
        <w:rPr>
          <w:lang w:val="en-US"/>
        </w:rPr>
        <w:fldChar w:fldCharType="end"/>
      </w:r>
      <w:r w:rsidRPr="003D662E">
        <w:rPr>
          <w:lang w:val="en-US"/>
        </w:rPr>
        <w:t xml:space="preserve"> and external security measures in</w:t>
      </w:r>
      <w:r w:rsidR="00A96EC7" w:rsidRPr="003D662E">
        <w:rPr>
          <w:lang w:val="en-US"/>
        </w:rPr>
        <w:t xml:space="preserve"> Section</w:t>
      </w:r>
      <w:r w:rsidRPr="003D662E">
        <w:rPr>
          <w:lang w:val="en-US"/>
        </w:rPr>
        <w:t xml:space="preserve"> </w:t>
      </w:r>
      <w:r w:rsidRPr="003D662E">
        <w:rPr>
          <w:lang w:val="en-US"/>
        </w:rPr>
        <w:fldChar w:fldCharType="begin"/>
      </w:r>
      <w:r w:rsidRPr="003D662E">
        <w:rPr>
          <w:lang w:val="en-US"/>
        </w:rPr>
        <w:instrText xml:space="preserve"> REF _Ref77707309 \r \h </w:instrText>
      </w:r>
      <w:r w:rsidR="003D662E">
        <w:rPr>
          <w:lang w:val="en-US"/>
        </w:rPr>
        <w:instrText xml:space="preserve"> \* MERGEFORMAT </w:instrText>
      </w:r>
      <w:r w:rsidRPr="003D662E">
        <w:rPr>
          <w:lang w:val="en-US"/>
        </w:rPr>
      </w:r>
      <w:r w:rsidRPr="003D662E">
        <w:rPr>
          <w:lang w:val="en-US"/>
        </w:rPr>
        <w:fldChar w:fldCharType="separate"/>
      </w:r>
      <w:r w:rsidR="00D0494D">
        <w:rPr>
          <w:lang w:val="en-US"/>
        </w:rPr>
        <w:t>7.2</w:t>
      </w:r>
      <w:r w:rsidRPr="003D662E">
        <w:rPr>
          <w:lang w:val="en-US"/>
        </w:rPr>
        <w:fldChar w:fldCharType="end"/>
      </w:r>
      <w:r w:rsidRPr="003D662E">
        <w:rPr>
          <w:lang w:val="en-US"/>
        </w:rPr>
        <w:t>.</w:t>
      </w:r>
    </w:p>
    <w:p w14:paraId="473E1347" w14:textId="53C5B4BE" w:rsidR="00AF4BCD" w:rsidRPr="003D662E" w:rsidRDefault="00AF4BCD" w:rsidP="00AF4BCD">
      <w:pPr>
        <w:pStyle w:val="Heading2"/>
        <w:rPr>
          <w:lang w:val="en-US"/>
        </w:rPr>
      </w:pPr>
      <w:bookmarkStart w:id="311" w:name="_Ref77707307"/>
      <w:bookmarkStart w:id="312" w:name="_Toc147572000"/>
      <w:r w:rsidRPr="003D662E">
        <w:rPr>
          <w:lang w:val="en-US"/>
        </w:rPr>
        <w:t>Internal Security and Security</w:t>
      </w:r>
      <w:r w:rsidR="007E53CF" w:rsidRPr="003D662E">
        <w:rPr>
          <w:lang w:val="en-US"/>
        </w:rPr>
        <w:t>/Privacy</w:t>
      </w:r>
      <w:r w:rsidRPr="003D662E">
        <w:rPr>
          <w:lang w:val="en-US"/>
        </w:rPr>
        <w:t xml:space="preserve"> Analysis</w:t>
      </w:r>
      <w:bookmarkEnd w:id="311"/>
      <w:bookmarkEnd w:id="312"/>
    </w:p>
    <w:p w14:paraId="22B9837C" w14:textId="32817CB6" w:rsidR="003B68DA" w:rsidRPr="003D662E" w:rsidRDefault="003B68DA" w:rsidP="003B68DA">
      <w:pPr>
        <w:jc w:val="both"/>
        <w:rPr>
          <w:lang w:val="en-US"/>
        </w:rPr>
      </w:pPr>
      <w:r w:rsidRPr="003D662E">
        <w:rPr>
          <w:lang w:val="en-US"/>
        </w:rPr>
        <w:t xml:space="preserve">One main step before managing security and offering security enhanced services is to </w:t>
      </w:r>
      <w:r w:rsidR="0081056D" w:rsidRPr="003D662E">
        <w:rPr>
          <w:lang w:val="en-US"/>
        </w:rPr>
        <w:t xml:space="preserve">review </w:t>
      </w:r>
      <w:r w:rsidRPr="003D662E">
        <w:rPr>
          <w:lang w:val="en-US"/>
        </w:rPr>
        <w:t>where in fact security is needed. Moreover, concerning the General Data Protection Regulation (GDPR), security and privacy aspects must be considered as early as possible in the design and development of a system (privacy and security by design principles). Architectural models</w:t>
      </w:r>
      <w:r w:rsidR="0081056D" w:rsidRPr="003D662E">
        <w:rPr>
          <w:lang w:val="en-US"/>
        </w:rPr>
        <w:t>, in fact,</w:t>
      </w:r>
      <w:r w:rsidRPr="003D662E">
        <w:rPr>
          <w:lang w:val="en-US"/>
        </w:rPr>
        <w:t xml:space="preserve"> offer an excellent possibility to support the realization of privacy and security by design principles. </w:t>
      </w:r>
    </w:p>
    <w:p w14:paraId="53F7A79E" w14:textId="4024D3F4" w:rsidR="003B68DA" w:rsidRPr="003D662E" w:rsidRDefault="003B68DA" w:rsidP="003B68DA">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_Ref77695618 \r \h </w:instrText>
      </w:r>
      <w:r w:rsidR="003D662E">
        <w:rPr>
          <w:lang w:val="en-US"/>
        </w:rPr>
        <w:instrText xml:space="preserve"> \* MERGEFORMAT </w:instrText>
      </w:r>
      <w:r w:rsidRPr="003D662E">
        <w:rPr>
          <w:lang w:val="en-US"/>
        </w:rPr>
      </w:r>
      <w:r w:rsidRPr="003D662E">
        <w:rPr>
          <w:lang w:val="en-US"/>
        </w:rPr>
        <w:fldChar w:fldCharType="separate"/>
      </w:r>
      <w:r w:rsidR="00D0494D">
        <w:rPr>
          <w:lang w:val="en-US"/>
        </w:rPr>
        <w:t>12.1.2</w:t>
      </w:r>
      <w:r w:rsidRPr="003D662E">
        <w:rPr>
          <w:lang w:val="en-US"/>
        </w:rPr>
        <w:fldChar w:fldCharType="end"/>
      </w:r>
      <w:r w:rsidRPr="003D662E">
        <w:rPr>
          <w:lang w:val="en-US"/>
        </w:rPr>
        <w:t xml:space="preserve"> we introduced a UML profile called UMLsec. We further introduced two privacy checks secure links and secure dependency. Such checks provide a possibility to perform security and privacy checks on the design (architecture) of a platform provided using UML models.</w:t>
      </w:r>
    </w:p>
    <w:p w14:paraId="5EE62B7E" w14:textId="44EDD0B4" w:rsidR="003B68DA" w:rsidRPr="003D662E" w:rsidRDefault="003B68DA" w:rsidP="003B68DA">
      <w:pPr>
        <w:jc w:val="both"/>
        <w:rPr>
          <w:rFonts w:cstheme="minorHAnsi"/>
          <w:lang w:val="en-US" w:eastAsia="de-DE"/>
        </w:rPr>
      </w:pPr>
      <w:r w:rsidRPr="003D662E">
        <w:rPr>
          <w:noProof/>
          <w:lang w:val="en-US"/>
        </w:rPr>
        <w:drawing>
          <wp:inline distT="0" distB="0" distL="0" distR="0" wp14:anchorId="7D9BB7B4" wp14:editId="6DF9A50C">
            <wp:extent cx="5479534" cy="4232452"/>
            <wp:effectExtent l="0" t="0" r="698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pic:cNvPicPr/>
                  </pic:nvPicPr>
                  <pic:blipFill>
                    <a:blip r:embed="rId74">
                      <a:extLst>
                        <a:ext uri="{28A0092B-C50C-407E-A947-70E740481C1C}">
                          <a14:useLocalDpi xmlns:a14="http://schemas.microsoft.com/office/drawing/2010/main" val="0"/>
                        </a:ext>
                      </a:extLst>
                    </a:blip>
                    <a:stretch>
                      <a:fillRect/>
                    </a:stretch>
                  </pic:blipFill>
                  <pic:spPr>
                    <a:xfrm>
                      <a:off x="0" y="0"/>
                      <a:ext cx="5490867" cy="4241205"/>
                    </a:xfrm>
                    <a:prstGeom prst="rect">
                      <a:avLst/>
                    </a:prstGeom>
                  </pic:spPr>
                </pic:pic>
              </a:graphicData>
            </a:graphic>
          </wp:inline>
        </w:drawing>
      </w:r>
    </w:p>
    <w:p w14:paraId="1AEA56CF" w14:textId="2A7FCEF4" w:rsidR="00890C59" w:rsidRPr="003D662E" w:rsidRDefault="003B68DA" w:rsidP="00890C59">
      <w:pPr>
        <w:pStyle w:val="Caption"/>
        <w:rPr>
          <w:lang w:val="en-US"/>
        </w:rPr>
      </w:pPr>
      <w:bookmarkStart w:id="313" w:name="_Ref7769578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66</w:t>
      </w:r>
      <w:r w:rsidRPr="003D662E">
        <w:fldChar w:fldCharType="end"/>
      </w:r>
      <w:bookmarkEnd w:id="313"/>
      <w:r w:rsidRPr="003D662E">
        <w:rPr>
          <w:rFonts w:ascii="Calibri" w:eastAsia="Calibri" w:hAnsi="Calibri" w:cs="Calibri"/>
          <w:lang w:val="en-US"/>
        </w:rPr>
        <w:t>: Architecture model for edge deployment annotated with secure links stereotypes (excerpt of</w:t>
      </w:r>
      <w:r w:rsidR="00890C59" w:rsidRPr="003D662E">
        <w:rPr>
          <w:rFonts w:ascii="Calibri" w:eastAsia="Calibri" w:hAnsi="Calibri" w:cs="Calibri"/>
          <w:lang w:val="en-US"/>
        </w:rPr>
        <w:t xml:space="preserve"> </w:t>
      </w:r>
      <w:r w:rsidR="00890C59" w:rsidRPr="003D662E">
        <w:rPr>
          <w:rFonts w:ascii="Calibri" w:eastAsia="Calibri" w:hAnsi="Calibri" w:cs="Calibri"/>
          <w:lang w:val="en-US"/>
        </w:rPr>
        <w:fldChar w:fldCharType="begin"/>
      </w:r>
      <w:r w:rsidR="00890C59" w:rsidRPr="003D662E">
        <w:rPr>
          <w:rFonts w:ascii="Calibri" w:eastAsia="Calibri" w:hAnsi="Calibri" w:cs="Calibri"/>
          <w:lang w:val="en-US"/>
        </w:rPr>
        <w:instrText xml:space="preserve"> REF _Ref128762792 \h </w:instrText>
      </w:r>
      <w:r w:rsidR="003D662E">
        <w:rPr>
          <w:rFonts w:ascii="Calibri" w:eastAsia="Calibri" w:hAnsi="Calibri" w:cs="Calibri"/>
          <w:lang w:val="en-US"/>
        </w:rPr>
        <w:instrText xml:space="preserve"> \* MERGEFORMAT </w:instrText>
      </w:r>
      <w:r w:rsidR="00890C59" w:rsidRPr="003D662E">
        <w:rPr>
          <w:rFonts w:ascii="Calibri" w:eastAsia="Calibri" w:hAnsi="Calibri" w:cs="Calibri"/>
          <w:lang w:val="en-US"/>
        </w:rPr>
      </w:r>
      <w:r w:rsidR="00890C59" w:rsidRPr="003D662E">
        <w:rPr>
          <w:rFonts w:ascii="Calibri" w:eastAsia="Calibri" w:hAnsi="Calibri" w:cs="Calibri"/>
          <w:lang w:val="en-US"/>
        </w:rPr>
        <w:fldChar w:fldCharType="separate"/>
      </w:r>
      <w:r w:rsidR="00D0494D" w:rsidRPr="003D662E">
        <w:rPr>
          <w:lang w:val="en-US"/>
        </w:rPr>
        <w:t xml:space="preserve">Figure </w:t>
      </w:r>
      <w:r w:rsidR="00D0494D">
        <w:rPr>
          <w:noProof/>
          <w:lang w:val="en-US"/>
        </w:rPr>
        <w:t>24</w:t>
      </w:r>
      <w:r w:rsidR="00890C59" w:rsidRPr="003D662E">
        <w:rPr>
          <w:rFonts w:ascii="Calibri" w:eastAsia="Calibri" w:hAnsi="Calibri" w:cs="Calibri"/>
          <w:lang w:val="en-US"/>
        </w:rPr>
        <w:fldChar w:fldCharType="end"/>
      </w:r>
      <w:r w:rsidR="00890C59" w:rsidRPr="003D662E">
        <w:rPr>
          <w:rFonts w:ascii="Calibri" w:eastAsia="Calibri" w:hAnsi="Calibri" w:cs="Calibri"/>
          <w:lang w:val="en-US"/>
        </w:rPr>
        <w:t>)</w:t>
      </w:r>
    </w:p>
    <w:p w14:paraId="24138627" w14:textId="4E293E5E" w:rsidR="00C13205" w:rsidRPr="003D662E" w:rsidRDefault="00C13205" w:rsidP="00C13205">
      <w:pPr>
        <w:jc w:val="both"/>
        <w:rPr>
          <w:lang w:val="en-US"/>
        </w:rPr>
      </w:pPr>
      <w:r w:rsidRPr="003D662E">
        <w:rPr>
          <w:lang w:val="en-US"/>
        </w:rPr>
        <w:t>The process of checking and enhancing an architecture model is the topic of our ongoing research. In this section we describe how we can analyze the architecture of the IIP-Ecosphere data platform using CARiSMA.</w:t>
      </w:r>
    </w:p>
    <w:p w14:paraId="1C0E4DA7" w14:textId="752C2C7D" w:rsidR="00C13205" w:rsidRPr="003D662E" w:rsidRDefault="00C13205" w:rsidP="00C13205">
      <w:pPr>
        <w:jc w:val="both"/>
        <w:rPr>
          <w:rFonts w:cstheme="minorHAnsi"/>
          <w:lang w:val="en-US" w:eastAsia="de-DE"/>
        </w:rPr>
      </w:pPr>
      <w:r w:rsidRPr="003D662E">
        <w:rPr>
          <w:lang w:val="en-US"/>
        </w:rPr>
        <w:t xml:space="preserve">In Section </w:t>
      </w:r>
      <w:r w:rsidRPr="003D662E">
        <w:rPr>
          <w:lang w:val="en-US"/>
        </w:rPr>
        <w:fldChar w:fldCharType="begin"/>
      </w:r>
      <w:r w:rsidRPr="003D662E">
        <w:rPr>
          <w:lang w:val="en-US"/>
        </w:rPr>
        <w:instrText xml:space="preserve"> REF _Ref77689815 \r \h </w:instrText>
      </w:r>
      <w:r w:rsidR="003D662E">
        <w:rPr>
          <w:lang w:val="en-US"/>
        </w:rPr>
        <w:instrText xml:space="preserve"> \* MERGEFORMAT </w:instrText>
      </w:r>
      <w:r w:rsidRPr="003D662E">
        <w:rPr>
          <w:lang w:val="en-US"/>
        </w:rPr>
      </w:r>
      <w:r w:rsidRPr="003D662E">
        <w:rPr>
          <w:lang w:val="en-US"/>
        </w:rPr>
        <w:fldChar w:fldCharType="separate"/>
      </w:r>
      <w:r w:rsidR="00D0494D">
        <w:rPr>
          <w:lang w:val="en-US"/>
        </w:rPr>
        <w:t>12.1.2.1</w:t>
      </w:r>
      <w:r w:rsidRPr="003D662E">
        <w:rPr>
          <w:lang w:val="en-US"/>
        </w:rPr>
        <w:fldChar w:fldCharType="end"/>
      </w:r>
      <w:r w:rsidRPr="003D662E">
        <w:rPr>
          <w:lang w:val="en-US"/>
        </w:rPr>
        <w:t xml:space="preserve">, we saw that </w:t>
      </w:r>
      <w:r w:rsidRPr="003D662E">
        <w:rPr>
          <w:rFonts w:cstheme="minorHAnsi"/>
          <w:lang w:val="en-US" w:eastAsia="de-DE"/>
        </w:rPr>
        <w:t xml:space="preserve">the </w:t>
      </w:r>
      <w:r w:rsidRPr="003D662E">
        <w:rPr>
          <w:rFonts w:cstheme="minorHAnsi"/>
          <w:i/>
          <w:iCs/>
          <w:lang w:val="en-US" w:eastAsia="de-DE"/>
        </w:rPr>
        <w:t xml:space="preserve">secure links </w:t>
      </w:r>
      <w:r w:rsidRPr="003D662E">
        <w:rPr>
          <w:rFonts w:cstheme="minorHAnsi"/>
          <w:lang w:val="en-US" w:eastAsia="de-DE"/>
        </w:rPr>
        <w:t xml:space="preserve">annotation enables one to ensure the security of communications in a physical layer. </w:t>
      </w:r>
      <w:r w:rsidR="00194C68" w:rsidRPr="003D662E">
        <w:rPr>
          <w:lang w:val="en-GB"/>
        </w:rPr>
        <w:t>The following model is annotated with stereotypes relevant to secure links</w:t>
      </w:r>
      <w:r w:rsidRPr="003D662E">
        <w:rPr>
          <w:rFonts w:cstheme="minorHAnsi"/>
          <w:lang w:val="en-US" w:eastAsia="de-DE"/>
        </w:rPr>
        <w:t xml:space="preserve"> (</w:t>
      </w:r>
      <w:r w:rsidRPr="003D662E">
        <w:rPr>
          <w:rFonts w:cstheme="minorHAnsi"/>
          <w:lang w:val="en-US" w:eastAsia="de-DE"/>
        </w:rPr>
        <w:fldChar w:fldCharType="begin"/>
      </w:r>
      <w:r w:rsidRPr="003D662E">
        <w:rPr>
          <w:rFonts w:cstheme="minorHAnsi"/>
          <w:lang w:val="en-US" w:eastAsia="de-DE"/>
        </w:rPr>
        <w:instrText xml:space="preserve"> REF _Ref77695783 \h </w:instrText>
      </w:r>
      <w:r w:rsidR="003D662E">
        <w:rPr>
          <w:rFonts w:cstheme="minorHAnsi"/>
          <w:lang w:val="en-US" w:eastAsia="de-DE"/>
        </w:rPr>
        <w:instrText xml:space="preserve"> \* MERGEFORMAT </w:instrText>
      </w:r>
      <w:r w:rsidRPr="003D662E">
        <w:rPr>
          <w:rFonts w:cstheme="minorHAnsi"/>
          <w:lang w:val="en-US" w:eastAsia="de-DE"/>
        </w:rPr>
      </w:r>
      <w:r w:rsidRPr="003D662E">
        <w:rPr>
          <w:rFonts w:cstheme="minorHAnsi"/>
          <w:lang w:val="en-US" w:eastAsia="de-DE"/>
        </w:rPr>
        <w:fldChar w:fldCharType="separate"/>
      </w:r>
      <w:r w:rsidR="00D0494D" w:rsidRPr="003D662E">
        <w:rPr>
          <w:lang w:val="en-US"/>
        </w:rPr>
        <w:t xml:space="preserve">Figure </w:t>
      </w:r>
      <w:r w:rsidR="00D0494D">
        <w:rPr>
          <w:noProof/>
          <w:lang w:val="en-US"/>
        </w:rPr>
        <w:t>66</w:t>
      </w:r>
      <w:r w:rsidRPr="003D662E">
        <w:rPr>
          <w:rFonts w:cstheme="minorHAnsi"/>
          <w:lang w:val="en-US" w:eastAsia="de-DE"/>
        </w:rPr>
        <w:fldChar w:fldCharType="end"/>
      </w:r>
      <w:r w:rsidRPr="003D662E">
        <w:rPr>
          <w:rFonts w:cstheme="minorHAnsi"/>
          <w:lang w:val="en-US" w:eastAsia="de-DE"/>
        </w:rPr>
        <w:t>).</w:t>
      </w:r>
    </w:p>
    <w:p w14:paraId="336ACD9C" w14:textId="5375C120" w:rsidR="003B68DA" w:rsidRPr="003D662E" w:rsidRDefault="003B68DA" w:rsidP="003B68DA">
      <w:pPr>
        <w:keepNext/>
        <w:jc w:val="both"/>
        <w:rPr>
          <w:noProof/>
          <w:lang w:val="en-US"/>
        </w:rPr>
      </w:pPr>
      <w:r w:rsidRPr="003D662E">
        <w:rPr>
          <w:lang w:val="en-US"/>
        </w:rPr>
        <w:lastRenderedPageBreak/>
        <w:t xml:space="preserve">The link between the node </w:t>
      </w:r>
      <w:r w:rsidRPr="003D662E">
        <w:rPr>
          <w:rFonts w:ascii="Consolas" w:hAnsi="Consolas"/>
          <w:lang w:val="en-US"/>
        </w:rPr>
        <w:t>Loaded c750 Edge</w:t>
      </w:r>
      <w:r w:rsidRPr="003D662E">
        <w:rPr>
          <w:lang w:val="en-US"/>
        </w:rPr>
        <w:t xml:space="preserve"> and the node </w:t>
      </w:r>
      <w:r w:rsidRPr="003D662E">
        <w:rPr>
          <w:rFonts w:ascii="Consolas" w:hAnsi="Consolas"/>
          <w:lang w:val="en-US"/>
        </w:rPr>
        <w:t>Broker</w:t>
      </w:r>
      <w:r w:rsidRPr="003D662E">
        <w:rPr>
          <w:lang w:val="en-US"/>
        </w:rPr>
        <w:t xml:space="preserve"> in this figure is annotated with the </w:t>
      </w:r>
      <w:r w:rsidRPr="003D662E">
        <w:rPr>
          <w:rFonts w:ascii="Consolas" w:hAnsi="Consolas"/>
          <w:lang w:val="en-US"/>
        </w:rPr>
        <w:t>Lan</w:t>
      </w:r>
      <w:r w:rsidRPr="003D662E">
        <w:rPr>
          <w:lang w:val="en-US"/>
        </w:rPr>
        <w:t xml:space="preserve"> stereotype. Th</w:t>
      </w:r>
      <w:r w:rsidR="00136C83" w:rsidRPr="003D662E">
        <w:rPr>
          <w:lang w:val="en-US"/>
        </w:rPr>
        <w:t>e</w:t>
      </w:r>
      <w:r w:rsidRPr="003D662E">
        <w:rPr>
          <w:lang w:val="en-US"/>
        </w:rPr>
        <w:t xml:space="preserve"> stereotypes as shown in the lower side of the figure can be set in properties view. In </w:t>
      </w:r>
      <w:r w:rsidRPr="003D662E">
        <w:rPr>
          <w:lang w:val="en-US"/>
        </w:rPr>
        <w:fldChar w:fldCharType="begin"/>
      </w:r>
      <w:r w:rsidRPr="003D662E">
        <w:rPr>
          <w:lang w:val="en-US"/>
        </w:rPr>
        <w:instrText xml:space="preserve"> REF _Ref77690110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106</w:t>
      </w:r>
      <w:r w:rsidRPr="003D662E">
        <w:rPr>
          <w:lang w:val="en-US"/>
        </w:rPr>
        <w:fldChar w:fldCharType="end"/>
      </w:r>
      <w:r w:rsidRPr="003D662E">
        <w:rPr>
          <w:lang w:val="en-US"/>
        </w:rPr>
        <w:t xml:space="preserve"> we saw that a default adversary cannot delete, read or insert on a link annotated with the </w:t>
      </w:r>
      <w:r w:rsidRPr="003D662E">
        <w:rPr>
          <w:rFonts w:ascii="Consolas" w:hAnsi="Consolas"/>
          <w:lang w:val="en-US"/>
        </w:rPr>
        <w:t>Lan</w:t>
      </w:r>
      <w:r w:rsidRPr="003D662E">
        <w:rPr>
          <w:lang w:val="en-US"/>
        </w:rPr>
        <w:t xml:space="preserve"> stereotype. Furthermore, the dependency between the two artifacts deployed on these two nodes namely, </w:t>
      </w:r>
      <w:r w:rsidRPr="003D662E">
        <w:rPr>
          <w:rFonts w:ascii="Consolas" w:hAnsi="Consolas"/>
          <w:lang w:val="en-US"/>
        </w:rPr>
        <w:t>BrokerServer</w:t>
      </w:r>
      <w:r w:rsidRPr="003D662E">
        <w:rPr>
          <w:lang w:val="en-US"/>
        </w:rPr>
        <w:t xml:space="preserve"> and </w:t>
      </w:r>
      <w:r w:rsidRPr="003D662E">
        <w:rPr>
          <w:rFonts w:ascii="Consolas" w:hAnsi="Consolas"/>
          <w:lang w:val="en-US"/>
        </w:rPr>
        <w:t>PartialApplicationContainer</w:t>
      </w:r>
      <w:r w:rsidRPr="003D662E">
        <w:rPr>
          <w:lang w:val="en-US"/>
        </w:rPr>
        <w:t xml:space="preserve"> is high (as indicated by the </w:t>
      </w:r>
      <w:r w:rsidR="00607034" w:rsidRPr="003D662E">
        <w:rPr>
          <w:rFonts w:ascii="Consolas" w:eastAsia="Times New Roman" w:hAnsi="Consolas" w:cstheme="minorHAnsi"/>
          <w:lang w:val="en-US" w:eastAsia="de-DE"/>
        </w:rPr>
        <w:t>«</w:t>
      </w:r>
      <w:r w:rsidRPr="003D662E">
        <w:rPr>
          <w:rFonts w:ascii="Consolas" w:hAnsi="Consolas"/>
          <w:lang w:val="en-US"/>
        </w:rPr>
        <w:t>high</w:t>
      </w:r>
      <w:r w:rsidR="00607034" w:rsidRPr="003D662E">
        <w:rPr>
          <w:rFonts w:ascii="Consolas" w:eastAsia="Times New Roman" w:hAnsi="Consolas" w:cstheme="minorHAnsi"/>
          <w:lang w:val="en-US" w:eastAsia="de-DE"/>
        </w:rPr>
        <w:t>»</w:t>
      </w:r>
      <w:r w:rsidRPr="003D662E">
        <w:rPr>
          <w:lang w:val="en-US"/>
        </w:rPr>
        <w:t xml:space="preserve"> annotation), requiring that the adversary cannot read, delete or insert on the link. Concerning the fact that the link is annotated with the </w:t>
      </w:r>
      <w:r w:rsidRPr="003D662E">
        <w:rPr>
          <w:rFonts w:ascii="Consolas" w:hAnsi="Consolas"/>
          <w:lang w:val="en-US"/>
        </w:rPr>
        <w:t>Lan</w:t>
      </w:r>
      <w:r w:rsidRPr="003D662E">
        <w:rPr>
          <w:lang w:val="en-US"/>
        </w:rPr>
        <w:t xml:space="preserve"> stereotype, after performing an analysis the check should not show any problems. This is in fact true, shown in </w:t>
      </w:r>
      <w:r w:rsidRPr="003D662E">
        <w:rPr>
          <w:lang w:val="en-US"/>
        </w:rPr>
        <w:fldChar w:fldCharType="begin"/>
      </w:r>
      <w:r w:rsidRPr="003D662E">
        <w:rPr>
          <w:lang w:val="en-US"/>
        </w:rPr>
        <w:instrText xml:space="preserve"> REF _Ref77695996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67</w:t>
      </w:r>
      <w:r w:rsidRPr="003D662E">
        <w:rPr>
          <w:lang w:val="en-US"/>
        </w:rPr>
        <w:fldChar w:fldCharType="end"/>
      </w:r>
      <w:r w:rsidR="00607034" w:rsidRPr="003D662E">
        <w:rPr>
          <w:lang w:val="en-US"/>
        </w:rPr>
        <w:t xml:space="preserve"> </w:t>
      </w:r>
      <w:r w:rsidRPr="003D662E">
        <w:rPr>
          <w:lang w:val="en-US"/>
        </w:rPr>
        <w:t>which demonstrate the results of the analysis.</w:t>
      </w:r>
      <w:r w:rsidRPr="003D662E">
        <w:rPr>
          <w:noProof/>
          <w:lang w:val="en-US"/>
        </w:rPr>
        <w:t xml:space="preserve"> </w:t>
      </w:r>
    </w:p>
    <w:p w14:paraId="235EAC8B" w14:textId="77777777" w:rsidR="003B68DA" w:rsidRPr="003D662E" w:rsidRDefault="003B68DA" w:rsidP="003B68DA">
      <w:pPr>
        <w:keepNext/>
        <w:rPr>
          <w:lang w:val="en-US"/>
        </w:rPr>
      </w:pPr>
      <w:r w:rsidRPr="003D662E">
        <w:rPr>
          <w:noProof/>
          <w:lang w:val="en-US"/>
        </w:rPr>
        <w:drawing>
          <wp:inline distT="0" distB="0" distL="0" distR="0" wp14:anchorId="02A9E340" wp14:editId="4A7FC074">
            <wp:extent cx="5760720" cy="2602230"/>
            <wp:effectExtent l="0" t="0" r="5080" b="127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fik 73"/>
                    <pic:cNvPicPr/>
                  </pic:nvPicPr>
                  <pic:blipFill>
                    <a:blip r:embed="rId75">
                      <a:extLst>
                        <a:ext uri="{28A0092B-C50C-407E-A947-70E740481C1C}">
                          <a14:useLocalDpi xmlns:a14="http://schemas.microsoft.com/office/drawing/2010/main" val="0"/>
                        </a:ext>
                      </a:extLst>
                    </a:blip>
                    <a:stretch>
                      <a:fillRect/>
                    </a:stretch>
                  </pic:blipFill>
                  <pic:spPr>
                    <a:xfrm>
                      <a:off x="0" y="0"/>
                      <a:ext cx="5760720" cy="2602230"/>
                    </a:xfrm>
                    <a:prstGeom prst="rect">
                      <a:avLst/>
                    </a:prstGeom>
                  </pic:spPr>
                </pic:pic>
              </a:graphicData>
            </a:graphic>
          </wp:inline>
        </w:drawing>
      </w:r>
    </w:p>
    <w:p w14:paraId="020E264B" w14:textId="35ABE0C2" w:rsidR="003B68DA" w:rsidRPr="003D662E" w:rsidRDefault="003B68DA" w:rsidP="003B68DA">
      <w:pPr>
        <w:pStyle w:val="Caption"/>
        <w:jc w:val="center"/>
        <w:rPr>
          <w:lang w:val="en-US"/>
        </w:rPr>
      </w:pPr>
      <w:bookmarkStart w:id="314" w:name="_Ref7769599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67</w:t>
      </w:r>
      <w:r w:rsidRPr="003D662E">
        <w:fldChar w:fldCharType="end"/>
      </w:r>
      <w:bookmarkEnd w:id="314"/>
      <w:r w:rsidRPr="003D662E">
        <w:rPr>
          <w:rFonts w:ascii="Calibri" w:eastAsia="Calibri" w:hAnsi="Calibri" w:cs="Calibri"/>
          <w:lang w:val="en-US"/>
        </w:rPr>
        <w:t>: The CARiSMA analysis result.</w:t>
      </w:r>
    </w:p>
    <w:p w14:paraId="73DFBDE5" w14:textId="24D30547" w:rsidR="003B68DA" w:rsidRPr="003D662E" w:rsidRDefault="003B68DA" w:rsidP="003B68DA">
      <w:pPr>
        <w:jc w:val="both"/>
        <w:rPr>
          <w:lang w:val="en-US"/>
        </w:rPr>
      </w:pPr>
      <w:r w:rsidRPr="003D662E">
        <w:rPr>
          <w:lang w:val="en-US"/>
        </w:rPr>
        <w:t xml:space="preserve">Assuming that the link between the two nodes is annotated with the </w:t>
      </w:r>
      <w:r w:rsidR="00607034" w:rsidRPr="003D662E">
        <w:rPr>
          <w:rFonts w:ascii="Consolas" w:eastAsia="Times New Roman" w:hAnsi="Consolas" w:cstheme="minorHAnsi"/>
          <w:lang w:val="en-US" w:eastAsia="de-DE"/>
        </w:rPr>
        <w:t>«</w:t>
      </w:r>
      <w:r w:rsidR="00607034" w:rsidRPr="003D662E">
        <w:rPr>
          <w:rFonts w:ascii="Consolas" w:hAnsi="Consolas"/>
          <w:lang w:val="en-US"/>
        </w:rPr>
        <w:t>i</w:t>
      </w:r>
      <w:r w:rsidRPr="003D662E">
        <w:rPr>
          <w:rFonts w:ascii="Consolas" w:hAnsi="Consolas"/>
          <w:lang w:val="en-US"/>
        </w:rPr>
        <w:t>nternet</w:t>
      </w:r>
      <w:r w:rsidR="00607034" w:rsidRPr="003D662E">
        <w:rPr>
          <w:rFonts w:ascii="Consolas" w:eastAsia="Times New Roman" w:hAnsi="Consolas" w:cstheme="minorHAnsi"/>
          <w:lang w:val="en-US" w:eastAsia="de-DE"/>
        </w:rPr>
        <w:t>»</w:t>
      </w:r>
      <w:r w:rsidRPr="003D662E">
        <w:rPr>
          <w:lang w:val="en-US"/>
        </w:rPr>
        <w:t xml:space="preserve"> stereotype, and concerning the fact that the default adversary can read, insert and delete </w:t>
      </w:r>
      <w:r w:rsidR="00136C83" w:rsidRPr="003D662E">
        <w:rPr>
          <w:lang w:val="en-US"/>
        </w:rPr>
        <w:t>on</w:t>
      </w:r>
      <w:r w:rsidRPr="003D662E">
        <w:rPr>
          <w:lang w:val="en-US"/>
        </w:rPr>
        <w:t xml:space="preserve"> the communication link, the corresponding error is shown in </w:t>
      </w:r>
      <w:r w:rsidRPr="003D662E">
        <w:rPr>
          <w:lang w:val="en-US"/>
        </w:rPr>
        <w:fldChar w:fldCharType="begin"/>
      </w:r>
      <w:r w:rsidRPr="003D662E">
        <w:rPr>
          <w:lang w:val="en-US"/>
        </w:rPr>
        <w:instrText xml:space="preserve"> REF _Ref77696116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68</w:t>
      </w:r>
      <w:r w:rsidRPr="003D662E">
        <w:rPr>
          <w:lang w:val="en-US"/>
        </w:rPr>
        <w:fldChar w:fldCharType="end"/>
      </w:r>
      <w:r w:rsidRPr="003D662E">
        <w:rPr>
          <w:lang w:val="en-US"/>
        </w:rPr>
        <w:t xml:space="preserve">. </w:t>
      </w:r>
    </w:p>
    <w:p w14:paraId="6984F24D" w14:textId="77777777" w:rsidR="003B68DA" w:rsidRPr="003D662E" w:rsidRDefault="003B68DA" w:rsidP="008B38E0">
      <w:r w:rsidRPr="003D662E">
        <w:rPr>
          <w:noProof/>
          <w:lang w:val="en-US"/>
        </w:rPr>
        <w:drawing>
          <wp:inline distT="0" distB="0" distL="0" distR="0" wp14:anchorId="2206F072" wp14:editId="67BCAED4">
            <wp:extent cx="5562600" cy="2159554"/>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pic:cNvPicPr/>
                  </pic:nvPicPr>
                  <pic:blipFill>
                    <a:blip r:embed="rId76">
                      <a:extLst>
                        <a:ext uri="{28A0092B-C50C-407E-A947-70E740481C1C}">
                          <a14:useLocalDpi xmlns:a14="http://schemas.microsoft.com/office/drawing/2010/main" val="0"/>
                        </a:ext>
                      </a:extLst>
                    </a:blip>
                    <a:stretch>
                      <a:fillRect/>
                    </a:stretch>
                  </pic:blipFill>
                  <pic:spPr>
                    <a:xfrm>
                      <a:off x="0" y="0"/>
                      <a:ext cx="5565970" cy="2160862"/>
                    </a:xfrm>
                    <a:prstGeom prst="rect">
                      <a:avLst/>
                    </a:prstGeom>
                  </pic:spPr>
                </pic:pic>
              </a:graphicData>
            </a:graphic>
          </wp:inline>
        </w:drawing>
      </w:r>
    </w:p>
    <w:p w14:paraId="2C506B56" w14:textId="7FBE9C41" w:rsidR="003B68DA" w:rsidRPr="003D662E" w:rsidRDefault="003B68DA" w:rsidP="003B68DA">
      <w:pPr>
        <w:pStyle w:val="Caption"/>
        <w:jc w:val="center"/>
        <w:rPr>
          <w:lang w:val="en-US"/>
        </w:rPr>
      </w:pPr>
      <w:bookmarkStart w:id="315" w:name="_Ref776961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68</w:t>
      </w:r>
      <w:r w:rsidRPr="003D662E">
        <w:fldChar w:fldCharType="end"/>
      </w:r>
      <w:bookmarkEnd w:id="315"/>
      <w:r w:rsidRPr="003D662E">
        <w:rPr>
          <w:lang w:val="en-US"/>
        </w:rPr>
        <w:t>: The result of the CARiSMA analysis.</w:t>
      </w:r>
    </w:p>
    <w:p w14:paraId="24328348" w14:textId="063BAEF6" w:rsidR="003B68DA" w:rsidRPr="003D662E" w:rsidRDefault="003B68DA" w:rsidP="003B68DA">
      <w:pPr>
        <w:jc w:val="both"/>
        <w:rPr>
          <w:lang w:val="en-US"/>
        </w:rPr>
      </w:pPr>
      <w:r w:rsidRPr="003D662E">
        <w:rPr>
          <w:lang w:val="en-US"/>
        </w:rPr>
        <w:t>If the communication path “</w:t>
      </w:r>
      <w:r w:rsidRPr="003D662E">
        <w:rPr>
          <w:rFonts w:ascii="Consolas" w:hAnsi="Consolas"/>
          <w:lang w:val="en-US"/>
        </w:rPr>
        <w:t>Path</w:t>
      </w:r>
      <w:r w:rsidRPr="003D662E">
        <w:rPr>
          <w:lang w:val="en-US"/>
        </w:rPr>
        <w:t>-</w:t>
      </w:r>
      <w:r w:rsidRPr="003D662E">
        <w:rPr>
          <w:rFonts w:ascii="Consolas" w:hAnsi="Consolas"/>
          <w:lang w:val="en-US"/>
        </w:rPr>
        <w:t>Broker</w:t>
      </w:r>
      <w:r w:rsidRPr="003D662E">
        <w:rPr>
          <w:lang w:val="en-US"/>
        </w:rPr>
        <w:t>-</w:t>
      </w:r>
      <w:r w:rsidRPr="003D662E">
        <w:rPr>
          <w:rFonts w:ascii="Consolas" w:hAnsi="Consolas"/>
          <w:lang w:val="en-US"/>
        </w:rPr>
        <w:t>Loadedc750Edge</w:t>
      </w:r>
      <w:r w:rsidRPr="003D662E">
        <w:rPr>
          <w:lang w:val="en-US"/>
        </w:rPr>
        <w:t xml:space="preserve">” is annotated with the stereotype </w:t>
      </w:r>
      <w:r w:rsidR="00607034" w:rsidRPr="003D662E">
        <w:rPr>
          <w:rFonts w:ascii="Consolas" w:eastAsia="Times New Roman" w:hAnsi="Consolas" w:cstheme="minorHAnsi"/>
          <w:lang w:val="en-US" w:eastAsia="de-DE"/>
        </w:rPr>
        <w:t>«</w:t>
      </w:r>
      <w:r w:rsidRPr="003D662E">
        <w:rPr>
          <w:rFonts w:ascii="Consolas" w:hAnsi="Consolas"/>
          <w:lang w:val="en-US"/>
        </w:rPr>
        <w:t>Encrypted</w:t>
      </w:r>
      <w:r w:rsidR="00607034" w:rsidRPr="003D662E">
        <w:rPr>
          <w:rFonts w:ascii="Consolas" w:eastAsia="Times New Roman" w:hAnsi="Consolas" w:cstheme="minorHAnsi"/>
          <w:lang w:val="en-US" w:eastAsia="de-DE"/>
        </w:rPr>
        <w:t>»</w:t>
      </w:r>
      <w:r w:rsidRPr="003D662E">
        <w:rPr>
          <w:lang w:val="en-US"/>
        </w:rPr>
        <w:t xml:space="preserve"> and concerning the fact that a default adversary can only delete a message on an encrypted path, the corresponding error after performing a CARiSMA analysis is shown in </w:t>
      </w:r>
      <w:r w:rsidRPr="003D662E">
        <w:rPr>
          <w:lang w:val="en-US"/>
        </w:rPr>
        <w:fldChar w:fldCharType="begin"/>
      </w:r>
      <w:r w:rsidRPr="003D662E">
        <w:rPr>
          <w:lang w:val="en-US"/>
        </w:rPr>
        <w:instrText xml:space="preserve"> REF _Ref77696200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69</w:t>
      </w:r>
      <w:r w:rsidRPr="003D662E">
        <w:rPr>
          <w:lang w:val="en-US"/>
        </w:rPr>
        <w:fldChar w:fldCharType="end"/>
      </w:r>
      <w:r w:rsidRPr="003D662E">
        <w:rPr>
          <w:lang w:val="en-US"/>
        </w:rPr>
        <w:t>.</w:t>
      </w:r>
    </w:p>
    <w:p w14:paraId="40E32E1C" w14:textId="5DD7C40B" w:rsidR="003B68DA" w:rsidRPr="003D662E" w:rsidRDefault="003B68DA" w:rsidP="003B68DA">
      <w:pPr>
        <w:jc w:val="both"/>
        <w:rPr>
          <w:lang w:val="en-US"/>
        </w:rPr>
      </w:pPr>
      <w:r w:rsidRPr="003D662E">
        <w:rPr>
          <w:lang w:val="en-US"/>
        </w:rPr>
        <w:t>Such errors identif</w:t>
      </w:r>
      <w:r w:rsidR="00136C83" w:rsidRPr="003D662E">
        <w:rPr>
          <w:lang w:val="en-US"/>
        </w:rPr>
        <w:t>ied</w:t>
      </w:r>
      <w:r w:rsidRPr="003D662E">
        <w:rPr>
          <w:lang w:val="en-US"/>
        </w:rPr>
        <w:t xml:space="preserve"> in the result of a CARiSMA analysis can inform a security expert or a system designer about potential threa</w:t>
      </w:r>
      <w:r w:rsidR="00136C83" w:rsidRPr="003D662E">
        <w:rPr>
          <w:lang w:val="en-US"/>
        </w:rPr>
        <w:t>t</w:t>
      </w:r>
      <w:r w:rsidRPr="003D662E">
        <w:rPr>
          <w:lang w:val="en-US"/>
        </w:rPr>
        <w:t xml:space="preserve"> and risks in a system in the very early phases of system design. </w:t>
      </w:r>
      <w:r w:rsidRPr="003D662E">
        <w:rPr>
          <w:lang w:val="en-US"/>
        </w:rPr>
        <w:lastRenderedPageBreak/>
        <w:t>Therefore, such an analysis facilitates the process of enhancing an architectural model with appropriate security and privacy mechanisms.</w:t>
      </w:r>
    </w:p>
    <w:p w14:paraId="666CB08D" w14:textId="77777777" w:rsidR="003B68DA" w:rsidRPr="003D662E" w:rsidRDefault="003B68DA" w:rsidP="008B38E0">
      <w:r w:rsidRPr="003D662E">
        <w:rPr>
          <w:noProof/>
          <w:lang w:val="en-US"/>
        </w:rPr>
        <w:drawing>
          <wp:inline distT="0" distB="0" distL="0" distR="0" wp14:anchorId="49B47915" wp14:editId="2B95FCDD">
            <wp:extent cx="5760720" cy="1704340"/>
            <wp:effectExtent l="0" t="0" r="508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77">
                      <a:extLst>
                        <a:ext uri="{28A0092B-C50C-407E-A947-70E740481C1C}">
                          <a14:useLocalDpi xmlns:a14="http://schemas.microsoft.com/office/drawing/2010/main" val="0"/>
                        </a:ext>
                      </a:extLst>
                    </a:blip>
                    <a:stretch>
                      <a:fillRect/>
                    </a:stretch>
                  </pic:blipFill>
                  <pic:spPr>
                    <a:xfrm>
                      <a:off x="0" y="0"/>
                      <a:ext cx="5760720" cy="1704340"/>
                    </a:xfrm>
                    <a:prstGeom prst="rect">
                      <a:avLst/>
                    </a:prstGeom>
                  </pic:spPr>
                </pic:pic>
              </a:graphicData>
            </a:graphic>
          </wp:inline>
        </w:drawing>
      </w:r>
    </w:p>
    <w:p w14:paraId="72BDFCE4" w14:textId="308DD98F" w:rsidR="003B68DA" w:rsidRPr="003D662E" w:rsidRDefault="003B68DA" w:rsidP="003B68DA">
      <w:pPr>
        <w:pStyle w:val="Caption"/>
        <w:jc w:val="center"/>
        <w:rPr>
          <w:lang w:val="en-US"/>
        </w:rPr>
      </w:pPr>
      <w:bookmarkStart w:id="316" w:name="_Ref776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69</w:t>
      </w:r>
      <w:r w:rsidRPr="003D662E">
        <w:fldChar w:fldCharType="end"/>
      </w:r>
      <w:bookmarkEnd w:id="316"/>
      <w:r w:rsidRPr="003D662E">
        <w:rPr>
          <w:lang w:val="en-US"/>
        </w:rPr>
        <w:t>: The result of the CARiSMA analysis.</w:t>
      </w:r>
    </w:p>
    <w:p w14:paraId="3C4EFDFA" w14:textId="0F710A6C" w:rsidR="009B3BF0" w:rsidRPr="003D662E" w:rsidRDefault="009B3BF0" w:rsidP="00AF4BCD">
      <w:pPr>
        <w:pStyle w:val="Heading2"/>
        <w:rPr>
          <w:lang w:val="en-US"/>
        </w:rPr>
      </w:pPr>
      <w:bookmarkStart w:id="317" w:name="_Ref111453776"/>
      <w:bookmarkStart w:id="318" w:name="_Toc147572001"/>
      <w:bookmarkStart w:id="319" w:name="_Ref77707309"/>
      <w:r w:rsidRPr="003D662E">
        <w:rPr>
          <w:lang w:val="en-US"/>
        </w:rPr>
        <w:t>Support of the Concepts of the IoT Component Profile in actual Platforms</w:t>
      </w:r>
      <w:bookmarkEnd w:id="317"/>
      <w:bookmarkEnd w:id="318"/>
    </w:p>
    <w:p w14:paraId="50938EEB" w14:textId="7B692176" w:rsidR="009B3BF0" w:rsidRPr="003D662E" w:rsidRDefault="009B3BF0" w:rsidP="009B3BF0">
      <w:pPr>
        <w:jc w:val="both"/>
        <w:rPr>
          <w:lang w:val="en-US"/>
        </w:rPr>
      </w:pPr>
      <w:r w:rsidRPr="003D662E">
        <w:rPr>
          <w:lang w:val="en-US"/>
        </w:rPr>
        <w:t xml:space="preserve">Technologies used to meet the protection goal of confidentiality are shown with the frequency with which the technologies are used in </w:t>
      </w:r>
      <w:r w:rsidRPr="003D662E">
        <w:rPr>
          <w:lang w:val="en-US"/>
        </w:rPr>
        <w:fldChar w:fldCharType="begin"/>
      </w:r>
      <w:r w:rsidRPr="003D662E">
        <w:rPr>
          <w:lang w:val="en-US"/>
        </w:rPr>
        <w:instrText xml:space="preserve"> REF _Ref105507461 \h </w:instrText>
      </w:r>
      <w:r w:rsidR="00B86F9E" w:rsidRP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70</w:t>
      </w:r>
      <w:r w:rsidRPr="003D662E">
        <w:rPr>
          <w:lang w:val="en-US"/>
        </w:rPr>
        <w:fldChar w:fldCharType="end"/>
      </w:r>
      <w:r w:rsidRPr="003D662E">
        <w:rPr>
          <w:lang w:val="en-US"/>
        </w:rPr>
        <w:t xml:space="preserve">. According to our studies the use of TLS to ensure confidentiality and integrity of data transmissions </w:t>
      </w:r>
      <w:r w:rsidR="00F92CAC" w:rsidRPr="003D662E">
        <w:rPr>
          <w:lang w:val="en-US"/>
        </w:rPr>
        <w:t>was</w:t>
      </w:r>
      <w:r w:rsidRPr="003D662E">
        <w:rPr>
          <w:lang w:val="en-US"/>
        </w:rPr>
        <w:t xml:space="preserve"> common. Rarely was a VPN used to secure transmissions. Seldom was a way provided to encrypt stored data or to encrypt data by default. Responsibility over data confidentiality was often handed off to an external storage component. All of the platforms considered us</w:t>
      </w:r>
      <w:r w:rsidR="00111B69" w:rsidRPr="003D662E">
        <w:rPr>
          <w:lang w:val="en-US"/>
        </w:rPr>
        <w:t>ing</w:t>
      </w:r>
      <w:r w:rsidRPr="003D662E">
        <w:rPr>
          <w:lang w:val="en-US"/>
        </w:rPr>
        <w:t xml:space="preserve"> Role Based Access Control (RBAC) as the authorization scheme for access control for users and components within the platform. A platform may also use Attribute Based Access Control (ABAC) in addition to RBAC. </w:t>
      </w:r>
    </w:p>
    <w:p w14:paraId="47DEA81C" w14:textId="6FE1AC1F" w:rsidR="009B3BF0" w:rsidRPr="003D662E" w:rsidRDefault="009B3BF0" w:rsidP="009B3BF0">
      <w:pPr>
        <w:jc w:val="both"/>
        <w:rPr>
          <w:lang w:val="en-US"/>
        </w:rPr>
      </w:pPr>
      <w:r w:rsidRPr="003D662E">
        <w:rPr>
          <w:lang w:val="en-US"/>
        </w:rPr>
        <w:t xml:space="preserve">Technologies used to meet the integrity protection goal are shown with the frequency with which the technologies are used in </w:t>
      </w:r>
      <w:r w:rsidRPr="003D662E">
        <w:rPr>
          <w:lang w:val="en-US"/>
        </w:rPr>
        <w:fldChar w:fldCharType="begin"/>
      </w:r>
      <w:r w:rsidRPr="003D662E">
        <w:rPr>
          <w:lang w:val="en-US"/>
        </w:rPr>
        <w:instrText xml:space="preserve"> REF _Ref105507497 \h </w:instrText>
      </w:r>
      <w:r w:rsidR="00B86F9E" w:rsidRP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71</w:t>
      </w:r>
      <w:r w:rsidRPr="003D662E">
        <w:rPr>
          <w:lang w:val="en-US"/>
        </w:rPr>
        <w:fldChar w:fldCharType="end"/>
      </w:r>
      <w:r w:rsidRPr="003D662E">
        <w:rPr>
          <w:lang w:val="en-US"/>
        </w:rPr>
        <w:t>. To ensure traceability, as part of the protection goals of integrity and transparency, some form of centralized logging was often used. Platforms also frequently have automatic patch management for devices at the edge. Even more common than automatic patch management for the edge is some form of fleet management. It is noticeable that all platforms that have automatic patch management for the edge also meet the requirements for fleet management. Within the platforms, two types of authentication were common. Devices at the edge mostly authenticate via certificates. In contrast, components within the platform itself often authenticate via a token mechanism. Less common are Http Basic Authentication, authentication via username/password, or to an identity provider.</w:t>
      </w:r>
    </w:p>
    <w:p w14:paraId="43E412BD" w14:textId="5292ADE5" w:rsidR="009B3BF0" w:rsidRPr="003D662E" w:rsidRDefault="009B3BF0" w:rsidP="009B3BF0">
      <w:pPr>
        <w:jc w:val="both"/>
        <w:rPr>
          <w:lang w:val="en-US"/>
        </w:rPr>
      </w:pPr>
      <w:r w:rsidRPr="003D662E">
        <w:rPr>
          <w:lang w:val="en-US"/>
        </w:rPr>
        <w:t xml:space="preserve">Technologies that are used to fulfill the protection goal of availability are shown in </w:t>
      </w:r>
      <w:r w:rsidRPr="003D662E">
        <w:rPr>
          <w:lang w:val="en-US"/>
        </w:rPr>
        <w:fldChar w:fldCharType="begin"/>
      </w:r>
      <w:r w:rsidRPr="003D662E">
        <w:rPr>
          <w:lang w:val="en-US"/>
        </w:rPr>
        <w:instrText xml:space="preserve"> REF _Ref105507499 \h </w:instrText>
      </w:r>
      <w:r w:rsidR="00B86F9E" w:rsidRP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72</w:t>
      </w:r>
      <w:r w:rsidRPr="003D662E">
        <w:rPr>
          <w:lang w:val="en-US"/>
        </w:rPr>
        <w:fldChar w:fldCharType="end"/>
      </w:r>
      <w:r w:rsidRPr="003D662E">
        <w:rPr>
          <w:lang w:val="en-US"/>
        </w:rPr>
        <w:t>, along with the frequency with which the technologies are used. It was rarely mentioned explicitly that scaling of resources or the use of message buffers is used to maintain the availability of the platform. Only backups were found frequently enough to establish a trend, with six mentions. However, there is also the possibility here that responsibility for the availability of data is handed over to storage components outside the platform. However, this was not explicitly mentioned in any of the documentation.</w:t>
      </w:r>
    </w:p>
    <w:p w14:paraId="1FAFAAF6" w14:textId="7F6FFA24" w:rsidR="009B3BF0" w:rsidRPr="003D662E" w:rsidRDefault="009B3BF0" w:rsidP="009B3BF0">
      <w:pPr>
        <w:jc w:val="both"/>
        <w:rPr>
          <w:lang w:val="en-US"/>
        </w:rPr>
      </w:pPr>
      <w:r w:rsidRPr="003D662E">
        <w:rPr>
          <w:lang w:val="en-US"/>
        </w:rPr>
        <w:t xml:space="preserve">Few, if any, technologies were identified to meet the protection goals of </w:t>
      </w:r>
      <w:r w:rsidRPr="003D662E">
        <w:rPr>
          <w:rFonts w:ascii="Consolas" w:hAnsi="Consolas"/>
          <w:lang w:val="en-US"/>
        </w:rPr>
        <w:t>Unli</w:t>
      </w:r>
      <w:r w:rsidR="00BD6DFA" w:rsidRPr="003D662E">
        <w:rPr>
          <w:rFonts w:ascii="Consolas" w:hAnsi="Consolas"/>
          <w:lang w:val="en-US"/>
        </w:rPr>
        <w:t>n</w:t>
      </w:r>
      <w:r w:rsidRPr="003D662E">
        <w:rPr>
          <w:rFonts w:ascii="Consolas" w:hAnsi="Consolas"/>
          <w:lang w:val="en-US"/>
        </w:rPr>
        <w:t>kability</w:t>
      </w:r>
      <w:r w:rsidRPr="003D662E">
        <w:rPr>
          <w:lang w:val="en-US"/>
        </w:rPr>
        <w:t xml:space="preserve">, </w:t>
      </w:r>
      <w:r w:rsidRPr="003D662E">
        <w:rPr>
          <w:rFonts w:ascii="Consolas" w:hAnsi="Consolas"/>
          <w:lang w:val="en-US"/>
        </w:rPr>
        <w:t>Transparency</w:t>
      </w:r>
      <w:r w:rsidRPr="003D662E">
        <w:rPr>
          <w:lang w:val="en-US"/>
        </w:rPr>
        <w:t xml:space="preserve">, and </w:t>
      </w:r>
      <w:r w:rsidRPr="003D662E">
        <w:rPr>
          <w:rFonts w:ascii="Consolas" w:hAnsi="Consolas"/>
          <w:lang w:val="en-US"/>
        </w:rPr>
        <w:t>Intervenability</w:t>
      </w:r>
      <w:r w:rsidRPr="003D662E">
        <w:rPr>
          <w:lang w:val="en-US"/>
        </w:rPr>
        <w:t xml:space="preserve">. Technologies that are used to fulfill the protection goal of Transparency are shown with the frequency with which the technologies are used in </w:t>
      </w:r>
      <w:r w:rsidRPr="003D662E">
        <w:rPr>
          <w:lang w:val="en-US"/>
        </w:rPr>
        <w:fldChar w:fldCharType="begin"/>
      </w:r>
      <w:r w:rsidRPr="003D662E">
        <w:rPr>
          <w:lang w:val="en-US"/>
        </w:rPr>
        <w:instrText xml:space="preserve"> REF _Ref105507500 \h </w:instrText>
      </w:r>
      <w:r w:rsidR="00B86F9E" w:rsidRP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73</w:t>
      </w:r>
      <w:r w:rsidRPr="003D662E">
        <w:rPr>
          <w:lang w:val="en-US"/>
        </w:rPr>
        <w:fldChar w:fldCharType="end"/>
      </w:r>
      <w:r w:rsidRPr="003D662E">
        <w:rPr>
          <w:lang w:val="en-US"/>
        </w:rPr>
        <w:t>. Rarely is data classified according to its protection need as it is collected. No technologies were identified to enforce Unli</w:t>
      </w:r>
      <w:r w:rsidR="00445C95" w:rsidRPr="003D662E">
        <w:rPr>
          <w:lang w:val="en-US"/>
        </w:rPr>
        <w:t>n</w:t>
      </w:r>
      <w:r w:rsidRPr="003D662E">
        <w:rPr>
          <w:lang w:val="en-US"/>
        </w:rPr>
        <w:t>kability that are not also used for Confidentiality. It is noticeable that the Intervenability objective has no associated technologies.</w:t>
      </w:r>
    </w:p>
    <w:p w14:paraId="313E7217" w14:textId="0C4B1799" w:rsidR="009B3BF0" w:rsidRPr="003D662E" w:rsidRDefault="009B3BF0" w:rsidP="009B3BF0">
      <w:pPr>
        <w:jc w:val="both"/>
        <w:rPr>
          <w:lang w:val="en-US"/>
        </w:rPr>
      </w:pPr>
      <w:r w:rsidRPr="003D662E">
        <w:rPr>
          <w:lang w:val="en-US"/>
        </w:rPr>
        <w:t xml:space="preserve">Some </w:t>
      </w:r>
      <w:r w:rsidR="00445C95" w:rsidRPr="003D662E">
        <w:rPr>
          <w:lang w:val="en-US"/>
        </w:rPr>
        <w:t>results</w:t>
      </w:r>
      <w:r w:rsidRPr="003D662E">
        <w:rPr>
          <w:lang w:val="en-US"/>
        </w:rPr>
        <w:t xml:space="preserve"> from this study are provided in the following figures (</w:t>
      </w:r>
      <w:r w:rsidRPr="003D662E">
        <w:rPr>
          <w:lang w:val="en-US"/>
        </w:rPr>
        <w:fldChar w:fldCharType="begin"/>
      </w:r>
      <w:r w:rsidRPr="003D662E">
        <w:rPr>
          <w:lang w:val="en-US"/>
        </w:rPr>
        <w:instrText xml:space="preserve"> REF _Ref105507461 \h </w:instrText>
      </w:r>
      <w:r w:rsidR="00B86F9E" w:rsidRP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70</w:t>
      </w:r>
      <w:r w:rsidRPr="003D662E">
        <w:rPr>
          <w:lang w:val="en-US"/>
        </w:rPr>
        <w:fldChar w:fldCharType="end"/>
      </w:r>
      <w:r w:rsidRPr="003D662E">
        <w:rPr>
          <w:lang w:val="en-US"/>
        </w:rPr>
        <w:t>-</w:t>
      </w:r>
      <w:r w:rsidRPr="003D662E">
        <w:rPr>
          <w:lang w:val="en-US"/>
        </w:rPr>
        <w:fldChar w:fldCharType="begin"/>
      </w:r>
      <w:r w:rsidRPr="003D662E">
        <w:rPr>
          <w:lang w:val="en-US"/>
        </w:rPr>
        <w:instrText xml:space="preserve"> REF _Ref105507501 \h </w:instrText>
      </w:r>
      <w:r w:rsidR="00B86F9E" w:rsidRP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74</w:t>
      </w:r>
      <w:r w:rsidRPr="003D662E">
        <w:rPr>
          <w:lang w:val="en-US"/>
        </w:rPr>
        <w:fldChar w:fldCharType="end"/>
      </w:r>
      <w:r w:rsidRPr="003D662E">
        <w:rPr>
          <w:lang w:val="en-US"/>
        </w:rPr>
        <w:t xml:space="preserve">). They demonstrate the most used </w:t>
      </w:r>
      <w:r w:rsidR="00445C95" w:rsidRPr="003D662E">
        <w:rPr>
          <w:lang w:val="en-US"/>
        </w:rPr>
        <w:t>mechanisms</w:t>
      </w:r>
      <w:r w:rsidRPr="003D662E">
        <w:rPr>
          <w:lang w:val="en-US"/>
        </w:rPr>
        <w:t xml:space="preserve"> to ensure the relating security or privacy goal.</w:t>
      </w:r>
    </w:p>
    <w:p w14:paraId="33E3942E" w14:textId="77777777" w:rsidR="009B3BF0" w:rsidRPr="003D662E" w:rsidRDefault="009B3BF0" w:rsidP="009B3BF0">
      <w:pPr>
        <w:rPr>
          <w:lang w:val="en-US"/>
        </w:rPr>
      </w:pPr>
    </w:p>
    <w:p w14:paraId="3CB867F3" w14:textId="77777777" w:rsidR="009B3BF0" w:rsidRPr="003D662E" w:rsidRDefault="009B3BF0" w:rsidP="009B3BF0">
      <w:pPr>
        <w:keepNext/>
        <w:jc w:val="center"/>
        <w:rPr>
          <w:lang w:val="en-US"/>
        </w:rPr>
      </w:pPr>
      <w:r w:rsidRPr="003D662E">
        <w:rPr>
          <w:noProof/>
          <w:lang w:val="en-US"/>
        </w:rPr>
        <w:drawing>
          <wp:inline distT="0" distB="0" distL="0" distR="0" wp14:anchorId="23D7FE8D" wp14:editId="304D1CB9">
            <wp:extent cx="5269824" cy="2558815"/>
            <wp:effectExtent l="0" t="0" r="7620" b="0"/>
            <wp:docPr id="1654308168" name="Grafik 165430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08168" name="Grafik 1654308168"/>
                    <pic:cNvPicPr/>
                  </pic:nvPicPr>
                  <pic:blipFill>
                    <a:blip r:embed="rId78">
                      <a:extLst>
                        <a:ext uri="{28A0092B-C50C-407E-A947-70E740481C1C}">
                          <a14:useLocalDpi xmlns:a14="http://schemas.microsoft.com/office/drawing/2010/main" val="0"/>
                        </a:ext>
                      </a:extLst>
                    </a:blip>
                    <a:stretch>
                      <a:fillRect/>
                    </a:stretch>
                  </pic:blipFill>
                  <pic:spPr>
                    <a:xfrm>
                      <a:off x="0" y="0"/>
                      <a:ext cx="5344135" cy="2594898"/>
                    </a:xfrm>
                    <a:prstGeom prst="rect">
                      <a:avLst/>
                    </a:prstGeom>
                  </pic:spPr>
                </pic:pic>
              </a:graphicData>
            </a:graphic>
          </wp:inline>
        </w:drawing>
      </w:r>
    </w:p>
    <w:p w14:paraId="0978BACF" w14:textId="470A8BC3" w:rsidR="009B3BF0" w:rsidRPr="003D662E" w:rsidRDefault="009B3BF0" w:rsidP="009B3BF0">
      <w:pPr>
        <w:pStyle w:val="Caption"/>
        <w:jc w:val="center"/>
        <w:rPr>
          <w:lang w:val="en-US"/>
        </w:rPr>
      </w:pPr>
      <w:bookmarkStart w:id="320" w:name="_Ref105507461"/>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D0494D">
        <w:rPr>
          <w:noProof/>
          <w:lang w:val="en-US"/>
        </w:rPr>
        <w:t>70</w:t>
      </w:r>
      <w:r w:rsidRPr="003D662E">
        <w:rPr>
          <w:lang w:val="en-US"/>
        </w:rPr>
        <w:fldChar w:fldCharType="end"/>
      </w:r>
      <w:bookmarkEnd w:id="320"/>
      <w:r w:rsidRPr="003D662E">
        <w:rPr>
          <w:lang w:val="en-US"/>
        </w:rPr>
        <w:t>: Mechanisms used to ensure confidentiality.</w:t>
      </w:r>
    </w:p>
    <w:p w14:paraId="77A34F64" w14:textId="77777777" w:rsidR="009B3BF0" w:rsidRPr="003D662E" w:rsidRDefault="009B3BF0" w:rsidP="009B3BF0">
      <w:pPr>
        <w:keepNext/>
        <w:jc w:val="center"/>
        <w:rPr>
          <w:lang w:val="en-US"/>
        </w:rPr>
      </w:pPr>
      <w:r w:rsidRPr="003D662E">
        <w:rPr>
          <w:noProof/>
          <w:lang w:val="en-US"/>
        </w:rPr>
        <w:drawing>
          <wp:inline distT="0" distB="0" distL="0" distR="0" wp14:anchorId="1953B336" wp14:editId="3B0ED577">
            <wp:extent cx="5630731" cy="2588821"/>
            <wp:effectExtent l="0" t="0" r="8255" b="2540"/>
            <wp:docPr id="1654308172" name="Grafik 165430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08172" name="Grafik 1654308172"/>
                    <pic:cNvPicPr/>
                  </pic:nvPicPr>
                  <pic:blipFill>
                    <a:blip r:embed="rId79">
                      <a:extLst>
                        <a:ext uri="{28A0092B-C50C-407E-A947-70E740481C1C}">
                          <a14:useLocalDpi xmlns:a14="http://schemas.microsoft.com/office/drawing/2010/main" val="0"/>
                        </a:ext>
                      </a:extLst>
                    </a:blip>
                    <a:stretch>
                      <a:fillRect/>
                    </a:stretch>
                  </pic:blipFill>
                  <pic:spPr>
                    <a:xfrm>
                      <a:off x="0" y="0"/>
                      <a:ext cx="5688899" cy="2615565"/>
                    </a:xfrm>
                    <a:prstGeom prst="rect">
                      <a:avLst/>
                    </a:prstGeom>
                  </pic:spPr>
                </pic:pic>
              </a:graphicData>
            </a:graphic>
          </wp:inline>
        </w:drawing>
      </w:r>
    </w:p>
    <w:p w14:paraId="4F29B85F" w14:textId="5A8D3C22" w:rsidR="009B3BF0" w:rsidRPr="003D662E" w:rsidRDefault="009B3BF0" w:rsidP="009B3BF0">
      <w:pPr>
        <w:pStyle w:val="Caption"/>
        <w:jc w:val="center"/>
        <w:rPr>
          <w:lang w:val="en-US"/>
        </w:rPr>
      </w:pPr>
      <w:bookmarkStart w:id="321" w:name="_Ref105507497"/>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D0494D">
        <w:rPr>
          <w:noProof/>
          <w:lang w:val="en-US"/>
        </w:rPr>
        <w:t>71</w:t>
      </w:r>
      <w:r w:rsidRPr="003D662E">
        <w:rPr>
          <w:lang w:val="en-US"/>
        </w:rPr>
        <w:fldChar w:fldCharType="end"/>
      </w:r>
      <w:bookmarkEnd w:id="321"/>
      <w:r w:rsidRPr="003D662E">
        <w:rPr>
          <w:lang w:val="en-US"/>
        </w:rPr>
        <w:t xml:space="preserve">: Mechanisms used to ensure </w:t>
      </w:r>
      <w:r w:rsidR="00445C95" w:rsidRPr="003D662E">
        <w:rPr>
          <w:lang w:val="en-US"/>
        </w:rPr>
        <w:t>integrity</w:t>
      </w:r>
      <w:r w:rsidRPr="003D662E">
        <w:rPr>
          <w:lang w:val="en-US"/>
        </w:rPr>
        <w:t>.</w:t>
      </w:r>
    </w:p>
    <w:p w14:paraId="0E92F6E5" w14:textId="77777777" w:rsidR="009B3BF0" w:rsidRPr="003D662E" w:rsidRDefault="009B3BF0" w:rsidP="009B3BF0">
      <w:pPr>
        <w:keepNext/>
        <w:jc w:val="center"/>
        <w:rPr>
          <w:lang w:val="en-US"/>
        </w:rPr>
      </w:pPr>
      <w:r w:rsidRPr="003D662E">
        <w:rPr>
          <w:noProof/>
          <w:lang w:val="en-US"/>
        </w:rPr>
        <w:drawing>
          <wp:inline distT="0" distB="0" distL="0" distR="0" wp14:anchorId="43200E92" wp14:editId="17530896">
            <wp:extent cx="3575813" cy="1671235"/>
            <wp:effectExtent l="0" t="0" r="5715" b="5715"/>
            <wp:docPr id="1654308180" name="Grafik 165430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08180" name="Grafik 1654308180"/>
                    <pic:cNvPicPr/>
                  </pic:nvPicPr>
                  <pic:blipFill>
                    <a:blip r:embed="rId80">
                      <a:extLst>
                        <a:ext uri="{28A0092B-C50C-407E-A947-70E740481C1C}">
                          <a14:useLocalDpi xmlns:a14="http://schemas.microsoft.com/office/drawing/2010/main" val="0"/>
                        </a:ext>
                      </a:extLst>
                    </a:blip>
                    <a:stretch>
                      <a:fillRect/>
                    </a:stretch>
                  </pic:blipFill>
                  <pic:spPr>
                    <a:xfrm>
                      <a:off x="0" y="0"/>
                      <a:ext cx="3670184" cy="1715342"/>
                    </a:xfrm>
                    <a:prstGeom prst="rect">
                      <a:avLst/>
                    </a:prstGeom>
                  </pic:spPr>
                </pic:pic>
              </a:graphicData>
            </a:graphic>
          </wp:inline>
        </w:drawing>
      </w:r>
    </w:p>
    <w:p w14:paraId="371675A0" w14:textId="09F00A7F" w:rsidR="009B3BF0" w:rsidRPr="003D662E" w:rsidRDefault="009B3BF0" w:rsidP="009B3BF0">
      <w:pPr>
        <w:pStyle w:val="Caption"/>
        <w:jc w:val="center"/>
        <w:rPr>
          <w:lang w:val="en-US"/>
        </w:rPr>
      </w:pPr>
      <w:bookmarkStart w:id="322" w:name="_Ref105507499"/>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D0494D">
        <w:rPr>
          <w:noProof/>
          <w:lang w:val="en-US"/>
        </w:rPr>
        <w:t>72</w:t>
      </w:r>
      <w:r w:rsidRPr="003D662E">
        <w:rPr>
          <w:lang w:val="en-US"/>
        </w:rPr>
        <w:fldChar w:fldCharType="end"/>
      </w:r>
      <w:bookmarkEnd w:id="322"/>
      <w:r w:rsidRPr="003D662E">
        <w:rPr>
          <w:lang w:val="en-US"/>
        </w:rPr>
        <w:t>: Mechanisms used to ensure availability.</w:t>
      </w:r>
    </w:p>
    <w:p w14:paraId="73AB4B12" w14:textId="77777777" w:rsidR="009B3BF0" w:rsidRPr="003D662E" w:rsidRDefault="009B3BF0" w:rsidP="009B3BF0">
      <w:pPr>
        <w:rPr>
          <w:lang w:val="en-US"/>
        </w:rPr>
      </w:pPr>
    </w:p>
    <w:p w14:paraId="0D6BEA7A" w14:textId="77777777" w:rsidR="009B3BF0" w:rsidRPr="003D662E" w:rsidRDefault="009B3BF0" w:rsidP="009B3BF0">
      <w:pPr>
        <w:keepNext/>
        <w:jc w:val="center"/>
        <w:rPr>
          <w:lang w:val="en-US"/>
        </w:rPr>
      </w:pPr>
      <w:r w:rsidRPr="003D662E">
        <w:rPr>
          <w:noProof/>
          <w:lang w:val="en-US"/>
        </w:rPr>
        <w:lastRenderedPageBreak/>
        <w:drawing>
          <wp:inline distT="0" distB="0" distL="0" distR="0" wp14:anchorId="6FCC2F31" wp14:editId="61901429">
            <wp:extent cx="3777306" cy="1829529"/>
            <wp:effectExtent l="0" t="0" r="0" b="0"/>
            <wp:docPr id="1654308181" name="Grafik 165430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08181" name="Grafik 1654308181"/>
                    <pic:cNvPicPr/>
                  </pic:nvPicPr>
                  <pic:blipFill>
                    <a:blip r:embed="rId81">
                      <a:extLst>
                        <a:ext uri="{28A0092B-C50C-407E-A947-70E740481C1C}">
                          <a14:useLocalDpi xmlns:a14="http://schemas.microsoft.com/office/drawing/2010/main" val="0"/>
                        </a:ext>
                      </a:extLst>
                    </a:blip>
                    <a:stretch>
                      <a:fillRect/>
                    </a:stretch>
                  </pic:blipFill>
                  <pic:spPr>
                    <a:xfrm>
                      <a:off x="0" y="0"/>
                      <a:ext cx="3831723" cy="1855886"/>
                    </a:xfrm>
                    <a:prstGeom prst="rect">
                      <a:avLst/>
                    </a:prstGeom>
                  </pic:spPr>
                </pic:pic>
              </a:graphicData>
            </a:graphic>
          </wp:inline>
        </w:drawing>
      </w:r>
    </w:p>
    <w:p w14:paraId="000F0465" w14:textId="7D1A1634" w:rsidR="009B3BF0" w:rsidRPr="003D662E" w:rsidRDefault="009B3BF0" w:rsidP="009B3BF0">
      <w:pPr>
        <w:pStyle w:val="Caption"/>
        <w:jc w:val="center"/>
        <w:rPr>
          <w:lang w:val="en-US"/>
        </w:rPr>
      </w:pPr>
      <w:bookmarkStart w:id="323" w:name="_Ref10550750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D0494D">
        <w:rPr>
          <w:noProof/>
          <w:lang w:val="en-US"/>
        </w:rPr>
        <w:t>73</w:t>
      </w:r>
      <w:r w:rsidRPr="003D662E">
        <w:rPr>
          <w:lang w:val="en-US"/>
        </w:rPr>
        <w:fldChar w:fldCharType="end"/>
      </w:r>
      <w:bookmarkEnd w:id="323"/>
      <w:r w:rsidRPr="003D662E">
        <w:rPr>
          <w:lang w:val="en-US"/>
        </w:rPr>
        <w:t>: Mechanisms used to ensure transparency.</w:t>
      </w:r>
    </w:p>
    <w:p w14:paraId="5B284166" w14:textId="0119BED8" w:rsidR="009B3BF0" w:rsidRPr="003D662E" w:rsidRDefault="009B3BF0" w:rsidP="009B3BF0">
      <w:pPr>
        <w:jc w:val="both"/>
        <w:rPr>
          <w:lang w:val="en-US"/>
        </w:rPr>
      </w:pPr>
      <w:r w:rsidRPr="003D662E">
        <w:rPr>
          <w:lang w:val="en-US"/>
        </w:rPr>
        <w:t xml:space="preserve">A special case was the way users authenticate within the platform. There was no technology that occurred frequently enough to identify a clear trend. However, all of the platforms studied have a defined way for users to authenticate. The different technologies are shown in </w:t>
      </w:r>
      <w:r w:rsidRPr="003D662E">
        <w:rPr>
          <w:lang w:val="en-US"/>
        </w:rPr>
        <w:fldChar w:fldCharType="begin"/>
      </w:r>
      <w:r w:rsidRPr="003D662E">
        <w:rPr>
          <w:lang w:val="en-US"/>
        </w:rPr>
        <w:instrText xml:space="preserve"> REF _Ref105507501 \h </w:instrText>
      </w:r>
      <w:r w:rsidR="00B86F9E" w:rsidRP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74</w:t>
      </w:r>
      <w:r w:rsidRPr="003D662E">
        <w:rPr>
          <w:lang w:val="en-US"/>
        </w:rPr>
        <w:fldChar w:fldCharType="end"/>
      </w:r>
      <w:r w:rsidRPr="003D662E">
        <w:rPr>
          <w:lang w:val="en-US"/>
        </w:rPr>
        <w:t>. It should be noted that OAuth 2.0 is the most commonly used technology in the twelve platforms, with only five mentions.</w:t>
      </w:r>
    </w:p>
    <w:p w14:paraId="3261D46D" w14:textId="77777777" w:rsidR="009B3BF0" w:rsidRPr="003D662E" w:rsidRDefault="009B3BF0" w:rsidP="009B3BF0">
      <w:pPr>
        <w:jc w:val="both"/>
        <w:rPr>
          <w:lang w:val="en-US"/>
        </w:rPr>
      </w:pPr>
      <w:r w:rsidRPr="003D662E">
        <w:rPr>
          <w:lang w:val="en-US"/>
        </w:rPr>
        <w:t>Platforms rarely defined a secure way to transport data out of the platform ecosystem. Based on these observations, it can be concluded that the focus in the development of the platforms studied was on the technologies classically assigned as part of IT security. In particular, these include the goals confidentiality, integrity and availability. Methods for enforcing data protection, on the other hand, were implemented rather rarely.</w:t>
      </w:r>
    </w:p>
    <w:p w14:paraId="6E1F3010" w14:textId="77777777" w:rsidR="009B3BF0" w:rsidRPr="003D662E" w:rsidRDefault="009B3BF0" w:rsidP="009B3BF0">
      <w:pPr>
        <w:rPr>
          <w:lang w:val="en-US"/>
        </w:rPr>
      </w:pPr>
    </w:p>
    <w:p w14:paraId="3D83C72E" w14:textId="77777777" w:rsidR="009B3BF0" w:rsidRPr="003D662E" w:rsidRDefault="009B3BF0" w:rsidP="009B3BF0">
      <w:pPr>
        <w:rPr>
          <w:lang w:val="en-US"/>
        </w:rPr>
      </w:pPr>
    </w:p>
    <w:p w14:paraId="037D02CF" w14:textId="77777777" w:rsidR="009B3BF0" w:rsidRPr="003D662E" w:rsidRDefault="009B3BF0" w:rsidP="009B3BF0">
      <w:pPr>
        <w:keepNext/>
        <w:jc w:val="center"/>
        <w:rPr>
          <w:lang w:val="en-US"/>
        </w:rPr>
      </w:pPr>
      <w:r w:rsidRPr="003D662E">
        <w:rPr>
          <w:noProof/>
          <w:lang w:val="en-US"/>
        </w:rPr>
        <w:drawing>
          <wp:inline distT="0" distB="0" distL="0" distR="0" wp14:anchorId="0AA7D804" wp14:editId="6416D38A">
            <wp:extent cx="4627792" cy="2202180"/>
            <wp:effectExtent l="0" t="0" r="0" b="0"/>
            <wp:docPr id="1654308182" name="Grafik 165430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08182" name="Grafik 1654308182"/>
                    <pic:cNvPicPr/>
                  </pic:nvPicPr>
                  <pic:blipFill>
                    <a:blip r:embed="rId82">
                      <a:extLst>
                        <a:ext uri="{28A0092B-C50C-407E-A947-70E740481C1C}">
                          <a14:useLocalDpi xmlns:a14="http://schemas.microsoft.com/office/drawing/2010/main" val="0"/>
                        </a:ext>
                      </a:extLst>
                    </a:blip>
                    <a:stretch>
                      <a:fillRect/>
                    </a:stretch>
                  </pic:blipFill>
                  <pic:spPr>
                    <a:xfrm>
                      <a:off x="0" y="0"/>
                      <a:ext cx="4649473" cy="2212497"/>
                    </a:xfrm>
                    <a:prstGeom prst="rect">
                      <a:avLst/>
                    </a:prstGeom>
                  </pic:spPr>
                </pic:pic>
              </a:graphicData>
            </a:graphic>
          </wp:inline>
        </w:drawing>
      </w:r>
    </w:p>
    <w:p w14:paraId="6DE18388" w14:textId="373CC3A8" w:rsidR="009B3BF0" w:rsidRPr="003D662E" w:rsidRDefault="009B3BF0" w:rsidP="009B3BF0">
      <w:pPr>
        <w:pStyle w:val="Caption"/>
        <w:jc w:val="center"/>
        <w:rPr>
          <w:lang w:val="en-US"/>
        </w:rPr>
      </w:pPr>
      <w:bookmarkStart w:id="324" w:name="_Ref105507501"/>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D0494D">
        <w:rPr>
          <w:noProof/>
          <w:lang w:val="en-US"/>
        </w:rPr>
        <w:t>74</w:t>
      </w:r>
      <w:r w:rsidRPr="003D662E">
        <w:rPr>
          <w:lang w:val="en-US"/>
        </w:rPr>
        <w:fldChar w:fldCharType="end"/>
      </w:r>
      <w:bookmarkEnd w:id="324"/>
      <w:r w:rsidRPr="003D662E">
        <w:rPr>
          <w:lang w:val="en-US"/>
        </w:rPr>
        <w:t>: Mechanisms used to authenticate the users in IIoT ecosystems.</w:t>
      </w:r>
    </w:p>
    <w:p w14:paraId="7F7FEB6B" w14:textId="77777777" w:rsidR="009B3BF0" w:rsidRPr="003D662E" w:rsidRDefault="009B3BF0" w:rsidP="009B3BF0">
      <w:pPr>
        <w:rPr>
          <w:lang w:val="en-US"/>
        </w:rPr>
      </w:pPr>
    </w:p>
    <w:p w14:paraId="6977612E" w14:textId="0F436A49" w:rsidR="009B3BF0" w:rsidRPr="003D662E" w:rsidRDefault="009B3BF0" w:rsidP="009B3BF0">
      <w:pPr>
        <w:jc w:val="both"/>
        <w:rPr>
          <w:lang w:val="en-US"/>
        </w:rPr>
      </w:pPr>
      <w:r w:rsidRPr="003D662E">
        <w:rPr>
          <w:lang w:val="en-US"/>
        </w:rPr>
        <w:t xml:space="preserve">The feature model </w:t>
      </w:r>
      <w:r w:rsidR="00445C95" w:rsidRPr="003D662E">
        <w:rPr>
          <w:lang w:val="en-US"/>
        </w:rPr>
        <w:t>introduced</w:t>
      </w:r>
      <w:r w:rsidRPr="003D662E">
        <w:rPr>
          <w:lang w:val="en-US"/>
        </w:rPr>
        <w:t xml:space="preserve"> in </w:t>
      </w:r>
      <w:r w:rsidRPr="003D662E">
        <w:rPr>
          <w:lang w:val="en-US"/>
        </w:rPr>
        <w:fldChar w:fldCharType="begin"/>
      </w:r>
      <w:r w:rsidRPr="003D662E">
        <w:rPr>
          <w:lang w:val="en-US"/>
        </w:rPr>
        <w:instrText xml:space="preserve"> REF _Ref111452451 \h </w:instrText>
      </w:r>
      <w:r w:rsidR="00B86F9E" w:rsidRP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111</w:t>
      </w:r>
      <w:r w:rsidRPr="003D662E">
        <w:rPr>
          <w:lang w:val="en-US"/>
        </w:rPr>
        <w:fldChar w:fldCharType="end"/>
      </w:r>
      <w:r w:rsidRPr="003D662E">
        <w:rPr>
          <w:lang w:val="en-US"/>
        </w:rPr>
        <w:t xml:space="preserve"> is in fact for two main purposes created. </w:t>
      </w:r>
      <w:r w:rsidR="003866A7" w:rsidRPr="003D662E">
        <w:rPr>
          <w:lang w:val="en-US"/>
        </w:rPr>
        <w:t>Firstly</w:t>
      </w:r>
      <w:r w:rsidRPr="003D662E">
        <w:rPr>
          <w:lang w:val="en-US"/>
        </w:rPr>
        <w:t>, it provides a structured mean</w:t>
      </w:r>
      <w:r w:rsidR="00584DC6" w:rsidRPr="003D662E">
        <w:rPr>
          <w:lang w:val="en-US"/>
        </w:rPr>
        <w:t>s</w:t>
      </w:r>
      <w:r w:rsidRPr="003D662E">
        <w:rPr>
          <w:lang w:val="en-US"/>
        </w:rPr>
        <w:t xml:space="preserve"> to organize the mechanisms and technologies that en</w:t>
      </w:r>
      <w:r w:rsidR="003866A7" w:rsidRPr="003D662E">
        <w:rPr>
          <w:lang w:val="en-US"/>
        </w:rPr>
        <w:t>s</w:t>
      </w:r>
      <w:r w:rsidRPr="003D662E">
        <w:rPr>
          <w:lang w:val="en-US"/>
        </w:rPr>
        <w:t>ure security and privacy goals in IIoT platforms. Later this model can be iteratively expanded to include more mechanisms and technologies provided in a structured way. Second</w:t>
      </w:r>
      <w:r w:rsidR="00FB4CCF" w:rsidRPr="003D662E">
        <w:rPr>
          <w:lang w:val="en-US"/>
        </w:rPr>
        <w:t>ly</w:t>
      </w:r>
      <w:r w:rsidRPr="003D662E">
        <w:rPr>
          <w:lang w:val="en-US"/>
        </w:rPr>
        <w:t>, it provides a basis to perform a model-based analysis to investigate if various components in a system model which represents a</w:t>
      </w:r>
      <w:r w:rsidR="00F3065B" w:rsidRPr="003D662E">
        <w:rPr>
          <w:lang w:val="en-US"/>
        </w:rPr>
        <w:t>n</w:t>
      </w:r>
      <w:r w:rsidRPr="003D662E">
        <w:rPr>
          <w:lang w:val="en-US"/>
        </w:rPr>
        <w:t xml:space="preserve"> IIoT platform satisfy a required level of security or data protection.</w:t>
      </w:r>
    </w:p>
    <w:p w14:paraId="5586EA9E" w14:textId="4A7935DA" w:rsidR="009B3BF0" w:rsidRPr="003D662E" w:rsidRDefault="00F940EB" w:rsidP="008133FA">
      <w:pPr>
        <w:pStyle w:val="Heading3"/>
        <w:rPr>
          <w:lang w:val="en-US"/>
        </w:rPr>
      </w:pPr>
      <w:bookmarkStart w:id="325" w:name="_Toc147572002"/>
      <w:r w:rsidRPr="003D662E">
        <w:rPr>
          <w:lang w:val="en-US"/>
        </w:rPr>
        <w:lastRenderedPageBreak/>
        <w:t>Using the Profile to annotate a system model with proper mechanisms</w:t>
      </w:r>
      <w:bookmarkEnd w:id="325"/>
    </w:p>
    <w:p w14:paraId="5AB5708D" w14:textId="6211F0D6" w:rsidR="006C6832" w:rsidRPr="003D662E" w:rsidRDefault="00F940EB" w:rsidP="00F940EB">
      <w:pPr>
        <w:jc w:val="both"/>
        <w:rPr>
          <w:lang w:val="en-US"/>
        </w:rPr>
      </w:pPr>
      <w:r w:rsidRPr="003D662E">
        <w:rPr>
          <w:lang w:val="en-US"/>
        </w:rPr>
        <w:t xml:space="preserve">In this section we describe the usage of the feature model to annotate UML models with privacy and security mechanisms. The feature </w:t>
      </w:r>
      <w:r w:rsidRPr="003D662E">
        <w:rPr>
          <w:rFonts w:cstheme="minorHAnsi"/>
          <w:lang w:val="en-US"/>
        </w:rPr>
        <w:t xml:space="preserve">model (see </w:t>
      </w:r>
      <w:r w:rsidRPr="003D662E">
        <w:rPr>
          <w:rFonts w:cstheme="minorHAnsi"/>
          <w:lang w:val="en-US"/>
        </w:rPr>
        <w:fldChar w:fldCharType="begin"/>
      </w:r>
      <w:r w:rsidRPr="003D662E">
        <w:rPr>
          <w:rFonts w:cstheme="minorHAnsi"/>
          <w:lang w:val="en-US"/>
        </w:rPr>
        <w:instrText xml:space="preserve"> REF _Ref111452451 \h </w:instrText>
      </w:r>
      <w:r w:rsidR="00B86F9E" w:rsidRPr="003D662E">
        <w:rPr>
          <w:rFonts w:cstheme="minorHAnsi"/>
          <w:lang w:val="en-US"/>
        </w:rPr>
        <w:instrText xml:space="preserve"> \* MERGEFORMAT </w:instrText>
      </w:r>
      <w:r w:rsidRPr="003D662E">
        <w:rPr>
          <w:rFonts w:cstheme="minorHAnsi"/>
          <w:lang w:val="en-US"/>
        </w:rPr>
      </w:r>
      <w:r w:rsidRPr="003D662E">
        <w:rPr>
          <w:rFonts w:cstheme="minorHAnsi"/>
          <w:lang w:val="en-US"/>
        </w:rPr>
        <w:fldChar w:fldCharType="separate"/>
      </w:r>
      <w:r w:rsidR="00D0494D" w:rsidRPr="003D662E">
        <w:rPr>
          <w:lang w:val="en-US"/>
        </w:rPr>
        <w:t xml:space="preserve">Figure </w:t>
      </w:r>
      <w:r w:rsidR="00D0494D">
        <w:rPr>
          <w:noProof/>
          <w:lang w:val="en-US"/>
        </w:rPr>
        <w:t>111</w:t>
      </w:r>
      <w:r w:rsidRPr="003D662E">
        <w:rPr>
          <w:rFonts w:cstheme="minorHAnsi"/>
          <w:lang w:val="en-US"/>
        </w:rPr>
        <w:fldChar w:fldCharType="end"/>
      </w:r>
      <w:r w:rsidRPr="003D662E">
        <w:rPr>
          <w:rFonts w:cstheme="minorHAnsi"/>
          <w:lang w:val="en-US"/>
        </w:rPr>
        <w:t>)</w:t>
      </w:r>
      <w:r w:rsidRPr="003D662E">
        <w:rPr>
          <w:lang w:val="en-US"/>
        </w:rPr>
        <w:t xml:space="preserve"> was therefore first transferred to a separate UML profile. To transfer the feature model into a UML profile, the navigation direction was inverted and replaced by an extension. Thus, a directed </w:t>
      </w:r>
      <w:r w:rsidR="00445C95" w:rsidRPr="003D662E">
        <w:rPr>
          <w:lang w:val="en-US"/>
        </w:rPr>
        <w:t>association</w:t>
      </w:r>
      <w:r w:rsidRPr="003D662E">
        <w:rPr>
          <w:lang w:val="en-US"/>
        </w:rPr>
        <w:t xml:space="preserve"> from confidentiality to encryption became "Encryption extends Confidentiality". An example of how the translation between the feature model and the UML profile works is shown </w:t>
      </w:r>
      <w:r w:rsidR="006C6832" w:rsidRPr="003D662E">
        <w:rPr>
          <w:lang w:val="en-US"/>
        </w:rPr>
        <w:t xml:space="preserve">in </w:t>
      </w:r>
      <w:r w:rsidR="006C6832" w:rsidRPr="003D662E">
        <w:rPr>
          <w:lang w:val="en-US"/>
        </w:rPr>
        <w:fldChar w:fldCharType="begin"/>
      </w:r>
      <w:r w:rsidR="006C6832" w:rsidRPr="003D662E">
        <w:rPr>
          <w:lang w:val="en-US"/>
        </w:rPr>
        <w:instrText xml:space="preserve"> REF _Ref112760178 \h  \* MERGEFORMAT </w:instrText>
      </w:r>
      <w:r w:rsidR="006C6832" w:rsidRPr="003D662E">
        <w:rPr>
          <w:lang w:val="en-US"/>
        </w:rPr>
      </w:r>
      <w:r w:rsidR="006C6832" w:rsidRPr="003D662E">
        <w:rPr>
          <w:lang w:val="en-US"/>
        </w:rPr>
        <w:fldChar w:fldCharType="separate"/>
      </w:r>
      <w:r w:rsidR="00D0494D" w:rsidRPr="003D662E">
        <w:rPr>
          <w:lang w:val="en-US"/>
        </w:rPr>
        <w:t xml:space="preserve">Figure </w:t>
      </w:r>
      <w:r w:rsidR="00D0494D">
        <w:rPr>
          <w:noProof/>
          <w:lang w:val="en-US"/>
        </w:rPr>
        <w:t>75</w:t>
      </w:r>
      <w:r w:rsidR="006C6832" w:rsidRPr="003D662E">
        <w:rPr>
          <w:lang w:val="en-US"/>
        </w:rPr>
        <w:fldChar w:fldCharType="end"/>
      </w:r>
    </w:p>
    <w:p w14:paraId="051AA6A8" w14:textId="3871A5CB" w:rsidR="00F940EB" w:rsidRPr="003D662E" w:rsidRDefault="00F940EB" w:rsidP="006C6832">
      <w:pPr>
        <w:jc w:val="both"/>
        <w:rPr>
          <w:lang w:val="en-US"/>
        </w:rPr>
      </w:pPr>
      <w:r w:rsidRPr="003D662E">
        <w:rPr>
          <w:lang w:val="en-US"/>
        </w:rPr>
        <w:t xml:space="preserve">The </w:t>
      </w:r>
      <w:r w:rsidR="006C6832" w:rsidRPr="003D662E">
        <w:rPr>
          <w:rFonts w:ascii="Consolas" w:hAnsi="Consolas"/>
          <w:lang w:val="en-US"/>
        </w:rPr>
        <w:t>«</w:t>
      </w:r>
      <w:r w:rsidRPr="003D662E">
        <w:rPr>
          <w:rFonts w:ascii="Consolas" w:hAnsi="Consolas"/>
          <w:lang w:val="en-US"/>
        </w:rPr>
        <w:t>Metaclass</w:t>
      </w:r>
      <w:r w:rsidR="006C6832" w:rsidRPr="003D662E">
        <w:rPr>
          <w:rFonts w:ascii="Consolas" w:hAnsi="Consolas"/>
          <w:lang w:val="en-US"/>
        </w:rPr>
        <w:t>»</w:t>
      </w:r>
      <w:r w:rsidRPr="003D662E">
        <w:rPr>
          <w:lang w:val="en-US"/>
        </w:rPr>
        <w:t xml:space="preserve"> class and </w:t>
      </w:r>
      <w:r w:rsidR="006C6832" w:rsidRPr="003D662E">
        <w:rPr>
          <w:rFonts w:ascii="Consolas" w:hAnsi="Consolas"/>
          <w:lang w:val="en-US"/>
        </w:rPr>
        <w:t>«</w:t>
      </w:r>
      <w:r w:rsidRPr="003D662E">
        <w:rPr>
          <w:rFonts w:ascii="Consolas" w:hAnsi="Consolas"/>
          <w:lang w:val="en-US"/>
        </w:rPr>
        <w:t>Metaclass</w:t>
      </w:r>
      <w:r w:rsidR="006C6832" w:rsidRPr="003D662E">
        <w:rPr>
          <w:rFonts w:ascii="Consolas" w:hAnsi="Consolas"/>
          <w:lang w:val="en-US"/>
        </w:rPr>
        <w:t>»</w:t>
      </w:r>
      <w:r w:rsidR="006C6832" w:rsidRPr="003D662E">
        <w:rPr>
          <w:lang w:val="en-US"/>
        </w:rPr>
        <w:t xml:space="preserve"> </w:t>
      </w:r>
      <w:r w:rsidRPr="003D662E">
        <w:rPr>
          <w:lang w:val="en-US"/>
        </w:rPr>
        <w:t xml:space="preserve">interface were specified as metaclasses for all targets in order to be able to attach all stereotypes to classes and interfaces. It is assumed that classes and interfaces can represent components of (I)IoT platforms. Since the feature model and thus also the profile lists a large number of technologies and implementations to protect the confidentiality and integrity of data during transport, the objectives confidentiality and integrity were also specified as the </w:t>
      </w:r>
      <w:r w:rsidR="006C6832" w:rsidRPr="003D662E">
        <w:rPr>
          <w:rFonts w:ascii="Consolas" w:hAnsi="Consolas"/>
          <w:lang w:val="en-US"/>
        </w:rPr>
        <w:t>«</w:t>
      </w:r>
      <w:r w:rsidRPr="003D662E">
        <w:rPr>
          <w:rFonts w:ascii="Consolas" w:hAnsi="Consolas"/>
          <w:lang w:val="en-US"/>
        </w:rPr>
        <w:t>Metaclass</w:t>
      </w:r>
      <w:r w:rsidR="006C6832" w:rsidRPr="003D662E">
        <w:rPr>
          <w:rFonts w:ascii="Consolas" w:hAnsi="Consolas"/>
          <w:lang w:val="en-US"/>
        </w:rPr>
        <w:t>»</w:t>
      </w:r>
      <w:r w:rsidRPr="003D662E">
        <w:rPr>
          <w:lang w:val="en-US"/>
        </w:rPr>
        <w:t xml:space="preserve"> association. It should also be possible to check the confidentiality and integrity of data in transit. The assignment of protection goals to metaclasses is shown in </w:t>
      </w:r>
      <w:r w:rsidR="008133FA" w:rsidRPr="003D662E">
        <w:fldChar w:fldCharType="begin"/>
      </w:r>
      <w:r w:rsidR="008133FA" w:rsidRPr="003D662E">
        <w:rPr>
          <w:lang w:val="en-GB"/>
        </w:rPr>
        <w:instrText xml:space="preserve"> REF _Ref111207311 \h  \* MERGEFORMAT </w:instrText>
      </w:r>
      <w:r w:rsidR="008133FA" w:rsidRPr="003D662E">
        <w:fldChar w:fldCharType="separate"/>
      </w:r>
      <w:r w:rsidR="00D0494D" w:rsidRPr="00D0494D">
        <w:rPr>
          <w:lang w:val="en-GB"/>
        </w:rPr>
        <w:t>Figure 76</w:t>
      </w:r>
      <w:r w:rsidR="008133FA" w:rsidRPr="003D662E">
        <w:fldChar w:fldCharType="end"/>
      </w:r>
      <w:r w:rsidRPr="003D662E">
        <w:rPr>
          <w:lang w:val="en-US"/>
        </w:rPr>
        <w:t>.</w:t>
      </w:r>
      <w:r w:rsidR="008133FA" w:rsidRPr="003D662E">
        <w:rPr>
          <w:lang w:val="en-US"/>
        </w:rPr>
        <w:t xml:space="preserve"> </w:t>
      </w:r>
    </w:p>
    <w:p w14:paraId="48DCADA2" w14:textId="1587FF09" w:rsidR="00E35CCF" w:rsidRPr="003D662E" w:rsidRDefault="00E35CCF" w:rsidP="00F940EB">
      <w:pPr>
        <w:pStyle w:val="Caption"/>
        <w:jc w:val="center"/>
        <w:rPr>
          <w:lang w:val="en-US"/>
        </w:rPr>
      </w:pPr>
      <w:bookmarkStart w:id="326" w:name="_Ref111207264"/>
      <w:r w:rsidRPr="003D662E">
        <w:rPr>
          <w:noProof/>
          <w:lang w:val="en-US"/>
        </w:rPr>
        <w:drawing>
          <wp:inline distT="0" distB="0" distL="0" distR="0" wp14:anchorId="1D4FADE0" wp14:editId="24FFB29B">
            <wp:extent cx="2335514" cy="1981532"/>
            <wp:effectExtent l="0" t="0" r="8255" b="0"/>
            <wp:docPr id="1654308208" name="Grafik 165430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08208" name="Grafik 165430820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52598" cy="1996026"/>
                    </a:xfrm>
                    <a:prstGeom prst="rect">
                      <a:avLst/>
                    </a:prstGeom>
                  </pic:spPr>
                </pic:pic>
              </a:graphicData>
            </a:graphic>
          </wp:inline>
        </w:drawing>
      </w:r>
    </w:p>
    <w:p w14:paraId="6A783253" w14:textId="0D1D9BBB" w:rsidR="00F940EB" w:rsidRPr="003D662E" w:rsidRDefault="00F940EB" w:rsidP="00F940EB">
      <w:pPr>
        <w:pStyle w:val="Caption"/>
        <w:jc w:val="center"/>
        <w:rPr>
          <w:lang w:val="en-US"/>
        </w:rPr>
      </w:pPr>
      <w:bookmarkStart w:id="327" w:name="_Ref112760178"/>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D0494D">
        <w:rPr>
          <w:noProof/>
          <w:lang w:val="en-US"/>
        </w:rPr>
        <w:t>75</w:t>
      </w:r>
      <w:r w:rsidRPr="003D662E">
        <w:rPr>
          <w:lang w:val="en-US"/>
        </w:rPr>
        <w:fldChar w:fldCharType="end"/>
      </w:r>
      <w:bookmarkEnd w:id="326"/>
      <w:bookmarkEnd w:id="327"/>
      <w:r w:rsidRPr="003D662E">
        <w:rPr>
          <w:lang w:val="en-US"/>
        </w:rPr>
        <w:t>: An example showing the realization of the feature model as a UML profile.</w:t>
      </w:r>
    </w:p>
    <w:p w14:paraId="202F9C4E" w14:textId="77777777" w:rsidR="00F940EB" w:rsidRPr="003D662E" w:rsidRDefault="00F940EB" w:rsidP="00F940EB">
      <w:pPr>
        <w:keepNext/>
        <w:jc w:val="center"/>
        <w:rPr>
          <w:lang w:val="en-US"/>
        </w:rPr>
      </w:pPr>
      <w:r w:rsidRPr="003D662E">
        <w:rPr>
          <w:noProof/>
          <w:lang w:val="en-US"/>
        </w:rPr>
        <w:drawing>
          <wp:inline distT="0" distB="0" distL="0" distR="0" wp14:anchorId="2DFBBB39" wp14:editId="14565CF9">
            <wp:extent cx="4733505" cy="2118390"/>
            <wp:effectExtent l="0" t="0" r="0" b="0"/>
            <wp:docPr id="1654308209" name="Grafik 165430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08209" name="Grafik 1654308209"/>
                    <pic:cNvPicPr/>
                  </pic:nvPicPr>
                  <pic:blipFill>
                    <a:blip r:embed="rId84">
                      <a:extLst>
                        <a:ext uri="{28A0092B-C50C-407E-A947-70E740481C1C}">
                          <a14:useLocalDpi xmlns:a14="http://schemas.microsoft.com/office/drawing/2010/main" val="0"/>
                        </a:ext>
                      </a:extLst>
                    </a:blip>
                    <a:stretch>
                      <a:fillRect/>
                    </a:stretch>
                  </pic:blipFill>
                  <pic:spPr>
                    <a:xfrm>
                      <a:off x="0" y="0"/>
                      <a:ext cx="4759748" cy="2130135"/>
                    </a:xfrm>
                    <a:prstGeom prst="rect">
                      <a:avLst/>
                    </a:prstGeom>
                  </pic:spPr>
                </pic:pic>
              </a:graphicData>
            </a:graphic>
          </wp:inline>
        </w:drawing>
      </w:r>
    </w:p>
    <w:p w14:paraId="5D8C235E" w14:textId="29C9E0A1" w:rsidR="00F940EB" w:rsidRPr="003D662E" w:rsidRDefault="00F940EB" w:rsidP="00F940EB">
      <w:pPr>
        <w:pStyle w:val="Caption"/>
        <w:jc w:val="center"/>
        <w:rPr>
          <w:lang w:val="en-US"/>
        </w:rPr>
      </w:pPr>
      <w:bookmarkStart w:id="328" w:name="_Ref111207311"/>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D0494D">
        <w:rPr>
          <w:noProof/>
          <w:lang w:val="en-US"/>
        </w:rPr>
        <w:t>76</w:t>
      </w:r>
      <w:r w:rsidRPr="003D662E">
        <w:rPr>
          <w:lang w:val="en-US"/>
        </w:rPr>
        <w:fldChar w:fldCharType="end"/>
      </w:r>
      <w:bookmarkEnd w:id="328"/>
      <w:r w:rsidRPr="003D662E">
        <w:rPr>
          <w:lang w:val="en-US"/>
        </w:rPr>
        <w:t>: The assignment o</w:t>
      </w:r>
      <w:r w:rsidR="00BA0BE4" w:rsidRPr="003D662E">
        <w:rPr>
          <w:lang w:val="en-US"/>
        </w:rPr>
        <w:t>f</w:t>
      </w:r>
      <w:r w:rsidRPr="003D662E">
        <w:rPr>
          <w:lang w:val="en-US"/>
        </w:rPr>
        <w:t xml:space="preserve"> the security/privacy goals to the meta classes in the UML profile.</w:t>
      </w:r>
    </w:p>
    <w:p w14:paraId="7A737CA5" w14:textId="4EB8D9F4" w:rsidR="00F940EB" w:rsidRPr="003D662E" w:rsidRDefault="00F940EB" w:rsidP="008133FA">
      <w:pPr>
        <w:pStyle w:val="Heading3"/>
        <w:rPr>
          <w:lang w:val="en-US"/>
        </w:rPr>
      </w:pPr>
      <w:bookmarkStart w:id="329" w:name="_Toc147572003"/>
      <w:r w:rsidRPr="003D662E">
        <w:rPr>
          <w:lang w:val="en-US"/>
        </w:rPr>
        <w:t xml:space="preserve">Towards an automated </w:t>
      </w:r>
      <w:r w:rsidR="00D23534" w:rsidRPr="003D662E">
        <w:rPr>
          <w:lang w:val="en-US"/>
        </w:rPr>
        <w:t>analysis</w:t>
      </w:r>
      <w:r w:rsidRPr="003D662E">
        <w:rPr>
          <w:lang w:val="en-US"/>
        </w:rPr>
        <w:t xml:space="preserve"> to verify required security levels</w:t>
      </w:r>
      <w:bookmarkEnd w:id="329"/>
      <w:r w:rsidRPr="003D662E">
        <w:rPr>
          <w:lang w:val="en-US"/>
        </w:rPr>
        <w:t xml:space="preserve"> </w:t>
      </w:r>
    </w:p>
    <w:p w14:paraId="7E057AE4" w14:textId="1674975B" w:rsidR="00F940EB" w:rsidRPr="003D662E" w:rsidRDefault="00F940EB" w:rsidP="00F940EB">
      <w:pPr>
        <w:keepNext/>
        <w:jc w:val="both"/>
        <w:rPr>
          <w:lang w:val="en-US"/>
        </w:rPr>
      </w:pPr>
      <w:r w:rsidRPr="003D662E">
        <w:rPr>
          <w:lang w:val="en-US"/>
        </w:rPr>
        <w:t xml:space="preserve">In this section we introduce rules that are formal enough to be </w:t>
      </w:r>
      <w:r w:rsidR="00445C95" w:rsidRPr="003D662E">
        <w:rPr>
          <w:lang w:val="en-US"/>
        </w:rPr>
        <w:t>implemented</w:t>
      </w:r>
      <w:r w:rsidRPr="003D662E">
        <w:rPr>
          <w:lang w:val="en-US"/>
        </w:rPr>
        <w:t xml:space="preserve"> in automatic checks that can be used to verify the required security level of a system model.</w:t>
      </w:r>
    </w:p>
    <w:p w14:paraId="33486F05" w14:textId="0C12DF79" w:rsidR="00F940EB" w:rsidRPr="003D662E" w:rsidRDefault="00F940EB" w:rsidP="00F940EB">
      <w:pPr>
        <w:keepNext/>
        <w:jc w:val="both"/>
        <w:rPr>
          <w:lang w:val="en-US"/>
        </w:rPr>
      </w:pPr>
      <w:r w:rsidRPr="003D662E">
        <w:rPr>
          <w:i/>
          <w:lang w:val="en-US"/>
        </w:rPr>
        <w:t>Rule 1:</w:t>
      </w:r>
      <w:r w:rsidRPr="003D662E">
        <w:rPr>
          <w:lang w:val="en-US"/>
        </w:rPr>
        <w:t xml:space="preserve"> A goal of a class is considered fulfilled if a class connected via an association has at least one stereotype that fulfills the goal. In this case, the second class is assumed to provide the first class with technology to fulfill the first class' goal. An example of this case is shown in </w:t>
      </w:r>
      <w:r w:rsidR="00E35CCF" w:rsidRPr="003D662E">
        <w:fldChar w:fldCharType="begin"/>
      </w:r>
      <w:r w:rsidR="00E35CCF" w:rsidRPr="003D662E">
        <w:rPr>
          <w:lang w:val="en-GB"/>
        </w:rPr>
        <w:instrText xml:space="preserve"> REF _Ref111207516 \h  \* MERGEFORMAT </w:instrText>
      </w:r>
      <w:r w:rsidR="00E35CCF" w:rsidRPr="003D662E">
        <w:fldChar w:fldCharType="separate"/>
      </w:r>
      <w:r w:rsidR="00D0494D" w:rsidRPr="00D0494D">
        <w:rPr>
          <w:lang w:val="en-GB"/>
        </w:rPr>
        <w:t>Figure 77</w:t>
      </w:r>
      <w:r w:rsidR="00E35CCF" w:rsidRPr="003D662E">
        <w:fldChar w:fldCharType="end"/>
      </w:r>
      <w:r w:rsidR="00E35CCF" w:rsidRPr="003D662E">
        <w:rPr>
          <w:lang w:val="en-GB"/>
        </w:rPr>
        <w:t>.</w:t>
      </w:r>
      <w:r w:rsidRPr="003D662E">
        <w:rPr>
          <w:lang w:val="en-US"/>
        </w:rPr>
        <w:t xml:space="preserve"> See </w:t>
      </w:r>
      <w:r w:rsidR="00E35CCF" w:rsidRPr="003D662E">
        <w:fldChar w:fldCharType="begin"/>
      </w:r>
      <w:r w:rsidR="00E35CCF" w:rsidRPr="003D662E">
        <w:rPr>
          <w:lang w:val="en-GB"/>
        </w:rPr>
        <w:instrText xml:space="preserve"> REF _Ref111207570 \h  \* MERGEFORMAT </w:instrText>
      </w:r>
      <w:r w:rsidR="00E35CCF" w:rsidRPr="003D662E">
        <w:fldChar w:fldCharType="separate"/>
      </w:r>
      <w:r w:rsidR="00D0494D" w:rsidRPr="00D0494D">
        <w:rPr>
          <w:lang w:val="en-GB"/>
        </w:rPr>
        <w:t>Figure 78</w:t>
      </w:r>
      <w:r w:rsidR="00E35CCF" w:rsidRPr="003D662E">
        <w:fldChar w:fldCharType="end"/>
      </w:r>
      <w:r w:rsidR="00E35CCF" w:rsidRPr="003D662E">
        <w:rPr>
          <w:lang w:val="en-GB"/>
        </w:rPr>
        <w:t xml:space="preserve"> </w:t>
      </w:r>
      <w:r w:rsidRPr="003D662E">
        <w:rPr>
          <w:lang w:val="en-US"/>
        </w:rPr>
        <w:t xml:space="preserve">for an example that would not satisfy this rule. Only the stereotypes of classes that are directly linked to </w:t>
      </w:r>
      <w:r w:rsidRPr="003D662E">
        <w:rPr>
          <w:lang w:val="en-US"/>
        </w:rPr>
        <w:lastRenderedPageBreak/>
        <w:t>the examined class via an association are considered. Classes that are connected to the examined class via more than one association and thus also via other classes are not considered, since these are not necessarily integrated into the functionality of the examined class.</w:t>
      </w:r>
    </w:p>
    <w:p w14:paraId="7CD7E5C2" w14:textId="40D75323" w:rsidR="00F940EB" w:rsidRPr="003D662E" w:rsidRDefault="00F940EB" w:rsidP="00F940EB">
      <w:pPr>
        <w:keepNext/>
        <w:jc w:val="both"/>
        <w:rPr>
          <w:lang w:val="en-US"/>
        </w:rPr>
      </w:pPr>
      <w:r w:rsidRPr="003D662E">
        <w:rPr>
          <w:i/>
          <w:lang w:val="en-US"/>
        </w:rPr>
        <w:t>Rule 2:</w:t>
      </w:r>
      <w:r w:rsidRPr="003D662E">
        <w:rPr>
          <w:lang w:val="en-US"/>
        </w:rPr>
        <w:t xml:space="preserve"> A goal for a class is considered fulfilled if the class itself has at least one stereotype that fulfills the goal. In this case it is assumed that the class itself has technologies to fulfill the objective. A simple example is shown in </w:t>
      </w:r>
      <w:r w:rsidR="00E35CCF" w:rsidRPr="003D662E">
        <w:fldChar w:fldCharType="begin"/>
      </w:r>
      <w:r w:rsidR="00E35CCF" w:rsidRPr="003D662E">
        <w:rPr>
          <w:lang w:val="en-GB"/>
        </w:rPr>
        <w:instrText xml:space="preserve"> REF _Ref111207591 \h  \* MERGEFORMAT </w:instrText>
      </w:r>
      <w:r w:rsidR="00E35CCF" w:rsidRPr="003D662E">
        <w:fldChar w:fldCharType="separate"/>
      </w:r>
      <w:r w:rsidR="00D0494D" w:rsidRPr="00D0494D">
        <w:rPr>
          <w:lang w:val="en-GB"/>
        </w:rPr>
        <w:t>Figure 79</w:t>
      </w:r>
      <w:r w:rsidR="00E35CCF" w:rsidRPr="003D662E">
        <w:fldChar w:fldCharType="end"/>
      </w:r>
      <w:r w:rsidRPr="003D662E">
        <w:rPr>
          <w:lang w:val="en-US"/>
        </w:rPr>
        <w:t>.</w:t>
      </w:r>
      <w:r w:rsidR="00E35CCF" w:rsidRPr="003D662E">
        <w:rPr>
          <w:lang w:val="en-US"/>
        </w:rPr>
        <w:t xml:space="preserve"> </w:t>
      </w:r>
    </w:p>
    <w:p w14:paraId="0196469B" w14:textId="18BBF1E0" w:rsidR="00F940EB" w:rsidRPr="003D662E" w:rsidRDefault="00F940EB" w:rsidP="00F940EB">
      <w:pPr>
        <w:jc w:val="both"/>
        <w:rPr>
          <w:lang w:val="en-US"/>
        </w:rPr>
      </w:pPr>
      <w:r w:rsidRPr="003D662E">
        <w:rPr>
          <w:i/>
          <w:lang w:val="en-US"/>
        </w:rPr>
        <w:t>Rule 3:</w:t>
      </w:r>
      <w:r w:rsidRPr="003D662E">
        <w:rPr>
          <w:lang w:val="en-US"/>
        </w:rPr>
        <w:t xml:space="preserve"> A goal of an association is considered fulfilled if both classes connected via the association have at least one stereotype that satisfies the goal. In this case, both classes are required to have the same stereotype, since the same technology must be used when both classes communicate via the annotated association. For example, in the case of communication, the association, between two components, the classes, it can be assumed that the communication is only successful if both components use the same protocol and the protocol represents a technology that meets the protection goal of the communication. An example of a UML model in which this rule is fulfilled is shown in </w:t>
      </w:r>
      <w:r w:rsidR="00E35CCF" w:rsidRPr="003D662E">
        <w:fldChar w:fldCharType="begin"/>
      </w:r>
      <w:r w:rsidR="00E35CCF" w:rsidRPr="003D662E">
        <w:rPr>
          <w:lang w:val="en-GB"/>
        </w:rPr>
        <w:instrText xml:space="preserve"> REF _Ref111207612 \h  \* MERGEFORMAT </w:instrText>
      </w:r>
      <w:r w:rsidR="00E35CCF" w:rsidRPr="003D662E">
        <w:fldChar w:fldCharType="separate"/>
      </w:r>
      <w:r w:rsidR="00D0494D" w:rsidRPr="00D0494D">
        <w:rPr>
          <w:lang w:val="en-GB"/>
        </w:rPr>
        <w:t>Figure 80</w:t>
      </w:r>
      <w:r w:rsidR="00E35CCF" w:rsidRPr="003D662E">
        <w:fldChar w:fldCharType="end"/>
      </w:r>
      <w:r w:rsidRPr="003D662E">
        <w:rPr>
          <w:lang w:val="en-US"/>
        </w:rPr>
        <w:t xml:space="preserve">. </w:t>
      </w:r>
    </w:p>
    <w:p w14:paraId="7D1F56FC" w14:textId="4EDFD3C9" w:rsidR="00F940EB" w:rsidRPr="003D662E" w:rsidRDefault="00F940EB" w:rsidP="00F940EB">
      <w:pPr>
        <w:jc w:val="both"/>
        <w:rPr>
          <w:lang w:val="en-US"/>
        </w:rPr>
      </w:pPr>
      <w:r w:rsidRPr="003D662E">
        <w:rPr>
          <w:lang w:val="en-US"/>
        </w:rPr>
        <w:t xml:space="preserve">If all goals in the model are met, the analysis is successfully completed. The goals that have been met are listed and output. If not all goals are met, a search is made for solutions. As suggested solutions, for all elements that have unfulfilled protection goals, other elements in the model should be listed that have at least one stereotype with which the protection goal can be met and list which stereotype(s) fulfill the protection goal. After that, the analysis is terminated as unsuccessful. This process is shown in </w:t>
      </w:r>
      <w:r w:rsidR="00E35CCF" w:rsidRPr="003D662E">
        <w:fldChar w:fldCharType="begin"/>
      </w:r>
      <w:r w:rsidR="00E35CCF" w:rsidRPr="003D662E">
        <w:rPr>
          <w:lang w:val="en-GB"/>
        </w:rPr>
        <w:instrText xml:space="preserve"> REF _Ref111207621 \h  \* MERGEFORMAT </w:instrText>
      </w:r>
      <w:r w:rsidR="00E35CCF" w:rsidRPr="003D662E">
        <w:fldChar w:fldCharType="separate"/>
      </w:r>
      <w:r w:rsidR="00D0494D" w:rsidRPr="00D0494D">
        <w:rPr>
          <w:lang w:val="en-GB"/>
        </w:rPr>
        <w:t>Figure 81</w:t>
      </w:r>
      <w:r w:rsidR="00E35CCF" w:rsidRPr="003D662E">
        <w:fldChar w:fldCharType="end"/>
      </w:r>
      <w:r w:rsidRPr="003D662E">
        <w:rPr>
          <w:lang w:val="en-US"/>
        </w:rPr>
        <w:t>.</w:t>
      </w:r>
      <w:r w:rsidR="00E35CCF" w:rsidRPr="003D662E">
        <w:rPr>
          <w:lang w:val="en-US"/>
        </w:rPr>
        <w:t xml:space="preserve"> </w:t>
      </w:r>
    </w:p>
    <w:p w14:paraId="365907F8" w14:textId="77777777" w:rsidR="00F940EB" w:rsidRPr="003D662E" w:rsidRDefault="00F940EB" w:rsidP="00F940EB">
      <w:pPr>
        <w:keepNext/>
        <w:jc w:val="center"/>
        <w:rPr>
          <w:lang w:val="en-US"/>
        </w:rPr>
      </w:pPr>
      <w:r w:rsidRPr="003D662E">
        <w:rPr>
          <w:noProof/>
          <w:lang w:val="en-US"/>
        </w:rPr>
        <w:drawing>
          <wp:inline distT="0" distB="0" distL="0" distR="0" wp14:anchorId="135AC2BD" wp14:editId="0F03E350">
            <wp:extent cx="3818113" cy="815642"/>
            <wp:effectExtent l="0" t="0" r="0" b="3810"/>
            <wp:docPr id="1654308216" name="Grafik 165430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08216" name="Grafik 1654308216"/>
                    <pic:cNvPicPr/>
                  </pic:nvPicPr>
                  <pic:blipFill>
                    <a:blip r:embed="rId85">
                      <a:extLst>
                        <a:ext uri="{28A0092B-C50C-407E-A947-70E740481C1C}">
                          <a14:useLocalDpi xmlns:a14="http://schemas.microsoft.com/office/drawing/2010/main" val="0"/>
                        </a:ext>
                      </a:extLst>
                    </a:blip>
                    <a:stretch>
                      <a:fillRect/>
                    </a:stretch>
                  </pic:blipFill>
                  <pic:spPr>
                    <a:xfrm>
                      <a:off x="0" y="0"/>
                      <a:ext cx="3858292" cy="824225"/>
                    </a:xfrm>
                    <a:prstGeom prst="rect">
                      <a:avLst/>
                    </a:prstGeom>
                  </pic:spPr>
                </pic:pic>
              </a:graphicData>
            </a:graphic>
          </wp:inline>
        </w:drawing>
      </w:r>
    </w:p>
    <w:p w14:paraId="1093953B" w14:textId="6E4BAC87" w:rsidR="00F940EB" w:rsidRPr="003D662E" w:rsidRDefault="00F940EB" w:rsidP="00F940EB">
      <w:pPr>
        <w:pStyle w:val="Caption"/>
        <w:jc w:val="center"/>
        <w:rPr>
          <w:lang w:val="en-US"/>
        </w:rPr>
      </w:pPr>
      <w:bookmarkStart w:id="330" w:name="_Ref111207516"/>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D0494D">
        <w:rPr>
          <w:noProof/>
          <w:lang w:val="en-US"/>
        </w:rPr>
        <w:t>77</w:t>
      </w:r>
      <w:r w:rsidRPr="003D662E">
        <w:rPr>
          <w:lang w:val="en-US"/>
        </w:rPr>
        <w:fldChar w:fldCharType="end"/>
      </w:r>
      <w:bookmarkEnd w:id="330"/>
      <w:r w:rsidRPr="003D662E">
        <w:rPr>
          <w:lang w:val="en-US"/>
        </w:rPr>
        <w:t>: An example for the rule 1.</w:t>
      </w:r>
    </w:p>
    <w:p w14:paraId="08D0ADA3" w14:textId="77777777" w:rsidR="00F940EB" w:rsidRPr="003D662E" w:rsidRDefault="00F940EB" w:rsidP="00F940EB">
      <w:pPr>
        <w:rPr>
          <w:lang w:val="en-US"/>
        </w:rPr>
      </w:pPr>
    </w:p>
    <w:p w14:paraId="48A1F857" w14:textId="77777777" w:rsidR="00F940EB" w:rsidRPr="003D662E" w:rsidRDefault="00F940EB" w:rsidP="00F940EB">
      <w:pPr>
        <w:keepNext/>
        <w:jc w:val="center"/>
        <w:rPr>
          <w:lang w:val="en-US"/>
        </w:rPr>
      </w:pPr>
      <w:r w:rsidRPr="003D662E">
        <w:rPr>
          <w:noProof/>
          <w:lang w:val="en-US"/>
        </w:rPr>
        <w:drawing>
          <wp:inline distT="0" distB="0" distL="0" distR="0" wp14:anchorId="027BE354" wp14:editId="5F89F02B">
            <wp:extent cx="3587022" cy="752436"/>
            <wp:effectExtent l="0" t="0" r="0" b="0"/>
            <wp:docPr id="1654308217" name="Grafik 165430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08217" name="Grafik 1654308217"/>
                    <pic:cNvPicPr/>
                  </pic:nvPicPr>
                  <pic:blipFill>
                    <a:blip r:embed="rId86">
                      <a:extLst>
                        <a:ext uri="{28A0092B-C50C-407E-A947-70E740481C1C}">
                          <a14:useLocalDpi xmlns:a14="http://schemas.microsoft.com/office/drawing/2010/main" val="0"/>
                        </a:ext>
                      </a:extLst>
                    </a:blip>
                    <a:stretch>
                      <a:fillRect/>
                    </a:stretch>
                  </pic:blipFill>
                  <pic:spPr>
                    <a:xfrm>
                      <a:off x="0" y="0"/>
                      <a:ext cx="3675075" cy="770907"/>
                    </a:xfrm>
                    <a:prstGeom prst="rect">
                      <a:avLst/>
                    </a:prstGeom>
                  </pic:spPr>
                </pic:pic>
              </a:graphicData>
            </a:graphic>
          </wp:inline>
        </w:drawing>
      </w:r>
    </w:p>
    <w:p w14:paraId="08C10F4E" w14:textId="2CFCEF2D" w:rsidR="00F940EB" w:rsidRPr="003D662E" w:rsidRDefault="00F940EB" w:rsidP="00F940EB">
      <w:pPr>
        <w:pStyle w:val="Caption"/>
        <w:jc w:val="center"/>
        <w:rPr>
          <w:lang w:val="en-US"/>
        </w:rPr>
      </w:pPr>
      <w:bookmarkStart w:id="331" w:name="_Ref11120757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D0494D">
        <w:rPr>
          <w:noProof/>
          <w:lang w:val="en-US"/>
        </w:rPr>
        <w:t>78</w:t>
      </w:r>
      <w:r w:rsidRPr="003D662E">
        <w:rPr>
          <w:lang w:val="en-US"/>
        </w:rPr>
        <w:fldChar w:fldCharType="end"/>
      </w:r>
      <w:bookmarkEnd w:id="331"/>
      <w:r w:rsidRPr="003D662E">
        <w:rPr>
          <w:lang w:val="en-US"/>
        </w:rPr>
        <w:t>: An example where rule 1 is not satisfied.</w:t>
      </w:r>
    </w:p>
    <w:p w14:paraId="7174D3D0" w14:textId="77777777" w:rsidR="00F940EB" w:rsidRPr="003D662E" w:rsidRDefault="00F940EB" w:rsidP="00F940EB">
      <w:pPr>
        <w:rPr>
          <w:lang w:val="en-US"/>
        </w:rPr>
      </w:pPr>
    </w:p>
    <w:p w14:paraId="29EEC069" w14:textId="77777777" w:rsidR="00F940EB" w:rsidRPr="003D662E" w:rsidRDefault="00F940EB" w:rsidP="00F940EB">
      <w:pPr>
        <w:pStyle w:val="NoSpacing"/>
        <w:keepNext/>
        <w:jc w:val="center"/>
        <w:rPr>
          <w:lang w:val="en-US"/>
        </w:rPr>
      </w:pPr>
      <w:r w:rsidRPr="003D662E">
        <w:rPr>
          <w:noProof/>
          <w:lang w:val="en-US"/>
        </w:rPr>
        <w:drawing>
          <wp:inline distT="0" distB="0" distL="0" distR="0" wp14:anchorId="7BE0B8C3" wp14:editId="42FF26C7">
            <wp:extent cx="1098247" cy="783771"/>
            <wp:effectExtent l="0" t="0" r="6985" b="0"/>
            <wp:docPr id="1654308219" name="Grafik 1654308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08219" name="Grafik 1654308219"/>
                    <pic:cNvPicPr/>
                  </pic:nvPicPr>
                  <pic:blipFill>
                    <a:blip r:embed="rId87">
                      <a:extLst>
                        <a:ext uri="{28A0092B-C50C-407E-A947-70E740481C1C}">
                          <a14:useLocalDpi xmlns:a14="http://schemas.microsoft.com/office/drawing/2010/main" val="0"/>
                        </a:ext>
                      </a:extLst>
                    </a:blip>
                    <a:stretch>
                      <a:fillRect/>
                    </a:stretch>
                  </pic:blipFill>
                  <pic:spPr>
                    <a:xfrm>
                      <a:off x="0" y="0"/>
                      <a:ext cx="1144518" cy="816793"/>
                    </a:xfrm>
                    <a:prstGeom prst="rect">
                      <a:avLst/>
                    </a:prstGeom>
                  </pic:spPr>
                </pic:pic>
              </a:graphicData>
            </a:graphic>
          </wp:inline>
        </w:drawing>
      </w:r>
    </w:p>
    <w:p w14:paraId="47583AB6" w14:textId="5B73CC96" w:rsidR="00F940EB" w:rsidRPr="003D662E" w:rsidRDefault="00F940EB" w:rsidP="00F940EB">
      <w:pPr>
        <w:pStyle w:val="Caption"/>
        <w:jc w:val="center"/>
        <w:rPr>
          <w:lang w:val="en-US"/>
        </w:rPr>
      </w:pPr>
      <w:bookmarkStart w:id="332" w:name="_Ref111207591"/>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D0494D">
        <w:rPr>
          <w:noProof/>
          <w:lang w:val="en-US"/>
        </w:rPr>
        <w:t>79</w:t>
      </w:r>
      <w:r w:rsidRPr="003D662E">
        <w:rPr>
          <w:lang w:val="en-US"/>
        </w:rPr>
        <w:fldChar w:fldCharType="end"/>
      </w:r>
      <w:bookmarkEnd w:id="332"/>
      <w:r w:rsidRPr="003D662E">
        <w:rPr>
          <w:lang w:val="en-US"/>
        </w:rPr>
        <w:t>: An example where rule 2 is satisfied.</w:t>
      </w:r>
    </w:p>
    <w:p w14:paraId="1ED1254C" w14:textId="77777777" w:rsidR="00F940EB" w:rsidRPr="003D662E" w:rsidRDefault="00F940EB" w:rsidP="00F940EB">
      <w:pPr>
        <w:rPr>
          <w:lang w:val="en-US"/>
        </w:rPr>
      </w:pPr>
    </w:p>
    <w:p w14:paraId="58908B88" w14:textId="77777777" w:rsidR="00F940EB" w:rsidRPr="003D662E" w:rsidRDefault="00F940EB" w:rsidP="00F940EB">
      <w:pPr>
        <w:keepNext/>
        <w:jc w:val="center"/>
        <w:rPr>
          <w:lang w:val="en-US"/>
        </w:rPr>
      </w:pPr>
      <w:r w:rsidRPr="003D662E">
        <w:rPr>
          <w:noProof/>
          <w:lang w:val="en-US"/>
        </w:rPr>
        <w:lastRenderedPageBreak/>
        <w:drawing>
          <wp:inline distT="0" distB="0" distL="0" distR="0" wp14:anchorId="30EA2755" wp14:editId="4AC72013">
            <wp:extent cx="3490163" cy="704419"/>
            <wp:effectExtent l="0" t="0" r="0" b="63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Grafik 194"/>
                    <pic:cNvPicPr/>
                  </pic:nvPicPr>
                  <pic:blipFill>
                    <a:blip r:embed="rId88">
                      <a:extLst>
                        <a:ext uri="{28A0092B-C50C-407E-A947-70E740481C1C}">
                          <a14:useLocalDpi xmlns:a14="http://schemas.microsoft.com/office/drawing/2010/main" val="0"/>
                        </a:ext>
                      </a:extLst>
                    </a:blip>
                    <a:stretch>
                      <a:fillRect/>
                    </a:stretch>
                  </pic:blipFill>
                  <pic:spPr>
                    <a:xfrm>
                      <a:off x="0" y="0"/>
                      <a:ext cx="3586678" cy="723899"/>
                    </a:xfrm>
                    <a:prstGeom prst="rect">
                      <a:avLst/>
                    </a:prstGeom>
                  </pic:spPr>
                </pic:pic>
              </a:graphicData>
            </a:graphic>
          </wp:inline>
        </w:drawing>
      </w:r>
    </w:p>
    <w:p w14:paraId="3C45BFB7" w14:textId="00C49BB4" w:rsidR="00F940EB" w:rsidRPr="003D662E" w:rsidRDefault="00F940EB" w:rsidP="00F940EB">
      <w:pPr>
        <w:pStyle w:val="Caption"/>
        <w:jc w:val="center"/>
        <w:rPr>
          <w:lang w:val="en-US"/>
        </w:rPr>
      </w:pPr>
      <w:bookmarkStart w:id="333" w:name="_Ref111207612"/>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D0494D">
        <w:rPr>
          <w:noProof/>
          <w:lang w:val="en-US"/>
        </w:rPr>
        <w:t>80</w:t>
      </w:r>
      <w:r w:rsidRPr="003D662E">
        <w:rPr>
          <w:lang w:val="en-US"/>
        </w:rPr>
        <w:fldChar w:fldCharType="end"/>
      </w:r>
      <w:bookmarkEnd w:id="333"/>
      <w:r w:rsidRPr="003D662E">
        <w:rPr>
          <w:lang w:val="en-US"/>
        </w:rPr>
        <w:t>: An example where rule 3 is satisfied.</w:t>
      </w:r>
    </w:p>
    <w:p w14:paraId="5AD8AB1E" w14:textId="77777777" w:rsidR="00F940EB" w:rsidRPr="003D662E" w:rsidRDefault="00F940EB" w:rsidP="00F940EB">
      <w:pPr>
        <w:rPr>
          <w:lang w:val="en-US"/>
        </w:rPr>
      </w:pPr>
    </w:p>
    <w:p w14:paraId="45297D5B" w14:textId="77777777" w:rsidR="00F940EB" w:rsidRPr="003D662E" w:rsidRDefault="00F940EB" w:rsidP="00F940EB">
      <w:pPr>
        <w:keepNext/>
        <w:jc w:val="center"/>
        <w:rPr>
          <w:lang w:val="en-US"/>
        </w:rPr>
      </w:pPr>
      <w:r w:rsidRPr="003D662E">
        <w:rPr>
          <w:noProof/>
          <w:lang w:val="en-US"/>
        </w:rPr>
        <w:drawing>
          <wp:inline distT="0" distB="0" distL="0" distR="0" wp14:anchorId="1B732E86" wp14:editId="236EBA1B">
            <wp:extent cx="3033125" cy="2602160"/>
            <wp:effectExtent l="0" t="0" r="0" b="8255"/>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k 201"/>
                    <pic:cNvPicPr/>
                  </pic:nvPicPr>
                  <pic:blipFill>
                    <a:blip r:embed="rId89">
                      <a:extLst>
                        <a:ext uri="{28A0092B-C50C-407E-A947-70E740481C1C}">
                          <a14:useLocalDpi xmlns:a14="http://schemas.microsoft.com/office/drawing/2010/main" val="0"/>
                        </a:ext>
                      </a:extLst>
                    </a:blip>
                    <a:stretch>
                      <a:fillRect/>
                    </a:stretch>
                  </pic:blipFill>
                  <pic:spPr>
                    <a:xfrm>
                      <a:off x="0" y="0"/>
                      <a:ext cx="3065973" cy="2630341"/>
                    </a:xfrm>
                    <a:prstGeom prst="rect">
                      <a:avLst/>
                    </a:prstGeom>
                  </pic:spPr>
                </pic:pic>
              </a:graphicData>
            </a:graphic>
          </wp:inline>
        </w:drawing>
      </w:r>
    </w:p>
    <w:p w14:paraId="63BAF5A1" w14:textId="7A7A8CA2" w:rsidR="00F940EB" w:rsidRPr="003D662E" w:rsidRDefault="00F940EB" w:rsidP="00F940EB">
      <w:pPr>
        <w:pStyle w:val="Caption"/>
        <w:jc w:val="center"/>
        <w:rPr>
          <w:lang w:val="en-US"/>
        </w:rPr>
      </w:pPr>
      <w:bookmarkStart w:id="334" w:name="_Ref111207621"/>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D0494D">
        <w:rPr>
          <w:noProof/>
          <w:lang w:val="en-US"/>
        </w:rPr>
        <w:t>81</w:t>
      </w:r>
      <w:r w:rsidRPr="003D662E">
        <w:rPr>
          <w:lang w:val="en-US"/>
        </w:rPr>
        <w:fldChar w:fldCharType="end"/>
      </w:r>
      <w:bookmarkEnd w:id="334"/>
      <w:r w:rsidRPr="003D662E">
        <w:rPr>
          <w:lang w:val="en-US"/>
        </w:rPr>
        <w:t>: The workflow of the check.</w:t>
      </w:r>
    </w:p>
    <w:p w14:paraId="166E1F12" w14:textId="44E0CBDD" w:rsidR="00F940EB" w:rsidRPr="003D662E" w:rsidRDefault="00F940EB" w:rsidP="00F940EB">
      <w:pPr>
        <w:jc w:val="both"/>
        <w:rPr>
          <w:lang w:val="en-US"/>
        </w:rPr>
      </w:pPr>
      <w:r w:rsidRPr="003D662E">
        <w:rPr>
          <w:lang w:val="en-US"/>
        </w:rPr>
        <w:t xml:space="preserve">In the </w:t>
      </w:r>
      <w:r w:rsidR="00445C95" w:rsidRPr="003D662E">
        <w:rPr>
          <w:lang w:val="en-US"/>
        </w:rPr>
        <w:t>following</w:t>
      </w:r>
      <w:r w:rsidRPr="003D662E">
        <w:rPr>
          <w:lang w:val="en-US"/>
        </w:rPr>
        <w:t xml:space="preserve"> example we consider the Connectors View shown in </w:t>
      </w:r>
      <w:r w:rsidR="00E35CCF" w:rsidRPr="003D662E">
        <w:fldChar w:fldCharType="begin"/>
      </w:r>
      <w:r w:rsidR="00E35CCF" w:rsidRPr="003D662E">
        <w:rPr>
          <w:lang w:val="en-GB"/>
        </w:rPr>
        <w:instrText xml:space="preserve"> REF _Ref111207755 \h  \* MERGEFORMAT </w:instrText>
      </w:r>
      <w:r w:rsidR="00E35CCF" w:rsidRPr="003D662E">
        <w:fldChar w:fldCharType="separate"/>
      </w:r>
      <w:r w:rsidR="00D0494D" w:rsidRPr="00D0494D">
        <w:rPr>
          <w:lang w:val="en-GB"/>
        </w:rPr>
        <w:t>Figure 82</w:t>
      </w:r>
      <w:r w:rsidR="00E35CCF" w:rsidRPr="003D662E">
        <w:fldChar w:fldCharType="end"/>
      </w:r>
      <w:r w:rsidRPr="003D662E">
        <w:rPr>
          <w:lang w:val="en-US"/>
        </w:rPr>
        <w:t>.</w:t>
      </w:r>
      <w:r w:rsidR="00E35CCF" w:rsidRPr="003D662E">
        <w:rPr>
          <w:lang w:val="en-US"/>
        </w:rPr>
        <w:t xml:space="preserve"> </w:t>
      </w:r>
    </w:p>
    <w:p w14:paraId="19AAB980" w14:textId="77777777" w:rsidR="00F940EB" w:rsidRPr="003D662E" w:rsidRDefault="00F940EB" w:rsidP="00F940EB">
      <w:pPr>
        <w:jc w:val="both"/>
        <w:rPr>
          <w:lang w:val="en-US"/>
        </w:rPr>
      </w:pPr>
      <w:r w:rsidRPr="003D662E">
        <w:rPr>
          <w:lang w:val="en-US"/>
        </w:rPr>
        <w:t xml:space="preserve">First, the protection goals are then added to the corresponding points in the model or view. For this demonstration the “Connectors” class is annotated with the </w:t>
      </w:r>
      <w:r w:rsidRPr="003D662E">
        <w:rPr>
          <w:rFonts w:ascii="Consolas" w:hAnsi="Consolas"/>
          <w:lang w:val="en-US"/>
        </w:rPr>
        <w:t>&lt;&lt;Confidentiality&gt;&gt;</w:t>
      </w:r>
      <w:r w:rsidRPr="003D662E">
        <w:rPr>
          <w:lang w:val="en-US"/>
        </w:rPr>
        <w:t xml:space="preserve"> and </w:t>
      </w:r>
      <w:r w:rsidRPr="003D662E">
        <w:rPr>
          <w:rFonts w:ascii="Consolas" w:hAnsi="Consolas"/>
          <w:lang w:val="en-US"/>
        </w:rPr>
        <w:t>&lt;&lt;Integrity&gt;&gt;</w:t>
      </w:r>
      <w:r w:rsidRPr="003D662E">
        <w:rPr>
          <w:lang w:val="en-US"/>
        </w:rPr>
        <w:t xml:space="preserve"> stereotypes.</w:t>
      </w:r>
    </w:p>
    <w:p w14:paraId="459B33AC" w14:textId="2F065720" w:rsidR="00F940EB" w:rsidRPr="003D662E" w:rsidRDefault="00F940EB" w:rsidP="00F940EB">
      <w:pPr>
        <w:jc w:val="both"/>
        <w:rPr>
          <w:lang w:val="en-US"/>
        </w:rPr>
      </w:pPr>
      <w:r w:rsidRPr="003D662E">
        <w:rPr>
          <w:lang w:val="en-US"/>
        </w:rPr>
        <w:t xml:space="preserve">This demonstration looks at the Eclipse Leshan and Eclipse Californium components. The excerpts of the templates is shown in </w:t>
      </w:r>
      <w:r w:rsidR="00E35CCF" w:rsidRPr="003D662E">
        <w:fldChar w:fldCharType="begin"/>
      </w:r>
      <w:r w:rsidR="00E35CCF" w:rsidRPr="003D662E">
        <w:rPr>
          <w:lang w:val="en-GB"/>
        </w:rPr>
        <w:instrText xml:space="preserve"> REF _Ref111207969 \h  \* MERGEFORMAT </w:instrText>
      </w:r>
      <w:r w:rsidR="00E35CCF" w:rsidRPr="003D662E">
        <w:fldChar w:fldCharType="separate"/>
      </w:r>
      <w:r w:rsidR="00D0494D" w:rsidRPr="00D0494D">
        <w:rPr>
          <w:lang w:val="en-GB"/>
        </w:rPr>
        <w:t>Figure 84</w:t>
      </w:r>
      <w:r w:rsidR="00E35CCF" w:rsidRPr="003D662E">
        <w:fldChar w:fldCharType="end"/>
      </w:r>
      <w:r w:rsidRPr="003D662E">
        <w:rPr>
          <w:lang w:val="en-US"/>
        </w:rPr>
        <w:t>.</w:t>
      </w:r>
    </w:p>
    <w:p w14:paraId="6E1A34F5" w14:textId="7FC1E40F" w:rsidR="00F940EB" w:rsidRPr="003D662E" w:rsidRDefault="00F940EB" w:rsidP="00F940EB">
      <w:pPr>
        <w:jc w:val="both"/>
        <w:rPr>
          <w:lang w:val="en-US"/>
        </w:rPr>
      </w:pPr>
      <w:r w:rsidRPr="003D662E">
        <w:rPr>
          <w:lang w:val="en-US"/>
        </w:rPr>
        <w:t xml:space="preserve">The result shows that not all protection goals in the model are met. The result is shown in </w:t>
      </w:r>
      <w:r w:rsidRPr="003D662E">
        <w:rPr>
          <w:lang w:val="en-US"/>
        </w:rPr>
        <w:fldChar w:fldCharType="begin"/>
      </w:r>
      <w:r w:rsidRPr="003D662E">
        <w:rPr>
          <w:lang w:val="en-US"/>
        </w:rPr>
        <w:instrText xml:space="preserve"> REF _Ref111207969 \h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84</w:t>
      </w:r>
      <w:r w:rsidRPr="003D662E">
        <w:rPr>
          <w:lang w:val="en-US"/>
        </w:rPr>
        <w:fldChar w:fldCharType="end"/>
      </w:r>
      <w:r w:rsidRPr="003D662E">
        <w:rPr>
          <w:lang w:val="en-US"/>
        </w:rPr>
        <w:t xml:space="preserve">. The detailed report shows that neither confidentiality nor integrity on connectors is fulfilled. As a suggestion to meet the Integrity on </w:t>
      </w:r>
      <w:r w:rsidRPr="003D662E">
        <w:rPr>
          <w:rFonts w:ascii="Consolas" w:hAnsi="Consolas"/>
          <w:lang w:val="en-US"/>
        </w:rPr>
        <w:t>&lt;&lt;HMAC&gt;&gt;</w:t>
      </w:r>
      <w:r w:rsidR="00D64D60" w:rsidRPr="003D662E">
        <w:rPr>
          <w:lang w:val="en-US"/>
        </w:rPr>
        <w:t xml:space="preserve"> </w:t>
      </w:r>
      <w:r w:rsidRPr="003D662E">
        <w:rPr>
          <w:lang w:val="en-US"/>
        </w:rPr>
        <w:t xml:space="preserve">from the Eclipse Californium and Eclipse Leshan classes. The </w:t>
      </w:r>
      <w:r w:rsidRPr="003D662E">
        <w:rPr>
          <w:rFonts w:ascii="Consolas" w:hAnsi="Consolas"/>
          <w:lang w:val="en-US"/>
        </w:rPr>
        <w:t>&lt;&lt;encryption&gt;&gt;</w:t>
      </w:r>
      <w:r w:rsidRPr="003D662E">
        <w:rPr>
          <w:lang w:val="en-US"/>
        </w:rPr>
        <w:t xml:space="preserve"> stereotype from the Eclipse Californium and Eclipse Leshan classes is suggested as a suggestion for fulfilling confidentiality. In order to fix the detected errors after the failed analysis, the classes </w:t>
      </w:r>
      <w:r w:rsidRPr="003D662E">
        <w:rPr>
          <w:rFonts w:ascii="Consolas" w:hAnsi="Consolas"/>
          <w:lang w:val="en-US"/>
        </w:rPr>
        <w:t>Lwm2mConnector</w:t>
      </w:r>
      <w:r w:rsidRPr="003D662E">
        <w:rPr>
          <w:lang w:val="en-US"/>
        </w:rPr>
        <w:t xml:space="preserve"> and </w:t>
      </w:r>
      <w:r w:rsidRPr="003D662E">
        <w:rPr>
          <w:rFonts w:ascii="Consolas" w:hAnsi="Consolas"/>
          <w:lang w:val="en-US"/>
        </w:rPr>
        <w:t>CoapConnector</w:t>
      </w:r>
      <w:r w:rsidRPr="003D662E">
        <w:rPr>
          <w:lang w:val="en-US"/>
        </w:rPr>
        <w:t xml:space="preserve"> are annotated with the stereotypes </w:t>
      </w:r>
      <w:r w:rsidRPr="003D662E">
        <w:rPr>
          <w:rFonts w:ascii="Consolas" w:hAnsi="Consolas"/>
          <w:lang w:val="en-US"/>
        </w:rPr>
        <w:t>&lt;&lt;encryption,</w:t>
      </w:r>
      <w:r w:rsidR="00E35CCF" w:rsidRPr="003D662E">
        <w:rPr>
          <w:rFonts w:ascii="Consolas" w:hAnsi="Consolas"/>
          <w:lang w:val="en-US"/>
        </w:rPr>
        <w:t xml:space="preserve"> </w:t>
      </w:r>
      <w:r w:rsidRPr="003D662E">
        <w:rPr>
          <w:rFonts w:ascii="Consolas" w:hAnsi="Consolas"/>
          <w:lang w:val="en-US"/>
        </w:rPr>
        <w:t>HMAC&gt;&gt;</w:t>
      </w:r>
      <w:r w:rsidRPr="003D662E">
        <w:rPr>
          <w:lang w:val="en-US"/>
        </w:rPr>
        <w:t>.</w:t>
      </w:r>
    </w:p>
    <w:p w14:paraId="7E6E9549" w14:textId="74BDB936" w:rsidR="00F940EB" w:rsidRPr="003D662E" w:rsidRDefault="00F940EB" w:rsidP="00F940EB">
      <w:pPr>
        <w:jc w:val="both"/>
        <w:rPr>
          <w:lang w:val="en-US"/>
        </w:rPr>
      </w:pPr>
      <w:r w:rsidRPr="003D662E">
        <w:rPr>
          <w:lang w:val="en-US"/>
        </w:rPr>
        <w:t xml:space="preserve">We can perform this annotation of stereotypes here because the function of the </w:t>
      </w:r>
      <w:r w:rsidRPr="003D662E">
        <w:rPr>
          <w:rFonts w:ascii="Consolas" w:hAnsi="Consolas"/>
          <w:lang w:val="en-US"/>
        </w:rPr>
        <w:t>Lwm2mConnector</w:t>
      </w:r>
      <w:r w:rsidRPr="003D662E">
        <w:rPr>
          <w:lang w:val="en-US"/>
        </w:rPr>
        <w:t xml:space="preserve"> and </w:t>
      </w:r>
      <w:r w:rsidRPr="003D662E">
        <w:rPr>
          <w:rFonts w:ascii="Consolas" w:hAnsi="Consolas"/>
          <w:lang w:val="en-US"/>
        </w:rPr>
        <w:t>CoapConnector</w:t>
      </w:r>
      <w:r w:rsidRPr="003D662E">
        <w:rPr>
          <w:lang w:val="en-US"/>
        </w:rPr>
        <w:t xml:space="preserve"> classes is implemented at this point in the model by the Eclipse Californium and Eclipse Leshan classes. Therefore, at this point, the stereotypes of the Eclipse Californium and Eclipse Leshan classes are inherited by the </w:t>
      </w:r>
      <w:r w:rsidRPr="003D662E">
        <w:rPr>
          <w:rFonts w:ascii="Consolas" w:hAnsi="Consolas"/>
          <w:lang w:val="en-US"/>
        </w:rPr>
        <w:t>Lwm2mConnector</w:t>
      </w:r>
      <w:r w:rsidRPr="003D662E">
        <w:rPr>
          <w:lang w:val="en-US"/>
        </w:rPr>
        <w:t xml:space="preserve"> and </w:t>
      </w:r>
      <w:r w:rsidRPr="003D662E">
        <w:rPr>
          <w:rFonts w:ascii="Consolas" w:hAnsi="Consolas"/>
          <w:lang w:val="en-US"/>
        </w:rPr>
        <w:t>CoapConnector</w:t>
      </w:r>
      <w:r w:rsidRPr="003D662E">
        <w:rPr>
          <w:lang w:val="en-US"/>
        </w:rPr>
        <w:t xml:space="preserve"> classes. If after the classes </w:t>
      </w:r>
      <w:r w:rsidRPr="003D662E">
        <w:rPr>
          <w:rFonts w:ascii="Consolas" w:hAnsi="Consolas"/>
          <w:lang w:val="en-US"/>
        </w:rPr>
        <w:t>Lwm2mConnector</w:t>
      </w:r>
      <w:r w:rsidRPr="003D662E">
        <w:rPr>
          <w:lang w:val="en-US"/>
        </w:rPr>
        <w:t xml:space="preserve"> and </w:t>
      </w:r>
      <w:r w:rsidRPr="003D662E">
        <w:rPr>
          <w:rFonts w:ascii="Consolas" w:hAnsi="Consolas"/>
          <w:lang w:val="en-US"/>
        </w:rPr>
        <w:t>CoapConnector</w:t>
      </w:r>
      <w:r w:rsidRPr="003D662E">
        <w:rPr>
          <w:lang w:val="en-US"/>
        </w:rPr>
        <w:t xml:space="preserve"> were annotated with </w:t>
      </w:r>
      <w:r w:rsidRPr="003D662E">
        <w:rPr>
          <w:rFonts w:ascii="Consolas" w:hAnsi="Consolas"/>
          <w:lang w:val="en-US"/>
        </w:rPr>
        <w:t>&lt;&lt;encryption,</w:t>
      </w:r>
      <w:r w:rsidR="00E35CCF" w:rsidRPr="003D662E">
        <w:rPr>
          <w:rFonts w:ascii="Consolas" w:hAnsi="Consolas"/>
          <w:lang w:val="en-US"/>
        </w:rPr>
        <w:t xml:space="preserve"> </w:t>
      </w:r>
      <w:r w:rsidRPr="003D662E">
        <w:rPr>
          <w:rFonts w:ascii="Consolas" w:hAnsi="Consolas"/>
          <w:lang w:val="en-US"/>
        </w:rPr>
        <w:t>HMAC&gt;&gt;</w:t>
      </w:r>
      <w:r w:rsidRPr="003D662E">
        <w:rPr>
          <w:lang w:val="en-US"/>
        </w:rPr>
        <w:t xml:space="preserve"> the analysis is executed again. The result of the second analysis is a successful check and is shown in </w:t>
      </w:r>
      <w:r w:rsidR="00E35CCF" w:rsidRPr="003D662E">
        <w:fldChar w:fldCharType="begin"/>
      </w:r>
      <w:r w:rsidR="00E35CCF" w:rsidRPr="003D662E">
        <w:rPr>
          <w:lang w:val="en-GB"/>
        </w:rPr>
        <w:instrText xml:space="preserve"> REF _Ref111208016 \h  \* MERGEFORMAT </w:instrText>
      </w:r>
      <w:r w:rsidR="00E35CCF" w:rsidRPr="003D662E">
        <w:fldChar w:fldCharType="separate"/>
      </w:r>
      <w:r w:rsidR="00D0494D" w:rsidRPr="00D0494D">
        <w:rPr>
          <w:lang w:val="en-GB"/>
        </w:rPr>
        <w:t>Figure 85</w:t>
      </w:r>
      <w:r w:rsidR="00E35CCF" w:rsidRPr="003D662E">
        <w:fldChar w:fldCharType="end"/>
      </w:r>
      <w:r w:rsidR="00E35CCF" w:rsidRPr="003D662E">
        <w:rPr>
          <w:lang w:val="en-GB"/>
        </w:rPr>
        <w:t>.</w:t>
      </w:r>
      <w:r w:rsidRPr="003D662E">
        <w:rPr>
          <w:lang w:val="en-US"/>
        </w:rPr>
        <w:t xml:space="preserve"> The stereotypes </w:t>
      </w:r>
      <w:r w:rsidRPr="003D662E">
        <w:rPr>
          <w:rFonts w:ascii="Consolas" w:hAnsi="Consolas"/>
          <w:lang w:val="en-US"/>
        </w:rPr>
        <w:t>&lt;&lt;encryption,</w:t>
      </w:r>
      <w:r w:rsidR="00E35CCF" w:rsidRPr="003D662E">
        <w:rPr>
          <w:rFonts w:ascii="Consolas" w:hAnsi="Consolas"/>
          <w:lang w:val="en-US"/>
        </w:rPr>
        <w:t xml:space="preserve"> </w:t>
      </w:r>
      <w:r w:rsidRPr="003D662E">
        <w:rPr>
          <w:rFonts w:ascii="Consolas" w:hAnsi="Consolas"/>
          <w:lang w:val="en-US"/>
        </w:rPr>
        <w:t>HMAC&gt;&gt;</w:t>
      </w:r>
      <w:r w:rsidRPr="003D662E">
        <w:rPr>
          <w:lang w:val="en-US"/>
        </w:rPr>
        <w:t xml:space="preserve"> for the two classes Eclipse Californium and Eclipse Leshan are derived from the documentation of the external components. </w:t>
      </w:r>
    </w:p>
    <w:p w14:paraId="7361FC24" w14:textId="77777777" w:rsidR="00F940EB" w:rsidRPr="003D662E" w:rsidRDefault="00F940EB" w:rsidP="00F940EB">
      <w:pPr>
        <w:keepNext/>
        <w:jc w:val="center"/>
        <w:rPr>
          <w:lang w:val="en-US"/>
        </w:rPr>
      </w:pPr>
      <w:r w:rsidRPr="003D662E">
        <w:rPr>
          <w:noProof/>
          <w:lang w:val="en-US"/>
        </w:rPr>
        <w:lastRenderedPageBreak/>
        <w:drawing>
          <wp:inline distT="0" distB="0" distL="0" distR="0" wp14:anchorId="3E32BDA2" wp14:editId="3BA1B982">
            <wp:extent cx="5760720" cy="4558665"/>
            <wp:effectExtent l="0" t="0" r="5080" b="635"/>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Grafik 202"/>
                    <pic:cNvPicPr/>
                  </pic:nvPicPr>
                  <pic:blipFill>
                    <a:blip r:embed="rId90">
                      <a:extLst>
                        <a:ext uri="{28A0092B-C50C-407E-A947-70E740481C1C}">
                          <a14:useLocalDpi xmlns:a14="http://schemas.microsoft.com/office/drawing/2010/main" val="0"/>
                        </a:ext>
                      </a:extLst>
                    </a:blip>
                    <a:stretch>
                      <a:fillRect/>
                    </a:stretch>
                  </pic:blipFill>
                  <pic:spPr>
                    <a:xfrm>
                      <a:off x="0" y="0"/>
                      <a:ext cx="5760720" cy="4558665"/>
                    </a:xfrm>
                    <a:prstGeom prst="rect">
                      <a:avLst/>
                    </a:prstGeom>
                  </pic:spPr>
                </pic:pic>
              </a:graphicData>
            </a:graphic>
          </wp:inline>
        </w:drawing>
      </w:r>
    </w:p>
    <w:p w14:paraId="1112DD34" w14:textId="1D3D7189" w:rsidR="00F940EB" w:rsidRPr="003D662E" w:rsidRDefault="00F940EB" w:rsidP="00F940EB">
      <w:pPr>
        <w:pStyle w:val="Caption"/>
        <w:jc w:val="center"/>
        <w:rPr>
          <w:lang w:val="en-US"/>
        </w:rPr>
      </w:pPr>
      <w:bookmarkStart w:id="335" w:name="_Ref111207755"/>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D0494D">
        <w:rPr>
          <w:noProof/>
          <w:lang w:val="en-US"/>
        </w:rPr>
        <w:t>82</w:t>
      </w:r>
      <w:r w:rsidRPr="003D662E">
        <w:rPr>
          <w:lang w:val="en-US"/>
        </w:rPr>
        <w:fldChar w:fldCharType="end"/>
      </w:r>
      <w:bookmarkEnd w:id="335"/>
      <w:r w:rsidRPr="003D662E">
        <w:rPr>
          <w:lang w:val="en-US"/>
        </w:rPr>
        <w:t>: An excerpt of IIP-Ecosph</w:t>
      </w:r>
      <w:r w:rsidR="008133FA" w:rsidRPr="003D662E">
        <w:rPr>
          <w:lang w:val="en-US"/>
        </w:rPr>
        <w:t>e</w:t>
      </w:r>
      <w:r w:rsidRPr="003D662E">
        <w:rPr>
          <w:lang w:val="en-US"/>
        </w:rPr>
        <w:t>re system model demonstrating the Connectors view.</w:t>
      </w:r>
    </w:p>
    <w:p w14:paraId="1BBCCB91" w14:textId="77777777" w:rsidR="00F940EB" w:rsidRPr="003D662E" w:rsidRDefault="00F940EB" w:rsidP="00F940EB">
      <w:pPr>
        <w:keepNext/>
        <w:jc w:val="center"/>
        <w:rPr>
          <w:lang w:val="en-US"/>
        </w:rPr>
      </w:pPr>
      <w:r w:rsidRPr="003D662E">
        <w:rPr>
          <w:noProof/>
          <w:lang w:val="en-US"/>
        </w:rPr>
        <w:drawing>
          <wp:inline distT="0" distB="0" distL="0" distR="0" wp14:anchorId="465678E8" wp14:editId="7E693D76">
            <wp:extent cx="4625340" cy="2661406"/>
            <wp:effectExtent l="0" t="0" r="0" b="5715"/>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Grafik 212"/>
                    <pic:cNvPicPr/>
                  </pic:nvPicPr>
                  <pic:blipFill>
                    <a:blip r:embed="rId91">
                      <a:extLst>
                        <a:ext uri="{28A0092B-C50C-407E-A947-70E740481C1C}">
                          <a14:useLocalDpi xmlns:a14="http://schemas.microsoft.com/office/drawing/2010/main" val="0"/>
                        </a:ext>
                      </a:extLst>
                    </a:blip>
                    <a:stretch>
                      <a:fillRect/>
                    </a:stretch>
                  </pic:blipFill>
                  <pic:spPr>
                    <a:xfrm>
                      <a:off x="0" y="0"/>
                      <a:ext cx="4630820" cy="2664559"/>
                    </a:xfrm>
                    <a:prstGeom prst="rect">
                      <a:avLst/>
                    </a:prstGeom>
                  </pic:spPr>
                </pic:pic>
              </a:graphicData>
            </a:graphic>
          </wp:inline>
        </w:drawing>
      </w:r>
    </w:p>
    <w:p w14:paraId="34DA2B94" w14:textId="7504DC7C" w:rsidR="00F940EB" w:rsidRPr="003D662E" w:rsidRDefault="00F940EB" w:rsidP="00F940EB">
      <w:pPr>
        <w:pStyle w:val="Caption"/>
        <w:jc w:val="center"/>
        <w:rPr>
          <w:lang w:val="en-US"/>
        </w:rPr>
      </w:pPr>
      <w:bookmarkStart w:id="336" w:name="_Ref111207936"/>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D0494D">
        <w:rPr>
          <w:noProof/>
          <w:lang w:val="en-US"/>
        </w:rPr>
        <w:t>83</w:t>
      </w:r>
      <w:r w:rsidRPr="003D662E">
        <w:rPr>
          <w:lang w:val="en-US"/>
        </w:rPr>
        <w:fldChar w:fldCharType="end"/>
      </w:r>
      <w:bookmarkEnd w:id="336"/>
      <w:r w:rsidRPr="003D662E">
        <w:rPr>
          <w:lang w:val="en-US"/>
        </w:rPr>
        <w:t>: An excerpt of a table showing the results of investigating the security/privacy mechanisms and technologies provided by Eclipse Leshan.</w:t>
      </w:r>
    </w:p>
    <w:p w14:paraId="30C6A58F" w14:textId="77777777" w:rsidR="00F940EB" w:rsidRPr="003D662E" w:rsidRDefault="00F940EB" w:rsidP="00F940EB">
      <w:pPr>
        <w:keepNext/>
        <w:jc w:val="center"/>
        <w:rPr>
          <w:lang w:val="en-US"/>
        </w:rPr>
      </w:pPr>
      <w:r w:rsidRPr="003D662E">
        <w:rPr>
          <w:noProof/>
          <w:lang w:val="en-US"/>
        </w:rPr>
        <w:lastRenderedPageBreak/>
        <w:drawing>
          <wp:inline distT="0" distB="0" distL="0" distR="0" wp14:anchorId="2667C843" wp14:editId="3A51D27A">
            <wp:extent cx="2367331" cy="1328014"/>
            <wp:effectExtent l="0" t="0" r="0" b="5715"/>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Grafik 209"/>
                    <pic:cNvPicPr/>
                  </pic:nvPicPr>
                  <pic:blipFill>
                    <a:blip r:embed="rId92">
                      <a:extLst>
                        <a:ext uri="{28A0092B-C50C-407E-A947-70E740481C1C}">
                          <a14:useLocalDpi xmlns:a14="http://schemas.microsoft.com/office/drawing/2010/main" val="0"/>
                        </a:ext>
                      </a:extLst>
                    </a:blip>
                    <a:stretch>
                      <a:fillRect/>
                    </a:stretch>
                  </pic:blipFill>
                  <pic:spPr>
                    <a:xfrm>
                      <a:off x="0" y="0"/>
                      <a:ext cx="2419173" cy="1357096"/>
                    </a:xfrm>
                    <a:prstGeom prst="rect">
                      <a:avLst/>
                    </a:prstGeom>
                  </pic:spPr>
                </pic:pic>
              </a:graphicData>
            </a:graphic>
          </wp:inline>
        </w:drawing>
      </w:r>
    </w:p>
    <w:p w14:paraId="4FCA1BCA" w14:textId="2DE20C47" w:rsidR="00F940EB" w:rsidRPr="003D662E" w:rsidRDefault="00F940EB" w:rsidP="00F940EB">
      <w:pPr>
        <w:pStyle w:val="Caption"/>
        <w:jc w:val="center"/>
        <w:rPr>
          <w:lang w:val="en-US"/>
        </w:rPr>
      </w:pPr>
      <w:bookmarkStart w:id="337" w:name="_Ref111207969"/>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D0494D">
        <w:rPr>
          <w:noProof/>
          <w:lang w:val="en-US"/>
        </w:rPr>
        <w:t>84</w:t>
      </w:r>
      <w:r w:rsidRPr="003D662E">
        <w:rPr>
          <w:lang w:val="en-US"/>
        </w:rPr>
        <w:fldChar w:fldCharType="end"/>
      </w:r>
      <w:bookmarkEnd w:id="337"/>
      <w:r w:rsidRPr="003D662E">
        <w:rPr>
          <w:lang w:val="en-US"/>
        </w:rPr>
        <w:t>: The results of analyzing the IIP-Ecosphere model. The confidentiality and integrity are not satisfied.</w:t>
      </w:r>
    </w:p>
    <w:p w14:paraId="1799011B" w14:textId="77777777" w:rsidR="00F940EB" w:rsidRPr="003D662E" w:rsidRDefault="00F940EB" w:rsidP="00F940EB">
      <w:pPr>
        <w:keepNext/>
        <w:jc w:val="center"/>
        <w:rPr>
          <w:lang w:val="en-US"/>
        </w:rPr>
      </w:pPr>
      <w:r w:rsidRPr="003D662E">
        <w:rPr>
          <w:noProof/>
          <w:lang w:val="en-US"/>
        </w:rPr>
        <w:drawing>
          <wp:inline distT="0" distB="0" distL="0" distR="0" wp14:anchorId="53473613" wp14:editId="0C5D6003">
            <wp:extent cx="2500808" cy="1314238"/>
            <wp:effectExtent l="0" t="0" r="0" b="635"/>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Grafik 211"/>
                    <pic:cNvPicPr/>
                  </pic:nvPicPr>
                  <pic:blipFill rotWithShape="1">
                    <a:blip r:embed="rId93">
                      <a:extLst>
                        <a:ext uri="{28A0092B-C50C-407E-A947-70E740481C1C}">
                          <a14:useLocalDpi xmlns:a14="http://schemas.microsoft.com/office/drawing/2010/main" val="0"/>
                        </a:ext>
                      </a:extLst>
                    </a:blip>
                    <a:srcRect t="14312"/>
                    <a:stretch/>
                  </pic:blipFill>
                  <pic:spPr bwMode="auto">
                    <a:xfrm>
                      <a:off x="0" y="0"/>
                      <a:ext cx="2531709" cy="1330477"/>
                    </a:xfrm>
                    <a:prstGeom prst="rect">
                      <a:avLst/>
                    </a:prstGeom>
                    <a:ln>
                      <a:noFill/>
                    </a:ln>
                    <a:extLst>
                      <a:ext uri="{53640926-AAD7-44D8-BBD7-CCE9431645EC}">
                        <a14:shadowObscured xmlns:a14="http://schemas.microsoft.com/office/drawing/2010/main"/>
                      </a:ext>
                    </a:extLst>
                  </pic:spPr>
                </pic:pic>
              </a:graphicData>
            </a:graphic>
          </wp:inline>
        </w:drawing>
      </w:r>
    </w:p>
    <w:p w14:paraId="7EA985E8" w14:textId="1E0D94CE" w:rsidR="009B3BF0" w:rsidRPr="003D662E" w:rsidRDefault="00F940EB" w:rsidP="008133FA">
      <w:pPr>
        <w:jc w:val="center"/>
        <w:rPr>
          <w:i/>
          <w:lang w:val="en-US"/>
        </w:rPr>
      </w:pPr>
      <w:bookmarkStart w:id="338" w:name="_Ref111208016"/>
      <w:r w:rsidRPr="003D662E">
        <w:rPr>
          <w:i/>
          <w:color w:val="1F497D" w:themeColor="text2"/>
          <w:sz w:val="18"/>
          <w:szCs w:val="18"/>
          <w:lang w:val="en-US"/>
        </w:rPr>
        <w:t xml:space="preserve">Figure </w:t>
      </w:r>
      <w:r w:rsidRPr="003D662E">
        <w:rPr>
          <w:i/>
          <w:color w:val="1F497D" w:themeColor="text2"/>
          <w:sz w:val="18"/>
          <w:szCs w:val="18"/>
          <w:lang w:val="en-US"/>
        </w:rPr>
        <w:fldChar w:fldCharType="begin"/>
      </w:r>
      <w:r w:rsidRPr="003D662E">
        <w:rPr>
          <w:i/>
          <w:color w:val="1F497D" w:themeColor="text2"/>
          <w:sz w:val="18"/>
          <w:szCs w:val="18"/>
          <w:lang w:val="en-US"/>
        </w:rPr>
        <w:instrText xml:space="preserve"> SEQ Figure \* ARABIC </w:instrText>
      </w:r>
      <w:r w:rsidRPr="003D662E">
        <w:rPr>
          <w:i/>
          <w:color w:val="1F497D" w:themeColor="text2"/>
          <w:sz w:val="18"/>
          <w:szCs w:val="18"/>
          <w:lang w:val="en-US"/>
        </w:rPr>
        <w:fldChar w:fldCharType="separate"/>
      </w:r>
      <w:r w:rsidR="00D0494D">
        <w:rPr>
          <w:i/>
          <w:noProof/>
          <w:color w:val="1F497D" w:themeColor="text2"/>
          <w:sz w:val="18"/>
          <w:szCs w:val="18"/>
          <w:lang w:val="en-US"/>
        </w:rPr>
        <w:t>85</w:t>
      </w:r>
      <w:r w:rsidRPr="003D662E">
        <w:rPr>
          <w:i/>
          <w:color w:val="1F497D" w:themeColor="text2"/>
          <w:sz w:val="18"/>
          <w:szCs w:val="18"/>
          <w:lang w:val="en-US"/>
        </w:rPr>
        <w:fldChar w:fldCharType="end"/>
      </w:r>
      <w:bookmarkEnd w:id="338"/>
      <w:r w:rsidRPr="003D662E">
        <w:rPr>
          <w:i/>
          <w:color w:val="1F497D" w:themeColor="text2"/>
          <w:sz w:val="18"/>
          <w:szCs w:val="18"/>
          <w:lang w:val="en-US"/>
        </w:rPr>
        <w:t>: The results of analyzing the IIP-Ecosphere model. The confidentiality and integrity are satisfied.</w:t>
      </w:r>
    </w:p>
    <w:p w14:paraId="5DE8DC10" w14:textId="30656135" w:rsidR="00AF4BCD" w:rsidRPr="003D662E" w:rsidRDefault="00AF4BCD" w:rsidP="00AF4BCD">
      <w:pPr>
        <w:pStyle w:val="Heading2"/>
        <w:rPr>
          <w:lang w:val="en-US"/>
        </w:rPr>
      </w:pPr>
      <w:bookmarkStart w:id="339" w:name="_Toc147572004"/>
      <w:r w:rsidRPr="003D662E">
        <w:rPr>
          <w:lang w:val="en-US"/>
        </w:rPr>
        <w:t>External Security</w:t>
      </w:r>
      <w:bookmarkEnd w:id="319"/>
      <w:bookmarkEnd w:id="339"/>
    </w:p>
    <w:p w14:paraId="1CA3333E" w14:textId="1E569A8F" w:rsidR="00FB724F" w:rsidRPr="003D662E" w:rsidRDefault="00FB724F" w:rsidP="00701C4B">
      <w:pPr>
        <w:jc w:val="both"/>
        <w:rPr>
          <w:lang w:val="en-US"/>
        </w:rPr>
      </w:pPr>
      <w:r w:rsidRPr="003D662E">
        <w:rPr>
          <w:lang w:val="en-US"/>
        </w:rPr>
        <w:t xml:space="preserve">For communicating with other platforms or other instances of the platform, external communication is required. </w:t>
      </w:r>
      <w:r w:rsidR="00BC1D39" w:rsidRPr="003D662E">
        <w:rPr>
          <w:lang w:val="en-US"/>
        </w:rPr>
        <w:t xml:space="preserve">In particular, external communication requires a certain level of security. </w:t>
      </w:r>
      <w:r w:rsidR="00701C4B" w:rsidRPr="003D662E">
        <w:rPr>
          <w:lang w:val="en-US"/>
        </w:rPr>
        <w:t>Currently, two approaches are intended to support such external communication:</w:t>
      </w:r>
    </w:p>
    <w:p w14:paraId="7633471A" w14:textId="3988B902" w:rsidR="00701C4B" w:rsidRPr="003D662E" w:rsidRDefault="00701C4B" w:rsidP="0051335B">
      <w:pPr>
        <w:pStyle w:val="ListParagraph"/>
        <w:numPr>
          <w:ilvl w:val="0"/>
          <w:numId w:val="18"/>
        </w:numPr>
        <w:jc w:val="both"/>
        <w:rPr>
          <w:lang w:val="en-US"/>
        </w:rPr>
      </w:pPr>
      <w:r w:rsidRPr="003D662E">
        <w:rPr>
          <w:lang w:val="en-US"/>
        </w:rPr>
        <w:t>Concepts and components of the International Data Spaces (IDS) that will partly be integrated into the GAIA-X initiative.</w:t>
      </w:r>
      <w:r w:rsidR="001E5444" w:rsidRPr="003D662E">
        <w:rPr>
          <w:lang w:val="en-US"/>
        </w:rPr>
        <w:t xml:space="preserve"> We will discuss the plans for IDS support in one of the next versions of this document.</w:t>
      </w:r>
    </w:p>
    <w:p w14:paraId="2CC9EF2C" w14:textId="6BD49D48" w:rsidR="00886F26" w:rsidRPr="003D662E" w:rsidRDefault="00A54E8C" w:rsidP="0051335B">
      <w:pPr>
        <w:pStyle w:val="ListParagraph"/>
        <w:numPr>
          <w:ilvl w:val="0"/>
          <w:numId w:val="18"/>
        </w:numPr>
        <w:suppressAutoHyphens/>
        <w:spacing w:line="256" w:lineRule="auto"/>
        <w:jc w:val="both"/>
        <w:rPr>
          <w:lang w:val="en-US"/>
        </w:rPr>
      </w:pPr>
      <w:r w:rsidRPr="003D662E">
        <w:rPr>
          <w:lang w:val="en-US"/>
        </w:rPr>
        <w:t>An alternative, more lightweight approach is to transparently encrypt all communication between two parties linked via the internet. KIPROTECT has demonstrated such an approach in terms of the EPS-System (End Point Server</w:t>
      </w:r>
      <w:r w:rsidR="00A131F9" w:rsidRPr="003D662E">
        <w:rPr>
          <w:lang w:val="en-US"/>
        </w:rPr>
        <w:t xml:space="preserve">, </w:t>
      </w:r>
      <w:r w:rsidR="00A131F9" w:rsidRPr="003D662E">
        <w:rPr>
          <w:lang w:val="en-US"/>
        </w:rPr>
        <w:fldChar w:fldCharType="begin"/>
      </w:r>
      <w:r w:rsidR="00A131F9" w:rsidRPr="003D662E">
        <w:rPr>
          <w:lang w:val="en-US"/>
        </w:rPr>
        <w:instrText xml:space="preserve"> REF _Ref78454882 \h </w:instrText>
      </w:r>
      <w:r w:rsidR="003D662E">
        <w:rPr>
          <w:lang w:val="en-US"/>
        </w:rPr>
        <w:instrText xml:space="preserve"> \* MERGEFORMAT </w:instrText>
      </w:r>
      <w:r w:rsidR="00A131F9" w:rsidRPr="003D662E">
        <w:rPr>
          <w:lang w:val="en-US"/>
        </w:rPr>
      </w:r>
      <w:r w:rsidR="00A131F9" w:rsidRPr="003D662E">
        <w:rPr>
          <w:lang w:val="en-US"/>
        </w:rPr>
        <w:fldChar w:fldCharType="separate"/>
      </w:r>
      <w:r w:rsidR="00D0494D" w:rsidRPr="003D662E">
        <w:rPr>
          <w:lang w:val="en-US"/>
        </w:rPr>
        <w:t xml:space="preserve">Figure </w:t>
      </w:r>
      <w:r w:rsidR="00D0494D">
        <w:rPr>
          <w:noProof/>
          <w:lang w:val="en-US"/>
        </w:rPr>
        <w:t>86</w:t>
      </w:r>
      <w:r w:rsidR="00A131F9" w:rsidRPr="003D662E">
        <w:rPr>
          <w:lang w:val="en-US"/>
        </w:rPr>
        <w:fldChar w:fldCharType="end"/>
      </w:r>
      <w:r w:rsidR="00A131F9" w:rsidRPr="003D662E">
        <w:rPr>
          <w:lang w:val="en-US"/>
        </w:rPr>
        <w:t xml:space="preserve"> and </w:t>
      </w:r>
      <w:r w:rsidR="00A131F9" w:rsidRPr="003D662E">
        <w:rPr>
          <w:lang w:val="en-US"/>
        </w:rPr>
        <w:fldChar w:fldCharType="begin"/>
      </w:r>
      <w:r w:rsidR="00A131F9" w:rsidRPr="003D662E">
        <w:rPr>
          <w:lang w:val="en-US"/>
        </w:rPr>
        <w:instrText xml:space="preserve"> REF _Ref78454884 \h </w:instrText>
      </w:r>
      <w:r w:rsidR="003D662E">
        <w:rPr>
          <w:lang w:val="en-US"/>
        </w:rPr>
        <w:instrText xml:space="preserve"> \* MERGEFORMAT </w:instrText>
      </w:r>
      <w:r w:rsidR="00A131F9" w:rsidRPr="003D662E">
        <w:rPr>
          <w:lang w:val="en-US"/>
        </w:rPr>
      </w:r>
      <w:r w:rsidR="00A131F9" w:rsidRPr="003D662E">
        <w:rPr>
          <w:lang w:val="en-US"/>
        </w:rPr>
        <w:fldChar w:fldCharType="separate"/>
      </w:r>
      <w:r w:rsidR="00D0494D" w:rsidRPr="003D662E">
        <w:rPr>
          <w:lang w:val="en-US"/>
        </w:rPr>
        <w:t xml:space="preserve">Figure </w:t>
      </w:r>
      <w:r w:rsidR="00D0494D">
        <w:rPr>
          <w:noProof/>
          <w:lang w:val="en-US"/>
        </w:rPr>
        <w:t>87</w:t>
      </w:r>
      <w:r w:rsidR="00A131F9" w:rsidRPr="003D662E">
        <w:rPr>
          <w:lang w:val="en-US"/>
        </w:rPr>
        <w:fldChar w:fldCharType="end"/>
      </w:r>
      <w:r w:rsidRPr="003D662E">
        <w:rPr>
          <w:lang w:val="en-US"/>
        </w:rPr>
        <w:t xml:space="preserve">), which is already being used to secure data transfers between German health departments and contact tracing providers. In particular, it is easy to install, offers end to end encryption and mutual authentication via mTLS and supports encapsulation of arbitrary application-layer protocols like MQTT or REST interfaces. </w:t>
      </w:r>
      <w:r w:rsidR="00B522BD" w:rsidRPr="003D662E">
        <w:rPr>
          <w:lang w:val="en-US"/>
        </w:rPr>
        <w:t xml:space="preserve">This may allow for a secure, transparent </w:t>
      </w:r>
      <w:r w:rsidRPr="003D662E">
        <w:rPr>
          <w:lang w:val="en-US"/>
        </w:rPr>
        <w:t>communication between two parties</w:t>
      </w:r>
      <w:r w:rsidR="00B522BD" w:rsidRPr="003D662E">
        <w:rPr>
          <w:lang w:val="en-US"/>
        </w:rPr>
        <w:t xml:space="preserve">, e.g., two installations of the </w:t>
      </w:r>
      <w:r w:rsidRPr="003D662E">
        <w:rPr>
          <w:lang w:val="en-US"/>
        </w:rPr>
        <w:t xml:space="preserve">platform. Moreover, the EPS-System supports role-based access management that can restrict access to specific services and methods based on group memberships as well as additional criteria, so that the platform communication can be provided in a selective manner to actors in the ecosystem. Providing an additional level of authentication and access control via the EPS system on top of the existing ones </w:t>
      </w:r>
      <w:r w:rsidR="00B522BD" w:rsidRPr="003D662E">
        <w:rPr>
          <w:lang w:val="en-US"/>
        </w:rPr>
        <w:t xml:space="preserve">of the platform </w:t>
      </w:r>
      <w:r w:rsidRPr="003D662E">
        <w:rPr>
          <w:lang w:val="en-US"/>
        </w:rPr>
        <w:t>can be part of a good “defense in depth” strategy.</w:t>
      </w:r>
    </w:p>
    <w:p w14:paraId="032BF304" w14:textId="6A3632BC" w:rsidR="00C8543C" w:rsidRPr="003D662E" w:rsidRDefault="00C8543C" w:rsidP="00C8543C">
      <w:pPr>
        <w:suppressAutoHyphens/>
        <w:spacing w:line="256" w:lineRule="auto"/>
        <w:jc w:val="both"/>
        <w:rPr>
          <w:lang w:val="en-US"/>
        </w:rPr>
      </w:pPr>
      <w:r w:rsidRPr="003D662E">
        <w:rPr>
          <w:lang w:val="en-US"/>
        </w:rPr>
        <w:t>Since version 1.3.0, BaSyx provides RBAC as one mechanism to protect the managed AAS, in particular their REST API. So far, the platform and its management UI only rely on TLS rather than authentication and RBAC, but we consider an upgrade of the security strategy</w:t>
      </w:r>
      <w:r w:rsidR="0094664B" w:rsidRPr="003D662E">
        <w:rPr>
          <w:lang w:val="en-US"/>
        </w:rPr>
        <w:t xml:space="preserve"> for one of the next releases of the platform</w:t>
      </w:r>
      <w:r w:rsidRPr="003D662E">
        <w:rPr>
          <w:lang w:val="en-US"/>
        </w:rPr>
        <w:t>, which then requires exchange of access tokens (and potentially certificates) between the platform services, the device</w:t>
      </w:r>
      <w:r w:rsidR="0094664B" w:rsidRPr="003D662E">
        <w:rPr>
          <w:lang w:val="en-US"/>
        </w:rPr>
        <w:t xml:space="preserve"> services and the management UI.</w:t>
      </w:r>
    </w:p>
    <w:p w14:paraId="574D3971" w14:textId="77777777" w:rsidR="00886F26" w:rsidRPr="003D662E" w:rsidRDefault="00886F26">
      <w:pPr>
        <w:rPr>
          <w:lang w:val="en-US"/>
        </w:rPr>
      </w:pPr>
      <w:r w:rsidRPr="003D662E">
        <w:rPr>
          <w:lang w:val="en-US"/>
        </w:rPr>
        <w:br w:type="page"/>
      </w:r>
    </w:p>
    <w:p w14:paraId="35674953" w14:textId="1EF9ED65" w:rsidR="00A54E8C" w:rsidRPr="003D662E" w:rsidRDefault="00886F26" w:rsidP="003D5C91">
      <w:pPr>
        <w:suppressAutoHyphens/>
        <w:spacing w:line="256" w:lineRule="auto"/>
        <w:jc w:val="center"/>
        <w:rPr>
          <w:lang w:val="en-US"/>
        </w:rPr>
      </w:pPr>
      <w:r w:rsidRPr="003D662E">
        <w:rPr>
          <w:noProof/>
          <w:lang w:val="en-US"/>
        </w:rPr>
        <w:lastRenderedPageBreak/>
        <w:drawing>
          <wp:inline distT="0" distB="0" distL="0" distR="0" wp14:anchorId="065F31EC" wp14:editId="415B6B77">
            <wp:extent cx="4845091" cy="183706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849439" cy="1838711"/>
                    </a:xfrm>
                    <a:prstGeom prst="rect">
                      <a:avLst/>
                    </a:prstGeom>
                    <a:noFill/>
                    <a:ln>
                      <a:noFill/>
                    </a:ln>
                  </pic:spPr>
                </pic:pic>
              </a:graphicData>
            </a:graphic>
          </wp:inline>
        </w:drawing>
      </w:r>
    </w:p>
    <w:p w14:paraId="74A6BFBA" w14:textId="3F8C4A64" w:rsidR="00886F26" w:rsidRPr="003D662E" w:rsidRDefault="00886F26" w:rsidP="00886F26">
      <w:pPr>
        <w:pStyle w:val="Caption"/>
        <w:jc w:val="center"/>
        <w:rPr>
          <w:lang w:val="en-US"/>
        </w:rPr>
      </w:pPr>
      <w:bookmarkStart w:id="340" w:name="_Ref7845488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86</w:t>
      </w:r>
      <w:r w:rsidRPr="003D662E">
        <w:fldChar w:fldCharType="end"/>
      </w:r>
      <w:bookmarkEnd w:id="340"/>
      <w:r w:rsidRPr="003D662E">
        <w:rPr>
          <w:lang w:val="en-US"/>
        </w:rPr>
        <w:t>: Direct communication between organizations through the EPS system</w:t>
      </w:r>
    </w:p>
    <w:p w14:paraId="5118BFB3" w14:textId="77777777" w:rsidR="00886F26" w:rsidRPr="003D662E" w:rsidRDefault="00886F26" w:rsidP="003D5C91">
      <w:pPr>
        <w:jc w:val="center"/>
        <w:rPr>
          <w:lang w:val="en-US"/>
        </w:rPr>
      </w:pPr>
      <w:r w:rsidRPr="003D662E">
        <w:rPr>
          <w:noProof/>
          <w:lang w:val="en-US"/>
        </w:rPr>
        <w:drawing>
          <wp:inline distT="0" distB="0" distL="0" distR="0" wp14:anchorId="3285BA1B" wp14:editId="3143C8C0">
            <wp:extent cx="4761784" cy="1821282"/>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86822" cy="1830858"/>
                    </a:xfrm>
                    <a:prstGeom prst="rect">
                      <a:avLst/>
                    </a:prstGeom>
                    <a:noFill/>
                    <a:ln>
                      <a:noFill/>
                    </a:ln>
                  </pic:spPr>
                </pic:pic>
              </a:graphicData>
            </a:graphic>
          </wp:inline>
        </w:drawing>
      </w:r>
    </w:p>
    <w:p w14:paraId="6E72C2E8" w14:textId="17B6835E" w:rsidR="00886F26" w:rsidRPr="003D662E" w:rsidRDefault="00886F26" w:rsidP="00886F26">
      <w:pPr>
        <w:pStyle w:val="Caption"/>
        <w:jc w:val="center"/>
        <w:rPr>
          <w:lang w:val="en-US"/>
        </w:rPr>
      </w:pPr>
      <w:bookmarkStart w:id="341" w:name="_Ref7845488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87</w:t>
      </w:r>
      <w:r w:rsidRPr="003D662E">
        <w:fldChar w:fldCharType="end"/>
      </w:r>
      <w:bookmarkEnd w:id="341"/>
      <w:r w:rsidRPr="003D662E">
        <w:rPr>
          <w:lang w:val="en-US"/>
        </w:rPr>
        <w:t>: Indirect, proxy-based (end-to-end encrypted) communication between organizations through the EPS system.</w:t>
      </w:r>
    </w:p>
    <w:p w14:paraId="4AE030E4" w14:textId="187310B3" w:rsidR="00886F26" w:rsidRPr="003D662E" w:rsidRDefault="00886F26">
      <w:pPr>
        <w:rPr>
          <w:lang w:val="en-US"/>
        </w:rPr>
      </w:pPr>
      <w:r w:rsidRPr="003D662E">
        <w:rPr>
          <w:lang w:val="en-US"/>
        </w:rPr>
        <w:br w:type="page"/>
      </w:r>
    </w:p>
    <w:p w14:paraId="6B40AE74" w14:textId="4BBD7C94" w:rsidR="00CA2F6B" w:rsidRPr="003D662E" w:rsidRDefault="00CA2F6B" w:rsidP="00CA2F6B">
      <w:pPr>
        <w:pStyle w:val="Heading1"/>
        <w:rPr>
          <w:lang w:val="en-US"/>
        </w:rPr>
      </w:pPr>
      <w:bookmarkStart w:id="342" w:name="_Ref57897831"/>
      <w:bookmarkStart w:id="343" w:name="_Toc147572005"/>
      <w:r w:rsidRPr="003D662E">
        <w:rPr>
          <w:lang w:val="en-US"/>
        </w:rPr>
        <w:lastRenderedPageBreak/>
        <w:t>Implementation</w:t>
      </w:r>
      <w:bookmarkEnd w:id="201"/>
      <w:bookmarkEnd w:id="342"/>
      <w:bookmarkEnd w:id="343"/>
    </w:p>
    <w:p w14:paraId="6DEDE8DC" w14:textId="74080A46"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D0494D">
        <w:rPr>
          <w:lang w:val="en-US"/>
        </w:rPr>
        <w:t>8.1</w:t>
      </w:r>
      <w:r w:rsidR="00B0463D" w:rsidRPr="00E501C0">
        <w:rPr>
          <w:lang w:val="en-US"/>
        </w:rPr>
        <w:fldChar w:fldCharType="end"/>
      </w:r>
      <w:r w:rsidR="00B0463D" w:rsidRPr="00E501C0">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D0494D">
        <w:rPr>
          <w:lang w:val="en-US"/>
        </w:rPr>
        <w:t>8.2</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D0494D">
        <w:rPr>
          <w:lang w:val="en-US"/>
        </w:rPr>
        <w:t>8.3</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D0494D">
        <w:rPr>
          <w:lang w:val="en-US"/>
        </w:rPr>
        <w:t>8.4</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D0494D">
        <w:rPr>
          <w:lang w:val="en-US"/>
        </w:rPr>
        <w:t>8.5</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D0494D">
        <w:rPr>
          <w:lang w:val="en-US"/>
        </w:rPr>
        <w:t>8.6</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6EC23D76"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D0494D">
        <w:rPr>
          <w:vertAlign w:val="superscript"/>
          <w:lang w:val="en-US"/>
        </w:rPr>
        <w:t>23</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18"/>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344" w:name="_Ref58848073"/>
      <w:bookmarkStart w:id="345" w:name="_Toc147572006"/>
      <w:bookmarkStart w:id="346" w:name="_Ref57897646"/>
      <w:r w:rsidRPr="003D662E">
        <w:rPr>
          <w:lang w:val="en-US"/>
        </w:rPr>
        <w:t xml:space="preserve">Implementation </w:t>
      </w:r>
      <w:r w:rsidR="003321C9">
        <w:rPr>
          <w:lang w:val="en-US"/>
        </w:rPr>
        <w:t>D</w:t>
      </w:r>
      <w:r w:rsidRPr="003D662E">
        <w:rPr>
          <w:lang w:val="en-US"/>
        </w:rPr>
        <w:t>ecisions</w:t>
      </w:r>
      <w:bookmarkEnd w:id="344"/>
      <w:bookmarkEnd w:id="345"/>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347" w:name="_Ref77754022"/>
      <w:r w:rsidR="008E6CAC" w:rsidRPr="003D662E">
        <w:rPr>
          <w:rStyle w:val="FootnoteReference"/>
          <w:lang w:val="en-US"/>
        </w:rPr>
        <w:footnoteReference w:id="119"/>
      </w:r>
      <w:bookmarkEnd w:id="347"/>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616F96AB"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D0494D">
        <w:rPr>
          <w:lang w:val="en-US"/>
        </w:rPr>
        <w:t>3.4</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3A3CBC20"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D0494D">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D0494D">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041A7A48"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D0494D">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0"/>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D0494D">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3C75D03C" w:rsidR="00706EB7" w:rsidRPr="003D662E"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D0494D">
        <w:rPr>
          <w:lang w:val="en-US"/>
        </w:rPr>
        <w:t>8.1</w:t>
      </w:r>
      <w:r w:rsidRPr="003D662E">
        <w:rPr>
          <w:lang w:val="en-US"/>
        </w:rPr>
        <w:fldChar w:fldCharType="end"/>
      </w:r>
      <w:r w:rsidRPr="003D662E">
        <w:rPr>
          <w:lang w:val="en-US"/>
        </w:rPr>
        <w:t>.</w:t>
      </w:r>
    </w:p>
    <w:p w14:paraId="587B3CDD" w14:textId="667F81B5"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88</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1"/>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03A31CF" w:rsidR="0044520A" w:rsidRPr="003D662E" w:rsidRDefault="0044520A" w:rsidP="0051335B">
      <w:pPr>
        <w:pStyle w:val="ListParagraph"/>
        <w:numPr>
          <w:ilvl w:val="0"/>
          <w:numId w:val="43"/>
        </w:numPr>
        <w:jc w:val="both"/>
        <w:rPr>
          <w:lang w:val="en-US"/>
        </w:rPr>
      </w:pPr>
      <w:r w:rsidRPr="003D662E">
        <w:rPr>
          <w:lang w:val="en-US"/>
        </w:rPr>
        <w:lastRenderedPageBreak/>
        <w:t xml:space="preserve">The component is by default </w:t>
      </w:r>
      <w:r w:rsidR="0077385D" w:rsidRPr="003D662E">
        <w:rPr>
          <w:lang w:val="en-US"/>
        </w:rPr>
        <w:t xml:space="preserve">developed </w:t>
      </w:r>
      <w:r w:rsidRPr="003D662E">
        <w:rPr>
          <w:lang w:val="en-US"/>
        </w:rPr>
        <w:t>for JDK 1</w:t>
      </w:r>
      <w:r w:rsidR="008B149C" w:rsidRPr="003D662E">
        <w:rPr>
          <w:lang w:val="en-US"/>
        </w:rPr>
        <w:t>1</w:t>
      </w:r>
      <w:r w:rsidRPr="003D662E">
        <w:rPr>
          <w:lang w:val="en-US"/>
        </w:rPr>
        <w:t xml:space="preserve">. If a more modern JDK for central platform components is needed, change the system library and the compiler settings in the Maven POM. </w:t>
      </w:r>
      <w:r w:rsidR="00F344BA" w:rsidRPr="003D662E">
        <w:rPr>
          <w:lang w:val="en-US"/>
        </w:rPr>
        <w:t>Please</w:t>
      </w:r>
      <w:r w:rsidRPr="003D662E">
        <w:rPr>
          <w:lang w:val="en-US"/>
        </w:rPr>
        <w:t xml:space="preserve"> take the </w:t>
      </w:r>
      <w:r w:rsidR="00F344BA" w:rsidRPr="003D662E">
        <w:rPr>
          <w:lang w:val="en-US"/>
        </w:rPr>
        <w:t>smallest possible</w:t>
      </w:r>
      <w:r w:rsidRPr="003D662E">
        <w:rPr>
          <w:lang w:val="en-US"/>
        </w:rPr>
        <w:t xml:space="preserve"> JDK version for compatibility, e.g., JDK 13.</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79ADF3D0"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Pr="003D662E">
        <w:rPr>
          <w:rFonts w:ascii="Consolas" w:hAnsi="Consolas"/>
          <w:lang w:val="en-US"/>
        </w:rPr>
        <w:t>src/main/easy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7A6F855A" w14:textId="0B7B1187" w:rsidR="00706EB7" w:rsidRPr="003D662E" w:rsidRDefault="00706EB7" w:rsidP="00706EB7">
      <w:pPr>
        <w:jc w:val="center"/>
        <w:rPr>
          <w:lang w:val="en-US"/>
        </w:rPr>
      </w:pPr>
      <w:r w:rsidRPr="003D662E">
        <w:rPr>
          <w:noProof/>
          <w:lang w:val="en-US"/>
        </w:rPr>
        <w:lastRenderedPageBreak/>
        <w:drawing>
          <wp:inline distT="0" distB="0" distL="0" distR="0" wp14:anchorId="70320712" wp14:editId="52FFC6FC">
            <wp:extent cx="2889115" cy="366712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02725" cy="3684400"/>
                    </a:xfrm>
                    <a:prstGeom prst="rect">
                      <a:avLst/>
                    </a:prstGeom>
                  </pic:spPr>
                </pic:pic>
              </a:graphicData>
            </a:graphic>
          </wp:inline>
        </w:drawing>
      </w:r>
    </w:p>
    <w:p w14:paraId="7ADE549B" w14:textId="30794B3E" w:rsidR="00706EB7" w:rsidRPr="003D662E" w:rsidRDefault="00706EB7" w:rsidP="00706EB7">
      <w:pPr>
        <w:pStyle w:val="Caption"/>
        <w:jc w:val="center"/>
        <w:rPr>
          <w:lang w:val="en-US"/>
        </w:rPr>
      </w:pPr>
      <w:bookmarkStart w:id="348"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88</w:t>
      </w:r>
      <w:r w:rsidRPr="003D662E">
        <w:fldChar w:fldCharType="end"/>
      </w:r>
      <w:bookmarkEnd w:id="348"/>
      <w:r w:rsidRPr="003D662E">
        <w:rPr>
          <w:lang w:val="en-US"/>
        </w:rPr>
        <w:t xml:space="preserve">: Structure of the component template “basicMaven” in the </w:t>
      </w:r>
      <w:r w:rsidR="00BA0C78" w:rsidRPr="003D662E">
        <w:rPr>
          <w:lang w:val="en-US"/>
        </w:rPr>
        <w:t>G</w:t>
      </w:r>
      <w:r w:rsidRPr="003D662E">
        <w:rPr>
          <w:lang w:val="en-US"/>
        </w:rPr>
        <w:t>it</w:t>
      </w:r>
      <w:r w:rsidR="00BA0C78" w:rsidRPr="003D662E">
        <w:rPr>
          <w:lang w:val="en-US"/>
        </w:rPr>
        <w:t>H</w:t>
      </w:r>
      <w:r w:rsidRPr="003D662E">
        <w:rPr>
          <w:lang w:val="en-US"/>
        </w:rPr>
        <w:t>ub repository.</w:t>
      </w:r>
    </w:p>
    <w:p w14:paraId="0B5C0BF0" w14:textId="4CBBBA78" w:rsidR="00706EB7" w:rsidRPr="003D662E"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6F24F43C" w14:textId="7CA07D7F" w:rsidR="00B011EB" w:rsidRPr="003D662E" w:rsidRDefault="00B011EB" w:rsidP="00AF5CD8">
      <w:pPr>
        <w:pStyle w:val="Heading2"/>
        <w:rPr>
          <w:lang w:val="en-US"/>
        </w:rPr>
      </w:pPr>
      <w:bookmarkStart w:id="349" w:name="_Ref77928370"/>
      <w:bookmarkStart w:id="350" w:name="_Toc147572007"/>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346"/>
      <w:bookmarkEnd w:id="349"/>
      <w:bookmarkEnd w:id="350"/>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2"/>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3"/>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4"/>
      </w:r>
      <w:r w:rsidR="00B53272" w:rsidRPr="003D662E">
        <w:rPr>
          <w:lang w:val="en-US"/>
        </w:rPr>
        <w:t>.</w:t>
      </w:r>
      <w:r w:rsidR="00070070" w:rsidRPr="003D662E">
        <w:rPr>
          <w:lang w:val="en-US"/>
        </w:rPr>
        <w:t xml:space="preserve"> </w:t>
      </w:r>
    </w:p>
    <w:p w14:paraId="10671679" w14:textId="59E81186"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D0494D">
        <w:rPr>
          <w:lang w:val="en-US"/>
        </w:rPr>
        <w:t>8.4</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D0494D" w:rsidRPr="003D662E">
        <w:rPr>
          <w:lang w:val="en-US"/>
        </w:rPr>
        <w:t xml:space="preserve">Table </w:t>
      </w:r>
      <w:r w:rsidR="00D0494D">
        <w:rPr>
          <w:noProof/>
          <w:lang w:val="en-US"/>
        </w:rPr>
        <w:t>30</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D0494D" w:rsidRPr="003D662E">
        <w:rPr>
          <w:lang w:val="en-US"/>
        </w:rPr>
        <w:t xml:space="preserve">Table </w:t>
      </w:r>
      <w:r w:rsidR="00D0494D">
        <w:rPr>
          <w:noProof/>
          <w:lang w:val="en-US"/>
        </w:rPr>
        <w:t>30</w:t>
      </w:r>
      <w:r w:rsidR="004F329A" w:rsidRPr="003D662E">
        <w:rPr>
          <w:lang w:val="en-US"/>
        </w:rPr>
        <w:fldChar w:fldCharType="end"/>
      </w:r>
      <w:r w:rsidR="004F329A" w:rsidRPr="003D662E">
        <w:rPr>
          <w:lang w:val="en-US"/>
        </w:rPr>
        <w:t xml:space="preserve"> may specify multiple instances. </w:t>
      </w:r>
    </w:p>
    <w:p w14:paraId="7CCC92E4" w14:textId="3824FC5A" w:rsidR="00AD72B6" w:rsidRPr="003D662E" w:rsidRDefault="00AD72B6" w:rsidP="001D1274">
      <w:pPr>
        <w:pStyle w:val="Caption"/>
        <w:jc w:val="center"/>
        <w:rPr>
          <w:lang w:val="en-US"/>
        </w:rPr>
      </w:pPr>
      <w:bookmarkStart w:id="351" w:name="_Ref77589941"/>
      <w:bookmarkStart w:id="352"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30</w:t>
      </w:r>
      <w:r w:rsidRPr="003D662E">
        <w:fldChar w:fldCharType="end"/>
      </w:r>
      <w:bookmarkEnd w:id="351"/>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352"/>
    </w:p>
    <w:tbl>
      <w:tblPr>
        <w:tblStyle w:val="GridTable1Light-Accent1"/>
        <w:tblW w:w="0" w:type="auto"/>
        <w:tblLook w:val="04A0" w:firstRow="1" w:lastRow="0" w:firstColumn="1" w:lastColumn="0" w:noHBand="0" w:noVBand="1"/>
      </w:tblPr>
      <w:tblGrid>
        <w:gridCol w:w="1440"/>
        <w:gridCol w:w="1816"/>
        <w:gridCol w:w="5806"/>
      </w:tblGrid>
      <w:tr w:rsidR="00AD72B6" w:rsidRPr="003D662E" w14:paraId="58BD3C90" w14:textId="3A4A5186" w:rsidTr="00D03C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single" w:sz="4" w:space="0" w:color="B8CCE4" w:themeColor="accent1" w:themeTint="66"/>
            </w:tcBorders>
            <w:shd w:val="clear" w:color="auto" w:fill="238FB7"/>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single" w:sz="4" w:space="0" w:color="B8CCE4" w:themeColor="accent1" w:themeTint="66"/>
            </w:tcBorders>
            <w:shd w:val="clear" w:color="auto" w:fill="238FB7"/>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single" w:sz="4" w:space="0" w:color="B8CCE4" w:themeColor="accent1" w:themeTint="66"/>
            </w:tcBorders>
            <w:shd w:val="clear" w:color="auto" w:fill="238FB7"/>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811234" w14:paraId="640A7D07" w14:textId="6880E6C8" w:rsidTr="00D03CBC">
        <w:tc>
          <w:tcPr>
            <w:cnfStyle w:val="001000000000" w:firstRow="0" w:lastRow="0" w:firstColumn="1" w:lastColumn="0" w:oddVBand="0" w:evenVBand="0" w:oddHBand="0" w:evenHBand="0" w:firstRowFirstColumn="0" w:firstRowLastColumn="0" w:lastRowFirstColumn="0" w:lastRowLastColumn="0"/>
            <w:tcW w:w="1440" w:type="dxa"/>
            <w:tcBorders>
              <w:left w:val="single" w:sz="4" w:space="0" w:color="B8CCE4" w:themeColor="accent1" w:themeTint="66"/>
              <w:bottom w:val="single" w:sz="4" w:space="0" w:color="238FB7"/>
            </w:tcBorders>
            <w:shd w:val="clear" w:color="auto" w:fill="92D3EA"/>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Borders>
              <w:top w:val="single" w:sz="4" w:space="0" w:color="238FB7"/>
              <w:bottom w:val="single" w:sz="4" w:space="0" w:color="238FB7"/>
            </w:tcBorders>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Borders>
              <w:top w:val="single" w:sz="4" w:space="0" w:color="238FB7"/>
              <w:bottom w:val="single" w:sz="4" w:space="0" w:color="238FB7"/>
            </w:tcBorders>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811234" w14:paraId="5BDB3BE2" w14:textId="2A3247E4"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Borders>
              <w:top w:val="single" w:sz="4" w:space="0" w:color="238FB7"/>
              <w:bottom w:val="single" w:sz="4" w:space="0" w:color="238FB7"/>
            </w:tcBorders>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Borders>
              <w:top w:val="single" w:sz="4" w:space="0" w:color="238FB7"/>
              <w:bottom w:val="single" w:sz="4" w:space="0" w:color="238FB7"/>
            </w:tcBorders>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811234" w14:paraId="2E03C36F" w14:textId="2BFA445A"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Borders>
              <w:top w:val="single" w:sz="4" w:space="0" w:color="238FB7"/>
              <w:bottom w:val="single" w:sz="4" w:space="0" w:color="238FB7"/>
            </w:tcBorders>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Borders>
              <w:top w:val="single" w:sz="4" w:space="0" w:color="238FB7"/>
              <w:bottom w:val="single" w:sz="4" w:space="0" w:color="238FB7"/>
            </w:tcBorders>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811234" w14:paraId="5E5AD9C9" w14:textId="5F8F7077"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Borders>
              <w:top w:val="single" w:sz="4" w:space="0" w:color="238FB7"/>
              <w:bottom w:val="single" w:sz="4" w:space="0" w:color="238FB7"/>
            </w:tcBorders>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Borders>
              <w:top w:val="single" w:sz="4" w:space="0" w:color="238FB7"/>
              <w:bottom w:val="single" w:sz="4" w:space="0" w:color="238FB7"/>
            </w:tcBorders>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811234" w14:paraId="4D036057" w14:textId="00AC0525"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Borders>
              <w:top w:val="single" w:sz="4" w:space="0" w:color="238FB7"/>
              <w:bottom w:val="single" w:sz="4" w:space="0" w:color="238FB7"/>
            </w:tcBorders>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Borders>
              <w:top w:val="single" w:sz="4" w:space="0" w:color="238FB7"/>
              <w:bottom w:val="single" w:sz="4" w:space="0" w:color="238FB7"/>
            </w:tcBorders>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811234" w14:paraId="4BDBA420" w14:textId="77777777"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18EA00C4" w14:textId="6ED77DD6" w:rsidR="0073177F" w:rsidRPr="003D662E" w:rsidRDefault="0073177F" w:rsidP="00DA7848">
            <w:pPr>
              <w:rPr>
                <w:b w:val="0"/>
                <w:lang w:val="en-US"/>
              </w:rPr>
            </w:pPr>
            <w:r w:rsidRPr="003D662E">
              <w:rPr>
                <w:b w:val="0"/>
                <w:lang w:val="en-US"/>
              </w:rPr>
              <w:t>Device management</w:t>
            </w:r>
          </w:p>
        </w:tc>
        <w:tc>
          <w:tcPr>
            <w:tcW w:w="1816" w:type="dxa"/>
            <w:tcBorders>
              <w:top w:val="single" w:sz="4" w:space="0" w:color="238FB7"/>
              <w:bottom w:val="single" w:sz="4" w:space="0" w:color="238FB7"/>
            </w:tcBorders>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Borders>
              <w:top w:val="single" w:sz="4" w:space="0" w:color="238FB7"/>
              <w:bottom w:val="single" w:sz="4" w:space="0" w:color="238FB7"/>
            </w:tcBorders>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Borders>
              <w:top w:val="single" w:sz="4" w:space="0" w:color="238FB7"/>
              <w:bottom w:val="single" w:sz="4" w:space="0" w:color="238FB7"/>
            </w:tcBorders>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Borders>
              <w:top w:val="single" w:sz="4" w:space="0" w:color="238FB7"/>
              <w:bottom w:val="single" w:sz="4" w:space="0" w:color="238FB7"/>
            </w:tcBorders>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Borders>
              <w:top w:val="single" w:sz="4" w:space="0" w:color="238FB7"/>
              <w:bottom w:val="single" w:sz="4" w:space="0" w:color="238FB7"/>
            </w:tcBorders>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Borders>
              <w:top w:val="single" w:sz="4" w:space="0" w:color="238FB7"/>
              <w:bottom w:val="single" w:sz="4" w:space="0" w:color="238FB7"/>
            </w:tcBorders>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78C819F6"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D0494D">
        <w:rPr>
          <w:lang w:val="en-US"/>
        </w:rPr>
        <w:t>3.4.3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lastRenderedPageBreak/>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43EBFE74"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D0494D" w:rsidRPr="003D662E">
        <w:rPr>
          <w:lang w:val="en-US"/>
        </w:rPr>
        <w:t xml:space="preserve">Table </w:t>
      </w:r>
      <w:r w:rsidR="00D0494D">
        <w:rPr>
          <w:noProof/>
          <w:lang w:val="en-US"/>
        </w:rPr>
        <w:t>34</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7FE90C92"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D0494D">
        <w:rPr>
          <w:lang w:val="en-US"/>
        </w:rPr>
        <w:t>3.4.4</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19BB9C6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Pr="003D662E">
        <w:rPr>
          <w:rFonts w:ascii="Consolas" w:hAnsi="Consolas"/>
          <w:lang w:val="en-US"/>
        </w:rPr>
        <w:t>identityStore.yml</w:t>
      </w:r>
      <w:r w:rsidRPr="003D662E">
        <w:rPr>
          <w:lang w:val="en-US"/>
        </w:rPr>
        <w:t>.</w:t>
      </w:r>
    </w:p>
    <w:p w14:paraId="4D6BD975" w14:textId="14F29A35"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D0494D">
        <w:rPr>
          <w:lang w:val="en-US"/>
        </w:rPr>
        <w:t>3.4.6</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w:t>
      </w:r>
      <w:r w:rsidR="00CD0441" w:rsidRPr="003D662E">
        <w:rPr>
          <w:lang w:val="en-US"/>
        </w:rPr>
        <w:lastRenderedPageBreak/>
        <w:t xml:space="preserve">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755B7F0B" w:rsidR="00005524" w:rsidRPr="003D662E" w:rsidRDefault="00005524"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D0494D">
        <w:rPr>
          <w:lang w:val="en-US"/>
        </w:rPr>
        <w:t>3.4.7</w:t>
      </w:r>
      <w:r w:rsidRPr="003D662E">
        <w:rPr>
          <w:lang w:val="en-US"/>
        </w:rPr>
        <w:fldChar w:fldCharType="end"/>
      </w:r>
      <w:r w:rsidRPr="003D662E">
        <w:rPr>
          <w:lang w:val="en-US"/>
        </w:rPr>
        <w:t xml:space="preserve">) into the platform. Two pre-defined descriptors are based on local 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5"/>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26"/>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0DAA6674"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D0494D">
        <w:rPr>
          <w:lang w:val="en-US"/>
        </w:rPr>
        <w:t>3.7.1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024CA749" w:rsidR="00CA3EFE" w:rsidRPr="003D662E" w:rsidRDefault="00D043C6" w:rsidP="00CA3EFE">
      <w:pPr>
        <w:jc w:val="both"/>
        <w:rPr>
          <w:lang w:val="en-US"/>
        </w:rPr>
      </w:pPr>
      <w:r w:rsidRPr="003D662E">
        <w:rPr>
          <w:lang w:val="en-US"/>
        </w:rPr>
        <w:lastRenderedPageBreak/>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31</w:t>
      </w:r>
      <w:r w:rsidRPr="003D662E">
        <w:rPr>
          <w:lang w:val="en-US"/>
        </w:rPr>
        <w:fldChar w:fldCharType="end"/>
      </w:r>
      <w:r w:rsidR="0018745A" w:rsidRPr="003D662E">
        <w:rPr>
          <w:rStyle w:val="FootnoteReference"/>
          <w:lang w:val="en-US"/>
        </w:rPr>
        <w:footnoteReference w:id="127"/>
      </w:r>
      <w:r w:rsidRPr="003D662E">
        <w:rPr>
          <w:lang w:val="en-US"/>
        </w:rPr>
        <w:t>. It is important that 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3B1EE5F0" w:rsidR="00D043C6" w:rsidRPr="003D662E" w:rsidRDefault="00D043C6" w:rsidP="00D043C6">
      <w:pPr>
        <w:pStyle w:val="Caption"/>
        <w:jc w:val="center"/>
        <w:rPr>
          <w:lang w:val="en-US"/>
        </w:rPr>
      </w:pPr>
      <w:bookmarkStart w:id="353"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31</w:t>
      </w:r>
      <w:r w:rsidRPr="003D662E">
        <w:fldChar w:fldCharType="end"/>
      </w:r>
      <w:bookmarkEnd w:id="353"/>
      <w:r w:rsidRPr="003D662E">
        <w:rPr>
          <w:lang w:val="en-US"/>
        </w:rPr>
        <w:t>: Transport Channels used by the platform</w:t>
      </w:r>
    </w:p>
    <w:tbl>
      <w:tblPr>
        <w:tblStyle w:val="GridTable1Light-Accent1"/>
        <w:tblW w:w="0" w:type="auto"/>
        <w:tblLook w:val="04A0" w:firstRow="1" w:lastRow="0" w:firstColumn="1" w:lastColumn="0" w:noHBand="0" w:noVBand="1"/>
      </w:tblPr>
      <w:tblGrid>
        <w:gridCol w:w="2730"/>
        <w:gridCol w:w="792"/>
        <w:gridCol w:w="1400"/>
        <w:gridCol w:w="1212"/>
        <w:gridCol w:w="2928"/>
      </w:tblGrid>
      <w:tr w:rsidR="004F4F70" w:rsidRPr="003D662E" w14:paraId="63E985C7" w14:textId="77777777" w:rsidTr="0019130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single" w:sz="4" w:space="0" w:color="B8CCE4" w:themeColor="accent1" w:themeTint="66"/>
            </w:tcBorders>
            <w:shd w:val="clear" w:color="auto" w:fill="238FB7"/>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single" w:sz="4" w:space="0" w:color="B8CCE4" w:themeColor="accent1" w:themeTint="66"/>
            </w:tcBorders>
            <w:shd w:val="clear" w:color="auto" w:fill="238FB7"/>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single" w:sz="4" w:space="0" w:color="B8CCE4" w:themeColor="accent1" w:themeTint="66"/>
            </w:tcBorders>
            <w:shd w:val="clear" w:color="auto" w:fill="238FB7"/>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single" w:sz="4" w:space="0" w:color="B8CCE4" w:themeColor="accent1" w:themeTint="66"/>
            </w:tcBorders>
            <w:shd w:val="clear" w:color="auto" w:fill="238FB7"/>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single" w:sz="4" w:space="0" w:color="B8CCE4" w:themeColor="accent1" w:themeTint="66"/>
            </w:tcBorders>
            <w:shd w:val="clear" w:color="auto" w:fill="238FB7"/>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811234" w14:paraId="01F34707"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left w:val="single" w:sz="4" w:space="0" w:color="B8CCE4" w:themeColor="accent1" w:themeTint="66"/>
              <w:bottom w:val="single" w:sz="4" w:space="0" w:color="238FB7"/>
            </w:tcBorders>
            <w:shd w:val="clear" w:color="auto" w:fill="92D3EA"/>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Borders>
              <w:top w:val="single" w:sz="4" w:space="0" w:color="238FB7"/>
              <w:bottom w:val="single" w:sz="4" w:space="0" w:color="238FB7"/>
            </w:tcBorders>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Borders>
              <w:top w:val="single" w:sz="4" w:space="0" w:color="238FB7"/>
              <w:bottom w:val="single" w:sz="4" w:space="0" w:color="238FB7"/>
            </w:tcBorders>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Borders>
              <w:top w:val="single" w:sz="4" w:space="0" w:color="238FB7"/>
              <w:bottom w:val="single" w:sz="4" w:space="0" w:color="238FB7"/>
            </w:tcBorders>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Borders>
              <w:top w:val="single" w:sz="4" w:space="0" w:color="238FB7"/>
              <w:bottom w:val="single" w:sz="4" w:space="0" w:color="238FB7"/>
            </w:tcBorders>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811234" w14:paraId="0A1E8C7E"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238FB7"/>
              <w:bottom w:val="single" w:sz="4" w:space="0" w:color="238FB7"/>
            </w:tcBorders>
            <w:shd w:val="clear" w:color="auto" w:fill="92D3EA"/>
          </w:tcPr>
          <w:p w14:paraId="6CF882B3" w14:textId="006FE593" w:rsidR="00191309" w:rsidRPr="003D662E" w:rsidRDefault="00191309" w:rsidP="00D457CF">
            <w:pPr>
              <w:rPr>
                <w:b w:val="0"/>
                <w:lang w:val="en-US"/>
              </w:rPr>
            </w:pPr>
            <w:r w:rsidRPr="003D662E">
              <w:rPr>
                <w:b w:val="0"/>
                <w:lang w:val="en-US"/>
              </w:rPr>
              <w:t>ServiceMetrics</w:t>
            </w:r>
          </w:p>
        </w:tc>
        <w:tc>
          <w:tcPr>
            <w:tcW w:w="812" w:type="dxa"/>
            <w:tcBorders>
              <w:top w:val="single" w:sz="4" w:space="0" w:color="238FB7"/>
              <w:bottom w:val="single" w:sz="4" w:space="0" w:color="238FB7"/>
            </w:tcBorders>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Borders>
              <w:top w:val="single" w:sz="4" w:space="0" w:color="238FB7"/>
              <w:bottom w:val="single" w:sz="4" w:space="0" w:color="238FB7"/>
            </w:tcBorders>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Borders>
              <w:top w:val="single" w:sz="4" w:space="0" w:color="238FB7"/>
              <w:bottom w:val="single" w:sz="4" w:space="0" w:color="238FB7"/>
            </w:tcBorders>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Borders>
              <w:top w:val="single" w:sz="4" w:space="0" w:color="238FB7"/>
              <w:bottom w:val="single" w:sz="4" w:space="0" w:color="238FB7"/>
            </w:tcBorders>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811234" w14:paraId="19C8B6FC"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238FB7"/>
              <w:bottom w:val="single" w:sz="4" w:space="0" w:color="238FB7"/>
            </w:tcBorders>
            <w:shd w:val="clear" w:color="auto" w:fill="92D3EA"/>
          </w:tcPr>
          <w:p w14:paraId="04D62AC8" w14:textId="221069C4" w:rsidR="00101FBD" w:rsidRPr="003D662E" w:rsidRDefault="00101FBD" w:rsidP="00D457CF">
            <w:pPr>
              <w:rPr>
                <w:b w:val="0"/>
                <w:lang w:val="en-US"/>
              </w:rPr>
            </w:pPr>
            <w:r w:rsidRPr="003D662E">
              <w:rPr>
                <w:b w:val="0"/>
                <w:lang w:val="en-US"/>
              </w:rPr>
              <w:t>ComponentStatus</w:t>
            </w:r>
          </w:p>
        </w:tc>
        <w:tc>
          <w:tcPr>
            <w:tcW w:w="812" w:type="dxa"/>
            <w:tcBorders>
              <w:top w:val="single" w:sz="4" w:space="0" w:color="238FB7"/>
              <w:bottom w:val="single" w:sz="4" w:space="0" w:color="238FB7"/>
            </w:tcBorders>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Borders>
              <w:top w:val="single" w:sz="4" w:space="0" w:color="238FB7"/>
              <w:bottom w:val="single" w:sz="4" w:space="0" w:color="238FB7"/>
            </w:tcBorders>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Borders>
              <w:top w:val="single" w:sz="4" w:space="0" w:color="238FB7"/>
              <w:bottom w:val="single" w:sz="4" w:space="0" w:color="238FB7"/>
            </w:tcBorders>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Borders>
              <w:top w:val="single" w:sz="4" w:space="0" w:color="238FB7"/>
              <w:bottom w:val="single" w:sz="4" w:space="0" w:color="238FB7"/>
            </w:tcBorders>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811234" w14:paraId="008EE7DE"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238FB7"/>
              <w:bottom w:val="single" w:sz="4" w:space="0" w:color="238FB7"/>
            </w:tcBorders>
            <w:shd w:val="clear" w:color="auto" w:fill="92D3EA"/>
          </w:tcPr>
          <w:p w14:paraId="6607AF81" w14:textId="16B84EDE" w:rsidR="003F3AFA" w:rsidRPr="003D662E" w:rsidRDefault="003F3AFA" w:rsidP="00D457CF">
            <w:pPr>
              <w:rPr>
                <w:b w:val="0"/>
                <w:lang w:val="en-US"/>
              </w:rPr>
            </w:pPr>
            <w:r w:rsidRPr="003D662E">
              <w:rPr>
                <w:b w:val="0"/>
                <w:lang w:val="en-US"/>
              </w:rPr>
              <w:t>Trace</w:t>
            </w:r>
          </w:p>
        </w:tc>
        <w:tc>
          <w:tcPr>
            <w:tcW w:w="812" w:type="dxa"/>
            <w:tcBorders>
              <w:top w:val="single" w:sz="4" w:space="0" w:color="238FB7"/>
              <w:bottom w:val="single" w:sz="4" w:space="0" w:color="238FB7"/>
            </w:tcBorders>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Borders>
              <w:top w:val="single" w:sz="4" w:space="0" w:color="238FB7"/>
              <w:bottom w:val="single" w:sz="4" w:space="0" w:color="238FB7"/>
            </w:tcBorders>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Borders>
              <w:top w:val="single" w:sz="4" w:space="0" w:color="238FB7"/>
              <w:bottom w:val="single" w:sz="4" w:space="0" w:color="238FB7"/>
            </w:tcBorders>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Borders>
              <w:top w:val="single" w:sz="4" w:space="0" w:color="238FB7"/>
              <w:bottom w:val="single" w:sz="4" w:space="0" w:color="238FB7"/>
            </w:tcBorders>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811234" w14:paraId="1B32CF64"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238FB7"/>
              <w:bottom w:val="single" w:sz="4" w:space="0" w:color="238FB7"/>
            </w:tcBorders>
            <w:shd w:val="clear" w:color="auto" w:fill="92D3EA"/>
          </w:tcPr>
          <w:p w14:paraId="1AC67267" w14:textId="53493E37" w:rsidR="00D03EFF" w:rsidRPr="003D662E" w:rsidRDefault="00D03EFF" w:rsidP="00D457CF">
            <w:pPr>
              <w:rPr>
                <w:b w:val="0"/>
                <w:lang w:val="en-US"/>
              </w:rPr>
            </w:pPr>
            <w:r w:rsidRPr="003D662E">
              <w:rPr>
                <w:b w:val="0"/>
                <w:lang w:val="en-US"/>
              </w:rPr>
              <w:t>Alert</w:t>
            </w:r>
          </w:p>
        </w:tc>
        <w:tc>
          <w:tcPr>
            <w:tcW w:w="812" w:type="dxa"/>
            <w:tcBorders>
              <w:top w:val="single" w:sz="4" w:space="0" w:color="238FB7"/>
              <w:bottom w:val="single" w:sz="4" w:space="0" w:color="238FB7"/>
            </w:tcBorders>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Borders>
              <w:top w:val="single" w:sz="4" w:space="0" w:color="238FB7"/>
              <w:bottom w:val="single" w:sz="4" w:space="0" w:color="238FB7"/>
            </w:tcBorders>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Borders>
              <w:top w:val="single" w:sz="4" w:space="0" w:color="238FB7"/>
              <w:bottom w:val="single" w:sz="4" w:space="0" w:color="238FB7"/>
            </w:tcBorders>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Borders>
              <w:top w:val="single" w:sz="4" w:space="0" w:color="238FB7"/>
              <w:bottom w:val="single" w:sz="4" w:space="0" w:color="238FB7"/>
            </w:tcBorders>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811234" w14:paraId="139061A2"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238FB7"/>
              <w:bottom w:val="single" w:sz="4" w:space="0" w:color="238FB7"/>
            </w:tcBorders>
            <w:shd w:val="clear" w:color="auto" w:fill="92D3EA"/>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Borders>
              <w:top w:val="single" w:sz="4" w:space="0" w:color="238FB7"/>
              <w:bottom w:val="single" w:sz="4" w:space="0" w:color="238FB7"/>
            </w:tcBorders>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Borders>
              <w:top w:val="single" w:sz="4" w:space="0" w:color="238FB7"/>
              <w:bottom w:val="single" w:sz="4" w:space="0" w:color="238FB7"/>
            </w:tcBorders>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Borders>
              <w:top w:val="single" w:sz="4" w:space="0" w:color="238FB7"/>
              <w:bottom w:val="single" w:sz="4" w:space="0" w:color="238FB7"/>
            </w:tcBorders>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Borders>
              <w:top w:val="single" w:sz="4" w:space="0" w:color="238FB7"/>
              <w:bottom w:val="single" w:sz="4" w:space="0" w:color="238FB7"/>
            </w:tcBorders>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811234" w14:paraId="0D062DD0"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238FB7"/>
              <w:bottom w:val="single" w:sz="4" w:space="0" w:color="238FB7"/>
            </w:tcBorders>
            <w:shd w:val="clear" w:color="auto" w:fill="92D3EA"/>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Borders>
              <w:top w:val="single" w:sz="4" w:space="0" w:color="238FB7"/>
              <w:bottom w:val="single" w:sz="4" w:space="0" w:color="238FB7"/>
            </w:tcBorders>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Borders>
              <w:top w:val="single" w:sz="4" w:space="0" w:color="238FB7"/>
              <w:bottom w:val="single" w:sz="4" w:space="0" w:color="238FB7"/>
            </w:tcBorders>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Borders>
              <w:top w:val="single" w:sz="4" w:space="0" w:color="238FB7"/>
              <w:bottom w:val="single" w:sz="4" w:space="0" w:color="238FB7"/>
            </w:tcBorders>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Borders>
              <w:top w:val="single" w:sz="4" w:space="0" w:color="238FB7"/>
              <w:bottom w:val="single" w:sz="4" w:space="0" w:color="238FB7"/>
            </w:tcBorders>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147E7C95" w:rsidR="000E7CB1" w:rsidRPr="003D662E" w:rsidRDefault="000E7CB1" w:rsidP="000E7CB1">
      <w:pPr>
        <w:jc w:val="both"/>
        <w:rPr>
          <w:lang w:val="en-US"/>
        </w:rPr>
      </w:pPr>
      <w:r w:rsidRPr="003D662E">
        <w:rPr>
          <w:lang w:val="en-US"/>
        </w:rPr>
        <w:t xml:space="preserve">Further, (components of) the platform recognizes the command line parameters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34</w:t>
      </w:r>
      <w:r w:rsidRPr="003D662E">
        <w:rPr>
          <w:lang w:val="en-US"/>
        </w:rPr>
        <w:fldChar w:fldCharType="end"/>
      </w:r>
      <w:r w:rsidRPr="003D662E">
        <w:rPr>
          <w:lang w:val="en-US"/>
        </w:rPr>
        <w:t>.</w:t>
      </w:r>
    </w:p>
    <w:p w14:paraId="47BF0CA2" w14:textId="24E0891D"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32</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Look w:val="04A0" w:firstRow="1" w:lastRow="0" w:firstColumn="1" w:lastColumn="0" w:noHBand="0" w:noVBand="1"/>
      </w:tblPr>
      <w:tblGrid>
        <w:gridCol w:w="2031"/>
        <w:gridCol w:w="5605"/>
        <w:gridCol w:w="1426"/>
      </w:tblGrid>
      <w:tr w:rsidR="00F6108B" w:rsidRPr="003D662E" w14:paraId="25D085CC" w14:textId="77777777" w:rsidTr="000E7CB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B8CCE4" w:themeColor="accent1" w:themeTint="66"/>
            </w:tcBorders>
            <w:shd w:val="clear" w:color="auto" w:fill="238FB7"/>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lastRenderedPageBreak/>
              <w:t>Parameter name</w:t>
            </w:r>
          </w:p>
        </w:tc>
        <w:tc>
          <w:tcPr>
            <w:tcW w:w="5798" w:type="dxa"/>
            <w:tcBorders>
              <w:bottom w:val="single" w:sz="4" w:space="0" w:color="B8CCE4" w:themeColor="accent1" w:themeTint="66"/>
            </w:tcBorders>
            <w:shd w:val="clear" w:color="auto" w:fill="238FB7"/>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single" w:sz="4" w:space="0" w:color="B8CCE4" w:themeColor="accent1" w:themeTint="66"/>
            </w:tcBorders>
            <w:shd w:val="clear" w:color="auto" w:fill="238FB7"/>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0E7CB1">
        <w:tc>
          <w:tcPr>
            <w:cnfStyle w:val="001000000000" w:firstRow="0" w:lastRow="0" w:firstColumn="1" w:lastColumn="0" w:oddVBand="0" w:evenVBand="0" w:oddHBand="0" w:evenHBand="0" w:firstRowFirstColumn="0" w:firstRowLastColumn="0" w:lastRowFirstColumn="0" w:lastRowLastColumn="0"/>
            <w:tcW w:w="1838" w:type="dxa"/>
            <w:tcBorders>
              <w:left w:val="single" w:sz="4" w:space="0" w:color="B8CCE4" w:themeColor="accent1" w:themeTint="66"/>
            </w:tcBorders>
            <w:shd w:val="clear" w:color="auto" w:fill="92D3EA"/>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Borders>
              <w:top w:val="single" w:sz="4" w:space="0" w:color="238FB7"/>
              <w:bottom w:val="single" w:sz="4" w:space="0" w:color="238FB7"/>
            </w:tcBorders>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Borders>
              <w:top w:val="single" w:sz="4" w:space="0" w:color="238FB7"/>
              <w:bottom w:val="single" w:sz="4" w:space="0" w:color="238FB7"/>
            </w:tcBorders>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E546AE">
        <w:tc>
          <w:tcPr>
            <w:cnfStyle w:val="001000000000" w:firstRow="0" w:lastRow="0" w:firstColumn="1" w:lastColumn="0" w:oddVBand="0" w:evenVBand="0" w:oddHBand="0" w:evenHBand="0" w:firstRowFirstColumn="0" w:firstRowLastColumn="0" w:lastRowFirstColumn="0" w:lastRowLastColumn="0"/>
            <w:tcW w:w="1838" w:type="dxa"/>
            <w:tcBorders>
              <w:left w:val="single" w:sz="4" w:space="0" w:color="B8CCE4" w:themeColor="accent1" w:themeTint="66"/>
            </w:tcBorders>
            <w:shd w:val="clear" w:color="auto" w:fill="92D3EA"/>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Borders>
              <w:top w:val="single" w:sz="4" w:space="0" w:color="238FB7"/>
              <w:bottom w:val="single" w:sz="4" w:space="0" w:color="238FB7"/>
            </w:tcBorders>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Borders>
              <w:top w:val="single" w:sz="4" w:space="0" w:color="238FB7"/>
              <w:bottom w:val="single" w:sz="4" w:space="0" w:color="238FB7"/>
            </w:tcBorders>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E546AE">
        <w:tc>
          <w:tcPr>
            <w:cnfStyle w:val="001000000000" w:firstRow="0" w:lastRow="0" w:firstColumn="1" w:lastColumn="0" w:oddVBand="0" w:evenVBand="0" w:oddHBand="0" w:evenHBand="0" w:firstRowFirstColumn="0" w:firstRowLastColumn="0" w:lastRowFirstColumn="0" w:lastRowLastColumn="0"/>
            <w:tcW w:w="1838" w:type="dxa"/>
            <w:tcBorders>
              <w:left w:val="single" w:sz="4" w:space="0" w:color="B8CCE4" w:themeColor="accent1" w:themeTint="66"/>
            </w:tcBorders>
            <w:shd w:val="clear" w:color="auto" w:fill="92D3EA"/>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t>iip.id</w:t>
            </w:r>
          </w:p>
        </w:tc>
        <w:tc>
          <w:tcPr>
            <w:tcW w:w="5798" w:type="dxa"/>
            <w:tcBorders>
              <w:top w:val="single" w:sz="4" w:space="0" w:color="238FB7"/>
              <w:bottom w:val="single" w:sz="4" w:space="0" w:color="238FB7"/>
            </w:tcBorders>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Borders>
              <w:top w:val="single" w:sz="4" w:space="0" w:color="238FB7"/>
              <w:bottom w:val="single" w:sz="4" w:space="0" w:color="238FB7"/>
            </w:tcBorders>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E369C7">
        <w:tc>
          <w:tcPr>
            <w:cnfStyle w:val="001000000000" w:firstRow="0" w:lastRow="0" w:firstColumn="1" w:lastColumn="0" w:oddVBand="0" w:evenVBand="0" w:oddHBand="0" w:evenHBand="0" w:firstRowFirstColumn="0" w:firstRowLastColumn="0" w:lastRowFirstColumn="0" w:lastRowLastColumn="0"/>
            <w:tcW w:w="1838" w:type="dxa"/>
            <w:tcBorders>
              <w:left w:val="single" w:sz="4" w:space="0" w:color="B8CCE4" w:themeColor="accent1" w:themeTint="66"/>
            </w:tcBorders>
            <w:shd w:val="clear" w:color="auto" w:fill="92D3EA"/>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Borders>
              <w:top w:val="single" w:sz="4" w:space="0" w:color="238FB7"/>
              <w:bottom w:val="single" w:sz="4" w:space="0" w:color="238FB7"/>
            </w:tcBorders>
          </w:tcPr>
          <w:p w14:paraId="3E983BD1" w14:textId="03DDEA03"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D0494D" w:rsidRPr="003D662E">
              <w:rPr>
                <w:lang w:val="en-US"/>
              </w:rPr>
              <w:t xml:space="preserve">Table </w:t>
            </w:r>
            <w:r w:rsidR="00D0494D">
              <w:rPr>
                <w:noProof/>
                <w:lang w:val="en-US"/>
              </w:rPr>
              <w:t>33</w:t>
            </w:r>
            <w:r w:rsidR="005D391F" w:rsidRPr="003D662E">
              <w:rPr>
                <w:lang w:val="en-US"/>
              </w:rPr>
              <w:fldChar w:fldCharType="end"/>
            </w:r>
            <w:r w:rsidR="005D391F" w:rsidRPr="003D662E">
              <w:rPr>
                <w:lang w:val="en-US"/>
              </w:rPr>
              <w:t xml:space="preserve"> for available lifecycle profiles.</w:t>
            </w:r>
          </w:p>
        </w:tc>
        <w:tc>
          <w:tcPr>
            <w:tcW w:w="1426" w:type="dxa"/>
            <w:tcBorders>
              <w:top w:val="single" w:sz="4" w:space="0" w:color="238FB7"/>
              <w:bottom w:val="single" w:sz="4" w:space="0" w:color="238FB7"/>
            </w:tcBorders>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49FCD02C" w:rsidR="005D391F" w:rsidRPr="003D662E" w:rsidRDefault="005D391F" w:rsidP="005D391F">
      <w:pPr>
        <w:pStyle w:val="Caption"/>
        <w:jc w:val="center"/>
        <w:rPr>
          <w:lang w:val="en-US"/>
        </w:rPr>
      </w:pPr>
      <w:bookmarkStart w:id="354"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33</w:t>
      </w:r>
      <w:r w:rsidRPr="003D662E">
        <w:fldChar w:fldCharType="end"/>
      </w:r>
      <w:bookmarkEnd w:id="354"/>
      <w:r w:rsidRPr="003D662E">
        <w:rPr>
          <w:lang w:val="en-US"/>
        </w:rPr>
        <w:t>: Lifecycle profiles defined by the platform.</w:t>
      </w:r>
    </w:p>
    <w:tbl>
      <w:tblPr>
        <w:tblStyle w:val="GridTable1Light-Accent1"/>
        <w:tblW w:w="9062" w:type="dxa"/>
        <w:tblLook w:val="04A0" w:firstRow="1" w:lastRow="0" w:firstColumn="1" w:lastColumn="0" w:noHBand="0" w:noVBand="1"/>
      </w:tblPr>
      <w:tblGrid>
        <w:gridCol w:w="2273"/>
        <w:gridCol w:w="5399"/>
        <w:gridCol w:w="1390"/>
      </w:tblGrid>
      <w:tr w:rsidR="00802C61" w:rsidRPr="003D662E" w14:paraId="79A03507" w14:textId="77777777" w:rsidTr="005D391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single" w:sz="4" w:space="0" w:color="B8CCE4" w:themeColor="accent1" w:themeTint="66"/>
            </w:tcBorders>
            <w:shd w:val="clear" w:color="auto" w:fill="238FB7"/>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single" w:sz="4" w:space="0" w:color="B8CCE4" w:themeColor="accent1" w:themeTint="66"/>
            </w:tcBorders>
            <w:shd w:val="clear" w:color="auto" w:fill="238FB7"/>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single" w:sz="4" w:space="0" w:color="B8CCE4" w:themeColor="accent1" w:themeTint="66"/>
            </w:tcBorders>
            <w:shd w:val="clear" w:color="auto" w:fill="238FB7"/>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811234" w14:paraId="6E3DA2C3" w14:textId="77777777" w:rsidTr="005D391F">
        <w:tc>
          <w:tcPr>
            <w:cnfStyle w:val="001000000000" w:firstRow="0" w:lastRow="0" w:firstColumn="1" w:lastColumn="0" w:oddVBand="0" w:evenVBand="0" w:oddHBand="0" w:evenHBand="0" w:firstRowFirstColumn="0" w:firstRowLastColumn="0" w:lastRowFirstColumn="0" w:lastRowLastColumn="0"/>
            <w:tcW w:w="2273" w:type="dxa"/>
            <w:tcBorders>
              <w:left w:val="single" w:sz="4" w:space="0" w:color="B8CCE4" w:themeColor="accent1" w:themeTint="66"/>
            </w:tcBorders>
            <w:shd w:val="clear" w:color="auto" w:fill="92D3EA"/>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Borders>
              <w:top w:val="single" w:sz="4" w:space="0" w:color="238FB7"/>
              <w:bottom w:val="single" w:sz="4" w:space="0" w:color="238FB7"/>
            </w:tcBorders>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Borders>
              <w:top w:val="single" w:sz="4" w:space="0" w:color="238FB7"/>
              <w:bottom w:val="single" w:sz="4" w:space="0" w:color="238FB7"/>
            </w:tcBorders>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52C858CB"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D0494D" w:rsidRPr="003D662E">
        <w:rPr>
          <w:lang w:val="en-US"/>
        </w:rPr>
        <w:t xml:space="preserve">Table </w:t>
      </w:r>
      <w:r w:rsidR="00D0494D">
        <w:rPr>
          <w:noProof/>
          <w:lang w:val="en-US"/>
        </w:rPr>
        <w:t>34</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D0494D" w:rsidRPr="003D662E">
        <w:rPr>
          <w:lang w:val="en-US"/>
        </w:rPr>
        <w:t xml:space="preserve">Table </w:t>
      </w:r>
      <w:r w:rsidR="00D0494D">
        <w:rPr>
          <w:noProof/>
          <w:lang w:val="en-US"/>
        </w:rPr>
        <w:t>35</w:t>
      </w:r>
      <w:r w:rsidR="003364C8">
        <w:rPr>
          <w:lang w:val="en-US"/>
        </w:rPr>
        <w:fldChar w:fldCharType="end"/>
      </w:r>
      <w:r w:rsidRPr="003D662E">
        <w:rPr>
          <w:lang w:val="en-US"/>
        </w:rPr>
        <w:t>:</w:t>
      </w:r>
    </w:p>
    <w:p w14:paraId="1E528277" w14:textId="19EFACAB" w:rsidR="000F79E2" w:rsidRPr="003D662E" w:rsidRDefault="000F79E2" w:rsidP="000F79E2">
      <w:pPr>
        <w:pStyle w:val="Caption"/>
        <w:jc w:val="center"/>
        <w:rPr>
          <w:lang w:val="en-US"/>
        </w:rPr>
      </w:pPr>
      <w:bookmarkStart w:id="355"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34</w:t>
      </w:r>
      <w:r w:rsidRPr="003D662E">
        <w:fldChar w:fldCharType="end"/>
      </w:r>
      <w:bookmarkEnd w:id="355"/>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Look w:val="04A0" w:firstRow="1" w:lastRow="0" w:firstColumn="1" w:lastColumn="0" w:noHBand="0" w:noVBand="1"/>
      </w:tblPr>
      <w:tblGrid>
        <w:gridCol w:w="2878"/>
        <w:gridCol w:w="4395"/>
        <w:gridCol w:w="1789"/>
      </w:tblGrid>
      <w:tr w:rsidR="00CF62AD" w:rsidRPr="003D662E" w14:paraId="08C78936" w14:textId="17DC1F95" w:rsidTr="00113F8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single" w:sz="4" w:space="0" w:color="B8CCE4" w:themeColor="accent1" w:themeTint="66"/>
            </w:tcBorders>
            <w:shd w:val="clear" w:color="auto" w:fill="238FB7"/>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single" w:sz="4" w:space="0" w:color="B8CCE4" w:themeColor="accent1" w:themeTint="66"/>
            </w:tcBorders>
            <w:shd w:val="clear" w:color="auto" w:fill="238FB7"/>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single" w:sz="4" w:space="0" w:color="B8CCE4" w:themeColor="accent1" w:themeTint="66"/>
            </w:tcBorders>
            <w:shd w:val="clear" w:color="auto" w:fill="238FB7"/>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Borders>
              <w:top w:val="single" w:sz="4" w:space="0" w:color="238FB7"/>
              <w:bottom w:val="single" w:sz="4" w:space="0" w:color="238FB7"/>
            </w:tcBorders>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Borders>
              <w:top w:val="single" w:sz="4" w:space="0" w:color="238FB7"/>
              <w:bottom w:val="single" w:sz="4" w:space="0" w:color="238FB7"/>
            </w:tcBorders>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Borders>
              <w:top w:val="single" w:sz="4" w:space="0" w:color="238FB7"/>
              <w:bottom w:val="single" w:sz="4" w:space="0" w:color="238FB7"/>
            </w:tcBorders>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Borders>
              <w:top w:val="single" w:sz="4" w:space="0" w:color="238FB7"/>
              <w:bottom w:val="single" w:sz="4" w:space="0" w:color="238FB7"/>
            </w:tcBorders>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Borders>
              <w:top w:val="single" w:sz="4" w:space="0" w:color="238FB7"/>
              <w:bottom w:val="single" w:sz="4" w:space="0" w:color="238FB7"/>
            </w:tcBorders>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Borders>
              <w:top w:val="single" w:sz="4" w:space="0" w:color="238FB7"/>
              <w:bottom w:val="single" w:sz="4" w:space="0" w:color="238FB7"/>
            </w:tcBorders>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811234" w14:paraId="42CE575F"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lastRenderedPageBreak/>
              <w:t>iip.supportedAppIds</w:t>
            </w:r>
          </w:p>
        </w:tc>
        <w:tc>
          <w:tcPr>
            <w:tcW w:w="4395" w:type="dxa"/>
            <w:tcBorders>
              <w:top w:val="single" w:sz="4" w:space="0" w:color="238FB7"/>
              <w:bottom w:val="single" w:sz="4" w:space="0" w:color="238FB7"/>
            </w:tcBorders>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Borders>
              <w:top w:val="single" w:sz="4" w:space="0" w:color="238FB7"/>
              <w:bottom w:val="single" w:sz="4" w:space="0" w:color="238FB7"/>
            </w:tcBorders>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Borders>
              <w:top w:val="single" w:sz="4" w:space="0" w:color="238FB7"/>
              <w:bottom w:val="single" w:sz="4" w:space="0" w:color="238FB7"/>
            </w:tcBorders>
          </w:tcPr>
          <w:p w14:paraId="1B2EDF10" w14:textId="0DC7CE15"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30</w:t>
            </w:r>
            <w:r w:rsidRPr="003D662E">
              <w:rPr>
                <w:lang w:val="en-US"/>
              </w:rPr>
              <w:fldChar w:fldCharType="end"/>
            </w:r>
            <w:r w:rsidRPr="003D662E">
              <w:rPr>
                <w:lang w:val="en-US"/>
              </w:rPr>
              <w:t>).</w:t>
            </w:r>
          </w:p>
        </w:tc>
        <w:tc>
          <w:tcPr>
            <w:tcW w:w="1789" w:type="dxa"/>
            <w:tcBorders>
              <w:top w:val="single" w:sz="4" w:space="0" w:color="238FB7"/>
              <w:bottom w:val="single" w:sz="4" w:space="0" w:color="238FB7"/>
            </w:tcBorders>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Borders>
              <w:top w:val="single" w:sz="4" w:space="0" w:color="238FB7"/>
              <w:bottom w:val="single" w:sz="4" w:space="0" w:color="238FB7"/>
            </w:tcBorders>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by the service manager and individual services.</w:t>
            </w:r>
          </w:p>
        </w:tc>
        <w:tc>
          <w:tcPr>
            <w:tcW w:w="1789" w:type="dxa"/>
            <w:tcBorders>
              <w:top w:val="single" w:sz="4" w:space="0" w:color="238FB7"/>
              <w:bottom w:val="single" w:sz="4" w:space="0" w:color="238FB7"/>
            </w:tcBorders>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6D3DA9A6"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Borders>
              <w:top w:val="single" w:sz="4" w:space="0" w:color="238FB7"/>
              <w:bottom w:val="single" w:sz="4" w:space="0" w:color="238FB7"/>
            </w:tcBorders>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Borders>
              <w:top w:val="single" w:sz="4" w:space="0" w:color="238FB7"/>
              <w:bottom w:val="single" w:sz="4" w:space="0" w:color="238FB7"/>
            </w:tcBorders>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Borders>
              <w:top w:val="single" w:sz="4" w:space="0" w:color="238FB7"/>
              <w:bottom w:val="single" w:sz="4" w:space="0" w:color="238FB7"/>
            </w:tcBorders>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Borders>
              <w:top w:val="single" w:sz="4" w:space="0" w:color="238FB7"/>
              <w:bottom w:val="single" w:sz="4" w:space="0" w:color="238FB7"/>
            </w:tcBorders>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Borders>
              <w:top w:val="single" w:sz="4" w:space="0" w:color="238FB7"/>
              <w:bottom w:val="single" w:sz="4" w:space="0" w:color="238FB7"/>
            </w:tcBorders>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Borders>
              <w:top w:val="single" w:sz="4" w:space="0" w:color="238FB7"/>
              <w:bottom w:val="single" w:sz="4" w:space="0" w:color="238FB7"/>
            </w:tcBorders>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Borders>
              <w:top w:val="single" w:sz="4" w:space="0" w:color="238FB7"/>
              <w:bottom w:val="single" w:sz="4" w:space="0" w:color="238FB7"/>
            </w:tcBorders>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Borders>
              <w:top w:val="single" w:sz="4" w:space="0" w:color="238FB7"/>
              <w:bottom w:val="single" w:sz="4" w:space="0" w:color="238FB7"/>
            </w:tcBorders>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bottom w:val="single" w:sz="4" w:space="0" w:color="238FB7"/>
            </w:tcBorders>
            <w:shd w:val="clear" w:color="auto" w:fill="92D3EA"/>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Borders>
              <w:top w:val="single" w:sz="4" w:space="0" w:color="238FB7"/>
              <w:bottom w:val="single" w:sz="4" w:space="0" w:color="238FB7"/>
            </w:tcBorders>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Borders>
              <w:top w:val="single" w:sz="4" w:space="0" w:color="238FB7"/>
              <w:bottom w:val="single" w:sz="4" w:space="0" w:color="238FB7"/>
            </w:tcBorders>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811234" w14:paraId="3E2D606E"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bottom w:val="single" w:sz="4" w:space="0" w:color="238FB7"/>
            </w:tcBorders>
            <w:shd w:val="clear" w:color="auto" w:fill="92D3EA"/>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Borders>
              <w:top w:val="single" w:sz="4" w:space="0" w:color="238FB7"/>
              <w:bottom w:val="single" w:sz="4" w:space="0" w:color="238FB7"/>
            </w:tcBorders>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Borders>
              <w:top w:val="single" w:sz="4" w:space="0" w:color="238FB7"/>
              <w:bottom w:val="single" w:sz="4" w:space="0" w:color="238FB7"/>
            </w:tcBorders>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bl>
    <w:p w14:paraId="195515EE" w14:textId="798E216A" w:rsidR="00A54722" w:rsidRDefault="00A54722" w:rsidP="000F79E2">
      <w:pPr>
        <w:rPr>
          <w:lang w:val="en-GB"/>
        </w:rPr>
      </w:pPr>
    </w:p>
    <w:p w14:paraId="5CA4D525" w14:textId="6AB27158" w:rsidR="00A54722" w:rsidRDefault="00A54722" w:rsidP="000F79E2">
      <w:pPr>
        <w:rPr>
          <w:lang w:val="en-GB"/>
        </w:rPr>
      </w:pPr>
    </w:p>
    <w:p w14:paraId="0AD7F2F0" w14:textId="496F6587" w:rsidR="00A54722" w:rsidRPr="003D662E" w:rsidRDefault="00A54722" w:rsidP="00A54722">
      <w:pPr>
        <w:pStyle w:val="Caption"/>
        <w:jc w:val="center"/>
        <w:rPr>
          <w:lang w:val="en-US"/>
        </w:rPr>
      </w:pPr>
      <w:bookmarkStart w:id="356"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35</w:t>
      </w:r>
      <w:r w:rsidRPr="003D662E">
        <w:fldChar w:fldCharType="end"/>
      </w:r>
      <w:bookmarkEnd w:id="356"/>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Look w:val="04A0" w:firstRow="1" w:lastRow="0" w:firstColumn="1" w:lastColumn="0" w:noHBand="0" w:noVBand="1"/>
      </w:tblPr>
      <w:tblGrid>
        <w:gridCol w:w="2878"/>
        <w:gridCol w:w="4395"/>
        <w:gridCol w:w="1789"/>
      </w:tblGrid>
      <w:tr w:rsidR="00A54722" w:rsidRPr="003D662E" w14:paraId="31D5FE3D" w14:textId="77777777" w:rsidTr="004E5DF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single" w:sz="4" w:space="0" w:color="B8CCE4" w:themeColor="accent1" w:themeTint="66"/>
            </w:tcBorders>
            <w:shd w:val="clear" w:color="auto" w:fill="238FB7"/>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single" w:sz="4" w:space="0" w:color="B8CCE4" w:themeColor="accent1" w:themeTint="66"/>
            </w:tcBorders>
            <w:shd w:val="clear" w:color="auto" w:fill="238FB7"/>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single" w:sz="4" w:space="0" w:color="B8CCE4" w:themeColor="accent1" w:themeTint="66"/>
            </w:tcBorders>
            <w:shd w:val="clear" w:color="auto" w:fill="238FB7"/>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811234" w14:paraId="6858EF31" w14:textId="77777777" w:rsidTr="004E5DF0">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Borders>
              <w:top w:val="single" w:sz="4" w:space="0" w:color="238FB7"/>
              <w:bottom w:val="single" w:sz="4" w:space="0" w:color="238FB7"/>
            </w:tcBorders>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Borders>
              <w:top w:val="single" w:sz="4" w:space="0" w:color="238FB7"/>
              <w:bottom w:val="single" w:sz="4" w:space="0" w:color="238FB7"/>
            </w:tcBorders>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357" w:name="_Ref133572230"/>
      <w:bookmarkStart w:id="358" w:name="_Toc147572008"/>
      <w:r w:rsidRPr="003D662E">
        <w:rPr>
          <w:lang w:val="en-US"/>
        </w:rPr>
        <w:t xml:space="preserve">Compiling the </w:t>
      </w:r>
      <w:r w:rsidR="003321C9">
        <w:rPr>
          <w:lang w:val="en-US"/>
        </w:rPr>
        <w:t>P</w:t>
      </w:r>
      <w:r w:rsidRPr="003D662E">
        <w:rPr>
          <w:lang w:val="en-US"/>
        </w:rPr>
        <w:t>latform</w:t>
      </w:r>
      <w:bookmarkEnd w:id="357"/>
      <w:bookmarkEnd w:id="358"/>
    </w:p>
    <w:p w14:paraId="73251AF5" w14:textId="4CE2CB02"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lastRenderedPageBreak/>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D0494D" w:rsidRPr="003D662E">
        <w:rPr>
          <w:lang w:val="en-US"/>
        </w:rPr>
        <w:t xml:space="preserve">Figure </w:t>
      </w:r>
      <w:r w:rsidR="00D0494D">
        <w:rPr>
          <w:noProof/>
          <w:lang w:val="en-US"/>
        </w:rPr>
        <w:t>89</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919730"/>
                    </a:xfrm>
                    <a:prstGeom prst="rect">
                      <a:avLst/>
                    </a:prstGeom>
                  </pic:spPr>
                </pic:pic>
              </a:graphicData>
            </a:graphic>
          </wp:inline>
        </w:drawing>
      </w:r>
    </w:p>
    <w:p w14:paraId="7039C0CA" w14:textId="0DC0FA48" w:rsidR="00365E2C" w:rsidRPr="003D662E" w:rsidRDefault="00365E2C" w:rsidP="00365E2C">
      <w:pPr>
        <w:pStyle w:val="Caption"/>
        <w:jc w:val="center"/>
        <w:rPr>
          <w:lang w:val="en-US"/>
        </w:rPr>
      </w:pPr>
      <w:bookmarkStart w:id="359"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89</w:t>
      </w:r>
      <w:r w:rsidRPr="003D662E">
        <w:fldChar w:fldCharType="end"/>
      </w:r>
      <w:bookmarkEnd w:id="359"/>
      <w:r w:rsidRPr="003D662E">
        <w:rPr>
          <w:lang w:val="en-US"/>
        </w:rPr>
        <w:t>: Screenshot of the SSE Cont</w:t>
      </w:r>
      <w:r w:rsidRPr="003D662E">
        <w:rPr>
          <w:noProof/>
          <w:lang w:val="en-US"/>
        </w:rPr>
        <w:t>inuous Integration server (IIP-Ecosphere view</w:t>
      </w:r>
      <w:r w:rsidR="00F93A80" w:rsidRPr="003D662E">
        <w:rPr>
          <w:noProof/>
          <w:lang w:val="en-US"/>
        </w:rPr>
        <w:t xml:space="preserve">, </w:t>
      </w:r>
      <w:r w:rsidR="009C69DE" w:rsidRPr="003D662E">
        <w:rPr>
          <w:noProof/>
          <w:lang w:val="en-US"/>
        </w:rPr>
        <w:t>cropped</w:t>
      </w:r>
      <w:r w:rsidRPr="003D662E">
        <w:rPr>
          <w:noProof/>
          <w:lang w:val="en-US"/>
        </w:rPr>
        <w:t>)</w:t>
      </w:r>
    </w:p>
    <w:p w14:paraId="6C558E38" w14:textId="2EAE2296"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D0494D" w:rsidRPr="003D662E">
        <w:rPr>
          <w:lang w:val="en-US"/>
        </w:rPr>
        <w:t xml:space="preserve">Figure </w:t>
      </w:r>
      <w:r w:rsidR="00D0494D">
        <w:rPr>
          <w:noProof/>
          <w:lang w:val="en-US"/>
        </w:rPr>
        <w:t>90</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D0494D" w:rsidRPr="003D662E">
        <w:rPr>
          <w:lang w:val="en-US"/>
        </w:rPr>
        <w:t xml:space="preserve">Figure </w:t>
      </w:r>
      <w:r w:rsidR="00D0494D">
        <w:rPr>
          <w:noProof/>
          <w:lang w:val="en-US"/>
        </w:rPr>
        <w:t>90</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49B83EDC"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D0494D">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22E458B" w:rsidR="00657557" w:rsidRPr="003D662E" w:rsidRDefault="00657557" w:rsidP="00657557">
      <w:pPr>
        <w:jc w:val="both"/>
        <w:rPr>
          <w:lang w:val="en-US"/>
        </w:rPr>
      </w:pPr>
      <w:r w:rsidRPr="003D662E">
        <w:rPr>
          <w:lang w:val="en-US"/>
        </w:rPr>
        <w:t>Building the platform starts with compiling and packaging the IIP-Ecosphere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94D9253"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IIP-Ecosphere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IIP-Ecosphere Maven plugin, which, in turn, forces the IIP-Ecosphere Maven Plugin to Java 8. </w:t>
      </w:r>
    </w:p>
    <w:p w14:paraId="4CAF7C89" w14:textId="637E41BF" w:rsidR="00CF0804" w:rsidRPr="003D662E" w:rsidRDefault="002F1D82" w:rsidP="00BB3F40">
      <w:pPr>
        <w:jc w:val="center"/>
        <w:rPr>
          <w:lang w:val="en-US"/>
        </w:rPr>
      </w:pPr>
      <w:r w:rsidRPr="003D662E">
        <w:rPr>
          <w:noProof/>
          <w:lang w:val="en-US"/>
        </w:rPr>
        <w:lastRenderedPageBreak/>
        <w:drawing>
          <wp:inline distT="0" distB="0" distL="0" distR="0" wp14:anchorId="057FD8E1" wp14:editId="0163D152">
            <wp:extent cx="5760720" cy="828167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720" cy="8281670"/>
                    </a:xfrm>
                    <a:prstGeom prst="rect">
                      <a:avLst/>
                    </a:prstGeom>
                    <a:noFill/>
                    <a:ln>
                      <a:noFill/>
                    </a:ln>
                  </pic:spPr>
                </pic:pic>
              </a:graphicData>
            </a:graphic>
          </wp:inline>
        </w:drawing>
      </w:r>
    </w:p>
    <w:p w14:paraId="4F256A6D" w14:textId="2FD138ED" w:rsidR="00B7745A" w:rsidRPr="003D662E" w:rsidRDefault="0044351F" w:rsidP="0044351F">
      <w:pPr>
        <w:pStyle w:val="Caption"/>
        <w:jc w:val="center"/>
        <w:rPr>
          <w:lang w:val="en-US"/>
        </w:rPr>
      </w:pPr>
      <w:bookmarkStart w:id="360"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90</w:t>
      </w:r>
      <w:r w:rsidRPr="003D662E">
        <w:fldChar w:fldCharType="end"/>
      </w:r>
      <w:bookmarkEnd w:id="360"/>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6913C2C2" w14:textId="77777777" w:rsidR="00657557" w:rsidRPr="003D662E" w:rsidRDefault="00657557">
      <w:pPr>
        <w:rPr>
          <w:lang w:val="en-US"/>
        </w:rPr>
      </w:pPr>
      <w:r w:rsidRPr="003D662E">
        <w:rPr>
          <w:lang w:val="en-US"/>
        </w:rPr>
        <w:br w:type="page"/>
      </w:r>
    </w:p>
    <w:p w14:paraId="0980F00D" w14:textId="77777777" w:rsidR="00657557" w:rsidRPr="003D662E" w:rsidRDefault="00657557" w:rsidP="002644C7">
      <w:pPr>
        <w:jc w:val="both"/>
        <w:rPr>
          <w:lang w:val="en-US"/>
        </w:rPr>
      </w:pPr>
      <w:r w:rsidRPr="003D662E">
        <w:rPr>
          <w:lang w:val="en-US"/>
        </w:rPr>
        <w:lastRenderedPageBreak/>
        <w:t xml:space="preserve">The BaSyx default implementation (BaSyx is considered as main driving force for the selection of the actual Java version of the platform)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550C7372"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2F57B1" w:rsidRPr="003D662E">
        <w:rPr>
          <w:lang w:val="en-US"/>
        </w:rPr>
        <w:t xml:space="preserve"> </w:t>
      </w:r>
      <w:r w:rsidR="00AF57F7" w:rsidRPr="003D662E">
        <w:rPr>
          <w:lang w:val="en-US"/>
        </w:rPr>
        <w:t xml:space="preserve">The IIP-Ecosphere Maven plugin 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p>
    <w:p w14:paraId="67E0B264" w14:textId="142EAF0B" w:rsidR="00320AFE" w:rsidRPr="003D662E" w:rsidRDefault="00320AFE" w:rsidP="002644C7">
      <w:pPr>
        <w:jc w:val="both"/>
        <w:rPr>
          <w:lang w:val="en-US"/>
        </w:rPr>
      </w:pPr>
      <w:r w:rsidRPr="003D662E">
        <w:rPr>
          <w:lang w:val="en-US"/>
        </w:rPr>
        <w:t xml:space="preserve">At the end of the hierarchy, there is currently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sidR="00883ED0" w:rsidRPr="003D662E">
        <w:rPr>
          <w:lang w:val="en-US"/>
        </w:rPr>
        <w:t>The platform instantiation takes this binary up as usual for other components with binary processes, unpacks and customizes the UI.</w:t>
      </w:r>
    </w:p>
    <w:p w14:paraId="0CC80711" w14:textId="2E640E0D" w:rsidR="00640CFE" w:rsidRPr="003D662E" w:rsidRDefault="00640CFE" w:rsidP="00640CFE">
      <w:pPr>
        <w:jc w:val="both"/>
        <w:rPr>
          <w:lang w:val="en-US"/>
        </w:rPr>
      </w:pPr>
      <w:r w:rsidRPr="003D662E">
        <w:rPr>
          <w:lang w:val="en-US"/>
        </w:rPr>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w:t>
      </w:r>
      <w:r w:rsidRPr="003D662E">
        <w:rPr>
          <w:lang w:val="en-US"/>
        </w:rPr>
        <w:lastRenderedPageBreak/>
        <w:t xml:space="preserve">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IIP-Ecosphere.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Further, </w:t>
      </w:r>
      <w:r w:rsidR="00A43F04" w:rsidRPr="003D662E">
        <w:rPr>
          <w:rFonts w:ascii="Consolas" w:hAnsi="Consolas"/>
          <w:lang w:val="en-US"/>
        </w:rPr>
        <w:t>test.configuration.configuration</w:t>
      </w:r>
      <w:r w:rsidR="00A43F04" w:rsidRPr="003D662E">
        <w:rPr>
          <w:lang w:val="en-US"/>
        </w:rPr>
        <w:t xml:space="preserve"> provides implementations for the streaming interfaces created by the </w:t>
      </w:r>
      <w:r w:rsidR="00EE0400" w:rsidRPr="003D662E">
        <w:rPr>
          <w:lang w:val="en-US"/>
        </w:rPr>
        <w:t xml:space="preserve">Test </w:t>
      </w:r>
      <w:r w:rsidR="00A43F04" w:rsidRPr="003D662E">
        <w:rPr>
          <w:lang w:val="en-US"/>
        </w:rPr>
        <w:t>configuration inst</w:t>
      </w:r>
      <w:r w:rsidR="00EE0400" w:rsidRPr="003D662E">
        <w:rPr>
          <w:lang w:val="en-US"/>
        </w:rPr>
        <w:t xml:space="preserve">antiations in </w:t>
      </w:r>
      <w:r w:rsidR="00EE0400" w:rsidRPr="003D662E">
        <w:rPr>
          <w:rFonts w:ascii="Consolas" w:hAnsi="Consolas"/>
          <w:lang w:val="en-US"/>
        </w:rPr>
        <w:t>configuration.configuration</w:t>
      </w:r>
      <w:r w:rsidR="00EE0400" w:rsidRPr="003D662E">
        <w:rPr>
          <w:lang w:val="en-US"/>
        </w:rPr>
        <w:t xml:space="preserve">. This introduces cyclic dependencies, but only for the very first build. For such a build, the configured artifacts in the respective tests can be set to an empty string, the test passes, creates and deploys the interfaces and the test artifacts can be build and deployed. In a second round, the artifact configuration is restored and the test runs again, now correctly </w:t>
      </w:r>
      <w:r w:rsidR="00F103DE" w:rsidRPr="003D662E">
        <w:rPr>
          <w:lang w:val="en-US"/>
        </w:rPr>
        <w:t xml:space="preserve">packaging </w:t>
      </w:r>
      <w:r w:rsidR="00EE0400" w:rsidRPr="003D662E">
        <w:rPr>
          <w:lang w:val="en-US"/>
        </w:rPr>
        <w:t>the streaming artifacts.</w:t>
      </w:r>
    </w:p>
    <w:p w14:paraId="65324D54" w14:textId="72C4D42E"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D0494D">
        <w:rPr>
          <w:lang w:val="en-US"/>
        </w:rPr>
        <w:t>8.4</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61" w:name="_Ref57897652"/>
      <w:bookmarkStart w:id="362" w:name="_Toc147572009"/>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61"/>
      <w:bookmarkEnd w:id="362"/>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28"/>
      </w:r>
      <w:r w:rsidR="0020475E" w:rsidRPr="000C51B3">
        <w:rPr>
          <w:lang w:val="en-US"/>
        </w:rPr>
        <w:t>.</w:t>
      </w:r>
    </w:p>
    <w:p w14:paraId="0CECFBAE" w14:textId="1E90FA98" w:rsidR="00C352DA" w:rsidRPr="003D662E" w:rsidRDefault="00C352DA" w:rsidP="00C352DA">
      <w:pPr>
        <w:pStyle w:val="Heading2"/>
        <w:rPr>
          <w:lang w:val="en-US"/>
        </w:rPr>
      </w:pPr>
      <w:bookmarkStart w:id="363" w:name="_Ref129187332"/>
      <w:bookmarkStart w:id="364" w:name="_Ref133225681"/>
      <w:bookmarkStart w:id="365" w:name="_Ref133572284"/>
      <w:bookmarkStart w:id="366" w:name="_Toc147572010"/>
      <w:r w:rsidRPr="003D662E">
        <w:rPr>
          <w:lang w:val="en-US"/>
        </w:rPr>
        <w:t xml:space="preserve">Considerations for a </w:t>
      </w:r>
      <w:r w:rsidR="00356B07">
        <w:rPr>
          <w:lang w:val="en-US"/>
        </w:rPr>
        <w:t xml:space="preserve">Permanent or </w:t>
      </w:r>
      <w:r w:rsidRPr="003D662E">
        <w:rPr>
          <w:lang w:val="en-US"/>
        </w:rPr>
        <w:t>Distributed Installation</w:t>
      </w:r>
      <w:bookmarkEnd w:id="363"/>
      <w:bookmarkEnd w:id="364"/>
      <w:bookmarkEnd w:id="365"/>
      <w:bookmarkEnd w:id="366"/>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7BFA45A7"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If your installation includes multiple versions of Python, it might be needed to set the environment </w:t>
      </w:r>
      <w:r w:rsidR="009057E8" w:rsidRPr="00D05BB6">
        <w:rPr>
          <w:lang w:val="en-US"/>
        </w:rPr>
        <w:lastRenderedPageBreak/>
        <w:t xml:space="preserve">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D0494D">
        <w:rPr>
          <w:lang w:val="en-US"/>
        </w:rPr>
        <w:t>3.6.3.2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3D233D98"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D0494D">
        <w:rPr>
          <w:lang w:val="en-US"/>
        </w:rPr>
        <w:t>8.4</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36</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25796D7D" w:rsidR="00C352DA" w:rsidRPr="003D662E" w:rsidRDefault="00C352DA" w:rsidP="00C352DA">
      <w:pPr>
        <w:pStyle w:val="Caption"/>
        <w:jc w:val="center"/>
        <w:rPr>
          <w:lang w:val="en-US"/>
        </w:rPr>
      </w:pPr>
      <w:bookmarkStart w:id="367" w:name="_Ref122336399"/>
      <w:bookmarkStart w:id="368"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36</w:t>
      </w:r>
      <w:r w:rsidRPr="003D662E">
        <w:fldChar w:fldCharType="end"/>
      </w:r>
      <w:bookmarkEnd w:id="367"/>
      <w:r w:rsidRPr="003D662E">
        <w:rPr>
          <w:lang w:val="en-US"/>
        </w:rPr>
        <w:t>: Summary of configuration variables for a distributed server installation.</w:t>
      </w:r>
      <w:bookmarkEnd w:id="368"/>
    </w:p>
    <w:tbl>
      <w:tblPr>
        <w:tblStyle w:val="GridTable1Light-Accent1"/>
        <w:tblW w:w="9062" w:type="dxa"/>
        <w:tblLook w:val="04A0" w:firstRow="1" w:lastRow="0" w:firstColumn="1" w:lastColumn="0" w:noHBand="0" w:noVBand="1"/>
      </w:tblPr>
      <w:tblGrid>
        <w:gridCol w:w="3966"/>
        <w:gridCol w:w="3186"/>
        <w:gridCol w:w="1910"/>
      </w:tblGrid>
      <w:tr w:rsidR="00C352DA" w:rsidRPr="003D662E" w14:paraId="2205AAD9" w14:textId="77777777" w:rsidTr="001D3E5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single" w:sz="4" w:space="0" w:color="B8CCE4" w:themeColor="accent1" w:themeTint="66"/>
            </w:tcBorders>
            <w:shd w:val="clear" w:color="auto" w:fill="238FB7"/>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single" w:sz="4" w:space="0" w:color="B8CCE4" w:themeColor="accent1" w:themeTint="66"/>
            </w:tcBorders>
            <w:shd w:val="clear" w:color="auto" w:fill="238FB7"/>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single" w:sz="4" w:space="0" w:color="B8CCE4" w:themeColor="accent1" w:themeTint="66"/>
            </w:tcBorders>
            <w:shd w:val="clear" w:color="auto" w:fill="238FB7"/>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Borders>
              <w:top w:val="single" w:sz="4" w:space="0" w:color="238FB7"/>
              <w:bottom w:val="single" w:sz="4" w:space="0" w:color="238FB7"/>
            </w:tcBorders>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Borders>
              <w:top w:val="single" w:sz="4" w:space="0" w:color="238FB7"/>
              <w:bottom w:val="single" w:sz="4" w:space="0" w:color="238FB7"/>
            </w:tcBorders>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Borders>
              <w:top w:val="single" w:sz="4" w:space="0" w:color="238FB7"/>
              <w:bottom w:val="single" w:sz="4" w:space="0" w:color="238FB7"/>
            </w:tcBorders>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Borders>
              <w:top w:val="single" w:sz="4" w:space="0" w:color="238FB7"/>
              <w:bottom w:val="single" w:sz="4" w:space="0" w:color="238FB7"/>
            </w:tcBorders>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Borders>
              <w:top w:val="single" w:sz="4" w:space="0" w:color="238FB7"/>
              <w:bottom w:val="single" w:sz="4" w:space="0" w:color="238FB7"/>
            </w:tcBorders>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Borders>
              <w:top w:val="single" w:sz="4" w:space="0" w:color="238FB7"/>
              <w:bottom w:val="single" w:sz="4" w:space="0" w:color="238FB7"/>
            </w:tcBorders>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811234" w14:paraId="412A0CFD"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Borders>
              <w:top w:val="single" w:sz="4" w:space="0" w:color="238FB7"/>
              <w:bottom w:val="single" w:sz="4" w:space="0" w:color="238FB7"/>
            </w:tcBorders>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Borders>
              <w:top w:val="single" w:sz="4" w:space="0" w:color="238FB7"/>
              <w:bottom w:val="single" w:sz="4" w:space="0" w:color="238FB7"/>
            </w:tcBorders>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Borders>
              <w:top w:val="single" w:sz="4" w:space="0" w:color="238FB7"/>
              <w:bottom w:val="single" w:sz="4" w:space="0" w:color="238FB7"/>
            </w:tcBorders>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Borders>
              <w:top w:val="single" w:sz="4" w:space="0" w:color="238FB7"/>
              <w:bottom w:val="single" w:sz="4" w:space="0" w:color="238FB7"/>
            </w:tcBorders>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811234" w14:paraId="0E9934F3"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Borders>
              <w:top w:val="single" w:sz="4" w:space="0" w:color="238FB7"/>
              <w:bottom w:val="single" w:sz="4" w:space="0" w:color="238FB7"/>
            </w:tcBorders>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Borders>
              <w:top w:val="single" w:sz="4" w:space="0" w:color="238FB7"/>
              <w:bottom w:val="single" w:sz="4" w:space="0" w:color="238FB7"/>
            </w:tcBorders>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Borders>
              <w:top w:val="single" w:sz="4" w:space="0" w:color="238FB7"/>
              <w:bottom w:val="single" w:sz="4" w:space="0" w:color="238FB7"/>
            </w:tcBorders>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Borders>
              <w:top w:val="single" w:sz="4" w:space="0" w:color="238FB7"/>
              <w:bottom w:val="single" w:sz="4" w:space="0" w:color="238FB7"/>
            </w:tcBorders>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Borders>
              <w:top w:val="single" w:sz="4" w:space="0" w:color="238FB7"/>
              <w:bottom w:val="single" w:sz="4" w:space="0" w:color="238FB7"/>
            </w:tcBorders>
          </w:tcPr>
          <w:p w14:paraId="79DC109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IIP-Ecosphere-to-Prometheus data exporter.</w:t>
            </w:r>
          </w:p>
        </w:tc>
        <w:tc>
          <w:tcPr>
            <w:tcW w:w="1910" w:type="dxa"/>
            <w:tcBorders>
              <w:top w:val="single" w:sz="4" w:space="0" w:color="238FB7"/>
              <w:bottom w:val="single" w:sz="4" w:space="0" w:color="238FB7"/>
            </w:tcBorders>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Borders>
              <w:top w:val="single" w:sz="4" w:space="0" w:color="238FB7"/>
              <w:bottom w:val="single" w:sz="4" w:space="0" w:color="238FB7"/>
            </w:tcBorders>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Borders>
              <w:top w:val="single" w:sz="4" w:space="0" w:color="238FB7"/>
              <w:bottom w:val="single" w:sz="4" w:space="0" w:color="238FB7"/>
            </w:tcBorders>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Borders>
              <w:top w:val="single" w:sz="4" w:space="0" w:color="238FB7"/>
              <w:bottom w:val="single" w:sz="4" w:space="0" w:color="238FB7"/>
            </w:tcBorders>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Borders>
              <w:top w:val="single" w:sz="4" w:space="0" w:color="238FB7"/>
              <w:bottom w:val="single" w:sz="4" w:space="0" w:color="238FB7"/>
            </w:tcBorders>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Borders>
              <w:top w:val="single" w:sz="4" w:space="0" w:color="238FB7"/>
              <w:bottom w:val="single" w:sz="4" w:space="0" w:color="238FB7"/>
            </w:tcBorders>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Borders>
              <w:top w:val="single" w:sz="4" w:space="0" w:color="238FB7"/>
              <w:bottom w:val="single" w:sz="4" w:space="0" w:color="238FB7"/>
            </w:tcBorders>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A755B5" w:rsidRPr="00015C85" w:rsidRDefault="00A755B5"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A755B5" w:rsidRDefault="00A755B5"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A755B5" w:rsidRDefault="00A755B5"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A755B5" w:rsidRPr="00015C85" w:rsidRDefault="00A755B5" w:rsidP="00015C85">
                            <w:pPr>
                              <w:spacing w:after="0"/>
                              <w:rPr>
                                <w:rFonts w:ascii="Consolas" w:hAnsi="Consolas"/>
                                <w:color w:val="000000" w:themeColor="text1"/>
                                <w:lang w:val="en-GB"/>
                              </w:rPr>
                            </w:pPr>
                          </w:p>
                          <w:p w14:paraId="6AC35205" w14:textId="1AEA9BE0" w:rsidR="00A755B5" w:rsidRPr="00015C85" w:rsidRDefault="00A755B5"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A755B5" w:rsidRDefault="00A755B5"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A755B5" w:rsidRPr="00015C85" w:rsidRDefault="00A755B5" w:rsidP="00015C85">
                            <w:pPr>
                              <w:spacing w:after="0"/>
                              <w:rPr>
                                <w:rFonts w:ascii="Consolas" w:hAnsi="Consolas"/>
                                <w:color w:val="000000" w:themeColor="text1"/>
                                <w:lang w:val="en-US"/>
                              </w:rPr>
                            </w:pPr>
                          </w:p>
                          <w:p w14:paraId="61421330" w14:textId="29C443DE" w:rsidR="00A755B5" w:rsidRPr="00015C85" w:rsidRDefault="00A755B5"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30"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Mf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JFZxUqaB9gU5dTBNNm4iXnpw&#10;PygZcKpr6r/vmROUqA8GdbmdF0Vcg/QoyhskkbhLT3PpYYYjVE0DJdN1E9LqJMbsPeq3lYnZKPRU&#10;ybFknNZEzXGz4jpcvlPUr/1f/wQ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TYzHyj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A755B5" w:rsidRPr="00015C85" w:rsidRDefault="00A755B5"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A755B5" w:rsidRDefault="00A755B5"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A755B5" w:rsidRDefault="00A755B5"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A755B5" w:rsidRPr="00015C85" w:rsidRDefault="00A755B5" w:rsidP="00015C85">
                      <w:pPr>
                        <w:spacing w:after="0"/>
                        <w:rPr>
                          <w:rFonts w:ascii="Consolas" w:hAnsi="Consolas"/>
                          <w:color w:val="000000" w:themeColor="text1"/>
                          <w:lang w:val="en-GB"/>
                        </w:rPr>
                      </w:pPr>
                    </w:p>
                    <w:p w14:paraId="6AC35205" w14:textId="1AEA9BE0" w:rsidR="00A755B5" w:rsidRPr="00015C85" w:rsidRDefault="00A755B5"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A755B5" w:rsidRDefault="00A755B5"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A755B5" w:rsidRPr="00015C85" w:rsidRDefault="00A755B5" w:rsidP="00015C85">
                      <w:pPr>
                        <w:spacing w:after="0"/>
                        <w:rPr>
                          <w:rFonts w:ascii="Consolas" w:hAnsi="Consolas"/>
                          <w:color w:val="000000" w:themeColor="text1"/>
                          <w:lang w:val="en-US"/>
                        </w:rPr>
                      </w:pPr>
                    </w:p>
                    <w:p w14:paraId="61421330" w14:textId="29C443DE" w:rsidR="00A755B5" w:rsidRPr="00015C85" w:rsidRDefault="00A755B5"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3F5789AD"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IIP-Ecosphere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 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71E38B4D" w:rsidR="00015C85" w:rsidRPr="00A3270E"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 </w:t>
      </w:r>
      <w:r w:rsidR="00A3270E" w:rsidRPr="00A3270E">
        <w:rPr>
          <w:lang w:val="en-US"/>
        </w:rPr>
        <w:t xml:space="preserve">(by default containing the relative paths </w:t>
      </w:r>
      <w:r w:rsidR="00A3270E" w:rsidRPr="00A3270E">
        <w:rPr>
          <w:rFonts w:ascii="Consolas" w:hAnsi="Consolas"/>
          <w:lang w:val="en-US"/>
        </w:rPr>
        <w:t>src/main/easy</w:t>
      </w:r>
      <w:r w:rsidR="00A3270E" w:rsidRPr="00A3270E">
        <w:rPr>
          <w:lang w:val="en-US"/>
        </w:rPr>
        <w:t xml:space="preserve"> and </w:t>
      </w:r>
      <w:r w:rsidR="00A3270E" w:rsidRPr="00A3270E">
        <w:rPr>
          <w:rFonts w:ascii="Consolas" w:hAnsi="Consolas"/>
          <w:lang w:val="en-US"/>
        </w:rPr>
        <w:t>src/test/easy</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5EF6CC32" w:rsidR="00380280" w:rsidRPr="0073678A"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29"/>
      </w:r>
      <w:r w:rsidR="000A4CE4" w:rsidRPr="000A4CE4">
        <w:rPr>
          <w:lang w:val="en-US"/>
        </w:rPr>
        <w:t>.</w:t>
      </w:r>
    </w:p>
    <w:p w14:paraId="12FD7556" w14:textId="4AAB0817" w:rsidR="00720260" w:rsidRPr="003D662E" w:rsidRDefault="00DC0D2F" w:rsidP="00720260">
      <w:pPr>
        <w:pStyle w:val="Heading2"/>
        <w:rPr>
          <w:lang w:val="en-US"/>
        </w:rPr>
      </w:pPr>
      <w:bookmarkStart w:id="369" w:name="_Ref133572362"/>
      <w:bookmarkStart w:id="370" w:name="_Ref137117178"/>
      <w:bookmarkStart w:id="371" w:name="_Toc147572011"/>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69"/>
      <w:bookmarkEnd w:id="370"/>
      <w:bookmarkEnd w:id="371"/>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w:t>
      </w:r>
      <w:r w:rsidRPr="003D662E">
        <w:rPr>
          <w:lang w:val="en-US"/>
        </w:rPr>
        <w:lastRenderedPageBreak/>
        <w:t xml:space="preserve">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0"/>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1FB5F20B" w:rsidR="004A024E" w:rsidRPr="003D662E" w:rsidRDefault="004A024E" w:rsidP="004A024E">
      <w:pPr>
        <w:pStyle w:val="Caption"/>
        <w:jc w:val="center"/>
        <w:rPr>
          <w:lang w:val="en-GB"/>
        </w:rPr>
      </w:pPr>
      <w:bookmarkStart w:id="372"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0494D">
        <w:rPr>
          <w:noProof/>
          <w:lang w:val="en-GB"/>
        </w:rPr>
        <w:t>91</w:t>
      </w:r>
      <w:r w:rsidRPr="003D662E">
        <w:fldChar w:fldCharType="end"/>
      </w:r>
      <w:r w:rsidRPr="003D662E">
        <w:rPr>
          <w:lang w:val="en-GB"/>
        </w:rPr>
        <w:t>: The steps</w:t>
      </w:r>
      <w:bookmarkEnd w:id="372"/>
      <w:r w:rsidRPr="003D662E">
        <w:rPr>
          <w:lang w:val="en-GB"/>
        </w:rPr>
        <w:t xml:space="preserve"> executed automatically by PETE</w:t>
      </w:r>
    </w:p>
    <w:p w14:paraId="1F3FF0CE" w14:textId="3914B8F8"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D0494D" w:rsidRPr="003D662E">
        <w:rPr>
          <w:lang w:val="en-GB"/>
        </w:rPr>
        <w:t xml:space="preserve">Figure </w:t>
      </w:r>
      <w:r w:rsidR="00D0494D">
        <w:rPr>
          <w:noProof/>
          <w:lang w:val="en-GB"/>
        </w:rPr>
        <w:t>91</w:t>
      </w:r>
      <w:r w:rsidR="00D0494D"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lastRenderedPageBreak/>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1"/>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lastRenderedPageBreak/>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73" w:name="_Ref76979553"/>
      <w:bookmarkStart w:id="374" w:name="_Ref76979589"/>
      <w:bookmarkStart w:id="375" w:name="_Toc147572012"/>
      <w:bookmarkStart w:id="376" w:name="_Ref57109836"/>
      <w:bookmarkEnd w:id="202"/>
      <w:r w:rsidRPr="003D662E">
        <w:rPr>
          <w:lang w:val="en-US"/>
        </w:rPr>
        <w:lastRenderedPageBreak/>
        <w:t>How to apply, extend or contribute</w:t>
      </w:r>
      <w:bookmarkEnd w:id="373"/>
      <w:bookmarkEnd w:id="374"/>
      <w:bookmarkEnd w:id="375"/>
    </w:p>
    <w:p w14:paraId="49553C4D" w14:textId="26883254" w:rsidR="00C172D3" w:rsidRPr="003D662E" w:rsidRDefault="00C172D3" w:rsidP="00C172D3">
      <w:pPr>
        <w:jc w:val="both"/>
        <w:rPr>
          <w:lang w:val="en-US"/>
        </w:rPr>
      </w:pPr>
      <w:r w:rsidRPr="003D662E">
        <w:rPr>
          <w:lang w:val="en-US"/>
        </w:rPr>
        <w:t>In this section, we summarize procedures for some tasks that you may want to perform with the IIP-Ecosphere</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D0494D">
        <w:rPr>
          <w:lang w:val="en-US"/>
        </w:rPr>
        <w:t>9.5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77" w:name="_Ref103068499"/>
      <w:bookmarkStart w:id="378" w:name="_Toc147572013"/>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77"/>
      <w:bookmarkEnd w:id="378"/>
    </w:p>
    <w:p w14:paraId="06537573" w14:textId="5387011D"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D0494D">
        <w:rPr>
          <w:lang w:val="en-US"/>
        </w:rPr>
        <w:t>6.8</w:t>
      </w:r>
      <w:r w:rsidRPr="003D662E">
        <w:rPr>
          <w:lang w:val="en-US"/>
        </w:rPr>
        <w:fldChar w:fldCharType="end"/>
      </w:r>
      <w:r w:rsidRPr="003D662E">
        <w:rPr>
          <w:lang w:val="en-US"/>
        </w:rPr>
        <w:t>.</w:t>
      </w:r>
    </w:p>
    <w:p w14:paraId="4868A0E5" w14:textId="7CF36E02" w:rsidR="00756501" w:rsidRPr="003D662E" w:rsidRDefault="00756501" w:rsidP="0051335B">
      <w:pPr>
        <w:pStyle w:val="ListParagraph"/>
        <w:numPr>
          <w:ilvl w:val="0"/>
          <w:numId w:val="22"/>
        </w:numPr>
        <w:jc w:val="both"/>
        <w:rPr>
          <w:lang w:val="en-US"/>
        </w:rPr>
      </w:pPr>
      <w:bookmarkStart w:id="379"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D0494D">
        <w:rPr>
          <w:lang w:val="en-US"/>
        </w:rPr>
        <w:t>6</w:t>
      </w:r>
      <w:r w:rsidRPr="003D662E">
        <w:rPr>
          <w:lang w:val="en-US"/>
        </w:rPr>
        <w:fldChar w:fldCharType="end"/>
      </w:r>
      <w:r w:rsidRPr="003D662E">
        <w:rPr>
          <w:lang w:val="en-US"/>
        </w:rPr>
        <w:t xml:space="preserve">). </w:t>
      </w:r>
      <w:bookmarkEnd w:id="379"/>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52D28973"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D0494D">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D0494D">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1838815E"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D0494D">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6B527723"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D0494D">
        <w:rPr>
          <w:lang w:val="en-US"/>
        </w:rPr>
        <w:t>8.4</w:t>
      </w:r>
      <w:r w:rsidR="00E0461C" w:rsidRPr="003D662E">
        <w:rPr>
          <w:lang w:val="en-US"/>
        </w:rPr>
        <w:fldChar w:fldCharType="end"/>
      </w:r>
      <w:r w:rsidR="00E0461C" w:rsidRPr="003D662E">
        <w:rPr>
          <w:lang w:val="en-US"/>
        </w:rPr>
        <w:t>.</w:t>
      </w:r>
    </w:p>
    <w:p w14:paraId="61CA6FC7" w14:textId="0D9BE165" w:rsidR="00E0461C" w:rsidRPr="003D662E" w:rsidRDefault="00E0461C" w:rsidP="0051335B">
      <w:pPr>
        <w:pStyle w:val="ListParagraph"/>
        <w:numPr>
          <w:ilvl w:val="0"/>
          <w:numId w:val="22"/>
        </w:numPr>
        <w:jc w:val="both"/>
        <w:rPr>
          <w:lang w:val="en-US"/>
        </w:rPr>
      </w:pPr>
      <w:r w:rsidRPr="003D662E">
        <w:rPr>
          <w:lang w:val="en-US"/>
        </w:rPr>
        <w:t>Let IIP-Ecosphere know about your work. In case of a potential open source component, please consider contributing it to IIP-Ecosphere.</w:t>
      </w:r>
    </w:p>
    <w:p w14:paraId="156E5559" w14:textId="320950AF" w:rsidR="002D779F" w:rsidRPr="003D662E" w:rsidRDefault="002D779F" w:rsidP="00C172D3">
      <w:pPr>
        <w:pStyle w:val="Heading2"/>
        <w:rPr>
          <w:lang w:val="en-US"/>
        </w:rPr>
      </w:pPr>
      <w:bookmarkStart w:id="380" w:name="_Toc147572014"/>
      <w:r w:rsidRPr="003D662E">
        <w:rPr>
          <w:lang w:val="en-US"/>
        </w:rPr>
        <w:t>Defining an AAS for a device</w:t>
      </w:r>
      <w:bookmarkEnd w:id="380"/>
    </w:p>
    <w:p w14:paraId="25EA23F1" w14:textId="10047325"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D0494D">
        <w:rPr>
          <w:lang w:val="en-US"/>
        </w:rPr>
        <w:t>3.7.1</w:t>
      </w:r>
      <w:r w:rsidR="00871205" w:rsidRPr="003D662E">
        <w:rPr>
          <w:lang w:val="en-US"/>
        </w:rPr>
        <w:fldChar w:fldCharType="end"/>
      </w:r>
      <w:r w:rsidR="00871205" w:rsidRPr="003D662E">
        <w:rPr>
          <w:lang w:val="en-US"/>
        </w:rPr>
        <w:t xml:space="preserve">, </w:t>
      </w:r>
      <w:r w:rsidR="00823A1C" w:rsidRPr="003D662E">
        <w:rPr>
          <w:lang w:val="en-US"/>
        </w:rPr>
        <w:t>the IIP-Ecosphere 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81" w:name="_Toc147572015"/>
      <w:r w:rsidRPr="003D662E">
        <w:rPr>
          <w:lang w:val="en-US"/>
        </w:rPr>
        <w:t>Implementing a monitoring</w:t>
      </w:r>
      <w:r w:rsidR="009C45F3" w:rsidRPr="003D662E">
        <w:rPr>
          <w:lang w:val="en-US"/>
        </w:rPr>
        <w:t>/alert data</w:t>
      </w:r>
      <w:r w:rsidRPr="003D662E">
        <w:rPr>
          <w:lang w:val="en-US"/>
        </w:rPr>
        <w:t xml:space="preserve"> service</w:t>
      </w:r>
      <w:bookmarkEnd w:id="381"/>
    </w:p>
    <w:p w14:paraId="03FD64F4" w14:textId="50A32BF2"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D0494D">
        <w:rPr>
          <w:lang w:val="en-US"/>
        </w:rPr>
        <w:t>9.1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82" w:name="_Toc147572016"/>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82"/>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23C6174B"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D0494D">
        <w:rPr>
          <w:lang w:val="en-US"/>
        </w:rPr>
        <w:t>6</w:t>
      </w:r>
      <w:r w:rsidRPr="003D662E">
        <w:rPr>
          <w:lang w:val="en-US"/>
        </w:rPr>
        <w:fldChar w:fldCharType="end"/>
      </w:r>
      <w:r w:rsidRPr="003D662E">
        <w:rPr>
          <w:lang w:val="en-US"/>
        </w:rPr>
        <w:t>).</w:t>
      </w:r>
    </w:p>
    <w:p w14:paraId="2C8B4062" w14:textId="0298805F"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D0494D">
        <w:rPr>
          <w:lang w:val="en-US"/>
        </w:rPr>
        <w:t>8.4</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7475BF9C" w:rsidR="00434FA0" w:rsidRPr="003D662E" w:rsidRDefault="00434FA0" w:rsidP="0051335B">
      <w:pPr>
        <w:pStyle w:val="ListParagraph"/>
        <w:numPr>
          <w:ilvl w:val="0"/>
          <w:numId w:val="23"/>
        </w:numPr>
        <w:jc w:val="both"/>
        <w:rPr>
          <w:lang w:val="en-US"/>
        </w:rPr>
      </w:pPr>
      <w:r w:rsidRPr="003D662E">
        <w:rPr>
          <w:lang w:val="en-US"/>
        </w:rPr>
        <w:t>Let IIP-Ecosphere know about your work. In case of a potential open source component, please consider contributing it to IIP-Ecosphere.</w:t>
      </w:r>
    </w:p>
    <w:p w14:paraId="2FBA309A" w14:textId="280DA79B" w:rsidR="005B5BD6" w:rsidRPr="003D662E" w:rsidRDefault="005B5BD6" w:rsidP="005B5BD6">
      <w:pPr>
        <w:pStyle w:val="Heading2"/>
        <w:rPr>
          <w:lang w:val="en-US"/>
        </w:rPr>
      </w:pPr>
      <w:bookmarkStart w:id="383" w:name="_Toc147572017"/>
      <w:bookmarkStart w:id="384" w:name="_Ref77754105"/>
      <w:r w:rsidRPr="003D662E">
        <w:rPr>
          <w:lang w:val="en-US"/>
        </w:rPr>
        <w:lastRenderedPageBreak/>
        <w:t>Defining a new type in the configuration</w:t>
      </w:r>
      <w:r w:rsidR="00DD7246" w:rsidRPr="003D662E">
        <w:rPr>
          <w:lang w:val="en-US"/>
        </w:rPr>
        <w:t xml:space="preserve"> model</w:t>
      </w:r>
      <w:bookmarkEnd w:id="383"/>
    </w:p>
    <w:p w14:paraId="59067D34" w14:textId="4C86DD46"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2"/>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D0494D" w:rsidRPr="003D662E">
        <w:rPr>
          <w:lang w:val="en-US"/>
        </w:rPr>
        <w:t xml:space="preserve">Figure </w:t>
      </w:r>
      <w:r w:rsidR="00D0494D">
        <w:rPr>
          <w:noProof/>
          <w:lang w:val="en-US"/>
        </w:rPr>
        <w:t>46</w:t>
      </w:r>
      <w:r w:rsidR="000B65A9" w:rsidRPr="003D662E">
        <w:rPr>
          <w:lang w:val="en-US"/>
        </w:rPr>
        <w:fldChar w:fldCharType="end"/>
      </w:r>
      <w:r w:rsidR="000B65A9" w:rsidRPr="003D662E">
        <w:rPr>
          <w:lang w:val="en-US"/>
        </w:rPr>
        <w:t xml:space="preserve">). </w:t>
      </w:r>
    </w:p>
    <w:p w14:paraId="505032D0" w14:textId="25772483"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D0494D" w:rsidRPr="003D662E">
        <w:rPr>
          <w:lang w:val="en-GB"/>
        </w:rPr>
        <w:t xml:space="preserve">Figure </w:t>
      </w:r>
      <w:r w:rsidR="00D0494D">
        <w:rPr>
          <w:noProof/>
          <w:lang w:val="en-GB"/>
        </w:rPr>
        <w:t>92</w:t>
      </w:r>
      <w:r w:rsidR="001D73A7" w:rsidRPr="003D662E">
        <w:rPr>
          <w:lang w:val="en-US"/>
        </w:rPr>
        <w:fldChar w:fldCharType="end"/>
      </w:r>
      <w:r w:rsidRPr="003D662E">
        <w:rPr>
          <w:lang w:val="en-US"/>
        </w:rPr>
        <w:t>:</w:t>
      </w:r>
    </w:p>
    <w:p w14:paraId="692F6384" w14:textId="650D9F84"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D0494D" w:rsidRPr="003D662E">
        <w:rPr>
          <w:lang w:val="en-GB"/>
        </w:rPr>
        <w:t xml:space="preserve">Figure </w:t>
      </w:r>
      <w:r w:rsidR="00D0494D">
        <w:rPr>
          <w:noProof/>
          <w:lang w:val="en-GB"/>
        </w:rPr>
        <w:t>92</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7CCBF56F"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D0494D" w:rsidRPr="003D662E">
        <w:rPr>
          <w:lang w:val="en-GB"/>
        </w:rPr>
        <w:t xml:space="preserve">Figure </w:t>
      </w:r>
      <w:r w:rsidR="00D0494D">
        <w:rPr>
          <w:noProof/>
          <w:lang w:val="en-GB"/>
        </w:rPr>
        <w:t>92</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5305A081"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D0494D" w:rsidRPr="003D662E">
        <w:rPr>
          <w:lang w:val="en-GB"/>
        </w:rPr>
        <w:t xml:space="preserve">Figure </w:t>
      </w:r>
      <w:r w:rsidR="00D0494D">
        <w:rPr>
          <w:noProof/>
          <w:lang w:val="en-GB"/>
        </w:rPr>
        <w:t>92</w:t>
      </w:r>
      <w:r w:rsidRPr="003D662E">
        <w:rPr>
          <w:lang w:val="en-US"/>
        </w:rPr>
        <w:fldChar w:fldCharType="end"/>
      </w:r>
      <w:r w:rsidRPr="003D662E">
        <w:rPr>
          <w:lang w:val="en-US"/>
        </w:rPr>
        <w:t xml:space="preserve">). </w:t>
      </w:r>
    </w:p>
    <w:p w14:paraId="79D29042" w14:textId="6474F7F8"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D0494D" w:rsidRPr="003D662E">
        <w:rPr>
          <w:lang w:val="en-GB"/>
        </w:rPr>
        <w:t xml:space="preserve">Figure </w:t>
      </w:r>
      <w:r w:rsidR="00D0494D">
        <w:rPr>
          <w:noProof/>
          <w:lang w:val="en-GB"/>
        </w:rPr>
        <w:t>92</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7508C1D0" w:rsidR="00E472AE" w:rsidRPr="003D662E" w:rsidRDefault="001D73A7" w:rsidP="001D73A7">
      <w:pPr>
        <w:pStyle w:val="Caption"/>
        <w:jc w:val="center"/>
        <w:rPr>
          <w:rFonts w:cstheme="minorHAnsi"/>
          <w:lang w:val="en-US"/>
        </w:rPr>
      </w:pPr>
      <w:bookmarkStart w:id="385"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0494D">
        <w:rPr>
          <w:noProof/>
          <w:lang w:val="en-GB"/>
        </w:rPr>
        <w:t>92</w:t>
      </w:r>
      <w:r w:rsidRPr="003D662E">
        <w:fldChar w:fldCharType="end"/>
      </w:r>
      <w:bookmarkEnd w:id="385"/>
      <w:r w:rsidRPr="003D662E">
        <w:rPr>
          <w:lang w:val="en-GB"/>
        </w:rPr>
        <w:t>: Adding IEC 61131-3 date time to the primitive types of the configuration model</w:t>
      </w:r>
    </w:p>
    <w:p w14:paraId="17B88796" w14:textId="24AB96E3"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D0494D" w:rsidRPr="003D662E">
        <w:rPr>
          <w:lang w:val="en-GB"/>
        </w:rPr>
        <w:t xml:space="preserve">Figure </w:t>
      </w:r>
      <w:r w:rsidR="00D0494D">
        <w:rPr>
          <w:noProof/>
          <w:lang w:val="en-GB"/>
        </w:rPr>
        <w:t>92</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22907444"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IIP-Ecosphere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86" w:name="_Toc147572018"/>
      <w:r w:rsidRPr="003D662E">
        <w:rPr>
          <w:lang w:val="en-US"/>
        </w:rPr>
        <w:lastRenderedPageBreak/>
        <w:t>Using a different transport protocol</w:t>
      </w:r>
      <w:bookmarkEnd w:id="386"/>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4D8227F2"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D0494D">
        <w:rPr>
          <w:lang w:val="en-US"/>
        </w:rPr>
        <w:t>8.4</w:t>
      </w:r>
      <w:r w:rsidRPr="003D662E">
        <w:rPr>
          <w:lang w:val="en-US"/>
        </w:rPr>
        <w:fldChar w:fldCharType="end"/>
      </w:r>
      <w:r w:rsidRPr="003D662E">
        <w:rPr>
          <w:lang w:val="en-US"/>
        </w:rPr>
        <w:t>.</w:t>
      </w:r>
    </w:p>
    <w:p w14:paraId="35E34955" w14:textId="4D02C67D"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D0494D" w:rsidRPr="003D662E">
        <w:rPr>
          <w:lang w:val="en-GB"/>
        </w:rPr>
        <w:t xml:space="preserve">Figure </w:t>
      </w:r>
      <w:r w:rsidR="00D0494D">
        <w:rPr>
          <w:noProof/>
          <w:lang w:val="en-GB"/>
        </w:rPr>
        <w:t>93</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52AC8086"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D0494D" w:rsidRPr="003D662E">
        <w:rPr>
          <w:lang w:val="en-GB"/>
        </w:rPr>
        <w:t xml:space="preserve">Figure </w:t>
      </w:r>
      <w:r w:rsidR="00D0494D">
        <w:rPr>
          <w:noProof/>
          <w:lang w:val="en-GB"/>
        </w:rPr>
        <w:t>93</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13B19B22" w:rsidR="008A50C3" w:rsidRPr="003D662E" w:rsidRDefault="008A50C3" w:rsidP="008A50C3">
      <w:pPr>
        <w:pStyle w:val="Caption"/>
        <w:jc w:val="center"/>
        <w:rPr>
          <w:lang w:val="en-GB"/>
        </w:rPr>
      </w:pPr>
      <w:bookmarkStart w:id="387"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0494D">
        <w:rPr>
          <w:noProof/>
          <w:lang w:val="en-GB"/>
        </w:rPr>
        <w:t>93</w:t>
      </w:r>
      <w:r w:rsidRPr="003D662E">
        <w:fldChar w:fldCharType="end"/>
      </w:r>
      <w:bookmarkEnd w:id="387"/>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88" w:name="_Toc147572019"/>
      <w:r w:rsidRPr="003D662E">
        <w:rPr>
          <w:lang w:val="en-US"/>
        </w:rPr>
        <w:t>Observe or debug the data processing</w:t>
      </w:r>
      <w:bookmarkEnd w:id="388"/>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20021778"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D0494D">
        <w:rPr>
          <w:lang w:val="en-US"/>
        </w:rPr>
        <w:t>3.6.3.1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67E95286"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D0494D" w:rsidRPr="003D662E">
        <w:rPr>
          <w:lang w:val="en-GB"/>
        </w:rPr>
        <w:t xml:space="preserve">Figure </w:t>
      </w:r>
      <w:r w:rsidR="00D0494D">
        <w:rPr>
          <w:noProof/>
          <w:lang w:val="en-GB"/>
        </w:rPr>
        <w:t>94</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0686A00F" w:rsidR="00EE3A67" w:rsidRPr="003D662E" w:rsidRDefault="00EE3A67" w:rsidP="00EE3A67">
      <w:pPr>
        <w:pStyle w:val="Caption"/>
        <w:jc w:val="center"/>
        <w:rPr>
          <w:lang w:val="en-GB"/>
        </w:rPr>
      </w:pPr>
      <w:bookmarkStart w:id="389"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0494D">
        <w:rPr>
          <w:noProof/>
          <w:lang w:val="en-GB"/>
        </w:rPr>
        <w:t>94</w:t>
      </w:r>
      <w:r w:rsidRPr="003D662E">
        <w:fldChar w:fldCharType="end"/>
      </w:r>
      <w:bookmarkEnd w:id="389"/>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5F62F545"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D0494D">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90" w:name="_Toc147572020"/>
      <w:r w:rsidRPr="003D662E">
        <w:rPr>
          <w:lang w:val="en-US"/>
        </w:rPr>
        <w:t>Frequently Asked Questions (FAQ)</w:t>
      </w:r>
      <w:bookmarkEnd w:id="384"/>
      <w:bookmarkEnd w:id="390"/>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91" w:name="_Ref76979717"/>
      <w:bookmarkStart w:id="392" w:name="_Toc147572021"/>
      <w:r w:rsidRPr="003D662E">
        <w:rPr>
          <w:lang w:val="en-US"/>
        </w:rPr>
        <w:lastRenderedPageBreak/>
        <w:t>Summary &amp; Conclusions</w:t>
      </w:r>
      <w:bookmarkEnd w:id="376"/>
      <w:bookmarkEnd w:id="391"/>
      <w:bookmarkEnd w:id="392"/>
    </w:p>
    <w:p w14:paraId="53314A52" w14:textId="21934394" w:rsidR="009E6C43" w:rsidRPr="003D662E" w:rsidRDefault="00EB6CE4" w:rsidP="0032147C">
      <w:pPr>
        <w:jc w:val="both"/>
        <w:rPr>
          <w:lang w:val="en-US"/>
        </w:rPr>
      </w:pPr>
      <w:r w:rsidRPr="003D662E">
        <w:rPr>
          <w:lang w:val="en-US"/>
        </w:rPr>
        <w:t xml:space="preserve">Realizing an open (experimental) IIoT/I4.0 platform is a significant amount of work. </w:t>
      </w:r>
      <w:r w:rsidR="00A94592" w:rsidRPr="003D662E">
        <w:rPr>
          <w:lang w:val="en-US"/>
        </w:rPr>
        <w:t>IIP-Ecosphere is performing that work and this whitepaper provides technical insights into the ideas, concepts, rationales, designs and implementation state of the current release of the IIP-Ecosphere</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IIP-Ecosphere 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448FF70C" w14:textId="68FA73C7" w:rsidR="009F1AEC" w:rsidRPr="003D662E" w:rsidRDefault="009F1AEC" w:rsidP="0032147C">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6EF10143" w14:textId="020E58B7" w:rsidR="0044720F" w:rsidRPr="003D662E" w:rsidRDefault="000C133D" w:rsidP="0032147C">
      <w:pPr>
        <w:jc w:val="both"/>
        <w:rPr>
          <w:lang w:val="en-US"/>
        </w:rPr>
      </w:pPr>
      <w:r w:rsidRPr="003D662E">
        <w:rPr>
          <w:lang w:val="en-US"/>
        </w:rPr>
        <w:t>T</w:t>
      </w:r>
      <w:r w:rsidR="00392DDE" w:rsidRPr="003D662E">
        <w:rPr>
          <w:lang w:val="en-US"/>
        </w:rPr>
        <w:t xml:space="preserve">o conclude about the actual state of the realization, we provide below some insights into selected realization Key Performance Indicators (KPI), namely requirements fulfillment, connectors, developed components, testing, use of open source components, </w:t>
      </w:r>
      <w:r w:rsidR="008D66B6" w:rsidRPr="003D662E">
        <w:rPr>
          <w:lang w:val="en-US"/>
        </w:rPr>
        <w:t xml:space="preserve">and </w:t>
      </w:r>
      <w:r w:rsidR="00392DDE" w:rsidRPr="003D662E">
        <w:rPr>
          <w:lang w:val="en-US"/>
        </w:rPr>
        <w:t xml:space="preserve">use of </w:t>
      </w:r>
      <w:r w:rsidR="008D66B6" w:rsidRPr="003D662E">
        <w:rPr>
          <w:lang w:val="en-US"/>
        </w:rPr>
        <w:t>A</w:t>
      </w:r>
      <w:r w:rsidR="00392DDE" w:rsidRPr="003D662E">
        <w:rPr>
          <w:lang w:val="en-US"/>
        </w:rPr>
        <w:t xml:space="preserve">sset </w:t>
      </w:r>
      <w:r w:rsidR="008D66B6" w:rsidRPr="003D662E">
        <w:rPr>
          <w:lang w:val="en-US"/>
        </w:rPr>
        <w:t>A</w:t>
      </w:r>
      <w:r w:rsidR="00392DDE" w:rsidRPr="003D662E">
        <w:rPr>
          <w:lang w:val="en-US"/>
        </w:rPr>
        <w:t xml:space="preserve">dministration </w:t>
      </w:r>
      <w:r w:rsidR="008D66B6" w:rsidRPr="003D662E">
        <w:rPr>
          <w:lang w:val="en-US"/>
        </w:rPr>
        <w:t>S</w:t>
      </w:r>
      <w:r w:rsidR="00392DDE" w:rsidRPr="003D662E">
        <w:rPr>
          <w:lang w:val="en-US"/>
        </w:rPr>
        <w:t>hells.</w:t>
      </w:r>
    </w:p>
    <w:p w14:paraId="3FB86E19" w14:textId="60EA700D" w:rsidR="00E32391" w:rsidRPr="003D662E" w:rsidRDefault="00E32391" w:rsidP="0032147C">
      <w:pPr>
        <w:jc w:val="both"/>
        <w:rPr>
          <w:lang w:val="en-US"/>
        </w:rPr>
      </w:pPr>
      <w:r w:rsidRPr="003D662E">
        <w:rPr>
          <w:lang w:val="en-US"/>
        </w:rPr>
        <w:fldChar w:fldCharType="begin"/>
      </w:r>
      <w:r w:rsidRPr="003D662E">
        <w:rPr>
          <w:lang w:val="en-US"/>
        </w:rPr>
        <w:instrText xml:space="preserve"> REF _Ref77598645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37</w:t>
      </w:r>
      <w:r w:rsidRPr="003D662E">
        <w:rPr>
          <w:lang w:val="en-US"/>
        </w:rPr>
        <w:fldChar w:fldCharType="end"/>
      </w:r>
      <w:r w:rsidRPr="003D662E">
        <w:rPr>
          <w:lang w:val="en-US"/>
        </w:rPr>
        <w:t xml:space="preserve"> summarizes the discussed and realized requirements. The platform handbook of the current version discussed more than half of the top-level and sub-requirements for the platform. As several components are not </w:t>
      </w:r>
      <w:r w:rsidR="008D66B6" w:rsidRPr="003D662E">
        <w:rPr>
          <w:lang w:val="en-US"/>
        </w:rPr>
        <w:t xml:space="preserve">yet </w:t>
      </w:r>
      <w:r w:rsidRPr="003D662E">
        <w:rPr>
          <w:lang w:val="en-US"/>
        </w:rPr>
        <w:t xml:space="preserve">realized or in realization but not part of this release, i.e., for which we do not discuss the requirements (status), </w:t>
      </w:r>
      <w:r w:rsidR="00447D92" w:rsidRPr="003D662E">
        <w:rPr>
          <w:lang w:val="en-US"/>
        </w:rPr>
        <w:t>we can also conclude that about a third of the requirements are already either completely or partially realized</w:t>
      </w:r>
      <w:r w:rsidR="0002159D" w:rsidRPr="003D662E">
        <w:rPr>
          <w:lang w:val="en-US"/>
        </w:rPr>
        <w:t xml:space="preserve"> (and tested)</w:t>
      </w:r>
      <w:r w:rsidR="00447D92" w:rsidRPr="003D662E">
        <w:rPr>
          <w:lang w:val="en-US"/>
        </w:rPr>
        <w:t>.</w:t>
      </w:r>
    </w:p>
    <w:p w14:paraId="3E4C301D" w14:textId="6613D629" w:rsidR="002179CF" w:rsidRPr="003D662E" w:rsidRDefault="002179CF" w:rsidP="002179CF">
      <w:pPr>
        <w:pStyle w:val="Caption"/>
        <w:jc w:val="center"/>
        <w:rPr>
          <w:color w:val="auto"/>
          <w:lang w:val="en-US"/>
        </w:rPr>
      </w:pPr>
      <w:bookmarkStart w:id="393" w:name="_Ref7759864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37</w:t>
      </w:r>
      <w:r w:rsidRPr="003D662E">
        <w:fldChar w:fldCharType="end"/>
      </w:r>
      <w:bookmarkEnd w:id="393"/>
      <w:r w:rsidRPr="003D662E">
        <w:rPr>
          <w:lang w:val="en-US"/>
        </w:rPr>
        <w:t>: KPI-based summary of discussed/realized requirements</w:t>
      </w:r>
    </w:p>
    <w:tbl>
      <w:tblPr>
        <w:tblStyle w:val="GridTable1Light-Accent1"/>
        <w:tblW w:w="0" w:type="auto"/>
        <w:tblLook w:val="04A0" w:firstRow="1" w:lastRow="0" w:firstColumn="1" w:lastColumn="0" w:noHBand="0" w:noVBand="1"/>
      </w:tblPr>
      <w:tblGrid>
        <w:gridCol w:w="3397"/>
        <w:gridCol w:w="5665"/>
      </w:tblGrid>
      <w:tr w:rsidR="00B122E1" w:rsidRPr="00811234" w14:paraId="5B45990C" w14:textId="77777777" w:rsidTr="00FF33A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238FB7"/>
          </w:tcPr>
          <w:p w14:paraId="62366174" w14:textId="33AA8B46" w:rsidR="00B122E1" w:rsidRPr="003D662E" w:rsidRDefault="00B122E1" w:rsidP="0081401F">
            <w:pPr>
              <w:rPr>
                <w:color w:val="FFFFFF" w:themeColor="background1"/>
                <w:lang w:val="en-US"/>
              </w:rPr>
            </w:pPr>
            <w:r w:rsidRPr="003D662E">
              <w:rPr>
                <w:color w:val="FFFFFF" w:themeColor="background1"/>
                <w:lang w:val="en-US"/>
              </w:rPr>
              <w:t>KPI: Requirements (from [</w:t>
            </w:r>
            <w:r w:rsidR="006B4B9E" w:rsidRPr="003D662E">
              <w:rPr>
                <w:color w:val="FFFFFF" w:themeColor="background1"/>
                <w:lang w:val="en-US"/>
              </w:rPr>
              <w:t>13</w:t>
            </w:r>
            <w:r w:rsidRPr="003D662E">
              <w:rPr>
                <w:color w:val="FFFFFF" w:themeColor="background1"/>
                <w:lang w:val="en-US"/>
              </w:rPr>
              <w:t>]</w:t>
            </w:r>
            <w:r w:rsidR="007A4D99" w:rsidRPr="003D662E">
              <w:rPr>
                <w:color w:val="FFFFFF" w:themeColor="background1"/>
                <w:lang w:val="en-US"/>
              </w:rPr>
              <w:t>, 141 top-level and 181 sub-requirements</w:t>
            </w:r>
            <w:r w:rsidRPr="003D662E">
              <w:rPr>
                <w:color w:val="FFFFFF" w:themeColor="background1"/>
                <w:lang w:val="en-US"/>
              </w:rPr>
              <w:t>)</w:t>
            </w:r>
          </w:p>
        </w:tc>
      </w:tr>
      <w:tr w:rsidR="00B122E1" w:rsidRPr="00811234" w14:paraId="6383C749" w14:textId="77777777" w:rsidTr="0081401F">
        <w:tc>
          <w:tcPr>
            <w:cnfStyle w:val="001000000000" w:firstRow="0" w:lastRow="0" w:firstColumn="1" w:lastColumn="0" w:oddVBand="0" w:evenVBand="0" w:oddHBand="0" w:evenHBand="0" w:firstRowFirstColumn="0" w:firstRowLastColumn="0" w:lastRowFirstColumn="0" w:lastRowLastColumn="0"/>
            <w:tcW w:w="3397" w:type="dxa"/>
            <w:tcBorders>
              <w:left w:val="single" w:sz="4" w:space="0" w:color="B8CCE4" w:themeColor="accent1" w:themeTint="66"/>
              <w:bottom w:val="single" w:sz="4" w:space="0" w:color="238FB7"/>
            </w:tcBorders>
            <w:shd w:val="clear" w:color="auto" w:fill="92D3EA"/>
          </w:tcPr>
          <w:p w14:paraId="180D4F82" w14:textId="68DB30F3" w:rsidR="00B122E1" w:rsidRPr="003D662E" w:rsidRDefault="00B122E1" w:rsidP="0081401F">
            <w:pPr>
              <w:rPr>
                <w:b w:val="0"/>
                <w:lang w:val="en-US"/>
              </w:rPr>
            </w:pPr>
            <w:r w:rsidRPr="003D662E">
              <w:rPr>
                <w:b w:val="0"/>
                <w:lang w:val="en-US"/>
              </w:rPr>
              <w:t>Discussed top-level requirements</w:t>
            </w:r>
          </w:p>
        </w:tc>
        <w:tc>
          <w:tcPr>
            <w:tcW w:w="5665" w:type="dxa"/>
            <w:tcBorders>
              <w:top w:val="single" w:sz="4" w:space="0" w:color="238FB7"/>
              <w:bottom w:val="single" w:sz="4" w:space="0" w:color="238FB7"/>
            </w:tcBorders>
          </w:tcPr>
          <w:p w14:paraId="51AFE227" w14:textId="61BFA80F" w:rsidR="00B122E1" w:rsidRPr="003D662E" w:rsidRDefault="00630248" w:rsidP="0081401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107</w:t>
            </w:r>
            <w:r w:rsidR="001267F3" w:rsidRPr="003D662E">
              <w:rPr>
                <w:lang w:val="en-US"/>
              </w:rPr>
              <w:t xml:space="preserve"> (</w:t>
            </w:r>
            <w:r w:rsidR="00C37F92" w:rsidRPr="003D662E">
              <w:rPr>
                <w:lang w:val="en-US"/>
              </w:rPr>
              <w:t>7</w:t>
            </w:r>
            <w:r w:rsidRPr="003D662E">
              <w:rPr>
                <w:lang w:val="en-US"/>
              </w:rPr>
              <w:t>6</w:t>
            </w:r>
            <w:r w:rsidR="001267F3" w:rsidRPr="003D662E">
              <w:rPr>
                <w:lang w:val="en-US"/>
              </w:rPr>
              <w:t>% of all top-level requirements)</w:t>
            </w:r>
          </w:p>
        </w:tc>
      </w:tr>
      <w:tr w:rsidR="00B122E1" w:rsidRPr="003D662E" w14:paraId="2D000ADE" w14:textId="77777777" w:rsidTr="0081401F">
        <w:tc>
          <w:tcPr>
            <w:cnfStyle w:val="001000000000" w:firstRow="0" w:lastRow="0" w:firstColumn="1" w:lastColumn="0" w:oddVBand="0" w:evenVBand="0" w:oddHBand="0" w:evenHBand="0" w:firstRowFirstColumn="0" w:firstRowLastColumn="0" w:lastRowFirstColumn="0" w:lastRowLastColumn="0"/>
            <w:tcW w:w="3397" w:type="dxa"/>
            <w:tcBorders>
              <w:left w:val="single" w:sz="4" w:space="0" w:color="B8CCE4" w:themeColor="accent1" w:themeTint="66"/>
              <w:bottom w:val="single" w:sz="4" w:space="0" w:color="238FB7"/>
            </w:tcBorders>
            <w:shd w:val="clear" w:color="auto" w:fill="92D3EA"/>
          </w:tcPr>
          <w:p w14:paraId="5181228C" w14:textId="40A22981" w:rsidR="00B122E1" w:rsidRPr="003D662E" w:rsidRDefault="00B122E1" w:rsidP="0081401F">
            <w:pPr>
              <w:rPr>
                <w:b w:val="0"/>
                <w:bCs w:val="0"/>
                <w:lang w:val="en-US"/>
              </w:rPr>
            </w:pPr>
            <w:r w:rsidRPr="003D662E">
              <w:rPr>
                <w:b w:val="0"/>
                <w:bCs w:val="0"/>
                <w:lang w:val="en-US"/>
              </w:rPr>
              <w:t>Discussed sub-requirements</w:t>
            </w:r>
          </w:p>
        </w:tc>
        <w:tc>
          <w:tcPr>
            <w:tcW w:w="5665" w:type="dxa"/>
            <w:tcBorders>
              <w:top w:val="single" w:sz="4" w:space="0" w:color="238FB7"/>
              <w:bottom w:val="single" w:sz="4" w:space="0" w:color="238FB7"/>
            </w:tcBorders>
          </w:tcPr>
          <w:p w14:paraId="62172555" w14:textId="2353C91A" w:rsidR="00B122E1" w:rsidRPr="003D662E" w:rsidRDefault="00630248" w:rsidP="0081401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1</w:t>
            </w:r>
            <w:r w:rsidR="005E37A8" w:rsidRPr="003D662E">
              <w:rPr>
                <w:lang w:val="en-US"/>
              </w:rPr>
              <w:t>26</w:t>
            </w:r>
            <w:r w:rsidR="001267F3" w:rsidRPr="003D662E">
              <w:rPr>
                <w:lang w:val="en-US"/>
              </w:rPr>
              <w:t xml:space="preserve"> (</w:t>
            </w:r>
            <w:r w:rsidRPr="003D662E">
              <w:rPr>
                <w:lang w:val="en-US"/>
              </w:rPr>
              <w:t>70</w:t>
            </w:r>
            <w:r w:rsidR="001267F3" w:rsidRPr="003D662E">
              <w:rPr>
                <w:lang w:val="en-US"/>
              </w:rPr>
              <w:t>% of all sub-requirements)</w:t>
            </w:r>
          </w:p>
        </w:tc>
      </w:tr>
      <w:tr w:rsidR="00B122E1" w:rsidRPr="003D662E" w14:paraId="09DBD94A" w14:textId="77777777" w:rsidTr="0081401F">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single" w:sz="4" w:space="0" w:color="238FB7"/>
            </w:tcBorders>
            <w:shd w:val="clear" w:color="auto" w:fill="92D3EA"/>
          </w:tcPr>
          <w:p w14:paraId="75ADAA15" w14:textId="442925CD" w:rsidR="00B122E1" w:rsidRPr="003D662E" w:rsidRDefault="00B122E1" w:rsidP="0081401F">
            <w:pPr>
              <w:rPr>
                <w:b w:val="0"/>
                <w:bCs w:val="0"/>
                <w:lang w:val="en-US"/>
              </w:rPr>
            </w:pPr>
            <w:r w:rsidRPr="003D662E">
              <w:rPr>
                <w:b w:val="0"/>
                <w:bCs w:val="0"/>
                <w:lang w:val="en-US"/>
              </w:rPr>
              <w:t>Completely realized requirements</w:t>
            </w:r>
          </w:p>
        </w:tc>
        <w:tc>
          <w:tcPr>
            <w:tcW w:w="5665" w:type="dxa"/>
            <w:tcBorders>
              <w:top w:val="single" w:sz="4" w:space="0" w:color="238FB7"/>
              <w:bottom w:val="single" w:sz="4" w:space="0" w:color="238FB7"/>
            </w:tcBorders>
          </w:tcPr>
          <w:p w14:paraId="44624AC9" w14:textId="5A58B847" w:rsidR="00B122E1" w:rsidRPr="003D662E" w:rsidRDefault="00DE23A2" w:rsidP="0081401F">
            <w:pPr>
              <w:cnfStyle w:val="000000000000" w:firstRow="0" w:lastRow="0" w:firstColumn="0" w:lastColumn="0" w:oddVBand="0" w:evenVBand="0" w:oddHBand="0" w:evenHBand="0" w:firstRowFirstColumn="0" w:firstRowLastColumn="0" w:lastRowFirstColumn="0" w:lastRowLastColumn="0"/>
              <w:rPr>
                <w:bCs/>
                <w:lang w:val="en-US"/>
              </w:rPr>
            </w:pPr>
            <w:r w:rsidRPr="003D662E">
              <w:rPr>
                <w:lang w:val="en-US"/>
              </w:rPr>
              <w:t>11</w:t>
            </w:r>
            <w:r w:rsidR="00667237" w:rsidRPr="003D662E">
              <w:rPr>
                <w:lang w:val="en-US"/>
              </w:rPr>
              <w:t>9</w:t>
            </w:r>
            <w:r w:rsidR="001267F3" w:rsidRPr="003D662E">
              <w:rPr>
                <w:lang w:val="en-US"/>
              </w:rPr>
              <w:t xml:space="preserve"> (</w:t>
            </w:r>
            <w:r w:rsidR="00554BD6" w:rsidRPr="003D662E">
              <w:rPr>
                <w:lang w:val="en-US"/>
              </w:rPr>
              <w:t>3</w:t>
            </w:r>
            <w:r w:rsidR="00BF7685" w:rsidRPr="003D662E">
              <w:rPr>
                <w:lang w:val="en-US"/>
              </w:rPr>
              <w:t>7</w:t>
            </w:r>
            <w:r w:rsidR="001267F3" w:rsidRPr="003D662E">
              <w:rPr>
                <w:lang w:val="en-US"/>
              </w:rPr>
              <w:t>% of all requirements)</w:t>
            </w:r>
          </w:p>
        </w:tc>
      </w:tr>
      <w:tr w:rsidR="00B122E1" w:rsidRPr="003D662E" w14:paraId="6AC60384" w14:textId="77777777" w:rsidTr="0081401F">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single" w:sz="4" w:space="0" w:color="238FB7"/>
            </w:tcBorders>
            <w:shd w:val="clear" w:color="auto" w:fill="92D3EA"/>
          </w:tcPr>
          <w:p w14:paraId="417CAB9E" w14:textId="1EA7FFE9" w:rsidR="00B122E1" w:rsidRPr="003D662E" w:rsidRDefault="00B122E1" w:rsidP="0081401F">
            <w:pPr>
              <w:rPr>
                <w:b w:val="0"/>
                <w:bCs w:val="0"/>
                <w:lang w:val="en-US"/>
              </w:rPr>
            </w:pPr>
            <w:r w:rsidRPr="003D662E">
              <w:rPr>
                <w:b w:val="0"/>
                <w:bCs w:val="0"/>
                <w:lang w:val="en-US"/>
              </w:rPr>
              <w:t>Partially realized requirements</w:t>
            </w:r>
          </w:p>
        </w:tc>
        <w:tc>
          <w:tcPr>
            <w:tcW w:w="5665" w:type="dxa"/>
            <w:tcBorders>
              <w:top w:val="single" w:sz="4" w:space="0" w:color="238FB7"/>
              <w:bottom w:val="single" w:sz="4" w:space="0" w:color="238FB7"/>
            </w:tcBorders>
          </w:tcPr>
          <w:p w14:paraId="66D093E1" w14:textId="75C01DE8" w:rsidR="00B122E1" w:rsidRPr="003D662E" w:rsidRDefault="003C771E" w:rsidP="0081401F">
            <w:pPr>
              <w:cnfStyle w:val="000000000000" w:firstRow="0" w:lastRow="0" w:firstColumn="0" w:lastColumn="0" w:oddVBand="0" w:evenVBand="0" w:oddHBand="0" w:evenHBand="0" w:firstRowFirstColumn="0" w:firstRowLastColumn="0" w:lastRowFirstColumn="0" w:lastRowLastColumn="0"/>
              <w:rPr>
                <w:bCs/>
                <w:lang w:val="en-US"/>
              </w:rPr>
            </w:pPr>
            <w:r w:rsidRPr="003D662E">
              <w:rPr>
                <w:lang w:val="en-US"/>
              </w:rPr>
              <w:t>2</w:t>
            </w:r>
            <w:r w:rsidR="003377CA" w:rsidRPr="003D662E">
              <w:rPr>
                <w:lang w:val="en-US"/>
              </w:rPr>
              <w:t>4</w:t>
            </w:r>
            <w:r w:rsidR="0059289B" w:rsidRPr="003D662E">
              <w:rPr>
                <w:lang w:val="en-US"/>
              </w:rPr>
              <w:t xml:space="preserve"> (</w:t>
            </w:r>
            <w:r w:rsidR="003377CA" w:rsidRPr="003D662E">
              <w:rPr>
                <w:lang w:val="en-US"/>
              </w:rPr>
              <w:t>10</w:t>
            </w:r>
            <w:r w:rsidR="0059289B" w:rsidRPr="003D662E">
              <w:rPr>
                <w:lang w:val="en-US"/>
              </w:rPr>
              <w:t>% of all requirements)</w:t>
            </w:r>
          </w:p>
        </w:tc>
      </w:tr>
    </w:tbl>
    <w:p w14:paraId="7F013A9E" w14:textId="77777777" w:rsidR="002F06AD" w:rsidRDefault="002F06AD" w:rsidP="0032147C">
      <w:pPr>
        <w:jc w:val="both"/>
        <w:rPr>
          <w:lang w:val="en-US"/>
        </w:rPr>
      </w:pPr>
    </w:p>
    <w:p w14:paraId="5D630BB8" w14:textId="14F46632" w:rsidR="003C771E" w:rsidRPr="003D662E" w:rsidRDefault="00B30AF0" w:rsidP="0032147C">
      <w:pPr>
        <w:jc w:val="both"/>
        <w:rPr>
          <w:lang w:val="en-US"/>
        </w:rPr>
      </w:pPr>
      <w:r w:rsidRPr="003D662E">
        <w:rPr>
          <w:lang w:val="en-US"/>
        </w:rPr>
        <w:t xml:space="preserve">From the requirements reported above, </w:t>
      </w:r>
      <w:r w:rsidR="00554BD6" w:rsidRPr="003D662E">
        <w:rPr>
          <w:lang w:val="en-US"/>
        </w:rPr>
        <w:t>43</w:t>
      </w:r>
      <w:r w:rsidRPr="003D662E">
        <w:rPr>
          <w:lang w:val="en-US"/>
        </w:rPr>
        <w:t xml:space="preserve">% of all requirements have been realized. </w:t>
      </w:r>
      <w:r w:rsidR="000B0822" w:rsidRPr="003D662E">
        <w:rPr>
          <w:lang w:val="en-US"/>
        </w:rPr>
        <w:t>Regarding the open requirements</w:t>
      </w:r>
      <w:r w:rsidR="007F5C29" w:rsidRPr="003D662E">
        <w:rPr>
          <w:lang w:val="en-US"/>
        </w:rPr>
        <w:t>, to mention the categories with highest numbers</w:t>
      </w:r>
      <w:r w:rsidR="000B0822" w:rsidRPr="003D662E">
        <w:rPr>
          <w:lang w:val="en-US"/>
        </w:rPr>
        <w:t>, 33 (10% of all) are on data storages</w:t>
      </w:r>
      <w:r w:rsidR="000D41A0" w:rsidRPr="003D662E">
        <w:rPr>
          <w:lang w:val="en-US"/>
        </w:rPr>
        <w:t>/semantic data integration</w:t>
      </w:r>
      <w:r w:rsidR="000B0822" w:rsidRPr="003D662E">
        <w:rPr>
          <w:lang w:val="en-US"/>
        </w:rPr>
        <w:t>, 30 (9% of all) on data protection, 2</w:t>
      </w:r>
      <w:r w:rsidR="0093757E" w:rsidRPr="003D662E">
        <w:rPr>
          <w:lang w:val="en-US"/>
        </w:rPr>
        <w:t>5</w:t>
      </w:r>
      <w:r w:rsidR="000B0822" w:rsidRPr="003D662E">
        <w:rPr>
          <w:lang w:val="en-US"/>
        </w:rPr>
        <w:t xml:space="preserve"> (8% of all) on the AI toolkit, 21 (7% of all) on virtualization</w:t>
      </w:r>
      <w:r w:rsidR="000D41A0" w:rsidRPr="003D662E">
        <w:rPr>
          <w:lang w:val="en-US"/>
        </w:rPr>
        <w:t>/containers</w:t>
      </w:r>
      <w:r w:rsidR="000B0822" w:rsidRPr="003D662E">
        <w:rPr>
          <w:lang w:val="en-US"/>
        </w:rPr>
        <w:t>, 17 (5% of all) on applications</w:t>
      </w:r>
      <w:r w:rsidR="000D41A0" w:rsidRPr="003D662E">
        <w:rPr>
          <w:lang w:val="en-US"/>
        </w:rPr>
        <w:t xml:space="preserve"> and application management</w:t>
      </w:r>
      <w:r w:rsidR="000B0822" w:rsidRPr="003D662E">
        <w:rPr>
          <w:lang w:val="en-US"/>
        </w:rPr>
        <w:t xml:space="preserve">, 13 (4% of all) on security and 11 (3% of all) on </w:t>
      </w:r>
      <w:r w:rsidR="000D41A0" w:rsidRPr="003D662E">
        <w:rPr>
          <w:lang w:val="en-US"/>
        </w:rPr>
        <w:t xml:space="preserve">runtime </w:t>
      </w:r>
      <w:r w:rsidR="000B0822" w:rsidRPr="003D662E">
        <w:rPr>
          <w:lang w:val="en-US"/>
        </w:rPr>
        <w:t>adaptation.</w:t>
      </w:r>
      <w:r w:rsidR="00A11C1F" w:rsidRPr="003D662E">
        <w:rPr>
          <w:lang w:val="en-US"/>
        </w:rPr>
        <w:t xml:space="preserve"> However, it is important to mention that also </w:t>
      </w:r>
      <w:r w:rsidR="008E26D5" w:rsidRPr="003D662E">
        <w:rPr>
          <w:lang w:val="en-US"/>
        </w:rPr>
        <w:t xml:space="preserve">important </w:t>
      </w:r>
      <w:r w:rsidR="00A11C1F" w:rsidRPr="003D662E">
        <w:rPr>
          <w:lang w:val="en-US"/>
        </w:rPr>
        <w:t xml:space="preserve">functionality </w:t>
      </w:r>
      <w:r w:rsidR="008E26D5" w:rsidRPr="003D662E">
        <w:rPr>
          <w:lang w:val="en-US"/>
        </w:rPr>
        <w:t xml:space="preserve">demanded by practical experience with the platform </w:t>
      </w:r>
      <w:r w:rsidR="00A11C1F" w:rsidRPr="003D662E">
        <w:rPr>
          <w:lang w:val="en-US"/>
        </w:rPr>
        <w:t>has been realized, that is just mentioned as a few/single requirement</w:t>
      </w:r>
      <w:r w:rsidR="0082639D" w:rsidRPr="003D662E">
        <w:rPr>
          <w:lang w:val="en-US"/>
        </w:rPr>
        <w:t>(s)</w:t>
      </w:r>
      <w:r w:rsidR="00A11C1F" w:rsidRPr="003D662E">
        <w:rPr>
          <w:lang w:val="en-US"/>
        </w:rPr>
        <w:t>, e.g., the platform management UI</w:t>
      </w:r>
      <w:r w:rsidR="0064652B" w:rsidRPr="003D662E">
        <w:rPr>
          <w:lang w:val="en-US"/>
        </w:rPr>
        <w:t>, generated implementation templates, generated service tests</w:t>
      </w:r>
      <w:r w:rsidR="00D86E3B" w:rsidRPr="003D662E">
        <w:rPr>
          <w:lang w:val="en-US"/>
        </w:rPr>
        <w:t xml:space="preserve">, or </w:t>
      </w:r>
      <w:r w:rsidR="00A11C1F" w:rsidRPr="003D662E">
        <w:rPr>
          <w:lang w:val="en-US"/>
        </w:rPr>
        <w:t xml:space="preserve">the container </w:t>
      </w:r>
      <w:r w:rsidR="005A075C" w:rsidRPr="003D662E">
        <w:rPr>
          <w:lang w:val="en-US"/>
        </w:rPr>
        <w:t>instantiation</w:t>
      </w:r>
      <w:r w:rsidR="00A11C1F" w:rsidRPr="003D662E">
        <w:rPr>
          <w:lang w:val="en-US"/>
        </w:rPr>
        <w:t xml:space="preserve"> ha</w:t>
      </w:r>
      <w:r w:rsidR="00D86E3B" w:rsidRPr="003D662E">
        <w:rPr>
          <w:lang w:val="en-US"/>
        </w:rPr>
        <w:t>ve</w:t>
      </w:r>
      <w:r w:rsidR="00A11C1F" w:rsidRPr="003D662E">
        <w:rPr>
          <w:lang w:val="en-US"/>
        </w:rPr>
        <w:t xml:space="preserve"> not been mentioned in the requirements, e.g., the distributed testing and evaluation environment</w:t>
      </w:r>
      <w:r w:rsidR="00BC292D" w:rsidRPr="003D662E">
        <w:rPr>
          <w:lang w:val="en-US"/>
        </w:rPr>
        <w:t xml:space="preserve"> (PETE)</w:t>
      </w:r>
      <w:r w:rsidR="00A11C1F" w:rsidRPr="003D662E">
        <w:rPr>
          <w:lang w:val="en-US"/>
        </w:rPr>
        <w:t xml:space="preserve">, the example or demonstration applications. </w:t>
      </w:r>
    </w:p>
    <w:p w14:paraId="70C97F5D" w14:textId="79DAB4C6" w:rsidR="00061194" w:rsidRPr="003D662E" w:rsidRDefault="0030648F" w:rsidP="0032147C">
      <w:pPr>
        <w:jc w:val="both"/>
        <w:rPr>
          <w:lang w:val="en-US"/>
        </w:rPr>
      </w:pPr>
      <w:r w:rsidRPr="003D662E">
        <w:rPr>
          <w:lang w:val="en-US"/>
        </w:rPr>
        <w:fldChar w:fldCharType="begin"/>
      </w:r>
      <w:r w:rsidRPr="003D662E">
        <w:rPr>
          <w:lang w:val="en-US"/>
        </w:rPr>
        <w:instrText xml:space="preserve"> REF _Ref77598785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38</w:t>
      </w:r>
      <w:r w:rsidRPr="003D662E">
        <w:rPr>
          <w:lang w:val="en-US"/>
        </w:rPr>
        <w:fldChar w:fldCharType="end"/>
      </w:r>
      <w:r w:rsidRPr="003D662E">
        <w:rPr>
          <w:lang w:val="en-US"/>
        </w:rPr>
        <w:t xml:space="preserve"> summarizes the number of “connectors” realized so far.</w:t>
      </w:r>
      <w:r w:rsidR="004971C2" w:rsidRPr="003D662E">
        <w:rPr>
          <w:lang w:val="en-US"/>
        </w:rPr>
        <w:t xml:space="preserve"> In particular, various basic protocol connectors for transport and streaming have been realized</w:t>
      </w:r>
      <w:r w:rsidR="00447866" w:rsidRPr="003D662E">
        <w:rPr>
          <w:lang w:val="en-US"/>
        </w:rPr>
        <w:t xml:space="preserve"> and tested.</w:t>
      </w:r>
      <w:r w:rsidR="002D39BE" w:rsidRPr="003D662E">
        <w:rPr>
          <w:lang w:val="en-US"/>
        </w:rPr>
        <w:t xml:space="preserve"> For some components, even more connectors do exist, e.g., for Spring Cloud Stream.</w:t>
      </w:r>
    </w:p>
    <w:p w14:paraId="60EC0A23" w14:textId="3ECEB1C5" w:rsidR="00B122E1" w:rsidRPr="003D662E" w:rsidRDefault="00B122E1" w:rsidP="00B122E1">
      <w:pPr>
        <w:pStyle w:val="Caption"/>
        <w:jc w:val="center"/>
        <w:rPr>
          <w:color w:val="auto"/>
          <w:lang w:val="en-US"/>
        </w:rPr>
      </w:pPr>
      <w:bookmarkStart w:id="394" w:name="_Ref7759878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38</w:t>
      </w:r>
      <w:r w:rsidRPr="003D662E">
        <w:fldChar w:fldCharType="end"/>
      </w:r>
      <w:bookmarkEnd w:id="394"/>
      <w:r w:rsidRPr="003D662E">
        <w:rPr>
          <w:lang w:val="en-US"/>
        </w:rPr>
        <w:t>: KPI-based summary of realized connectors</w:t>
      </w:r>
    </w:p>
    <w:tbl>
      <w:tblPr>
        <w:tblStyle w:val="GridTable1Light-Accent1"/>
        <w:tblW w:w="0" w:type="auto"/>
        <w:tblLook w:val="04A0" w:firstRow="1" w:lastRow="0" w:firstColumn="1" w:lastColumn="0" w:noHBand="0" w:noVBand="1"/>
      </w:tblPr>
      <w:tblGrid>
        <w:gridCol w:w="3397"/>
        <w:gridCol w:w="5665"/>
      </w:tblGrid>
      <w:tr w:rsidR="004379C2" w:rsidRPr="00811234" w14:paraId="28944F5C" w14:textId="77777777" w:rsidTr="00FF33A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238FB7"/>
          </w:tcPr>
          <w:p w14:paraId="5FB11C37" w14:textId="49D62F9E" w:rsidR="004379C2" w:rsidRPr="003D662E" w:rsidRDefault="004379C2" w:rsidP="0081441D">
            <w:pPr>
              <w:rPr>
                <w:color w:val="FFFFFF" w:themeColor="background1"/>
                <w:lang w:val="en-US"/>
              </w:rPr>
            </w:pPr>
            <w:r w:rsidRPr="003D662E">
              <w:rPr>
                <w:color w:val="FFFFFF" w:themeColor="background1"/>
                <w:lang w:val="en-US"/>
              </w:rPr>
              <w:lastRenderedPageBreak/>
              <w:t xml:space="preserve">KPI: </w:t>
            </w:r>
            <w:r w:rsidR="00B122E1" w:rsidRPr="003D662E">
              <w:rPr>
                <w:color w:val="FFFFFF" w:themeColor="background1"/>
                <w:lang w:val="en-US"/>
              </w:rPr>
              <w:t>C</w:t>
            </w:r>
            <w:r w:rsidRPr="003D662E">
              <w:rPr>
                <w:color w:val="FFFFFF" w:themeColor="background1"/>
                <w:lang w:val="en-US"/>
              </w:rPr>
              <w:t>onnectors</w:t>
            </w:r>
            <w:r w:rsidR="0081441D" w:rsidRPr="003D662E">
              <w:rPr>
                <w:color w:val="FFFFFF" w:themeColor="background1"/>
                <w:lang w:val="en-US"/>
              </w:rPr>
              <w:t xml:space="preserve"> (*requiring application-specific extensions)</w:t>
            </w:r>
          </w:p>
        </w:tc>
      </w:tr>
      <w:tr w:rsidR="005905EE" w:rsidRPr="00811234" w14:paraId="04A6F835" w14:textId="77777777" w:rsidTr="00A00981">
        <w:tc>
          <w:tcPr>
            <w:cnfStyle w:val="001000000000" w:firstRow="0" w:lastRow="0" w:firstColumn="1" w:lastColumn="0" w:oddVBand="0" w:evenVBand="0" w:oddHBand="0" w:evenHBand="0" w:firstRowFirstColumn="0" w:firstRowLastColumn="0" w:lastRowFirstColumn="0" w:lastRowLastColumn="0"/>
            <w:tcW w:w="3397" w:type="dxa"/>
            <w:tcBorders>
              <w:left w:val="single" w:sz="4" w:space="0" w:color="B8CCE4" w:themeColor="accent1" w:themeTint="66"/>
              <w:bottom w:val="single" w:sz="4" w:space="0" w:color="238FB7"/>
            </w:tcBorders>
            <w:shd w:val="clear" w:color="auto" w:fill="92D3EA"/>
          </w:tcPr>
          <w:p w14:paraId="5E0984AA" w14:textId="74AE00B8" w:rsidR="005905EE" w:rsidRPr="003D662E" w:rsidRDefault="005905EE">
            <w:pPr>
              <w:rPr>
                <w:lang w:val="en-US"/>
              </w:rPr>
            </w:pPr>
            <w:r w:rsidRPr="003D662E">
              <w:rPr>
                <w:b w:val="0"/>
                <w:lang w:val="en-US"/>
              </w:rPr>
              <w:t>Support Layer AAS</w:t>
            </w:r>
            <w:r w:rsidRPr="003D662E">
              <w:rPr>
                <w:lang w:val="en-US"/>
              </w:rPr>
              <w:t xml:space="preserve"> </w:t>
            </w:r>
            <w:r w:rsidRPr="003D662E">
              <w:rPr>
                <w:b w:val="0"/>
                <w:lang w:val="en-US"/>
              </w:rPr>
              <w:t>connector</w:t>
            </w:r>
          </w:p>
        </w:tc>
        <w:tc>
          <w:tcPr>
            <w:tcW w:w="5665" w:type="dxa"/>
            <w:tcBorders>
              <w:top w:val="single" w:sz="4" w:space="0" w:color="238FB7"/>
              <w:bottom w:val="single" w:sz="4" w:space="0" w:color="238FB7"/>
            </w:tcBorders>
          </w:tcPr>
          <w:p w14:paraId="2E336498" w14:textId="49E8EC48" w:rsidR="005905EE" w:rsidRPr="003D662E" w:rsidRDefault="00B441D7" w:rsidP="005905EE">
            <w:pPr>
              <w:cnfStyle w:val="000000000000" w:firstRow="0" w:lastRow="0" w:firstColumn="0" w:lastColumn="0" w:oddVBand="0" w:evenVBand="0" w:oddHBand="0" w:evenHBand="0" w:firstRowFirstColumn="0" w:firstRowLastColumn="0" w:lastRowFirstColumn="0" w:lastRowLastColumn="0"/>
              <w:rPr>
                <w:b/>
                <w:lang w:val="en-US"/>
              </w:rPr>
            </w:pPr>
            <w:r w:rsidRPr="003D662E">
              <w:rPr>
                <w:b/>
                <w:bCs/>
                <w:lang w:val="en-US"/>
              </w:rPr>
              <w:t xml:space="preserve">3 </w:t>
            </w:r>
            <w:r w:rsidRPr="003D662E">
              <w:rPr>
                <w:bCs/>
                <w:lang w:val="en-US"/>
              </w:rPr>
              <w:t>including</w:t>
            </w:r>
            <w:r w:rsidR="005905EE" w:rsidRPr="003D662E">
              <w:rPr>
                <w:bCs/>
                <w:lang w:val="en-US"/>
              </w:rPr>
              <w:t xml:space="preserve"> </w:t>
            </w:r>
            <w:r w:rsidR="00B70845" w:rsidRPr="003D662E">
              <w:rPr>
                <w:bCs/>
                <w:lang w:val="en-US"/>
              </w:rPr>
              <w:t xml:space="preserve">the default implementation </w:t>
            </w:r>
            <w:r w:rsidR="005905EE" w:rsidRPr="003D662E">
              <w:rPr>
                <w:bCs/>
                <w:lang w:val="en-US"/>
              </w:rPr>
              <w:t>for BaSyx</w:t>
            </w:r>
            <w:r w:rsidRPr="003D662E">
              <w:rPr>
                <w:bCs/>
                <w:lang w:val="en-US"/>
              </w:rPr>
              <w:t>, 1 device measurement “connector”, 1 semantic ID resolver</w:t>
            </w:r>
          </w:p>
        </w:tc>
      </w:tr>
      <w:tr w:rsidR="005905EE" w:rsidRPr="00811234" w14:paraId="300CDDEE" w14:textId="77777777" w:rsidTr="00A00981">
        <w:tc>
          <w:tcPr>
            <w:cnfStyle w:val="001000000000" w:firstRow="0" w:lastRow="0" w:firstColumn="1" w:lastColumn="0" w:oddVBand="0" w:evenVBand="0" w:oddHBand="0" w:evenHBand="0" w:firstRowFirstColumn="0" w:firstRowLastColumn="0" w:lastRowFirstColumn="0" w:lastRowLastColumn="0"/>
            <w:tcW w:w="3397" w:type="dxa"/>
            <w:tcBorders>
              <w:left w:val="single" w:sz="4" w:space="0" w:color="B8CCE4" w:themeColor="accent1" w:themeTint="66"/>
              <w:bottom w:val="single" w:sz="4" w:space="0" w:color="238FB7"/>
            </w:tcBorders>
            <w:shd w:val="clear" w:color="auto" w:fill="92D3EA"/>
          </w:tcPr>
          <w:p w14:paraId="5CB54D0B" w14:textId="0998207D" w:rsidR="005905EE" w:rsidRPr="003D662E" w:rsidRDefault="005905EE" w:rsidP="005905EE">
            <w:pPr>
              <w:rPr>
                <w:b w:val="0"/>
                <w:bCs w:val="0"/>
                <w:lang w:val="en-US"/>
              </w:rPr>
            </w:pPr>
            <w:r w:rsidRPr="003D662E">
              <w:rPr>
                <w:b w:val="0"/>
                <w:bCs w:val="0"/>
                <w:lang w:val="en-US"/>
              </w:rPr>
              <w:t>Spring transport connectors</w:t>
            </w:r>
          </w:p>
        </w:tc>
        <w:tc>
          <w:tcPr>
            <w:tcW w:w="5665" w:type="dxa"/>
            <w:tcBorders>
              <w:top w:val="single" w:sz="4" w:space="0" w:color="238FB7"/>
              <w:bottom w:val="single" w:sz="4" w:space="0" w:color="238FB7"/>
            </w:tcBorders>
          </w:tcPr>
          <w:p w14:paraId="325989EC" w14:textId="7D51BCF1" w:rsidR="005905EE" w:rsidRPr="003D662E" w:rsidRDefault="005905EE" w:rsidP="005905EE">
            <w:pPr>
              <w:cnfStyle w:val="000000000000" w:firstRow="0" w:lastRow="0" w:firstColumn="0" w:lastColumn="0" w:oddVBand="0" w:evenVBand="0" w:oddHBand="0" w:evenHBand="0" w:firstRowFirstColumn="0" w:firstRowLastColumn="0" w:lastRowFirstColumn="0" w:lastRowLastColumn="0"/>
              <w:rPr>
                <w:lang w:val="en-US"/>
              </w:rPr>
            </w:pPr>
            <w:r w:rsidRPr="003D662E">
              <w:rPr>
                <w:b/>
                <w:lang w:val="en-US"/>
              </w:rPr>
              <w:t>8</w:t>
            </w:r>
            <w:r w:rsidRPr="003D662E">
              <w:rPr>
                <w:lang w:val="en-US"/>
              </w:rPr>
              <w:t xml:space="preserve"> binders: RabbitMQ, Kafka, Kafka Streams, Amazon Kinesis, Google PubSub, Solace PubSub+, Azure Event Hubs, Apache RocketMQ</w:t>
            </w:r>
          </w:p>
        </w:tc>
      </w:tr>
      <w:tr w:rsidR="005905EE" w:rsidRPr="00811234" w14:paraId="45E7954B" w14:textId="77777777" w:rsidTr="00A00981">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single" w:sz="4" w:space="0" w:color="238FB7"/>
            </w:tcBorders>
            <w:shd w:val="clear" w:color="auto" w:fill="92D3EA"/>
          </w:tcPr>
          <w:p w14:paraId="21496522" w14:textId="298563DB" w:rsidR="005905EE" w:rsidRPr="003D662E" w:rsidRDefault="005905EE" w:rsidP="005905EE">
            <w:pPr>
              <w:rPr>
                <w:b w:val="0"/>
                <w:bCs w:val="0"/>
                <w:lang w:val="en-US"/>
              </w:rPr>
            </w:pPr>
            <w:r w:rsidRPr="003D662E">
              <w:rPr>
                <w:b w:val="0"/>
                <w:bCs w:val="0"/>
                <w:lang w:val="en-US"/>
              </w:rPr>
              <w:t>IIP-Ecosphere transport connectors*</w:t>
            </w:r>
          </w:p>
        </w:tc>
        <w:tc>
          <w:tcPr>
            <w:tcW w:w="5665" w:type="dxa"/>
            <w:tcBorders>
              <w:top w:val="single" w:sz="4" w:space="0" w:color="238FB7"/>
              <w:bottom w:val="single" w:sz="4" w:space="0" w:color="238FB7"/>
            </w:tcBorders>
          </w:tcPr>
          <w:p w14:paraId="7CF41E45" w14:textId="20B2EBFD" w:rsidR="005905EE" w:rsidRPr="003D662E" w:rsidRDefault="005905EE" w:rsidP="005905EE">
            <w:pPr>
              <w:cnfStyle w:val="000000000000" w:firstRow="0" w:lastRow="0" w:firstColumn="0" w:lastColumn="0" w:oddVBand="0" w:evenVBand="0" w:oddHBand="0" w:evenHBand="0" w:firstRowFirstColumn="0" w:firstRowLastColumn="0" w:lastRowFirstColumn="0" w:lastRowLastColumn="0"/>
              <w:rPr>
                <w:bCs/>
                <w:lang w:val="en-US"/>
              </w:rPr>
            </w:pPr>
            <w:r w:rsidRPr="003D662E">
              <w:rPr>
                <w:b/>
                <w:bCs/>
                <w:lang w:val="en-US"/>
              </w:rPr>
              <w:t>3</w:t>
            </w:r>
            <w:r w:rsidRPr="003D662E">
              <w:rPr>
                <w:bCs/>
                <w:lang w:val="en-US"/>
              </w:rPr>
              <w:t xml:space="preserve"> connectors: MQTT v3, MQTT v5, AMQP</w:t>
            </w:r>
          </w:p>
          <w:p w14:paraId="17B99721" w14:textId="2458BA6D" w:rsidR="005905EE" w:rsidRPr="003D662E" w:rsidRDefault="00C0101A" w:rsidP="005905EE">
            <w:pPr>
              <w:cnfStyle w:val="000000000000" w:firstRow="0" w:lastRow="0" w:firstColumn="0" w:lastColumn="0" w:oddVBand="0" w:evenVBand="0" w:oddHBand="0" w:evenHBand="0" w:firstRowFirstColumn="0" w:firstRowLastColumn="0" w:lastRowFirstColumn="0" w:lastRowLastColumn="0"/>
              <w:rPr>
                <w:bCs/>
                <w:lang w:val="en-US"/>
              </w:rPr>
            </w:pPr>
            <w:r w:rsidRPr="003D662E">
              <w:rPr>
                <w:b/>
                <w:bCs/>
                <w:lang w:val="en-US"/>
              </w:rPr>
              <w:t>5</w:t>
            </w:r>
            <w:r w:rsidR="005905EE" w:rsidRPr="003D662E">
              <w:rPr>
                <w:bCs/>
                <w:lang w:val="en-US"/>
              </w:rPr>
              <w:t xml:space="preserve"> connector binders: MQTT v3</w:t>
            </w:r>
            <w:r w:rsidRPr="003D662E">
              <w:rPr>
                <w:bCs/>
                <w:lang w:val="en-US"/>
              </w:rPr>
              <w:t xml:space="preserve"> (Paho, Hive)</w:t>
            </w:r>
            <w:r w:rsidR="005905EE" w:rsidRPr="003D662E">
              <w:rPr>
                <w:bCs/>
                <w:lang w:val="en-US"/>
              </w:rPr>
              <w:t>, MQTT v5</w:t>
            </w:r>
            <w:r w:rsidRPr="003D662E">
              <w:rPr>
                <w:bCs/>
                <w:lang w:val="en-US"/>
              </w:rPr>
              <w:t xml:space="preserve"> (Paho, Hive)</w:t>
            </w:r>
            <w:r w:rsidR="005905EE" w:rsidRPr="003D662E">
              <w:rPr>
                <w:bCs/>
                <w:lang w:val="en-US"/>
              </w:rPr>
              <w:t>, AMQP</w:t>
            </w:r>
          </w:p>
        </w:tc>
      </w:tr>
      <w:tr w:rsidR="005905EE" w:rsidRPr="00811234" w14:paraId="0BEE7BFF" w14:textId="77777777" w:rsidTr="00A00981">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single" w:sz="4" w:space="0" w:color="238FB7"/>
            </w:tcBorders>
            <w:shd w:val="clear" w:color="auto" w:fill="92D3EA"/>
          </w:tcPr>
          <w:p w14:paraId="65CB97C0" w14:textId="3E734C30" w:rsidR="005905EE" w:rsidRPr="003D662E" w:rsidRDefault="005905EE" w:rsidP="005905EE">
            <w:pPr>
              <w:rPr>
                <w:b w:val="0"/>
                <w:bCs w:val="0"/>
                <w:lang w:val="en-US"/>
              </w:rPr>
            </w:pPr>
            <w:r w:rsidRPr="003D662E">
              <w:rPr>
                <w:b w:val="0"/>
                <w:bCs w:val="0"/>
                <w:lang w:val="en-US"/>
              </w:rPr>
              <w:t>Machine</w:t>
            </w:r>
            <w:r w:rsidR="0082639D" w:rsidRPr="003D662E">
              <w:rPr>
                <w:b w:val="0"/>
                <w:bCs w:val="0"/>
                <w:lang w:val="en-US"/>
              </w:rPr>
              <w:t>/plat</w:t>
            </w:r>
            <w:r w:rsidRPr="003D662E">
              <w:rPr>
                <w:b w:val="0"/>
                <w:bCs w:val="0"/>
                <w:lang w:val="en-US"/>
              </w:rPr>
              <w:t>form connectors*</w:t>
            </w:r>
          </w:p>
        </w:tc>
        <w:tc>
          <w:tcPr>
            <w:tcW w:w="5665" w:type="dxa"/>
            <w:tcBorders>
              <w:top w:val="single" w:sz="4" w:space="0" w:color="238FB7"/>
              <w:bottom w:val="single" w:sz="4" w:space="0" w:color="238FB7"/>
            </w:tcBorders>
          </w:tcPr>
          <w:p w14:paraId="4E897F89" w14:textId="49E29C14" w:rsidR="005905EE" w:rsidRPr="003D662E" w:rsidRDefault="005905EE" w:rsidP="005905EE">
            <w:pPr>
              <w:cnfStyle w:val="000000000000" w:firstRow="0" w:lastRow="0" w:firstColumn="0" w:lastColumn="0" w:oddVBand="0" w:evenVBand="0" w:oddHBand="0" w:evenHBand="0" w:firstRowFirstColumn="0" w:firstRowLastColumn="0" w:lastRowFirstColumn="0" w:lastRowLastColumn="0"/>
              <w:rPr>
                <w:bCs/>
                <w:lang w:val="en-US"/>
              </w:rPr>
            </w:pPr>
            <w:r w:rsidRPr="003D662E">
              <w:rPr>
                <w:b/>
                <w:bCs/>
                <w:lang w:val="en-US"/>
              </w:rPr>
              <w:t>4</w:t>
            </w:r>
            <w:r w:rsidRPr="003D662E">
              <w:rPr>
                <w:bCs/>
                <w:lang w:val="en-US"/>
              </w:rPr>
              <w:t xml:space="preserve"> connectors: OPC UA v1, AAS, MQTT v3, MQTT v5</w:t>
            </w:r>
          </w:p>
        </w:tc>
      </w:tr>
      <w:tr w:rsidR="00673F24" w:rsidRPr="00811234" w14:paraId="543DEAD7" w14:textId="77777777" w:rsidTr="00A00981">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single" w:sz="4" w:space="0" w:color="238FB7"/>
            </w:tcBorders>
            <w:shd w:val="clear" w:color="auto" w:fill="92D3EA"/>
          </w:tcPr>
          <w:p w14:paraId="6CC9D78C" w14:textId="39FD0A61" w:rsidR="00673F24" w:rsidRPr="003D662E" w:rsidRDefault="00673F24" w:rsidP="005905EE">
            <w:pPr>
              <w:rPr>
                <w:b w:val="0"/>
                <w:bCs w:val="0"/>
                <w:lang w:val="en-US"/>
              </w:rPr>
            </w:pPr>
            <w:r w:rsidRPr="003D662E">
              <w:rPr>
                <w:b w:val="0"/>
                <w:bCs w:val="0"/>
                <w:lang w:val="en-US"/>
              </w:rPr>
              <w:t>Storage connectors</w:t>
            </w:r>
          </w:p>
        </w:tc>
        <w:tc>
          <w:tcPr>
            <w:tcW w:w="5665" w:type="dxa"/>
            <w:tcBorders>
              <w:top w:val="single" w:sz="4" w:space="0" w:color="238FB7"/>
              <w:bottom w:val="single" w:sz="4" w:space="0" w:color="238FB7"/>
            </w:tcBorders>
          </w:tcPr>
          <w:p w14:paraId="165EF732" w14:textId="2E141688" w:rsidR="00673F24" w:rsidRPr="003D662E" w:rsidRDefault="00673F24" w:rsidP="005905EE">
            <w:pPr>
              <w:cnfStyle w:val="000000000000" w:firstRow="0" w:lastRow="0" w:firstColumn="0" w:lastColumn="0" w:oddVBand="0" w:evenVBand="0" w:oddHBand="0" w:evenHBand="0" w:firstRowFirstColumn="0" w:firstRowLastColumn="0" w:lastRowFirstColumn="0" w:lastRowLastColumn="0"/>
              <w:rPr>
                <w:b/>
                <w:bCs/>
                <w:lang w:val="en-US"/>
              </w:rPr>
            </w:pPr>
            <w:r w:rsidRPr="003D662E">
              <w:rPr>
                <w:b/>
                <w:bCs/>
                <w:lang w:val="en-US"/>
              </w:rPr>
              <w:t xml:space="preserve">1 </w:t>
            </w:r>
            <w:r w:rsidRPr="003D662E">
              <w:rPr>
                <w:bCs/>
                <w:lang w:val="en-US"/>
              </w:rPr>
              <w:t xml:space="preserve">connector to Amazon S3 (local, remote; two </w:t>
            </w:r>
            <w:r w:rsidR="001237BC" w:rsidRPr="003D662E">
              <w:rPr>
                <w:bCs/>
                <w:lang w:val="en-US"/>
              </w:rPr>
              <w:t>realizations</w:t>
            </w:r>
            <w:r w:rsidRPr="003D662E">
              <w:rPr>
                <w:bCs/>
                <w:lang w:val="en-US"/>
              </w:rPr>
              <w:t>)</w:t>
            </w:r>
          </w:p>
        </w:tc>
      </w:tr>
      <w:tr w:rsidR="00505313" w:rsidRPr="00811234" w14:paraId="4B50EFAD" w14:textId="77777777" w:rsidTr="00A00981">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double" w:sz="4" w:space="0" w:color="238FB7"/>
            </w:tcBorders>
            <w:shd w:val="clear" w:color="auto" w:fill="92D3EA"/>
          </w:tcPr>
          <w:p w14:paraId="1D94F115" w14:textId="05C77B62" w:rsidR="00505313" w:rsidRPr="00505313" w:rsidRDefault="00505313" w:rsidP="005905EE">
            <w:pPr>
              <w:rPr>
                <w:b w:val="0"/>
                <w:lang w:val="en-US"/>
              </w:rPr>
            </w:pPr>
            <w:r w:rsidRPr="00505313">
              <w:rPr>
                <w:b w:val="0"/>
                <w:lang w:val="en-US"/>
              </w:rPr>
              <w:t>Configuration meta model</w:t>
            </w:r>
          </w:p>
        </w:tc>
        <w:tc>
          <w:tcPr>
            <w:tcW w:w="5665" w:type="dxa"/>
            <w:tcBorders>
              <w:top w:val="single" w:sz="4" w:space="0" w:color="238FB7"/>
              <w:bottom w:val="double" w:sz="4" w:space="0" w:color="238FB7"/>
            </w:tcBorders>
          </w:tcPr>
          <w:p w14:paraId="75F17636" w14:textId="4CE527A9" w:rsidR="00505313" w:rsidRPr="003D662E" w:rsidRDefault="00505313" w:rsidP="005905EE">
            <w:pPr>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 xml:space="preserve">1 </w:t>
            </w:r>
            <w:r w:rsidRPr="00505313">
              <w:rPr>
                <w:bCs/>
                <w:lang w:val="en-US"/>
              </w:rPr>
              <w:t>MIP sensor MQTT connector</w:t>
            </w:r>
            <w:r w:rsidR="00446080">
              <w:rPr>
                <w:bCs/>
                <w:lang w:val="en-US"/>
              </w:rPr>
              <w:t xml:space="preserve">, </w:t>
            </w:r>
            <w:r w:rsidR="00446080" w:rsidRPr="00243763">
              <w:rPr>
                <w:b/>
                <w:bCs/>
                <w:lang w:val="en-US"/>
              </w:rPr>
              <w:t>1</w:t>
            </w:r>
            <w:r w:rsidR="00446080">
              <w:rPr>
                <w:bCs/>
                <w:lang w:val="en-US"/>
              </w:rPr>
              <w:t xml:space="preserve"> NovoAI AVA MQTT connector</w:t>
            </w:r>
          </w:p>
        </w:tc>
      </w:tr>
      <w:tr w:rsidR="005905EE" w:rsidRPr="003D662E" w14:paraId="272B01B4" w14:textId="77777777" w:rsidTr="00A00981">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double" w:sz="4" w:space="0" w:color="238FB7"/>
            </w:tcBorders>
            <w:shd w:val="clear" w:color="auto" w:fill="92D3EA"/>
          </w:tcPr>
          <w:p w14:paraId="657CF546" w14:textId="578992F4" w:rsidR="005905EE" w:rsidRPr="003D662E" w:rsidRDefault="005905EE" w:rsidP="005905EE">
            <w:pPr>
              <w:rPr>
                <w:lang w:val="en-US"/>
              </w:rPr>
            </w:pPr>
            <w:r w:rsidRPr="003D662E">
              <w:rPr>
                <w:lang w:val="en-US"/>
              </w:rPr>
              <w:t>Sum</w:t>
            </w:r>
          </w:p>
        </w:tc>
        <w:tc>
          <w:tcPr>
            <w:tcW w:w="5665" w:type="dxa"/>
            <w:tcBorders>
              <w:top w:val="single" w:sz="4" w:space="0" w:color="238FB7"/>
              <w:bottom w:val="double" w:sz="4" w:space="0" w:color="238FB7"/>
            </w:tcBorders>
          </w:tcPr>
          <w:p w14:paraId="05DA6A41" w14:textId="41B01BB0" w:rsidR="005905EE" w:rsidRPr="003D662E" w:rsidRDefault="00C0101A" w:rsidP="005905EE">
            <w:pPr>
              <w:cnfStyle w:val="000000000000" w:firstRow="0" w:lastRow="0" w:firstColumn="0" w:lastColumn="0" w:oddVBand="0" w:evenVBand="0" w:oddHBand="0" w:evenHBand="0" w:firstRowFirstColumn="0" w:firstRowLastColumn="0" w:lastRowFirstColumn="0" w:lastRowLastColumn="0"/>
              <w:rPr>
                <w:bCs/>
                <w:lang w:val="en-US"/>
              </w:rPr>
            </w:pPr>
            <w:r w:rsidRPr="003D662E">
              <w:rPr>
                <w:b/>
                <w:bCs/>
                <w:lang w:val="en-US"/>
              </w:rPr>
              <w:t>1</w:t>
            </w:r>
            <w:r w:rsidR="00243763">
              <w:rPr>
                <w:b/>
                <w:bCs/>
                <w:lang w:val="en-US"/>
              </w:rPr>
              <w:t>8</w:t>
            </w:r>
            <w:r w:rsidRPr="003D662E">
              <w:rPr>
                <w:bCs/>
                <w:lang w:val="en-US"/>
              </w:rPr>
              <w:t xml:space="preserve"> </w:t>
            </w:r>
            <w:r w:rsidR="005905EE" w:rsidRPr="003D662E">
              <w:rPr>
                <w:bCs/>
                <w:lang w:val="en-US"/>
              </w:rPr>
              <w:t>connector</w:t>
            </w:r>
            <w:r w:rsidR="000241B2" w:rsidRPr="003D662E">
              <w:rPr>
                <w:bCs/>
                <w:lang w:val="en-US"/>
              </w:rPr>
              <w:t>s</w:t>
            </w:r>
            <w:r w:rsidR="005905EE" w:rsidRPr="003D662E">
              <w:rPr>
                <w:bCs/>
                <w:lang w:val="en-US"/>
              </w:rPr>
              <w:t xml:space="preserve"> realized, 8 further available</w:t>
            </w:r>
          </w:p>
        </w:tc>
      </w:tr>
    </w:tbl>
    <w:p w14:paraId="3F47EC65" w14:textId="29CFC884" w:rsidR="004379C2" w:rsidRPr="003D662E" w:rsidRDefault="004379C2" w:rsidP="0032147C">
      <w:pPr>
        <w:jc w:val="both"/>
        <w:rPr>
          <w:color w:val="FF0000"/>
          <w:lang w:val="en-US"/>
        </w:rPr>
      </w:pPr>
    </w:p>
    <w:p w14:paraId="234C2B39" w14:textId="36B6FBC6" w:rsidR="00FF33A9" w:rsidRPr="003D662E" w:rsidRDefault="00FF33A9" w:rsidP="0032147C">
      <w:pPr>
        <w:jc w:val="both"/>
        <w:rPr>
          <w:lang w:val="en-US"/>
        </w:rPr>
      </w:pPr>
      <w:r w:rsidRPr="003D662E">
        <w:rPr>
          <w:lang w:val="en-US"/>
        </w:rPr>
        <w:fldChar w:fldCharType="begin"/>
      </w:r>
      <w:r w:rsidRPr="003D662E">
        <w:rPr>
          <w:lang w:val="en-US"/>
        </w:rPr>
        <w:instrText xml:space="preserve"> REF _Ref77598911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39</w:t>
      </w:r>
      <w:r w:rsidRPr="003D662E">
        <w:rPr>
          <w:lang w:val="en-US"/>
        </w:rPr>
        <w:fldChar w:fldCharType="end"/>
      </w:r>
      <w:r w:rsidRPr="003D662E">
        <w:rPr>
          <w:lang w:val="en-US"/>
        </w:rPr>
        <w:t xml:space="preserve"> summarizes the number of developed components</w:t>
      </w:r>
      <w:r w:rsidR="00F03E88" w:rsidRPr="003D662E">
        <w:rPr>
          <w:lang w:val="en-US"/>
        </w:rPr>
        <w:t xml:space="preserve"> categorized by the layers</w:t>
      </w:r>
      <w:r w:rsidR="001D0114" w:rsidRPr="003D662E">
        <w:rPr>
          <w:lang w:val="en-US"/>
        </w:rPr>
        <w:t xml:space="preserve"> or logical components</w:t>
      </w:r>
      <w:r w:rsidRPr="003D662E">
        <w:rPr>
          <w:lang w:val="en-US"/>
        </w:rPr>
        <w:t>.</w:t>
      </w:r>
    </w:p>
    <w:p w14:paraId="3145D447" w14:textId="263B2B20" w:rsidR="002179CF" w:rsidRPr="003D662E" w:rsidRDefault="002179CF" w:rsidP="002179CF">
      <w:pPr>
        <w:pStyle w:val="Caption"/>
        <w:jc w:val="center"/>
        <w:rPr>
          <w:color w:val="auto"/>
          <w:lang w:val="en-US"/>
        </w:rPr>
      </w:pPr>
      <w:bookmarkStart w:id="395" w:name="_Ref7759891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39</w:t>
      </w:r>
      <w:r w:rsidRPr="003D662E">
        <w:fldChar w:fldCharType="end"/>
      </w:r>
      <w:bookmarkEnd w:id="395"/>
      <w:r w:rsidRPr="003D662E">
        <w:rPr>
          <w:lang w:val="en-US"/>
        </w:rPr>
        <w:t>: KPI-based summary of developed components</w:t>
      </w:r>
    </w:p>
    <w:tbl>
      <w:tblPr>
        <w:tblStyle w:val="GridTable1Light-Accent1"/>
        <w:tblW w:w="0" w:type="auto"/>
        <w:tblLook w:val="04A0" w:firstRow="1" w:lastRow="0" w:firstColumn="1" w:lastColumn="0" w:noHBand="0" w:noVBand="1"/>
      </w:tblPr>
      <w:tblGrid>
        <w:gridCol w:w="3397"/>
        <w:gridCol w:w="5665"/>
      </w:tblGrid>
      <w:tr w:rsidR="00A767A5" w:rsidRPr="003D662E" w14:paraId="01CBEFA7" w14:textId="77777777" w:rsidTr="00A510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238FB7"/>
          </w:tcPr>
          <w:p w14:paraId="0FD537D7" w14:textId="74095C19" w:rsidR="00A767A5" w:rsidRPr="003D662E" w:rsidRDefault="00A767A5" w:rsidP="00A51021">
            <w:pPr>
              <w:rPr>
                <w:color w:val="FFFFFF" w:themeColor="background1"/>
                <w:lang w:val="en-US"/>
              </w:rPr>
            </w:pPr>
            <w:r w:rsidRPr="003D662E">
              <w:rPr>
                <w:color w:val="FFFFFF" w:themeColor="background1"/>
                <w:lang w:val="en-US"/>
              </w:rPr>
              <w:t xml:space="preserve">KPI: Components developed </w:t>
            </w:r>
          </w:p>
        </w:tc>
      </w:tr>
      <w:tr w:rsidR="0048441D" w:rsidRPr="003D662E" w14:paraId="3DFBF342" w14:textId="77777777" w:rsidTr="00A51021">
        <w:tc>
          <w:tcPr>
            <w:cnfStyle w:val="001000000000" w:firstRow="0" w:lastRow="0" w:firstColumn="1" w:lastColumn="0" w:oddVBand="0" w:evenVBand="0" w:oddHBand="0" w:evenHBand="0" w:firstRowFirstColumn="0" w:firstRowLastColumn="0" w:lastRowFirstColumn="0" w:lastRowLastColumn="0"/>
            <w:tcW w:w="3397" w:type="dxa"/>
            <w:tcBorders>
              <w:left w:val="single" w:sz="4" w:space="0" w:color="B8CCE4" w:themeColor="accent1" w:themeTint="66"/>
              <w:bottom w:val="single" w:sz="4" w:space="0" w:color="238FB7"/>
            </w:tcBorders>
            <w:shd w:val="clear" w:color="auto" w:fill="92D3EA"/>
          </w:tcPr>
          <w:p w14:paraId="6CCB5034" w14:textId="1659FBA1" w:rsidR="0048441D" w:rsidRPr="003D662E" w:rsidRDefault="0048441D" w:rsidP="00A51021">
            <w:pPr>
              <w:rPr>
                <w:b w:val="0"/>
                <w:lang w:val="en-US"/>
              </w:rPr>
            </w:pPr>
            <w:r w:rsidRPr="003D662E">
              <w:rPr>
                <w:b w:val="0"/>
                <w:lang w:val="en-US"/>
              </w:rPr>
              <w:t>Tooling</w:t>
            </w:r>
          </w:p>
        </w:tc>
        <w:tc>
          <w:tcPr>
            <w:tcW w:w="5665" w:type="dxa"/>
            <w:tcBorders>
              <w:top w:val="single" w:sz="4" w:space="0" w:color="238FB7"/>
              <w:bottom w:val="single" w:sz="4" w:space="0" w:color="238FB7"/>
            </w:tcBorders>
          </w:tcPr>
          <w:p w14:paraId="4ED0DEB0" w14:textId="048DAB7C" w:rsidR="0048441D" w:rsidRPr="003D662E" w:rsidRDefault="0048441D"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4 (maven plugins)</w:t>
            </w:r>
          </w:p>
        </w:tc>
      </w:tr>
      <w:tr w:rsidR="00A767A5" w:rsidRPr="00811234" w14:paraId="432E240A" w14:textId="77777777" w:rsidTr="00A51021">
        <w:tc>
          <w:tcPr>
            <w:cnfStyle w:val="001000000000" w:firstRow="0" w:lastRow="0" w:firstColumn="1" w:lastColumn="0" w:oddVBand="0" w:evenVBand="0" w:oddHBand="0" w:evenHBand="0" w:firstRowFirstColumn="0" w:firstRowLastColumn="0" w:lastRowFirstColumn="0" w:lastRowLastColumn="0"/>
            <w:tcW w:w="3397" w:type="dxa"/>
            <w:tcBorders>
              <w:left w:val="single" w:sz="4" w:space="0" w:color="B8CCE4" w:themeColor="accent1" w:themeTint="66"/>
              <w:bottom w:val="single" w:sz="4" w:space="0" w:color="238FB7"/>
            </w:tcBorders>
            <w:shd w:val="clear" w:color="auto" w:fill="92D3EA"/>
          </w:tcPr>
          <w:p w14:paraId="07B58428" w14:textId="172FDB3F" w:rsidR="00A767A5" w:rsidRPr="003D662E" w:rsidRDefault="00A767A5" w:rsidP="00A51021">
            <w:pPr>
              <w:rPr>
                <w:lang w:val="en-US"/>
              </w:rPr>
            </w:pPr>
            <w:r w:rsidRPr="003D662E">
              <w:rPr>
                <w:b w:val="0"/>
                <w:lang w:val="en-US"/>
              </w:rPr>
              <w:t xml:space="preserve">Support </w:t>
            </w:r>
            <w:r w:rsidR="00AA649B" w:rsidRPr="003D662E">
              <w:rPr>
                <w:b w:val="0"/>
                <w:lang w:val="en-US"/>
              </w:rPr>
              <w:t>L</w:t>
            </w:r>
            <w:r w:rsidRPr="003D662E">
              <w:rPr>
                <w:b w:val="0"/>
                <w:lang w:val="en-US"/>
              </w:rPr>
              <w:t>ayer</w:t>
            </w:r>
          </w:p>
        </w:tc>
        <w:tc>
          <w:tcPr>
            <w:tcW w:w="5665" w:type="dxa"/>
            <w:tcBorders>
              <w:top w:val="single" w:sz="4" w:space="0" w:color="238FB7"/>
              <w:bottom w:val="single" w:sz="4" w:space="0" w:color="238FB7"/>
            </w:tcBorders>
          </w:tcPr>
          <w:p w14:paraId="599BA5A2" w14:textId="4EBE01FC" w:rsidR="00A767A5" w:rsidRPr="003D662E" w:rsidRDefault="002717B0" w:rsidP="00A51021">
            <w:pPr>
              <w:cnfStyle w:val="000000000000" w:firstRow="0" w:lastRow="0" w:firstColumn="0" w:lastColumn="0" w:oddVBand="0" w:evenVBand="0" w:oddHBand="0" w:evenHBand="0" w:firstRowFirstColumn="0" w:firstRowLastColumn="0" w:lastRowFirstColumn="0" w:lastRowLastColumn="0"/>
              <w:rPr>
                <w:b/>
                <w:lang w:val="en-US"/>
              </w:rPr>
            </w:pPr>
            <w:r>
              <w:rPr>
                <w:bCs/>
                <w:lang w:val="en-US"/>
              </w:rPr>
              <w:t>10</w:t>
            </w:r>
            <w:r w:rsidR="00A767A5" w:rsidRPr="003D662E">
              <w:rPr>
                <w:bCs/>
                <w:lang w:val="en-US"/>
              </w:rPr>
              <w:t xml:space="preserve"> (including </w:t>
            </w:r>
            <w:r w:rsidR="00340D80">
              <w:rPr>
                <w:bCs/>
                <w:lang w:val="en-US"/>
              </w:rPr>
              <w:t>5</w:t>
            </w:r>
            <w:r w:rsidR="00A767A5" w:rsidRPr="003D662E">
              <w:rPr>
                <w:bCs/>
                <w:lang w:val="en-US"/>
              </w:rPr>
              <w:t xml:space="preserve"> optional</w:t>
            </w:r>
            <w:r w:rsidR="001F3BBA" w:rsidRPr="003D662E">
              <w:rPr>
                <w:bCs/>
                <w:lang w:val="en-US"/>
              </w:rPr>
              <w:t xml:space="preserve"> </w:t>
            </w:r>
            <w:r w:rsidR="001F3BBA" w:rsidRPr="003D662E">
              <w:rPr>
                <w:lang w:val="en-US"/>
              </w:rPr>
              <w:t>component</w:t>
            </w:r>
            <w:r w:rsidR="00340D80">
              <w:rPr>
                <w:lang w:val="en-US"/>
              </w:rPr>
              <w:t>s</w:t>
            </w:r>
            <w:r>
              <w:rPr>
                <w:lang w:val="en-US"/>
              </w:rPr>
              <w:t>, ADS library</w:t>
            </w:r>
            <w:r w:rsidR="00A767A5" w:rsidRPr="003D662E">
              <w:rPr>
                <w:bCs/>
                <w:lang w:val="en-US"/>
              </w:rPr>
              <w:t>)</w:t>
            </w:r>
          </w:p>
        </w:tc>
      </w:tr>
      <w:tr w:rsidR="00A767A5" w:rsidRPr="003D662E" w14:paraId="330DAC00" w14:textId="77777777" w:rsidTr="00A51021">
        <w:tc>
          <w:tcPr>
            <w:cnfStyle w:val="001000000000" w:firstRow="0" w:lastRow="0" w:firstColumn="1" w:lastColumn="0" w:oddVBand="0" w:evenVBand="0" w:oddHBand="0" w:evenHBand="0" w:firstRowFirstColumn="0" w:firstRowLastColumn="0" w:lastRowFirstColumn="0" w:lastRowLastColumn="0"/>
            <w:tcW w:w="3397" w:type="dxa"/>
            <w:tcBorders>
              <w:left w:val="single" w:sz="4" w:space="0" w:color="B8CCE4" w:themeColor="accent1" w:themeTint="66"/>
              <w:bottom w:val="single" w:sz="4" w:space="0" w:color="238FB7"/>
            </w:tcBorders>
            <w:shd w:val="clear" w:color="auto" w:fill="92D3EA"/>
          </w:tcPr>
          <w:p w14:paraId="5C296946" w14:textId="2CFE8315" w:rsidR="00A767A5" w:rsidRPr="003D662E" w:rsidRDefault="00A767A5" w:rsidP="00A51021">
            <w:pPr>
              <w:rPr>
                <w:b w:val="0"/>
                <w:bCs w:val="0"/>
                <w:lang w:val="en-US"/>
              </w:rPr>
            </w:pPr>
            <w:r w:rsidRPr="003D662E">
              <w:rPr>
                <w:b w:val="0"/>
                <w:bCs w:val="0"/>
                <w:lang w:val="en-US"/>
              </w:rPr>
              <w:t xml:space="preserve">Transport </w:t>
            </w:r>
            <w:r w:rsidR="00AA649B" w:rsidRPr="003D662E">
              <w:rPr>
                <w:b w:val="0"/>
                <w:bCs w:val="0"/>
                <w:lang w:val="en-US"/>
              </w:rPr>
              <w:t>C</w:t>
            </w:r>
            <w:r w:rsidRPr="003D662E">
              <w:rPr>
                <w:b w:val="0"/>
                <w:bCs w:val="0"/>
                <w:lang w:val="en-US"/>
              </w:rPr>
              <w:t>omponent</w:t>
            </w:r>
          </w:p>
        </w:tc>
        <w:tc>
          <w:tcPr>
            <w:tcW w:w="5665" w:type="dxa"/>
            <w:tcBorders>
              <w:top w:val="single" w:sz="4" w:space="0" w:color="238FB7"/>
              <w:bottom w:val="single" w:sz="4" w:space="0" w:color="238FB7"/>
            </w:tcBorders>
          </w:tcPr>
          <w:p w14:paraId="3BB893DF" w14:textId="72E1D020" w:rsidR="00A767A5" w:rsidRPr="003D662E" w:rsidRDefault="00A767A5"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10 (</w:t>
            </w:r>
            <w:r w:rsidRPr="003D662E">
              <w:rPr>
                <w:bCs/>
                <w:lang w:val="en-US"/>
              </w:rPr>
              <w:t>including</w:t>
            </w:r>
            <w:r w:rsidRPr="003D662E">
              <w:rPr>
                <w:lang w:val="en-US"/>
              </w:rPr>
              <w:t xml:space="preserve"> 8 optional</w:t>
            </w:r>
            <w:r w:rsidR="00F03E88" w:rsidRPr="003D662E">
              <w:rPr>
                <w:lang w:val="en-US"/>
              </w:rPr>
              <w:t>/alternative</w:t>
            </w:r>
            <w:r w:rsidR="001F3BBA" w:rsidRPr="003D662E">
              <w:rPr>
                <w:lang w:val="en-US"/>
              </w:rPr>
              <w:t xml:space="preserve"> components</w:t>
            </w:r>
            <w:r w:rsidRPr="003D662E">
              <w:rPr>
                <w:lang w:val="en-US"/>
              </w:rPr>
              <w:t>)</w:t>
            </w:r>
          </w:p>
        </w:tc>
      </w:tr>
      <w:tr w:rsidR="00A767A5" w:rsidRPr="003D662E" w14:paraId="66FA8743" w14:textId="77777777" w:rsidTr="00A51021">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single" w:sz="4" w:space="0" w:color="238FB7"/>
            </w:tcBorders>
            <w:shd w:val="clear" w:color="auto" w:fill="92D3EA"/>
          </w:tcPr>
          <w:p w14:paraId="2E8C5B9C" w14:textId="4700EF04" w:rsidR="00A767A5" w:rsidRPr="003D662E" w:rsidRDefault="00A767A5" w:rsidP="00A51021">
            <w:pPr>
              <w:rPr>
                <w:b w:val="0"/>
                <w:bCs w:val="0"/>
                <w:lang w:val="en-US"/>
              </w:rPr>
            </w:pPr>
            <w:r w:rsidRPr="003D662E">
              <w:rPr>
                <w:b w:val="0"/>
                <w:bCs w:val="0"/>
                <w:lang w:val="en-US"/>
              </w:rPr>
              <w:t xml:space="preserve">Connectors </w:t>
            </w:r>
            <w:r w:rsidR="00AA649B" w:rsidRPr="003D662E">
              <w:rPr>
                <w:b w:val="0"/>
                <w:bCs w:val="0"/>
                <w:lang w:val="en-US"/>
              </w:rPr>
              <w:t>C</w:t>
            </w:r>
            <w:r w:rsidRPr="003D662E">
              <w:rPr>
                <w:b w:val="0"/>
                <w:bCs w:val="0"/>
                <w:lang w:val="en-US"/>
              </w:rPr>
              <w:t>omponent</w:t>
            </w:r>
          </w:p>
        </w:tc>
        <w:tc>
          <w:tcPr>
            <w:tcW w:w="5665" w:type="dxa"/>
            <w:tcBorders>
              <w:top w:val="single" w:sz="4" w:space="0" w:color="238FB7"/>
              <w:bottom w:val="single" w:sz="4" w:space="0" w:color="238FB7"/>
            </w:tcBorders>
          </w:tcPr>
          <w:p w14:paraId="59A340D1" w14:textId="676D9D7E" w:rsidR="00A767A5" w:rsidRPr="003D662E" w:rsidRDefault="00A767A5"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5 (including 4 optional</w:t>
            </w:r>
            <w:r w:rsidR="00F03E88" w:rsidRPr="003D662E">
              <w:rPr>
                <w:lang w:val="en-US"/>
              </w:rPr>
              <w:t>/alternative</w:t>
            </w:r>
            <w:r w:rsidR="001F3BBA" w:rsidRPr="003D662E">
              <w:rPr>
                <w:lang w:val="en-US"/>
              </w:rPr>
              <w:t xml:space="preserve"> components</w:t>
            </w:r>
            <w:r w:rsidRPr="003D662E">
              <w:rPr>
                <w:bCs/>
                <w:lang w:val="en-US"/>
              </w:rPr>
              <w:t>)</w:t>
            </w:r>
          </w:p>
        </w:tc>
      </w:tr>
      <w:tr w:rsidR="00F03E88" w:rsidRPr="003D662E" w14:paraId="14211076" w14:textId="77777777" w:rsidTr="00A51021">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single" w:sz="4" w:space="0" w:color="238FB7"/>
            </w:tcBorders>
            <w:shd w:val="clear" w:color="auto" w:fill="92D3EA"/>
          </w:tcPr>
          <w:p w14:paraId="20277ED8" w14:textId="510CCDD0" w:rsidR="00F03E88" w:rsidRPr="003D662E" w:rsidRDefault="00F03E88" w:rsidP="00A51021">
            <w:pPr>
              <w:rPr>
                <w:b w:val="0"/>
                <w:bCs w:val="0"/>
                <w:lang w:val="en-US"/>
              </w:rPr>
            </w:pPr>
            <w:r w:rsidRPr="003D662E">
              <w:rPr>
                <w:b w:val="0"/>
                <w:bCs w:val="0"/>
                <w:lang w:val="en-US"/>
              </w:rPr>
              <w:t xml:space="preserve">Services </w:t>
            </w:r>
            <w:r w:rsidR="00AA649B" w:rsidRPr="003D662E">
              <w:rPr>
                <w:b w:val="0"/>
                <w:bCs w:val="0"/>
                <w:lang w:val="en-US"/>
              </w:rPr>
              <w:t>L</w:t>
            </w:r>
            <w:r w:rsidRPr="003D662E">
              <w:rPr>
                <w:b w:val="0"/>
                <w:bCs w:val="0"/>
                <w:lang w:val="en-US"/>
              </w:rPr>
              <w:t>ayer</w:t>
            </w:r>
          </w:p>
        </w:tc>
        <w:tc>
          <w:tcPr>
            <w:tcW w:w="5665" w:type="dxa"/>
            <w:tcBorders>
              <w:top w:val="single" w:sz="4" w:space="0" w:color="238FB7"/>
              <w:bottom w:val="single" w:sz="4" w:space="0" w:color="238FB7"/>
            </w:tcBorders>
          </w:tcPr>
          <w:p w14:paraId="2639D805" w14:textId="40EE4857" w:rsidR="00F03E88" w:rsidRPr="003D662E" w:rsidRDefault="00F03E88"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4 (including 2 optional</w:t>
            </w:r>
            <w:r w:rsidRPr="003D662E">
              <w:rPr>
                <w:lang w:val="en-US"/>
              </w:rPr>
              <w:t>/alternative</w:t>
            </w:r>
            <w:r w:rsidR="001F3BBA" w:rsidRPr="003D662E">
              <w:rPr>
                <w:lang w:val="en-US"/>
              </w:rPr>
              <w:t xml:space="preserve"> components</w:t>
            </w:r>
            <w:r w:rsidRPr="003D662E">
              <w:rPr>
                <w:bCs/>
                <w:lang w:val="en-US"/>
              </w:rPr>
              <w:t>)</w:t>
            </w:r>
          </w:p>
        </w:tc>
      </w:tr>
      <w:tr w:rsidR="00F03E88" w:rsidRPr="003D662E" w14:paraId="31DF6102" w14:textId="77777777" w:rsidTr="00A51021">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single" w:sz="4" w:space="0" w:color="238FB7"/>
            </w:tcBorders>
            <w:shd w:val="clear" w:color="auto" w:fill="92D3EA"/>
          </w:tcPr>
          <w:p w14:paraId="75F841AF" w14:textId="0AEAD65B" w:rsidR="00F03E88" w:rsidRPr="003D662E" w:rsidRDefault="00F03E88" w:rsidP="00A51021">
            <w:pPr>
              <w:rPr>
                <w:b w:val="0"/>
                <w:bCs w:val="0"/>
                <w:lang w:val="en-US"/>
              </w:rPr>
            </w:pPr>
            <w:r w:rsidRPr="003D662E">
              <w:rPr>
                <w:b w:val="0"/>
                <w:bCs w:val="0"/>
                <w:lang w:val="en-US"/>
              </w:rPr>
              <w:t xml:space="preserve">Resources </w:t>
            </w:r>
            <w:r w:rsidR="00AA649B" w:rsidRPr="003D662E">
              <w:rPr>
                <w:b w:val="0"/>
                <w:bCs w:val="0"/>
                <w:lang w:val="en-US"/>
              </w:rPr>
              <w:t>L</w:t>
            </w:r>
            <w:r w:rsidRPr="003D662E">
              <w:rPr>
                <w:b w:val="0"/>
                <w:bCs w:val="0"/>
                <w:lang w:val="en-US"/>
              </w:rPr>
              <w:t>ayer</w:t>
            </w:r>
          </w:p>
        </w:tc>
        <w:tc>
          <w:tcPr>
            <w:tcW w:w="5665" w:type="dxa"/>
            <w:tcBorders>
              <w:top w:val="single" w:sz="4" w:space="0" w:color="238FB7"/>
              <w:bottom w:val="single" w:sz="4" w:space="0" w:color="238FB7"/>
            </w:tcBorders>
          </w:tcPr>
          <w:p w14:paraId="4FFCD760" w14:textId="2C3F58CE" w:rsidR="00F03E88" w:rsidRPr="003D662E" w:rsidRDefault="001F3BB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1</w:t>
            </w:r>
            <w:r w:rsidR="008326B2" w:rsidRPr="003D662E">
              <w:rPr>
                <w:bCs/>
                <w:lang w:val="en-US"/>
              </w:rPr>
              <w:t>1</w:t>
            </w:r>
            <w:r w:rsidR="00F03E88" w:rsidRPr="003D662E">
              <w:rPr>
                <w:bCs/>
                <w:lang w:val="en-US"/>
              </w:rPr>
              <w:t xml:space="preserve"> (including </w:t>
            </w:r>
            <w:r w:rsidRPr="003D662E">
              <w:rPr>
                <w:bCs/>
                <w:lang w:val="en-US"/>
              </w:rPr>
              <w:t>7</w:t>
            </w:r>
            <w:r w:rsidR="00F03E88" w:rsidRPr="003D662E">
              <w:rPr>
                <w:bCs/>
                <w:lang w:val="en-US"/>
              </w:rPr>
              <w:t xml:space="preserve"> </w:t>
            </w:r>
            <w:r w:rsidR="00F03E88" w:rsidRPr="003D662E">
              <w:rPr>
                <w:lang w:val="en-US"/>
              </w:rPr>
              <w:t>alternative</w:t>
            </w:r>
            <w:r w:rsidRPr="003D662E">
              <w:rPr>
                <w:lang w:val="en-US"/>
              </w:rPr>
              <w:t xml:space="preserve"> components</w:t>
            </w:r>
            <w:r w:rsidR="00F03E88" w:rsidRPr="003D662E">
              <w:rPr>
                <w:bCs/>
                <w:lang w:val="en-US"/>
              </w:rPr>
              <w:t>)</w:t>
            </w:r>
          </w:p>
        </w:tc>
      </w:tr>
      <w:tr w:rsidR="00F03E88" w:rsidRPr="003D662E" w14:paraId="3B67C523" w14:textId="77777777" w:rsidTr="00A51021">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single" w:sz="4" w:space="0" w:color="238FB7"/>
            </w:tcBorders>
            <w:shd w:val="clear" w:color="auto" w:fill="92D3EA"/>
          </w:tcPr>
          <w:p w14:paraId="3832B17C" w14:textId="76E833AF" w:rsidR="00F03E88" w:rsidRPr="003D662E" w:rsidRDefault="00F03E88" w:rsidP="00A51021">
            <w:pPr>
              <w:rPr>
                <w:b w:val="0"/>
                <w:bCs w:val="0"/>
                <w:lang w:val="en-US"/>
              </w:rPr>
            </w:pPr>
            <w:r w:rsidRPr="003D662E">
              <w:rPr>
                <w:b w:val="0"/>
                <w:bCs w:val="0"/>
                <w:lang w:val="en-US"/>
              </w:rPr>
              <w:t xml:space="preserve">Configuration </w:t>
            </w:r>
            <w:r w:rsidR="00AA649B" w:rsidRPr="003D662E">
              <w:rPr>
                <w:b w:val="0"/>
                <w:bCs w:val="0"/>
                <w:lang w:val="en-US"/>
              </w:rPr>
              <w:t>L</w:t>
            </w:r>
            <w:r w:rsidRPr="003D662E">
              <w:rPr>
                <w:b w:val="0"/>
                <w:bCs w:val="0"/>
                <w:lang w:val="en-US"/>
              </w:rPr>
              <w:t>ayer</w:t>
            </w:r>
          </w:p>
        </w:tc>
        <w:tc>
          <w:tcPr>
            <w:tcW w:w="5665" w:type="dxa"/>
            <w:tcBorders>
              <w:top w:val="single" w:sz="4" w:space="0" w:color="238FB7"/>
              <w:bottom w:val="single" w:sz="4" w:space="0" w:color="238FB7"/>
            </w:tcBorders>
          </w:tcPr>
          <w:p w14:paraId="0BCFBBE4" w14:textId="367DE3CB" w:rsidR="00F03E88" w:rsidRPr="003D662E" w:rsidRDefault="002C251F" w:rsidP="00A51021">
            <w:pPr>
              <w:cnfStyle w:val="000000000000" w:firstRow="0" w:lastRow="0" w:firstColumn="0" w:lastColumn="0" w:oddVBand="0" w:evenVBand="0" w:oddHBand="0" w:evenHBand="0" w:firstRowFirstColumn="0" w:firstRowLastColumn="0" w:lastRowFirstColumn="0" w:lastRowLastColumn="0"/>
              <w:rPr>
                <w:bCs/>
                <w:lang w:val="en-US"/>
              </w:rPr>
            </w:pPr>
            <w:r>
              <w:rPr>
                <w:bCs/>
                <w:lang w:val="en-US"/>
              </w:rPr>
              <w:t>2 (including 1 optional default library)</w:t>
            </w:r>
          </w:p>
        </w:tc>
      </w:tr>
      <w:tr w:rsidR="00F03E88" w:rsidRPr="003D662E" w14:paraId="0ED3918E" w14:textId="77777777" w:rsidTr="00A51021">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single" w:sz="4" w:space="0" w:color="238FB7"/>
            </w:tcBorders>
            <w:shd w:val="clear" w:color="auto" w:fill="92D3EA"/>
          </w:tcPr>
          <w:p w14:paraId="353FA994" w14:textId="1EC98738" w:rsidR="00F03E88" w:rsidRPr="003D662E" w:rsidRDefault="00F03E88" w:rsidP="00A51021">
            <w:pPr>
              <w:rPr>
                <w:b w:val="0"/>
                <w:bCs w:val="0"/>
                <w:lang w:val="en-US"/>
              </w:rPr>
            </w:pPr>
            <w:r w:rsidRPr="003D662E">
              <w:rPr>
                <w:b w:val="0"/>
                <w:bCs w:val="0"/>
                <w:lang w:val="en-US"/>
              </w:rPr>
              <w:t xml:space="preserve">Platform server(s) </w:t>
            </w:r>
            <w:r w:rsidR="00AA649B" w:rsidRPr="003D662E">
              <w:rPr>
                <w:b w:val="0"/>
                <w:bCs w:val="0"/>
                <w:lang w:val="en-US"/>
              </w:rPr>
              <w:t>C</w:t>
            </w:r>
            <w:r w:rsidRPr="003D662E">
              <w:rPr>
                <w:b w:val="0"/>
                <w:bCs w:val="0"/>
                <w:lang w:val="en-US"/>
              </w:rPr>
              <w:t>omponent</w:t>
            </w:r>
          </w:p>
        </w:tc>
        <w:tc>
          <w:tcPr>
            <w:tcW w:w="5665" w:type="dxa"/>
            <w:tcBorders>
              <w:top w:val="single" w:sz="4" w:space="0" w:color="238FB7"/>
              <w:bottom w:val="single" w:sz="4" w:space="0" w:color="238FB7"/>
            </w:tcBorders>
          </w:tcPr>
          <w:p w14:paraId="6659670F" w14:textId="7B46E8AF" w:rsidR="00F03E88" w:rsidRPr="003D662E" w:rsidRDefault="00F03E88"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1</w:t>
            </w:r>
          </w:p>
        </w:tc>
      </w:tr>
      <w:tr w:rsidR="002275CD" w:rsidRPr="003D662E" w14:paraId="0BF0BA89" w14:textId="77777777" w:rsidTr="00A51021">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single" w:sz="4" w:space="0" w:color="238FB7"/>
            </w:tcBorders>
            <w:shd w:val="clear" w:color="auto" w:fill="92D3EA"/>
          </w:tcPr>
          <w:p w14:paraId="51DAC714" w14:textId="02D2F60C" w:rsidR="002275CD" w:rsidRPr="003D662E" w:rsidRDefault="002275CD" w:rsidP="00A51021">
            <w:pPr>
              <w:rPr>
                <w:b w:val="0"/>
                <w:bCs w:val="0"/>
                <w:lang w:val="en-US"/>
              </w:rPr>
            </w:pPr>
            <w:r w:rsidRPr="003D662E">
              <w:rPr>
                <w:b w:val="0"/>
                <w:bCs w:val="0"/>
                <w:lang w:val="en-US"/>
              </w:rPr>
              <w:t>Platform management UI</w:t>
            </w:r>
          </w:p>
        </w:tc>
        <w:tc>
          <w:tcPr>
            <w:tcW w:w="5665" w:type="dxa"/>
            <w:tcBorders>
              <w:top w:val="single" w:sz="4" w:space="0" w:color="238FB7"/>
              <w:bottom w:val="single" w:sz="4" w:space="0" w:color="238FB7"/>
            </w:tcBorders>
          </w:tcPr>
          <w:p w14:paraId="51141EDC" w14:textId="7235E5C6" w:rsidR="002275CD" w:rsidRPr="003D662E" w:rsidRDefault="002275CD"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1</w:t>
            </w:r>
          </w:p>
        </w:tc>
      </w:tr>
      <w:tr w:rsidR="00A767A5" w:rsidRPr="003D662E" w14:paraId="3A3570D8" w14:textId="77777777" w:rsidTr="00A51021">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single" w:sz="4" w:space="0" w:color="238FB7"/>
            </w:tcBorders>
            <w:shd w:val="clear" w:color="auto" w:fill="92D3EA"/>
          </w:tcPr>
          <w:p w14:paraId="3424006A" w14:textId="77777777" w:rsidR="00A767A5" w:rsidRPr="003D662E" w:rsidRDefault="00A767A5" w:rsidP="00A51021">
            <w:pPr>
              <w:rPr>
                <w:lang w:val="en-US"/>
              </w:rPr>
            </w:pPr>
            <w:r w:rsidRPr="003D662E">
              <w:rPr>
                <w:lang w:val="en-US"/>
              </w:rPr>
              <w:t>Sum</w:t>
            </w:r>
          </w:p>
        </w:tc>
        <w:tc>
          <w:tcPr>
            <w:tcW w:w="5665" w:type="dxa"/>
            <w:tcBorders>
              <w:top w:val="single" w:sz="4" w:space="0" w:color="238FB7"/>
              <w:bottom w:val="single" w:sz="4" w:space="0" w:color="238FB7"/>
            </w:tcBorders>
          </w:tcPr>
          <w:p w14:paraId="6430ABA3" w14:textId="61940B0B" w:rsidR="00A767A5" w:rsidRPr="003D662E" w:rsidRDefault="0048441D"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
                <w:bCs/>
                <w:lang w:val="en-US"/>
              </w:rPr>
              <w:t>4</w:t>
            </w:r>
            <w:r w:rsidR="00C14404">
              <w:rPr>
                <w:b/>
                <w:bCs/>
                <w:lang w:val="en-US"/>
              </w:rPr>
              <w:t>8</w:t>
            </w:r>
            <w:r w:rsidR="00A767A5" w:rsidRPr="003D662E">
              <w:rPr>
                <w:b/>
                <w:bCs/>
                <w:lang w:val="en-US"/>
              </w:rPr>
              <w:t xml:space="preserve"> (including </w:t>
            </w:r>
            <w:r w:rsidR="00996C1A" w:rsidRPr="003D662E">
              <w:rPr>
                <w:b/>
                <w:bCs/>
                <w:lang w:val="en-US"/>
              </w:rPr>
              <w:t>2</w:t>
            </w:r>
            <w:r w:rsidR="00B378CA">
              <w:rPr>
                <w:b/>
                <w:bCs/>
                <w:lang w:val="en-US"/>
              </w:rPr>
              <w:t>8</w:t>
            </w:r>
            <w:r w:rsidR="00A767A5" w:rsidRPr="003D662E">
              <w:rPr>
                <w:b/>
                <w:bCs/>
                <w:lang w:val="en-US"/>
              </w:rPr>
              <w:t xml:space="preserve"> optional</w:t>
            </w:r>
            <w:r w:rsidR="00F03E88" w:rsidRPr="003D662E">
              <w:rPr>
                <w:b/>
                <w:bCs/>
                <w:lang w:val="en-US"/>
              </w:rPr>
              <w:t>/alternative</w:t>
            </w:r>
            <w:r w:rsidR="00A767A5" w:rsidRPr="003D662E">
              <w:rPr>
                <w:b/>
                <w:bCs/>
                <w:lang w:val="en-US"/>
              </w:rPr>
              <w:t>)</w:t>
            </w:r>
          </w:p>
        </w:tc>
      </w:tr>
    </w:tbl>
    <w:p w14:paraId="6470C212" w14:textId="4CF20442" w:rsidR="002721EC" w:rsidRPr="003D662E" w:rsidRDefault="002721EC" w:rsidP="0032147C">
      <w:pPr>
        <w:jc w:val="both"/>
        <w:rPr>
          <w:color w:val="FF0000"/>
          <w:lang w:val="en-US"/>
        </w:rPr>
      </w:pPr>
    </w:p>
    <w:p w14:paraId="7B9A29A5" w14:textId="0320C934" w:rsidR="00506505" w:rsidRPr="003D662E" w:rsidRDefault="00506505" w:rsidP="0032147C">
      <w:pPr>
        <w:jc w:val="both"/>
        <w:rPr>
          <w:lang w:val="en-US"/>
        </w:rPr>
      </w:pPr>
      <w:r w:rsidRPr="003D662E">
        <w:rPr>
          <w:lang w:val="en-US"/>
        </w:rPr>
        <w:fldChar w:fldCharType="begin"/>
      </w:r>
      <w:r w:rsidRPr="003D662E">
        <w:rPr>
          <w:lang w:val="en-US"/>
        </w:rPr>
        <w:instrText xml:space="preserve"> REF _Ref77599198 \h </w:instrText>
      </w:r>
      <w:r w:rsidR="003D662E">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Table </w:t>
      </w:r>
      <w:r w:rsidR="00D0494D">
        <w:rPr>
          <w:noProof/>
          <w:lang w:val="en-US"/>
        </w:rPr>
        <w:t>40</w:t>
      </w:r>
      <w:r w:rsidRPr="003D662E">
        <w:rPr>
          <w:lang w:val="en-US"/>
        </w:rPr>
        <w:fldChar w:fldCharType="end"/>
      </w:r>
      <w:r w:rsidRPr="003D662E">
        <w:rPr>
          <w:lang w:val="en-US"/>
        </w:rPr>
        <w:t xml:space="preserve"> summarizes the number of open source components used </w:t>
      </w:r>
      <w:r w:rsidR="00686616" w:rsidRPr="003D662E">
        <w:rPr>
          <w:lang w:val="en-US"/>
        </w:rPr>
        <w:t xml:space="preserve">in and integrated into </w:t>
      </w:r>
      <w:r w:rsidRPr="003D662E">
        <w:rPr>
          <w:lang w:val="en-US"/>
        </w:rPr>
        <w:t>the platform.</w:t>
      </w:r>
      <w:r w:rsidR="001C20B9" w:rsidRPr="003D662E">
        <w:rPr>
          <w:lang w:val="en-US"/>
        </w:rPr>
        <w:t xml:space="preserve"> It is important to mention that </w:t>
      </w:r>
      <w:r w:rsidR="001C20B9" w:rsidRPr="003D662E">
        <w:rPr>
          <w:lang w:val="en-US"/>
        </w:rPr>
        <w:fldChar w:fldCharType="begin"/>
      </w:r>
      <w:r w:rsidR="001C20B9" w:rsidRPr="003D662E">
        <w:rPr>
          <w:lang w:val="en-US"/>
        </w:rPr>
        <w:instrText xml:space="preserve"> REF _Ref77599198 \h  \* MERGEFORMAT </w:instrText>
      </w:r>
      <w:r w:rsidR="001C20B9" w:rsidRPr="003D662E">
        <w:rPr>
          <w:lang w:val="en-US"/>
        </w:rPr>
      </w:r>
      <w:r w:rsidR="001C20B9" w:rsidRPr="003D662E">
        <w:rPr>
          <w:lang w:val="en-US"/>
        </w:rPr>
        <w:fldChar w:fldCharType="separate"/>
      </w:r>
      <w:r w:rsidR="00D0494D" w:rsidRPr="003D662E">
        <w:rPr>
          <w:lang w:val="en-US"/>
        </w:rPr>
        <w:t xml:space="preserve">Table </w:t>
      </w:r>
      <w:r w:rsidR="00D0494D">
        <w:rPr>
          <w:noProof/>
          <w:lang w:val="en-US"/>
        </w:rPr>
        <w:t>40</w:t>
      </w:r>
      <w:r w:rsidR="001C20B9" w:rsidRPr="003D662E">
        <w:rPr>
          <w:lang w:val="en-US"/>
        </w:rPr>
        <w:fldChar w:fldCharType="end"/>
      </w:r>
      <w:r w:rsidR="001C20B9" w:rsidRPr="003D662E">
        <w:rPr>
          <w:lang w:val="en-US"/>
        </w:rPr>
        <w:t xml:space="preserve"> just lists top-level components and not their transitive dependencies. For </w:t>
      </w:r>
      <w:r w:rsidR="0035191D" w:rsidRPr="003D662E">
        <w:rPr>
          <w:lang w:val="en-US"/>
        </w:rPr>
        <w:t>example,</w:t>
      </w:r>
      <w:r w:rsidR="001C20B9" w:rsidRPr="003D662E">
        <w:rPr>
          <w:lang w:val="en-US"/>
        </w:rPr>
        <w:t xml:space="preserve"> the platform server component ultimately consists of more than 200 libraries that stem from the transitive dependencies of 9 top level component dependencies and one auxiliary dependency. </w:t>
      </w:r>
    </w:p>
    <w:p w14:paraId="44CE66E9" w14:textId="3F0E1C05" w:rsidR="002179CF" w:rsidRPr="003D662E" w:rsidRDefault="002179CF" w:rsidP="002179CF">
      <w:pPr>
        <w:pStyle w:val="Caption"/>
        <w:jc w:val="center"/>
        <w:rPr>
          <w:color w:val="auto"/>
          <w:lang w:val="en-US"/>
        </w:rPr>
      </w:pPr>
      <w:bookmarkStart w:id="396" w:name="_Ref775991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40</w:t>
      </w:r>
      <w:r w:rsidRPr="003D662E">
        <w:fldChar w:fldCharType="end"/>
      </w:r>
      <w:bookmarkEnd w:id="396"/>
      <w:r w:rsidRPr="003D662E">
        <w:rPr>
          <w:lang w:val="en-US"/>
        </w:rPr>
        <w:t>: KPI-based summary of used open source components</w:t>
      </w:r>
    </w:p>
    <w:tbl>
      <w:tblPr>
        <w:tblStyle w:val="GridTable1Light-Accent1"/>
        <w:tblW w:w="0" w:type="auto"/>
        <w:tblLook w:val="04A0" w:firstRow="1" w:lastRow="0" w:firstColumn="1" w:lastColumn="0" w:noHBand="0" w:noVBand="1"/>
      </w:tblPr>
      <w:tblGrid>
        <w:gridCol w:w="3397"/>
        <w:gridCol w:w="5665"/>
      </w:tblGrid>
      <w:tr w:rsidR="00EC6D6F" w:rsidRPr="00811234" w14:paraId="0BF4D9F1" w14:textId="77777777" w:rsidTr="00D26EA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238FB7"/>
          </w:tcPr>
          <w:p w14:paraId="665CAA0E" w14:textId="44365281" w:rsidR="00EC6D6F" w:rsidRPr="003D662E" w:rsidRDefault="00EC6D6F" w:rsidP="00EC6D6F">
            <w:pPr>
              <w:rPr>
                <w:color w:val="FFFFFF" w:themeColor="background1"/>
                <w:lang w:val="en-US"/>
              </w:rPr>
            </w:pPr>
            <w:r w:rsidRPr="003D662E">
              <w:rPr>
                <w:color w:val="FFFFFF" w:themeColor="background1"/>
                <w:lang w:val="en-US"/>
              </w:rPr>
              <w:t>KPI: Used Open Source Components</w:t>
            </w:r>
            <w:r w:rsidR="00210CFB" w:rsidRPr="003D662E">
              <w:rPr>
                <w:color w:val="FFFFFF" w:themeColor="background1"/>
                <w:lang w:val="en-US"/>
              </w:rPr>
              <w:t xml:space="preserve"> (only distinct</w:t>
            </w:r>
            <w:r w:rsidR="00320F21" w:rsidRPr="003D662E">
              <w:rPr>
                <w:color w:val="FFFFFF" w:themeColor="background1"/>
                <w:lang w:val="en-US"/>
              </w:rPr>
              <w:t>/top-level</w:t>
            </w:r>
            <w:r w:rsidR="00210CFB" w:rsidRPr="003D662E">
              <w:rPr>
                <w:color w:val="FFFFFF" w:themeColor="background1"/>
                <w:lang w:val="en-US"/>
              </w:rPr>
              <w:t xml:space="preserve"> ones are </w:t>
            </w:r>
            <w:r w:rsidR="00242AC7" w:rsidRPr="003D662E">
              <w:rPr>
                <w:color w:val="FFFFFF" w:themeColor="background1"/>
                <w:lang w:val="en-US"/>
              </w:rPr>
              <w:t>listed</w:t>
            </w:r>
            <w:r w:rsidR="00210CFB" w:rsidRPr="003D662E">
              <w:rPr>
                <w:color w:val="FFFFFF" w:themeColor="background1"/>
                <w:lang w:val="en-US"/>
              </w:rPr>
              <w:t>)</w:t>
            </w:r>
          </w:p>
        </w:tc>
      </w:tr>
      <w:tr w:rsidR="005905EE" w:rsidRPr="003D662E" w14:paraId="42CF170B" w14:textId="77777777" w:rsidTr="00A00981">
        <w:tc>
          <w:tcPr>
            <w:cnfStyle w:val="001000000000" w:firstRow="0" w:lastRow="0" w:firstColumn="1" w:lastColumn="0" w:oddVBand="0" w:evenVBand="0" w:oddHBand="0" w:evenHBand="0" w:firstRowFirstColumn="0" w:firstRowLastColumn="0" w:lastRowFirstColumn="0" w:lastRowLastColumn="0"/>
            <w:tcW w:w="3397" w:type="dxa"/>
            <w:tcBorders>
              <w:left w:val="single" w:sz="4" w:space="0" w:color="B8CCE4" w:themeColor="accent1" w:themeTint="66"/>
              <w:bottom w:val="single" w:sz="4" w:space="0" w:color="238FB7"/>
            </w:tcBorders>
            <w:shd w:val="clear" w:color="auto" w:fill="92D3EA"/>
          </w:tcPr>
          <w:p w14:paraId="12D3F3AD" w14:textId="6476943A" w:rsidR="005905EE" w:rsidRPr="003D662E" w:rsidRDefault="005905EE" w:rsidP="005905EE">
            <w:pPr>
              <w:rPr>
                <w:lang w:val="en-US"/>
              </w:rPr>
            </w:pPr>
            <w:r w:rsidRPr="003D662E">
              <w:rPr>
                <w:b w:val="0"/>
                <w:lang w:val="en-US"/>
              </w:rPr>
              <w:t>Support / AAS factory connector</w:t>
            </w:r>
          </w:p>
        </w:tc>
        <w:tc>
          <w:tcPr>
            <w:tcW w:w="5665" w:type="dxa"/>
            <w:tcBorders>
              <w:top w:val="single" w:sz="4" w:space="0" w:color="238FB7"/>
              <w:bottom w:val="single" w:sz="4" w:space="0" w:color="238FB7"/>
            </w:tcBorders>
          </w:tcPr>
          <w:p w14:paraId="6837E167" w14:textId="10BF5A21" w:rsidR="005905EE" w:rsidRPr="003D662E" w:rsidRDefault="000016C7" w:rsidP="005905EE">
            <w:pPr>
              <w:cnfStyle w:val="000000000000" w:firstRow="0" w:lastRow="0" w:firstColumn="0" w:lastColumn="0" w:oddVBand="0" w:evenVBand="0" w:oddHBand="0" w:evenHBand="0" w:firstRowFirstColumn="0" w:firstRowLastColumn="0" w:lastRowFirstColumn="0" w:lastRowLastColumn="0"/>
              <w:rPr>
                <w:b/>
                <w:lang w:val="en-US"/>
              </w:rPr>
            </w:pPr>
            <w:r w:rsidRPr="003D662E">
              <w:rPr>
                <w:b/>
                <w:bCs/>
                <w:lang w:val="en-US"/>
              </w:rPr>
              <w:t>2</w:t>
            </w:r>
            <w:r w:rsidR="005905EE" w:rsidRPr="003D662E">
              <w:rPr>
                <w:bCs/>
                <w:lang w:val="en-US"/>
              </w:rPr>
              <w:t xml:space="preserve"> BaSyx</w:t>
            </w:r>
            <w:r w:rsidRPr="003D662E">
              <w:rPr>
                <w:bCs/>
                <w:lang w:val="en-US"/>
              </w:rPr>
              <w:t>, as alternatives J</w:t>
            </w:r>
            <w:r w:rsidR="009161A9" w:rsidRPr="003D662E">
              <w:rPr>
                <w:bCs/>
                <w:lang w:val="en-US"/>
              </w:rPr>
              <w:t>s</w:t>
            </w:r>
            <w:r w:rsidRPr="003D662E">
              <w:rPr>
                <w:bCs/>
                <w:lang w:val="en-US"/>
              </w:rPr>
              <w:t>ensors</w:t>
            </w:r>
          </w:p>
        </w:tc>
      </w:tr>
      <w:tr w:rsidR="005905EE" w:rsidRPr="00811234" w14:paraId="57E7B065" w14:textId="77777777" w:rsidTr="00A00981">
        <w:tc>
          <w:tcPr>
            <w:cnfStyle w:val="001000000000" w:firstRow="0" w:lastRow="0" w:firstColumn="1" w:lastColumn="0" w:oddVBand="0" w:evenVBand="0" w:oddHBand="0" w:evenHBand="0" w:firstRowFirstColumn="0" w:firstRowLastColumn="0" w:lastRowFirstColumn="0" w:lastRowLastColumn="0"/>
            <w:tcW w:w="3397" w:type="dxa"/>
            <w:tcBorders>
              <w:left w:val="single" w:sz="4" w:space="0" w:color="B8CCE4" w:themeColor="accent1" w:themeTint="66"/>
              <w:bottom w:val="single" w:sz="4" w:space="0" w:color="238FB7"/>
            </w:tcBorders>
            <w:shd w:val="clear" w:color="auto" w:fill="92D3EA"/>
          </w:tcPr>
          <w:p w14:paraId="4B59B9E2" w14:textId="2A8D27CB" w:rsidR="005905EE" w:rsidRPr="003D662E" w:rsidRDefault="005905EE" w:rsidP="005905EE">
            <w:pPr>
              <w:rPr>
                <w:b w:val="0"/>
                <w:bCs w:val="0"/>
                <w:lang w:val="en-US"/>
              </w:rPr>
            </w:pPr>
            <w:r w:rsidRPr="003D662E">
              <w:rPr>
                <w:b w:val="0"/>
                <w:bCs w:val="0"/>
                <w:lang w:val="en-US"/>
              </w:rPr>
              <w:t>Transport component</w:t>
            </w:r>
          </w:p>
        </w:tc>
        <w:tc>
          <w:tcPr>
            <w:tcW w:w="5665" w:type="dxa"/>
            <w:tcBorders>
              <w:top w:val="single" w:sz="4" w:space="0" w:color="238FB7"/>
              <w:bottom w:val="single" w:sz="4" w:space="0" w:color="238FB7"/>
            </w:tcBorders>
          </w:tcPr>
          <w:p w14:paraId="005C0E9D" w14:textId="35D06428" w:rsidR="005905EE" w:rsidRPr="003D662E" w:rsidRDefault="005156D7" w:rsidP="005905EE">
            <w:pPr>
              <w:cnfStyle w:val="000000000000" w:firstRow="0" w:lastRow="0" w:firstColumn="0" w:lastColumn="0" w:oddVBand="0" w:evenVBand="0" w:oddHBand="0" w:evenHBand="0" w:firstRowFirstColumn="0" w:firstRowLastColumn="0" w:lastRowFirstColumn="0" w:lastRowLastColumn="0"/>
              <w:rPr>
                <w:lang w:val="en-US"/>
              </w:rPr>
            </w:pPr>
            <w:r w:rsidRPr="003D662E">
              <w:rPr>
                <w:b/>
                <w:lang w:val="en-US"/>
              </w:rPr>
              <w:t xml:space="preserve">4 </w:t>
            </w:r>
            <w:r w:rsidR="00BF0CEE" w:rsidRPr="003D662E">
              <w:rPr>
                <w:lang w:val="en-US"/>
              </w:rPr>
              <w:t xml:space="preserve">Eclipse </w:t>
            </w:r>
            <w:r w:rsidR="005905EE" w:rsidRPr="003D662E">
              <w:rPr>
                <w:lang w:val="en-US"/>
              </w:rPr>
              <w:t xml:space="preserve">Paho, </w:t>
            </w:r>
            <w:r w:rsidRPr="003D662E">
              <w:rPr>
                <w:lang w:val="en-US"/>
              </w:rPr>
              <w:t xml:space="preserve">HiveMQ client, </w:t>
            </w:r>
            <w:r w:rsidR="005905EE" w:rsidRPr="003D662E">
              <w:rPr>
                <w:lang w:val="en-US"/>
              </w:rPr>
              <w:t>Rabbit MQ</w:t>
            </w:r>
            <w:r w:rsidRPr="003D662E">
              <w:rPr>
                <w:lang w:val="en-US"/>
              </w:rPr>
              <w:t xml:space="preserve"> client</w:t>
            </w:r>
            <w:r w:rsidR="005905EE" w:rsidRPr="003D662E">
              <w:rPr>
                <w:lang w:val="en-US"/>
              </w:rPr>
              <w:t>, Spring Cloud Stream</w:t>
            </w:r>
          </w:p>
          <w:p w14:paraId="4C3CE9F1" w14:textId="4ECBA44C" w:rsidR="005905EE" w:rsidRPr="003D662E" w:rsidRDefault="00345A69" w:rsidP="005905EE">
            <w:pPr>
              <w:cnfStyle w:val="000000000000" w:firstRow="0" w:lastRow="0" w:firstColumn="0" w:lastColumn="0" w:oddVBand="0" w:evenVBand="0" w:oddHBand="0" w:evenHBand="0" w:firstRowFirstColumn="0" w:firstRowLastColumn="0" w:lastRowFirstColumn="0" w:lastRowLastColumn="0"/>
              <w:rPr>
                <w:lang w:val="en-US"/>
              </w:rPr>
            </w:pPr>
            <w:r w:rsidRPr="003D662E">
              <w:rPr>
                <w:b/>
                <w:lang w:val="en-US"/>
              </w:rPr>
              <w:t>4</w:t>
            </w:r>
            <w:r w:rsidR="005905EE" w:rsidRPr="003D662E">
              <w:rPr>
                <w:b/>
                <w:lang w:val="en-US"/>
              </w:rPr>
              <w:t xml:space="preserve"> </w:t>
            </w:r>
            <w:r w:rsidR="005905EE" w:rsidRPr="003D662E">
              <w:rPr>
                <w:lang w:val="en-US"/>
              </w:rPr>
              <w:t>for testing: Apache Qpid Broker J, HiveMq, Googlecode JSON simple, Google protobuf)</w:t>
            </w:r>
            <w:r w:rsidRPr="003D662E">
              <w:rPr>
                <w:lang w:val="en-US"/>
              </w:rPr>
              <w:t>, Moquette</w:t>
            </w:r>
          </w:p>
        </w:tc>
      </w:tr>
      <w:tr w:rsidR="005905EE" w:rsidRPr="00811234" w14:paraId="1C97D7F0" w14:textId="77777777" w:rsidTr="00E7639A">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single" w:sz="4" w:space="0" w:color="238FB7"/>
            </w:tcBorders>
            <w:shd w:val="clear" w:color="auto" w:fill="92D3EA"/>
          </w:tcPr>
          <w:p w14:paraId="6E66F778" w14:textId="3A05688A" w:rsidR="005905EE" w:rsidRPr="003D662E" w:rsidRDefault="005905EE" w:rsidP="005905EE">
            <w:pPr>
              <w:rPr>
                <w:b w:val="0"/>
                <w:bCs w:val="0"/>
                <w:lang w:val="en-US"/>
              </w:rPr>
            </w:pPr>
            <w:r w:rsidRPr="003D662E">
              <w:rPr>
                <w:b w:val="0"/>
                <w:bCs w:val="0"/>
                <w:lang w:val="en-US"/>
              </w:rPr>
              <w:t>Connectors component</w:t>
            </w:r>
          </w:p>
        </w:tc>
        <w:tc>
          <w:tcPr>
            <w:tcW w:w="5665" w:type="dxa"/>
            <w:tcBorders>
              <w:top w:val="single" w:sz="4" w:space="0" w:color="238FB7"/>
              <w:bottom w:val="single" w:sz="4" w:space="0" w:color="238FB7"/>
            </w:tcBorders>
          </w:tcPr>
          <w:p w14:paraId="7F309C31" w14:textId="01D2DF61" w:rsidR="005905EE" w:rsidRPr="003D662E" w:rsidRDefault="005905EE" w:rsidP="005905EE">
            <w:pPr>
              <w:cnfStyle w:val="000000000000" w:firstRow="0" w:lastRow="0" w:firstColumn="0" w:lastColumn="0" w:oddVBand="0" w:evenVBand="0" w:oddHBand="0" w:evenHBand="0" w:firstRowFirstColumn="0" w:firstRowLastColumn="0" w:lastRowFirstColumn="0" w:lastRowLastColumn="0"/>
              <w:rPr>
                <w:lang w:val="en-US"/>
              </w:rPr>
            </w:pPr>
            <w:r w:rsidRPr="003D662E">
              <w:rPr>
                <w:b/>
                <w:bCs/>
                <w:lang w:val="en-US"/>
              </w:rPr>
              <w:t>2</w:t>
            </w:r>
            <w:r w:rsidRPr="003D662E">
              <w:rPr>
                <w:bCs/>
                <w:lang w:val="en-US"/>
              </w:rPr>
              <w:t xml:space="preserve"> Apache Milo (and as above </w:t>
            </w:r>
            <w:r w:rsidRPr="003D662E">
              <w:rPr>
                <w:lang w:val="en-US"/>
              </w:rPr>
              <w:t>Apache Paho)</w:t>
            </w:r>
          </w:p>
          <w:p w14:paraId="06E50FB2" w14:textId="29EF1EEF" w:rsidR="005905EE" w:rsidRPr="003D662E" w:rsidRDefault="005905EE" w:rsidP="005905EE">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Testing relies on the components mentioned above as well as the server implementations provided by the used components.</w:t>
            </w:r>
          </w:p>
        </w:tc>
      </w:tr>
      <w:tr w:rsidR="00582464" w:rsidRPr="00811234" w14:paraId="1D08BD65" w14:textId="77777777" w:rsidTr="00A21ED8">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single" w:sz="4" w:space="0" w:color="238FB7"/>
            </w:tcBorders>
            <w:shd w:val="clear" w:color="auto" w:fill="92D3EA"/>
          </w:tcPr>
          <w:p w14:paraId="44846AE5" w14:textId="7468815D" w:rsidR="00582464" w:rsidRPr="003D662E" w:rsidRDefault="00582464" w:rsidP="005905EE">
            <w:pPr>
              <w:rPr>
                <w:b w:val="0"/>
                <w:lang w:val="en-US"/>
              </w:rPr>
            </w:pPr>
            <w:r w:rsidRPr="003D662E">
              <w:rPr>
                <w:b w:val="0"/>
                <w:lang w:val="en-US"/>
              </w:rPr>
              <w:t>Services component</w:t>
            </w:r>
          </w:p>
        </w:tc>
        <w:tc>
          <w:tcPr>
            <w:tcW w:w="5665" w:type="dxa"/>
            <w:tcBorders>
              <w:top w:val="single" w:sz="4" w:space="0" w:color="238FB7"/>
              <w:bottom w:val="single" w:sz="4" w:space="0" w:color="238FB7"/>
            </w:tcBorders>
          </w:tcPr>
          <w:p w14:paraId="27059A9A" w14:textId="63F81DBB" w:rsidR="00582464" w:rsidRPr="003D662E" w:rsidRDefault="008F2284" w:rsidP="005905EE">
            <w:pPr>
              <w:cnfStyle w:val="000000000000" w:firstRow="0" w:lastRow="0" w:firstColumn="0" w:lastColumn="0" w:oddVBand="0" w:evenVBand="0" w:oddHBand="0" w:evenHBand="0" w:firstRowFirstColumn="0" w:firstRowLastColumn="0" w:lastRowFirstColumn="0" w:lastRowLastColumn="0"/>
              <w:rPr>
                <w:bCs/>
                <w:lang w:val="en-US"/>
              </w:rPr>
            </w:pPr>
            <w:r w:rsidRPr="003D662E">
              <w:rPr>
                <w:b/>
                <w:bCs/>
                <w:lang w:val="en-US"/>
              </w:rPr>
              <w:t>2</w:t>
            </w:r>
            <w:r w:rsidR="00582464" w:rsidRPr="003D662E">
              <w:rPr>
                <w:bCs/>
                <w:lang w:val="en-US"/>
              </w:rPr>
              <w:t xml:space="preserve"> Micrometer (with Spring Cloud Stream)</w:t>
            </w:r>
            <w:r w:rsidRPr="003D662E">
              <w:rPr>
                <w:bCs/>
                <w:lang w:val="en-US"/>
              </w:rPr>
              <w:t>, Spring Cloud Stream Local Deployer</w:t>
            </w:r>
          </w:p>
        </w:tc>
      </w:tr>
      <w:tr w:rsidR="00582464" w:rsidRPr="00811234" w14:paraId="59168E07" w14:textId="77777777" w:rsidTr="00A21ED8">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single" w:sz="4" w:space="0" w:color="238FB7"/>
            </w:tcBorders>
            <w:shd w:val="clear" w:color="auto" w:fill="92D3EA"/>
          </w:tcPr>
          <w:p w14:paraId="23F074FF" w14:textId="0106C86C" w:rsidR="00582464" w:rsidRPr="003D662E" w:rsidRDefault="00582464" w:rsidP="005905EE">
            <w:pPr>
              <w:rPr>
                <w:b w:val="0"/>
                <w:lang w:val="en-US"/>
              </w:rPr>
            </w:pPr>
            <w:r w:rsidRPr="003D662E">
              <w:rPr>
                <w:b w:val="0"/>
                <w:lang w:val="en-US"/>
              </w:rPr>
              <w:lastRenderedPageBreak/>
              <w:t>Resources component</w:t>
            </w:r>
          </w:p>
        </w:tc>
        <w:tc>
          <w:tcPr>
            <w:tcW w:w="5665" w:type="dxa"/>
            <w:tcBorders>
              <w:top w:val="single" w:sz="4" w:space="0" w:color="238FB7"/>
              <w:bottom w:val="single" w:sz="4" w:space="0" w:color="238FB7"/>
            </w:tcBorders>
          </w:tcPr>
          <w:p w14:paraId="5AC52B2F" w14:textId="712BB893" w:rsidR="00582464" w:rsidRPr="003D662E" w:rsidRDefault="00E4266E" w:rsidP="005905EE">
            <w:pPr>
              <w:cnfStyle w:val="000000000000" w:firstRow="0" w:lastRow="0" w:firstColumn="0" w:lastColumn="0" w:oddVBand="0" w:evenVBand="0" w:oddHBand="0" w:evenHBand="0" w:firstRowFirstColumn="0" w:firstRowLastColumn="0" w:lastRowFirstColumn="0" w:lastRowLastColumn="0"/>
              <w:rPr>
                <w:bCs/>
                <w:lang w:val="en-US"/>
              </w:rPr>
            </w:pPr>
            <w:r w:rsidRPr="003D662E">
              <w:rPr>
                <w:b/>
                <w:bCs/>
                <w:lang w:val="en-US"/>
              </w:rPr>
              <w:t>10</w:t>
            </w:r>
            <w:r w:rsidR="00582464" w:rsidRPr="003D662E">
              <w:rPr>
                <w:bCs/>
                <w:lang w:val="en-US"/>
              </w:rPr>
              <w:t xml:space="preserve"> Docker, Java </w:t>
            </w:r>
            <w:r w:rsidR="00395A2B" w:rsidRPr="003D662E">
              <w:rPr>
                <w:bCs/>
                <w:lang w:val="en-US"/>
              </w:rPr>
              <w:t>D</w:t>
            </w:r>
            <w:r w:rsidR="00582464" w:rsidRPr="003D662E">
              <w:rPr>
                <w:bCs/>
                <w:lang w:val="en-US"/>
              </w:rPr>
              <w:t>ocker client</w:t>
            </w:r>
            <w:r w:rsidR="000F00AC" w:rsidRPr="003D662E">
              <w:rPr>
                <w:bCs/>
                <w:lang w:val="en-US"/>
              </w:rPr>
              <w:t>, ThingsBoard, MinIO, S3Mock</w:t>
            </w:r>
            <w:r w:rsidR="00BD44D3" w:rsidRPr="003D662E">
              <w:rPr>
                <w:bCs/>
                <w:lang w:val="en-US"/>
              </w:rPr>
              <w:t>, Prometheus</w:t>
            </w:r>
            <w:r w:rsidR="00395A2B" w:rsidRPr="003D662E">
              <w:rPr>
                <w:bCs/>
                <w:lang w:val="en-US"/>
              </w:rPr>
              <w:t>, Prometheus Java client</w:t>
            </w:r>
            <w:r w:rsidR="009161A9" w:rsidRPr="003D662E">
              <w:rPr>
                <w:bCs/>
                <w:lang w:val="en-US"/>
              </w:rPr>
              <w:t>, Prometheus alertmonitor</w:t>
            </w:r>
            <w:r w:rsidRPr="003D662E">
              <w:rPr>
                <w:bCs/>
                <w:lang w:val="en-US"/>
              </w:rPr>
              <w:t>, LXC, JLXD</w:t>
            </w:r>
          </w:p>
        </w:tc>
      </w:tr>
      <w:tr w:rsidR="005658EE" w:rsidRPr="003D662E" w14:paraId="28E33BE7" w14:textId="77777777" w:rsidTr="00A21ED8">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single" w:sz="4" w:space="0" w:color="238FB7"/>
            </w:tcBorders>
            <w:shd w:val="clear" w:color="auto" w:fill="92D3EA"/>
          </w:tcPr>
          <w:p w14:paraId="4A573101" w14:textId="13DC7831" w:rsidR="005658EE" w:rsidRPr="003D662E" w:rsidRDefault="005658EE" w:rsidP="005905EE">
            <w:pPr>
              <w:rPr>
                <w:b w:val="0"/>
                <w:lang w:val="en-US"/>
              </w:rPr>
            </w:pPr>
            <w:r w:rsidRPr="003D662E">
              <w:rPr>
                <w:b w:val="0"/>
                <w:lang w:val="en-US"/>
              </w:rPr>
              <w:t>Security and Data Protection</w:t>
            </w:r>
          </w:p>
        </w:tc>
        <w:tc>
          <w:tcPr>
            <w:tcW w:w="5665" w:type="dxa"/>
            <w:tcBorders>
              <w:top w:val="single" w:sz="4" w:space="0" w:color="238FB7"/>
              <w:bottom w:val="single" w:sz="4" w:space="0" w:color="238FB7"/>
            </w:tcBorders>
          </w:tcPr>
          <w:p w14:paraId="0DFFC989" w14:textId="1B321DC8" w:rsidR="005658EE" w:rsidRPr="003D662E" w:rsidRDefault="005658EE" w:rsidP="005905EE">
            <w:pPr>
              <w:cnfStyle w:val="000000000000" w:firstRow="0" w:lastRow="0" w:firstColumn="0" w:lastColumn="0" w:oddVBand="0" w:evenVBand="0" w:oddHBand="0" w:evenHBand="0" w:firstRowFirstColumn="0" w:firstRowLastColumn="0" w:lastRowFirstColumn="0" w:lastRowLastColumn="0"/>
              <w:rPr>
                <w:b/>
                <w:bCs/>
                <w:lang w:val="en-US"/>
              </w:rPr>
            </w:pPr>
            <w:r w:rsidRPr="003D662E">
              <w:rPr>
                <w:b/>
                <w:bCs/>
                <w:lang w:val="en-US"/>
              </w:rPr>
              <w:t>1</w:t>
            </w:r>
            <w:r w:rsidRPr="003D662E">
              <w:rPr>
                <w:bCs/>
                <w:lang w:val="en-US"/>
              </w:rPr>
              <w:t xml:space="preserve"> KODEX</w:t>
            </w:r>
          </w:p>
        </w:tc>
      </w:tr>
      <w:tr w:rsidR="00925D23" w:rsidRPr="00811234" w14:paraId="37B773C9" w14:textId="77777777" w:rsidTr="00A21ED8">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single" w:sz="4" w:space="0" w:color="238FB7"/>
            </w:tcBorders>
            <w:shd w:val="clear" w:color="auto" w:fill="92D3EA"/>
          </w:tcPr>
          <w:p w14:paraId="11B90F34" w14:textId="210C7FCE" w:rsidR="00925D23" w:rsidRPr="003D662E" w:rsidRDefault="00925D23" w:rsidP="005905EE">
            <w:pPr>
              <w:rPr>
                <w:b w:val="0"/>
                <w:lang w:val="en-US"/>
              </w:rPr>
            </w:pPr>
            <w:r w:rsidRPr="003D662E">
              <w:rPr>
                <w:b w:val="0"/>
                <w:lang w:val="en-US"/>
              </w:rPr>
              <w:t>Reusable intelligent services</w:t>
            </w:r>
          </w:p>
        </w:tc>
        <w:tc>
          <w:tcPr>
            <w:tcW w:w="5665" w:type="dxa"/>
            <w:tcBorders>
              <w:top w:val="single" w:sz="4" w:space="0" w:color="238FB7"/>
              <w:bottom w:val="single" w:sz="4" w:space="0" w:color="238FB7"/>
            </w:tcBorders>
          </w:tcPr>
          <w:p w14:paraId="0388F1F8" w14:textId="0122698C" w:rsidR="00925D23" w:rsidRPr="003D662E" w:rsidRDefault="00D526C5" w:rsidP="005905EE">
            <w:pPr>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4</w:t>
            </w:r>
            <w:r w:rsidR="00925D23" w:rsidRPr="003D662E">
              <w:rPr>
                <w:b/>
                <w:bCs/>
                <w:lang w:val="en-US"/>
              </w:rPr>
              <w:t xml:space="preserve"> </w:t>
            </w:r>
            <w:r w:rsidR="00925D23" w:rsidRPr="003D662E">
              <w:rPr>
                <w:bCs/>
                <w:lang w:val="en-US"/>
              </w:rPr>
              <w:t>Rapidminer RTSA</w:t>
            </w:r>
            <w:r w:rsidR="0046727C" w:rsidRPr="003D662E">
              <w:rPr>
                <w:bCs/>
                <w:lang w:val="en-US"/>
              </w:rPr>
              <w:t>, zxing, pyzbar</w:t>
            </w:r>
            <w:r>
              <w:rPr>
                <w:bCs/>
                <w:lang w:val="en-US"/>
              </w:rPr>
              <w:t>, flower</w:t>
            </w:r>
          </w:p>
        </w:tc>
      </w:tr>
      <w:tr w:rsidR="008F2284" w:rsidRPr="003D662E" w14:paraId="7308DC91" w14:textId="77777777" w:rsidTr="00A21ED8">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single" w:sz="4" w:space="0" w:color="238FB7"/>
            </w:tcBorders>
            <w:shd w:val="clear" w:color="auto" w:fill="92D3EA"/>
          </w:tcPr>
          <w:p w14:paraId="6A9B3CF6" w14:textId="10B055AD" w:rsidR="008F2284" w:rsidRPr="003D662E" w:rsidRDefault="008F2284" w:rsidP="005905EE">
            <w:pPr>
              <w:rPr>
                <w:b w:val="0"/>
                <w:lang w:val="en-US"/>
              </w:rPr>
            </w:pPr>
            <w:r w:rsidRPr="003D662E">
              <w:rPr>
                <w:b w:val="0"/>
                <w:lang w:val="en-US"/>
              </w:rPr>
              <w:t>Configuration</w:t>
            </w:r>
          </w:p>
        </w:tc>
        <w:tc>
          <w:tcPr>
            <w:tcW w:w="5665" w:type="dxa"/>
            <w:tcBorders>
              <w:top w:val="single" w:sz="4" w:space="0" w:color="238FB7"/>
              <w:bottom w:val="single" w:sz="4" w:space="0" w:color="238FB7"/>
            </w:tcBorders>
          </w:tcPr>
          <w:p w14:paraId="607E9437" w14:textId="41644316" w:rsidR="008F2284" w:rsidRPr="003D662E" w:rsidRDefault="008F2284" w:rsidP="005905EE">
            <w:pPr>
              <w:cnfStyle w:val="000000000000" w:firstRow="0" w:lastRow="0" w:firstColumn="0" w:lastColumn="0" w:oddVBand="0" w:evenVBand="0" w:oddHBand="0" w:evenHBand="0" w:firstRowFirstColumn="0" w:firstRowLastColumn="0" w:lastRowFirstColumn="0" w:lastRowLastColumn="0"/>
              <w:rPr>
                <w:bCs/>
                <w:lang w:val="en-US"/>
              </w:rPr>
            </w:pPr>
            <w:r w:rsidRPr="003D662E">
              <w:rPr>
                <w:b/>
                <w:bCs/>
                <w:lang w:val="en-US"/>
              </w:rPr>
              <w:t>1</w:t>
            </w:r>
            <w:r w:rsidRPr="003D662E">
              <w:rPr>
                <w:bCs/>
                <w:lang w:val="en-US"/>
              </w:rPr>
              <w:t xml:space="preserve"> EASy-Producer</w:t>
            </w:r>
          </w:p>
        </w:tc>
      </w:tr>
      <w:tr w:rsidR="005905EE" w:rsidRPr="00811234" w14:paraId="08F43445" w14:textId="77777777" w:rsidTr="00A21ED8">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single" w:sz="4" w:space="0" w:color="238FB7"/>
            </w:tcBorders>
            <w:shd w:val="clear" w:color="auto" w:fill="92D3EA"/>
          </w:tcPr>
          <w:p w14:paraId="0E3576E1" w14:textId="4ED90DAE" w:rsidR="005905EE" w:rsidRPr="003D662E" w:rsidRDefault="005905EE" w:rsidP="005905EE">
            <w:pPr>
              <w:rPr>
                <w:lang w:val="en-US"/>
              </w:rPr>
            </w:pPr>
            <w:r w:rsidRPr="003D662E">
              <w:rPr>
                <w:lang w:val="en-US"/>
              </w:rPr>
              <w:t>SUM</w:t>
            </w:r>
          </w:p>
        </w:tc>
        <w:tc>
          <w:tcPr>
            <w:tcW w:w="5665" w:type="dxa"/>
            <w:tcBorders>
              <w:top w:val="single" w:sz="4" w:space="0" w:color="238FB7"/>
              <w:bottom w:val="single" w:sz="4" w:space="0" w:color="238FB7"/>
            </w:tcBorders>
          </w:tcPr>
          <w:p w14:paraId="341E4971" w14:textId="190F57C8" w:rsidR="005905EE" w:rsidRPr="003D662E" w:rsidRDefault="0046727C" w:rsidP="005905EE">
            <w:pPr>
              <w:cnfStyle w:val="000000000000" w:firstRow="0" w:lastRow="0" w:firstColumn="0" w:lastColumn="0" w:oddVBand="0" w:evenVBand="0" w:oddHBand="0" w:evenHBand="0" w:firstRowFirstColumn="0" w:firstRowLastColumn="0" w:lastRowFirstColumn="0" w:lastRowLastColumn="0"/>
              <w:rPr>
                <w:b/>
                <w:bCs/>
                <w:lang w:val="en-US"/>
              </w:rPr>
            </w:pPr>
            <w:r w:rsidRPr="003D662E">
              <w:rPr>
                <w:b/>
                <w:bCs/>
                <w:lang w:val="en-US"/>
              </w:rPr>
              <w:t>2</w:t>
            </w:r>
            <w:r w:rsidR="00D526C5">
              <w:rPr>
                <w:b/>
                <w:bCs/>
                <w:lang w:val="en-US"/>
              </w:rPr>
              <w:t>4</w:t>
            </w:r>
            <w:r w:rsidR="005905EE" w:rsidRPr="003D662E">
              <w:rPr>
                <w:b/>
                <w:bCs/>
                <w:lang w:val="en-US"/>
              </w:rPr>
              <w:t xml:space="preserve"> in production code, </w:t>
            </w:r>
            <w:r w:rsidR="00345A69" w:rsidRPr="003D662E">
              <w:rPr>
                <w:b/>
                <w:bCs/>
                <w:lang w:val="en-US"/>
              </w:rPr>
              <w:t>4</w:t>
            </w:r>
            <w:r w:rsidR="005905EE" w:rsidRPr="003D662E">
              <w:rPr>
                <w:b/>
                <w:bCs/>
                <w:lang w:val="en-US"/>
              </w:rPr>
              <w:t xml:space="preserve"> for testing</w:t>
            </w:r>
          </w:p>
        </w:tc>
      </w:tr>
    </w:tbl>
    <w:p w14:paraId="473E48B3" w14:textId="7BA8008F" w:rsidR="004379C2" w:rsidRPr="003D662E" w:rsidRDefault="004379C2" w:rsidP="0032147C">
      <w:pPr>
        <w:jc w:val="both"/>
        <w:rPr>
          <w:color w:val="FF0000"/>
          <w:lang w:val="en-US"/>
        </w:rPr>
      </w:pPr>
    </w:p>
    <w:p w14:paraId="772A64C8" w14:textId="545D0469" w:rsidR="00061194" w:rsidRPr="003D662E" w:rsidRDefault="00BA7AD8" w:rsidP="0032147C">
      <w:pPr>
        <w:jc w:val="both"/>
        <w:rPr>
          <w:lang w:val="en-US"/>
        </w:rPr>
      </w:pPr>
      <w:r w:rsidRPr="003D662E">
        <w:rPr>
          <w:lang w:val="en-US"/>
        </w:rPr>
        <w:t xml:space="preserve">We provide a coherent Asset Administration Shell for the platform on each installed </w:t>
      </w:r>
      <w:r w:rsidR="00D15319" w:rsidRPr="003D662E">
        <w:rPr>
          <w:lang w:val="en-US"/>
        </w:rPr>
        <w:t>device</w:t>
      </w:r>
      <w:r w:rsidRPr="003D662E">
        <w:rPr>
          <w:lang w:val="en-US"/>
        </w:rPr>
        <w:t xml:space="preserve">, e.g., through the ECS runtime installations. Thus, the number of individual AAS, which differ due to the heterogeneity of the devices, depends on the actual on-site installation and leads to </w:t>
      </w:r>
      <w:r w:rsidR="007A5860" w:rsidRPr="003D662E">
        <w:rPr>
          <w:b/>
          <w:i/>
          <w:lang w:val="en-US"/>
        </w:rPr>
        <w:t>r+s+a</w:t>
      </w:r>
      <w:r w:rsidRPr="003D662E">
        <w:rPr>
          <w:b/>
          <w:i/>
          <w:lang w:val="en-US"/>
        </w:rPr>
        <w:t>+1</w:t>
      </w:r>
      <w:r w:rsidRPr="003D662E">
        <w:rPr>
          <w:b/>
          <w:lang w:val="en-US"/>
        </w:rPr>
        <w:t xml:space="preserve"> linked AAS</w:t>
      </w:r>
      <w:r w:rsidRPr="003D662E">
        <w:rPr>
          <w:lang w:val="en-US"/>
        </w:rPr>
        <w:t xml:space="preserve"> with </w:t>
      </w:r>
      <w:r w:rsidR="007A5860" w:rsidRPr="003D662E">
        <w:rPr>
          <w:i/>
          <w:lang w:val="en-US"/>
        </w:rPr>
        <w:t>r</w:t>
      </w:r>
      <w:r w:rsidRPr="003D662E">
        <w:rPr>
          <w:lang w:val="en-US"/>
        </w:rPr>
        <w:t xml:space="preserve"> </w:t>
      </w:r>
      <w:r w:rsidR="003B7807" w:rsidRPr="003D662E">
        <w:rPr>
          <w:lang w:val="en-US"/>
        </w:rPr>
        <w:t xml:space="preserve">being </w:t>
      </w:r>
      <w:r w:rsidRPr="003D662E">
        <w:rPr>
          <w:lang w:val="en-US"/>
        </w:rPr>
        <w:t>the number of devices with ECS runtime installations</w:t>
      </w:r>
      <w:r w:rsidR="007A5860" w:rsidRPr="003D662E">
        <w:rPr>
          <w:lang w:val="en-US"/>
        </w:rPr>
        <w:t xml:space="preserve">, </w:t>
      </w:r>
      <w:r w:rsidR="007A5860" w:rsidRPr="003D662E">
        <w:rPr>
          <w:i/>
          <w:lang w:val="en-US"/>
        </w:rPr>
        <w:t>s</w:t>
      </w:r>
      <w:r w:rsidR="007A5860" w:rsidRPr="003D662E">
        <w:rPr>
          <w:lang w:val="en-US"/>
        </w:rPr>
        <w:t xml:space="preserve"> the number of services, </w:t>
      </w:r>
      <w:r w:rsidR="007A5860" w:rsidRPr="003D662E">
        <w:rPr>
          <w:i/>
          <w:lang w:val="en-US"/>
        </w:rPr>
        <w:t>a</w:t>
      </w:r>
      <w:r w:rsidR="007A5860" w:rsidRPr="003D662E">
        <w:rPr>
          <w:lang w:val="en-US"/>
        </w:rPr>
        <w:t xml:space="preserve"> the number of applications</w:t>
      </w:r>
      <w:r w:rsidRPr="003D662E">
        <w:rPr>
          <w:lang w:val="en-US"/>
        </w:rPr>
        <w:t xml:space="preserve"> and 1 central platform </w:t>
      </w:r>
      <w:r w:rsidR="007A5860" w:rsidRPr="003D662E">
        <w:rPr>
          <w:lang w:val="en-US"/>
        </w:rPr>
        <w:t xml:space="preserve">AAS </w:t>
      </w:r>
      <w:r w:rsidRPr="003D662E">
        <w:rPr>
          <w:lang w:val="en-US"/>
        </w:rPr>
        <w:t>in a factory</w:t>
      </w:r>
      <w:r w:rsidR="001A5952" w:rsidRPr="003D662E">
        <w:rPr>
          <w:lang w:val="en-US"/>
        </w:rPr>
        <w:t xml:space="preserve"> (assuming a remotely deployed AAS)</w:t>
      </w:r>
      <w:r w:rsidRPr="003D662E">
        <w:rPr>
          <w:lang w:val="en-US"/>
        </w:rPr>
        <w:t xml:space="preserve">. From a type perspective, this leads to two AAS types, one for the ECS installations and one for the central IT installation. Instead of accounting for that number, we count the number of sub-models (more precisely </w:t>
      </w:r>
      <w:r w:rsidRPr="003D662E">
        <w:rPr>
          <w:b/>
          <w:lang w:val="en-US"/>
        </w:rPr>
        <w:t>sub-model types</w:t>
      </w:r>
      <w:r w:rsidRPr="003D662E">
        <w:rPr>
          <w:lang w:val="en-US"/>
        </w:rPr>
        <w:t>) contributing to the platform AAS.</w:t>
      </w:r>
    </w:p>
    <w:p w14:paraId="4960F3FD" w14:textId="16463021" w:rsidR="002179CF" w:rsidRPr="003D662E" w:rsidRDefault="002179CF" w:rsidP="002179C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41</w:t>
      </w:r>
      <w:r w:rsidRPr="003D662E">
        <w:fldChar w:fldCharType="end"/>
      </w:r>
      <w:r w:rsidRPr="003D662E">
        <w:rPr>
          <w:lang w:val="en-US"/>
        </w:rPr>
        <w:t>: KPI-based summary of realized asset administration shells</w:t>
      </w:r>
    </w:p>
    <w:tbl>
      <w:tblPr>
        <w:tblStyle w:val="GridTable1Light-Accent1"/>
        <w:tblW w:w="0" w:type="auto"/>
        <w:tblLook w:val="04A0" w:firstRow="1" w:lastRow="0" w:firstColumn="1" w:lastColumn="0" w:noHBand="0" w:noVBand="1"/>
      </w:tblPr>
      <w:tblGrid>
        <w:gridCol w:w="3397"/>
        <w:gridCol w:w="5665"/>
      </w:tblGrid>
      <w:tr w:rsidR="005905EE" w:rsidRPr="00811234" w14:paraId="566E0917" w14:textId="77777777" w:rsidTr="0039757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238FB7"/>
          </w:tcPr>
          <w:p w14:paraId="3A43CF21" w14:textId="329A0772" w:rsidR="005905EE" w:rsidRPr="003D662E" w:rsidRDefault="005905EE">
            <w:pPr>
              <w:rPr>
                <w:color w:val="FFFFFF" w:themeColor="background1"/>
                <w:lang w:val="en-US"/>
              </w:rPr>
            </w:pPr>
            <w:r w:rsidRPr="003D662E">
              <w:rPr>
                <w:color w:val="FFFFFF" w:themeColor="background1"/>
                <w:lang w:val="en-US"/>
              </w:rPr>
              <w:t xml:space="preserve">KPI: Asset Administration Shells </w:t>
            </w:r>
            <w:r w:rsidR="00913154" w:rsidRPr="003D662E">
              <w:rPr>
                <w:color w:val="FFFFFF" w:themeColor="background1"/>
                <w:lang w:val="en-US"/>
              </w:rPr>
              <w:t xml:space="preserve">and </w:t>
            </w:r>
            <w:r w:rsidR="00BA7AD8" w:rsidRPr="003D662E">
              <w:rPr>
                <w:color w:val="FFFFFF" w:themeColor="background1"/>
                <w:lang w:val="en-US"/>
              </w:rPr>
              <w:t>sub-model</w:t>
            </w:r>
            <w:r w:rsidR="00913154" w:rsidRPr="003D662E">
              <w:rPr>
                <w:color w:val="FFFFFF" w:themeColor="background1"/>
                <w:lang w:val="en-US"/>
              </w:rPr>
              <w:t>s</w:t>
            </w:r>
          </w:p>
        </w:tc>
      </w:tr>
      <w:tr w:rsidR="00BA7AD8" w:rsidRPr="003D662E" w14:paraId="77A0CC70" w14:textId="77777777" w:rsidTr="00552C16">
        <w:tc>
          <w:tcPr>
            <w:cnfStyle w:val="001000000000" w:firstRow="0" w:lastRow="0" w:firstColumn="1" w:lastColumn="0" w:oddVBand="0" w:evenVBand="0" w:oddHBand="0" w:evenHBand="0" w:firstRowFirstColumn="0" w:firstRowLastColumn="0" w:lastRowFirstColumn="0" w:lastRowLastColumn="0"/>
            <w:tcW w:w="3397" w:type="dxa"/>
            <w:tcBorders>
              <w:left w:val="single" w:sz="4" w:space="0" w:color="B8CCE4" w:themeColor="accent1" w:themeTint="66"/>
              <w:bottom w:val="single" w:sz="4" w:space="0" w:color="238FB7"/>
            </w:tcBorders>
            <w:shd w:val="clear" w:color="auto" w:fill="92D3EA"/>
          </w:tcPr>
          <w:p w14:paraId="567A89E1" w14:textId="1D12CA32" w:rsidR="00BA7AD8" w:rsidRPr="003D662E" w:rsidRDefault="00BA7AD8" w:rsidP="00552C16">
            <w:pPr>
              <w:rPr>
                <w:b w:val="0"/>
                <w:lang w:val="en-US"/>
              </w:rPr>
            </w:pPr>
            <w:r w:rsidRPr="003D662E">
              <w:rPr>
                <w:b w:val="0"/>
                <w:lang w:val="en-US"/>
              </w:rPr>
              <w:t xml:space="preserve">Support </w:t>
            </w:r>
            <w:r w:rsidR="00AA649B" w:rsidRPr="003D662E">
              <w:rPr>
                <w:b w:val="0"/>
                <w:lang w:val="en-US"/>
              </w:rPr>
              <w:t>L</w:t>
            </w:r>
            <w:r w:rsidRPr="003D662E">
              <w:rPr>
                <w:b w:val="0"/>
                <w:lang w:val="en-US"/>
              </w:rPr>
              <w:t>ayer</w:t>
            </w:r>
          </w:p>
        </w:tc>
        <w:tc>
          <w:tcPr>
            <w:tcW w:w="5665" w:type="dxa"/>
            <w:tcBorders>
              <w:top w:val="single" w:sz="4" w:space="0" w:color="238FB7"/>
              <w:bottom w:val="single" w:sz="4" w:space="0" w:color="238FB7"/>
            </w:tcBorders>
          </w:tcPr>
          <w:p w14:paraId="36084DE3" w14:textId="7E446CA8" w:rsidR="00BA7AD8" w:rsidRPr="003D662E" w:rsidRDefault="00BA7AD8">
            <w:pPr>
              <w:cnfStyle w:val="000000000000" w:firstRow="0" w:lastRow="0" w:firstColumn="0" w:lastColumn="0" w:oddVBand="0" w:evenVBand="0" w:oddHBand="0" w:evenHBand="0" w:firstRowFirstColumn="0" w:firstRowLastColumn="0" w:lastRowFirstColumn="0" w:lastRowLastColumn="0"/>
              <w:rPr>
                <w:b/>
                <w:lang w:val="en-US"/>
              </w:rPr>
            </w:pPr>
            <w:r w:rsidRPr="003D662E">
              <w:rPr>
                <w:b/>
                <w:lang w:val="en-US"/>
              </w:rPr>
              <w:t>1</w:t>
            </w:r>
            <w:r w:rsidRPr="003D662E">
              <w:rPr>
                <w:lang w:val="en-US"/>
              </w:rPr>
              <w:t xml:space="preserve"> </w:t>
            </w:r>
            <w:r w:rsidR="00005045" w:rsidRPr="003D662E">
              <w:rPr>
                <w:lang w:val="en-US"/>
              </w:rPr>
              <w:t xml:space="preserve">dynamic </w:t>
            </w:r>
            <w:r w:rsidRPr="003D662E">
              <w:rPr>
                <w:lang w:val="en-US"/>
              </w:rPr>
              <w:t>sub-model (types)</w:t>
            </w:r>
          </w:p>
        </w:tc>
      </w:tr>
      <w:tr w:rsidR="005905EE" w:rsidRPr="00811234" w14:paraId="223BE755" w14:textId="77777777" w:rsidTr="00552C16">
        <w:tc>
          <w:tcPr>
            <w:cnfStyle w:val="001000000000" w:firstRow="0" w:lastRow="0" w:firstColumn="1" w:lastColumn="0" w:oddVBand="0" w:evenVBand="0" w:oddHBand="0" w:evenHBand="0" w:firstRowFirstColumn="0" w:firstRowLastColumn="0" w:lastRowFirstColumn="0" w:lastRowLastColumn="0"/>
            <w:tcW w:w="3397" w:type="dxa"/>
            <w:tcBorders>
              <w:left w:val="single" w:sz="4" w:space="0" w:color="B8CCE4" w:themeColor="accent1" w:themeTint="66"/>
              <w:bottom w:val="single" w:sz="4" w:space="0" w:color="238FB7"/>
            </w:tcBorders>
            <w:shd w:val="clear" w:color="auto" w:fill="92D3EA"/>
          </w:tcPr>
          <w:p w14:paraId="565FAAF8" w14:textId="592DF18D" w:rsidR="005905EE" w:rsidRPr="003D662E" w:rsidRDefault="005905EE" w:rsidP="00552C16">
            <w:pPr>
              <w:rPr>
                <w:b w:val="0"/>
                <w:bCs w:val="0"/>
                <w:lang w:val="en-US"/>
              </w:rPr>
            </w:pPr>
            <w:r w:rsidRPr="003D662E">
              <w:rPr>
                <w:b w:val="0"/>
                <w:bCs w:val="0"/>
                <w:lang w:val="en-US"/>
              </w:rPr>
              <w:t xml:space="preserve">Transport </w:t>
            </w:r>
            <w:r w:rsidR="00AA649B" w:rsidRPr="003D662E">
              <w:rPr>
                <w:b w:val="0"/>
                <w:bCs w:val="0"/>
                <w:lang w:val="en-US"/>
              </w:rPr>
              <w:t>C</w:t>
            </w:r>
            <w:r w:rsidRPr="003D662E">
              <w:rPr>
                <w:b w:val="0"/>
                <w:bCs w:val="0"/>
                <w:lang w:val="en-US"/>
              </w:rPr>
              <w:t>omponent</w:t>
            </w:r>
          </w:p>
        </w:tc>
        <w:tc>
          <w:tcPr>
            <w:tcW w:w="5665" w:type="dxa"/>
            <w:tcBorders>
              <w:top w:val="single" w:sz="4" w:space="0" w:color="238FB7"/>
              <w:bottom w:val="single" w:sz="4" w:space="0" w:color="238FB7"/>
            </w:tcBorders>
          </w:tcPr>
          <w:p w14:paraId="31FBC185" w14:textId="20F752F0" w:rsidR="005905EE" w:rsidRPr="003D662E" w:rsidRDefault="00BA7AD8">
            <w:pPr>
              <w:cnfStyle w:val="000000000000" w:firstRow="0" w:lastRow="0" w:firstColumn="0" w:lastColumn="0" w:oddVBand="0" w:evenVBand="0" w:oddHBand="0" w:evenHBand="0" w:firstRowFirstColumn="0" w:firstRowLastColumn="0" w:lastRowFirstColumn="0" w:lastRowLastColumn="0"/>
              <w:rPr>
                <w:lang w:val="en-US"/>
              </w:rPr>
            </w:pPr>
            <w:r w:rsidRPr="003D662E">
              <w:rPr>
                <w:b/>
                <w:lang w:val="en-US"/>
              </w:rPr>
              <w:t>1</w:t>
            </w:r>
            <w:r w:rsidRPr="003D662E">
              <w:rPr>
                <w:lang w:val="en-US"/>
              </w:rPr>
              <w:t xml:space="preserve"> </w:t>
            </w:r>
            <w:r w:rsidR="00005045" w:rsidRPr="003D662E">
              <w:rPr>
                <w:lang w:val="en-US"/>
              </w:rPr>
              <w:t xml:space="preserve">static </w:t>
            </w:r>
            <w:r w:rsidRPr="003D662E">
              <w:rPr>
                <w:lang w:val="en-US"/>
              </w:rPr>
              <w:t>sub-model (transport connectors)</w:t>
            </w:r>
          </w:p>
        </w:tc>
      </w:tr>
      <w:tr w:rsidR="005905EE" w:rsidRPr="00811234" w14:paraId="65ABA1CB" w14:textId="77777777" w:rsidTr="00552C16">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single" w:sz="4" w:space="0" w:color="238FB7"/>
            </w:tcBorders>
            <w:shd w:val="clear" w:color="auto" w:fill="92D3EA"/>
          </w:tcPr>
          <w:p w14:paraId="6F265D73" w14:textId="42ED455C" w:rsidR="005905EE" w:rsidRPr="003D662E" w:rsidRDefault="005905EE" w:rsidP="00552C16">
            <w:pPr>
              <w:rPr>
                <w:b w:val="0"/>
                <w:bCs w:val="0"/>
                <w:lang w:val="en-US"/>
              </w:rPr>
            </w:pPr>
            <w:r w:rsidRPr="003D662E">
              <w:rPr>
                <w:b w:val="0"/>
                <w:bCs w:val="0"/>
                <w:lang w:val="en-US"/>
              </w:rPr>
              <w:t xml:space="preserve">Connectors </w:t>
            </w:r>
            <w:r w:rsidR="00AA649B" w:rsidRPr="003D662E">
              <w:rPr>
                <w:b w:val="0"/>
                <w:bCs w:val="0"/>
                <w:lang w:val="en-US"/>
              </w:rPr>
              <w:t>C</w:t>
            </w:r>
            <w:r w:rsidRPr="003D662E">
              <w:rPr>
                <w:b w:val="0"/>
                <w:bCs w:val="0"/>
                <w:lang w:val="en-US"/>
              </w:rPr>
              <w:t>omponent</w:t>
            </w:r>
          </w:p>
        </w:tc>
        <w:tc>
          <w:tcPr>
            <w:tcW w:w="5665" w:type="dxa"/>
            <w:tcBorders>
              <w:top w:val="single" w:sz="4" w:space="0" w:color="238FB7"/>
              <w:bottom w:val="single" w:sz="4" w:space="0" w:color="238FB7"/>
            </w:tcBorders>
          </w:tcPr>
          <w:p w14:paraId="6BFD0B69" w14:textId="630360E2" w:rsidR="005905EE" w:rsidRPr="003D662E" w:rsidRDefault="00BA7AD8">
            <w:pPr>
              <w:cnfStyle w:val="000000000000" w:firstRow="0" w:lastRow="0" w:firstColumn="0" w:lastColumn="0" w:oddVBand="0" w:evenVBand="0" w:oddHBand="0" w:evenHBand="0" w:firstRowFirstColumn="0" w:firstRowLastColumn="0" w:lastRowFirstColumn="0" w:lastRowLastColumn="0"/>
              <w:rPr>
                <w:bCs/>
                <w:lang w:val="en-US"/>
              </w:rPr>
            </w:pPr>
            <w:r w:rsidRPr="003D662E">
              <w:rPr>
                <w:b/>
                <w:bCs/>
                <w:lang w:val="en-US"/>
              </w:rPr>
              <w:t>2</w:t>
            </w:r>
            <w:r w:rsidRPr="003D662E">
              <w:rPr>
                <w:bCs/>
                <w:lang w:val="en-US"/>
              </w:rPr>
              <w:t xml:space="preserve"> </w:t>
            </w:r>
            <w:r w:rsidR="00005045" w:rsidRPr="003D662E">
              <w:rPr>
                <w:bCs/>
                <w:lang w:val="en-US"/>
              </w:rPr>
              <w:t xml:space="preserve">dynamic </w:t>
            </w:r>
            <w:r w:rsidRPr="003D662E">
              <w:rPr>
                <w:bCs/>
                <w:lang w:val="en-US"/>
              </w:rPr>
              <w:t>sub-models (installed connectors, active connectors), while the active connectors change dynamically at runtime</w:t>
            </w:r>
          </w:p>
        </w:tc>
      </w:tr>
      <w:tr w:rsidR="00005045" w:rsidRPr="00811234" w14:paraId="26DACDAD" w14:textId="77777777" w:rsidTr="00552C16">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single" w:sz="4" w:space="0" w:color="238FB7"/>
            </w:tcBorders>
            <w:shd w:val="clear" w:color="auto" w:fill="92D3EA"/>
          </w:tcPr>
          <w:p w14:paraId="0611A9AF" w14:textId="1CDBACE0" w:rsidR="00005045" w:rsidRPr="003D662E" w:rsidRDefault="00005045" w:rsidP="00552C16">
            <w:pPr>
              <w:rPr>
                <w:b w:val="0"/>
                <w:lang w:val="en-US"/>
              </w:rPr>
            </w:pPr>
            <w:r w:rsidRPr="003D662E">
              <w:rPr>
                <w:b w:val="0"/>
                <w:lang w:val="en-US"/>
              </w:rPr>
              <w:t xml:space="preserve">Services </w:t>
            </w:r>
            <w:r w:rsidR="00AA649B" w:rsidRPr="003D662E">
              <w:rPr>
                <w:b w:val="0"/>
                <w:lang w:val="en-US"/>
              </w:rPr>
              <w:t>C</w:t>
            </w:r>
            <w:r w:rsidRPr="003D662E">
              <w:rPr>
                <w:b w:val="0"/>
                <w:lang w:val="en-US"/>
              </w:rPr>
              <w:t>omponent</w:t>
            </w:r>
          </w:p>
        </w:tc>
        <w:tc>
          <w:tcPr>
            <w:tcW w:w="5665" w:type="dxa"/>
            <w:tcBorders>
              <w:top w:val="single" w:sz="4" w:space="0" w:color="238FB7"/>
              <w:bottom w:val="single" w:sz="4" w:space="0" w:color="238FB7"/>
            </w:tcBorders>
          </w:tcPr>
          <w:p w14:paraId="6EA76501" w14:textId="26017940" w:rsidR="00005045" w:rsidRPr="003D662E" w:rsidRDefault="00005045">
            <w:pPr>
              <w:cnfStyle w:val="000000000000" w:firstRow="0" w:lastRow="0" w:firstColumn="0" w:lastColumn="0" w:oddVBand="0" w:evenVBand="0" w:oddHBand="0" w:evenHBand="0" w:firstRowFirstColumn="0" w:firstRowLastColumn="0" w:lastRowFirstColumn="0" w:lastRowLastColumn="0"/>
              <w:rPr>
                <w:b/>
                <w:bCs/>
                <w:lang w:val="en-US"/>
              </w:rPr>
            </w:pPr>
            <w:r w:rsidRPr="003D662E">
              <w:rPr>
                <w:b/>
                <w:bCs/>
                <w:lang w:val="en-US"/>
              </w:rPr>
              <w:t xml:space="preserve">3 active </w:t>
            </w:r>
            <w:r w:rsidRPr="003D662E">
              <w:rPr>
                <w:bCs/>
                <w:lang w:val="en-US"/>
              </w:rPr>
              <w:t>sub-models (services, artifacts, relations), change dynamically at runtime</w:t>
            </w:r>
            <w:r w:rsidR="00913154" w:rsidRPr="003D662E">
              <w:rPr>
                <w:b/>
                <w:bCs/>
                <w:lang w:val="en-US"/>
              </w:rPr>
              <w:t>, 1 AAS</w:t>
            </w:r>
            <w:r w:rsidR="00913154" w:rsidRPr="003D662E">
              <w:rPr>
                <w:bCs/>
                <w:lang w:val="en-US"/>
              </w:rPr>
              <w:t xml:space="preserve"> per service with at least </w:t>
            </w:r>
            <w:r w:rsidR="00913154" w:rsidRPr="003D662E">
              <w:rPr>
                <w:b/>
                <w:bCs/>
                <w:lang w:val="en-US"/>
              </w:rPr>
              <w:t>1</w:t>
            </w:r>
            <w:r w:rsidR="00913154" w:rsidRPr="003D662E">
              <w:rPr>
                <w:bCs/>
                <w:lang w:val="en-US"/>
              </w:rPr>
              <w:t xml:space="preserve"> sub-model</w:t>
            </w:r>
          </w:p>
        </w:tc>
      </w:tr>
      <w:tr w:rsidR="00005045" w:rsidRPr="00811234" w14:paraId="2DE42DF7" w14:textId="77777777" w:rsidTr="00552C16">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single" w:sz="4" w:space="0" w:color="238FB7"/>
            </w:tcBorders>
            <w:shd w:val="clear" w:color="auto" w:fill="92D3EA"/>
          </w:tcPr>
          <w:p w14:paraId="141E078D" w14:textId="04CEB930" w:rsidR="00005045" w:rsidRPr="003D662E" w:rsidRDefault="00005045" w:rsidP="00552C16">
            <w:pPr>
              <w:rPr>
                <w:b w:val="0"/>
                <w:lang w:val="en-US"/>
              </w:rPr>
            </w:pPr>
            <w:r w:rsidRPr="003D662E">
              <w:rPr>
                <w:b w:val="0"/>
                <w:lang w:val="en-US"/>
              </w:rPr>
              <w:t xml:space="preserve">Resources </w:t>
            </w:r>
            <w:r w:rsidR="00AA649B" w:rsidRPr="003D662E">
              <w:rPr>
                <w:b w:val="0"/>
                <w:lang w:val="en-US"/>
              </w:rPr>
              <w:t>C</w:t>
            </w:r>
            <w:r w:rsidRPr="003D662E">
              <w:rPr>
                <w:b w:val="0"/>
                <w:lang w:val="en-US"/>
              </w:rPr>
              <w:t>omponent</w:t>
            </w:r>
          </w:p>
        </w:tc>
        <w:tc>
          <w:tcPr>
            <w:tcW w:w="5665" w:type="dxa"/>
            <w:tcBorders>
              <w:top w:val="single" w:sz="4" w:space="0" w:color="238FB7"/>
              <w:bottom w:val="single" w:sz="4" w:space="0" w:color="238FB7"/>
            </w:tcBorders>
          </w:tcPr>
          <w:p w14:paraId="5F146E9C" w14:textId="602B03F4" w:rsidR="00005045" w:rsidRPr="003D662E" w:rsidRDefault="00310944">
            <w:pPr>
              <w:cnfStyle w:val="000000000000" w:firstRow="0" w:lastRow="0" w:firstColumn="0" w:lastColumn="0" w:oddVBand="0" w:evenVBand="0" w:oddHBand="0" w:evenHBand="0" w:firstRowFirstColumn="0" w:firstRowLastColumn="0" w:lastRowFirstColumn="0" w:lastRowLastColumn="0"/>
              <w:rPr>
                <w:b/>
                <w:bCs/>
                <w:lang w:val="en-US"/>
              </w:rPr>
            </w:pPr>
            <w:r w:rsidRPr="003D662E">
              <w:rPr>
                <w:b/>
                <w:bCs/>
                <w:lang w:val="en-US"/>
              </w:rPr>
              <w:t>3</w:t>
            </w:r>
            <w:r w:rsidR="00005045" w:rsidRPr="003D662E">
              <w:rPr>
                <w:b/>
                <w:bCs/>
                <w:lang w:val="en-US"/>
              </w:rPr>
              <w:t xml:space="preserve"> active </w:t>
            </w:r>
            <w:r w:rsidR="00005045" w:rsidRPr="003D662E">
              <w:rPr>
                <w:bCs/>
                <w:lang w:val="en-US"/>
              </w:rPr>
              <w:t>sub-models (resources, containers</w:t>
            </w:r>
            <w:r w:rsidRPr="003D662E">
              <w:rPr>
                <w:bCs/>
                <w:lang w:val="en-US"/>
              </w:rPr>
              <w:t>, device management</w:t>
            </w:r>
            <w:r w:rsidR="00005045" w:rsidRPr="003D662E">
              <w:rPr>
                <w:bCs/>
                <w:lang w:val="en-US"/>
              </w:rPr>
              <w:t>)</w:t>
            </w:r>
            <w:r w:rsidR="00913154" w:rsidRPr="003D662E">
              <w:rPr>
                <w:bCs/>
                <w:lang w:val="en-US"/>
              </w:rPr>
              <w:t xml:space="preserve">, </w:t>
            </w:r>
            <w:r w:rsidR="00913154" w:rsidRPr="003D662E">
              <w:rPr>
                <w:b/>
                <w:bCs/>
                <w:lang w:val="en-US"/>
              </w:rPr>
              <w:t>1 AAS</w:t>
            </w:r>
            <w:r w:rsidR="00913154" w:rsidRPr="003D662E">
              <w:rPr>
                <w:bCs/>
                <w:lang w:val="en-US"/>
              </w:rPr>
              <w:t xml:space="preserve"> per device with at least </w:t>
            </w:r>
            <w:r w:rsidR="00913154" w:rsidRPr="003D662E">
              <w:rPr>
                <w:b/>
                <w:bCs/>
                <w:lang w:val="en-US"/>
              </w:rPr>
              <w:t>1</w:t>
            </w:r>
            <w:r w:rsidR="00913154" w:rsidRPr="003D662E">
              <w:rPr>
                <w:bCs/>
                <w:lang w:val="en-US"/>
              </w:rPr>
              <w:t xml:space="preserve"> sub-model</w:t>
            </w:r>
          </w:p>
        </w:tc>
      </w:tr>
      <w:tr w:rsidR="00005045" w:rsidRPr="003D662E" w14:paraId="2F31681D" w14:textId="77777777" w:rsidTr="00552C16">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single" w:sz="4" w:space="0" w:color="238FB7"/>
            </w:tcBorders>
            <w:shd w:val="clear" w:color="auto" w:fill="92D3EA"/>
          </w:tcPr>
          <w:p w14:paraId="045D3625" w14:textId="040E76EC" w:rsidR="00005045" w:rsidRPr="003D662E" w:rsidRDefault="00005045" w:rsidP="00552C16">
            <w:pPr>
              <w:rPr>
                <w:b w:val="0"/>
                <w:lang w:val="en-US"/>
              </w:rPr>
            </w:pPr>
            <w:r w:rsidRPr="003D662E">
              <w:rPr>
                <w:b w:val="0"/>
                <w:lang w:val="en-US"/>
              </w:rPr>
              <w:t xml:space="preserve">Configuration </w:t>
            </w:r>
            <w:r w:rsidR="00AA649B" w:rsidRPr="003D662E">
              <w:rPr>
                <w:b w:val="0"/>
                <w:lang w:val="en-US"/>
              </w:rPr>
              <w:t>C</w:t>
            </w:r>
            <w:r w:rsidRPr="003D662E">
              <w:rPr>
                <w:b w:val="0"/>
                <w:lang w:val="en-US"/>
              </w:rPr>
              <w:t>omponent</w:t>
            </w:r>
          </w:p>
        </w:tc>
        <w:tc>
          <w:tcPr>
            <w:tcW w:w="5665" w:type="dxa"/>
            <w:tcBorders>
              <w:top w:val="single" w:sz="4" w:space="0" w:color="238FB7"/>
              <w:bottom w:val="single" w:sz="4" w:space="0" w:color="238FB7"/>
            </w:tcBorders>
          </w:tcPr>
          <w:p w14:paraId="06F2E46A" w14:textId="1238F758" w:rsidR="00005045" w:rsidRPr="003D662E" w:rsidRDefault="00005045">
            <w:pPr>
              <w:cnfStyle w:val="000000000000" w:firstRow="0" w:lastRow="0" w:firstColumn="0" w:lastColumn="0" w:oddVBand="0" w:evenVBand="0" w:oddHBand="0" w:evenHBand="0" w:firstRowFirstColumn="0" w:firstRowLastColumn="0" w:lastRowFirstColumn="0" w:lastRowLastColumn="0"/>
              <w:rPr>
                <w:b/>
                <w:bCs/>
                <w:lang w:val="en-US"/>
              </w:rPr>
            </w:pPr>
            <w:r w:rsidRPr="003D662E">
              <w:rPr>
                <w:b/>
                <w:bCs/>
                <w:lang w:val="en-US"/>
              </w:rPr>
              <w:t>0</w:t>
            </w:r>
            <w:r w:rsidRPr="003D662E">
              <w:rPr>
                <w:bCs/>
                <w:lang w:val="en-US"/>
              </w:rPr>
              <w:t xml:space="preserve"> not realized so far</w:t>
            </w:r>
          </w:p>
        </w:tc>
      </w:tr>
      <w:tr w:rsidR="00913154" w:rsidRPr="003D662E" w14:paraId="11486077" w14:textId="77777777" w:rsidTr="00552C16">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single" w:sz="4" w:space="0" w:color="238FB7"/>
            </w:tcBorders>
            <w:shd w:val="clear" w:color="auto" w:fill="92D3EA"/>
          </w:tcPr>
          <w:p w14:paraId="06A4D3C5" w14:textId="43995CBC" w:rsidR="00913154" w:rsidRPr="003D662E" w:rsidRDefault="00913154" w:rsidP="00552C16">
            <w:pPr>
              <w:rPr>
                <w:b w:val="0"/>
                <w:lang w:val="en-US"/>
              </w:rPr>
            </w:pPr>
            <w:r w:rsidRPr="003D662E">
              <w:rPr>
                <w:b w:val="0"/>
                <w:lang w:val="en-US"/>
              </w:rPr>
              <w:t>Applications</w:t>
            </w:r>
          </w:p>
        </w:tc>
        <w:tc>
          <w:tcPr>
            <w:tcW w:w="5665" w:type="dxa"/>
            <w:tcBorders>
              <w:top w:val="single" w:sz="4" w:space="0" w:color="238FB7"/>
              <w:bottom w:val="single" w:sz="4" w:space="0" w:color="238FB7"/>
            </w:tcBorders>
          </w:tcPr>
          <w:p w14:paraId="7C5CDAF2" w14:textId="5814DE39" w:rsidR="00913154" w:rsidRPr="003D662E" w:rsidRDefault="00913154">
            <w:pPr>
              <w:cnfStyle w:val="000000000000" w:firstRow="0" w:lastRow="0" w:firstColumn="0" w:lastColumn="0" w:oddVBand="0" w:evenVBand="0" w:oddHBand="0" w:evenHBand="0" w:firstRowFirstColumn="0" w:firstRowLastColumn="0" w:lastRowFirstColumn="0" w:lastRowLastColumn="0"/>
              <w:rPr>
                <w:b/>
                <w:bCs/>
                <w:lang w:val="en-US"/>
              </w:rPr>
            </w:pPr>
            <w:r w:rsidRPr="003D662E">
              <w:rPr>
                <w:b/>
                <w:bCs/>
                <w:lang w:val="en-US"/>
              </w:rPr>
              <w:t xml:space="preserve">1 AAS </w:t>
            </w:r>
            <w:r w:rsidRPr="003D662E">
              <w:rPr>
                <w:bCs/>
                <w:lang w:val="en-US"/>
              </w:rPr>
              <w:t>with</w:t>
            </w:r>
            <w:r w:rsidRPr="003D662E">
              <w:rPr>
                <w:b/>
                <w:bCs/>
                <w:lang w:val="en-US"/>
              </w:rPr>
              <w:t xml:space="preserve"> 3 </w:t>
            </w:r>
            <w:r w:rsidRPr="003D662E">
              <w:rPr>
                <w:bCs/>
                <w:lang w:val="en-US"/>
              </w:rPr>
              <w:t>sub-models</w:t>
            </w:r>
          </w:p>
        </w:tc>
      </w:tr>
      <w:tr w:rsidR="00005045" w:rsidRPr="00811234" w14:paraId="138FF4FB" w14:textId="77777777" w:rsidTr="00552C16">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single" w:sz="4" w:space="0" w:color="238FB7"/>
            </w:tcBorders>
            <w:shd w:val="clear" w:color="auto" w:fill="92D3EA"/>
          </w:tcPr>
          <w:p w14:paraId="553D64EF" w14:textId="1C4D6267" w:rsidR="00005045" w:rsidRPr="003D662E" w:rsidRDefault="00005045" w:rsidP="00552C16">
            <w:pPr>
              <w:rPr>
                <w:b w:val="0"/>
                <w:lang w:val="en-US"/>
              </w:rPr>
            </w:pPr>
            <w:r w:rsidRPr="003D662E">
              <w:rPr>
                <w:b w:val="0"/>
                <w:lang w:val="en-US"/>
              </w:rPr>
              <w:t>Platform</w:t>
            </w:r>
            <w:r w:rsidR="00AA649B" w:rsidRPr="003D662E">
              <w:rPr>
                <w:b w:val="0"/>
                <w:lang w:val="en-US"/>
              </w:rPr>
              <w:t xml:space="preserve"> </w:t>
            </w:r>
            <w:r w:rsidR="000722F4" w:rsidRPr="003D662E">
              <w:rPr>
                <w:b w:val="0"/>
                <w:lang w:val="en-US"/>
              </w:rPr>
              <w:t xml:space="preserve">(via </w:t>
            </w:r>
            <w:r w:rsidR="00FE53AB" w:rsidRPr="003D662E">
              <w:rPr>
                <w:b w:val="0"/>
                <w:lang w:val="en-US"/>
              </w:rPr>
              <w:t>S</w:t>
            </w:r>
            <w:r w:rsidR="000722F4" w:rsidRPr="003D662E">
              <w:rPr>
                <w:b w:val="0"/>
                <w:lang w:val="en-US"/>
              </w:rPr>
              <w:t>upport Layer)</w:t>
            </w:r>
          </w:p>
        </w:tc>
        <w:tc>
          <w:tcPr>
            <w:tcW w:w="5665" w:type="dxa"/>
            <w:tcBorders>
              <w:top w:val="single" w:sz="4" w:space="0" w:color="238FB7"/>
              <w:bottom w:val="single" w:sz="4" w:space="0" w:color="238FB7"/>
            </w:tcBorders>
          </w:tcPr>
          <w:p w14:paraId="2F560F26" w14:textId="5ADE5CE5" w:rsidR="00005045" w:rsidRPr="003D662E" w:rsidRDefault="00005045">
            <w:pPr>
              <w:cnfStyle w:val="000000000000" w:firstRow="0" w:lastRow="0" w:firstColumn="0" w:lastColumn="0" w:oddVBand="0" w:evenVBand="0" w:oddHBand="0" w:evenHBand="0" w:firstRowFirstColumn="0" w:firstRowLastColumn="0" w:lastRowFirstColumn="0" w:lastRowLastColumn="0"/>
              <w:rPr>
                <w:b/>
                <w:bCs/>
                <w:lang w:val="en-US"/>
              </w:rPr>
            </w:pPr>
            <w:r w:rsidRPr="003D662E">
              <w:rPr>
                <w:b/>
                <w:bCs/>
                <w:lang w:val="en-US"/>
              </w:rPr>
              <w:t>1</w:t>
            </w:r>
            <w:r w:rsidRPr="003D662E">
              <w:rPr>
                <w:bCs/>
                <w:lang w:val="en-US"/>
              </w:rPr>
              <w:t xml:space="preserve"> sub-model</w:t>
            </w:r>
            <w:r w:rsidR="00913154" w:rsidRPr="003D662E">
              <w:rPr>
                <w:bCs/>
                <w:lang w:val="en-US"/>
              </w:rPr>
              <w:t xml:space="preserve">, </w:t>
            </w:r>
            <w:r w:rsidR="00913154" w:rsidRPr="003D662E">
              <w:rPr>
                <w:b/>
                <w:bCs/>
                <w:lang w:val="en-US"/>
              </w:rPr>
              <w:t>1</w:t>
            </w:r>
            <w:r w:rsidR="00913154" w:rsidRPr="003D662E">
              <w:rPr>
                <w:bCs/>
                <w:lang w:val="en-US"/>
              </w:rPr>
              <w:t xml:space="preserve"> platform AAS</w:t>
            </w:r>
            <w:r w:rsidR="005F45C9" w:rsidRPr="003D662E">
              <w:rPr>
                <w:bCs/>
                <w:lang w:val="en-US"/>
              </w:rPr>
              <w:t xml:space="preserve">, </w:t>
            </w:r>
            <w:r w:rsidR="005F45C9" w:rsidRPr="003D662E">
              <w:rPr>
                <w:b/>
                <w:bCs/>
                <w:lang w:val="en-US"/>
              </w:rPr>
              <w:t>1</w:t>
            </w:r>
            <w:r w:rsidR="005F45C9" w:rsidRPr="003D662E">
              <w:rPr>
                <w:bCs/>
                <w:lang w:val="en-US"/>
              </w:rPr>
              <w:t xml:space="preserve"> status/progress AAS</w:t>
            </w:r>
          </w:p>
        </w:tc>
      </w:tr>
      <w:tr w:rsidR="005905EE" w:rsidRPr="00811234" w14:paraId="01363516" w14:textId="77777777" w:rsidTr="00552C16">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single" w:sz="4" w:space="0" w:color="238FB7"/>
            </w:tcBorders>
            <w:shd w:val="clear" w:color="auto" w:fill="92D3EA"/>
          </w:tcPr>
          <w:p w14:paraId="5BE2D0EF" w14:textId="77777777" w:rsidR="005905EE" w:rsidRPr="003D662E" w:rsidRDefault="005905EE" w:rsidP="00552C16">
            <w:pPr>
              <w:rPr>
                <w:lang w:val="en-US"/>
              </w:rPr>
            </w:pPr>
            <w:r w:rsidRPr="003D662E">
              <w:rPr>
                <w:lang w:val="en-US"/>
              </w:rPr>
              <w:t>SUM</w:t>
            </w:r>
          </w:p>
        </w:tc>
        <w:tc>
          <w:tcPr>
            <w:tcW w:w="5665" w:type="dxa"/>
            <w:tcBorders>
              <w:top w:val="single" w:sz="4" w:space="0" w:color="238FB7"/>
              <w:bottom w:val="single" w:sz="4" w:space="0" w:color="238FB7"/>
            </w:tcBorders>
          </w:tcPr>
          <w:p w14:paraId="2776520B" w14:textId="23E68AA1" w:rsidR="005905EE" w:rsidRPr="003D662E" w:rsidRDefault="00146CA8">
            <w:pPr>
              <w:cnfStyle w:val="000000000000" w:firstRow="0" w:lastRow="0" w:firstColumn="0" w:lastColumn="0" w:oddVBand="0" w:evenVBand="0" w:oddHBand="0" w:evenHBand="0" w:firstRowFirstColumn="0" w:firstRowLastColumn="0" w:lastRowFirstColumn="0" w:lastRowLastColumn="0"/>
              <w:rPr>
                <w:b/>
                <w:bCs/>
                <w:lang w:val="en-US"/>
              </w:rPr>
            </w:pPr>
            <w:r w:rsidRPr="003D662E">
              <w:rPr>
                <w:b/>
                <w:bCs/>
                <w:lang w:val="en-US"/>
              </w:rPr>
              <w:t>1</w:t>
            </w:r>
            <w:r w:rsidR="005F45C9" w:rsidRPr="003D662E">
              <w:rPr>
                <w:b/>
                <w:bCs/>
                <w:lang w:val="en-US"/>
              </w:rPr>
              <w:t>2</w:t>
            </w:r>
            <w:r w:rsidRPr="003D662E">
              <w:rPr>
                <w:b/>
                <w:bCs/>
                <w:lang w:val="en-US"/>
              </w:rPr>
              <w:t xml:space="preserve"> </w:t>
            </w:r>
            <w:r w:rsidR="00913154" w:rsidRPr="003D662E">
              <w:rPr>
                <w:b/>
                <w:bCs/>
                <w:lang w:val="en-US"/>
              </w:rPr>
              <w:t xml:space="preserve">sub-models </w:t>
            </w:r>
            <w:r w:rsidR="005905EE" w:rsidRPr="003D662E">
              <w:rPr>
                <w:b/>
                <w:bCs/>
                <w:lang w:val="en-US"/>
              </w:rPr>
              <w:t xml:space="preserve">in </w:t>
            </w:r>
            <w:r w:rsidR="00913154" w:rsidRPr="003D662E">
              <w:rPr>
                <w:b/>
                <w:bCs/>
                <w:lang w:val="en-US"/>
              </w:rPr>
              <w:t xml:space="preserve">platform </w:t>
            </w:r>
            <w:r w:rsidR="005905EE" w:rsidRPr="003D662E">
              <w:rPr>
                <w:b/>
                <w:bCs/>
                <w:lang w:val="en-US"/>
              </w:rPr>
              <w:t xml:space="preserve">production code, </w:t>
            </w:r>
            <w:r w:rsidR="00913154" w:rsidRPr="003D662E">
              <w:rPr>
                <w:b/>
                <w:bCs/>
                <w:lang w:val="en-US"/>
              </w:rPr>
              <w:t>1 AAS for the platform, 1 AAS/sub-model per service, 1 AAS/sub-model per device, 1 AAS with 3 sub-models per application</w:t>
            </w:r>
          </w:p>
        </w:tc>
      </w:tr>
    </w:tbl>
    <w:p w14:paraId="1EF38FA4" w14:textId="12BE500C" w:rsidR="005905EE" w:rsidRPr="003D662E" w:rsidRDefault="005905EE" w:rsidP="0032147C">
      <w:pPr>
        <w:jc w:val="both"/>
        <w:rPr>
          <w:color w:val="FF0000"/>
          <w:lang w:val="en-US"/>
        </w:rPr>
      </w:pPr>
    </w:p>
    <w:p w14:paraId="2A11A0B2" w14:textId="645D1A75" w:rsidR="00913154" w:rsidRPr="003D662E" w:rsidRDefault="00913154" w:rsidP="0032147C">
      <w:pPr>
        <w:jc w:val="both"/>
        <w:rPr>
          <w:lang w:val="en-US"/>
        </w:rPr>
      </w:pPr>
      <w:r w:rsidRPr="003D662E">
        <w:rPr>
          <w:lang w:val="en-US"/>
        </w:rPr>
        <w:t>One interesting KPI is the number of available services of the platform.</w:t>
      </w:r>
      <w:r w:rsidR="00374520" w:rsidRPr="003D662E">
        <w:rPr>
          <w:lang w:val="en-US"/>
        </w:rPr>
        <w:t xml:space="preserve"> We do not count here for platform-integrated basic services such as the service manager, the ECS runtime or the platform servers rather than for services that can be integrated into applications. As discussed in this handbook, we must distinguish generic (platform-provided and application-provided) as well as application-specific services.</w:t>
      </w:r>
      <w:r w:rsidR="0018500E" w:rsidRPr="003D662E">
        <w:rPr>
          <w:lang w:val="en-US"/>
        </w:rPr>
        <w:t xml:space="preserve"> </w:t>
      </w:r>
      <w:r w:rsidR="0018500E" w:rsidRPr="003D662E">
        <w:rPr>
          <w:lang w:val="en-US"/>
        </w:rPr>
        <w:fldChar w:fldCharType="begin"/>
      </w:r>
      <w:r w:rsidR="0018500E" w:rsidRPr="003D662E">
        <w:rPr>
          <w:lang w:val="en-US"/>
        </w:rPr>
        <w:instrText xml:space="preserve"> REF _Ref101370242 \h </w:instrText>
      </w:r>
      <w:r w:rsidR="003D662E">
        <w:rPr>
          <w:lang w:val="en-US"/>
        </w:rPr>
        <w:instrText xml:space="preserve"> \* MERGEFORMAT </w:instrText>
      </w:r>
      <w:r w:rsidR="0018500E" w:rsidRPr="003D662E">
        <w:rPr>
          <w:lang w:val="en-US"/>
        </w:rPr>
      </w:r>
      <w:r w:rsidR="0018500E" w:rsidRPr="003D662E">
        <w:rPr>
          <w:lang w:val="en-US"/>
        </w:rPr>
        <w:fldChar w:fldCharType="separate"/>
      </w:r>
      <w:r w:rsidR="00D0494D" w:rsidRPr="003D662E">
        <w:rPr>
          <w:lang w:val="en-US"/>
        </w:rPr>
        <w:t xml:space="preserve">Table </w:t>
      </w:r>
      <w:r w:rsidR="00D0494D">
        <w:rPr>
          <w:noProof/>
          <w:lang w:val="en-US"/>
        </w:rPr>
        <w:t>42</w:t>
      </w:r>
      <w:r w:rsidR="0018500E" w:rsidRPr="003D662E">
        <w:rPr>
          <w:lang w:val="en-US"/>
        </w:rPr>
        <w:fldChar w:fldCharType="end"/>
      </w:r>
      <w:r w:rsidR="0018500E" w:rsidRPr="003D662E">
        <w:rPr>
          <w:lang w:val="en-US"/>
        </w:rPr>
        <w:t xml:space="preserve"> summarizes the current state. Although the number of overall services may appear to be rather low, it is important to recall that these services are generic and automatically adjusted to the utilizing service mesh. Moreover, the RapidMiner RTSA service itself is generic and can execute AI services defined in RapidMiner as well as service chains defined in RapidMiner studio</w:t>
      </w:r>
      <w:r w:rsidR="00687A4D" w:rsidRPr="003D662E">
        <w:rPr>
          <w:lang w:val="en-US"/>
        </w:rPr>
        <w:t xml:space="preserve">. </w:t>
      </w:r>
      <w:r w:rsidR="0009667C" w:rsidRPr="003D662E">
        <w:rPr>
          <w:lang w:val="en-US"/>
        </w:rPr>
        <w:t>While, the number of instantiable services is unlimited, we are aware of the fact that further services shall be integrated in the future, e.g., from the IIP-Ecosphere demonstrators or the AI-accelerator.</w:t>
      </w:r>
    </w:p>
    <w:p w14:paraId="7F6B4D68" w14:textId="7A0AEE4B" w:rsidR="00426B28" w:rsidRPr="003D662E" w:rsidRDefault="00426B28" w:rsidP="00426B28">
      <w:pPr>
        <w:pStyle w:val="Caption"/>
        <w:jc w:val="center"/>
        <w:rPr>
          <w:color w:val="auto"/>
          <w:lang w:val="en-US"/>
        </w:rPr>
      </w:pPr>
      <w:bookmarkStart w:id="397" w:name="_Ref10137024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42</w:t>
      </w:r>
      <w:r w:rsidRPr="003D662E">
        <w:fldChar w:fldCharType="end"/>
      </w:r>
      <w:bookmarkEnd w:id="397"/>
      <w:r w:rsidRPr="003D662E">
        <w:rPr>
          <w:lang w:val="en-US"/>
        </w:rPr>
        <w:t xml:space="preserve">: KPI-based summary of </w:t>
      </w:r>
      <w:r w:rsidR="00374520" w:rsidRPr="003D662E">
        <w:rPr>
          <w:lang w:val="en-US"/>
        </w:rPr>
        <w:t>the provided services</w:t>
      </w:r>
    </w:p>
    <w:tbl>
      <w:tblPr>
        <w:tblStyle w:val="GridTable1Light-Accent1"/>
        <w:tblW w:w="0" w:type="auto"/>
        <w:tblLook w:val="04A0" w:firstRow="1" w:lastRow="0" w:firstColumn="1" w:lastColumn="0" w:noHBand="0" w:noVBand="1"/>
      </w:tblPr>
      <w:tblGrid>
        <w:gridCol w:w="3397"/>
        <w:gridCol w:w="5665"/>
      </w:tblGrid>
      <w:tr w:rsidR="00913154" w:rsidRPr="003D662E" w14:paraId="52A72BE5" w14:textId="77777777" w:rsidTr="00DD41C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238FB7"/>
          </w:tcPr>
          <w:p w14:paraId="5C58B867" w14:textId="75BC7652" w:rsidR="00913154" w:rsidRPr="003D662E" w:rsidRDefault="00913154" w:rsidP="00DD41C3">
            <w:pPr>
              <w:rPr>
                <w:color w:val="FFFFFF" w:themeColor="background1"/>
                <w:lang w:val="en-US"/>
              </w:rPr>
            </w:pPr>
            <w:r w:rsidRPr="003D662E">
              <w:rPr>
                <w:color w:val="FFFFFF" w:themeColor="background1"/>
                <w:lang w:val="en-US"/>
              </w:rPr>
              <w:lastRenderedPageBreak/>
              <w:t>KPI: Implemented (AI) service</w:t>
            </w:r>
            <w:r w:rsidR="00374520" w:rsidRPr="003D662E">
              <w:rPr>
                <w:color w:val="FFFFFF" w:themeColor="background1"/>
                <w:lang w:val="en-US"/>
              </w:rPr>
              <w:t>s</w:t>
            </w:r>
          </w:p>
        </w:tc>
      </w:tr>
      <w:tr w:rsidR="00913154" w:rsidRPr="003D662E" w14:paraId="5B26EEC1" w14:textId="77777777" w:rsidTr="00DD41C3">
        <w:tc>
          <w:tcPr>
            <w:cnfStyle w:val="001000000000" w:firstRow="0" w:lastRow="0" w:firstColumn="1" w:lastColumn="0" w:oddVBand="0" w:evenVBand="0" w:oddHBand="0" w:evenHBand="0" w:firstRowFirstColumn="0" w:firstRowLastColumn="0" w:lastRowFirstColumn="0" w:lastRowLastColumn="0"/>
            <w:tcW w:w="3397" w:type="dxa"/>
            <w:tcBorders>
              <w:left w:val="single" w:sz="4" w:space="0" w:color="B8CCE4" w:themeColor="accent1" w:themeTint="66"/>
              <w:bottom w:val="single" w:sz="4" w:space="0" w:color="238FB7"/>
            </w:tcBorders>
            <w:shd w:val="clear" w:color="auto" w:fill="92D3EA"/>
          </w:tcPr>
          <w:p w14:paraId="724BE048" w14:textId="7A333872" w:rsidR="00913154" w:rsidRPr="003D662E" w:rsidRDefault="00374520" w:rsidP="00DD41C3">
            <w:pPr>
              <w:rPr>
                <w:b w:val="0"/>
                <w:lang w:val="en-US"/>
              </w:rPr>
            </w:pPr>
            <w:r w:rsidRPr="003D662E">
              <w:rPr>
                <w:b w:val="0"/>
                <w:lang w:val="en-US"/>
              </w:rPr>
              <w:t>Connectors</w:t>
            </w:r>
          </w:p>
        </w:tc>
        <w:tc>
          <w:tcPr>
            <w:tcW w:w="5665" w:type="dxa"/>
            <w:tcBorders>
              <w:top w:val="single" w:sz="4" w:space="0" w:color="238FB7"/>
              <w:bottom w:val="single" w:sz="4" w:space="0" w:color="238FB7"/>
            </w:tcBorders>
          </w:tcPr>
          <w:p w14:paraId="63E8202B" w14:textId="299C2C51" w:rsidR="00913154" w:rsidRPr="003D662E" w:rsidRDefault="00374520" w:rsidP="00DD41C3">
            <w:pPr>
              <w:cnfStyle w:val="000000000000" w:firstRow="0" w:lastRow="0" w:firstColumn="0" w:lastColumn="0" w:oddVBand="0" w:evenVBand="0" w:oddHBand="0" w:evenHBand="0" w:firstRowFirstColumn="0" w:firstRowLastColumn="0" w:lastRowFirstColumn="0" w:lastRowLastColumn="0"/>
              <w:rPr>
                <w:lang w:val="en-US"/>
              </w:rPr>
            </w:pPr>
            <w:r w:rsidRPr="003D662E">
              <w:rPr>
                <w:b/>
                <w:lang w:val="en-US"/>
              </w:rPr>
              <w:t>3</w:t>
            </w:r>
            <w:r w:rsidRPr="003D662E">
              <w:rPr>
                <w:lang w:val="en-US"/>
              </w:rPr>
              <w:t xml:space="preserve"> platform-provided</w:t>
            </w:r>
            <w:r w:rsidR="0018500E" w:rsidRPr="003D662E">
              <w:rPr>
                <w:lang w:val="en-US"/>
              </w:rPr>
              <w:t>,</w:t>
            </w:r>
            <w:r w:rsidRPr="003D662E">
              <w:rPr>
                <w:lang w:val="en-US"/>
              </w:rPr>
              <w:t xml:space="preserve"> generic connector types with model-based integration for OPC UA, MQTT v3 and v5. Instantiated connectors are integrated as services into service meshes.</w:t>
            </w:r>
          </w:p>
        </w:tc>
      </w:tr>
      <w:tr w:rsidR="00913154" w:rsidRPr="00811234" w14:paraId="3143CDE7" w14:textId="77777777" w:rsidTr="00DD41C3">
        <w:tc>
          <w:tcPr>
            <w:cnfStyle w:val="001000000000" w:firstRow="0" w:lastRow="0" w:firstColumn="1" w:lastColumn="0" w:oddVBand="0" w:evenVBand="0" w:oddHBand="0" w:evenHBand="0" w:firstRowFirstColumn="0" w:firstRowLastColumn="0" w:lastRowFirstColumn="0" w:lastRowLastColumn="0"/>
            <w:tcW w:w="3397" w:type="dxa"/>
            <w:tcBorders>
              <w:left w:val="single" w:sz="4" w:space="0" w:color="B8CCE4" w:themeColor="accent1" w:themeTint="66"/>
              <w:bottom w:val="single" w:sz="4" w:space="0" w:color="238FB7"/>
            </w:tcBorders>
            <w:shd w:val="clear" w:color="auto" w:fill="92D3EA"/>
          </w:tcPr>
          <w:p w14:paraId="7FA259D8" w14:textId="1937A827" w:rsidR="00913154" w:rsidRPr="003D662E" w:rsidRDefault="0018500E" w:rsidP="00DD41C3">
            <w:pPr>
              <w:rPr>
                <w:b w:val="0"/>
                <w:bCs w:val="0"/>
                <w:lang w:val="en-US"/>
              </w:rPr>
            </w:pPr>
            <w:r w:rsidRPr="003D662E">
              <w:rPr>
                <w:b w:val="0"/>
                <w:bCs w:val="0"/>
                <w:lang w:val="en-US"/>
              </w:rPr>
              <w:t>Security</w:t>
            </w:r>
          </w:p>
        </w:tc>
        <w:tc>
          <w:tcPr>
            <w:tcW w:w="5665" w:type="dxa"/>
            <w:tcBorders>
              <w:top w:val="single" w:sz="4" w:space="0" w:color="238FB7"/>
              <w:bottom w:val="single" w:sz="4" w:space="0" w:color="238FB7"/>
            </w:tcBorders>
          </w:tcPr>
          <w:p w14:paraId="125DBDB7" w14:textId="5148776A" w:rsidR="00913154" w:rsidRPr="003D662E" w:rsidRDefault="00913154" w:rsidP="00DD41C3">
            <w:pPr>
              <w:cnfStyle w:val="000000000000" w:firstRow="0" w:lastRow="0" w:firstColumn="0" w:lastColumn="0" w:oddVBand="0" w:evenVBand="0" w:oddHBand="0" w:evenHBand="0" w:firstRowFirstColumn="0" w:firstRowLastColumn="0" w:lastRowFirstColumn="0" w:lastRowLastColumn="0"/>
              <w:rPr>
                <w:lang w:val="en-US"/>
              </w:rPr>
            </w:pPr>
            <w:r w:rsidRPr="003D662E">
              <w:rPr>
                <w:b/>
                <w:lang w:val="en-US"/>
              </w:rPr>
              <w:t>1</w:t>
            </w:r>
            <w:r w:rsidRPr="003D662E">
              <w:rPr>
                <w:lang w:val="en-US"/>
              </w:rPr>
              <w:t xml:space="preserve"> </w:t>
            </w:r>
            <w:r w:rsidR="0018500E" w:rsidRPr="003D662E">
              <w:rPr>
                <w:lang w:val="en-US"/>
              </w:rPr>
              <w:t>platform-provided, generic anonymization and pseudonymization service (KODEX)</w:t>
            </w:r>
          </w:p>
        </w:tc>
      </w:tr>
      <w:tr w:rsidR="00913154" w:rsidRPr="00811234" w14:paraId="391B3DC5" w14:textId="77777777" w:rsidTr="00DD41C3">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single" w:sz="4" w:space="0" w:color="238FB7"/>
            </w:tcBorders>
            <w:shd w:val="clear" w:color="auto" w:fill="92D3EA"/>
          </w:tcPr>
          <w:p w14:paraId="113EE825" w14:textId="275A083C" w:rsidR="00913154" w:rsidRPr="003D662E" w:rsidRDefault="0018500E" w:rsidP="00DD41C3">
            <w:pPr>
              <w:rPr>
                <w:b w:val="0"/>
                <w:bCs w:val="0"/>
                <w:lang w:val="en-US"/>
              </w:rPr>
            </w:pPr>
            <w:r w:rsidRPr="003D662E">
              <w:rPr>
                <w:b w:val="0"/>
                <w:bCs w:val="0"/>
                <w:lang w:val="en-US"/>
              </w:rPr>
              <w:t>AI</w:t>
            </w:r>
          </w:p>
        </w:tc>
        <w:tc>
          <w:tcPr>
            <w:tcW w:w="5665" w:type="dxa"/>
            <w:tcBorders>
              <w:top w:val="single" w:sz="4" w:space="0" w:color="238FB7"/>
              <w:bottom w:val="single" w:sz="4" w:space="0" w:color="238FB7"/>
            </w:tcBorders>
          </w:tcPr>
          <w:p w14:paraId="355C8306" w14:textId="57914E38" w:rsidR="00913154" w:rsidRPr="003D662E" w:rsidRDefault="0018500E" w:rsidP="00DD41C3">
            <w:pPr>
              <w:cnfStyle w:val="000000000000" w:firstRow="0" w:lastRow="0" w:firstColumn="0" w:lastColumn="0" w:oddVBand="0" w:evenVBand="0" w:oddHBand="0" w:evenHBand="0" w:firstRowFirstColumn="0" w:firstRowLastColumn="0" w:lastRowFirstColumn="0" w:lastRowLastColumn="0"/>
              <w:rPr>
                <w:bCs/>
                <w:lang w:val="en-US"/>
              </w:rPr>
            </w:pPr>
            <w:r w:rsidRPr="003D662E">
              <w:rPr>
                <w:b/>
                <w:bCs/>
                <w:lang w:val="en-US"/>
              </w:rPr>
              <w:t>1</w:t>
            </w:r>
            <w:r w:rsidR="00913154" w:rsidRPr="003D662E">
              <w:rPr>
                <w:bCs/>
                <w:lang w:val="en-US"/>
              </w:rPr>
              <w:t xml:space="preserve"> </w:t>
            </w:r>
            <w:r w:rsidRPr="003D662E">
              <w:rPr>
                <w:bCs/>
                <w:lang w:val="en-US"/>
              </w:rPr>
              <w:t>platform-provided, generic AI service (RapidMiner RTSA)</w:t>
            </w:r>
          </w:p>
        </w:tc>
      </w:tr>
      <w:tr w:rsidR="00913154" w:rsidRPr="00811234" w14:paraId="6D5B425D" w14:textId="77777777" w:rsidTr="00DD41C3">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single" w:sz="4" w:space="0" w:color="238FB7"/>
            </w:tcBorders>
            <w:shd w:val="clear" w:color="auto" w:fill="92D3EA"/>
          </w:tcPr>
          <w:p w14:paraId="651D7812" w14:textId="2F222ACE" w:rsidR="00913154" w:rsidRPr="003D662E" w:rsidRDefault="0018500E" w:rsidP="00DD41C3">
            <w:pPr>
              <w:rPr>
                <w:b w:val="0"/>
                <w:lang w:val="en-US"/>
              </w:rPr>
            </w:pPr>
            <w:r w:rsidRPr="003D662E">
              <w:rPr>
                <w:b w:val="0"/>
                <w:lang w:val="en-US"/>
              </w:rPr>
              <w:t>Applications</w:t>
            </w:r>
          </w:p>
        </w:tc>
        <w:tc>
          <w:tcPr>
            <w:tcW w:w="5665" w:type="dxa"/>
            <w:tcBorders>
              <w:top w:val="single" w:sz="4" w:space="0" w:color="238FB7"/>
              <w:bottom w:val="single" w:sz="4" w:space="0" w:color="238FB7"/>
            </w:tcBorders>
          </w:tcPr>
          <w:p w14:paraId="36942BA6" w14:textId="5D323B93" w:rsidR="00913154" w:rsidRPr="003D662E" w:rsidRDefault="0018500E" w:rsidP="00DD41C3">
            <w:pPr>
              <w:cnfStyle w:val="000000000000" w:firstRow="0" w:lastRow="0" w:firstColumn="0" w:lastColumn="0" w:oddVBand="0" w:evenVBand="0" w:oddHBand="0" w:evenHBand="0" w:firstRowFirstColumn="0" w:firstRowLastColumn="0" w:lastRowFirstColumn="0" w:lastRowLastColumn="0"/>
              <w:rPr>
                <w:b/>
                <w:bCs/>
                <w:lang w:val="en-US"/>
              </w:rPr>
            </w:pPr>
            <w:r w:rsidRPr="003D662E">
              <w:rPr>
                <w:b/>
                <w:bCs/>
                <w:lang w:val="en-US"/>
              </w:rPr>
              <w:t>1</w:t>
            </w:r>
            <w:r w:rsidR="00913154" w:rsidRPr="003D662E">
              <w:rPr>
                <w:b/>
                <w:bCs/>
                <w:lang w:val="en-US"/>
              </w:rPr>
              <w:t xml:space="preserve"> </w:t>
            </w:r>
            <w:r w:rsidRPr="003D662E">
              <w:rPr>
                <w:bCs/>
                <w:lang w:val="en-US"/>
              </w:rPr>
              <w:t>platform-provided, hybrid service acting as application endpoint for mirroring application specific information into the application AAS. In application-specific form, this service may act as command endpoint.</w:t>
            </w:r>
          </w:p>
        </w:tc>
      </w:tr>
      <w:tr w:rsidR="00587D65" w:rsidRPr="00811234" w14:paraId="01FC60D6" w14:textId="77777777" w:rsidTr="00DD41C3">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single" w:sz="4" w:space="0" w:color="238FB7"/>
            </w:tcBorders>
            <w:shd w:val="clear" w:color="auto" w:fill="92D3EA"/>
          </w:tcPr>
          <w:p w14:paraId="02D45687" w14:textId="4C501F6D" w:rsidR="00587D65" w:rsidRPr="003D662E" w:rsidRDefault="00587D65" w:rsidP="00DD41C3">
            <w:pPr>
              <w:rPr>
                <w:b w:val="0"/>
                <w:lang w:val="en-US"/>
              </w:rPr>
            </w:pPr>
            <w:r w:rsidRPr="003D662E">
              <w:rPr>
                <w:b w:val="0"/>
                <w:lang w:val="en-US"/>
              </w:rPr>
              <w:t>HM’22/TddT’22 demonstrator</w:t>
            </w:r>
          </w:p>
        </w:tc>
        <w:tc>
          <w:tcPr>
            <w:tcW w:w="5665" w:type="dxa"/>
            <w:tcBorders>
              <w:top w:val="single" w:sz="4" w:space="0" w:color="238FB7"/>
              <w:bottom w:val="single" w:sz="4" w:space="0" w:color="238FB7"/>
            </w:tcBorders>
          </w:tcPr>
          <w:p w14:paraId="27083C41" w14:textId="0A8C666D" w:rsidR="00587D65" w:rsidRPr="003D662E" w:rsidRDefault="00587D65" w:rsidP="00DD41C3">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2 generated connectors, one re-used </w:t>
            </w:r>
            <w:r w:rsidR="00D9763C" w:rsidRPr="003D662E">
              <w:rPr>
                <w:bCs/>
                <w:lang w:val="en-US"/>
              </w:rPr>
              <w:t>hybrid</w:t>
            </w:r>
            <w:r w:rsidRPr="003D662E">
              <w:rPr>
                <w:bCs/>
                <w:lang w:val="en-US"/>
              </w:rPr>
              <w:t xml:space="preserve"> application AAS service. Further, </w:t>
            </w:r>
            <w:r w:rsidR="00D91AA8">
              <w:rPr>
                <w:bCs/>
                <w:lang w:val="en-US"/>
              </w:rPr>
              <w:t>4</w:t>
            </w:r>
            <w:r w:rsidRPr="003D662E">
              <w:rPr>
                <w:bCs/>
                <w:lang w:val="en-US"/>
              </w:rPr>
              <w:t xml:space="preserve"> application-specific services including a QR-code detecting camera source, a Python AI service</w:t>
            </w:r>
            <w:r w:rsidR="00D91AA8">
              <w:rPr>
                <w:bCs/>
                <w:lang w:val="en-US"/>
              </w:rPr>
              <w:t xml:space="preserve"> and</w:t>
            </w:r>
            <w:r w:rsidRPr="003D662E">
              <w:rPr>
                <w:bCs/>
                <w:lang w:val="en-US"/>
              </w:rPr>
              <w:t xml:space="preserve"> an action decider</w:t>
            </w:r>
            <w:r w:rsidR="00D91AA8">
              <w:rPr>
                <w:bCs/>
                <w:lang w:val="en-US"/>
              </w:rPr>
              <w:t>.</w:t>
            </w:r>
          </w:p>
        </w:tc>
      </w:tr>
      <w:tr w:rsidR="003409F6" w:rsidRPr="00811234" w14:paraId="3E6DAB71" w14:textId="77777777" w:rsidTr="00DD41C3">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single" w:sz="4" w:space="0" w:color="238FB7"/>
            </w:tcBorders>
            <w:shd w:val="clear" w:color="auto" w:fill="92D3EA"/>
          </w:tcPr>
          <w:p w14:paraId="38AAFE1E" w14:textId="070D89DE" w:rsidR="003409F6" w:rsidRPr="003D662E" w:rsidRDefault="003409F6" w:rsidP="00DD41C3">
            <w:pPr>
              <w:rPr>
                <w:b w:val="0"/>
                <w:lang w:val="en-US"/>
              </w:rPr>
            </w:pPr>
            <w:r>
              <w:rPr>
                <w:b w:val="0"/>
                <w:lang w:val="en-US"/>
              </w:rPr>
              <w:t>HM’23/EMO’23 demonstrator</w:t>
            </w:r>
          </w:p>
        </w:tc>
        <w:tc>
          <w:tcPr>
            <w:tcW w:w="5665" w:type="dxa"/>
            <w:tcBorders>
              <w:top w:val="single" w:sz="4" w:space="0" w:color="238FB7"/>
              <w:bottom w:val="single" w:sz="4" w:space="0" w:color="238FB7"/>
            </w:tcBorders>
          </w:tcPr>
          <w:p w14:paraId="12E38B8F" w14:textId="4D8A64ED" w:rsidR="003409F6" w:rsidRPr="003D662E" w:rsidRDefault="00D91AA8" w:rsidP="00DD41C3">
            <w:pPr>
              <w:cnfStyle w:val="000000000000" w:firstRow="0" w:lastRow="0" w:firstColumn="0" w:lastColumn="0" w:oddVBand="0" w:evenVBand="0" w:oddHBand="0" w:evenHBand="0" w:firstRowFirstColumn="0" w:firstRowLastColumn="0" w:lastRowFirstColumn="0" w:lastRowLastColumn="0"/>
              <w:rPr>
                <w:bCs/>
                <w:lang w:val="en-US"/>
              </w:rPr>
            </w:pPr>
            <w:r>
              <w:rPr>
                <w:bCs/>
                <w:lang w:val="en-US"/>
              </w:rPr>
              <w:t>3</w:t>
            </w:r>
            <w:r w:rsidRPr="003D662E">
              <w:rPr>
                <w:bCs/>
                <w:lang w:val="en-US"/>
              </w:rPr>
              <w:t xml:space="preserve"> generated connectors, one re-used hybrid application AAS service. Further, </w:t>
            </w:r>
            <w:r>
              <w:rPr>
                <w:bCs/>
                <w:lang w:val="en-US"/>
              </w:rPr>
              <w:t>3</w:t>
            </w:r>
            <w:r w:rsidRPr="003D662E">
              <w:rPr>
                <w:bCs/>
                <w:lang w:val="en-US"/>
              </w:rPr>
              <w:t xml:space="preserve"> application-specific services including a QR-code detecting camera source, a Python AI service</w:t>
            </w:r>
            <w:r>
              <w:rPr>
                <w:bCs/>
                <w:lang w:val="en-US"/>
              </w:rPr>
              <w:t>,</w:t>
            </w:r>
            <w:r w:rsidRPr="003D662E">
              <w:rPr>
                <w:bCs/>
                <w:lang w:val="en-US"/>
              </w:rPr>
              <w:t xml:space="preserve"> an action decider</w:t>
            </w:r>
            <w:r>
              <w:rPr>
                <w:bCs/>
                <w:lang w:val="en-US"/>
              </w:rPr>
              <w:t xml:space="preserve"> and an application AAS.</w:t>
            </w:r>
          </w:p>
        </w:tc>
      </w:tr>
      <w:tr w:rsidR="00913154" w:rsidRPr="00811234" w14:paraId="074BF69E" w14:textId="77777777" w:rsidTr="00DD41C3">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238FB7"/>
              <w:bottom w:val="single" w:sz="4" w:space="0" w:color="238FB7"/>
            </w:tcBorders>
            <w:shd w:val="clear" w:color="auto" w:fill="92D3EA"/>
          </w:tcPr>
          <w:p w14:paraId="679D73EB" w14:textId="77777777" w:rsidR="00913154" w:rsidRPr="003D662E" w:rsidRDefault="00913154" w:rsidP="00DD41C3">
            <w:pPr>
              <w:rPr>
                <w:lang w:val="en-US"/>
              </w:rPr>
            </w:pPr>
            <w:r w:rsidRPr="003D662E">
              <w:rPr>
                <w:lang w:val="en-US"/>
              </w:rPr>
              <w:t>SUM</w:t>
            </w:r>
          </w:p>
        </w:tc>
        <w:tc>
          <w:tcPr>
            <w:tcW w:w="5665" w:type="dxa"/>
            <w:tcBorders>
              <w:top w:val="single" w:sz="4" w:space="0" w:color="238FB7"/>
              <w:bottom w:val="single" w:sz="4" w:space="0" w:color="238FB7"/>
            </w:tcBorders>
          </w:tcPr>
          <w:p w14:paraId="1E74F0F0" w14:textId="0CA9E003" w:rsidR="00913154" w:rsidRPr="003D662E" w:rsidRDefault="00D91AA8" w:rsidP="00DD41C3">
            <w:pPr>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17</w:t>
            </w:r>
            <w:r w:rsidR="00913154" w:rsidRPr="003D662E">
              <w:rPr>
                <w:b/>
                <w:bCs/>
                <w:lang w:val="en-US"/>
              </w:rPr>
              <w:t xml:space="preserve"> in production code, </w:t>
            </w:r>
            <w:r w:rsidR="0018500E" w:rsidRPr="003D662E">
              <w:rPr>
                <w:b/>
                <w:bCs/>
                <w:lang w:val="en-US"/>
              </w:rPr>
              <w:t xml:space="preserve">&gt; </w:t>
            </w:r>
            <w:r w:rsidR="00840891">
              <w:rPr>
                <w:b/>
                <w:bCs/>
                <w:lang w:val="en-US"/>
              </w:rPr>
              <w:t>2</w:t>
            </w:r>
            <w:r w:rsidR="0018500E" w:rsidRPr="003D662E">
              <w:rPr>
                <w:b/>
                <w:bCs/>
                <w:lang w:val="en-US"/>
              </w:rPr>
              <w:t xml:space="preserve">0 application-specific services </w:t>
            </w:r>
            <w:r w:rsidR="00913154" w:rsidRPr="003D662E">
              <w:rPr>
                <w:b/>
                <w:bCs/>
                <w:lang w:val="en-US"/>
              </w:rPr>
              <w:t>for testing</w:t>
            </w:r>
          </w:p>
        </w:tc>
      </w:tr>
    </w:tbl>
    <w:p w14:paraId="3F5C8B4C" w14:textId="72F412E7" w:rsidR="00913154" w:rsidRPr="003D662E" w:rsidRDefault="00913154" w:rsidP="0032147C">
      <w:pPr>
        <w:jc w:val="both"/>
        <w:rPr>
          <w:color w:val="FF0000"/>
          <w:lang w:val="en-GB"/>
        </w:rPr>
      </w:pPr>
    </w:p>
    <w:p w14:paraId="517BD1BC" w14:textId="7E3AE68F" w:rsidR="003341B2" w:rsidRPr="003D662E" w:rsidRDefault="006D5EDA" w:rsidP="003341B2">
      <w:pPr>
        <w:jc w:val="both"/>
        <w:rPr>
          <w:lang w:val="en-US"/>
        </w:rPr>
      </w:pPr>
      <w:r w:rsidRPr="003D662E">
        <w:rPr>
          <w:lang w:val="en-US"/>
        </w:rPr>
        <w:t xml:space="preserve">In summary, the second basis release accompanied by this platform handbook already realizes roughly a third of the intended functionality and, thus, provides a good basis for platform research and case studies. </w:t>
      </w:r>
      <w:r w:rsidR="003341B2" w:rsidRPr="003D662E">
        <w:rPr>
          <w:lang w:val="en-US"/>
        </w:rPr>
        <w:t>However, also basic functionality that would be desirable for certain work is still missing. Thus, for the next release, we plan in particular for the following missing functionality:</w:t>
      </w:r>
    </w:p>
    <w:p w14:paraId="02AE9ADD" w14:textId="30D01723" w:rsidR="00CA57E8" w:rsidRPr="003D662E" w:rsidRDefault="00CA57E8" w:rsidP="0051335B">
      <w:pPr>
        <w:pStyle w:val="ListParagraph"/>
        <w:numPr>
          <w:ilvl w:val="0"/>
          <w:numId w:val="24"/>
        </w:numPr>
        <w:ind w:left="426" w:hanging="426"/>
        <w:rPr>
          <w:lang w:val="en-US"/>
        </w:rPr>
      </w:pPr>
      <w:r w:rsidRPr="003D662E">
        <w:rPr>
          <w:lang w:val="en-US"/>
        </w:rPr>
        <w:t>Improved UI including access to configuration</w:t>
      </w:r>
    </w:p>
    <w:p w14:paraId="244B77AD" w14:textId="785CAC48" w:rsidR="002C31FC" w:rsidRPr="003D662E" w:rsidRDefault="00EF135D" w:rsidP="0051335B">
      <w:pPr>
        <w:pStyle w:val="ListParagraph"/>
        <w:numPr>
          <w:ilvl w:val="0"/>
          <w:numId w:val="24"/>
        </w:numPr>
        <w:ind w:left="426" w:hanging="426"/>
        <w:rPr>
          <w:lang w:val="en-US"/>
        </w:rPr>
      </w:pPr>
      <w:r w:rsidRPr="003D662E">
        <w:rPr>
          <w:lang w:val="en-US"/>
        </w:rPr>
        <w:t>O</w:t>
      </w:r>
      <w:r w:rsidR="002C31FC" w:rsidRPr="003D662E">
        <w:rPr>
          <w:lang w:val="en-US"/>
        </w:rPr>
        <w:t>ptional integration of Kubernetes based on flexible protocols</w:t>
      </w:r>
    </w:p>
    <w:p w14:paraId="5584D019" w14:textId="391BFA9C" w:rsidR="009E2962" w:rsidRPr="003D662E" w:rsidRDefault="009E2962" w:rsidP="0051335B">
      <w:pPr>
        <w:pStyle w:val="ListParagraph"/>
        <w:numPr>
          <w:ilvl w:val="0"/>
          <w:numId w:val="24"/>
        </w:numPr>
        <w:ind w:left="426" w:hanging="426"/>
        <w:rPr>
          <w:lang w:val="en-US"/>
        </w:rPr>
      </w:pPr>
      <w:r w:rsidRPr="003D662E">
        <w:rPr>
          <w:lang w:val="en-US"/>
        </w:rPr>
        <w:t xml:space="preserve">Integration of </w:t>
      </w:r>
      <w:r w:rsidR="00913154" w:rsidRPr="003D662E">
        <w:rPr>
          <w:lang w:val="en-US"/>
        </w:rPr>
        <w:t>further</w:t>
      </w:r>
      <w:r w:rsidRPr="003D662E">
        <w:rPr>
          <w:lang w:val="en-US"/>
        </w:rPr>
        <w:t xml:space="preserve"> </w:t>
      </w:r>
      <w:r w:rsidR="009D14E8" w:rsidRPr="003D662E">
        <w:rPr>
          <w:lang w:val="en-US"/>
        </w:rPr>
        <w:t xml:space="preserve">(AI) </w:t>
      </w:r>
      <w:r w:rsidRPr="003D662E">
        <w:rPr>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98" w:name="_Ref76979728"/>
      <w:bookmarkStart w:id="399" w:name="_Toc147572022"/>
      <w:r w:rsidRPr="003D662E">
        <w:rPr>
          <w:lang w:val="en-US"/>
        </w:rPr>
        <w:lastRenderedPageBreak/>
        <w:t>References</w:t>
      </w:r>
      <w:bookmarkEnd w:id="398"/>
      <w:bookmarkEnd w:id="399"/>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013B19E9"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103"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535DB704"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104"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D42F736"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105"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1D12A0FF"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106"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6EB709F6"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107"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7F060C76"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108"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61912DD"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109"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2AF575D6"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110" w:history="1">
        <w:r w:rsidRPr="003D662E">
          <w:rPr>
            <w:rStyle w:val="Hyperlink"/>
          </w:rPr>
          <w:t>https://www.plattform-i40.de/PI40/Redaktion/DE/Downloads/Publikation/verwaltungsschale-im-detail-pr%C3%A4sentation.html</w:t>
        </w:r>
      </w:hyperlink>
    </w:p>
    <w:p w14:paraId="0DF783A7" w14:textId="25B66C82"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111"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400" w:name="_Hlk72428649"/>
      <w:r w:rsidRPr="003D662E">
        <w:t>M. Staciwa, Experimentelles Container-Deployment auf Industrie 4.0 Geräte, Projektarbeit, Uni Hildesheim, 2020</w:t>
      </w:r>
      <w:bookmarkEnd w:id="400"/>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626D81EE"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112" w:history="1">
        <w:r w:rsidRPr="003D662E">
          <w:rPr>
            <w:rStyle w:val="Hyperlink"/>
            <w:lang w:val="en-US"/>
          </w:rPr>
          <w:t>https://www.plattform-i40.de/IP/Redaktion/DE/Downloads/Publikation/Submodel_Templates-Asset_Administration_Shell-digital_nameplate.html</w:t>
        </w:r>
      </w:hyperlink>
    </w:p>
    <w:p w14:paraId="4E0A0533" w14:textId="74CF9CF9" w:rsidR="007B6304" w:rsidRPr="003D662E"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24E8609F" w14:textId="7CB93EA3" w:rsidR="00EF60A9" w:rsidRDefault="00CD3E73" w:rsidP="001A2F9C">
      <w:pPr>
        <w:spacing w:after="120" w:line="240" w:lineRule="auto"/>
        <w:rPr>
          <w:lang w:val="en-US"/>
        </w:rPr>
      </w:pPr>
      <w:r w:rsidRPr="003D662E">
        <w:rPr>
          <w:lang w:val="en-US"/>
        </w:rPr>
        <w:t xml:space="preserve"> </w:t>
      </w:r>
    </w:p>
    <w:p w14:paraId="69A4E21B" w14:textId="77777777" w:rsidR="00EF60A9" w:rsidRDefault="00EF60A9">
      <w:pPr>
        <w:rPr>
          <w:lang w:val="en-US"/>
        </w:rPr>
      </w:pPr>
      <w:r>
        <w:rPr>
          <w:lang w:val="en-US"/>
        </w:rPr>
        <w:br w:type="page"/>
      </w:r>
    </w:p>
    <w:p w14:paraId="1A319F4E" w14:textId="1A6B2948" w:rsidR="00CD3E73" w:rsidRPr="003D662E" w:rsidRDefault="00EF60A9" w:rsidP="00EF60A9">
      <w:pPr>
        <w:pStyle w:val="Heading1"/>
        <w:rPr>
          <w:lang w:val="en-GB"/>
        </w:rPr>
      </w:pPr>
      <w:bookmarkStart w:id="401" w:name="_Ref146532729"/>
      <w:bookmarkStart w:id="402" w:name="_Toc147572023"/>
      <w:r>
        <w:rPr>
          <w:lang w:val="en-US"/>
        </w:rPr>
        <w:lastRenderedPageBreak/>
        <w:t>Appendix</w:t>
      </w:r>
      <w:bookmarkEnd w:id="401"/>
      <w:bookmarkEnd w:id="402"/>
    </w:p>
    <w:p w14:paraId="0674CC9D" w14:textId="77777777" w:rsidR="00EF60A9" w:rsidRPr="003D662E" w:rsidRDefault="00EF60A9" w:rsidP="00EF60A9">
      <w:pPr>
        <w:pStyle w:val="Heading2"/>
        <w:rPr>
          <w:lang w:val="en-US"/>
        </w:rPr>
      </w:pPr>
      <w:bookmarkStart w:id="403" w:name="_Ref57112242"/>
      <w:bookmarkStart w:id="404" w:name="_Toc147572024"/>
      <w:r w:rsidRPr="003D662E">
        <w:rPr>
          <w:lang w:val="en-US"/>
        </w:rPr>
        <w:t>UML Profiles</w:t>
      </w:r>
      <w:bookmarkEnd w:id="403"/>
      <w:bookmarkEnd w:id="404"/>
    </w:p>
    <w:p w14:paraId="49DA4726" w14:textId="5A4C818C" w:rsidR="00EF60A9" w:rsidRPr="003D662E" w:rsidRDefault="00EF60A9" w:rsidP="00EF60A9">
      <w:pPr>
        <w:jc w:val="both"/>
        <w:rPr>
          <w:lang w:val="en-US"/>
        </w:rPr>
      </w:pPr>
      <w:r w:rsidRPr="003D662E">
        <w:rPr>
          <w:lang w:val="en-US"/>
        </w:rPr>
        <w:t xml:space="preserve">The IIP-Ecosphere architecture model is based on three UML profiles, the IIP-Ecosphere profile introduced in Section </w:t>
      </w:r>
      <w:r w:rsidRPr="003D662E">
        <w:rPr>
          <w:lang w:val="en-US"/>
        </w:rPr>
        <w:fldChar w:fldCharType="begin"/>
      </w:r>
      <w:r w:rsidRPr="003D662E">
        <w:rPr>
          <w:lang w:val="en-US"/>
        </w:rPr>
        <w:instrText xml:space="preserve"> REF _Ref69806407 \r \h </w:instrText>
      </w:r>
      <w:r>
        <w:rPr>
          <w:lang w:val="en-US"/>
        </w:rPr>
        <w:instrText xml:space="preserve"> \* MERGEFORMAT </w:instrText>
      </w:r>
      <w:r w:rsidRPr="003D662E">
        <w:rPr>
          <w:lang w:val="en-US"/>
        </w:rPr>
      </w:r>
      <w:r w:rsidRPr="003D662E">
        <w:rPr>
          <w:lang w:val="en-US"/>
        </w:rPr>
        <w:fldChar w:fldCharType="separate"/>
      </w:r>
      <w:r w:rsidR="00D0494D">
        <w:rPr>
          <w:lang w:val="en-US"/>
        </w:rPr>
        <w:t>12.1.1</w:t>
      </w:r>
      <w:r w:rsidRPr="003D662E">
        <w:rPr>
          <w:lang w:val="en-US"/>
        </w:rPr>
        <w:fldChar w:fldCharType="end"/>
      </w:r>
      <w:r w:rsidRPr="003D662E">
        <w:rPr>
          <w:lang w:val="en-US"/>
        </w:rPr>
        <w:t xml:space="preserve">, the UMLsec [24] profile for security modeling in Section </w:t>
      </w:r>
      <w:r w:rsidRPr="003D662E">
        <w:rPr>
          <w:lang w:val="en-US"/>
        </w:rPr>
        <w:fldChar w:fldCharType="begin"/>
      </w:r>
      <w:r w:rsidRPr="003D662E">
        <w:rPr>
          <w:lang w:val="en-US"/>
        </w:rPr>
        <w:instrText xml:space="preserve"> REF _Ref69806561 \r \h </w:instrText>
      </w:r>
      <w:r>
        <w:rPr>
          <w:lang w:val="en-US"/>
        </w:rPr>
        <w:instrText xml:space="preserve"> \* MERGEFORMAT </w:instrText>
      </w:r>
      <w:r w:rsidRPr="003D662E">
        <w:rPr>
          <w:lang w:val="en-US"/>
        </w:rPr>
      </w:r>
      <w:r w:rsidRPr="003D662E">
        <w:rPr>
          <w:lang w:val="en-US"/>
        </w:rPr>
        <w:fldChar w:fldCharType="separate"/>
      </w:r>
      <w:r w:rsidR="00D0494D">
        <w:rPr>
          <w:lang w:val="en-US"/>
        </w:rPr>
        <w:t>12.1.2</w:t>
      </w:r>
      <w:r w:rsidRPr="003D662E">
        <w:rPr>
          <w:lang w:val="en-US"/>
        </w:rPr>
        <w:fldChar w:fldCharType="end"/>
      </w:r>
      <w:r w:rsidRPr="003D662E">
        <w:rPr>
          <w:lang w:val="en-US"/>
        </w:rPr>
        <w:t xml:space="preserve"> as well as the security and privacy profile in Section </w:t>
      </w:r>
      <w:r w:rsidRPr="003D662E">
        <w:rPr>
          <w:lang w:val="en-US"/>
        </w:rPr>
        <w:fldChar w:fldCharType="begin"/>
      </w:r>
      <w:r w:rsidRPr="003D662E">
        <w:rPr>
          <w:lang w:val="en-US"/>
        </w:rPr>
        <w:instrText xml:space="preserve"> REF _Ref69806575 \r \h </w:instrText>
      </w:r>
      <w:r>
        <w:rPr>
          <w:lang w:val="en-US"/>
        </w:rPr>
        <w:instrText xml:space="preserve"> \* MERGEFORMAT </w:instrText>
      </w:r>
      <w:r w:rsidRPr="003D662E">
        <w:rPr>
          <w:lang w:val="en-US"/>
        </w:rPr>
      </w:r>
      <w:r w:rsidRPr="003D662E">
        <w:rPr>
          <w:lang w:val="en-US"/>
        </w:rPr>
        <w:fldChar w:fldCharType="separate"/>
      </w:r>
      <w:r w:rsidR="00D0494D">
        <w:rPr>
          <w:lang w:val="en-US"/>
        </w:rPr>
        <w:t>12.1.3</w:t>
      </w:r>
      <w:r w:rsidRPr="003D662E">
        <w:rPr>
          <w:lang w:val="en-US"/>
        </w:rPr>
        <w:fldChar w:fldCharType="end"/>
      </w:r>
      <w:r w:rsidRPr="003D662E">
        <w:rPr>
          <w:lang w:val="en-US"/>
        </w:rPr>
        <w:t>. All three profiles aim at classifying and defining orthogonal information to be attached to individual modeling elements. While the IIP-Ecosphere profile as well as the security and privacy profile are mostly of descriptive nature, i.e., indicate additional information such as open source licenses and component versions, the UMLsec profile is the basis for automated security analyses of UML models using the CHARiSMA tool.</w:t>
      </w:r>
    </w:p>
    <w:p w14:paraId="55E86BC6" w14:textId="77777777" w:rsidR="00EF60A9" w:rsidRPr="003D662E" w:rsidRDefault="00EF60A9" w:rsidP="00EF60A9">
      <w:pPr>
        <w:pStyle w:val="Heading3"/>
        <w:rPr>
          <w:lang w:val="en-US"/>
        </w:rPr>
      </w:pPr>
      <w:bookmarkStart w:id="405" w:name="_Ref69806407"/>
      <w:bookmarkStart w:id="406" w:name="_Toc147572025"/>
      <w:r w:rsidRPr="003D662E">
        <w:rPr>
          <w:lang w:val="en-US"/>
        </w:rPr>
        <w:t>IIP-Ecosphere Profile</w:t>
      </w:r>
      <w:bookmarkEnd w:id="405"/>
      <w:bookmarkEnd w:id="406"/>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61875ED3" w:rsidR="00EF60A9" w:rsidRPr="003D662E" w:rsidRDefault="00EF60A9" w:rsidP="00EF60A9">
      <w:pPr>
        <w:pStyle w:val="Caption"/>
        <w:jc w:val="center"/>
        <w:rPr>
          <w:lang w:val="en-US"/>
        </w:rPr>
      </w:pPr>
      <w:bookmarkStart w:id="407"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95</w:t>
      </w:r>
      <w:r w:rsidRPr="003D662E">
        <w:fldChar w:fldCharType="end"/>
      </w:r>
      <w:bookmarkEnd w:id="407"/>
      <w:r w:rsidRPr="003D662E">
        <w:rPr>
          <w:lang w:val="en-US"/>
        </w:rPr>
        <w:t>: AAS stereotypes in the IIP-Ecosphere profile (comments cropped).</w:t>
      </w:r>
    </w:p>
    <w:p w14:paraId="2A2CAC77" w14:textId="6F00430B"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3"/>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95</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4"/>
      </w:r>
      <w:r w:rsidRPr="003D662E">
        <w:rPr>
          <w:lang w:val="en-US"/>
        </w:rPr>
        <w:t>, e.g., for soft-realtime (streaming) connections. Such endpoints that are currently not part of the AAS standard</w:t>
      </w:r>
      <w:bookmarkStart w:id="408" w:name="_Ref57325504"/>
      <w:r w:rsidRPr="003D662E">
        <w:rPr>
          <w:rStyle w:val="FootnoteReference"/>
          <w:lang w:val="en-US"/>
        </w:rPr>
        <w:footnoteReference w:id="135"/>
      </w:r>
      <w:bookmarkEnd w:id="408"/>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409" w:name="_Hlk77927786"/>
      <w:r w:rsidRPr="003D662E">
        <w:rPr>
          <w:rFonts w:ascii="Consolas" w:eastAsia="Times New Roman" w:hAnsi="Consolas" w:cstheme="minorHAnsi"/>
          <w:lang w:val="en-US" w:eastAsia="de-DE"/>
        </w:rPr>
        <w:t>«</w:t>
      </w:r>
      <w:bookmarkEnd w:id="409"/>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w:t>
      </w:r>
      <w:r w:rsidRPr="003D662E">
        <w:rPr>
          <w:lang w:val="en-US"/>
        </w:rPr>
        <w:lastRenderedPageBreak/>
        <w:t xml:space="preserve">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1FC0A756"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96</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14504DC7" w:rsidR="00EF60A9" w:rsidRPr="003D662E" w:rsidRDefault="00EF60A9" w:rsidP="00EF60A9">
      <w:pPr>
        <w:pStyle w:val="Caption"/>
        <w:jc w:val="center"/>
        <w:rPr>
          <w:lang w:val="en-US"/>
        </w:rPr>
      </w:pPr>
      <w:bookmarkStart w:id="410"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96</w:t>
      </w:r>
      <w:r w:rsidRPr="003D662E">
        <w:fldChar w:fldCharType="end"/>
      </w:r>
      <w:bookmarkEnd w:id="410"/>
      <w:r w:rsidRPr="003D662E">
        <w:rPr>
          <w:lang w:val="en-US"/>
        </w:rPr>
        <w:t>: Service and connector stereotypes in the IIP-Ecosphere profile (comments cropped).</w:t>
      </w:r>
    </w:p>
    <w:p w14:paraId="36B57F3F" w14:textId="08264135"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97</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4DBD6091" w:rsidR="00EF60A9" w:rsidRPr="003D662E" w:rsidRDefault="00EF60A9" w:rsidP="00EF60A9">
      <w:pPr>
        <w:pStyle w:val="Caption"/>
        <w:jc w:val="center"/>
        <w:rPr>
          <w:lang w:val="en-US"/>
        </w:rPr>
      </w:pPr>
      <w:bookmarkStart w:id="411"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97</w:t>
      </w:r>
      <w:r w:rsidRPr="003D662E">
        <w:fldChar w:fldCharType="end"/>
      </w:r>
      <w:bookmarkEnd w:id="411"/>
      <w:r w:rsidRPr="003D662E">
        <w:rPr>
          <w:lang w:val="en-US"/>
        </w:rPr>
        <w:t>: Container and distribution stereotypes in the IIP-Ecosphere profile (comments cropped).</w:t>
      </w:r>
    </w:p>
    <w:p w14:paraId="2BC05657" w14:textId="7C8ADC60"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412" w:name="_Ref77169602"/>
      <w:r w:rsidRPr="003D662E">
        <w:rPr>
          <w:rStyle w:val="FootnoteReference"/>
          <w:b/>
          <w:lang w:val="en-US"/>
        </w:rPr>
        <w:footnoteReference w:id="136"/>
      </w:r>
      <w:bookmarkEnd w:id="412"/>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98</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37"/>
      </w:r>
      <w:r w:rsidRPr="003D662E">
        <w:rPr>
          <w:lang w:val="en-US"/>
        </w:rPr>
        <w:t>, delegation of control to another element via an association, read-only attributes (without corresponding setter)</w:t>
      </w:r>
      <w:r w:rsidRPr="003D662E">
        <w:rPr>
          <w:rStyle w:val="FootnoteReference"/>
          <w:lang w:val="en-US"/>
        </w:rPr>
        <w:footnoteReference w:id="138"/>
      </w:r>
      <w:r w:rsidRPr="003D662E">
        <w:rPr>
          <w:lang w:val="en-US"/>
        </w:rPr>
        <w:t>, builder pattern</w:t>
      </w:r>
      <w:r w:rsidRPr="003D662E">
        <w:rPr>
          <w:rStyle w:val="FootnoteReference"/>
          <w:lang w:val="en-US"/>
        </w:rPr>
        <w:footnoteReference w:id="139"/>
      </w:r>
      <w:r w:rsidRPr="003D662E">
        <w:rPr>
          <w:lang w:val="en-US"/>
        </w:rPr>
        <w:t xml:space="preserve"> (or classes that shall use this pattern to realize read-only attributes) or visitor pattern</w:t>
      </w:r>
      <w:r w:rsidRPr="003D662E">
        <w:rPr>
          <w:rStyle w:val="FootnoteReference"/>
          <w:lang w:val="en-US"/>
        </w:rPr>
        <w:footnoteReference w:id="140"/>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99</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1"/>
      </w:r>
      <w:r w:rsidRPr="003D662E">
        <w:rPr>
          <w:lang w:val="en-US"/>
        </w:rPr>
        <w:t xml:space="preserve"> (an exchangeable mechanism that creates instances) or plugins as one </w:t>
      </w:r>
      <w:r w:rsidRPr="003D662E">
        <w:rPr>
          <w:lang w:val="en-US"/>
        </w:rPr>
        <w:lastRenderedPageBreak/>
        <w:t xml:space="preserve">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2"/>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15">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045CC99A" w:rsidR="00EF60A9" w:rsidRPr="003D662E" w:rsidRDefault="00EF60A9" w:rsidP="00EF60A9">
      <w:pPr>
        <w:pStyle w:val="Caption"/>
        <w:jc w:val="center"/>
        <w:rPr>
          <w:lang w:val="en-US"/>
        </w:rPr>
      </w:pPr>
      <w:bookmarkStart w:id="413"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98</w:t>
      </w:r>
      <w:r w:rsidRPr="003D662E">
        <w:fldChar w:fldCharType="end"/>
      </w:r>
      <w:bookmarkEnd w:id="413"/>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51C01816" w:rsidR="00EF60A9" w:rsidRPr="003D662E" w:rsidRDefault="00EF60A9" w:rsidP="00EF60A9">
      <w:pPr>
        <w:pStyle w:val="Caption"/>
        <w:jc w:val="center"/>
        <w:rPr>
          <w:lang w:val="en-US"/>
        </w:rPr>
      </w:pPr>
      <w:bookmarkStart w:id="414"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99</w:t>
      </w:r>
      <w:r w:rsidRPr="003D662E">
        <w:fldChar w:fldCharType="end"/>
      </w:r>
      <w:bookmarkEnd w:id="414"/>
      <w:r w:rsidRPr="003D662E">
        <w:rPr>
          <w:lang w:val="en-US"/>
        </w:rPr>
        <w:t>: Factory and plugin/registration patterns in the IIP-Ecosphere profile (comments cropped).</w:t>
      </w:r>
    </w:p>
    <w:p w14:paraId="7265E378" w14:textId="4F0D89AA"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100</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17">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32083F5A" w:rsidR="00EF60A9" w:rsidRPr="003D662E" w:rsidRDefault="00EF60A9" w:rsidP="00EF60A9">
      <w:pPr>
        <w:pStyle w:val="Caption"/>
        <w:jc w:val="center"/>
        <w:rPr>
          <w:lang w:val="en-US"/>
        </w:rPr>
      </w:pPr>
      <w:bookmarkStart w:id="415"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100</w:t>
      </w:r>
      <w:r w:rsidRPr="003D662E">
        <w:fldChar w:fldCharType="end"/>
      </w:r>
      <w:bookmarkEnd w:id="415"/>
      <w:r w:rsidRPr="003D662E">
        <w:rPr>
          <w:lang w:val="en-US"/>
        </w:rPr>
        <w:t>: Licenses and programming languages in the IIP-Ecosphere profile (comments cropped).</w:t>
      </w:r>
    </w:p>
    <w:p w14:paraId="48F4A25E" w14:textId="3BAE483E"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101</w:t>
      </w:r>
      <w:r w:rsidRPr="003D662E">
        <w:rPr>
          <w:lang w:val="en-US"/>
        </w:rPr>
        <w:fldChar w:fldCharType="end"/>
      </w:r>
      <w:r w:rsidRPr="003D662E">
        <w:rPr>
          <w:lang w:val="en-US"/>
        </w:rPr>
        <w:t xml:space="preserve">). Some </w:t>
      </w:r>
      <w:r w:rsidRPr="003D662E">
        <w:rPr>
          <w:lang w:val="en-US"/>
        </w:rPr>
        <w:lastRenderedPageBreak/>
        <w:t xml:space="preserve">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064E9022" w:rsidR="00EF60A9" w:rsidRPr="003D662E" w:rsidRDefault="00EF60A9" w:rsidP="00EF60A9">
      <w:pPr>
        <w:pStyle w:val="Caption"/>
        <w:jc w:val="center"/>
        <w:rPr>
          <w:lang w:val="en-US"/>
        </w:rPr>
      </w:pPr>
      <w:bookmarkStart w:id="416"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101</w:t>
      </w:r>
      <w:r w:rsidRPr="003D662E">
        <w:fldChar w:fldCharType="end"/>
      </w:r>
      <w:bookmarkEnd w:id="416"/>
      <w:r w:rsidRPr="003D662E">
        <w:rPr>
          <w:lang w:val="en-US"/>
        </w:rPr>
        <w:t>: Maturity status for comments, packages or models.</w:t>
      </w:r>
    </w:p>
    <w:p w14:paraId="44A7E90A" w14:textId="4B5D003F"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D0494D">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102</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2800040A"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102</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9">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49BB4735" w:rsidR="00EF60A9" w:rsidRPr="003D662E" w:rsidRDefault="00EF60A9" w:rsidP="00EF60A9">
      <w:pPr>
        <w:pStyle w:val="Caption"/>
        <w:jc w:val="center"/>
        <w:rPr>
          <w:lang w:val="en-US"/>
        </w:rPr>
      </w:pPr>
      <w:bookmarkStart w:id="417"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D0494D">
        <w:rPr>
          <w:noProof/>
          <w:lang w:val="en-US"/>
        </w:rPr>
        <w:t>102</w:t>
      </w:r>
      <w:r w:rsidRPr="003D662E">
        <w:rPr>
          <w:lang w:val="en-US"/>
        </w:rPr>
        <w:fldChar w:fldCharType="end"/>
      </w:r>
      <w:bookmarkEnd w:id="417"/>
      <w:r w:rsidRPr="003D662E">
        <w:rPr>
          <w:lang w:val="en-US"/>
        </w:rPr>
        <w:t>: Configuration modeling and variability management stereotypes (comments cropped).</w:t>
      </w:r>
    </w:p>
    <w:p w14:paraId="05C8D080" w14:textId="63EBCBAA"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103</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3652B054" w:rsidR="00EF60A9" w:rsidRPr="003D662E" w:rsidRDefault="00EF60A9" w:rsidP="00EF60A9">
      <w:pPr>
        <w:pStyle w:val="Caption"/>
        <w:jc w:val="center"/>
        <w:rPr>
          <w:lang w:val="en-US"/>
        </w:rPr>
      </w:pPr>
      <w:bookmarkStart w:id="418"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103</w:t>
      </w:r>
      <w:r w:rsidRPr="003D662E">
        <w:fldChar w:fldCharType="end"/>
      </w:r>
      <w:bookmarkEnd w:id="418"/>
      <w:r w:rsidRPr="003D662E">
        <w:rPr>
          <w:lang w:val="en-US"/>
        </w:rPr>
        <w:t>: Stereotype for generated code (comments cropped).</w:t>
      </w:r>
    </w:p>
    <w:p w14:paraId="68F44CFB" w14:textId="6EBCF8C0"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104</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0">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01758C69" w:rsidR="00EF60A9" w:rsidRPr="003D662E" w:rsidRDefault="00EF60A9" w:rsidP="00EF60A9">
      <w:pPr>
        <w:pStyle w:val="Caption"/>
        <w:jc w:val="center"/>
        <w:rPr>
          <w:lang w:val="en-US"/>
        </w:rPr>
      </w:pPr>
      <w:bookmarkStart w:id="419"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104</w:t>
      </w:r>
      <w:r w:rsidRPr="003D662E">
        <w:fldChar w:fldCharType="end"/>
      </w:r>
      <w:bookmarkEnd w:id="419"/>
      <w:r w:rsidRPr="003D662E">
        <w:rPr>
          <w:lang w:val="en-US"/>
        </w:rPr>
        <w:t>: Marking model elements as support for self-adaptation.</w:t>
      </w:r>
    </w:p>
    <w:p w14:paraId="340B79B1" w14:textId="7CD5BF38"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105</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21">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50F1EC06" w:rsidR="00EF60A9" w:rsidRPr="003D662E" w:rsidRDefault="00EF60A9" w:rsidP="00EF60A9">
      <w:pPr>
        <w:pStyle w:val="Caption"/>
        <w:jc w:val="center"/>
        <w:rPr>
          <w:lang w:val="en-US"/>
        </w:rPr>
      </w:pPr>
      <w:bookmarkStart w:id="420"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105</w:t>
      </w:r>
      <w:r w:rsidRPr="003D662E">
        <w:rPr>
          <w:noProof/>
        </w:rPr>
        <w:fldChar w:fldCharType="end"/>
      </w:r>
      <w:bookmarkEnd w:id="420"/>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6ED9E82D" w14:textId="77777777" w:rsidR="00EF60A9" w:rsidRPr="003D662E" w:rsidRDefault="00EF60A9" w:rsidP="00EF60A9">
      <w:pPr>
        <w:pStyle w:val="Heading3"/>
        <w:rPr>
          <w:lang w:val="en-US"/>
        </w:rPr>
      </w:pPr>
      <w:bookmarkStart w:id="421" w:name="_Ref69806561"/>
      <w:bookmarkStart w:id="422" w:name="_Ref77695618"/>
      <w:bookmarkStart w:id="423" w:name="_Toc147572026"/>
      <w:r w:rsidRPr="003D662E">
        <w:rPr>
          <w:lang w:val="en-US"/>
        </w:rPr>
        <w:t xml:space="preserve">UMLSec </w:t>
      </w:r>
      <w:bookmarkEnd w:id="421"/>
      <w:r w:rsidRPr="003D662E">
        <w:rPr>
          <w:lang w:val="en-US"/>
        </w:rPr>
        <w:t>Profile</w:t>
      </w:r>
      <w:bookmarkEnd w:id="422"/>
      <w:bookmarkEnd w:id="423"/>
    </w:p>
    <w:p w14:paraId="38AD07D3" w14:textId="77777777" w:rsidR="00EF60A9" w:rsidRPr="003D662E" w:rsidRDefault="00EF60A9" w:rsidP="00EF60A9">
      <w:pPr>
        <w:jc w:val="both"/>
        <w:rPr>
          <w:rFonts w:eastAsia="Times New Roman" w:cstheme="minorHAnsi"/>
          <w:lang w:val="en-US" w:eastAsia="de-DE"/>
        </w:rPr>
      </w:pPr>
      <w:r w:rsidRPr="003D662E">
        <w:rPr>
          <w:rFonts w:eastAsia="Times New Roman" w:cstheme="minorHAnsi"/>
          <w:lang w:val="en-US" w:eastAsia="de-DE"/>
        </w:rPr>
        <w:t>UMLsec</w:t>
      </w:r>
      <w:r w:rsidRPr="003D662E">
        <w:rPr>
          <w:rStyle w:val="FootnoteReference"/>
          <w:rFonts w:eastAsia="Times New Roman" w:cstheme="minorHAnsi"/>
          <w:lang w:val="en-US" w:eastAsia="de-DE"/>
        </w:rPr>
        <w:footnoteReference w:id="143"/>
      </w:r>
      <w:r w:rsidRPr="003D662E">
        <w:rPr>
          <w:rFonts w:eastAsia="Times New Roman" w:cstheme="minorHAnsi"/>
          <w:lang w:val="en-US" w:eastAsia="de-DE"/>
        </w:rPr>
        <w:t xml:space="preserve"> provides a model-based approach to develop and analyze security critical-software, in which security requirements such as confidentiality, integrity, and availability are expressed within UML diagrams. The UMLsec language is provided as a UML profile and can be imported into existing UML tools. In UMLsec, different stereotypes and tags are used to annotate UML diagrams with security properties. UMLsec provides various security checks to ensure the annotated properties. The CARiSMA tool performs the corresponding security checks. The idea of UMLsec is to provide maximal analysis power while allowing to use everyday development tools for the development process. </w:t>
      </w:r>
    </w:p>
    <w:p w14:paraId="6111FEB2" w14:textId="77777777" w:rsidR="00EF60A9" w:rsidRPr="003D662E" w:rsidRDefault="00EF60A9" w:rsidP="00EF60A9">
      <w:pPr>
        <w:jc w:val="both"/>
        <w:rPr>
          <w:rFonts w:eastAsia="Times New Roman" w:cstheme="minorHAnsi"/>
          <w:sz w:val="24"/>
          <w:szCs w:val="24"/>
          <w:lang w:val="en-US" w:eastAsia="de-DE"/>
        </w:rPr>
      </w:pPr>
      <w:r w:rsidRPr="003D662E">
        <w:rPr>
          <w:rFonts w:eastAsia="Times New Roman" w:cstheme="minorHAnsi"/>
          <w:lang w:val="en-US" w:eastAsia="de-DE"/>
        </w:rPr>
        <w:t xml:space="preserve">While the UMLsec profile is defined as a light-weight UML extension, it is also possible to define it using heavyweight extensions to specify the change of semantics. One can make use of an extended meta-model (analysis model). This analysis model provides the possibility of more complex analysis by extending the basic UML meta-model. </w:t>
      </w:r>
    </w:p>
    <w:p w14:paraId="0A64D2BA" w14:textId="77777777" w:rsidR="00EF60A9" w:rsidRPr="003D662E" w:rsidRDefault="00EF60A9" w:rsidP="00EF60A9">
      <w:pPr>
        <w:jc w:val="both"/>
        <w:rPr>
          <w:rFonts w:eastAsia="Times New Roman" w:cstheme="minorHAnsi"/>
          <w:lang w:val="en-US" w:eastAsia="de-DE"/>
        </w:rPr>
      </w:pPr>
      <w:r w:rsidRPr="003D662E">
        <w:rPr>
          <w:rFonts w:eastAsia="Times New Roman" w:cstheme="minorHAnsi"/>
          <w:lang w:val="en-US" w:eastAsia="de-DE"/>
        </w:rPr>
        <w:t>As mentioned above, UMLsec provides different security checks to verify whether a security property in a system is violated, and a security mechanism is needed to restore it. In this document, we explain two security checks, namely s</w:t>
      </w:r>
      <w:r w:rsidRPr="003D662E">
        <w:rPr>
          <w:rFonts w:eastAsia="Times New Roman" w:cstheme="minorHAnsi"/>
          <w:i/>
          <w:iCs/>
          <w:lang w:val="en-US" w:eastAsia="de-DE"/>
        </w:rPr>
        <w:t xml:space="preserve">ecure links </w:t>
      </w:r>
      <w:r w:rsidRPr="003D662E">
        <w:rPr>
          <w:rFonts w:eastAsia="Times New Roman" w:cstheme="minorHAnsi"/>
          <w:lang w:val="en-US" w:eastAsia="de-DE"/>
        </w:rPr>
        <w:t xml:space="preserve">and </w:t>
      </w:r>
      <w:r w:rsidRPr="003D662E">
        <w:rPr>
          <w:rFonts w:eastAsia="Times New Roman" w:cstheme="minorHAnsi"/>
          <w:i/>
          <w:iCs/>
          <w:lang w:val="en-US" w:eastAsia="de-DE"/>
        </w:rPr>
        <w:t>secure dependency</w:t>
      </w:r>
      <w:r w:rsidRPr="003D662E">
        <w:rPr>
          <w:rFonts w:eastAsia="Times New Roman" w:cstheme="minorHAnsi"/>
          <w:lang w:val="en-US" w:eastAsia="de-DE"/>
        </w:rPr>
        <w:t xml:space="preserve">. </w:t>
      </w:r>
      <w:r w:rsidRPr="003D662E">
        <w:rPr>
          <w:rFonts w:eastAsia="Times New Roman" w:cstheme="minorHAnsi"/>
          <w:i/>
          <w:iCs/>
          <w:lang w:val="en-US" w:eastAsia="de-DE"/>
        </w:rPr>
        <w:t xml:space="preserve">Secure links </w:t>
      </w:r>
      <w:r w:rsidRPr="003D662E">
        <w:rPr>
          <w:rFonts w:eastAsia="Times New Roman" w:cstheme="minorHAnsi"/>
          <w:lang w:val="en-US" w:eastAsia="de-DE"/>
        </w:rPr>
        <w:t xml:space="preserve">is used for the description and the analysis of secure data flows over connections between the artifacts in a UML deployment diagram, which describes the physical layer of a system. </w:t>
      </w:r>
      <w:r w:rsidRPr="003D662E">
        <w:rPr>
          <w:rFonts w:eastAsia="Times New Roman" w:cstheme="minorHAnsi"/>
          <w:i/>
          <w:iCs/>
          <w:lang w:val="en-US" w:eastAsia="de-DE"/>
        </w:rPr>
        <w:t xml:space="preserve">Secure dependency </w:t>
      </w:r>
      <w:r w:rsidRPr="003D662E">
        <w:rPr>
          <w:rFonts w:eastAsia="Times New Roman" w:cstheme="minorHAnsi"/>
          <w:lang w:val="en-US" w:eastAsia="de-DE"/>
        </w:rPr>
        <w:t xml:space="preserve">ensures that various dependencies between interfaces in a structure of a system model respect the security requirements of the data communicated across them. </w:t>
      </w:r>
    </w:p>
    <w:p w14:paraId="58F4D7CD" w14:textId="77777777" w:rsidR="00EF60A9" w:rsidRPr="003D662E" w:rsidRDefault="00EF60A9" w:rsidP="00EF60A9">
      <w:pPr>
        <w:pStyle w:val="Heading4"/>
      </w:pPr>
      <w:bookmarkStart w:id="424" w:name="_Ref77689815"/>
      <w:r w:rsidRPr="003D662E">
        <w:t>Secure Links Check</w:t>
      </w:r>
      <w:bookmarkEnd w:id="424"/>
    </w:p>
    <w:p w14:paraId="4407B016" w14:textId="77777777" w:rsidR="00EF60A9" w:rsidRPr="003D662E" w:rsidRDefault="00EF60A9" w:rsidP="00EF60A9">
      <w:pPr>
        <w:pStyle w:val="NormalWeb"/>
        <w:spacing w:before="0" w:beforeAutospacing="0" w:after="160" w:afterAutospacing="0" w:line="259" w:lineRule="auto"/>
        <w:jc w:val="both"/>
        <w:rPr>
          <w:rFonts w:asciiTheme="minorHAnsi" w:hAnsiTheme="minorHAnsi" w:cstheme="minorHAnsi"/>
          <w:sz w:val="22"/>
          <w:szCs w:val="22"/>
          <w:lang w:eastAsia="de-DE"/>
        </w:rPr>
      </w:pPr>
      <w:r w:rsidRPr="003D662E">
        <w:rPr>
          <w:rFonts w:asciiTheme="minorHAnsi" w:hAnsiTheme="minorHAnsi" w:cstheme="minorHAnsi"/>
          <w:sz w:val="22"/>
          <w:szCs w:val="22"/>
          <w:lang w:eastAsia="de-DE"/>
        </w:rPr>
        <w:t xml:space="preserve">The physical layer of a system is modeled by a deployment diagram, including physical nodes, the communications between them (modeled by links), the (software) artifacts and the dependencies between the artifacts. The </w:t>
      </w:r>
      <w:r w:rsidRPr="003D662E">
        <w:rPr>
          <w:rFonts w:asciiTheme="minorHAnsi" w:hAnsiTheme="minorHAnsi" w:cstheme="minorHAnsi"/>
          <w:i/>
          <w:iCs/>
          <w:sz w:val="22"/>
          <w:szCs w:val="22"/>
          <w:lang w:eastAsia="de-DE"/>
        </w:rPr>
        <w:t xml:space="preserve">secure links </w:t>
      </w:r>
      <w:r w:rsidRPr="003D662E">
        <w:rPr>
          <w:rFonts w:asciiTheme="minorHAnsi" w:hAnsiTheme="minorHAnsi" w:cstheme="minorHAnsi"/>
          <w:sz w:val="22"/>
          <w:szCs w:val="22"/>
          <w:lang w:eastAsia="de-DE"/>
        </w:rPr>
        <w:t xml:space="preserve">annotation enables one to ensure the security of communications in a physical layer. </w:t>
      </w:r>
    </w:p>
    <w:p w14:paraId="75FB02F2" w14:textId="77777777" w:rsidR="00EF60A9" w:rsidRPr="003D662E" w:rsidRDefault="00EF60A9" w:rsidP="00EF60A9">
      <w:pPr>
        <w:jc w:val="both"/>
        <w:rPr>
          <w:rFonts w:eastAsia="Times New Roman" w:cstheme="minorHAnsi"/>
          <w:lang w:val="en-US" w:eastAsia="de-DE"/>
        </w:rPr>
      </w:pPr>
      <w:r w:rsidRPr="003D662E">
        <w:rPr>
          <w:rFonts w:eastAsia="Times New Roman" w:cstheme="minorHAnsi"/>
          <w:lang w:val="en-US" w:eastAsia="de-DE"/>
        </w:rPr>
        <w:t xml:space="preserve">In UMLsec, to perform a security check, </w:t>
      </w:r>
      <w:r w:rsidRPr="003D662E">
        <w:rPr>
          <w:rFonts w:eastAsia="Times New Roman" w:cstheme="minorHAnsi"/>
          <w:i/>
          <w:iCs/>
          <w:lang w:val="en-US" w:eastAsia="de-DE"/>
        </w:rPr>
        <w:t xml:space="preserve">adversary patterns </w:t>
      </w:r>
      <w:r w:rsidRPr="003D662E">
        <w:rPr>
          <w:rFonts w:eastAsia="Times New Roman" w:cstheme="minorHAnsi"/>
          <w:lang w:val="en-US" w:eastAsia="de-DE"/>
        </w:rPr>
        <w:t xml:space="preserve">are required. Such patterns specify the potential access paths threatened by a certain attacker. Table 4.1, represents the </w:t>
      </w:r>
      <w:r w:rsidRPr="003D662E">
        <w:rPr>
          <w:rFonts w:eastAsia="Times New Roman" w:cstheme="minorHAnsi"/>
          <w:i/>
          <w:iCs/>
          <w:lang w:val="en-US" w:eastAsia="de-DE"/>
        </w:rPr>
        <w:t xml:space="preserve">default </w:t>
      </w:r>
      <w:r w:rsidRPr="003D662E">
        <w:rPr>
          <w:rFonts w:eastAsia="Times New Roman" w:cstheme="minorHAnsi"/>
          <w:lang w:val="en-US" w:eastAsia="de-DE"/>
        </w:rPr>
        <w:t xml:space="preserve">adversary, as </w:t>
      </w:r>
      <w:r w:rsidRPr="003D662E">
        <w:rPr>
          <w:rFonts w:eastAsia="Times New Roman" w:cstheme="minorHAnsi"/>
          <w:lang w:val="en-US" w:eastAsia="de-DE"/>
        </w:rPr>
        <w:lastRenderedPageBreak/>
        <w:t>an example of an adversary pattern. For a given adversary of type A, the set Threat</w:t>
      </w:r>
      <w:r w:rsidRPr="003D662E">
        <w:rPr>
          <w:rFonts w:eastAsia="Times New Roman" w:cstheme="minorHAnsi"/>
          <w:position w:val="-4"/>
          <w:lang w:val="en-US" w:eastAsia="de-DE"/>
        </w:rPr>
        <w:t>A</w:t>
      </w:r>
      <w:r w:rsidRPr="003D662E">
        <w:rPr>
          <w:rFonts w:eastAsia="Times New Roman" w:cstheme="minorHAnsi"/>
          <w:lang w:val="en-US" w:eastAsia="de-DE"/>
        </w:rPr>
        <w:t xml:space="preserve">(s) specifies which kinds of actions the adversary can apply to a node or a link marked with the stereotypes. For example, considering an unencrypted </w:t>
      </w:r>
      <w:r w:rsidRPr="003D662E">
        <w:rPr>
          <w:rFonts w:eastAsia="Times New Roman" w:cstheme="minorHAnsi"/>
          <w:i/>
          <w:iCs/>
          <w:lang w:val="en-US" w:eastAsia="de-DE"/>
        </w:rPr>
        <w:t xml:space="preserve">internet </w:t>
      </w:r>
      <w:r w:rsidRPr="003D662E">
        <w:rPr>
          <w:rFonts w:eastAsia="Times New Roman" w:cstheme="minorHAnsi"/>
          <w:lang w:val="en-US" w:eastAsia="de-DE"/>
        </w:rPr>
        <w:t>communication link, the default attacker (Threat</w:t>
      </w:r>
      <w:r w:rsidRPr="003D662E">
        <w:rPr>
          <w:rFonts w:eastAsia="Times New Roman" w:cstheme="minorHAnsi"/>
          <w:position w:val="-4"/>
          <w:lang w:val="en-US" w:eastAsia="de-DE"/>
        </w:rPr>
        <w:t>default</w:t>
      </w:r>
      <w:r w:rsidRPr="003D662E">
        <w:rPr>
          <w:rFonts w:eastAsia="Times New Roman" w:cstheme="minorHAnsi"/>
          <w:lang w:val="en-US" w:eastAsia="de-DE"/>
        </w:rPr>
        <w:t xml:space="preserve">(internet)) can </w:t>
      </w:r>
      <w:r w:rsidRPr="003D662E">
        <w:rPr>
          <w:rFonts w:eastAsia="Times New Roman" w:cstheme="minorHAnsi"/>
          <w:i/>
          <w:iCs/>
          <w:lang w:val="en-US" w:eastAsia="de-DE"/>
        </w:rPr>
        <w:t>delete</w:t>
      </w:r>
      <w:r w:rsidRPr="003D662E">
        <w:rPr>
          <w:rFonts w:eastAsia="Times New Roman" w:cstheme="minorHAnsi"/>
          <w:lang w:val="en-US" w:eastAsia="de-DE"/>
        </w:rPr>
        <w:t xml:space="preserve">, </w:t>
      </w:r>
      <w:r w:rsidRPr="003D662E">
        <w:rPr>
          <w:rFonts w:eastAsia="Times New Roman" w:cstheme="minorHAnsi"/>
          <w:i/>
          <w:iCs/>
          <w:lang w:val="en-US" w:eastAsia="de-DE"/>
        </w:rPr>
        <w:t xml:space="preserve">read </w:t>
      </w:r>
      <w:r w:rsidRPr="003D662E">
        <w:rPr>
          <w:rFonts w:eastAsia="Times New Roman" w:cstheme="minorHAnsi"/>
          <w:lang w:val="en-US" w:eastAsia="de-DE"/>
        </w:rPr>
        <w:t xml:space="preserve">and </w:t>
      </w:r>
      <w:r w:rsidRPr="003D662E">
        <w:rPr>
          <w:rFonts w:eastAsia="Times New Roman" w:cstheme="minorHAnsi"/>
          <w:i/>
          <w:iCs/>
          <w:lang w:val="en-US" w:eastAsia="de-DE"/>
        </w:rPr>
        <w:t xml:space="preserve">insert </w:t>
      </w:r>
      <w:r w:rsidRPr="003D662E">
        <w:rPr>
          <w:rFonts w:eastAsia="Times New Roman" w:cstheme="minorHAnsi"/>
          <w:lang w:val="en-US" w:eastAsia="de-DE"/>
        </w:rPr>
        <w:t xml:space="preserve">messages transmitted over this link. </w:t>
      </w:r>
    </w:p>
    <w:p w14:paraId="39ACFEA4" w14:textId="77777777" w:rsidR="00EF60A9" w:rsidRPr="003D662E" w:rsidRDefault="00EF60A9" w:rsidP="00EF60A9">
      <w:pPr>
        <w:keepNext/>
        <w:spacing w:before="100" w:beforeAutospacing="1" w:after="100" w:afterAutospacing="1" w:line="240" w:lineRule="auto"/>
        <w:jc w:val="center"/>
      </w:pPr>
      <w:r w:rsidRPr="003D662E">
        <w:rPr>
          <w:rFonts w:eastAsia="Times New Roman" w:cstheme="minorHAnsi"/>
          <w:noProof/>
          <w:lang w:val="en-US"/>
        </w:rPr>
        <w:drawing>
          <wp:inline distT="0" distB="0" distL="0" distR="0" wp14:anchorId="1754ADB7" wp14:editId="2698F4B0">
            <wp:extent cx="2657340" cy="808743"/>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pic:cNvPicPr/>
                  </pic:nvPicPr>
                  <pic:blipFill>
                    <a:blip r:embed="rId122">
                      <a:extLst>
                        <a:ext uri="{28A0092B-C50C-407E-A947-70E740481C1C}">
                          <a14:useLocalDpi xmlns:a14="http://schemas.microsoft.com/office/drawing/2010/main" val="0"/>
                        </a:ext>
                      </a:extLst>
                    </a:blip>
                    <a:stretch>
                      <a:fillRect/>
                    </a:stretch>
                  </pic:blipFill>
                  <pic:spPr>
                    <a:xfrm>
                      <a:off x="0" y="0"/>
                      <a:ext cx="2696217" cy="820575"/>
                    </a:xfrm>
                    <a:prstGeom prst="rect">
                      <a:avLst/>
                    </a:prstGeom>
                  </pic:spPr>
                </pic:pic>
              </a:graphicData>
            </a:graphic>
          </wp:inline>
        </w:drawing>
      </w:r>
    </w:p>
    <w:p w14:paraId="3CB1B5D1" w14:textId="406DF706" w:rsidR="00EF60A9" w:rsidRPr="003D662E" w:rsidRDefault="00EF60A9" w:rsidP="00EF60A9">
      <w:pPr>
        <w:pStyle w:val="Caption"/>
        <w:jc w:val="center"/>
        <w:rPr>
          <w:rFonts w:eastAsia="Times New Roman" w:cstheme="minorHAnsi"/>
          <w:sz w:val="22"/>
          <w:szCs w:val="22"/>
          <w:lang w:val="en-US" w:eastAsia="de-DE"/>
        </w:rPr>
      </w:pPr>
      <w:bookmarkStart w:id="425" w:name="_Ref7769011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106</w:t>
      </w:r>
      <w:r w:rsidRPr="003D662E">
        <w:fldChar w:fldCharType="end"/>
      </w:r>
      <w:bookmarkEnd w:id="425"/>
      <w:r w:rsidRPr="003D662E">
        <w:rPr>
          <w:lang w:val="en-US"/>
        </w:rPr>
        <w:t>: The UMLsec default adversary pattern</w:t>
      </w:r>
    </w:p>
    <w:p w14:paraId="0898DD69" w14:textId="77777777" w:rsidR="00EF60A9" w:rsidRPr="003D662E" w:rsidRDefault="00EF60A9" w:rsidP="00EF60A9">
      <w:pPr>
        <w:jc w:val="both"/>
        <w:rPr>
          <w:rFonts w:eastAsia="Times New Roman" w:cstheme="minorHAnsi"/>
          <w:lang w:val="en-US" w:eastAsia="de-DE"/>
        </w:rPr>
      </w:pPr>
      <w:r w:rsidRPr="003D662E">
        <w:rPr>
          <w:rFonts w:eastAsia="Times New Roman" w:cstheme="minorHAnsi"/>
          <w:lang w:val="en-US" w:eastAsia="de-DE"/>
        </w:rPr>
        <w:t xml:space="preserve">The stereotype </w:t>
      </w:r>
      <w:r w:rsidRPr="003D662E">
        <w:rPr>
          <w:rFonts w:ascii="Consolas" w:eastAsia="Times New Roman" w:hAnsi="Consolas" w:cstheme="minorHAnsi"/>
          <w:lang w:val="en-US" w:eastAsia="de-DE"/>
        </w:rPr>
        <w:t>«</w:t>
      </w:r>
      <w:r w:rsidRPr="003D662E">
        <w:rPr>
          <w:rFonts w:ascii="Consolas" w:eastAsia="Times New Roman" w:hAnsi="Consolas" w:cstheme="minorHAnsi"/>
          <w:iCs/>
          <w:lang w:val="en-US" w:eastAsia="de-DE"/>
        </w:rPr>
        <w:t>secure links</w:t>
      </w:r>
      <w:r w:rsidRPr="003D662E">
        <w:rPr>
          <w:rFonts w:ascii="Consolas" w:eastAsia="Times New Roman" w:hAnsi="Consolas" w:cstheme="minorHAnsi"/>
          <w:lang w:val="en-US" w:eastAsia="de-DE"/>
        </w:rPr>
        <w:t>»</w:t>
      </w:r>
      <w:r w:rsidRPr="003D662E">
        <w:rPr>
          <w:rFonts w:eastAsia="Times New Roman" w:cstheme="minorHAnsi"/>
          <w:lang w:val="en-US" w:eastAsia="de-DE"/>
        </w:rPr>
        <w:t xml:space="preserve"> implies the following conditions: for each dependency annotated with stereotype </w:t>
      </w:r>
      <w:r w:rsidRPr="003D662E">
        <w:rPr>
          <w:rFonts w:eastAsia="Times New Roman" w:cstheme="minorHAnsi"/>
          <w:i/>
          <w:iCs/>
          <w:lang w:val="en-US" w:eastAsia="de-DE"/>
        </w:rPr>
        <w:t xml:space="preserve">s </w:t>
      </w:r>
      <w:r w:rsidRPr="003D662E">
        <w:rPr>
          <w:rFonts w:ascii="Cambria Math" w:eastAsia="Times New Roman" w:hAnsi="Cambria Math" w:cs="Cambria Math"/>
          <w:lang w:val="en-US" w:eastAsia="de-DE"/>
        </w:rPr>
        <w:t>∈</w:t>
      </w:r>
      <w:r w:rsidRPr="003D662E">
        <w:rPr>
          <w:rFonts w:eastAsia="Times New Roman" w:cstheme="minorHAnsi"/>
          <w:lang w:val="en-US" w:eastAsia="de-DE"/>
        </w:rPr>
        <w:t xml:space="preserve"> { </w:t>
      </w:r>
      <w:r w:rsidRPr="003D662E">
        <w:rPr>
          <w:rFonts w:ascii="Consolas" w:eastAsia="Times New Roman" w:hAnsi="Consolas" w:cstheme="minorHAnsi"/>
          <w:lang w:val="en-US" w:eastAsia="de-DE"/>
        </w:rPr>
        <w:t>«</w:t>
      </w:r>
      <w:r w:rsidRPr="003D662E">
        <w:rPr>
          <w:rFonts w:ascii="Consolas" w:eastAsia="Times New Roman" w:hAnsi="Consolas" w:cstheme="minorHAnsi"/>
          <w:iCs/>
          <w:lang w:val="en-US" w:eastAsia="de-DE"/>
        </w:rPr>
        <w:t>secrecy</w:t>
      </w:r>
      <w:r w:rsidRPr="003D662E">
        <w:rPr>
          <w:rFonts w:ascii="Consolas" w:eastAsia="Times New Roman" w:hAnsi="Consolas" w:cstheme="minorHAnsi"/>
          <w:lang w:val="en-US" w:eastAsia="de-DE"/>
        </w:rPr>
        <w:t>»</w:t>
      </w:r>
      <w:r w:rsidRPr="003D662E">
        <w:rPr>
          <w:rFonts w:eastAsia="Times New Roman" w:cstheme="minorHAnsi"/>
          <w:lang w:val="en-US" w:eastAsia="de-DE"/>
        </w:rPr>
        <w:t xml:space="preserve">, </w:t>
      </w:r>
      <w:r w:rsidRPr="003D662E">
        <w:rPr>
          <w:rFonts w:ascii="Consolas" w:eastAsia="Times New Roman" w:hAnsi="Consolas" w:cstheme="minorHAnsi"/>
          <w:lang w:val="en-US" w:eastAsia="de-DE"/>
        </w:rPr>
        <w:t>«</w:t>
      </w:r>
      <w:r w:rsidRPr="003D662E">
        <w:rPr>
          <w:rFonts w:ascii="Consolas" w:eastAsia="Times New Roman" w:hAnsi="Consolas" w:cstheme="minorHAnsi"/>
          <w:iCs/>
          <w:lang w:val="en-US" w:eastAsia="de-DE"/>
        </w:rPr>
        <w:t>integrity</w:t>
      </w:r>
      <w:r w:rsidRPr="003D662E">
        <w:rPr>
          <w:rFonts w:ascii="Consolas" w:eastAsia="Times New Roman" w:hAnsi="Consolas" w:cstheme="minorHAnsi"/>
          <w:lang w:val="en-US" w:eastAsia="de-DE"/>
        </w:rPr>
        <w:t>»</w:t>
      </w:r>
      <w:r w:rsidRPr="003D662E">
        <w:rPr>
          <w:rFonts w:eastAsia="Times New Roman" w:cstheme="minorHAnsi"/>
          <w:lang w:val="en-US" w:eastAsia="de-DE"/>
        </w:rPr>
        <w:t xml:space="preserve">, </w:t>
      </w:r>
      <w:r w:rsidRPr="003D662E">
        <w:rPr>
          <w:rFonts w:ascii="Consolas" w:eastAsia="Times New Roman" w:hAnsi="Consolas" w:cstheme="minorHAnsi"/>
          <w:lang w:val="en-US" w:eastAsia="de-DE"/>
        </w:rPr>
        <w:t>«</w:t>
      </w:r>
      <w:r w:rsidRPr="003D662E">
        <w:rPr>
          <w:rFonts w:ascii="Consolas" w:eastAsia="Times New Roman" w:hAnsi="Consolas" w:cstheme="minorHAnsi"/>
          <w:iCs/>
          <w:lang w:val="en-US" w:eastAsia="de-DE"/>
        </w:rPr>
        <w:t>high</w:t>
      </w:r>
      <w:r w:rsidRPr="003D662E">
        <w:rPr>
          <w:rFonts w:ascii="Consolas" w:eastAsia="Times New Roman" w:hAnsi="Consolas" w:cstheme="minorHAnsi"/>
          <w:lang w:val="en-US" w:eastAsia="de-DE"/>
        </w:rPr>
        <w:t>»</w:t>
      </w:r>
      <w:r w:rsidRPr="003D662E">
        <w:rPr>
          <w:rFonts w:eastAsia="Times New Roman" w:cstheme="minorHAnsi"/>
          <w:lang w:val="en-US" w:eastAsia="de-DE"/>
        </w:rPr>
        <w:t xml:space="preserve"> } between two artifacts deployed on two nodes n, m, we have a communication link l between n and m with stereotype t such that: </w:t>
      </w:r>
    </w:p>
    <w:p w14:paraId="6B72A762" w14:textId="77777777" w:rsidR="00EF60A9" w:rsidRPr="003D662E" w:rsidRDefault="00EF60A9" w:rsidP="00EF60A9">
      <w:pPr>
        <w:pStyle w:val="ListParagraph"/>
        <w:numPr>
          <w:ilvl w:val="0"/>
          <w:numId w:val="25"/>
        </w:numPr>
        <w:spacing w:before="100" w:beforeAutospacing="1" w:after="100" w:afterAutospacing="1" w:line="240" w:lineRule="auto"/>
        <w:jc w:val="both"/>
        <w:rPr>
          <w:rFonts w:eastAsia="Times New Roman" w:cstheme="minorHAnsi"/>
          <w:lang w:val="en-US" w:eastAsia="de-DE"/>
        </w:rPr>
      </w:pPr>
      <w:r w:rsidRPr="003D662E">
        <w:rPr>
          <w:rFonts w:eastAsia="Times New Roman" w:cstheme="minorHAnsi"/>
          <w:i/>
          <w:iCs/>
          <w:lang w:val="en-US" w:eastAsia="de-DE"/>
        </w:rPr>
        <w:t xml:space="preserve">s </w:t>
      </w:r>
      <w:r w:rsidRPr="003D662E">
        <w:rPr>
          <w:rFonts w:eastAsia="Times New Roman" w:cstheme="minorHAnsi"/>
          <w:lang w:val="en-US" w:eastAsia="de-DE"/>
        </w:rPr>
        <w:t xml:space="preserve">= </w:t>
      </w:r>
      <w:r w:rsidRPr="003D662E">
        <w:rPr>
          <w:rFonts w:ascii="Consolas" w:eastAsia="Times New Roman" w:hAnsi="Consolas" w:cstheme="minorHAnsi"/>
          <w:lang w:val="en-US" w:eastAsia="de-DE"/>
        </w:rPr>
        <w:t>«</w:t>
      </w:r>
      <w:r w:rsidRPr="003D662E">
        <w:rPr>
          <w:rFonts w:ascii="Consolas" w:eastAsia="Times New Roman" w:hAnsi="Consolas" w:cstheme="minorHAnsi"/>
          <w:iCs/>
          <w:lang w:val="en-US" w:eastAsia="de-DE"/>
        </w:rPr>
        <w:t>high</w:t>
      </w:r>
      <w:r w:rsidRPr="003D662E">
        <w:rPr>
          <w:rFonts w:ascii="Consolas" w:eastAsia="Times New Roman" w:hAnsi="Consolas" w:cstheme="minorHAnsi"/>
          <w:lang w:val="en-US" w:eastAsia="de-DE"/>
        </w:rPr>
        <w:t>»</w:t>
      </w:r>
      <w:r w:rsidRPr="003D662E">
        <w:rPr>
          <w:rFonts w:eastAsia="Times New Roman" w:cstheme="minorHAnsi"/>
          <w:lang w:val="en-US" w:eastAsia="de-DE"/>
        </w:rPr>
        <w:t>, implies that threat</w:t>
      </w:r>
      <w:r w:rsidRPr="003D662E">
        <w:rPr>
          <w:rFonts w:eastAsia="Times New Roman" w:cstheme="minorHAnsi"/>
          <w:position w:val="-4"/>
          <w:lang w:val="en-US" w:eastAsia="de-DE"/>
        </w:rPr>
        <w:t>A</w:t>
      </w:r>
      <w:r w:rsidRPr="003D662E">
        <w:rPr>
          <w:rFonts w:eastAsia="Times New Roman" w:cstheme="minorHAnsi"/>
          <w:lang w:val="en-US" w:eastAsia="de-DE"/>
        </w:rPr>
        <w:t xml:space="preserve">(t) = </w:t>
      </w:r>
      <w:r w:rsidRPr="003D662E">
        <w:rPr>
          <w:rFonts w:ascii="Cambria Math" w:eastAsia="Times New Roman" w:hAnsi="Cambria Math" w:cs="Cambria Math"/>
          <w:lang w:val="en-US" w:eastAsia="de-DE"/>
        </w:rPr>
        <w:t>∅</w:t>
      </w:r>
      <w:r w:rsidRPr="003D662E">
        <w:rPr>
          <w:rFonts w:eastAsia="Times New Roman" w:cstheme="minorHAnsi"/>
          <w:lang w:val="en-US" w:eastAsia="de-DE"/>
        </w:rPr>
        <w:t>,</w:t>
      </w:r>
    </w:p>
    <w:p w14:paraId="288C5B2E" w14:textId="77777777" w:rsidR="00EF60A9" w:rsidRPr="003D662E" w:rsidRDefault="00EF60A9" w:rsidP="00EF60A9">
      <w:pPr>
        <w:pStyle w:val="ListParagraph"/>
        <w:numPr>
          <w:ilvl w:val="0"/>
          <w:numId w:val="25"/>
        </w:numPr>
        <w:spacing w:before="100" w:beforeAutospacing="1" w:after="100" w:afterAutospacing="1" w:line="240" w:lineRule="auto"/>
        <w:jc w:val="both"/>
        <w:rPr>
          <w:rFonts w:eastAsia="Times New Roman" w:cstheme="minorHAnsi"/>
          <w:lang w:val="en-US" w:eastAsia="de-DE"/>
        </w:rPr>
      </w:pPr>
      <w:r w:rsidRPr="003D662E">
        <w:rPr>
          <w:rFonts w:eastAsia="Times New Roman" w:cstheme="minorHAnsi"/>
          <w:i/>
          <w:iCs/>
          <w:lang w:val="en-US" w:eastAsia="de-DE"/>
        </w:rPr>
        <w:t xml:space="preserve">s </w:t>
      </w:r>
      <w:r w:rsidRPr="003D662E">
        <w:rPr>
          <w:rFonts w:eastAsia="Times New Roman" w:cstheme="minorHAnsi"/>
          <w:lang w:val="en-US" w:eastAsia="de-DE"/>
        </w:rPr>
        <w:t xml:space="preserve">= </w:t>
      </w:r>
      <w:r w:rsidRPr="003D662E">
        <w:rPr>
          <w:rFonts w:ascii="Consolas" w:eastAsia="Times New Roman" w:hAnsi="Consolas" w:cstheme="minorHAnsi"/>
          <w:lang w:val="en-US" w:eastAsia="de-DE"/>
        </w:rPr>
        <w:t>«</w:t>
      </w:r>
      <w:r w:rsidRPr="003D662E">
        <w:rPr>
          <w:rFonts w:ascii="Consolas" w:eastAsia="Times New Roman" w:hAnsi="Consolas" w:cstheme="minorHAnsi"/>
          <w:iCs/>
          <w:lang w:val="en-US" w:eastAsia="de-DE"/>
        </w:rPr>
        <w:t>secrecy</w:t>
      </w:r>
      <w:r w:rsidRPr="003D662E">
        <w:rPr>
          <w:rFonts w:ascii="Consolas" w:eastAsia="Times New Roman" w:hAnsi="Consolas" w:cstheme="minorHAnsi"/>
          <w:lang w:val="en-US" w:eastAsia="de-DE"/>
        </w:rPr>
        <w:t>»</w:t>
      </w:r>
      <w:r w:rsidRPr="003D662E">
        <w:rPr>
          <w:rFonts w:eastAsia="Times New Roman" w:cstheme="minorHAnsi"/>
          <w:lang w:val="en-US" w:eastAsia="de-DE"/>
        </w:rPr>
        <w:t xml:space="preserve">, implies that read </w:t>
      </w:r>
      <w:r w:rsidRPr="003D662E">
        <w:rPr>
          <w:rFonts w:ascii="Cambria Math" w:eastAsia="Times New Roman" w:hAnsi="Cambria Math" w:cs="Cambria Math"/>
          <w:lang w:val="en-US" w:eastAsia="de-DE"/>
        </w:rPr>
        <w:t>∈</w:t>
      </w:r>
      <w:r w:rsidRPr="003D662E">
        <w:rPr>
          <w:rFonts w:eastAsia="Times New Roman" w:cstheme="minorHAnsi"/>
          <w:lang w:val="en-US" w:eastAsia="de-DE"/>
        </w:rPr>
        <w:t>/ threat</w:t>
      </w:r>
      <w:r w:rsidRPr="003D662E">
        <w:rPr>
          <w:rFonts w:eastAsia="Times New Roman" w:cstheme="minorHAnsi"/>
          <w:position w:val="-4"/>
          <w:lang w:val="en-US" w:eastAsia="de-DE"/>
        </w:rPr>
        <w:t>A</w:t>
      </w:r>
      <w:r w:rsidRPr="003D662E">
        <w:rPr>
          <w:rFonts w:eastAsia="Times New Roman" w:cstheme="minorHAnsi"/>
          <w:lang w:val="en-US" w:eastAsia="de-DE"/>
        </w:rPr>
        <w:t xml:space="preserve">(t), and </w:t>
      </w:r>
    </w:p>
    <w:p w14:paraId="2B92C1DD" w14:textId="77777777" w:rsidR="00EF60A9" w:rsidRPr="003D662E" w:rsidRDefault="00EF60A9" w:rsidP="00EF60A9">
      <w:pPr>
        <w:pStyle w:val="ListParagraph"/>
        <w:numPr>
          <w:ilvl w:val="0"/>
          <w:numId w:val="25"/>
        </w:numPr>
        <w:spacing w:before="100" w:beforeAutospacing="1" w:after="100" w:afterAutospacing="1" w:line="240" w:lineRule="auto"/>
        <w:jc w:val="both"/>
        <w:rPr>
          <w:rFonts w:eastAsia="Times New Roman" w:cstheme="minorHAnsi"/>
          <w:lang w:val="en-US" w:eastAsia="de-DE"/>
        </w:rPr>
      </w:pPr>
      <w:r w:rsidRPr="003D662E">
        <w:rPr>
          <w:rFonts w:eastAsia="Times New Roman" w:cstheme="minorHAnsi"/>
          <w:i/>
          <w:iCs/>
          <w:lang w:val="en-US" w:eastAsia="de-DE"/>
        </w:rPr>
        <w:t xml:space="preserve">s </w:t>
      </w:r>
      <w:r w:rsidRPr="003D662E">
        <w:rPr>
          <w:rFonts w:eastAsia="Times New Roman" w:cstheme="minorHAnsi"/>
          <w:lang w:val="en-US" w:eastAsia="de-DE"/>
        </w:rPr>
        <w:t xml:space="preserve">= </w:t>
      </w:r>
      <w:r w:rsidRPr="003D662E">
        <w:rPr>
          <w:rFonts w:ascii="Consolas" w:eastAsia="Times New Roman" w:hAnsi="Consolas" w:cstheme="minorHAnsi"/>
          <w:lang w:val="en-US" w:eastAsia="de-DE"/>
        </w:rPr>
        <w:t>«</w:t>
      </w:r>
      <w:r w:rsidRPr="003D662E">
        <w:rPr>
          <w:rFonts w:ascii="Consolas" w:eastAsia="Times New Roman" w:hAnsi="Consolas" w:cstheme="minorHAnsi"/>
          <w:iCs/>
          <w:lang w:val="en-US" w:eastAsia="de-DE"/>
        </w:rPr>
        <w:t>integrity</w:t>
      </w:r>
      <w:r w:rsidRPr="003D662E">
        <w:rPr>
          <w:rFonts w:ascii="Consolas" w:eastAsia="Times New Roman" w:hAnsi="Consolas" w:cstheme="minorHAnsi"/>
          <w:lang w:val="en-US" w:eastAsia="de-DE"/>
        </w:rPr>
        <w:t>»</w:t>
      </w:r>
      <w:r w:rsidRPr="003D662E">
        <w:rPr>
          <w:rFonts w:eastAsia="Times New Roman" w:cstheme="minorHAnsi"/>
          <w:lang w:val="en-US" w:eastAsia="de-DE"/>
        </w:rPr>
        <w:t xml:space="preserve">, implies that insert </w:t>
      </w:r>
      <w:r w:rsidRPr="003D662E">
        <w:rPr>
          <w:rFonts w:ascii="Cambria Math" w:eastAsia="Times New Roman" w:hAnsi="Cambria Math" w:cs="Cambria Math"/>
          <w:lang w:val="en-US" w:eastAsia="de-DE"/>
        </w:rPr>
        <w:t>∈</w:t>
      </w:r>
      <w:r w:rsidRPr="003D662E">
        <w:rPr>
          <w:rFonts w:eastAsia="Times New Roman" w:cstheme="minorHAnsi"/>
          <w:lang w:val="en-US" w:eastAsia="de-DE"/>
        </w:rPr>
        <w:t>/ threat</w:t>
      </w:r>
      <w:r w:rsidRPr="003D662E">
        <w:rPr>
          <w:rFonts w:eastAsia="Times New Roman" w:cstheme="minorHAnsi"/>
          <w:position w:val="-4"/>
          <w:lang w:val="en-US" w:eastAsia="de-DE"/>
        </w:rPr>
        <w:t>A</w:t>
      </w:r>
      <w:r w:rsidRPr="003D662E">
        <w:rPr>
          <w:rFonts w:eastAsia="Times New Roman" w:cstheme="minorHAnsi"/>
          <w:lang w:val="en-US" w:eastAsia="de-DE"/>
        </w:rPr>
        <w:t xml:space="preserve">(t). </w:t>
      </w:r>
    </w:p>
    <w:p w14:paraId="38240012" w14:textId="77777777" w:rsidR="00EF60A9" w:rsidRPr="003D662E" w:rsidRDefault="00EF60A9" w:rsidP="00EF60A9">
      <w:pPr>
        <w:jc w:val="both"/>
        <w:rPr>
          <w:rFonts w:eastAsia="Times New Roman" w:cstheme="minorHAnsi"/>
          <w:lang w:val="en-US" w:eastAsia="de-DE"/>
        </w:rPr>
      </w:pPr>
      <w:r w:rsidRPr="003D662E">
        <w:rPr>
          <w:rFonts w:eastAsia="Times New Roman" w:cstheme="minorHAnsi"/>
          <w:lang w:val="en-US" w:eastAsia="de-DE"/>
        </w:rPr>
        <w:t xml:space="preserve">For instance, if a communication link between two nodes n, m are annotated with </w:t>
      </w:r>
      <w:r w:rsidRPr="003D662E">
        <w:rPr>
          <w:rFonts w:ascii="Consolas" w:eastAsia="Times New Roman" w:hAnsi="Consolas" w:cstheme="minorHAnsi"/>
          <w:lang w:val="en-US" w:eastAsia="de-DE"/>
        </w:rPr>
        <w:t>«</w:t>
      </w:r>
      <w:r w:rsidRPr="003D662E">
        <w:rPr>
          <w:rFonts w:ascii="Consolas" w:eastAsia="Times New Roman" w:hAnsi="Consolas" w:cstheme="minorHAnsi"/>
          <w:iCs/>
          <w:lang w:val="en-US" w:eastAsia="de-DE"/>
        </w:rPr>
        <w:t>internet</w:t>
      </w:r>
      <w:r w:rsidRPr="003D662E">
        <w:rPr>
          <w:rFonts w:ascii="Consolas" w:eastAsia="Times New Roman" w:hAnsi="Consolas" w:cstheme="minorHAnsi"/>
          <w:lang w:val="en-US" w:eastAsia="de-DE"/>
        </w:rPr>
        <w:t>»</w:t>
      </w:r>
      <w:r w:rsidRPr="003D662E">
        <w:rPr>
          <w:rFonts w:eastAsia="Times New Roman" w:cstheme="minorHAnsi"/>
          <w:lang w:val="en-US" w:eastAsia="de-DE"/>
        </w:rPr>
        <w:t>, and the dependency between two artifacts a</w:t>
      </w:r>
      <w:r w:rsidRPr="003D662E">
        <w:rPr>
          <w:rFonts w:eastAsia="Times New Roman" w:cstheme="minorHAnsi"/>
          <w:position w:val="-4"/>
          <w:lang w:val="en-US" w:eastAsia="de-DE"/>
        </w:rPr>
        <w:t xml:space="preserve">1 </w:t>
      </w:r>
      <w:r w:rsidRPr="003D662E">
        <w:rPr>
          <w:rFonts w:eastAsia="Times New Roman" w:cstheme="minorHAnsi"/>
          <w:lang w:val="en-US" w:eastAsia="de-DE"/>
        </w:rPr>
        <w:t>(deployed on node n) and a</w:t>
      </w:r>
      <w:r w:rsidRPr="003D662E">
        <w:rPr>
          <w:rFonts w:eastAsia="Times New Roman" w:cstheme="minorHAnsi"/>
          <w:position w:val="-4"/>
          <w:lang w:val="en-US" w:eastAsia="de-DE"/>
        </w:rPr>
        <w:t xml:space="preserve">2 </w:t>
      </w:r>
      <w:r w:rsidRPr="003D662E">
        <w:rPr>
          <w:rFonts w:eastAsia="Times New Roman" w:cstheme="minorHAnsi"/>
          <w:lang w:val="en-US" w:eastAsia="de-DE"/>
        </w:rPr>
        <w:t xml:space="preserve">(deployed on node m) are annotated with </w:t>
      </w:r>
      <w:r w:rsidRPr="003D662E">
        <w:rPr>
          <w:rFonts w:ascii="Consolas" w:eastAsia="Times New Roman" w:hAnsi="Consolas" w:cstheme="minorHAnsi"/>
          <w:lang w:val="en-US" w:eastAsia="de-DE"/>
        </w:rPr>
        <w:t>«</w:t>
      </w:r>
      <w:r w:rsidRPr="003D662E">
        <w:rPr>
          <w:rFonts w:ascii="Consolas" w:eastAsia="Times New Roman" w:hAnsi="Consolas" w:cstheme="minorHAnsi"/>
          <w:iCs/>
          <w:lang w:val="en-US" w:eastAsia="de-DE"/>
        </w:rPr>
        <w:t>high</w:t>
      </w:r>
      <w:r w:rsidRPr="003D662E">
        <w:rPr>
          <w:rFonts w:ascii="Consolas" w:eastAsia="Times New Roman" w:hAnsi="Consolas" w:cstheme="minorHAnsi"/>
          <w:lang w:val="en-US" w:eastAsia="de-DE"/>
        </w:rPr>
        <w:t>»</w:t>
      </w:r>
      <w:r w:rsidRPr="003D662E">
        <w:rPr>
          <w:rFonts w:eastAsia="Times New Roman" w:cstheme="minorHAnsi"/>
          <w:lang w:val="en-US" w:eastAsia="de-DE"/>
        </w:rPr>
        <w:t xml:space="preserve">, then the security constraint associated with the stereotype </w:t>
      </w:r>
      <w:r w:rsidRPr="003D662E">
        <w:rPr>
          <w:rFonts w:ascii="Consolas" w:eastAsia="Times New Roman" w:hAnsi="Consolas" w:cstheme="minorHAnsi"/>
          <w:lang w:val="en-US" w:eastAsia="de-DE"/>
        </w:rPr>
        <w:t>«</w:t>
      </w:r>
      <w:r w:rsidRPr="003D662E">
        <w:rPr>
          <w:rFonts w:ascii="Consolas" w:eastAsia="Times New Roman" w:hAnsi="Consolas" w:cstheme="minorHAnsi"/>
          <w:iCs/>
          <w:lang w:val="en-US" w:eastAsia="de-DE"/>
        </w:rPr>
        <w:t>secure links</w:t>
      </w:r>
      <w:r w:rsidRPr="003D662E">
        <w:rPr>
          <w:rFonts w:ascii="Consolas" w:eastAsia="Times New Roman" w:hAnsi="Consolas" w:cstheme="minorHAnsi"/>
          <w:lang w:val="en-US" w:eastAsia="de-DE"/>
        </w:rPr>
        <w:t>»</w:t>
      </w:r>
      <w:r w:rsidRPr="003D662E">
        <w:rPr>
          <w:rFonts w:eastAsia="Times New Roman" w:cstheme="minorHAnsi"/>
          <w:lang w:val="en-US" w:eastAsia="de-DE"/>
        </w:rPr>
        <w:t xml:space="preserve"> is violated: the dependency annotated with </w:t>
      </w:r>
      <w:r w:rsidRPr="003D662E">
        <w:rPr>
          <w:rFonts w:ascii="Consolas" w:eastAsia="Times New Roman" w:hAnsi="Consolas" w:cstheme="minorHAnsi"/>
          <w:lang w:val="en-US" w:eastAsia="de-DE"/>
        </w:rPr>
        <w:t>«</w:t>
      </w:r>
      <w:r w:rsidRPr="003D662E">
        <w:rPr>
          <w:rFonts w:ascii="Consolas" w:eastAsia="Times New Roman" w:hAnsi="Consolas" w:cstheme="minorHAnsi"/>
          <w:iCs/>
          <w:lang w:val="en-US" w:eastAsia="de-DE"/>
        </w:rPr>
        <w:t>high</w:t>
      </w:r>
      <w:r w:rsidRPr="003D662E">
        <w:rPr>
          <w:rFonts w:ascii="Consolas" w:eastAsia="Times New Roman" w:hAnsi="Consolas" w:cstheme="minorHAnsi"/>
          <w:lang w:val="en-US" w:eastAsia="de-DE"/>
        </w:rPr>
        <w:t>»</w:t>
      </w:r>
      <w:r w:rsidRPr="003D662E">
        <w:rPr>
          <w:rFonts w:eastAsia="Times New Roman" w:cstheme="minorHAnsi"/>
          <w:lang w:val="en-US" w:eastAsia="de-DE"/>
        </w:rPr>
        <w:t xml:space="preserve"> demands that the set of threats of an adversary is empty, however, the communication link is annotated with </w:t>
      </w:r>
      <w:r w:rsidRPr="003D662E">
        <w:rPr>
          <w:rFonts w:ascii="Consolas" w:eastAsia="Times New Roman" w:hAnsi="Consolas" w:cstheme="minorHAnsi"/>
          <w:lang w:val="en-US" w:eastAsia="de-DE"/>
        </w:rPr>
        <w:t>«</w:t>
      </w:r>
      <w:r w:rsidRPr="003D662E">
        <w:rPr>
          <w:rFonts w:ascii="Consolas" w:eastAsia="Times New Roman" w:hAnsi="Consolas" w:cstheme="minorHAnsi"/>
          <w:iCs/>
          <w:lang w:val="en-US" w:eastAsia="de-DE"/>
        </w:rPr>
        <w:t>internet</w:t>
      </w:r>
      <w:r w:rsidRPr="003D662E">
        <w:rPr>
          <w:rFonts w:ascii="Consolas" w:eastAsia="Times New Roman" w:hAnsi="Consolas" w:cstheme="minorHAnsi"/>
          <w:lang w:val="en-US" w:eastAsia="de-DE"/>
        </w:rPr>
        <w:t>»</w:t>
      </w:r>
      <w:r w:rsidRPr="003D662E">
        <w:rPr>
          <w:rFonts w:eastAsia="Times New Roman" w:cstheme="minorHAnsi"/>
          <w:lang w:val="en-US" w:eastAsia="de-DE"/>
        </w:rPr>
        <w:t xml:space="preserve">, meaning that the adversary is capable of reading, deleting, or inserting messages over the link between n and m. Consequently, the security requirement of the communications is not supported. </w:t>
      </w:r>
    </w:p>
    <w:p w14:paraId="582382A3" w14:textId="77777777" w:rsidR="00EF60A9" w:rsidRPr="003D662E" w:rsidRDefault="00EF60A9" w:rsidP="00EF60A9">
      <w:pPr>
        <w:pStyle w:val="Heading4"/>
      </w:pPr>
      <w:r w:rsidRPr="003D662E">
        <w:t>Secure Dependency Check</w:t>
      </w:r>
    </w:p>
    <w:p w14:paraId="655787B8" w14:textId="77777777" w:rsidR="00EF60A9" w:rsidRPr="003D662E" w:rsidRDefault="00EF60A9" w:rsidP="00EF60A9">
      <w:pPr>
        <w:jc w:val="both"/>
        <w:rPr>
          <w:rFonts w:eastAsia="Times New Roman" w:cstheme="minorHAnsi"/>
          <w:lang w:val="en-US" w:eastAsia="de-DE"/>
        </w:rPr>
      </w:pPr>
      <w:r w:rsidRPr="003D662E">
        <w:rPr>
          <w:rFonts w:eastAsia="Times New Roman" w:cstheme="minorHAnsi"/>
          <w:lang w:val="en-US" w:eastAsia="de-DE"/>
        </w:rPr>
        <w:t xml:space="preserve">In UML, a dependency between two model elements is a relationship that denotes a model element requires other model elements for its specification or implementation. In other words, the complete semantics of the client element is either semantically or structurally dependent on the definition of the supplier element. The stereotype </w:t>
      </w:r>
      <w:bookmarkStart w:id="426" w:name="_Hlk77927619"/>
      <w:r w:rsidRPr="003D662E">
        <w:rPr>
          <w:rFonts w:ascii="Consolas" w:eastAsia="Times New Roman" w:hAnsi="Consolas" w:cstheme="minorHAnsi"/>
          <w:lang w:val="en-US" w:eastAsia="de-DE"/>
        </w:rPr>
        <w:t>«</w:t>
      </w:r>
      <w:r w:rsidRPr="003D662E">
        <w:rPr>
          <w:rFonts w:ascii="Consolas" w:eastAsia="Times New Roman" w:hAnsi="Consolas" w:cstheme="minorHAnsi"/>
          <w:iCs/>
          <w:lang w:val="en-US" w:eastAsia="de-DE"/>
        </w:rPr>
        <w:t>secure dependency</w:t>
      </w:r>
      <w:r w:rsidRPr="003D662E">
        <w:rPr>
          <w:rFonts w:ascii="Consolas" w:eastAsia="Times New Roman" w:hAnsi="Consolas" w:cstheme="minorHAnsi"/>
          <w:lang w:val="en-US" w:eastAsia="de-DE"/>
        </w:rPr>
        <w:t>»</w:t>
      </w:r>
      <w:bookmarkEnd w:id="426"/>
      <w:r w:rsidRPr="003D662E">
        <w:rPr>
          <w:rFonts w:eastAsia="Times New Roman" w:cstheme="minorHAnsi"/>
          <w:lang w:val="en-US" w:eastAsia="de-DE"/>
        </w:rPr>
        <w:t xml:space="preserve"> implies that the security requirements have to be supported by both sides of the dependency (respective classifiers) and the dependency itself. </w:t>
      </w:r>
    </w:p>
    <w:p w14:paraId="69FE9C3F" w14:textId="77777777" w:rsidR="00EF60A9" w:rsidRPr="003D662E" w:rsidRDefault="00EF60A9" w:rsidP="00EF60A9">
      <w:pPr>
        <w:jc w:val="both"/>
        <w:rPr>
          <w:rFonts w:eastAsia="Times New Roman" w:cstheme="minorHAnsi"/>
          <w:sz w:val="24"/>
          <w:szCs w:val="24"/>
          <w:lang w:val="en-US" w:eastAsia="de-DE"/>
        </w:rPr>
      </w:pPr>
      <w:r w:rsidRPr="003D662E">
        <w:rPr>
          <w:rFonts w:eastAsia="Times New Roman" w:cstheme="minorHAnsi"/>
          <w:lang w:val="en-US" w:eastAsia="de-DE"/>
        </w:rPr>
        <w:t>Later in this document (within the data security layer) we describe the UMLsec profile within the architecture model of the IIP-Ecosphere. Furthermore, we show how a CARiSMA check can be performed on such models to verify the security level of the architecture models.</w:t>
      </w:r>
    </w:p>
    <w:p w14:paraId="67BD0722" w14:textId="77777777" w:rsidR="00EF60A9" w:rsidRPr="003D662E" w:rsidRDefault="00EF60A9" w:rsidP="00EF60A9">
      <w:pPr>
        <w:pStyle w:val="Heading3"/>
        <w:rPr>
          <w:lang w:val="en-US"/>
        </w:rPr>
      </w:pPr>
      <w:bookmarkStart w:id="427" w:name="_Ref69806575"/>
      <w:bookmarkStart w:id="428" w:name="_Toc147572027"/>
      <w:r w:rsidRPr="003D662E">
        <w:rPr>
          <w:lang w:val="en-US"/>
        </w:rPr>
        <w:t xml:space="preserve">Security and Privacy </w:t>
      </w:r>
      <w:bookmarkEnd w:id="427"/>
      <w:r w:rsidRPr="003D662E">
        <w:rPr>
          <w:lang w:val="en-US"/>
        </w:rPr>
        <w:t>Profile</w:t>
      </w:r>
      <w:bookmarkEnd w:id="428"/>
    </w:p>
    <w:p w14:paraId="59C792EB" w14:textId="77777777" w:rsidR="00EF60A9" w:rsidRPr="003D662E" w:rsidRDefault="00EF60A9" w:rsidP="00EF60A9">
      <w:pPr>
        <w:jc w:val="both"/>
        <w:rPr>
          <w:lang w:val="en-US"/>
        </w:rPr>
      </w:pPr>
      <w:r w:rsidRPr="003D662E">
        <w:rPr>
          <w:lang w:val="en-US"/>
        </w:rPr>
        <w:t>To enhance the security and privacy of the platform, we create a dedicated Security and Privacy UML profile. The purpose of this UML Profile is to provide a catalog of security and privacy mechanisms to annotate corresponding UML models and the architecture of the platform. With such an annotation process, we can express appropriate mechanisms on a high abstraction level. In this way we give an overview of a complete security and privacy framework to the developers and designers of the system. Furthermore, this dedicated profile enables privacy and security audits. Audits lead to increased software quality.</w:t>
      </w:r>
    </w:p>
    <w:p w14:paraId="585C2CF8" w14:textId="77777777" w:rsidR="00EF60A9" w:rsidRPr="003D662E" w:rsidRDefault="00EF60A9" w:rsidP="00EF60A9">
      <w:pPr>
        <w:jc w:val="both"/>
        <w:rPr>
          <w:lang w:val="en-US"/>
        </w:rPr>
      </w:pPr>
      <w:r w:rsidRPr="003D662E">
        <w:rPr>
          <w:lang w:val="en-US"/>
        </w:rPr>
        <w:lastRenderedPageBreak/>
        <w:t>The catalog represented by the profile introduces a means to structure privacy and security mechanisms in multiple abstraction levels. Namely, design strategies, sub strategies, patterns, and privacy enhancing technologies (PET) that can be applied to design of the platform.</w:t>
      </w:r>
    </w:p>
    <w:p w14:paraId="6335F9A3" w14:textId="004A447D" w:rsidR="00EF60A9" w:rsidRPr="003D662E" w:rsidRDefault="00EF60A9" w:rsidP="00EF60A9">
      <w:pPr>
        <w:jc w:val="both"/>
        <w:rPr>
          <w:lang w:val="en-US"/>
        </w:rPr>
      </w:pPr>
      <w:r w:rsidRPr="003D662E">
        <w:rPr>
          <w:lang w:val="en-US"/>
        </w:rPr>
        <w:t xml:space="preserve">The feature model in </w:t>
      </w:r>
      <w:r w:rsidRPr="003D662E">
        <w:rPr>
          <w:lang w:val="en-US"/>
        </w:rPr>
        <w:fldChar w:fldCharType="begin"/>
      </w:r>
      <w:r w:rsidRPr="003D662E">
        <w:rPr>
          <w:lang w:val="en-US"/>
        </w:rPr>
        <w:instrText xml:space="preserve"> REF _Ref71221368 \h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107</w:t>
      </w:r>
      <w:r w:rsidRPr="003D662E">
        <w:rPr>
          <w:lang w:val="en-US"/>
        </w:rPr>
        <w:fldChar w:fldCharType="end"/>
      </w:r>
      <w:r w:rsidRPr="003D662E">
        <w:rPr>
          <w:lang w:val="en-US"/>
        </w:rPr>
        <w:t xml:space="preserve"> shows the four abstraction levels of the privacy and security concept. A feature model describes a set of features and their relations, here privacy and security features and their relations. The main structure of the feature model is hierarchical. But there are relations that do not follow the hierarchical structure. Some features may require other features. For example, </w:t>
      </w:r>
      <w:r w:rsidRPr="003D662E">
        <w:rPr>
          <w:rFonts w:ascii="Consolas" w:hAnsi="Consolas"/>
          <w:lang w:val="en-US"/>
        </w:rPr>
        <w:t>Authorization</w:t>
      </w:r>
      <w:r w:rsidRPr="003D662E">
        <w:rPr>
          <w:lang w:val="en-US"/>
        </w:rPr>
        <w:t xml:space="preserve"> requires </w:t>
      </w:r>
      <w:r w:rsidRPr="003D662E">
        <w:rPr>
          <w:rFonts w:ascii="Consolas" w:hAnsi="Consolas"/>
          <w:lang w:val="en-US"/>
        </w:rPr>
        <w:t>Authentication</w:t>
      </w:r>
      <w:r w:rsidRPr="003D662E">
        <w:rPr>
          <w:lang w:val="en-US"/>
        </w:rPr>
        <w:t xml:space="preserve">. Other features may exclude each other, for example, </w:t>
      </w:r>
      <w:r w:rsidRPr="003D662E">
        <w:rPr>
          <w:rFonts w:ascii="Consolas" w:hAnsi="Consolas"/>
          <w:lang w:val="en-US"/>
        </w:rPr>
        <w:t>Anonymity Set</w:t>
      </w:r>
      <w:r w:rsidRPr="003D662E">
        <w:rPr>
          <w:lang w:val="en-US"/>
        </w:rPr>
        <w:t xml:space="preserve"> and </w:t>
      </w:r>
      <w:r w:rsidRPr="003D662E">
        <w:rPr>
          <w:rFonts w:ascii="Consolas" w:hAnsi="Consolas"/>
          <w:lang w:val="en-US"/>
        </w:rPr>
        <w:t>Notify</w:t>
      </w:r>
      <w:r w:rsidRPr="003D662E">
        <w:rPr>
          <w:lang w:val="en-US"/>
        </w:rPr>
        <w:t>.</w:t>
      </w:r>
    </w:p>
    <w:p w14:paraId="28B6D05C" w14:textId="77777777" w:rsidR="00EF60A9" w:rsidRPr="003D662E" w:rsidRDefault="00EF60A9" w:rsidP="00EF60A9">
      <w:pPr>
        <w:jc w:val="both"/>
        <w:rPr>
          <w:lang w:val="en-US"/>
        </w:rPr>
      </w:pPr>
      <w:r w:rsidRPr="003D662E">
        <w:rPr>
          <w:noProof/>
          <w:lang w:val="en-US"/>
        </w:rPr>
        <w:drawing>
          <wp:inline distT="0" distB="0" distL="0" distR="0" wp14:anchorId="54EFC80C" wp14:editId="0DDA5279">
            <wp:extent cx="5760720" cy="3199130"/>
            <wp:effectExtent l="0" t="0" r="0" b="1270"/>
            <wp:docPr id="1654308205" name="Picture 1654308205"/>
            <wp:cNvGraphicFramePr/>
            <a:graphic xmlns:a="http://schemas.openxmlformats.org/drawingml/2006/main">
              <a:graphicData uri="http://schemas.openxmlformats.org/drawingml/2006/picture">
                <pic:pic xmlns:pic="http://schemas.openxmlformats.org/drawingml/2006/picture">
                  <pic:nvPicPr>
                    <pic:cNvPr id="1654308205" name="Picture 1654308205"/>
                    <pic:cNvPicPr/>
                  </pic:nvPicPr>
                  <pic:blipFill>
                    <a:blip r:embed="rId123">
                      <a:extLst>
                        <a:ext uri="{28A0092B-C50C-407E-A947-70E740481C1C}">
                          <a14:useLocalDpi xmlns:a14="http://schemas.microsoft.com/office/drawing/2010/main" val="0"/>
                        </a:ext>
                      </a:extLst>
                    </a:blip>
                    <a:stretch>
                      <a:fillRect/>
                    </a:stretch>
                  </pic:blipFill>
                  <pic:spPr>
                    <a:xfrm>
                      <a:off x="0" y="0"/>
                      <a:ext cx="5760720" cy="3199130"/>
                    </a:xfrm>
                    <a:prstGeom prst="rect">
                      <a:avLst/>
                    </a:prstGeom>
                  </pic:spPr>
                </pic:pic>
              </a:graphicData>
            </a:graphic>
          </wp:inline>
        </w:drawing>
      </w:r>
    </w:p>
    <w:p w14:paraId="086433B7" w14:textId="17B7F0B3" w:rsidR="00EF60A9" w:rsidRPr="003D662E" w:rsidRDefault="00EF60A9" w:rsidP="00EF60A9">
      <w:pPr>
        <w:pStyle w:val="Caption"/>
        <w:jc w:val="center"/>
        <w:rPr>
          <w:lang w:val="en-US"/>
        </w:rPr>
      </w:pPr>
      <w:bookmarkStart w:id="429" w:name="_Ref7122136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107</w:t>
      </w:r>
      <w:r w:rsidRPr="003D662E">
        <w:fldChar w:fldCharType="end"/>
      </w:r>
      <w:bookmarkEnd w:id="429"/>
      <w:r w:rsidRPr="003D662E">
        <w:rPr>
          <w:lang w:val="en-US"/>
        </w:rPr>
        <w:t xml:space="preserve">: </w:t>
      </w:r>
      <w:r w:rsidRPr="003D662E">
        <w:rPr>
          <w:rFonts w:ascii="Calibri" w:eastAsia="Calibri" w:hAnsi="Calibri" w:cs="Calibri"/>
          <w:iCs w:val="0"/>
          <w:lang w:val="en-US"/>
        </w:rPr>
        <w:t xml:space="preserve">An excerpt of the feature model including privacy design strategies, sub-strategies, privacy patterns, </w:t>
      </w:r>
      <w:r w:rsidRPr="003D662E">
        <w:rPr>
          <w:rFonts w:ascii="Calibri" w:eastAsia="Calibri" w:hAnsi="Calibri" w:cs="Calibri"/>
          <w:iCs w:val="0"/>
          <w:lang w:val="en-US"/>
        </w:rPr>
        <w:br/>
        <w:t>and PETs (cf. [1] Figure 6.5).</w:t>
      </w:r>
    </w:p>
    <w:p w14:paraId="0720A23D" w14:textId="77777777" w:rsidR="00EF60A9" w:rsidRPr="003D662E" w:rsidRDefault="00EF60A9" w:rsidP="00EF60A9">
      <w:pPr>
        <w:jc w:val="both"/>
        <w:rPr>
          <w:lang w:val="en-US"/>
        </w:rPr>
      </w:pPr>
    </w:p>
    <w:p w14:paraId="09FCBED4" w14:textId="0160DEB4" w:rsidR="00EF60A9" w:rsidRPr="003D662E" w:rsidRDefault="00EF60A9" w:rsidP="00EF60A9">
      <w:pPr>
        <w:jc w:val="both"/>
        <w:rPr>
          <w:lang w:val="en-US"/>
        </w:rPr>
      </w:pPr>
      <w:r w:rsidRPr="003D662E">
        <w:rPr>
          <w:color w:val="000000" w:themeColor="text1"/>
          <w:lang w:val="en-US"/>
        </w:rPr>
        <w:fldChar w:fldCharType="begin"/>
      </w:r>
      <w:r w:rsidRPr="003D662E">
        <w:rPr>
          <w:color w:val="000000" w:themeColor="text1"/>
          <w:lang w:val="en-US"/>
        </w:rPr>
        <w:instrText xml:space="preserve"> REF _Ref71221508 \h </w:instrText>
      </w:r>
      <w:r>
        <w:rPr>
          <w:color w:val="000000" w:themeColor="text1"/>
          <w:lang w:val="en-US"/>
        </w:rPr>
        <w:instrText xml:space="preserve"> \* MERGEFORMAT </w:instrText>
      </w:r>
      <w:r w:rsidRPr="003D662E">
        <w:rPr>
          <w:color w:val="000000" w:themeColor="text1"/>
          <w:lang w:val="en-US"/>
        </w:rPr>
      </w:r>
      <w:r w:rsidRPr="003D662E">
        <w:rPr>
          <w:color w:val="000000" w:themeColor="text1"/>
          <w:lang w:val="en-US"/>
        </w:rPr>
        <w:fldChar w:fldCharType="separate"/>
      </w:r>
      <w:r w:rsidR="00D0494D" w:rsidRPr="003D662E">
        <w:rPr>
          <w:lang w:val="en-US"/>
        </w:rPr>
        <w:t xml:space="preserve">Figure </w:t>
      </w:r>
      <w:r w:rsidR="00D0494D">
        <w:rPr>
          <w:noProof/>
          <w:lang w:val="en-US"/>
        </w:rPr>
        <w:t>108</w:t>
      </w:r>
      <w:r w:rsidRPr="003D662E">
        <w:rPr>
          <w:color w:val="000000" w:themeColor="text1"/>
          <w:lang w:val="en-US"/>
        </w:rPr>
        <w:fldChar w:fldCharType="end"/>
      </w:r>
      <w:r w:rsidRPr="003D662E">
        <w:rPr>
          <w:color w:val="000000" w:themeColor="text1"/>
          <w:lang w:val="en-US"/>
        </w:rPr>
        <w:t xml:space="preserve"> shows the UML privacy and security profile we created based on the feature model shown in </w:t>
      </w:r>
      <w:r w:rsidRPr="003D662E">
        <w:rPr>
          <w:lang w:val="en-US"/>
        </w:rPr>
        <w:fldChar w:fldCharType="begin"/>
      </w:r>
      <w:r w:rsidRPr="003D662E">
        <w:rPr>
          <w:lang w:val="en-US"/>
        </w:rPr>
        <w:instrText xml:space="preserve"> REF _Ref71221368 \h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107</w:t>
      </w:r>
      <w:r w:rsidRPr="003D662E">
        <w:rPr>
          <w:lang w:val="en-US"/>
        </w:rPr>
        <w:fldChar w:fldCharType="end"/>
      </w:r>
      <w:r w:rsidRPr="003D662E">
        <w:rPr>
          <w:color w:val="000000" w:themeColor="text1"/>
          <w:lang w:val="en-US"/>
        </w:rPr>
        <w:t xml:space="preserve">. We adopted the hierarchical structure of the feature model and recreated it in terms of a UML profile. The profile has the same 5 levels as shown in the feature model, the root level </w:t>
      </w:r>
      <w:r w:rsidRPr="003D662E">
        <w:rPr>
          <w:rFonts w:ascii="Consolas" w:hAnsi="Consolas"/>
          <w:color w:val="000000" w:themeColor="text1"/>
          <w:lang w:val="en-US"/>
        </w:rPr>
        <w:t>PrivacySecurity</w:t>
      </w:r>
      <w:r w:rsidRPr="003D662E">
        <w:rPr>
          <w:color w:val="000000" w:themeColor="text1"/>
          <w:lang w:val="en-US"/>
        </w:rPr>
        <w:t xml:space="preserve">, the </w:t>
      </w:r>
      <w:r w:rsidRPr="003D662E">
        <w:rPr>
          <w:rFonts w:ascii="Consolas" w:hAnsi="Consolas"/>
          <w:color w:val="000000" w:themeColor="text1"/>
          <w:lang w:val="en-US"/>
        </w:rPr>
        <w:t>Strategy</w:t>
      </w:r>
      <w:r w:rsidRPr="003D662E">
        <w:rPr>
          <w:color w:val="000000" w:themeColor="text1"/>
          <w:lang w:val="en-US"/>
        </w:rPr>
        <w:t xml:space="preserve"> level, </w:t>
      </w:r>
      <w:r w:rsidRPr="003D662E">
        <w:rPr>
          <w:rFonts w:ascii="Consolas" w:hAnsi="Consolas"/>
          <w:color w:val="000000" w:themeColor="text1"/>
          <w:lang w:val="en-US"/>
        </w:rPr>
        <w:t>Sub Strategy</w:t>
      </w:r>
      <w:r w:rsidRPr="003D662E">
        <w:rPr>
          <w:color w:val="000000" w:themeColor="text1"/>
          <w:lang w:val="en-US"/>
        </w:rPr>
        <w:t xml:space="preserve"> level, the </w:t>
      </w:r>
      <w:r w:rsidRPr="003D662E">
        <w:rPr>
          <w:rFonts w:ascii="Consolas" w:hAnsi="Consolas"/>
          <w:color w:val="000000" w:themeColor="text1"/>
          <w:lang w:val="en-US"/>
        </w:rPr>
        <w:t>Pattern</w:t>
      </w:r>
      <w:r w:rsidRPr="003D662E">
        <w:rPr>
          <w:color w:val="000000" w:themeColor="text1"/>
          <w:lang w:val="en-US"/>
        </w:rPr>
        <w:t xml:space="preserve"> level and the </w:t>
      </w:r>
      <w:r w:rsidRPr="003D662E">
        <w:rPr>
          <w:rFonts w:ascii="Consolas" w:hAnsi="Consolas"/>
          <w:color w:val="000000" w:themeColor="text1"/>
          <w:lang w:val="en-US"/>
        </w:rPr>
        <w:t>PET</w:t>
      </w:r>
      <w:r w:rsidRPr="003D662E">
        <w:rPr>
          <w:color w:val="000000" w:themeColor="text1"/>
          <w:lang w:val="en-US"/>
        </w:rPr>
        <w:t xml:space="preserve"> level.</w:t>
      </w:r>
    </w:p>
    <w:p w14:paraId="40317520" w14:textId="77777777" w:rsidR="00EF60A9" w:rsidRPr="003D662E" w:rsidRDefault="00EF60A9" w:rsidP="00EF60A9">
      <w:pPr>
        <w:jc w:val="both"/>
        <w:rPr>
          <w:lang w:val="en-US"/>
        </w:rPr>
      </w:pPr>
      <w:r w:rsidRPr="003D662E">
        <w:rPr>
          <w:color w:val="000000" w:themeColor="text1"/>
          <w:lang w:val="en-US"/>
        </w:rPr>
        <w:t>For each level we defined to what elements in the model the stereotype can be annotated with that stereotype.</w:t>
      </w:r>
      <w:r w:rsidRPr="003D662E">
        <w:rPr>
          <w:lang w:val="en-US"/>
        </w:rPr>
        <w:t xml:space="preserve"> </w:t>
      </w:r>
      <w:r w:rsidRPr="003D662E">
        <w:rPr>
          <w:color w:val="000000" w:themeColor="text1"/>
          <w:lang w:val="en-US"/>
        </w:rPr>
        <w:t xml:space="preserve">For example, we can use the </w:t>
      </w:r>
      <w:r w:rsidRPr="003D662E">
        <w:rPr>
          <w:rFonts w:ascii="Consolas" w:eastAsia="Times New Roman" w:hAnsi="Consolas" w:cstheme="minorHAnsi"/>
          <w:lang w:val="en-US" w:eastAsia="de-DE"/>
        </w:rPr>
        <w:t>«</w:t>
      </w:r>
      <w:r w:rsidRPr="003D662E">
        <w:rPr>
          <w:rFonts w:ascii="Consolas" w:hAnsi="Consolas"/>
          <w:color w:val="000000" w:themeColor="text1"/>
          <w:lang w:val="en-US"/>
        </w:rPr>
        <w:t>Privacy</w:t>
      </w:r>
      <w:r w:rsidRPr="003D662E">
        <w:rPr>
          <w:rFonts w:ascii="Consolas" w:eastAsia="Times New Roman" w:hAnsi="Consolas" w:cstheme="minorHAnsi"/>
          <w:lang w:val="en-US" w:eastAsia="de-DE"/>
        </w:rPr>
        <w:t>»</w:t>
      </w:r>
      <w:r w:rsidRPr="003D662E">
        <w:rPr>
          <w:color w:val="000000" w:themeColor="text1"/>
          <w:lang w:val="en-US"/>
        </w:rPr>
        <w:t xml:space="preserve"> security stereotype to annotate components and packages. Stereotypes from the strategy level, like </w:t>
      </w:r>
      <w:r w:rsidRPr="003D662E">
        <w:rPr>
          <w:rFonts w:ascii="Consolas" w:hAnsi="Consolas"/>
          <w:color w:val="000000" w:themeColor="text1"/>
          <w:lang w:val="en-US"/>
        </w:rPr>
        <w:t>Hide</w:t>
      </w:r>
      <w:r w:rsidRPr="003D662E">
        <w:rPr>
          <w:color w:val="000000" w:themeColor="text1"/>
          <w:lang w:val="en-US"/>
        </w:rPr>
        <w:t>, can additionally be used to annotate classes and interfaces.</w:t>
      </w:r>
    </w:p>
    <w:p w14:paraId="4467299C" w14:textId="77777777" w:rsidR="00EF60A9" w:rsidRPr="003D662E" w:rsidRDefault="00EF60A9" w:rsidP="00EF60A9">
      <w:pPr>
        <w:jc w:val="center"/>
        <w:rPr>
          <w:lang w:val="en-US"/>
        </w:rPr>
      </w:pPr>
      <w:r w:rsidRPr="003D662E">
        <w:rPr>
          <w:noProof/>
          <w:lang w:val="en-US"/>
        </w:rPr>
        <w:lastRenderedPageBreak/>
        <w:drawing>
          <wp:inline distT="0" distB="0" distL="0" distR="0" wp14:anchorId="0B9AA4D5" wp14:editId="46B22DAF">
            <wp:extent cx="7995051" cy="5385138"/>
            <wp:effectExtent l="9525" t="9525" r="15875" b="15875"/>
            <wp:docPr id="1654308171" name="Picture 49"/>
            <wp:cNvGraphicFramePr/>
            <a:graphic xmlns:a="http://schemas.openxmlformats.org/drawingml/2006/main">
              <a:graphicData uri="http://schemas.openxmlformats.org/drawingml/2006/picture">
                <pic:pic xmlns:pic="http://schemas.openxmlformats.org/drawingml/2006/picture">
                  <pic:nvPicPr>
                    <pic:cNvPr id="25" name="Picture 1"/>
                    <pic:cNvPicPr/>
                  </pic:nvPicPr>
                  <pic:blipFill>
                    <a:blip r:embed="rId124"/>
                    <a:srcRect/>
                    <a:stretch/>
                  </pic:blipFill>
                  <pic:spPr bwMode="auto">
                    <a:xfrm rot="16199969">
                      <a:off x="0" y="0"/>
                      <a:ext cx="8008142" cy="5393956"/>
                    </a:xfrm>
                    <a:prstGeom prst="rect">
                      <a:avLst/>
                    </a:prstGeom>
                  </pic:spPr>
                </pic:pic>
              </a:graphicData>
            </a:graphic>
          </wp:inline>
        </w:drawing>
      </w:r>
    </w:p>
    <w:p w14:paraId="44B42F78" w14:textId="0AB00172" w:rsidR="00EF60A9" w:rsidRPr="003D662E" w:rsidRDefault="00EF60A9" w:rsidP="00EF60A9">
      <w:pPr>
        <w:pStyle w:val="Caption"/>
        <w:jc w:val="center"/>
        <w:rPr>
          <w:lang w:val="en-US"/>
        </w:rPr>
      </w:pPr>
      <w:bookmarkStart w:id="430" w:name="_Ref712215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108</w:t>
      </w:r>
      <w:r w:rsidRPr="003D662E">
        <w:fldChar w:fldCharType="end"/>
      </w:r>
      <w:bookmarkEnd w:id="430"/>
      <w:r w:rsidRPr="003D662E">
        <w:rPr>
          <w:lang w:val="en-US"/>
        </w:rPr>
        <w:t xml:space="preserve">: </w:t>
      </w:r>
      <w:r w:rsidRPr="003D662E">
        <w:rPr>
          <w:rFonts w:ascii="Calibri" w:eastAsia="Calibri" w:hAnsi="Calibri" w:cs="Calibri"/>
          <w:iCs w:val="0"/>
          <w:lang w:val="en-US"/>
        </w:rPr>
        <w:t>The Privacy and Security UML Profile (excerpt, cropped).</w:t>
      </w:r>
    </w:p>
    <w:p w14:paraId="4F8DFAB7" w14:textId="77777777" w:rsidR="00EF60A9" w:rsidRPr="003D662E" w:rsidRDefault="00EF60A9" w:rsidP="00EF60A9">
      <w:pPr>
        <w:jc w:val="both"/>
        <w:rPr>
          <w:lang w:val="en-US"/>
        </w:rPr>
      </w:pPr>
      <w:r w:rsidRPr="003D662E">
        <w:rPr>
          <w:color w:val="000000" w:themeColor="text1"/>
          <w:lang w:val="en-US"/>
        </w:rPr>
        <w:t>We discuss now specific examples on how the stereotypes from the UML privacy and security profile can be used. In IIP-Ecosphere, the profile can be used by business partners to communicate with each other about business secrets or to communicate with expensive production equipment. Unauthorized access to the system can cause severe damage to the companies using and trusting it.</w:t>
      </w:r>
      <w:r w:rsidRPr="003D662E">
        <w:rPr>
          <w:lang w:val="en-US"/>
        </w:rPr>
        <w:t xml:space="preserve"> </w:t>
      </w:r>
    </w:p>
    <w:p w14:paraId="14D81C72" w14:textId="77777777" w:rsidR="00EF60A9" w:rsidRPr="003D662E" w:rsidRDefault="00EF60A9" w:rsidP="00EF60A9">
      <w:pPr>
        <w:jc w:val="both"/>
        <w:rPr>
          <w:lang w:val="en-US"/>
        </w:rPr>
      </w:pPr>
      <w:r w:rsidRPr="003D662E">
        <w:rPr>
          <w:color w:val="000000" w:themeColor="text1"/>
          <w:lang w:val="en-US"/>
        </w:rPr>
        <w:lastRenderedPageBreak/>
        <w:t>We will now use the stereotypes to annotate our model with the role-based access control (RBAC) stereotype.</w:t>
      </w:r>
      <w:r w:rsidRPr="003D662E">
        <w:rPr>
          <w:lang w:val="en-US"/>
        </w:rPr>
        <w:t xml:space="preserve"> </w:t>
      </w:r>
      <w:r w:rsidRPr="003D662E">
        <w:rPr>
          <w:color w:val="000000" w:themeColor="text1"/>
          <w:lang w:val="en-US"/>
        </w:rPr>
        <w:t>In RBAC, the access rights are assigned to roles. Then individuals are assigned to the roles. This has multiple advantages over assigning roles directly to individuals.</w:t>
      </w:r>
      <w:r w:rsidRPr="003D662E">
        <w:rPr>
          <w:lang w:val="en-US"/>
        </w:rPr>
        <w:t xml:space="preserve"> </w:t>
      </w:r>
      <w:r w:rsidRPr="003D662E">
        <w:rPr>
          <w:color w:val="000000" w:themeColor="text1"/>
          <w:lang w:val="en-US"/>
        </w:rPr>
        <w:t xml:space="preserve">RBAC is a privacy enhancing technology. In our hierarchy, the </w:t>
      </w:r>
      <w:r w:rsidRPr="003D662E">
        <w:rPr>
          <w:rFonts w:ascii="Consolas" w:hAnsi="Consolas"/>
          <w:color w:val="000000" w:themeColor="text1"/>
          <w:lang w:val="en-US"/>
        </w:rPr>
        <w:t>RBAC</w:t>
      </w:r>
      <w:r w:rsidRPr="003D662E">
        <w:rPr>
          <w:color w:val="000000" w:themeColor="text1"/>
          <w:lang w:val="en-US"/>
        </w:rPr>
        <w:t xml:space="preserve"> PET is located in the </w:t>
      </w:r>
      <w:r w:rsidRPr="003D662E">
        <w:rPr>
          <w:rFonts w:ascii="Consolas" w:hAnsi="Consolas"/>
          <w:color w:val="000000" w:themeColor="text1"/>
          <w:lang w:val="en-US"/>
        </w:rPr>
        <w:t>Minimize</w:t>
      </w:r>
      <w:r w:rsidRPr="003D662E">
        <w:rPr>
          <w:color w:val="000000" w:themeColor="text1"/>
          <w:lang w:val="en-US"/>
        </w:rPr>
        <w:t xml:space="preserve"> Strategy, the </w:t>
      </w:r>
      <w:r w:rsidRPr="003D662E">
        <w:rPr>
          <w:rFonts w:ascii="Consolas" w:hAnsi="Consolas"/>
          <w:color w:val="000000" w:themeColor="text1"/>
          <w:lang w:val="en-US"/>
        </w:rPr>
        <w:t>Restrict</w:t>
      </w:r>
      <w:r w:rsidRPr="003D662E">
        <w:rPr>
          <w:color w:val="000000" w:themeColor="text1"/>
          <w:lang w:val="en-US"/>
        </w:rPr>
        <w:t xml:space="preserve"> Sub Strategy and the </w:t>
      </w:r>
      <w:r w:rsidRPr="003D662E">
        <w:rPr>
          <w:rFonts w:ascii="Consolas" w:hAnsi="Consolas"/>
          <w:color w:val="000000" w:themeColor="text1"/>
          <w:lang w:val="en-US"/>
        </w:rPr>
        <w:t>Authorization</w:t>
      </w:r>
      <w:r w:rsidRPr="003D662E">
        <w:rPr>
          <w:color w:val="000000" w:themeColor="text1"/>
          <w:lang w:val="en-US"/>
        </w:rPr>
        <w:t xml:space="preserve"> Pattern.</w:t>
      </w:r>
    </w:p>
    <w:p w14:paraId="41C7EC59" w14:textId="6081CBE1" w:rsidR="00EF60A9" w:rsidRPr="003D662E" w:rsidRDefault="00EF60A9" w:rsidP="00EF60A9">
      <w:pPr>
        <w:jc w:val="both"/>
        <w:rPr>
          <w:lang w:val="en-US"/>
        </w:rPr>
      </w:pPr>
      <w:r w:rsidRPr="003D662E">
        <w:rPr>
          <w:color w:val="000000" w:themeColor="text1"/>
          <w:lang w:val="en-US"/>
        </w:rPr>
        <w:fldChar w:fldCharType="begin"/>
      </w:r>
      <w:r w:rsidRPr="003D662E">
        <w:rPr>
          <w:color w:val="000000" w:themeColor="text1"/>
          <w:lang w:val="en-US"/>
        </w:rPr>
        <w:instrText xml:space="preserve"> REF _Ref71221678 \h  \* MERGEFORMAT </w:instrText>
      </w:r>
      <w:r w:rsidRPr="003D662E">
        <w:rPr>
          <w:color w:val="000000" w:themeColor="text1"/>
          <w:lang w:val="en-US"/>
        </w:rPr>
      </w:r>
      <w:r w:rsidRPr="003D662E">
        <w:rPr>
          <w:color w:val="000000" w:themeColor="text1"/>
          <w:lang w:val="en-US"/>
        </w:rPr>
        <w:fldChar w:fldCharType="separate"/>
      </w:r>
      <w:r w:rsidR="00D0494D" w:rsidRPr="003D662E">
        <w:rPr>
          <w:lang w:val="en-US"/>
        </w:rPr>
        <w:t xml:space="preserve">Figure </w:t>
      </w:r>
      <w:r w:rsidR="00D0494D">
        <w:rPr>
          <w:noProof/>
          <w:lang w:val="en-US"/>
        </w:rPr>
        <w:t>109</w:t>
      </w:r>
      <w:r w:rsidRPr="003D662E">
        <w:rPr>
          <w:color w:val="000000" w:themeColor="text1"/>
          <w:lang w:val="en-US"/>
        </w:rPr>
        <w:fldChar w:fldCharType="end"/>
      </w:r>
      <w:r w:rsidRPr="003D662E">
        <w:rPr>
          <w:color w:val="000000" w:themeColor="text1"/>
          <w:lang w:val="en-US"/>
        </w:rPr>
        <w:t xml:space="preserve"> shows an interface (to be introduced in Section </w:t>
      </w:r>
      <w:r w:rsidRPr="003D662E">
        <w:rPr>
          <w:color w:val="000000" w:themeColor="text1"/>
          <w:lang w:val="en-US"/>
        </w:rPr>
        <w:fldChar w:fldCharType="begin"/>
      </w:r>
      <w:r w:rsidRPr="003D662E">
        <w:rPr>
          <w:color w:val="000000" w:themeColor="text1"/>
          <w:lang w:val="en-US"/>
        </w:rPr>
        <w:instrText xml:space="preserve"> REF _Ref71221719 \r \h  \* MERGEFORMAT </w:instrText>
      </w:r>
      <w:r w:rsidRPr="003D662E">
        <w:rPr>
          <w:color w:val="000000" w:themeColor="text1"/>
          <w:lang w:val="en-US"/>
        </w:rPr>
      </w:r>
      <w:r w:rsidRPr="003D662E">
        <w:rPr>
          <w:color w:val="000000" w:themeColor="text1"/>
          <w:lang w:val="en-US"/>
        </w:rPr>
        <w:fldChar w:fldCharType="separate"/>
      </w:r>
      <w:r w:rsidR="00D0494D">
        <w:rPr>
          <w:color w:val="000000" w:themeColor="text1"/>
          <w:lang w:val="en-US"/>
        </w:rPr>
        <w:t>3.5.3</w:t>
      </w:r>
      <w:r w:rsidRPr="003D662E">
        <w:rPr>
          <w:color w:val="000000" w:themeColor="text1"/>
          <w:lang w:val="en-US"/>
        </w:rPr>
        <w:fldChar w:fldCharType="end"/>
      </w:r>
      <w:r w:rsidRPr="003D662E">
        <w:rPr>
          <w:color w:val="000000" w:themeColor="text1"/>
          <w:lang w:val="en-US"/>
        </w:rPr>
        <w:t xml:space="preserve">) annotated with the </w:t>
      </w:r>
      <w:r w:rsidRPr="003D662E">
        <w:rPr>
          <w:rFonts w:ascii="Consolas" w:eastAsia="Times New Roman" w:hAnsi="Consolas" w:cstheme="minorHAnsi"/>
          <w:lang w:val="en-US" w:eastAsia="de-DE"/>
        </w:rPr>
        <w:t>«</w:t>
      </w:r>
      <w:r w:rsidRPr="003D662E">
        <w:rPr>
          <w:rFonts w:ascii="Consolas" w:hAnsi="Consolas"/>
          <w:color w:val="000000" w:themeColor="text1"/>
          <w:lang w:val="en-US"/>
        </w:rPr>
        <w:t>Authorization</w:t>
      </w:r>
      <w:r w:rsidRPr="003D662E">
        <w:rPr>
          <w:rFonts w:ascii="Consolas" w:eastAsia="Times New Roman" w:hAnsi="Consolas" w:cstheme="minorHAnsi"/>
          <w:lang w:val="en-US" w:eastAsia="de-DE"/>
        </w:rPr>
        <w:t>»</w:t>
      </w:r>
      <w:r w:rsidRPr="003D662E">
        <w:rPr>
          <w:rFonts w:ascii="Consolas" w:hAnsi="Consolas"/>
          <w:color w:val="000000" w:themeColor="text1"/>
          <w:lang w:val="en-US"/>
        </w:rPr>
        <w:t xml:space="preserve"> </w:t>
      </w:r>
      <w:r w:rsidRPr="003D662E">
        <w:rPr>
          <w:color w:val="000000" w:themeColor="text1"/>
          <w:lang w:val="en-US"/>
        </w:rPr>
        <w:t xml:space="preserve">stereotype, and in that interface the </w:t>
      </w:r>
      <w:r w:rsidRPr="003D662E">
        <w:rPr>
          <w:rFonts w:ascii="Consolas" w:hAnsi="Consolas"/>
          <w:iCs/>
          <w:color w:val="000000" w:themeColor="text1"/>
          <w:lang w:val="en-US"/>
        </w:rPr>
        <w:t>write</w:t>
      </w:r>
      <w:r w:rsidRPr="003D662E">
        <w:rPr>
          <w:color w:val="000000" w:themeColor="text1"/>
          <w:lang w:val="en-US"/>
        </w:rPr>
        <w:t xml:space="preserve"> method is annotated with the </w:t>
      </w:r>
      <w:r w:rsidRPr="003D662E">
        <w:rPr>
          <w:rFonts w:ascii="Consolas" w:hAnsi="Consolas"/>
          <w:color w:val="000000" w:themeColor="text1"/>
          <w:lang w:val="en-US"/>
        </w:rPr>
        <w:t>RBAC</w:t>
      </w:r>
      <w:r w:rsidRPr="003D662E">
        <w:rPr>
          <w:color w:val="000000" w:themeColor="text1"/>
          <w:lang w:val="en-US"/>
        </w:rPr>
        <w:t xml:space="preserve"> and the </w:t>
      </w:r>
      <w:r w:rsidRPr="003D662E">
        <w:rPr>
          <w:rFonts w:ascii="Consolas" w:hAnsi="Consolas"/>
          <w:color w:val="000000" w:themeColor="text1"/>
          <w:lang w:val="en-US"/>
        </w:rPr>
        <w:t>Log</w:t>
      </w:r>
      <w:r w:rsidRPr="003D662E">
        <w:rPr>
          <w:color w:val="000000" w:themeColor="text1"/>
          <w:lang w:val="en-US"/>
        </w:rPr>
        <w:t xml:space="preserve"> stereotype.</w:t>
      </w:r>
    </w:p>
    <w:p w14:paraId="2DC2EF3F" w14:textId="77777777" w:rsidR="00EF60A9" w:rsidRPr="003D662E" w:rsidRDefault="00EF60A9" w:rsidP="00EF60A9">
      <w:pPr>
        <w:jc w:val="center"/>
        <w:rPr>
          <w:lang w:val="en-US"/>
        </w:rPr>
      </w:pPr>
      <w:r w:rsidRPr="003D662E">
        <w:rPr>
          <w:noProof/>
          <w:lang w:val="en-US"/>
        </w:rPr>
        <w:drawing>
          <wp:inline distT="0" distB="0" distL="0" distR="0" wp14:anchorId="3C8F7628" wp14:editId="66B49F5E">
            <wp:extent cx="4376057" cy="1348746"/>
            <wp:effectExtent l="0" t="0" r="5715" b="3810"/>
            <wp:docPr id="1654308169" name="Picture 51"/>
            <wp:cNvGraphicFramePr/>
            <a:graphic xmlns:a="http://schemas.openxmlformats.org/drawingml/2006/main">
              <a:graphicData uri="http://schemas.openxmlformats.org/drawingml/2006/picture">
                <pic:pic xmlns:pic="http://schemas.openxmlformats.org/drawingml/2006/picture">
                  <pic:nvPicPr>
                    <pic:cNvPr id="26" name="Picture 2"/>
                    <pic:cNvPicPr/>
                  </pic:nvPicPr>
                  <pic:blipFill>
                    <a:blip r:embed="rId125"/>
                    <a:srcRect/>
                    <a:stretch/>
                  </pic:blipFill>
                  <pic:spPr bwMode="auto">
                    <a:xfrm>
                      <a:off x="0" y="0"/>
                      <a:ext cx="4428549" cy="1364925"/>
                    </a:xfrm>
                    <a:prstGeom prst="rect">
                      <a:avLst/>
                    </a:prstGeom>
                  </pic:spPr>
                </pic:pic>
              </a:graphicData>
            </a:graphic>
          </wp:inline>
        </w:drawing>
      </w:r>
    </w:p>
    <w:p w14:paraId="2A61005B" w14:textId="21E0CF17" w:rsidR="00EF60A9" w:rsidRPr="003D662E" w:rsidRDefault="00EF60A9" w:rsidP="00EF60A9">
      <w:pPr>
        <w:pStyle w:val="Caption"/>
        <w:jc w:val="center"/>
        <w:rPr>
          <w:lang w:val="en-US"/>
        </w:rPr>
      </w:pPr>
      <w:bookmarkStart w:id="431" w:name="_Ref7122167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109</w:t>
      </w:r>
      <w:r w:rsidRPr="003D662E">
        <w:fldChar w:fldCharType="end"/>
      </w:r>
      <w:bookmarkEnd w:id="431"/>
      <w:r w:rsidRPr="003D662E">
        <w:rPr>
          <w:lang w:val="en-US"/>
        </w:rPr>
        <w:t xml:space="preserve">: </w:t>
      </w:r>
      <w:r w:rsidRPr="003D662E">
        <w:rPr>
          <w:rFonts w:ascii="Calibri" w:eastAsia="Calibri" w:hAnsi="Calibri" w:cs="Calibri"/>
          <w:iCs w:val="0"/>
          <w:lang w:val="en-US"/>
        </w:rPr>
        <w:t>Interface annotated with Privacy and Security stereotypes</w:t>
      </w:r>
    </w:p>
    <w:p w14:paraId="66576CF0" w14:textId="1127934B" w:rsidR="00EF60A9" w:rsidRPr="003D662E" w:rsidRDefault="00EF60A9" w:rsidP="00EF60A9">
      <w:pPr>
        <w:jc w:val="both"/>
        <w:rPr>
          <w:lang w:val="en-US"/>
        </w:rPr>
      </w:pPr>
      <w:r w:rsidRPr="003D662E">
        <w:rPr>
          <w:color w:val="000000" w:themeColor="text1"/>
          <w:lang w:val="en-US"/>
        </w:rPr>
        <w:fldChar w:fldCharType="begin"/>
      </w:r>
      <w:r w:rsidRPr="003D662E">
        <w:rPr>
          <w:color w:val="000000" w:themeColor="text1"/>
          <w:lang w:val="en-US"/>
        </w:rPr>
        <w:instrText xml:space="preserve"> REF _Ref71221888 \h </w:instrText>
      </w:r>
      <w:r>
        <w:rPr>
          <w:color w:val="000000" w:themeColor="text1"/>
          <w:lang w:val="en-US"/>
        </w:rPr>
        <w:instrText xml:space="preserve"> \* MERGEFORMAT </w:instrText>
      </w:r>
      <w:r w:rsidRPr="003D662E">
        <w:rPr>
          <w:color w:val="000000" w:themeColor="text1"/>
          <w:lang w:val="en-US"/>
        </w:rPr>
      </w:r>
      <w:r w:rsidRPr="003D662E">
        <w:rPr>
          <w:color w:val="000000" w:themeColor="text1"/>
          <w:lang w:val="en-US"/>
        </w:rPr>
        <w:fldChar w:fldCharType="separate"/>
      </w:r>
      <w:r w:rsidR="00D0494D" w:rsidRPr="003D662E">
        <w:rPr>
          <w:lang w:val="en-US"/>
        </w:rPr>
        <w:t xml:space="preserve">Figure </w:t>
      </w:r>
      <w:r w:rsidR="00D0494D">
        <w:rPr>
          <w:noProof/>
          <w:lang w:val="en-US"/>
        </w:rPr>
        <w:t>110</w:t>
      </w:r>
      <w:r w:rsidRPr="003D662E">
        <w:rPr>
          <w:color w:val="000000" w:themeColor="text1"/>
          <w:lang w:val="en-US"/>
        </w:rPr>
        <w:fldChar w:fldCharType="end"/>
      </w:r>
      <w:r w:rsidRPr="003D662E">
        <w:rPr>
          <w:color w:val="000000" w:themeColor="text1"/>
          <w:lang w:val="en-US"/>
        </w:rPr>
        <w:t xml:space="preserve"> shows how the serialization package (to be introduced in Section </w:t>
      </w:r>
      <w:r w:rsidRPr="003D662E">
        <w:rPr>
          <w:color w:val="000000" w:themeColor="text1"/>
          <w:lang w:val="en-US"/>
        </w:rPr>
        <w:fldChar w:fldCharType="begin"/>
      </w:r>
      <w:r w:rsidRPr="003D662E">
        <w:rPr>
          <w:color w:val="000000" w:themeColor="text1"/>
          <w:lang w:val="en-US"/>
        </w:rPr>
        <w:instrText xml:space="preserve"> REF _Ref57287354 \r \h  \* MERGEFORMAT </w:instrText>
      </w:r>
      <w:r w:rsidRPr="003D662E">
        <w:rPr>
          <w:color w:val="000000" w:themeColor="text1"/>
          <w:lang w:val="en-US"/>
        </w:rPr>
      </w:r>
      <w:r w:rsidRPr="003D662E">
        <w:rPr>
          <w:color w:val="000000" w:themeColor="text1"/>
          <w:lang w:val="en-US"/>
        </w:rPr>
        <w:fldChar w:fldCharType="separate"/>
      </w:r>
      <w:r w:rsidR="00D0494D">
        <w:rPr>
          <w:color w:val="000000" w:themeColor="text1"/>
          <w:lang w:val="en-US"/>
        </w:rPr>
        <w:t>3.5.2</w:t>
      </w:r>
      <w:r w:rsidRPr="003D662E">
        <w:rPr>
          <w:color w:val="000000" w:themeColor="text1"/>
          <w:lang w:val="en-US"/>
        </w:rPr>
        <w:fldChar w:fldCharType="end"/>
      </w:r>
      <w:r w:rsidRPr="003D662E">
        <w:rPr>
          <w:color w:val="000000" w:themeColor="text1"/>
          <w:lang w:val="en-US"/>
        </w:rPr>
        <w:t xml:space="preserve">) is annotated with the </w:t>
      </w:r>
      <w:r w:rsidRPr="003D662E">
        <w:rPr>
          <w:rFonts w:ascii="Consolas" w:eastAsia="Times New Roman" w:hAnsi="Consolas" w:cstheme="minorHAnsi"/>
          <w:lang w:val="en-US" w:eastAsia="de-DE"/>
        </w:rPr>
        <w:t>«</w:t>
      </w:r>
      <w:r w:rsidRPr="003D662E">
        <w:rPr>
          <w:rFonts w:ascii="Consolas" w:hAnsi="Consolas"/>
          <w:color w:val="000000" w:themeColor="text1"/>
          <w:lang w:val="en-US"/>
        </w:rPr>
        <w:t>Hashing</w:t>
      </w:r>
      <w:r w:rsidRPr="003D662E">
        <w:rPr>
          <w:rFonts w:ascii="Consolas" w:eastAsia="Times New Roman" w:hAnsi="Consolas" w:cstheme="minorHAnsi"/>
          <w:lang w:val="en-US" w:eastAsia="de-DE"/>
        </w:rPr>
        <w:t>»</w:t>
      </w:r>
      <w:r w:rsidRPr="003D662E">
        <w:rPr>
          <w:color w:val="000000" w:themeColor="text1"/>
          <w:lang w:val="en-US"/>
        </w:rPr>
        <w:t xml:space="preserve"> and </w:t>
      </w:r>
      <w:r w:rsidRPr="003D662E">
        <w:rPr>
          <w:rFonts w:ascii="Consolas" w:eastAsia="Times New Roman" w:hAnsi="Consolas" w:cstheme="minorHAnsi"/>
          <w:lang w:val="en-US" w:eastAsia="de-DE"/>
        </w:rPr>
        <w:t>«</w:t>
      </w:r>
      <w:r w:rsidRPr="003D662E">
        <w:rPr>
          <w:rFonts w:ascii="Consolas" w:hAnsi="Consolas"/>
          <w:color w:val="000000" w:themeColor="text1"/>
          <w:lang w:val="en-US"/>
        </w:rPr>
        <w:t>Signing</w:t>
      </w:r>
      <w:r w:rsidRPr="003D662E">
        <w:rPr>
          <w:rFonts w:ascii="Consolas" w:eastAsia="Times New Roman" w:hAnsi="Consolas" w:cstheme="minorHAnsi"/>
          <w:lang w:val="en-US" w:eastAsia="de-DE"/>
        </w:rPr>
        <w:t>»</w:t>
      </w:r>
      <w:r w:rsidRPr="003D662E">
        <w:rPr>
          <w:color w:val="000000" w:themeColor="text1"/>
          <w:lang w:val="en-US"/>
        </w:rPr>
        <w:t xml:space="preserve"> stereotypes. The contents of the package has been omitted in order to focus on the stereotype application. Serialization is one important part of storing, loading and transmitting data. With </w:t>
      </w:r>
      <w:r w:rsidRPr="003D662E">
        <w:rPr>
          <w:rFonts w:ascii="Consolas" w:eastAsia="Times New Roman" w:hAnsi="Consolas" w:cstheme="minorHAnsi"/>
          <w:lang w:val="en-US" w:eastAsia="de-DE"/>
        </w:rPr>
        <w:t>«</w:t>
      </w:r>
      <w:r w:rsidRPr="003D662E">
        <w:rPr>
          <w:rFonts w:ascii="Consolas" w:hAnsi="Consolas"/>
          <w:color w:val="000000" w:themeColor="text1"/>
          <w:lang w:val="en-US"/>
        </w:rPr>
        <w:t>Hashing</w:t>
      </w:r>
      <w:r w:rsidRPr="003D662E">
        <w:rPr>
          <w:rFonts w:ascii="Consolas" w:eastAsia="Times New Roman" w:hAnsi="Consolas" w:cstheme="minorHAnsi"/>
          <w:lang w:val="en-US" w:eastAsia="de-DE"/>
        </w:rPr>
        <w:t>»</w:t>
      </w:r>
      <w:r w:rsidRPr="003D662E">
        <w:rPr>
          <w:color w:val="000000" w:themeColor="text1"/>
          <w:lang w:val="en-US"/>
        </w:rPr>
        <w:t xml:space="preserve"> we can increase the integrity and with signing we can verify the origin of the data.</w:t>
      </w:r>
    </w:p>
    <w:p w14:paraId="42FB10C6" w14:textId="77777777" w:rsidR="00EF60A9" w:rsidRPr="003D662E" w:rsidRDefault="00EF60A9" w:rsidP="00EF60A9">
      <w:pPr>
        <w:jc w:val="center"/>
        <w:rPr>
          <w:lang w:val="en-US"/>
        </w:rPr>
      </w:pPr>
      <w:r w:rsidRPr="003D662E">
        <w:rPr>
          <w:noProof/>
          <w:lang w:val="en-US"/>
        </w:rPr>
        <w:drawing>
          <wp:inline distT="0" distB="0" distL="0" distR="0" wp14:anchorId="3A52B3E3" wp14:editId="11CBE409">
            <wp:extent cx="4410198" cy="760021"/>
            <wp:effectExtent l="0" t="0" r="0" b="2540"/>
            <wp:docPr id="1654308170" name="Picture 57"/>
            <wp:cNvGraphicFramePr/>
            <a:graphic xmlns:a="http://schemas.openxmlformats.org/drawingml/2006/main">
              <a:graphicData uri="http://schemas.openxmlformats.org/drawingml/2006/picture">
                <pic:pic xmlns:pic="http://schemas.openxmlformats.org/drawingml/2006/picture">
                  <pic:nvPicPr>
                    <pic:cNvPr id="27" name="Picture 3"/>
                    <pic:cNvPicPr/>
                  </pic:nvPicPr>
                  <pic:blipFill>
                    <a:blip r:embed="rId126"/>
                    <a:srcRect/>
                    <a:stretch/>
                  </pic:blipFill>
                  <pic:spPr bwMode="auto">
                    <a:xfrm>
                      <a:off x="0" y="0"/>
                      <a:ext cx="4525676" cy="779922"/>
                    </a:xfrm>
                    <a:prstGeom prst="rect">
                      <a:avLst/>
                    </a:prstGeom>
                  </pic:spPr>
                </pic:pic>
              </a:graphicData>
            </a:graphic>
          </wp:inline>
        </w:drawing>
      </w:r>
    </w:p>
    <w:p w14:paraId="34BF50C0" w14:textId="6646CAFD" w:rsidR="00EF60A9" w:rsidRPr="003D662E" w:rsidRDefault="00EF60A9" w:rsidP="00EF60A9">
      <w:pPr>
        <w:pStyle w:val="Caption"/>
        <w:jc w:val="center"/>
        <w:rPr>
          <w:lang w:val="en-US"/>
        </w:rPr>
      </w:pPr>
      <w:bookmarkStart w:id="432" w:name="_Ref7122188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110</w:t>
      </w:r>
      <w:r w:rsidRPr="003D662E">
        <w:fldChar w:fldCharType="end"/>
      </w:r>
      <w:bookmarkEnd w:id="432"/>
      <w:r w:rsidRPr="003D662E">
        <w:rPr>
          <w:lang w:val="en-US"/>
        </w:rPr>
        <w:t xml:space="preserve">: </w:t>
      </w:r>
      <w:r w:rsidRPr="003D662E">
        <w:rPr>
          <w:rFonts w:ascii="Calibri" w:eastAsia="Calibri" w:hAnsi="Calibri" w:cs="Calibri"/>
          <w:iCs w:val="0"/>
          <w:lang w:val="en-US"/>
        </w:rPr>
        <w:t>Package annotated with Privacy and Security stereotypes</w:t>
      </w:r>
    </w:p>
    <w:p w14:paraId="2A89A0E8" w14:textId="45308F7E" w:rsidR="00EF60A9" w:rsidRPr="003D662E" w:rsidRDefault="00EF60A9" w:rsidP="00EF60A9">
      <w:pPr>
        <w:jc w:val="both"/>
        <w:rPr>
          <w:lang w:val="en-US"/>
        </w:rPr>
      </w:pPr>
      <w:r w:rsidRPr="003D662E">
        <w:rPr>
          <w:color w:val="000000" w:themeColor="text1"/>
          <w:lang w:val="en-US"/>
        </w:rPr>
        <w:fldChar w:fldCharType="begin"/>
      </w:r>
      <w:r w:rsidRPr="003D662E">
        <w:rPr>
          <w:color w:val="000000" w:themeColor="text1"/>
          <w:lang w:val="en-US"/>
        </w:rPr>
        <w:instrText xml:space="preserve"> REF _Ref77599971 \h </w:instrText>
      </w:r>
      <w:r>
        <w:rPr>
          <w:color w:val="000000" w:themeColor="text1"/>
          <w:lang w:val="en-US"/>
        </w:rPr>
        <w:instrText xml:space="preserve"> \* MERGEFORMAT </w:instrText>
      </w:r>
      <w:r w:rsidRPr="003D662E">
        <w:rPr>
          <w:color w:val="000000" w:themeColor="text1"/>
          <w:lang w:val="en-US"/>
        </w:rPr>
      </w:r>
      <w:r w:rsidRPr="003D662E">
        <w:rPr>
          <w:color w:val="000000" w:themeColor="text1"/>
          <w:lang w:val="en-US"/>
        </w:rPr>
        <w:fldChar w:fldCharType="separate"/>
      </w:r>
      <w:r w:rsidR="00D0494D" w:rsidRPr="003D662E">
        <w:rPr>
          <w:lang w:val="en-US"/>
        </w:rPr>
        <w:t xml:space="preserve">Table </w:t>
      </w:r>
      <w:r w:rsidR="00D0494D">
        <w:rPr>
          <w:noProof/>
          <w:lang w:val="en-US"/>
        </w:rPr>
        <w:t>43</w:t>
      </w:r>
      <w:r w:rsidRPr="003D662E">
        <w:rPr>
          <w:color w:val="000000" w:themeColor="text1"/>
          <w:lang w:val="en-US"/>
        </w:rPr>
        <w:fldChar w:fldCharType="end"/>
      </w:r>
      <w:r w:rsidRPr="003D662E">
        <w:rPr>
          <w:color w:val="000000" w:themeColor="text1"/>
          <w:lang w:val="en-US"/>
        </w:rPr>
        <w:t xml:space="preserve"> shows an excerpt of strategies, sub strategies, pattern and PETs that are suitable for the system. The design strategies, patterns, and privacy enhancing technologies are based on the work of Ahmadian [1]. The strategies are adapted from Hoepman [21].</w:t>
      </w:r>
    </w:p>
    <w:p w14:paraId="7CEE9EDF" w14:textId="71239A94" w:rsidR="00EF60A9" w:rsidRPr="003D662E" w:rsidRDefault="00EF60A9" w:rsidP="00EF60A9">
      <w:pPr>
        <w:pStyle w:val="Caption"/>
        <w:jc w:val="center"/>
        <w:rPr>
          <w:lang w:val="en-US"/>
        </w:rPr>
      </w:pPr>
      <w:bookmarkStart w:id="433" w:name="_Ref775999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0494D">
        <w:rPr>
          <w:noProof/>
          <w:lang w:val="en-US"/>
        </w:rPr>
        <w:t>43</w:t>
      </w:r>
      <w:r w:rsidRPr="003D662E">
        <w:fldChar w:fldCharType="end"/>
      </w:r>
      <w:bookmarkEnd w:id="433"/>
      <w:r w:rsidRPr="003D662E">
        <w:rPr>
          <w:lang w:val="en-US"/>
        </w:rPr>
        <w:t xml:space="preserve">: </w:t>
      </w:r>
      <w:r w:rsidRPr="003D662E">
        <w:rPr>
          <w:rFonts w:ascii="Calibri" w:eastAsia="Calibri" w:hAnsi="Calibri" w:cs="Calibri"/>
          <w:iCs w:val="0"/>
          <w:lang w:val="en-US"/>
        </w:rPr>
        <w:t xml:space="preserve">Design strategies, patterns, and privacy enhancing technologies for the IIP-Ecosphere architecture. </w:t>
      </w:r>
      <w:r w:rsidRPr="003D662E">
        <w:rPr>
          <w:rFonts w:ascii="Calibri" w:eastAsia="Calibri" w:hAnsi="Calibri" w:cs="Calibri"/>
          <w:iCs w:val="0"/>
          <w:lang w:val="en-US"/>
        </w:rPr>
        <w:br/>
        <w:t>(cf. [1] Appendix F).</w:t>
      </w:r>
    </w:p>
    <w:tbl>
      <w:tblPr>
        <w:tblStyle w:val="TableGrid"/>
        <w:tblW w:w="0" w:type="auto"/>
        <w:tblBorders>
          <w:top w:val="single" w:sz="4" w:space="0" w:color="B8CCE4"/>
          <w:left w:val="single" w:sz="4" w:space="0" w:color="B8CCE4"/>
          <w:bottom w:val="single" w:sz="4" w:space="0" w:color="B8CCE4"/>
          <w:right w:val="single" w:sz="4" w:space="0" w:color="B8CCE4"/>
          <w:insideH w:val="single" w:sz="4" w:space="0" w:color="000000"/>
          <w:insideV w:val="single" w:sz="4" w:space="0" w:color="000000"/>
        </w:tblBorders>
        <w:tblLayout w:type="fixed"/>
        <w:tblLook w:val="06A0" w:firstRow="1" w:lastRow="0" w:firstColumn="1" w:lastColumn="0" w:noHBand="1" w:noVBand="1"/>
      </w:tblPr>
      <w:tblGrid>
        <w:gridCol w:w="1140"/>
        <w:gridCol w:w="1410"/>
        <w:gridCol w:w="2694"/>
        <w:gridCol w:w="3681"/>
      </w:tblGrid>
      <w:tr w:rsidR="00EF60A9" w:rsidRPr="003D662E" w14:paraId="06CC26ED" w14:textId="77777777" w:rsidTr="00E22100">
        <w:trPr>
          <w:tblHeader/>
        </w:trPr>
        <w:tc>
          <w:tcPr>
            <w:tcW w:w="1140" w:type="dxa"/>
            <w:tcBorders>
              <w:top w:val="single" w:sz="4" w:space="0" w:color="B8CCE4"/>
              <w:left w:val="single" w:sz="4" w:space="0" w:color="B8CCE4"/>
              <w:bottom w:val="single" w:sz="4" w:space="0" w:color="B8CCE4"/>
              <w:right w:val="single" w:sz="4" w:space="0" w:color="B8CCE4"/>
            </w:tcBorders>
            <w:shd w:val="clear" w:color="auto" w:fill="238FB7"/>
            <w:vAlign w:val="center"/>
          </w:tcPr>
          <w:p w14:paraId="6951D2DC" w14:textId="77777777" w:rsidR="00EF60A9" w:rsidRPr="003D662E" w:rsidRDefault="00EF60A9" w:rsidP="00E22100">
            <w:pPr>
              <w:rPr>
                <w:lang w:val="en-US"/>
              </w:rPr>
            </w:pPr>
            <w:r w:rsidRPr="003D662E">
              <w:rPr>
                <w:rFonts w:ascii="Calibri" w:eastAsia="Calibri" w:hAnsi="Calibri" w:cs="Calibri"/>
                <w:b/>
                <w:bCs/>
                <w:color w:val="FFFFFF" w:themeColor="background1"/>
                <w:lang w:val="en-US"/>
              </w:rPr>
              <w:t>Strategy</w:t>
            </w:r>
          </w:p>
        </w:tc>
        <w:tc>
          <w:tcPr>
            <w:tcW w:w="1410" w:type="dxa"/>
            <w:tcBorders>
              <w:top w:val="single" w:sz="4" w:space="0" w:color="B8CCE4"/>
              <w:left w:val="single" w:sz="4" w:space="0" w:color="B8CCE4"/>
              <w:bottom w:val="single" w:sz="4" w:space="0" w:color="B8CCE4"/>
              <w:right w:val="single" w:sz="4" w:space="0" w:color="B8CCE4"/>
            </w:tcBorders>
            <w:shd w:val="clear" w:color="auto" w:fill="238FB7"/>
            <w:vAlign w:val="center"/>
          </w:tcPr>
          <w:p w14:paraId="031339E3" w14:textId="77777777" w:rsidR="00EF60A9" w:rsidRPr="003D662E" w:rsidRDefault="00EF60A9" w:rsidP="00E22100">
            <w:pPr>
              <w:rPr>
                <w:lang w:val="en-US"/>
              </w:rPr>
            </w:pPr>
            <w:r w:rsidRPr="003D662E">
              <w:rPr>
                <w:rFonts w:ascii="Calibri" w:eastAsia="Calibri" w:hAnsi="Calibri" w:cs="Calibri"/>
                <w:b/>
                <w:bCs/>
                <w:color w:val="FFFFFF" w:themeColor="background1"/>
                <w:lang w:val="en-US"/>
              </w:rPr>
              <w:t xml:space="preserve">Sub Strategy </w:t>
            </w:r>
          </w:p>
        </w:tc>
        <w:tc>
          <w:tcPr>
            <w:tcW w:w="2694" w:type="dxa"/>
            <w:tcBorders>
              <w:top w:val="single" w:sz="4" w:space="0" w:color="B8CCE4"/>
              <w:left w:val="single" w:sz="4" w:space="0" w:color="B8CCE4"/>
              <w:bottom w:val="single" w:sz="4" w:space="0" w:color="B8CCE4"/>
              <w:right w:val="single" w:sz="4" w:space="0" w:color="B8CCE4"/>
            </w:tcBorders>
            <w:shd w:val="clear" w:color="auto" w:fill="238FB7"/>
            <w:vAlign w:val="center"/>
          </w:tcPr>
          <w:p w14:paraId="13A06587" w14:textId="77777777" w:rsidR="00EF60A9" w:rsidRPr="003D662E" w:rsidRDefault="00EF60A9" w:rsidP="00E22100">
            <w:pPr>
              <w:rPr>
                <w:lang w:val="en-US"/>
              </w:rPr>
            </w:pPr>
            <w:r w:rsidRPr="003D662E">
              <w:rPr>
                <w:rFonts w:ascii="Calibri" w:eastAsia="Calibri" w:hAnsi="Calibri" w:cs="Calibri"/>
                <w:b/>
                <w:bCs/>
                <w:color w:val="FFFFFF" w:themeColor="background1"/>
                <w:lang w:val="en-US"/>
              </w:rPr>
              <w:t>Pattern</w:t>
            </w:r>
          </w:p>
        </w:tc>
        <w:tc>
          <w:tcPr>
            <w:tcW w:w="3681" w:type="dxa"/>
            <w:tcBorders>
              <w:top w:val="single" w:sz="4" w:space="0" w:color="B8CCE4"/>
              <w:left w:val="single" w:sz="4" w:space="0" w:color="B8CCE4"/>
              <w:bottom w:val="single" w:sz="4" w:space="0" w:color="B8CCE4"/>
              <w:right w:val="single" w:sz="4" w:space="0" w:color="B8CCE4"/>
            </w:tcBorders>
            <w:shd w:val="clear" w:color="auto" w:fill="238FB7"/>
            <w:vAlign w:val="center"/>
          </w:tcPr>
          <w:p w14:paraId="0B639808" w14:textId="77777777" w:rsidR="00EF60A9" w:rsidRPr="003D662E" w:rsidRDefault="00EF60A9" w:rsidP="00E22100">
            <w:pPr>
              <w:rPr>
                <w:lang w:val="en-US"/>
              </w:rPr>
            </w:pPr>
            <w:r w:rsidRPr="003D662E">
              <w:rPr>
                <w:rFonts w:ascii="Calibri" w:eastAsia="Calibri" w:hAnsi="Calibri" w:cs="Calibri"/>
                <w:b/>
                <w:bCs/>
                <w:color w:val="FFFFFF" w:themeColor="background1"/>
                <w:lang w:val="en-US"/>
              </w:rPr>
              <w:t xml:space="preserve">PET </w:t>
            </w:r>
          </w:p>
        </w:tc>
      </w:tr>
      <w:tr w:rsidR="00EF60A9" w:rsidRPr="003D662E" w14:paraId="54C9D911" w14:textId="77777777" w:rsidTr="00E22100">
        <w:tc>
          <w:tcPr>
            <w:tcW w:w="1140" w:type="dxa"/>
            <w:vMerge w:val="restart"/>
            <w:tcBorders>
              <w:top w:val="single" w:sz="4" w:space="0" w:color="B8CCE4"/>
              <w:left w:val="single" w:sz="4" w:space="0" w:color="B8CCE4"/>
              <w:bottom w:val="single" w:sz="2" w:space="0" w:color="95B3D7"/>
              <w:right w:val="single" w:sz="4" w:space="0" w:color="B8CCE4"/>
            </w:tcBorders>
            <w:shd w:val="clear" w:color="auto" w:fill="92D3EA"/>
            <w:vAlign w:val="center"/>
          </w:tcPr>
          <w:p w14:paraId="60FE1887" w14:textId="77777777" w:rsidR="00EF60A9" w:rsidRPr="003D662E" w:rsidRDefault="00EF60A9" w:rsidP="00E22100">
            <w:pPr>
              <w:rPr>
                <w:lang w:val="en-US"/>
              </w:rPr>
            </w:pPr>
            <w:r w:rsidRPr="003D662E">
              <w:rPr>
                <w:rFonts w:ascii="Calibri" w:eastAsia="Calibri" w:hAnsi="Calibri" w:cs="Calibri"/>
                <w:i/>
                <w:iCs/>
                <w:color w:val="000000" w:themeColor="text1"/>
                <w:lang w:val="en-US"/>
              </w:rPr>
              <w:t>Minimize</w:t>
            </w:r>
          </w:p>
        </w:tc>
        <w:tc>
          <w:tcPr>
            <w:tcW w:w="1410" w:type="dxa"/>
            <w:tcBorders>
              <w:top w:val="single" w:sz="4" w:space="0" w:color="B8CCE4"/>
              <w:left w:val="single" w:sz="4" w:space="0" w:color="B8CCE4"/>
              <w:bottom w:val="single" w:sz="4" w:space="0" w:color="B8CCE4"/>
              <w:right w:val="single" w:sz="4" w:space="0" w:color="B8CCE4"/>
            </w:tcBorders>
            <w:shd w:val="clear" w:color="auto" w:fill="92D3EA"/>
            <w:vAlign w:val="center"/>
          </w:tcPr>
          <w:p w14:paraId="0EFFE95C" w14:textId="77777777" w:rsidR="00EF60A9" w:rsidRPr="003D662E" w:rsidRDefault="00EF60A9" w:rsidP="00E22100">
            <w:pPr>
              <w:rPr>
                <w:lang w:val="en-US"/>
              </w:rPr>
            </w:pPr>
            <w:r w:rsidRPr="003D662E">
              <w:rPr>
                <w:rFonts w:ascii="Calibri" w:eastAsia="Calibri" w:hAnsi="Calibri" w:cs="Calibri"/>
                <w:i/>
                <w:iCs/>
                <w:color w:val="000000" w:themeColor="text1"/>
                <w:lang w:val="en-US"/>
              </w:rPr>
              <w:t xml:space="preserve">Strip </w:t>
            </w:r>
          </w:p>
        </w:tc>
        <w:tc>
          <w:tcPr>
            <w:tcW w:w="2694" w:type="dxa"/>
            <w:tcBorders>
              <w:top w:val="single" w:sz="4" w:space="0" w:color="B8CCE4"/>
              <w:left w:val="single" w:sz="4" w:space="0" w:color="B8CCE4"/>
              <w:bottom w:val="single" w:sz="4" w:space="0" w:color="238FB7"/>
              <w:right w:val="single" w:sz="4" w:space="0" w:color="B8CCE4"/>
            </w:tcBorders>
            <w:vAlign w:val="center"/>
          </w:tcPr>
          <w:p w14:paraId="0AA81AA2" w14:textId="77777777" w:rsidR="00EF60A9" w:rsidRPr="003D662E" w:rsidRDefault="00EF60A9" w:rsidP="00E22100">
            <w:pPr>
              <w:rPr>
                <w:lang w:val="en-US"/>
              </w:rPr>
            </w:pPr>
            <w:r w:rsidRPr="003D662E">
              <w:rPr>
                <w:rFonts w:ascii="Calibri" w:eastAsia="Calibri" w:hAnsi="Calibri" w:cs="Calibri"/>
                <w:color w:val="000000" w:themeColor="text1"/>
                <w:lang w:val="en-US"/>
              </w:rPr>
              <w:t>Authentication</w:t>
            </w:r>
          </w:p>
        </w:tc>
        <w:tc>
          <w:tcPr>
            <w:tcW w:w="3681" w:type="dxa"/>
            <w:tcBorders>
              <w:top w:val="single" w:sz="4" w:space="0" w:color="238FB7"/>
              <w:left w:val="single" w:sz="4" w:space="0" w:color="B8CCE4"/>
              <w:bottom w:val="single" w:sz="4" w:space="0" w:color="238FB7"/>
              <w:right w:val="single" w:sz="4" w:space="0" w:color="B8CCE4"/>
            </w:tcBorders>
            <w:vAlign w:val="center"/>
          </w:tcPr>
          <w:p w14:paraId="6E1272C5" w14:textId="77777777" w:rsidR="00EF60A9" w:rsidRPr="003D662E" w:rsidRDefault="00EF60A9" w:rsidP="00E22100">
            <w:pPr>
              <w:rPr>
                <w:lang w:val="en-US"/>
              </w:rPr>
            </w:pPr>
          </w:p>
        </w:tc>
      </w:tr>
      <w:tr w:rsidR="00EF60A9" w:rsidRPr="003D662E" w14:paraId="744069BB" w14:textId="77777777" w:rsidTr="00E22100">
        <w:tc>
          <w:tcPr>
            <w:tcW w:w="1140" w:type="dxa"/>
            <w:vMerge/>
            <w:tcBorders>
              <w:top w:val="single" w:sz="4" w:space="0" w:color="B8CCE4"/>
              <w:left w:val="single" w:sz="4" w:space="0" w:color="B8CCE4"/>
              <w:bottom w:val="single" w:sz="2" w:space="0" w:color="95B3D7"/>
              <w:right w:val="single" w:sz="4" w:space="0" w:color="B8CCE4"/>
            </w:tcBorders>
            <w:vAlign w:val="center"/>
          </w:tcPr>
          <w:p w14:paraId="5E99316C" w14:textId="77777777" w:rsidR="00EF60A9" w:rsidRPr="003D662E" w:rsidRDefault="00EF60A9" w:rsidP="00E22100">
            <w:pPr>
              <w:rPr>
                <w:lang w:val="en-US"/>
              </w:rPr>
            </w:pPr>
          </w:p>
        </w:tc>
        <w:tc>
          <w:tcPr>
            <w:tcW w:w="1410" w:type="dxa"/>
            <w:tcBorders>
              <w:top w:val="single" w:sz="4" w:space="0" w:color="B8CCE4"/>
              <w:left w:val="single" w:sz="4" w:space="0" w:color="B8CCE4"/>
              <w:bottom w:val="single" w:sz="4" w:space="0" w:color="B8CCE4"/>
              <w:right w:val="single" w:sz="4" w:space="0" w:color="B8CCE4"/>
            </w:tcBorders>
            <w:shd w:val="clear" w:color="auto" w:fill="92D3EA"/>
            <w:vAlign w:val="center"/>
          </w:tcPr>
          <w:p w14:paraId="3609EAAE" w14:textId="77777777" w:rsidR="00EF60A9" w:rsidRPr="003D662E" w:rsidRDefault="00EF60A9" w:rsidP="00E22100">
            <w:pPr>
              <w:rPr>
                <w:lang w:val="en-US"/>
              </w:rPr>
            </w:pPr>
            <w:r w:rsidRPr="003D662E">
              <w:rPr>
                <w:rFonts w:ascii="Calibri" w:eastAsia="Calibri" w:hAnsi="Calibri" w:cs="Calibri"/>
                <w:i/>
                <w:iCs/>
                <w:color w:val="000000" w:themeColor="text1"/>
                <w:lang w:val="en-US"/>
              </w:rPr>
              <w:t xml:space="preserve">Destroy </w:t>
            </w:r>
          </w:p>
        </w:tc>
        <w:tc>
          <w:tcPr>
            <w:tcW w:w="2694" w:type="dxa"/>
            <w:tcBorders>
              <w:top w:val="single" w:sz="4" w:space="0" w:color="B8CCE4"/>
              <w:left w:val="single" w:sz="4" w:space="0" w:color="B8CCE4"/>
              <w:bottom w:val="single" w:sz="4" w:space="0" w:color="238FB7"/>
              <w:right w:val="single" w:sz="4" w:space="0" w:color="B8CCE4"/>
            </w:tcBorders>
            <w:vAlign w:val="center"/>
          </w:tcPr>
          <w:p w14:paraId="357CE503" w14:textId="77777777" w:rsidR="00EF60A9" w:rsidRPr="003D662E" w:rsidRDefault="00EF60A9" w:rsidP="00E22100">
            <w:pPr>
              <w:rPr>
                <w:lang w:val="en-US"/>
              </w:rPr>
            </w:pPr>
            <w:r w:rsidRPr="003D662E">
              <w:rPr>
                <w:lang w:val="en-US"/>
              </w:rPr>
              <w:t>Limited Data Retention</w:t>
            </w:r>
          </w:p>
        </w:tc>
        <w:tc>
          <w:tcPr>
            <w:tcW w:w="3681" w:type="dxa"/>
            <w:tcBorders>
              <w:top w:val="single" w:sz="4" w:space="0" w:color="238FB7"/>
              <w:left w:val="single" w:sz="4" w:space="0" w:color="B8CCE4"/>
              <w:bottom w:val="single" w:sz="4" w:space="0" w:color="238FB7"/>
              <w:right w:val="single" w:sz="4" w:space="0" w:color="B8CCE4"/>
            </w:tcBorders>
            <w:vAlign w:val="center"/>
          </w:tcPr>
          <w:p w14:paraId="136A68BA" w14:textId="77777777" w:rsidR="00EF60A9" w:rsidRPr="003D662E" w:rsidRDefault="00EF60A9" w:rsidP="00E22100">
            <w:pPr>
              <w:rPr>
                <w:lang w:val="en-US"/>
              </w:rPr>
            </w:pPr>
          </w:p>
        </w:tc>
      </w:tr>
      <w:tr w:rsidR="00EF60A9" w:rsidRPr="003D662E" w14:paraId="22D8E92F" w14:textId="77777777" w:rsidTr="00E22100">
        <w:trPr>
          <w:trHeight w:val="269"/>
        </w:trPr>
        <w:tc>
          <w:tcPr>
            <w:tcW w:w="1140" w:type="dxa"/>
            <w:vMerge w:val="restart"/>
            <w:tcBorders>
              <w:top w:val="single" w:sz="4" w:space="0" w:color="B8CCE4"/>
              <w:left w:val="single" w:sz="4" w:space="0" w:color="B8CCE4"/>
              <w:bottom w:val="single" w:sz="2" w:space="0" w:color="95B3D7"/>
              <w:right w:val="single" w:sz="4" w:space="0" w:color="B8CCE4"/>
            </w:tcBorders>
            <w:shd w:val="clear" w:color="auto" w:fill="92D3EA"/>
            <w:vAlign w:val="center"/>
          </w:tcPr>
          <w:p w14:paraId="662513AE" w14:textId="77777777" w:rsidR="00EF60A9" w:rsidRPr="003D662E" w:rsidRDefault="00EF60A9" w:rsidP="00E22100">
            <w:pPr>
              <w:rPr>
                <w:lang w:val="en-US"/>
              </w:rPr>
            </w:pPr>
            <w:r w:rsidRPr="003D662E">
              <w:rPr>
                <w:rFonts w:ascii="Calibri" w:eastAsia="Calibri" w:hAnsi="Calibri" w:cs="Calibri"/>
                <w:i/>
                <w:iCs/>
                <w:color w:val="000000" w:themeColor="text1"/>
                <w:lang w:val="en-US"/>
              </w:rPr>
              <w:t>Hide</w:t>
            </w:r>
          </w:p>
        </w:tc>
        <w:tc>
          <w:tcPr>
            <w:tcW w:w="1410" w:type="dxa"/>
            <w:vMerge w:val="restart"/>
            <w:tcBorders>
              <w:top w:val="single" w:sz="4" w:space="0" w:color="B8CCE4"/>
              <w:left w:val="single" w:sz="4" w:space="0" w:color="B8CCE4"/>
              <w:bottom w:val="single" w:sz="4" w:space="0" w:color="B8CCE4"/>
              <w:right w:val="single" w:sz="4" w:space="0" w:color="B8CCE4"/>
            </w:tcBorders>
            <w:shd w:val="clear" w:color="auto" w:fill="92D3EA"/>
            <w:vAlign w:val="center"/>
          </w:tcPr>
          <w:p w14:paraId="3770F804" w14:textId="77777777" w:rsidR="00EF60A9" w:rsidRPr="003D662E" w:rsidRDefault="00EF60A9" w:rsidP="00E22100">
            <w:pPr>
              <w:rPr>
                <w:i/>
                <w:iCs/>
                <w:color w:val="000000"/>
                <w:lang w:val="en-US"/>
              </w:rPr>
            </w:pPr>
            <w:r w:rsidRPr="003D662E">
              <w:rPr>
                <w:rFonts w:ascii="Calibri" w:eastAsia="Calibri" w:hAnsi="Calibri" w:cs="Calibri"/>
                <w:i/>
                <w:iCs/>
                <w:color w:val="000000" w:themeColor="text1"/>
                <w:lang w:val="en-US"/>
              </w:rPr>
              <w:t>Restrict</w:t>
            </w:r>
          </w:p>
        </w:tc>
        <w:tc>
          <w:tcPr>
            <w:tcW w:w="2694" w:type="dxa"/>
            <w:vMerge w:val="restart"/>
            <w:tcBorders>
              <w:top w:val="single" w:sz="4" w:space="0" w:color="B8CCE4"/>
              <w:left w:val="single" w:sz="4" w:space="0" w:color="B8CCE4"/>
              <w:bottom w:val="single" w:sz="4" w:space="0" w:color="238FB7"/>
              <w:right w:val="single" w:sz="4" w:space="0" w:color="B8CCE4"/>
            </w:tcBorders>
            <w:vAlign w:val="center"/>
          </w:tcPr>
          <w:p w14:paraId="03E78A52" w14:textId="77777777" w:rsidR="00EF60A9" w:rsidRPr="003D662E" w:rsidRDefault="00EF60A9" w:rsidP="00E22100">
            <w:pPr>
              <w:rPr>
                <w:color w:val="000000"/>
                <w:lang w:val="en-US"/>
              </w:rPr>
            </w:pPr>
            <w:r w:rsidRPr="003D662E">
              <w:rPr>
                <w:rFonts w:ascii="Calibri" w:eastAsia="Calibri" w:hAnsi="Calibri" w:cs="Calibri"/>
                <w:color w:val="000000" w:themeColor="text1"/>
                <w:lang w:val="en-US"/>
              </w:rPr>
              <w:t>Authorization</w:t>
            </w:r>
          </w:p>
        </w:tc>
        <w:tc>
          <w:tcPr>
            <w:tcW w:w="3681" w:type="dxa"/>
            <w:vMerge w:val="restart"/>
            <w:tcBorders>
              <w:top w:val="single" w:sz="4" w:space="0" w:color="238FB7"/>
              <w:left w:val="single" w:sz="4" w:space="0" w:color="B8CCE4"/>
              <w:bottom w:val="single" w:sz="4" w:space="0" w:color="238FB7"/>
              <w:right w:val="single" w:sz="4" w:space="0" w:color="B8CCE4"/>
            </w:tcBorders>
            <w:vAlign w:val="center"/>
          </w:tcPr>
          <w:p w14:paraId="64B22F99" w14:textId="77777777" w:rsidR="00EF60A9" w:rsidRPr="003D662E" w:rsidRDefault="00EF60A9" w:rsidP="00E22100">
            <w:pPr>
              <w:rPr>
                <w:color w:val="000000"/>
                <w:lang w:val="en-US"/>
              </w:rPr>
            </w:pPr>
            <w:r w:rsidRPr="003D662E">
              <w:rPr>
                <w:rFonts w:ascii="Calibri" w:eastAsia="Calibri" w:hAnsi="Calibri" w:cs="Calibri"/>
                <w:color w:val="000000" w:themeColor="text1"/>
                <w:lang w:val="en-US"/>
              </w:rPr>
              <w:t>RBAC, Cryptographic Protocols, VPN</w:t>
            </w:r>
          </w:p>
        </w:tc>
      </w:tr>
      <w:tr w:rsidR="00EF60A9" w:rsidRPr="003D662E" w14:paraId="552BCB57" w14:textId="77777777" w:rsidTr="00E22100">
        <w:tc>
          <w:tcPr>
            <w:tcW w:w="1140" w:type="dxa"/>
            <w:vMerge/>
            <w:tcBorders>
              <w:top w:val="single" w:sz="4" w:space="0" w:color="B8CCE4"/>
              <w:left w:val="single" w:sz="4" w:space="0" w:color="B8CCE4"/>
              <w:bottom w:val="single" w:sz="2" w:space="0" w:color="95B3D7"/>
              <w:right w:val="single" w:sz="4" w:space="0" w:color="B8CCE4"/>
            </w:tcBorders>
            <w:shd w:val="clear" w:color="auto" w:fill="92D3EA"/>
            <w:vAlign w:val="center"/>
          </w:tcPr>
          <w:p w14:paraId="7676796D" w14:textId="77777777" w:rsidR="00EF60A9" w:rsidRPr="003D662E" w:rsidRDefault="00EF60A9" w:rsidP="00E22100"/>
        </w:tc>
        <w:tc>
          <w:tcPr>
            <w:tcW w:w="1410" w:type="dxa"/>
            <w:tcBorders>
              <w:top w:val="single" w:sz="4" w:space="0" w:color="B8CCE4"/>
              <w:left w:val="single" w:sz="4" w:space="0" w:color="B8CCE4"/>
              <w:bottom w:val="single" w:sz="4" w:space="0" w:color="B8CCE4"/>
              <w:right w:val="single" w:sz="4" w:space="0" w:color="B8CCE4"/>
            </w:tcBorders>
            <w:shd w:val="clear" w:color="auto" w:fill="92D3EA"/>
            <w:vAlign w:val="center"/>
          </w:tcPr>
          <w:p w14:paraId="3A1D4422" w14:textId="77777777" w:rsidR="00EF60A9" w:rsidRPr="003D662E" w:rsidRDefault="00EF60A9" w:rsidP="00E22100">
            <w:pPr>
              <w:rPr>
                <w:lang w:val="en-US"/>
              </w:rPr>
            </w:pPr>
            <w:r w:rsidRPr="003D662E">
              <w:rPr>
                <w:rFonts w:ascii="Calibri" w:eastAsia="Calibri" w:hAnsi="Calibri" w:cs="Calibri"/>
                <w:i/>
                <w:iCs/>
                <w:color w:val="000000" w:themeColor="text1"/>
                <w:lang w:val="en-US"/>
              </w:rPr>
              <w:t>Mix</w:t>
            </w:r>
          </w:p>
        </w:tc>
        <w:tc>
          <w:tcPr>
            <w:tcW w:w="2694" w:type="dxa"/>
            <w:tcBorders>
              <w:top w:val="single" w:sz="4" w:space="0" w:color="B8CCE4"/>
              <w:left w:val="single" w:sz="4" w:space="0" w:color="B8CCE4"/>
              <w:bottom w:val="single" w:sz="4" w:space="0" w:color="238FB7"/>
              <w:right w:val="single" w:sz="4" w:space="0" w:color="B8CCE4"/>
            </w:tcBorders>
            <w:vAlign w:val="center"/>
          </w:tcPr>
          <w:p w14:paraId="0FCB97CF" w14:textId="77777777" w:rsidR="00EF60A9" w:rsidRPr="003D662E" w:rsidRDefault="00EF60A9" w:rsidP="00E22100">
            <w:pPr>
              <w:rPr>
                <w:lang w:val="en-US"/>
              </w:rPr>
            </w:pPr>
            <w:r w:rsidRPr="003D662E">
              <w:rPr>
                <w:rFonts w:ascii="Calibri" w:eastAsia="Calibri" w:hAnsi="Calibri" w:cs="Calibri"/>
                <w:color w:val="000000" w:themeColor="text1"/>
                <w:lang w:val="en-US"/>
              </w:rPr>
              <w:t>Hashing</w:t>
            </w:r>
          </w:p>
        </w:tc>
        <w:tc>
          <w:tcPr>
            <w:tcW w:w="3681" w:type="dxa"/>
            <w:tcBorders>
              <w:top w:val="single" w:sz="4" w:space="0" w:color="238FB7"/>
              <w:left w:val="single" w:sz="4" w:space="0" w:color="B8CCE4"/>
              <w:bottom w:val="single" w:sz="4" w:space="0" w:color="238FB7"/>
              <w:right w:val="single" w:sz="4" w:space="0" w:color="B8CCE4"/>
            </w:tcBorders>
            <w:vAlign w:val="center"/>
          </w:tcPr>
          <w:p w14:paraId="108B904E" w14:textId="77777777" w:rsidR="00EF60A9" w:rsidRPr="003D662E" w:rsidRDefault="00EF60A9" w:rsidP="00E22100">
            <w:pPr>
              <w:rPr>
                <w:lang w:val="en-US"/>
              </w:rPr>
            </w:pPr>
          </w:p>
        </w:tc>
      </w:tr>
      <w:tr w:rsidR="00EF60A9" w:rsidRPr="003D662E" w14:paraId="23B1FCEF" w14:textId="77777777" w:rsidTr="00E22100">
        <w:tc>
          <w:tcPr>
            <w:tcW w:w="1140" w:type="dxa"/>
            <w:vMerge/>
            <w:tcBorders>
              <w:top w:val="single" w:sz="4" w:space="0" w:color="B8CCE4"/>
              <w:left w:val="single" w:sz="4" w:space="0" w:color="B8CCE4"/>
              <w:bottom w:val="single" w:sz="2" w:space="0" w:color="95B3D7"/>
              <w:right w:val="single" w:sz="4" w:space="0" w:color="B8CCE4"/>
            </w:tcBorders>
            <w:vAlign w:val="center"/>
          </w:tcPr>
          <w:p w14:paraId="0C249BA1" w14:textId="77777777" w:rsidR="00EF60A9" w:rsidRPr="003D662E" w:rsidRDefault="00EF60A9" w:rsidP="00E22100"/>
        </w:tc>
        <w:tc>
          <w:tcPr>
            <w:tcW w:w="1410" w:type="dxa"/>
            <w:tcBorders>
              <w:top w:val="single" w:sz="4" w:space="0" w:color="B8CCE4"/>
              <w:left w:val="single" w:sz="4" w:space="0" w:color="B8CCE4"/>
              <w:bottom w:val="single" w:sz="4" w:space="0" w:color="B8CCE4"/>
              <w:right w:val="single" w:sz="4" w:space="0" w:color="B8CCE4"/>
            </w:tcBorders>
            <w:shd w:val="clear" w:color="auto" w:fill="92D3EA"/>
            <w:vAlign w:val="center"/>
          </w:tcPr>
          <w:p w14:paraId="73732CDA" w14:textId="77777777" w:rsidR="00EF60A9" w:rsidRPr="003D662E" w:rsidRDefault="00EF60A9" w:rsidP="00E22100">
            <w:pPr>
              <w:rPr>
                <w:lang w:val="en-US"/>
              </w:rPr>
            </w:pPr>
            <w:r w:rsidRPr="003D662E">
              <w:rPr>
                <w:rFonts w:ascii="Calibri" w:eastAsia="Calibri" w:hAnsi="Calibri" w:cs="Calibri"/>
                <w:i/>
                <w:iCs/>
                <w:color w:val="000000" w:themeColor="text1"/>
                <w:lang w:val="en-US"/>
              </w:rPr>
              <w:t>Obfuscate</w:t>
            </w:r>
          </w:p>
        </w:tc>
        <w:tc>
          <w:tcPr>
            <w:tcW w:w="2694" w:type="dxa"/>
            <w:tcBorders>
              <w:top w:val="single" w:sz="4" w:space="0" w:color="B8CCE4"/>
              <w:left w:val="single" w:sz="4" w:space="0" w:color="B8CCE4"/>
              <w:bottom w:val="single" w:sz="4" w:space="0" w:color="238FB7"/>
              <w:right w:val="single" w:sz="4" w:space="0" w:color="B8CCE4"/>
            </w:tcBorders>
            <w:vAlign w:val="center"/>
          </w:tcPr>
          <w:p w14:paraId="248C9E55" w14:textId="77777777" w:rsidR="00EF60A9" w:rsidRPr="003D662E" w:rsidRDefault="00EF60A9" w:rsidP="00E22100">
            <w:pPr>
              <w:rPr>
                <w:lang w:val="en-US"/>
              </w:rPr>
            </w:pPr>
            <w:r w:rsidRPr="003D662E">
              <w:rPr>
                <w:lang w:val="en-US"/>
              </w:rPr>
              <w:t>Added Noise Measurement</w:t>
            </w:r>
          </w:p>
        </w:tc>
        <w:tc>
          <w:tcPr>
            <w:tcW w:w="3681" w:type="dxa"/>
            <w:tcBorders>
              <w:top w:val="single" w:sz="4" w:space="0" w:color="238FB7"/>
              <w:left w:val="single" w:sz="4" w:space="0" w:color="B8CCE4"/>
              <w:bottom w:val="single" w:sz="4" w:space="0" w:color="238FB7"/>
              <w:right w:val="single" w:sz="4" w:space="0" w:color="B8CCE4"/>
            </w:tcBorders>
            <w:vAlign w:val="center"/>
          </w:tcPr>
          <w:p w14:paraId="41A2F586" w14:textId="77777777" w:rsidR="00EF60A9" w:rsidRPr="003D662E" w:rsidRDefault="00EF60A9" w:rsidP="00E22100">
            <w:pPr>
              <w:rPr>
                <w:lang w:val="en-US"/>
              </w:rPr>
            </w:pPr>
          </w:p>
        </w:tc>
      </w:tr>
      <w:tr w:rsidR="00EF60A9" w:rsidRPr="003D662E" w14:paraId="45E32763" w14:textId="77777777" w:rsidTr="00E22100">
        <w:trPr>
          <w:trHeight w:val="269"/>
        </w:trPr>
        <w:tc>
          <w:tcPr>
            <w:tcW w:w="1140" w:type="dxa"/>
            <w:vMerge/>
            <w:tcBorders>
              <w:top w:val="single" w:sz="4" w:space="0" w:color="B8CCE4"/>
              <w:left w:val="single" w:sz="4" w:space="0" w:color="B8CCE4"/>
              <w:bottom w:val="single" w:sz="2" w:space="0" w:color="95B3D7"/>
              <w:right w:val="single" w:sz="4" w:space="0" w:color="B8CCE4"/>
            </w:tcBorders>
            <w:vAlign w:val="center"/>
          </w:tcPr>
          <w:p w14:paraId="7E411BD6" w14:textId="77777777" w:rsidR="00EF60A9" w:rsidRPr="003D662E" w:rsidRDefault="00EF60A9" w:rsidP="00E22100"/>
        </w:tc>
        <w:tc>
          <w:tcPr>
            <w:tcW w:w="1410" w:type="dxa"/>
            <w:vMerge w:val="restart"/>
            <w:tcBorders>
              <w:top w:val="single" w:sz="4" w:space="0" w:color="B8CCE4"/>
              <w:left w:val="single" w:sz="4" w:space="0" w:color="B8CCE4"/>
              <w:bottom w:val="single" w:sz="4" w:space="0" w:color="B8CCE4"/>
              <w:right w:val="single" w:sz="4" w:space="0" w:color="B8CCE4"/>
            </w:tcBorders>
            <w:shd w:val="clear" w:color="auto" w:fill="92D3EA"/>
            <w:vAlign w:val="center"/>
          </w:tcPr>
          <w:p w14:paraId="22D5D7BB" w14:textId="77777777" w:rsidR="00EF60A9" w:rsidRPr="003D662E" w:rsidRDefault="00EF60A9" w:rsidP="00E22100">
            <w:pPr>
              <w:rPr>
                <w:i/>
                <w:iCs/>
                <w:color w:val="000000"/>
                <w:lang w:val="en-US"/>
              </w:rPr>
            </w:pPr>
            <w:r w:rsidRPr="003D662E">
              <w:rPr>
                <w:rFonts w:ascii="Calibri" w:eastAsia="Calibri" w:hAnsi="Calibri" w:cs="Calibri"/>
                <w:i/>
                <w:iCs/>
                <w:color w:val="000000" w:themeColor="text1"/>
                <w:lang w:val="en-US"/>
              </w:rPr>
              <w:t>Dissociate</w:t>
            </w:r>
          </w:p>
        </w:tc>
        <w:tc>
          <w:tcPr>
            <w:tcW w:w="2694" w:type="dxa"/>
            <w:vMerge w:val="restart"/>
            <w:tcBorders>
              <w:top w:val="single" w:sz="4" w:space="0" w:color="B8CCE4"/>
              <w:left w:val="single" w:sz="4" w:space="0" w:color="B8CCE4"/>
              <w:bottom w:val="single" w:sz="4" w:space="0" w:color="238FB7"/>
              <w:right w:val="single" w:sz="4" w:space="0" w:color="B8CCE4"/>
            </w:tcBorders>
            <w:vAlign w:val="center"/>
          </w:tcPr>
          <w:p w14:paraId="00C1E57F" w14:textId="77777777" w:rsidR="00EF60A9" w:rsidRPr="003D662E" w:rsidRDefault="00EF60A9" w:rsidP="00E22100">
            <w:pPr>
              <w:rPr>
                <w:lang w:val="en-US"/>
              </w:rPr>
            </w:pPr>
            <w:r w:rsidRPr="003D662E">
              <w:rPr>
                <w:lang w:val="en-US"/>
              </w:rPr>
              <w:t>Pseudonymous Identity</w:t>
            </w:r>
          </w:p>
        </w:tc>
        <w:tc>
          <w:tcPr>
            <w:tcW w:w="3681" w:type="dxa"/>
            <w:vMerge w:val="restart"/>
            <w:tcBorders>
              <w:top w:val="single" w:sz="4" w:space="0" w:color="238FB7"/>
              <w:left w:val="single" w:sz="4" w:space="0" w:color="B8CCE4"/>
              <w:bottom w:val="single" w:sz="4" w:space="0" w:color="238FB7"/>
              <w:right w:val="single" w:sz="4" w:space="0" w:color="B8CCE4"/>
            </w:tcBorders>
            <w:vAlign w:val="center"/>
          </w:tcPr>
          <w:p w14:paraId="298DF455" w14:textId="77777777" w:rsidR="00EF60A9" w:rsidRPr="003D662E" w:rsidRDefault="00EF60A9" w:rsidP="00E22100">
            <w:pPr>
              <w:rPr>
                <w:lang w:val="en-US"/>
              </w:rPr>
            </w:pPr>
          </w:p>
        </w:tc>
      </w:tr>
      <w:tr w:rsidR="00EF60A9" w:rsidRPr="00811234" w14:paraId="1B684ED2" w14:textId="77777777" w:rsidTr="00E22100">
        <w:tc>
          <w:tcPr>
            <w:tcW w:w="1140" w:type="dxa"/>
            <w:vMerge w:val="restart"/>
            <w:tcBorders>
              <w:top w:val="single" w:sz="4" w:space="0" w:color="B8CCE4"/>
              <w:left w:val="single" w:sz="4" w:space="0" w:color="B8CCE4"/>
              <w:bottom w:val="single" w:sz="2" w:space="0" w:color="95B3D7"/>
              <w:right w:val="single" w:sz="4" w:space="0" w:color="B8CCE4"/>
            </w:tcBorders>
            <w:shd w:val="clear" w:color="auto" w:fill="92D3EA"/>
            <w:vAlign w:val="center"/>
          </w:tcPr>
          <w:p w14:paraId="366AE362" w14:textId="77777777" w:rsidR="00EF60A9" w:rsidRPr="003D662E" w:rsidRDefault="00EF60A9" w:rsidP="00E22100">
            <w:pPr>
              <w:rPr>
                <w:lang w:val="en-US"/>
              </w:rPr>
            </w:pPr>
            <w:r w:rsidRPr="003D662E">
              <w:rPr>
                <w:rFonts w:ascii="Calibri" w:eastAsia="Calibri" w:hAnsi="Calibri" w:cs="Calibri"/>
                <w:i/>
                <w:iCs/>
                <w:color w:val="000000" w:themeColor="text1"/>
                <w:lang w:val="en-US"/>
              </w:rPr>
              <w:t>Separate</w:t>
            </w:r>
          </w:p>
        </w:tc>
        <w:tc>
          <w:tcPr>
            <w:tcW w:w="1410" w:type="dxa"/>
            <w:tcBorders>
              <w:top w:val="single" w:sz="4" w:space="0" w:color="B8CCE4"/>
              <w:left w:val="single" w:sz="4" w:space="0" w:color="B8CCE4"/>
              <w:bottom w:val="single" w:sz="4" w:space="0" w:color="B8CCE4"/>
              <w:right w:val="single" w:sz="4" w:space="0" w:color="B8CCE4"/>
            </w:tcBorders>
            <w:shd w:val="clear" w:color="auto" w:fill="92D3EA"/>
            <w:vAlign w:val="center"/>
          </w:tcPr>
          <w:p w14:paraId="3DA203AA" w14:textId="77777777" w:rsidR="00EF60A9" w:rsidRPr="003D662E" w:rsidRDefault="00EF60A9" w:rsidP="00E22100">
            <w:pPr>
              <w:rPr>
                <w:lang w:val="en-US"/>
              </w:rPr>
            </w:pPr>
            <w:r w:rsidRPr="003D662E">
              <w:rPr>
                <w:rFonts w:ascii="Calibri" w:eastAsia="Calibri" w:hAnsi="Calibri" w:cs="Calibri"/>
                <w:i/>
                <w:iCs/>
                <w:color w:val="000000" w:themeColor="text1"/>
                <w:lang w:val="en-US"/>
              </w:rPr>
              <w:t>Distribute</w:t>
            </w:r>
          </w:p>
        </w:tc>
        <w:tc>
          <w:tcPr>
            <w:tcW w:w="2694" w:type="dxa"/>
            <w:tcBorders>
              <w:top w:val="single" w:sz="4" w:space="0" w:color="B8CCE4"/>
              <w:left w:val="single" w:sz="4" w:space="0" w:color="B8CCE4"/>
              <w:bottom w:val="single" w:sz="4" w:space="0" w:color="238FB7"/>
              <w:right w:val="single" w:sz="4" w:space="0" w:color="B8CCE4"/>
            </w:tcBorders>
            <w:vAlign w:val="center"/>
          </w:tcPr>
          <w:p w14:paraId="0B735B2A" w14:textId="77777777" w:rsidR="00EF60A9" w:rsidRPr="003D662E" w:rsidRDefault="00EF60A9" w:rsidP="00E22100">
            <w:pPr>
              <w:rPr>
                <w:lang w:val="en-US"/>
              </w:rPr>
            </w:pPr>
            <w:r w:rsidRPr="003D662E">
              <w:rPr>
                <w:rFonts w:ascii="Calibri" w:eastAsia="Calibri" w:hAnsi="Calibri" w:cs="Calibri"/>
                <w:color w:val="000000" w:themeColor="text1"/>
                <w:lang w:val="en-US"/>
              </w:rPr>
              <w:t>Private link</w:t>
            </w:r>
          </w:p>
        </w:tc>
        <w:tc>
          <w:tcPr>
            <w:tcW w:w="3681" w:type="dxa"/>
            <w:tcBorders>
              <w:top w:val="single" w:sz="4" w:space="0" w:color="238FB7"/>
              <w:left w:val="single" w:sz="4" w:space="0" w:color="B8CCE4"/>
              <w:bottom w:val="single" w:sz="4" w:space="0" w:color="238FB7"/>
              <w:right w:val="single" w:sz="4" w:space="0" w:color="B8CCE4"/>
            </w:tcBorders>
            <w:vAlign w:val="center"/>
          </w:tcPr>
          <w:p w14:paraId="637D1BE5" w14:textId="77777777" w:rsidR="00EF60A9" w:rsidRPr="003D662E" w:rsidRDefault="00EF60A9" w:rsidP="00E22100">
            <w:pPr>
              <w:rPr>
                <w:lang w:val="en-US"/>
              </w:rPr>
            </w:pPr>
            <w:r w:rsidRPr="003D662E">
              <w:rPr>
                <w:rFonts w:ascii="Calibri" w:eastAsia="Calibri" w:hAnsi="Calibri" w:cs="Calibri"/>
                <w:color w:val="000000" w:themeColor="text1"/>
                <w:lang w:val="en-US"/>
              </w:rPr>
              <w:t>Private Data private Device,</w:t>
            </w:r>
          </w:p>
          <w:p w14:paraId="51A3FE86" w14:textId="77777777" w:rsidR="00EF60A9" w:rsidRPr="003D662E" w:rsidRDefault="00EF60A9" w:rsidP="00E22100">
            <w:pPr>
              <w:rPr>
                <w:lang w:val="en-US"/>
              </w:rPr>
            </w:pPr>
            <w:r w:rsidRPr="003D662E">
              <w:rPr>
                <w:lang w:val="en-US"/>
              </w:rPr>
              <w:t>Secure Storage</w:t>
            </w:r>
          </w:p>
        </w:tc>
      </w:tr>
      <w:tr w:rsidR="00EF60A9" w:rsidRPr="003D662E" w14:paraId="7F01FC4A" w14:textId="77777777" w:rsidTr="00E22100">
        <w:tc>
          <w:tcPr>
            <w:tcW w:w="1140" w:type="dxa"/>
            <w:vMerge/>
            <w:tcBorders>
              <w:top w:val="single" w:sz="4" w:space="0" w:color="B8CCE4"/>
              <w:left w:val="single" w:sz="4" w:space="0" w:color="B8CCE4"/>
              <w:bottom w:val="single" w:sz="2" w:space="0" w:color="95B3D7"/>
              <w:right w:val="single" w:sz="4" w:space="0" w:color="B8CCE4"/>
            </w:tcBorders>
            <w:vAlign w:val="center"/>
          </w:tcPr>
          <w:p w14:paraId="0BA49699" w14:textId="77777777" w:rsidR="00EF60A9" w:rsidRPr="003D662E" w:rsidRDefault="00EF60A9" w:rsidP="00E22100">
            <w:pPr>
              <w:rPr>
                <w:lang w:val="en-US"/>
              </w:rPr>
            </w:pPr>
          </w:p>
        </w:tc>
        <w:tc>
          <w:tcPr>
            <w:tcW w:w="1410" w:type="dxa"/>
            <w:tcBorders>
              <w:top w:val="single" w:sz="4" w:space="0" w:color="B8CCE4"/>
              <w:left w:val="single" w:sz="4" w:space="0" w:color="B8CCE4"/>
              <w:bottom w:val="single" w:sz="4" w:space="0" w:color="B8CCE4"/>
              <w:right w:val="single" w:sz="4" w:space="0" w:color="B8CCE4"/>
            </w:tcBorders>
            <w:shd w:val="clear" w:color="auto" w:fill="92D3EA"/>
            <w:vAlign w:val="center"/>
          </w:tcPr>
          <w:p w14:paraId="443229EC" w14:textId="77777777" w:rsidR="00EF60A9" w:rsidRPr="003D662E" w:rsidRDefault="00EF60A9" w:rsidP="00E22100">
            <w:pPr>
              <w:rPr>
                <w:lang w:val="en-US"/>
              </w:rPr>
            </w:pPr>
            <w:r w:rsidRPr="003D662E">
              <w:rPr>
                <w:rFonts w:ascii="Calibri" w:eastAsia="Calibri" w:hAnsi="Calibri" w:cs="Calibri"/>
                <w:i/>
                <w:iCs/>
                <w:color w:val="000000" w:themeColor="text1"/>
                <w:lang w:val="en-US"/>
              </w:rPr>
              <w:t>Isolate</w:t>
            </w:r>
          </w:p>
        </w:tc>
        <w:tc>
          <w:tcPr>
            <w:tcW w:w="2694" w:type="dxa"/>
            <w:tcBorders>
              <w:top w:val="single" w:sz="4" w:space="0" w:color="B8CCE4"/>
              <w:left w:val="single" w:sz="4" w:space="0" w:color="B8CCE4"/>
              <w:bottom w:val="single" w:sz="4" w:space="0" w:color="238FB7"/>
              <w:right w:val="single" w:sz="4" w:space="0" w:color="B8CCE4"/>
            </w:tcBorders>
            <w:vAlign w:val="center"/>
          </w:tcPr>
          <w:p w14:paraId="537F215E" w14:textId="77777777" w:rsidR="00EF60A9" w:rsidRPr="003D662E" w:rsidRDefault="00EF60A9" w:rsidP="00E22100">
            <w:pPr>
              <w:rPr>
                <w:lang w:val="en-US"/>
              </w:rPr>
            </w:pPr>
            <w:r w:rsidRPr="003D662E">
              <w:rPr>
                <w:lang w:val="en-US"/>
              </w:rPr>
              <w:t>Confinement Pattern</w:t>
            </w:r>
          </w:p>
        </w:tc>
        <w:tc>
          <w:tcPr>
            <w:tcW w:w="3681" w:type="dxa"/>
            <w:tcBorders>
              <w:top w:val="single" w:sz="4" w:space="0" w:color="238FB7"/>
              <w:left w:val="single" w:sz="4" w:space="0" w:color="B8CCE4"/>
              <w:bottom w:val="single" w:sz="4" w:space="0" w:color="238FB7"/>
              <w:right w:val="single" w:sz="4" w:space="0" w:color="B8CCE4"/>
            </w:tcBorders>
            <w:vAlign w:val="center"/>
          </w:tcPr>
          <w:p w14:paraId="4F2FFCCC" w14:textId="77777777" w:rsidR="00EF60A9" w:rsidRPr="003D662E" w:rsidRDefault="00EF60A9" w:rsidP="00E22100">
            <w:pPr>
              <w:rPr>
                <w:lang w:val="en-US"/>
              </w:rPr>
            </w:pPr>
            <w:r w:rsidRPr="003D662E">
              <w:rPr>
                <w:rFonts w:ascii="Calibri" w:eastAsia="Calibri" w:hAnsi="Calibri" w:cs="Calibri"/>
                <w:color w:val="000000" w:themeColor="text1"/>
                <w:lang w:val="en-US"/>
              </w:rPr>
              <w:t>Isolate Sensors from System</w:t>
            </w:r>
          </w:p>
        </w:tc>
      </w:tr>
      <w:tr w:rsidR="00EF60A9" w:rsidRPr="003D662E" w14:paraId="046C37F0" w14:textId="77777777" w:rsidTr="00E22100">
        <w:tc>
          <w:tcPr>
            <w:tcW w:w="1140" w:type="dxa"/>
            <w:vMerge w:val="restart"/>
            <w:tcBorders>
              <w:top w:val="single" w:sz="4" w:space="0" w:color="238FB7"/>
              <w:left w:val="single" w:sz="4" w:space="0" w:color="B8CCE4"/>
              <w:bottom w:val="single" w:sz="2" w:space="0" w:color="95B3D7"/>
              <w:right w:val="single" w:sz="4" w:space="0" w:color="B8CCE4"/>
            </w:tcBorders>
            <w:shd w:val="clear" w:color="auto" w:fill="92D3EA"/>
            <w:vAlign w:val="center"/>
          </w:tcPr>
          <w:p w14:paraId="0A38AF74" w14:textId="77777777" w:rsidR="00EF60A9" w:rsidRPr="003D662E" w:rsidRDefault="00EF60A9" w:rsidP="00E22100">
            <w:pPr>
              <w:rPr>
                <w:lang w:val="en-US"/>
              </w:rPr>
            </w:pPr>
            <w:r w:rsidRPr="003D662E">
              <w:rPr>
                <w:rFonts w:ascii="Calibri" w:eastAsia="Calibri" w:hAnsi="Calibri" w:cs="Calibri"/>
                <w:i/>
                <w:iCs/>
                <w:color w:val="000000" w:themeColor="text1"/>
                <w:lang w:val="en-US"/>
              </w:rPr>
              <w:t>Demonstrate</w:t>
            </w:r>
          </w:p>
        </w:tc>
        <w:tc>
          <w:tcPr>
            <w:tcW w:w="1410" w:type="dxa"/>
            <w:vMerge w:val="restart"/>
            <w:tcBorders>
              <w:top w:val="single" w:sz="4" w:space="0" w:color="238FB7"/>
              <w:left w:val="single" w:sz="4" w:space="0" w:color="B8CCE4"/>
              <w:bottom w:val="single" w:sz="2" w:space="0" w:color="B8CCE4"/>
              <w:right w:val="single" w:sz="4" w:space="0" w:color="B8CCE4"/>
            </w:tcBorders>
            <w:shd w:val="clear" w:color="auto" w:fill="92D3EA"/>
            <w:vAlign w:val="center"/>
          </w:tcPr>
          <w:p w14:paraId="3BAF9F53" w14:textId="77777777" w:rsidR="00EF60A9" w:rsidRPr="003D662E" w:rsidRDefault="00EF60A9" w:rsidP="00E22100">
            <w:pPr>
              <w:rPr>
                <w:lang w:val="en-US"/>
              </w:rPr>
            </w:pPr>
            <w:r w:rsidRPr="003D662E">
              <w:rPr>
                <w:rFonts w:ascii="Calibri" w:eastAsia="Calibri" w:hAnsi="Calibri" w:cs="Calibri"/>
                <w:i/>
                <w:iCs/>
                <w:color w:val="000000" w:themeColor="text1"/>
                <w:lang w:val="en-US"/>
              </w:rPr>
              <w:t xml:space="preserve">Audit </w:t>
            </w:r>
          </w:p>
          <w:p w14:paraId="5B80171B" w14:textId="77777777" w:rsidR="00EF60A9" w:rsidRPr="003D662E" w:rsidRDefault="00EF60A9" w:rsidP="00E22100">
            <w:pPr>
              <w:rPr>
                <w:lang w:val="en-US"/>
              </w:rPr>
            </w:pPr>
            <w:r w:rsidRPr="003D662E">
              <w:rPr>
                <w:lang w:val="en-US"/>
              </w:rPr>
              <w:t xml:space="preserve"> </w:t>
            </w:r>
          </w:p>
        </w:tc>
        <w:tc>
          <w:tcPr>
            <w:tcW w:w="2694" w:type="dxa"/>
            <w:tcBorders>
              <w:top w:val="single" w:sz="4" w:space="0" w:color="238FB7"/>
              <w:left w:val="single" w:sz="4" w:space="0" w:color="B8CCE4"/>
              <w:bottom w:val="single" w:sz="4" w:space="0" w:color="238FB7"/>
              <w:right w:val="single" w:sz="4" w:space="0" w:color="B8CCE4"/>
            </w:tcBorders>
            <w:vAlign w:val="center"/>
          </w:tcPr>
          <w:p w14:paraId="5C034C7C" w14:textId="77777777" w:rsidR="00EF60A9" w:rsidRPr="003D662E" w:rsidRDefault="00EF60A9" w:rsidP="00E22100">
            <w:pPr>
              <w:rPr>
                <w:lang w:val="en-US"/>
              </w:rPr>
            </w:pPr>
            <w:r w:rsidRPr="003D662E">
              <w:rPr>
                <w:rFonts w:ascii="Calibri" w:eastAsia="Calibri" w:hAnsi="Calibri" w:cs="Calibri"/>
                <w:color w:val="000000" w:themeColor="text1"/>
                <w:lang w:val="en-US"/>
              </w:rPr>
              <w:t>Audit interceptor</w:t>
            </w:r>
          </w:p>
        </w:tc>
        <w:tc>
          <w:tcPr>
            <w:tcW w:w="3681" w:type="dxa"/>
            <w:tcBorders>
              <w:top w:val="single" w:sz="4" w:space="0" w:color="238FB7"/>
              <w:left w:val="single" w:sz="4" w:space="0" w:color="B8CCE4"/>
              <w:bottom w:val="single" w:sz="4" w:space="0" w:color="238FB7"/>
              <w:right w:val="single" w:sz="4" w:space="0" w:color="B8CCE4"/>
            </w:tcBorders>
            <w:vAlign w:val="center"/>
          </w:tcPr>
          <w:p w14:paraId="059A1D8C" w14:textId="77777777" w:rsidR="00EF60A9" w:rsidRPr="003D662E" w:rsidRDefault="00EF60A9" w:rsidP="00E22100">
            <w:pPr>
              <w:rPr>
                <w:lang w:val="en-US"/>
              </w:rPr>
            </w:pPr>
          </w:p>
        </w:tc>
      </w:tr>
      <w:tr w:rsidR="00EF60A9" w:rsidRPr="003D662E" w14:paraId="23D46EE0" w14:textId="77777777" w:rsidTr="00E22100">
        <w:tc>
          <w:tcPr>
            <w:tcW w:w="1140" w:type="dxa"/>
            <w:vMerge/>
            <w:tcBorders>
              <w:top w:val="single" w:sz="4" w:space="0" w:color="238FB7"/>
              <w:left w:val="single" w:sz="4" w:space="0" w:color="B8CCE4"/>
              <w:bottom w:val="single" w:sz="2" w:space="0" w:color="95B3D7"/>
              <w:right w:val="single" w:sz="4" w:space="0" w:color="B8CCE4"/>
            </w:tcBorders>
            <w:vAlign w:val="center"/>
          </w:tcPr>
          <w:p w14:paraId="46AAAEE1" w14:textId="77777777" w:rsidR="00EF60A9" w:rsidRPr="003D662E" w:rsidRDefault="00EF60A9" w:rsidP="00E22100">
            <w:pPr>
              <w:rPr>
                <w:lang w:val="en-US"/>
              </w:rPr>
            </w:pPr>
          </w:p>
        </w:tc>
        <w:tc>
          <w:tcPr>
            <w:tcW w:w="1410" w:type="dxa"/>
            <w:vMerge/>
            <w:tcBorders>
              <w:top w:val="single" w:sz="4" w:space="0" w:color="238FB7"/>
              <w:left w:val="single" w:sz="4" w:space="0" w:color="B8CCE4"/>
              <w:bottom w:val="single" w:sz="2" w:space="0" w:color="B8CCE4"/>
              <w:right w:val="single" w:sz="4" w:space="0" w:color="B8CCE4"/>
            </w:tcBorders>
            <w:vAlign w:val="center"/>
          </w:tcPr>
          <w:p w14:paraId="1D03CC86" w14:textId="77777777" w:rsidR="00EF60A9" w:rsidRPr="003D662E" w:rsidRDefault="00EF60A9" w:rsidP="00E22100">
            <w:pPr>
              <w:rPr>
                <w:lang w:val="en-US"/>
              </w:rPr>
            </w:pPr>
          </w:p>
        </w:tc>
        <w:tc>
          <w:tcPr>
            <w:tcW w:w="2694" w:type="dxa"/>
            <w:tcBorders>
              <w:top w:val="single" w:sz="4" w:space="0" w:color="238FB7"/>
              <w:left w:val="single" w:sz="4" w:space="0" w:color="B8CCE4"/>
              <w:bottom w:val="single" w:sz="4" w:space="0" w:color="238FB7"/>
              <w:right w:val="single" w:sz="4" w:space="0" w:color="B8CCE4"/>
            </w:tcBorders>
            <w:vAlign w:val="center"/>
          </w:tcPr>
          <w:p w14:paraId="35CA01E7" w14:textId="77777777" w:rsidR="00EF60A9" w:rsidRPr="003D662E" w:rsidRDefault="00EF60A9" w:rsidP="00E22100">
            <w:pPr>
              <w:rPr>
                <w:lang w:val="en-US"/>
              </w:rPr>
            </w:pPr>
            <w:r w:rsidRPr="003D662E">
              <w:rPr>
                <w:rFonts w:ascii="Calibri" w:eastAsia="Calibri" w:hAnsi="Calibri" w:cs="Calibri"/>
                <w:color w:val="000000" w:themeColor="text1"/>
                <w:lang w:val="en-US"/>
              </w:rPr>
              <w:t>Signing</w:t>
            </w:r>
          </w:p>
        </w:tc>
        <w:tc>
          <w:tcPr>
            <w:tcW w:w="3681" w:type="dxa"/>
            <w:tcBorders>
              <w:top w:val="single" w:sz="4" w:space="0" w:color="238FB7"/>
              <w:left w:val="single" w:sz="4" w:space="0" w:color="B8CCE4"/>
              <w:bottom w:val="single" w:sz="4" w:space="0" w:color="238FB7"/>
              <w:right w:val="single" w:sz="4" w:space="0" w:color="B8CCE4"/>
            </w:tcBorders>
            <w:vAlign w:val="center"/>
          </w:tcPr>
          <w:p w14:paraId="21B7D0DD" w14:textId="77777777" w:rsidR="00EF60A9" w:rsidRPr="003D662E" w:rsidRDefault="00EF60A9" w:rsidP="00E22100">
            <w:pPr>
              <w:rPr>
                <w:lang w:val="en-US"/>
              </w:rPr>
            </w:pPr>
            <w:r w:rsidRPr="003D662E">
              <w:rPr>
                <w:lang w:val="en-US"/>
              </w:rPr>
              <w:t xml:space="preserve"> </w:t>
            </w:r>
          </w:p>
        </w:tc>
      </w:tr>
      <w:tr w:rsidR="00EF60A9" w:rsidRPr="003D662E" w14:paraId="7437674E" w14:textId="77777777" w:rsidTr="00E22100">
        <w:tc>
          <w:tcPr>
            <w:tcW w:w="1140" w:type="dxa"/>
            <w:vMerge/>
            <w:tcBorders>
              <w:top w:val="single" w:sz="4" w:space="0" w:color="238FB7"/>
              <w:left w:val="single" w:sz="4" w:space="0" w:color="B8CCE4"/>
              <w:bottom w:val="single" w:sz="2" w:space="0" w:color="95B3D7"/>
              <w:right w:val="single" w:sz="4" w:space="0" w:color="B8CCE4"/>
            </w:tcBorders>
            <w:vAlign w:val="center"/>
          </w:tcPr>
          <w:p w14:paraId="27AE50E2" w14:textId="77777777" w:rsidR="00EF60A9" w:rsidRPr="003D662E" w:rsidRDefault="00EF60A9" w:rsidP="00E22100"/>
        </w:tc>
        <w:tc>
          <w:tcPr>
            <w:tcW w:w="1410" w:type="dxa"/>
            <w:tcBorders>
              <w:top w:val="single" w:sz="4" w:space="0" w:color="238FB7"/>
              <w:left w:val="single" w:sz="4" w:space="0" w:color="B8CCE4"/>
              <w:bottom w:val="single" w:sz="4" w:space="0" w:color="B8CCE4"/>
              <w:right w:val="single" w:sz="4" w:space="0" w:color="B8CCE4"/>
            </w:tcBorders>
            <w:shd w:val="clear" w:color="auto" w:fill="92D3EA"/>
            <w:vAlign w:val="center"/>
          </w:tcPr>
          <w:p w14:paraId="6561A8D8" w14:textId="77777777" w:rsidR="00EF60A9" w:rsidRPr="003D662E" w:rsidRDefault="00EF60A9" w:rsidP="00E22100">
            <w:pPr>
              <w:rPr>
                <w:lang w:val="en-US"/>
              </w:rPr>
            </w:pPr>
            <w:r w:rsidRPr="003D662E">
              <w:rPr>
                <w:rFonts w:ascii="Calibri" w:eastAsia="Calibri" w:hAnsi="Calibri" w:cs="Calibri"/>
                <w:i/>
                <w:iCs/>
                <w:color w:val="000000" w:themeColor="text1"/>
                <w:lang w:val="en-US"/>
              </w:rPr>
              <w:t>Log</w:t>
            </w:r>
          </w:p>
        </w:tc>
        <w:tc>
          <w:tcPr>
            <w:tcW w:w="2694" w:type="dxa"/>
            <w:tcBorders>
              <w:top w:val="single" w:sz="4" w:space="0" w:color="238FB7"/>
              <w:left w:val="single" w:sz="4" w:space="0" w:color="B8CCE4"/>
              <w:bottom w:val="single" w:sz="4" w:space="0" w:color="238FB7"/>
              <w:right w:val="single" w:sz="4" w:space="0" w:color="B8CCE4"/>
            </w:tcBorders>
            <w:vAlign w:val="center"/>
          </w:tcPr>
          <w:p w14:paraId="6E974FE4" w14:textId="77777777" w:rsidR="00EF60A9" w:rsidRPr="003D662E" w:rsidRDefault="00EF60A9" w:rsidP="00E22100">
            <w:pPr>
              <w:rPr>
                <w:lang w:val="en-US"/>
              </w:rPr>
            </w:pPr>
            <w:r w:rsidRPr="003D662E">
              <w:rPr>
                <w:rFonts w:ascii="Calibri" w:eastAsia="Calibri" w:hAnsi="Calibri" w:cs="Calibri"/>
                <w:color w:val="000000" w:themeColor="text1"/>
                <w:lang w:val="en-US"/>
              </w:rPr>
              <w:t>Secure logger</w:t>
            </w:r>
          </w:p>
        </w:tc>
        <w:tc>
          <w:tcPr>
            <w:tcW w:w="3681" w:type="dxa"/>
            <w:tcBorders>
              <w:top w:val="single" w:sz="4" w:space="0" w:color="238FB7"/>
              <w:left w:val="single" w:sz="4" w:space="0" w:color="B8CCE4"/>
              <w:bottom w:val="single" w:sz="4" w:space="0" w:color="238FB7"/>
              <w:right w:val="single" w:sz="4" w:space="0" w:color="B8CCE4"/>
            </w:tcBorders>
            <w:vAlign w:val="center"/>
          </w:tcPr>
          <w:p w14:paraId="3DE0CD79" w14:textId="77777777" w:rsidR="00EF60A9" w:rsidRPr="003D662E" w:rsidRDefault="00EF60A9" w:rsidP="00E22100"/>
        </w:tc>
      </w:tr>
    </w:tbl>
    <w:p w14:paraId="0C831F10" w14:textId="77777777" w:rsidR="00EF60A9" w:rsidRPr="003D662E" w:rsidRDefault="00EF60A9" w:rsidP="00EF60A9">
      <w:pPr>
        <w:jc w:val="both"/>
        <w:rPr>
          <w:lang w:val="en-US"/>
        </w:rPr>
      </w:pPr>
    </w:p>
    <w:p w14:paraId="1D4B68E1" w14:textId="77777777" w:rsidR="00EF60A9" w:rsidRPr="003D662E" w:rsidRDefault="00EF60A9" w:rsidP="00EF60A9">
      <w:pPr>
        <w:pStyle w:val="Heading3"/>
        <w:rPr>
          <w:lang w:val="en-US"/>
        </w:rPr>
      </w:pPr>
      <w:bookmarkStart w:id="434" w:name="_Toc147572028"/>
      <w:r w:rsidRPr="003D662E">
        <w:rPr>
          <w:lang w:val="en-US"/>
        </w:rPr>
        <w:lastRenderedPageBreak/>
        <w:t>IoT Component Security and Privacy Profile</w:t>
      </w:r>
      <w:bookmarkEnd w:id="434"/>
    </w:p>
    <w:p w14:paraId="71033ED3" w14:textId="1C5FF06C" w:rsidR="00EF60A9" w:rsidRPr="003D662E" w:rsidRDefault="00EF60A9" w:rsidP="00EF60A9">
      <w:pPr>
        <w:jc w:val="both"/>
        <w:rPr>
          <w:lang w:val="en-US"/>
        </w:rPr>
      </w:pPr>
      <w:r w:rsidRPr="003D662E">
        <w:rPr>
          <w:lang w:val="en-US"/>
        </w:rPr>
        <w:t xml:space="preserve">In parallel to the concepts provided in the previous section, and in the context of a study to research the methods and mechanisms currently used to support security and privacy requirements in IIoT platforms another feature model is designed in which such mechanism are assigned to the relevant security and privacy goals. The mechanisms and technologies contained in this feature model partly include the mechanisms and technologies that were already introduced in </w:t>
      </w:r>
      <w:r w:rsidRPr="003D662E">
        <w:rPr>
          <w:lang w:val="en-US"/>
        </w:rPr>
        <w:fldChar w:fldCharType="begin"/>
      </w:r>
      <w:r w:rsidRPr="003D662E">
        <w:rPr>
          <w:lang w:val="en-US"/>
        </w:rPr>
        <w:instrText xml:space="preserve"> REF _Ref71221368 \h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107</w:t>
      </w:r>
      <w:r w:rsidRPr="003D662E">
        <w:rPr>
          <w:lang w:val="en-US"/>
        </w:rPr>
        <w:fldChar w:fldCharType="end"/>
      </w:r>
      <w:r w:rsidRPr="003D662E">
        <w:rPr>
          <w:lang w:val="en-US"/>
        </w:rPr>
        <w:t>.</w:t>
      </w:r>
    </w:p>
    <w:p w14:paraId="248E229C" w14:textId="77777777" w:rsidR="00EF60A9" w:rsidRPr="003D662E" w:rsidRDefault="00EF60A9" w:rsidP="00EF60A9">
      <w:pPr>
        <w:jc w:val="both"/>
        <w:rPr>
          <w:lang w:val="en-US"/>
        </w:rPr>
      </w:pPr>
      <w:ins w:id="435" w:author="Amirshayan Ahmadian" w:date="2022-06-07T14:57:00Z">
        <w:r w:rsidRPr="003D662E">
          <w:rPr>
            <w:noProof/>
            <w:lang w:val="en-US"/>
          </w:rPr>
          <w:drawing>
            <wp:inline distT="0" distB="0" distL="0" distR="0" wp14:anchorId="55F7D535" wp14:editId="1FBB24FA">
              <wp:extent cx="4081145" cy="5760720"/>
              <wp:effectExtent l="0" t="1587" r="0"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1"/>
                      <pic:cNvPicPr/>
                    </pic:nvPicPr>
                    <pic:blipFill>
                      <a:blip r:embed="rId127">
                        <a:extLst>
                          <a:ext uri="{28A0092B-C50C-407E-A947-70E740481C1C}">
                            <a14:useLocalDpi xmlns:a14="http://schemas.microsoft.com/office/drawing/2010/main" val="0"/>
                          </a:ext>
                        </a:extLst>
                      </a:blip>
                      <a:stretch>
                        <a:fillRect/>
                      </a:stretch>
                    </pic:blipFill>
                    <pic:spPr>
                      <a:xfrm rot="5400000">
                        <a:off x="0" y="0"/>
                        <a:ext cx="4081145" cy="5760720"/>
                      </a:xfrm>
                      <a:prstGeom prst="rect">
                        <a:avLst/>
                      </a:prstGeom>
                    </pic:spPr>
                  </pic:pic>
                </a:graphicData>
              </a:graphic>
            </wp:inline>
          </w:drawing>
        </w:r>
      </w:ins>
    </w:p>
    <w:p w14:paraId="7BD27B2F" w14:textId="65B428BC" w:rsidR="00EF60A9" w:rsidRPr="003D662E" w:rsidRDefault="00EF60A9" w:rsidP="00EF60A9">
      <w:pPr>
        <w:pStyle w:val="Caption"/>
        <w:jc w:val="center"/>
        <w:rPr>
          <w:lang w:val="en-US"/>
        </w:rPr>
      </w:pPr>
      <w:bookmarkStart w:id="436" w:name="_Ref1114524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0494D">
        <w:rPr>
          <w:noProof/>
          <w:lang w:val="en-US"/>
        </w:rPr>
        <w:t>111</w:t>
      </w:r>
      <w:r w:rsidRPr="003D662E">
        <w:fldChar w:fldCharType="end"/>
      </w:r>
      <w:bookmarkEnd w:id="436"/>
      <w:r w:rsidRPr="003D662E">
        <w:rPr>
          <w:lang w:val="en-US"/>
        </w:rPr>
        <w:t>: The assignment of mechanisms and technologies (proper to support security and privacy in IIoT platforms) to the security and privacy goals.</w:t>
      </w:r>
    </w:p>
    <w:p w14:paraId="54CCA2F9" w14:textId="77777777" w:rsidR="00EF60A9" w:rsidRPr="003D662E" w:rsidRDefault="00EF60A9" w:rsidP="00EF60A9">
      <w:pPr>
        <w:jc w:val="both"/>
        <w:rPr>
          <w:lang w:val="en-US"/>
        </w:rPr>
      </w:pPr>
      <w:r w:rsidRPr="003D662E">
        <w:rPr>
          <w:lang w:val="en-US"/>
        </w:rPr>
        <w:t>In the study to design this feature model, the documentations of several IIoT platform are investigated to obtain the proper mechanisms that potentially can support privacy and security.</w:t>
      </w:r>
    </w:p>
    <w:p w14:paraId="49950FAF" w14:textId="2C28ABDD" w:rsidR="00EF60A9" w:rsidRPr="003D662E" w:rsidRDefault="00EF60A9" w:rsidP="00EF60A9">
      <w:pPr>
        <w:jc w:val="both"/>
        <w:rPr>
          <w:lang w:val="en-US"/>
        </w:rPr>
      </w:pPr>
      <w:r w:rsidRPr="003D662E">
        <w:rPr>
          <w:lang w:val="en-US"/>
        </w:rPr>
        <w:fldChar w:fldCharType="begin"/>
      </w:r>
      <w:r w:rsidRPr="003D662E">
        <w:rPr>
          <w:lang w:val="en-US"/>
        </w:rPr>
        <w:instrText xml:space="preserve"> REF _Ref111452451 \h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111</w:t>
      </w:r>
      <w:r w:rsidRPr="003D662E">
        <w:rPr>
          <w:lang w:val="en-US"/>
        </w:rPr>
        <w:fldChar w:fldCharType="end"/>
      </w:r>
      <w:r w:rsidRPr="003D662E">
        <w:rPr>
          <w:lang w:val="en-US"/>
        </w:rPr>
        <w:t xml:space="preserve"> shows the goals, the technologies and implementations of security and data protection in form of a feature model. The top level of the model is formed by the protection goals confidentiality, integrity, availability, intervenability, unlinkability, and transparency. Confidentiality, integrity, availability represent central requirements for both security and data protection. Intervenability, unlinkability, and transparency are specific to data protection.</w:t>
      </w:r>
    </w:p>
    <w:p w14:paraId="7687959F" w14:textId="77777777" w:rsidR="00EF60A9" w:rsidRPr="003D662E" w:rsidRDefault="00EF60A9" w:rsidP="00EF60A9">
      <w:pPr>
        <w:jc w:val="both"/>
        <w:rPr>
          <w:lang w:val="en-US"/>
        </w:rPr>
      </w:pPr>
      <w:r w:rsidRPr="003D662E">
        <w:rPr>
          <w:lang w:val="en-US"/>
        </w:rPr>
        <w:t>The middle layer of the model represents the technologies used to implement the goals. A technology can be used to fulfill multiple objectives. For example, access control technology is used to implement both confidentiality and unlinkability requirements.</w:t>
      </w:r>
    </w:p>
    <w:p w14:paraId="4A83E7ED" w14:textId="77777777" w:rsidR="00EF60A9" w:rsidRPr="003D662E" w:rsidRDefault="00EF60A9" w:rsidP="00EF60A9">
      <w:pPr>
        <w:jc w:val="both"/>
        <w:rPr>
          <w:lang w:val="en-US"/>
        </w:rPr>
      </w:pPr>
      <w:r w:rsidRPr="003D662E">
        <w:rPr>
          <w:lang w:val="en-US"/>
        </w:rPr>
        <w:t>The lowest level of the model consists of concretely named implementations of the technologies of the middle level. The selection of implementations here refers to the explicitly named implementations of the technologies within the IoT platforms studied. The goal of intervenability has not been assigned any technologies or implementations, since the implementation of this goal cannot be realized by an additional component within the platform, but must be considered in the design and architecture of the complete application.</w:t>
      </w:r>
    </w:p>
    <w:p w14:paraId="41654FFB" w14:textId="77777777" w:rsidR="00EF60A9" w:rsidRPr="003D662E" w:rsidRDefault="00EF60A9" w:rsidP="00EF60A9">
      <w:pPr>
        <w:jc w:val="both"/>
        <w:rPr>
          <w:lang w:val="en-US"/>
        </w:rPr>
      </w:pPr>
      <w:r w:rsidRPr="003D662E">
        <w:rPr>
          <w:lang w:val="en-US"/>
        </w:rPr>
        <w:lastRenderedPageBreak/>
        <w:t>A navigable association from a goal to a technology represents that the technology can be used to fulfill a part of the goal's requirements. Whether a technology is sufficient to fulfill a goal depends on the component under investigation. For example, when implementing the confidentiality goal for data in transit, only encryption technology is needed, not access control. However, for data at rest, both encryption and access control are required to meet the confidentiality goal.</w:t>
      </w:r>
    </w:p>
    <w:p w14:paraId="66BA24B3" w14:textId="77777777" w:rsidR="00EF60A9" w:rsidRPr="003D662E" w:rsidRDefault="00EF60A9" w:rsidP="00EF60A9">
      <w:pPr>
        <w:jc w:val="both"/>
        <w:rPr>
          <w:lang w:val="en-US"/>
        </w:rPr>
      </w:pPr>
      <w:r w:rsidRPr="003D662E">
        <w:rPr>
          <w:lang w:val="en-US"/>
        </w:rPr>
        <w:t>A navigable association from one technology to another technology specifies the use of the technology. For example, there is an association from the technology encryption to the technology encrypted data storage. In this case, the use of the technology is concretized without specifying an exact implementation. In the example given, it is only noted that the data store is encrypted, but not how.</w:t>
      </w:r>
    </w:p>
    <w:p w14:paraId="0E1EE309" w14:textId="77777777" w:rsidR="00EF60A9" w:rsidRPr="003D662E" w:rsidRDefault="00EF60A9" w:rsidP="00EF60A9">
      <w:pPr>
        <w:jc w:val="both"/>
        <w:rPr>
          <w:lang w:val="en-US"/>
        </w:rPr>
      </w:pPr>
      <w:r w:rsidRPr="003D662E">
        <w:rPr>
          <w:lang w:val="en-US"/>
        </w:rPr>
        <w:t xml:space="preserve">A navigable association from one technology to one implementation represents an explicit implementation of the technology. An association from one technology to multiple implementations indicates alternatives that are not mutually exclusive but serve the same purpose. </w:t>
      </w:r>
    </w:p>
    <w:p w14:paraId="51F89B59" w14:textId="77777777" w:rsidR="00EF60A9" w:rsidRPr="003D662E" w:rsidRDefault="00EF60A9" w:rsidP="00EF60A9">
      <w:pPr>
        <w:jc w:val="both"/>
        <w:rPr>
          <w:lang w:val="en-US"/>
        </w:rPr>
      </w:pPr>
      <w:r w:rsidRPr="003D662E">
        <w:rPr>
          <w:lang w:val="en-US"/>
        </w:rPr>
        <w:t>For example, the technology encryption can be implemented by the implementation IPSec as well as by the implementation TLS. Both implementations can operate simultaneously and serve the same purpose of encrypting data in transit.</w:t>
      </w:r>
    </w:p>
    <w:p w14:paraId="496C7F52" w14:textId="77777777" w:rsidR="00EF60A9" w:rsidRPr="003D662E" w:rsidRDefault="00EF60A9" w:rsidP="00EF60A9">
      <w:pPr>
        <w:jc w:val="both"/>
        <w:rPr>
          <w:lang w:val="en-US"/>
        </w:rPr>
      </w:pPr>
      <w:r w:rsidRPr="003D662E">
        <w:rPr>
          <w:lang w:val="en-US"/>
        </w:rPr>
        <w:t>A navigable association from one implementation to another implementation represents that one implementation uses, or builds upon, the other implementation. For example, there is an association from TLS to HTTPS. The HTTPS protocol uses TLS to encrypt connections. The protocols assume that security features are used if possible.</w:t>
      </w:r>
    </w:p>
    <w:p w14:paraId="625D4C65" w14:textId="159AD3E3" w:rsidR="00EF60A9" w:rsidRPr="003D662E" w:rsidRDefault="00EF60A9" w:rsidP="00EF60A9">
      <w:pPr>
        <w:jc w:val="both"/>
        <w:rPr>
          <w:lang w:val="en-US"/>
        </w:rPr>
      </w:pPr>
      <w:r w:rsidRPr="003D662E">
        <w:rPr>
          <w:lang w:val="en-US"/>
        </w:rPr>
        <w:t xml:space="preserve">Technologies that were identified supporting the profile shown in </w:t>
      </w:r>
      <w:r w:rsidRPr="003D662E">
        <w:rPr>
          <w:lang w:val="en-US"/>
        </w:rPr>
        <w:fldChar w:fldCharType="begin"/>
      </w:r>
      <w:r w:rsidRPr="003D662E">
        <w:rPr>
          <w:lang w:val="en-US"/>
        </w:rPr>
        <w:instrText xml:space="preserve"> REF _Ref111452451 \h  \* MERGEFORMAT </w:instrText>
      </w:r>
      <w:r w:rsidRPr="003D662E">
        <w:rPr>
          <w:lang w:val="en-US"/>
        </w:rPr>
      </w:r>
      <w:r w:rsidRPr="003D662E">
        <w:rPr>
          <w:lang w:val="en-US"/>
        </w:rPr>
        <w:fldChar w:fldCharType="separate"/>
      </w:r>
      <w:r w:rsidR="00D0494D" w:rsidRPr="003D662E">
        <w:rPr>
          <w:lang w:val="en-US"/>
        </w:rPr>
        <w:t xml:space="preserve">Figure </w:t>
      </w:r>
      <w:r w:rsidR="00D0494D">
        <w:rPr>
          <w:noProof/>
          <w:lang w:val="en-US"/>
        </w:rPr>
        <w:t>111</w:t>
      </w:r>
      <w:r w:rsidRPr="003D662E">
        <w:rPr>
          <w:lang w:val="en-US"/>
        </w:rPr>
        <w:fldChar w:fldCharType="end"/>
      </w:r>
      <w:r w:rsidRPr="003D662E">
        <w:rPr>
          <w:lang w:val="en-US"/>
        </w:rPr>
        <w:t xml:space="preserve"> are summarized in the Section </w:t>
      </w:r>
      <w:r w:rsidRPr="003D662E">
        <w:rPr>
          <w:lang w:val="en-US"/>
        </w:rPr>
        <w:fldChar w:fldCharType="begin"/>
      </w:r>
      <w:r w:rsidRPr="003D662E">
        <w:rPr>
          <w:lang w:val="en-US"/>
        </w:rPr>
        <w:instrText xml:space="preserve"> REF _Ref111453776 \r \h  \* MERGEFORMAT </w:instrText>
      </w:r>
      <w:r w:rsidRPr="003D662E">
        <w:rPr>
          <w:lang w:val="en-US"/>
        </w:rPr>
      </w:r>
      <w:r w:rsidRPr="003D662E">
        <w:rPr>
          <w:lang w:val="en-US"/>
        </w:rPr>
        <w:fldChar w:fldCharType="separate"/>
      </w:r>
      <w:r w:rsidR="00D0494D">
        <w:rPr>
          <w:lang w:val="en-US"/>
        </w:rPr>
        <w:t>7.2</w:t>
      </w:r>
      <w:r w:rsidRPr="003D662E">
        <w:rPr>
          <w:lang w:val="en-US"/>
        </w:rPr>
        <w:fldChar w:fldCharType="end"/>
      </w:r>
      <w:r w:rsidRPr="003D662E">
        <w:rPr>
          <w:lang w:val="en-US"/>
        </w:rPr>
        <w:t>.</w:t>
      </w:r>
    </w:p>
    <w:p w14:paraId="25CD4453" w14:textId="22161D42" w:rsidR="00184A3D" w:rsidRPr="003D662E" w:rsidRDefault="00184A3D" w:rsidP="00D154CB">
      <w:pPr>
        <w:rPr>
          <w:lang w:val="en-GB"/>
        </w:rPr>
      </w:pPr>
      <w:r w:rsidRPr="003D662E">
        <w:rPr>
          <w:b/>
          <w:lang w:val="en-GB"/>
        </w:rPr>
        <w:br w:type="page"/>
      </w:r>
    </w:p>
    <w:p w14:paraId="0EFE6DE0" w14:textId="03224E6D" w:rsidR="00D02674" w:rsidRPr="003D662E" w:rsidRDefault="00F3120A" w:rsidP="009639CB">
      <w:pPr>
        <w:pStyle w:val="Title"/>
        <w:spacing w:after="240"/>
        <w:rPr>
          <w:rFonts w:ascii="Microsoft Sans Serif" w:hAnsi="Microsoft Sans Serif" w:cs="Microsoft Sans Serif"/>
          <w:color w:val="238FB7"/>
          <w:sz w:val="28"/>
          <w:szCs w:val="28"/>
        </w:rPr>
      </w:pPr>
      <w:r w:rsidRPr="003D662E">
        <w:rPr>
          <w:rFonts w:ascii="Microsoft Sans Serif" w:hAnsi="Microsoft Sans Serif" w:cs="Microsoft Sans Serif"/>
          <w:color w:val="238FB7"/>
          <w:sz w:val="28"/>
          <w:szCs w:val="28"/>
        </w:rPr>
        <w:lastRenderedPageBreak/>
        <w:t xml:space="preserve">Über die </w:t>
      </w:r>
      <w:r w:rsidR="00D02674" w:rsidRPr="003D662E">
        <w:rPr>
          <w:rFonts w:ascii="Microsoft Sans Serif" w:hAnsi="Microsoft Sans Serif" w:cs="Microsoft Sans Serif"/>
          <w:color w:val="238FB7"/>
          <w:sz w:val="28"/>
          <w:szCs w:val="28"/>
        </w:rPr>
        <w:t>Autoren</w:t>
      </w:r>
    </w:p>
    <w:tbl>
      <w:tblPr>
        <w:tblStyle w:val="TableGrid"/>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Look w:val="04A0" w:firstRow="1" w:lastRow="0" w:firstColumn="1" w:lastColumn="0" w:noHBand="0" w:noVBand="1"/>
      </w:tblPr>
      <w:tblGrid>
        <w:gridCol w:w="2263"/>
        <w:gridCol w:w="7376"/>
      </w:tblGrid>
      <w:tr w:rsidR="001732F9" w:rsidRPr="003D662E" w14:paraId="5C766DEA" w14:textId="77777777" w:rsidTr="00642E1A">
        <w:trPr>
          <w:trHeight w:val="2357"/>
        </w:trPr>
        <w:tc>
          <w:tcPr>
            <w:tcW w:w="2263" w:type="dxa"/>
            <w:tcMar>
              <w:left w:w="0" w:type="dxa"/>
              <w:right w:w="0" w:type="dxa"/>
            </w:tcMar>
          </w:tcPr>
          <w:p w14:paraId="25545361" w14:textId="443B55DA" w:rsidR="00CE5683" w:rsidRPr="003D662E" w:rsidRDefault="00CE5683" w:rsidP="00D02674">
            <w:pPr>
              <w:rPr>
                <w:sz w:val="6"/>
                <w:szCs w:val="6"/>
              </w:rPr>
            </w:pPr>
          </w:p>
          <w:p w14:paraId="012670D1" w14:textId="0F1D4DEB" w:rsidR="00F24E73" w:rsidRPr="003D662E" w:rsidRDefault="001A235C" w:rsidP="00D02674">
            <w:r w:rsidRPr="003D662E">
              <w:rPr>
                <w:noProof/>
                <w:lang w:val="en-US"/>
              </w:rPr>
              <w:drawing>
                <wp:inline distT="0" distB="0" distL="0" distR="0" wp14:anchorId="7242F1DB" wp14:editId="0D455553">
                  <wp:extent cx="1119673" cy="1378433"/>
                  <wp:effectExtent l="0" t="0" r="4445" b="0"/>
                  <wp:docPr id="40" name="Picture 40" descr="C:\Users\eichelberger\AppData\Local\Temp\2020_07_16_Schmid_Eichelberger_DKP_4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berger\AppData\Local\Temp\2020_07_16_Schmid_Eichelberger_DKP_4095.jpg"/>
                          <pic:cNvPicPr>
                            <a:picLocks noChangeAspect="1" noChangeArrowheads="1"/>
                          </pic:cNvPicPr>
                        </pic:nvPicPr>
                        <pic:blipFill rotWithShape="1">
                          <a:blip r:embed="rId128" cstate="print">
                            <a:extLst>
                              <a:ext uri="{BEBA8EAE-BF5A-486C-A8C5-ECC9F3942E4B}">
                                <a14:imgProps xmlns:a14="http://schemas.microsoft.com/office/drawing/2010/main">
                                  <a14:imgLayer r:embed="rId129">
                                    <a14:imgEffect>
                                      <a14:saturation sat="0"/>
                                    </a14:imgEffect>
                                  </a14:imgLayer>
                                </a14:imgProps>
                              </a:ext>
                              <a:ext uri="{28A0092B-C50C-407E-A947-70E740481C1C}">
                                <a14:useLocalDpi xmlns:a14="http://schemas.microsoft.com/office/drawing/2010/main" val="0"/>
                              </a:ext>
                            </a:extLst>
                          </a:blip>
                          <a:srcRect l="21913" t="10327" r="50935" b="67405"/>
                          <a:stretch/>
                        </pic:blipFill>
                        <pic:spPr bwMode="auto">
                          <a:xfrm>
                            <a:off x="0" y="0"/>
                            <a:ext cx="1126698" cy="13870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76" w:type="dxa"/>
            <w:tcMar>
              <w:top w:w="0" w:type="dxa"/>
            </w:tcMar>
          </w:tcPr>
          <w:p w14:paraId="21F7F8C9" w14:textId="4066A92F" w:rsidR="001A235C" w:rsidRPr="003D662E" w:rsidRDefault="001A235C" w:rsidP="001A235C">
            <w:pPr>
              <w:rPr>
                <w:lang w:val="en-US"/>
              </w:rPr>
            </w:pPr>
            <w:r w:rsidRPr="003D662E">
              <w:rPr>
                <w:b/>
                <w:color w:val="238FB7"/>
                <w:lang w:val="en-US"/>
              </w:rPr>
              <w:t>Dr. Holger Eichelberger</w:t>
            </w:r>
            <w:r w:rsidRPr="003D662E">
              <w:rPr>
                <w:color w:val="238FB7"/>
                <w:lang w:val="en-US"/>
              </w:rPr>
              <w:t xml:space="preserve"> </w:t>
            </w:r>
            <w:r w:rsidR="001E08A6" w:rsidRPr="003D662E">
              <w:rPr>
                <w:lang w:val="en-US"/>
              </w:rPr>
              <w:t>is deputy head of the Software Systems Engineering group at the Institute of Computer Science at the University of Hildesheim. He conducts research in the areas of software product lines, model-based engineering, performance monitoring, and performance analysis. In particular, he is interested in the integration of these areas to create adaptive software systems. In IIP-Ecosphere he leads the think tank "Platforms" as well as the AI Accelerator. He studied computer science at the University of Würzburg, where he received his PhD on the automatic layout of UML diagrams.</w:t>
            </w:r>
          </w:p>
          <w:p w14:paraId="113666C6" w14:textId="188C9EC9" w:rsidR="001A235C" w:rsidRPr="003D662E" w:rsidRDefault="001A235C" w:rsidP="001A235C">
            <w:pPr>
              <w:spacing w:before="120"/>
              <w:rPr>
                <w:lang w:val="en-US"/>
              </w:rPr>
            </w:pPr>
            <w:r w:rsidRPr="003D662E">
              <w:rPr>
                <w:i/>
                <w:sz w:val="14"/>
                <w:szCs w:val="14"/>
                <w:lang w:val="en-US"/>
              </w:rPr>
              <w:t>Fotograf: Daniel Kunzfeld</w:t>
            </w:r>
          </w:p>
          <w:p w14:paraId="3AC2C117" w14:textId="6609D331" w:rsidR="00CE5683" w:rsidRPr="003D662E" w:rsidRDefault="00CE5683" w:rsidP="009E6C43">
            <w:pPr>
              <w:rPr>
                <w:lang w:val="en-US"/>
              </w:rPr>
            </w:pPr>
          </w:p>
        </w:tc>
      </w:tr>
      <w:tr w:rsidR="00F94596" w:rsidRPr="00811234" w14:paraId="54C17A13" w14:textId="77777777" w:rsidTr="00642E1A">
        <w:trPr>
          <w:trHeight w:val="2357"/>
        </w:trPr>
        <w:tc>
          <w:tcPr>
            <w:tcW w:w="2263" w:type="dxa"/>
            <w:tcMar>
              <w:left w:w="0" w:type="dxa"/>
              <w:right w:w="0" w:type="dxa"/>
            </w:tcMar>
          </w:tcPr>
          <w:p w14:paraId="4D4AD25A" w14:textId="77777777" w:rsidR="00F94596" w:rsidRPr="003D662E" w:rsidRDefault="00F94596" w:rsidP="00F94596">
            <w:pPr>
              <w:rPr>
                <w:noProof/>
                <w:sz w:val="6"/>
                <w:szCs w:val="6"/>
                <w:lang w:val="en-US"/>
              </w:rPr>
            </w:pPr>
          </w:p>
          <w:p w14:paraId="39D41D10" w14:textId="4A74B1EB" w:rsidR="00F94596" w:rsidRPr="003D662E" w:rsidRDefault="00F94596" w:rsidP="00F94596">
            <w:pPr>
              <w:rPr>
                <w:sz w:val="6"/>
                <w:szCs w:val="6"/>
              </w:rPr>
            </w:pPr>
            <w:r w:rsidRPr="003D662E">
              <w:rPr>
                <w:noProof/>
                <w:lang w:val="en-US"/>
              </w:rPr>
              <w:drawing>
                <wp:inline distT="0" distB="0" distL="0" distR="0" wp14:anchorId="79DA5B6F" wp14:editId="48F2B413">
                  <wp:extent cx="1139947" cy="1287625"/>
                  <wp:effectExtent l="0" t="0" r="3175" b="8255"/>
                  <wp:docPr id="58" name="Picture 58" descr="C:\Users\eichelberger\AppData\Local\Temp\ahmadian - K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ichelberger\AppData\Local\Temp\ahmadian - Kopie.jpg"/>
                          <pic:cNvPicPr>
                            <a:picLocks noChangeAspect="1" noChangeArrowheads="1"/>
                          </pic:cNvPicPr>
                        </pic:nvPicPr>
                        <pic:blipFill>
                          <a:blip r:embed="rId130" cstate="print">
                            <a:extLst>
                              <a:ext uri="{BEBA8EAE-BF5A-486C-A8C5-ECC9F3942E4B}">
                                <a14:imgProps xmlns:a14="http://schemas.microsoft.com/office/drawing/2010/main">
                                  <a14:imgLayer r:embed="rId13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2164" cy="1301425"/>
                          </a:xfrm>
                          <a:prstGeom prst="rect">
                            <a:avLst/>
                          </a:prstGeom>
                          <a:noFill/>
                          <a:ln>
                            <a:noFill/>
                          </a:ln>
                        </pic:spPr>
                      </pic:pic>
                    </a:graphicData>
                  </a:graphic>
                </wp:inline>
              </w:drawing>
            </w:r>
          </w:p>
        </w:tc>
        <w:tc>
          <w:tcPr>
            <w:tcW w:w="7376" w:type="dxa"/>
            <w:tcMar>
              <w:top w:w="0" w:type="dxa"/>
            </w:tcMar>
          </w:tcPr>
          <w:p w14:paraId="196BB9BE" w14:textId="21F31565" w:rsidR="00F94596" w:rsidRPr="003D662E" w:rsidRDefault="00F94596" w:rsidP="00F94596">
            <w:pPr>
              <w:rPr>
                <w:b/>
                <w:color w:val="238FB7"/>
                <w:lang w:val="en-US"/>
              </w:rPr>
            </w:pPr>
            <w:r w:rsidRPr="003D662E">
              <w:rPr>
                <w:b/>
                <w:color w:val="238FB7"/>
                <w:lang w:val="en-US"/>
              </w:rPr>
              <w:t>Dr. Amir Shayan Ahmadian</w:t>
            </w:r>
            <w:r w:rsidRPr="003D662E">
              <w:rPr>
                <w:color w:val="238FB7"/>
                <w:lang w:val="en-US"/>
              </w:rPr>
              <w:t xml:space="preserve"> </w:t>
            </w:r>
            <w:r w:rsidRPr="003D662E">
              <w:rPr>
                <w:lang w:val="en-US"/>
              </w:rPr>
              <w:t>is a postdoctoral researcher at the Faculty of Computer Science at the University of Koblenz-Landau. His research interests focus on the challenges of designing and implementing secure and privacy-friendly software systems as well as on the current developments in Industry 4.0. He studied computer science at the University of Paderborn and received his PhD in computer science from the University of Koblenz-Landau. During his doctorate, he developed a methodology to operationalize the principle of "data protection through technology design".</w:t>
            </w:r>
          </w:p>
        </w:tc>
      </w:tr>
      <w:tr w:rsidR="00F94596" w:rsidRPr="00811234" w14:paraId="6002F1D1" w14:textId="77777777" w:rsidTr="00642E1A">
        <w:trPr>
          <w:trHeight w:val="2357"/>
        </w:trPr>
        <w:tc>
          <w:tcPr>
            <w:tcW w:w="2263" w:type="dxa"/>
            <w:tcMar>
              <w:left w:w="0" w:type="dxa"/>
              <w:right w:w="0" w:type="dxa"/>
            </w:tcMar>
          </w:tcPr>
          <w:p w14:paraId="4D413D8C" w14:textId="77777777" w:rsidR="00F94596" w:rsidRPr="003D662E" w:rsidRDefault="00F94596" w:rsidP="00F94596">
            <w:pPr>
              <w:rPr>
                <w:noProof/>
                <w:sz w:val="6"/>
                <w:szCs w:val="6"/>
                <w:lang w:val="en-US"/>
              </w:rPr>
            </w:pPr>
          </w:p>
          <w:p w14:paraId="2866E59C" w14:textId="5AE30989" w:rsidR="00F94596" w:rsidRPr="003D662E" w:rsidRDefault="00F94596" w:rsidP="00F94596">
            <w:pPr>
              <w:rPr>
                <w:sz w:val="6"/>
                <w:szCs w:val="6"/>
                <w:lang w:val="en-US"/>
              </w:rPr>
            </w:pPr>
            <w:r w:rsidRPr="003D662E">
              <w:rPr>
                <w:noProof/>
                <w:lang w:val="en-US"/>
              </w:rPr>
              <w:drawing>
                <wp:inline distT="0" distB="0" distL="0" distR="0" wp14:anchorId="52F1B944" wp14:editId="1E5D4025">
                  <wp:extent cx="1136650" cy="1375410"/>
                  <wp:effectExtent l="0" t="0" r="6350" b="0"/>
                  <wp:docPr id="59" name="Picture 59" descr="C:\Users\eichelberger\AppData\Local\Temp\IMG_6868_b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Temp\IMG_6868_bw-1.JPG"/>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12080" r="32844"/>
                          <a:stretch/>
                        </pic:blipFill>
                        <pic:spPr bwMode="auto">
                          <a:xfrm>
                            <a:off x="0" y="0"/>
                            <a:ext cx="1140673" cy="13802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76" w:type="dxa"/>
            <w:tcMar>
              <w:top w:w="0" w:type="dxa"/>
            </w:tcMar>
          </w:tcPr>
          <w:p w14:paraId="0E83593B" w14:textId="7A728821" w:rsidR="00F94596" w:rsidRPr="003D662E" w:rsidRDefault="00F94596" w:rsidP="00F94596">
            <w:pPr>
              <w:rPr>
                <w:b/>
                <w:color w:val="238FB7"/>
                <w:lang w:val="en-US"/>
              </w:rPr>
            </w:pPr>
            <w:r w:rsidRPr="003D662E">
              <w:rPr>
                <w:b/>
                <w:color w:val="238FB7"/>
                <w:lang w:val="en-US"/>
              </w:rPr>
              <w:t>Dr. Andreas Dewes</w:t>
            </w:r>
            <w:r w:rsidRPr="003D662E">
              <w:rPr>
                <w:lang w:val="en-US"/>
              </w:rPr>
              <w:t xml:space="preserve"> holds a PhD in experimental quantum computing from the Sorbonne University of Paris and the French Nuclear Energy Agency (CEA). He has founded several software companies and is the CEO of KIProtect GmbH, which develops advanced technical software solutions for data protection and data security. Within IIP-Ecosphere, KIProtect GmbH is developing a solution for the secure and privacy-compliant use of industrial &amp; IoT data together with the consortium project partners and associated companies.</w:t>
            </w:r>
          </w:p>
        </w:tc>
      </w:tr>
      <w:tr w:rsidR="00F94596" w:rsidRPr="00811234" w14:paraId="65090B48" w14:textId="77777777" w:rsidTr="00642E1A">
        <w:trPr>
          <w:trHeight w:val="2762"/>
        </w:trPr>
        <w:tc>
          <w:tcPr>
            <w:tcW w:w="2263" w:type="dxa"/>
            <w:tcMar>
              <w:left w:w="0" w:type="dxa"/>
              <w:right w:w="0" w:type="dxa"/>
            </w:tcMar>
          </w:tcPr>
          <w:p w14:paraId="0B0B9FD5" w14:textId="251C9E7A" w:rsidR="00F94596" w:rsidRPr="003D662E" w:rsidRDefault="00F94596" w:rsidP="00F94596">
            <w:pPr>
              <w:rPr>
                <w:noProof/>
                <w:sz w:val="6"/>
                <w:szCs w:val="6"/>
                <w:lang w:val="en-US"/>
              </w:rPr>
            </w:pPr>
          </w:p>
          <w:p w14:paraId="21911399" w14:textId="2FE1CCE2" w:rsidR="00F94596" w:rsidRPr="003D662E" w:rsidRDefault="005F622D" w:rsidP="00F94596">
            <w:pPr>
              <w:rPr>
                <w:noProof/>
                <w:lang w:val="en-US"/>
              </w:rPr>
            </w:pPr>
            <w:r w:rsidRPr="003D662E">
              <w:rPr>
                <w:lang w:val="en-US"/>
              </w:rPr>
              <w:t xml:space="preserve"> </w:t>
            </w:r>
            <w:r w:rsidRPr="003D662E">
              <w:rPr>
                <w:noProof/>
                <w:lang w:val="en-US"/>
              </w:rPr>
              <w:drawing>
                <wp:inline distT="0" distB="0" distL="0" distR="0" wp14:anchorId="5459267C" wp14:editId="1024924E">
                  <wp:extent cx="1081405" cy="1422122"/>
                  <wp:effectExtent l="0" t="0" r="444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84256" cy="1425871"/>
                          </a:xfrm>
                          <a:prstGeom prst="rect">
                            <a:avLst/>
                          </a:prstGeom>
                          <a:noFill/>
                          <a:ln>
                            <a:noFill/>
                          </a:ln>
                        </pic:spPr>
                      </pic:pic>
                    </a:graphicData>
                  </a:graphic>
                </wp:inline>
              </w:drawing>
            </w:r>
          </w:p>
        </w:tc>
        <w:tc>
          <w:tcPr>
            <w:tcW w:w="7376" w:type="dxa"/>
            <w:tcMar>
              <w:top w:w="0" w:type="dxa"/>
            </w:tcMar>
          </w:tcPr>
          <w:p w14:paraId="55A99013" w14:textId="2216FD94" w:rsidR="00F94596" w:rsidRPr="003D662E" w:rsidRDefault="00F94596" w:rsidP="001D1274">
            <w:pPr>
              <w:rPr>
                <w:i/>
                <w:sz w:val="14"/>
                <w:szCs w:val="14"/>
                <w:lang w:val="en-US"/>
              </w:rPr>
            </w:pPr>
            <w:r w:rsidRPr="003D662E">
              <w:rPr>
                <w:b/>
                <w:color w:val="238FB7"/>
                <w:lang w:val="en-US"/>
              </w:rPr>
              <w:t>Marco Ehl</w:t>
            </w:r>
            <w:r w:rsidRPr="003D662E">
              <w:rPr>
                <w:color w:val="238FB7"/>
                <w:lang w:val="en-US"/>
              </w:rPr>
              <w:t xml:space="preserve"> </w:t>
            </w:r>
            <w:r w:rsidR="00850EA2" w:rsidRPr="003D662E">
              <w:rPr>
                <w:lang w:val="en-US"/>
              </w:rPr>
              <w:t>is a research associate in the Software Engineering working group under the direction of Prof. Dr. Jan Jürjens at the Institute for Software Technology at the University of Koblenz-Landau. He researches model-driven methods for software development. His focus is on the analysis and explainability of automated production systems. He obtained his Master of Science degree in computer science at the University of Koblenz-Landau on the topic of model-based monitoring of integrated state machines.</w:t>
            </w:r>
          </w:p>
        </w:tc>
      </w:tr>
      <w:tr w:rsidR="00BD4430" w:rsidRPr="00811234" w14:paraId="6CB7BCB3" w14:textId="77777777" w:rsidTr="00642E1A">
        <w:trPr>
          <w:trHeight w:val="2762"/>
        </w:trPr>
        <w:tc>
          <w:tcPr>
            <w:tcW w:w="2263" w:type="dxa"/>
            <w:tcMar>
              <w:left w:w="0" w:type="dxa"/>
              <w:right w:w="0" w:type="dxa"/>
            </w:tcMar>
          </w:tcPr>
          <w:p w14:paraId="29F39BD0" w14:textId="066DA499" w:rsidR="00BD4430" w:rsidRPr="003D662E" w:rsidRDefault="00F374CB" w:rsidP="00F94596">
            <w:pPr>
              <w:rPr>
                <w:noProof/>
                <w:sz w:val="6"/>
                <w:szCs w:val="6"/>
                <w:lang w:val="en-US"/>
              </w:rPr>
            </w:pPr>
            <w:r w:rsidRPr="003D662E">
              <w:rPr>
                <w:noProof/>
                <w:lang w:val="en-US"/>
              </w:rPr>
              <w:drawing>
                <wp:inline distT="0" distB="0" distL="0" distR="0" wp14:anchorId="37502C11" wp14:editId="77E3E41F">
                  <wp:extent cx="1079149" cy="1646538"/>
                  <wp:effectExtent l="0" t="0" r="6985" b="0"/>
                  <wp:docPr id="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cstate="print">
                            <a:extLst>
                              <a:ext uri="{28A0092B-C50C-407E-A947-70E740481C1C}">
                                <a14:useLocalDpi xmlns:a14="http://schemas.microsoft.com/office/drawing/2010/main" val="0"/>
                              </a:ext>
                              <a:ext uri="{96DAC541-7B7A-43D3-8B79-37D633B846F1}">
                                <asvg:svgBlip xmlns:asvg="http://schemas.microsoft.com/office/drawing/2016/SVG/main" r:embed="rId135"/>
                              </a:ext>
                            </a:extLst>
                          </a:blip>
                          <a:stretch>
                            <a:fillRect/>
                          </a:stretch>
                        </pic:blipFill>
                        <pic:spPr bwMode="auto">
                          <a:xfrm>
                            <a:off x="0" y="0"/>
                            <a:ext cx="1091658" cy="1665623"/>
                          </a:xfrm>
                          <a:prstGeom prst="rect">
                            <a:avLst/>
                          </a:prstGeom>
                        </pic:spPr>
                      </pic:pic>
                    </a:graphicData>
                  </a:graphic>
                </wp:inline>
              </w:drawing>
            </w:r>
          </w:p>
        </w:tc>
        <w:tc>
          <w:tcPr>
            <w:tcW w:w="7376" w:type="dxa"/>
            <w:tcMar>
              <w:top w:w="0" w:type="dxa"/>
            </w:tcMar>
          </w:tcPr>
          <w:p w14:paraId="01AD3430" w14:textId="72172442" w:rsidR="00BD4430" w:rsidRPr="003D662E" w:rsidRDefault="00BD4430" w:rsidP="001D1274">
            <w:pPr>
              <w:rPr>
                <w:b/>
                <w:color w:val="238FB7"/>
                <w:lang w:val="en-US"/>
              </w:rPr>
            </w:pPr>
            <w:r w:rsidRPr="003D662E">
              <w:rPr>
                <w:b/>
                <w:color w:val="238FB7"/>
                <w:lang w:val="en-US"/>
              </w:rPr>
              <w:t>Ahmad Alamoush</w:t>
            </w:r>
            <w:r w:rsidRPr="003D662E">
              <w:rPr>
                <w:rFonts w:cstheme="minorHAnsi"/>
                <w:b/>
                <w:color w:val="238FB7"/>
                <w:lang w:val="en-US"/>
              </w:rPr>
              <w:t xml:space="preserve"> </w:t>
            </w:r>
            <w:r w:rsidR="00F374CB" w:rsidRPr="003D662E">
              <w:rPr>
                <w:lang w:val="en-US"/>
              </w:rPr>
              <w:t>is a research associate in the Software Systems Engineering group at the Institute of Computer Science at the University of Hildesheim. He conducts research on deployment of containerized applications and the adaptation of the deployment at runtime. He obtained his Master of Science degree in computer science at the University of Jordan on the topic of the 0-1 knapsack problem on chained-cubic tree interconnection network.</w:t>
            </w:r>
          </w:p>
        </w:tc>
      </w:tr>
      <w:tr w:rsidR="00F94596" w:rsidRPr="00811234" w14:paraId="3AEDF70A" w14:textId="77777777" w:rsidTr="00642E1A">
        <w:trPr>
          <w:trHeight w:val="2762"/>
        </w:trPr>
        <w:tc>
          <w:tcPr>
            <w:tcW w:w="2263" w:type="dxa"/>
            <w:tcMar>
              <w:left w:w="0" w:type="dxa"/>
              <w:right w:w="0" w:type="dxa"/>
            </w:tcMar>
          </w:tcPr>
          <w:p w14:paraId="6B6D0D25" w14:textId="18C09F52" w:rsidR="00F94596" w:rsidRPr="003D662E" w:rsidRDefault="00F94596" w:rsidP="00F94596">
            <w:pPr>
              <w:rPr>
                <w:noProof/>
                <w:sz w:val="6"/>
                <w:szCs w:val="6"/>
              </w:rPr>
            </w:pPr>
            <w:r w:rsidRPr="003D662E">
              <w:rPr>
                <w:b/>
                <w:noProof/>
                <w:color w:val="238FB7"/>
                <w:lang w:val="en-US"/>
              </w:rPr>
              <w:lastRenderedPageBreak/>
              <w:drawing>
                <wp:inline distT="0" distB="0" distL="0" distR="0" wp14:anchorId="30ACC895" wp14:editId="7AEC94FF">
                  <wp:extent cx="1119505" cy="1492674"/>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cstate="print">
                            <a:extLst>
                              <a:ext uri="{BEBA8EAE-BF5A-486C-A8C5-ECC9F3942E4B}">
                                <a14:imgProps xmlns:a14="http://schemas.microsoft.com/office/drawing/2010/main">
                                  <a14:imgLayer r:embed="rId13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21438" cy="1495251"/>
                          </a:xfrm>
                          <a:prstGeom prst="rect">
                            <a:avLst/>
                          </a:prstGeom>
                          <a:noFill/>
                          <a:ln>
                            <a:noFill/>
                          </a:ln>
                        </pic:spPr>
                      </pic:pic>
                    </a:graphicData>
                  </a:graphic>
                </wp:inline>
              </w:drawing>
            </w:r>
          </w:p>
        </w:tc>
        <w:tc>
          <w:tcPr>
            <w:tcW w:w="7376" w:type="dxa"/>
            <w:tcMar>
              <w:top w:w="0" w:type="dxa"/>
            </w:tcMar>
          </w:tcPr>
          <w:p w14:paraId="519E2493" w14:textId="651BC1EF" w:rsidR="00F94596" w:rsidRPr="003D662E" w:rsidRDefault="00F94596" w:rsidP="00F94596">
            <w:pPr>
              <w:rPr>
                <w:b/>
                <w:color w:val="238FB7"/>
                <w:lang w:val="en-US"/>
              </w:rPr>
            </w:pPr>
            <w:r w:rsidRPr="003D662E">
              <w:rPr>
                <w:b/>
                <w:color w:val="238FB7"/>
                <w:lang w:val="en-US"/>
              </w:rPr>
              <w:t>Monika Staciwa</w:t>
            </w:r>
            <w:r w:rsidRPr="003D662E">
              <w:rPr>
                <w:lang w:val="en-US"/>
              </w:rPr>
              <w:t xml:space="preserve"> </w:t>
            </w:r>
            <w:r w:rsidR="00024C00" w:rsidRPr="003D662E">
              <w:rPr>
                <w:lang w:val="en-US"/>
              </w:rPr>
              <w:t xml:space="preserve">studies </w:t>
            </w:r>
            <w:r w:rsidRPr="003D662E">
              <w:rPr>
                <w:lang w:val="en-US"/>
              </w:rPr>
              <w:t>computer science at the University of Hildesheim. In IIP-Ecosphere, Monika works in particular on container management, (virtualized) asset administration shells</w:t>
            </w:r>
            <w:r w:rsidR="00546963" w:rsidRPr="003D662E">
              <w:rPr>
                <w:lang w:val="en-US"/>
              </w:rPr>
              <w:t>, the python service environment</w:t>
            </w:r>
            <w:r w:rsidRPr="003D662E">
              <w:rPr>
                <w:lang w:val="en-US"/>
              </w:rPr>
              <w:t xml:space="preserve"> and (automatic) creation of containers.</w:t>
            </w:r>
          </w:p>
        </w:tc>
      </w:tr>
      <w:tr w:rsidR="00F94596" w:rsidRPr="00811234" w14:paraId="0A87A85F" w14:textId="77777777" w:rsidTr="00642E1A">
        <w:trPr>
          <w:trHeight w:val="2762"/>
        </w:trPr>
        <w:tc>
          <w:tcPr>
            <w:tcW w:w="2263" w:type="dxa"/>
            <w:tcMar>
              <w:left w:w="0" w:type="dxa"/>
              <w:right w:w="0" w:type="dxa"/>
            </w:tcMar>
          </w:tcPr>
          <w:p w14:paraId="31214095" w14:textId="1B50C9EA" w:rsidR="00F94596" w:rsidRPr="003D662E" w:rsidRDefault="00E93416" w:rsidP="00F94596">
            <w:pPr>
              <w:rPr>
                <w:b/>
                <w:noProof/>
                <w:color w:val="238FB7"/>
                <w:lang w:val="en-US"/>
              </w:rPr>
            </w:pPr>
            <w:r w:rsidRPr="003D662E">
              <w:rPr>
                <w:b/>
                <w:noProof/>
                <w:color w:val="238FB7"/>
                <w:lang w:val="en-US"/>
              </w:rPr>
              <w:drawing>
                <wp:inline distT="0" distB="0" distL="0" distR="0" wp14:anchorId="37DFB499" wp14:editId="5EFB93B7">
                  <wp:extent cx="1129030" cy="1427480"/>
                  <wp:effectExtent l="0" t="0" r="0" b="1270"/>
                  <wp:docPr id="61" name="Picture 61" descr="C:\Users\eichelberger\AppData\Local\Temp\migu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ichelberger\AppData\Local\Temp\miguel.jpg"/>
                          <pic:cNvPicPr>
                            <a:picLocks noChangeAspect="1" noChangeArrowheads="1"/>
                          </pic:cNvPicPr>
                        </pic:nvPicPr>
                        <pic:blipFill rotWithShape="1">
                          <a:blip r:embed="rId138">
                            <a:grayscl/>
                            <a:extLst>
                              <a:ext uri="{28A0092B-C50C-407E-A947-70E740481C1C}">
                                <a14:useLocalDpi xmlns:a14="http://schemas.microsoft.com/office/drawing/2010/main" val="0"/>
                              </a:ext>
                            </a:extLst>
                          </a:blip>
                          <a:srcRect l="16906" r="18424"/>
                          <a:stretch/>
                        </pic:blipFill>
                        <pic:spPr bwMode="auto">
                          <a:xfrm>
                            <a:off x="0" y="0"/>
                            <a:ext cx="1136240" cy="14365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76" w:type="dxa"/>
            <w:tcMar>
              <w:top w:w="0" w:type="dxa"/>
            </w:tcMar>
          </w:tcPr>
          <w:p w14:paraId="63B75012" w14:textId="7279954B" w:rsidR="00F94596" w:rsidRPr="00F94596" w:rsidRDefault="00F94596" w:rsidP="00F94596">
            <w:pPr>
              <w:rPr>
                <w:b/>
                <w:color w:val="238FB7"/>
                <w:lang w:val="en-US"/>
              </w:rPr>
            </w:pPr>
            <w:r w:rsidRPr="003D662E">
              <w:rPr>
                <w:b/>
                <w:color w:val="238FB7"/>
                <w:lang w:val="en-US"/>
              </w:rPr>
              <w:t>Miguel Gómez Casado</w:t>
            </w:r>
            <w:r w:rsidRPr="003D662E">
              <w:rPr>
                <w:lang w:val="en-US"/>
              </w:rPr>
              <w:t xml:space="preserve"> studies computer science at the university of Valladolid. During his ERASMUS+ visit at the University of Hildesheim, Miguel worked on service monitoring, representing monitoring information in and querying monitoring information from asset administration shells.</w:t>
            </w:r>
          </w:p>
        </w:tc>
      </w:tr>
    </w:tbl>
    <w:p w14:paraId="089624DE" w14:textId="3D30D27F" w:rsidR="007A0B46" w:rsidRPr="00B1673B" w:rsidRDefault="007A0B46" w:rsidP="00F94596">
      <w:pPr>
        <w:rPr>
          <w:lang w:val="en-US"/>
        </w:rPr>
      </w:pPr>
    </w:p>
    <w:sectPr w:rsidR="007A0B46" w:rsidRPr="00B1673B" w:rsidSect="00BB6BA2">
      <w:headerReference w:type="even" r:id="rId139"/>
      <w:headerReference w:type="default" r:id="rId140"/>
      <w:footerReference w:type="even" r:id="rId141"/>
      <w:footerReference w:type="default" r:id="rId142"/>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56A7BA" w14:textId="77777777" w:rsidR="00B77690" w:rsidRDefault="00B77690" w:rsidP="005C07D6">
      <w:pPr>
        <w:spacing w:after="0" w:line="240" w:lineRule="auto"/>
      </w:pPr>
      <w:r>
        <w:separator/>
      </w:r>
    </w:p>
  </w:endnote>
  <w:endnote w:type="continuationSeparator" w:id="0">
    <w:p w14:paraId="2A535D1B" w14:textId="77777777" w:rsidR="00B77690" w:rsidRDefault="00B77690"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9F0BA7" w:rsidRDefault="009F0BA7">
    <w:pPr>
      <w:pStyle w:val="Footer"/>
    </w:pPr>
    <w:r>
      <w:rPr>
        <w:noProof/>
        <w:lang w:val="en-US"/>
      </w:rPr>
      <mc:AlternateContent>
        <mc:Choice Requires="wps">
          <w:drawing>
            <wp:anchor distT="0" distB="0" distL="114300" distR="114300" simplePos="0" relativeHeight="251668480" behindDoc="1" locked="0" layoutInCell="1" allowOverlap="1" wp14:anchorId="559F1FD4" wp14:editId="735B5D63">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238EB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AF936"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" fillcolor="#238eb9"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9F0BA7" w:rsidRPr="00E46558" w:rsidRDefault="009F0BA7">
    <w:pPr>
      <w:pStyle w:val="Footer"/>
      <w:rPr>
        <w:color w:val="808080" w:themeColor="background1" w:themeShade="80"/>
        <w:sz w:val="18"/>
        <w:szCs w:val="18"/>
      </w:rPr>
    </w:pPr>
  </w:p>
  <w:p w14:paraId="1FD5EB09" w14:textId="248C8368" w:rsidR="009F0BA7" w:rsidRPr="00E46558" w:rsidRDefault="009F0BA7">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294AA4B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238FB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A68C5"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" fillcolor="#238fb7"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B7F555" w14:textId="77777777" w:rsidR="00B77690" w:rsidRDefault="00B77690" w:rsidP="005C07D6">
      <w:pPr>
        <w:spacing w:after="0" w:line="240" w:lineRule="auto"/>
      </w:pPr>
      <w:r>
        <w:separator/>
      </w:r>
    </w:p>
  </w:footnote>
  <w:footnote w:type="continuationSeparator" w:id="0">
    <w:p w14:paraId="7172C63D" w14:textId="77777777" w:rsidR="00B77690" w:rsidRDefault="00B77690" w:rsidP="005C07D6">
      <w:pPr>
        <w:spacing w:after="0" w:line="240" w:lineRule="auto"/>
      </w:pPr>
      <w:r>
        <w:continuationSeparator/>
      </w:r>
    </w:p>
  </w:footnote>
  <w:footnote w:id="1">
    <w:p w14:paraId="74603A00" w14:textId="3D55179E" w:rsidR="00A755B5" w:rsidRPr="00085F89" w:rsidRDefault="00A755B5">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A755B5" w:rsidRPr="009E3BD1" w:rsidRDefault="00A755B5"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A755B5" w:rsidRPr="00072CE4" w:rsidRDefault="00A755B5">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A755B5" w:rsidRPr="00891CB3" w:rsidRDefault="00A755B5"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A755B5" w:rsidRPr="00CF15B2" w:rsidRDefault="00A755B5">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A755B5" w:rsidRPr="000011E5" w:rsidRDefault="00A755B5"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A755B5" w:rsidRPr="00DB5F74" w:rsidRDefault="00A755B5">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A755B5" w:rsidRPr="009D50BD" w:rsidRDefault="00A755B5">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A755B5" w:rsidRPr="009D50BD" w:rsidRDefault="00A755B5">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A755B5" w:rsidRPr="009D50BD" w:rsidRDefault="00A755B5">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A755B5" w:rsidRPr="00290596" w:rsidRDefault="00A755B5">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A755B5" w:rsidRPr="00290596" w:rsidRDefault="00A755B5"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A755B5" w:rsidRDefault="00A755B5">
      <w:pPr>
        <w:pStyle w:val="FootnoteText"/>
      </w:pPr>
      <w:r>
        <w:rPr>
          <w:rStyle w:val="FootnoteReference"/>
        </w:rPr>
        <w:footnoteRef/>
      </w:r>
      <w:r>
        <w:t xml:space="preserve"> </w:t>
      </w:r>
    </w:p>
  </w:footnote>
  <w:footnote w:id="14">
    <w:p w14:paraId="4F148D75" w14:textId="5C70AC83" w:rsidR="00A755B5" w:rsidRDefault="00A755B5"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3D66DB63" w14:textId="1B38F7AC" w:rsidR="00A755B5" w:rsidRPr="001D1274" w:rsidRDefault="00A755B5">
      <w:pPr>
        <w:pStyle w:val="FootnoteText"/>
      </w:pPr>
      <w:r>
        <w:rPr>
          <w:rStyle w:val="FootnoteReference"/>
        </w:rPr>
        <w:footnoteRef/>
      </w:r>
      <w:r>
        <w:t xml:space="preserve"> </w:t>
      </w:r>
      <w:hyperlink r:id="rId15" w:history="1">
        <w:r w:rsidRPr="003E5E1E">
          <w:rPr>
            <w:rStyle w:val="Hyperlink"/>
          </w:rPr>
          <w:t>https://rgse.uni-koblenz.de/carisma/</w:t>
        </w:r>
      </w:hyperlink>
      <w:r>
        <w:t xml:space="preserve"> </w:t>
      </w:r>
    </w:p>
  </w:footnote>
  <w:footnote w:id="16">
    <w:p w14:paraId="68D74DEB" w14:textId="08AB8875" w:rsidR="00A755B5" w:rsidRPr="00C57C0C" w:rsidRDefault="00A755B5">
      <w:pPr>
        <w:pStyle w:val="FootnoteText"/>
        <w:rPr>
          <w:lang w:val="en-GB"/>
        </w:rPr>
      </w:pPr>
      <w:r>
        <w:rPr>
          <w:rStyle w:val="FootnoteReference"/>
        </w:rPr>
        <w:footnoteRef/>
      </w:r>
      <w:r w:rsidRPr="00C57C0C">
        <w:rPr>
          <w:lang w:val="en-GB"/>
        </w:rPr>
        <w:t xml:space="preserve"> </w:t>
      </w:r>
      <w:hyperlink r:id="rId16" w:history="1">
        <w:r w:rsidRPr="00455A44">
          <w:rPr>
            <w:rStyle w:val="Hyperlink"/>
            <w:lang w:val="en-GB"/>
          </w:rPr>
          <w:t>https://maven.apache.org/</w:t>
        </w:r>
      </w:hyperlink>
      <w:r w:rsidRPr="00455A44">
        <w:rPr>
          <w:lang w:val="en-GB"/>
        </w:rPr>
        <w:t xml:space="preserve"> also tested with 3.8.5</w:t>
      </w:r>
    </w:p>
  </w:footnote>
  <w:footnote w:id="17">
    <w:p w14:paraId="693CAC3E" w14:textId="73287137" w:rsidR="00A755B5" w:rsidRPr="00C57C0C" w:rsidRDefault="00A755B5">
      <w:pPr>
        <w:pStyle w:val="FootnoteText"/>
        <w:rPr>
          <w:lang w:val="en-GB"/>
        </w:rPr>
      </w:pPr>
      <w:r>
        <w:rPr>
          <w:rStyle w:val="FootnoteReference"/>
        </w:rPr>
        <w:footnoteRef/>
      </w:r>
      <w:r w:rsidRPr="00C57C0C">
        <w:rPr>
          <w:lang w:val="en-GB"/>
        </w:rPr>
        <w:t xml:space="preserve"> </w:t>
      </w:r>
      <w:hyperlink r:id="rId17" w:history="1">
        <w:r w:rsidRPr="00C57C0C">
          <w:rPr>
            <w:rStyle w:val="Hyperlink"/>
            <w:lang w:val="en-GB"/>
          </w:rPr>
          <w:t>https://git-scm.com/</w:t>
        </w:r>
      </w:hyperlink>
      <w:r w:rsidRPr="00C57C0C">
        <w:rPr>
          <w:lang w:val="en-GB"/>
        </w:rPr>
        <w:t xml:space="preserve"> </w:t>
      </w:r>
    </w:p>
  </w:footnote>
  <w:footnote w:id="18">
    <w:p w14:paraId="0261B8CE" w14:textId="2235E92F" w:rsidR="00A755B5" w:rsidRPr="00C57C0C" w:rsidRDefault="00A755B5">
      <w:pPr>
        <w:pStyle w:val="FootnoteText"/>
        <w:rPr>
          <w:lang w:val="en-GB"/>
        </w:rPr>
      </w:pPr>
      <w:r>
        <w:rPr>
          <w:rStyle w:val="FootnoteReference"/>
        </w:rPr>
        <w:footnoteRef/>
      </w:r>
      <w:r w:rsidRPr="00C57C0C">
        <w:rPr>
          <w:lang w:val="en-GB"/>
        </w:rPr>
        <w:t xml:space="preserve"> </w:t>
      </w:r>
      <w:hyperlink r:id="rId18" w:history="1">
        <w:r w:rsidRPr="00455A44">
          <w:rPr>
            <w:rStyle w:val="Hyperlink"/>
            <w:lang w:val="en-GB"/>
          </w:rPr>
          <w:t>https://checkstyle.sourceforge.io/</w:t>
        </w:r>
      </w:hyperlink>
      <w:r w:rsidRPr="00455A44">
        <w:rPr>
          <w:lang w:val="en-GB"/>
        </w:rPr>
        <w:t xml:space="preserve"> known working versions are 8.35 up to 8.41</w:t>
      </w:r>
    </w:p>
  </w:footnote>
  <w:footnote w:id="19">
    <w:p w14:paraId="65CF2595" w14:textId="2F0FAC3A" w:rsidR="00A755B5" w:rsidRPr="009B6A0E" w:rsidRDefault="00A755B5">
      <w:pPr>
        <w:pStyle w:val="FootnoteText"/>
        <w:rPr>
          <w:lang w:val="en-GB"/>
        </w:rPr>
      </w:pPr>
      <w:r>
        <w:rPr>
          <w:rStyle w:val="FootnoteReference"/>
        </w:rPr>
        <w:footnoteRef/>
      </w:r>
      <w:r w:rsidRPr="009B6A0E">
        <w:rPr>
          <w:lang w:val="en-GB"/>
        </w:rPr>
        <w:t xml:space="preserve"> </w:t>
      </w:r>
      <w:r>
        <w:rPr>
          <w:lang w:val="en-GB"/>
        </w:rPr>
        <w:t>Python 3.8 does not support the automatic class loading employed by the platform.</w:t>
      </w:r>
    </w:p>
  </w:footnote>
  <w:footnote w:id="20">
    <w:p w14:paraId="40799E05" w14:textId="0FE63B7C" w:rsidR="00A755B5" w:rsidRPr="00C57C0C" w:rsidRDefault="00A755B5">
      <w:pPr>
        <w:pStyle w:val="FootnoteText"/>
        <w:rPr>
          <w:lang w:val="en-GB"/>
        </w:rPr>
      </w:pPr>
      <w:r>
        <w:rPr>
          <w:rStyle w:val="FootnoteReference"/>
        </w:rPr>
        <w:footnoteRef/>
      </w:r>
      <w:r w:rsidRPr="00C57C0C">
        <w:rPr>
          <w:lang w:val="en-GB"/>
        </w:rPr>
        <w:t xml:space="preserve"> </w:t>
      </w:r>
      <w:hyperlink r:id="rId19" w:history="1">
        <w:r w:rsidRPr="00C57C0C">
          <w:rPr>
            <w:rStyle w:val="Hyperlink"/>
            <w:lang w:val="en-GB"/>
          </w:rPr>
          <w:t>https://en.wikipedia.org/wiki/YAML</w:t>
        </w:r>
      </w:hyperlink>
      <w:r w:rsidRPr="00C57C0C">
        <w:rPr>
          <w:lang w:val="en-GB"/>
        </w:rPr>
        <w:t xml:space="preserve"> </w:t>
      </w:r>
    </w:p>
  </w:footnote>
  <w:footnote w:id="21">
    <w:p w14:paraId="11960A5B" w14:textId="085979D1" w:rsidR="00A755B5" w:rsidRPr="00441192" w:rsidRDefault="00A755B5">
      <w:pPr>
        <w:pStyle w:val="FootnoteText"/>
        <w:rPr>
          <w:lang w:val="en-GB"/>
        </w:rPr>
      </w:pPr>
      <w:r>
        <w:rPr>
          <w:rStyle w:val="FootnoteReference"/>
        </w:rPr>
        <w:footnoteRef/>
      </w:r>
      <w:r w:rsidRPr="00441192">
        <w:rPr>
          <w:lang w:val="en-GB"/>
        </w:rPr>
        <w:t xml:space="preserve"> </w:t>
      </w:r>
      <w:hyperlink r:id="rId20" w:history="1">
        <w:r w:rsidRPr="00441192">
          <w:rPr>
            <w:rStyle w:val="Hyperlink"/>
            <w:lang w:val="en-GB"/>
          </w:rPr>
          <w:t>https://www.json.org/json-en.html</w:t>
        </w:r>
      </w:hyperlink>
      <w:r w:rsidRPr="00441192">
        <w:rPr>
          <w:lang w:val="en-GB"/>
        </w:rPr>
        <w:t xml:space="preserve"> </w:t>
      </w:r>
    </w:p>
  </w:footnote>
  <w:footnote w:id="22">
    <w:p w14:paraId="7C8DF52E" w14:textId="7E41EF7B" w:rsidR="00A755B5" w:rsidRPr="0085763E" w:rsidRDefault="00A755B5"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3">
    <w:p w14:paraId="7C7EE492" w14:textId="688AAED7" w:rsidR="00A755B5" w:rsidRPr="009E0408" w:rsidRDefault="00A755B5">
      <w:pPr>
        <w:pStyle w:val="FootnoteText"/>
        <w:rPr>
          <w:lang w:val="en-US"/>
        </w:rPr>
      </w:pPr>
      <w:r>
        <w:rPr>
          <w:rStyle w:val="FootnoteReference"/>
        </w:rPr>
        <w:footnoteRef/>
      </w:r>
      <w:r w:rsidRPr="009E0408">
        <w:rPr>
          <w:lang w:val="en-US"/>
        </w:rPr>
        <w:t xml:space="preserve"> </w:t>
      </w:r>
      <w:hyperlink r:id="rId21" w:history="1">
        <w:r w:rsidRPr="009E0408">
          <w:rPr>
            <w:rStyle w:val="Hyperlink"/>
            <w:lang w:val="en-US"/>
          </w:rPr>
          <w:t>https://github.com/iip-ecosphere/platform/</w:t>
        </w:r>
      </w:hyperlink>
      <w:r w:rsidRPr="009E0408">
        <w:rPr>
          <w:lang w:val="en-US"/>
        </w:rPr>
        <w:t xml:space="preserve"> </w:t>
      </w:r>
    </w:p>
  </w:footnote>
  <w:footnote w:id="24">
    <w:p w14:paraId="7130794C" w14:textId="2907B391" w:rsidR="00A755B5" w:rsidRPr="00931795" w:rsidRDefault="00A755B5">
      <w:pPr>
        <w:pStyle w:val="FootnoteText"/>
        <w:rPr>
          <w:lang w:val="en-US"/>
        </w:rPr>
      </w:pPr>
      <w:r>
        <w:rPr>
          <w:rStyle w:val="FootnoteReference"/>
        </w:rPr>
        <w:footnoteRef/>
      </w:r>
      <w:r w:rsidRPr="00931795">
        <w:rPr>
          <w:lang w:val="en-US"/>
        </w:rPr>
        <w:t xml:space="preserve"> </w:t>
      </w:r>
      <w:hyperlink r:id="rId22" w:history="1">
        <w:r w:rsidRPr="00931795">
          <w:rPr>
            <w:rStyle w:val="Hyperlink"/>
            <w:lang w:val="en-US"/>
          </w:rPr>
          <w:t>https://projects.sse.uni-hildesheim.de/qm/maven/</w:t>
        </w:r>
      </w:hyperlink>
      <w:r w:rsidRPr="00931795">
        <w:rPr>
          <w:lang w:val="en-US"/>
        </w:rPr>
        <w:t xml:space="preserve"> </w:t>
      </w:r>
    </w:p>
  </w:footnote>
  <w:footnote w:id="25">
    <w:p w14:paraId="7D5A394E" w14:textId="334356D3" w:rsidR="00A755B5" w:rsidRPr="00931795" w:rsidRDefault="00A755B5">
      <w:pPr>
        <w:pStyle w:val="FootnoteText"/>
        <w:rPr>
          <w:lang w:val="en-US"/>
        </w:rPr>
      </w:pPr>
      <w:r>
        <w:rPr>
          <w:rStyle w:val="FootnoteReference"/>
        </w:rPr>
        <w:footnoteRef/>
      </w:r>
      <w:r w:rsidRPr="00931795">
        <w:rPr>
          <w:lang w:val="en-US"/>
        </w:rPr>
        <w:t xml:space="preserve"> E.g., </w:t>
      </w:r>
      <w:hyperlink r:id="rId23" w:history="1">
        <w:r w:rsidRPr="00931795">
          <w:rPr>
            <w:rStyle w:val="Hyperlink"/>
            <w:lang w:val="en-US"/>
          </w:rPr>
          <w:t>https://repo1.maven.org/maven2/de/iip-ecosphere/platform/</w:t>
        </w:r>
      </w:hyperlink>
      <w:r w:rsidRPr="00931795">
        <w:rPr>
          <w:lang w:val="en-US"/>
        </w:rPr>
        <w:t xml:space="preserve">, </w:t>
      </w:r>
      <w:hyperlink r:id="rId24" w:history="1">
        <w:r w:rsidRPr="00931795">
          <w:rPr>
            <w:rStyle w:val="Hyperlink"/>
            <w:lang w:val="en-US"/>
          </w:rPr>
          <w:t>https://search.maven.org/artifact/de.iip-ecosphere.platform/transport</w:t>
        </w:r>
      </w:hyperlink>
      <w:r w:rsidRPr="00931795">
        <w:rPr>
          <w:lang w:val="en-US"/>
        </w:rPr>
        <w:t xml:space="preserve">  </w:t>
      </w:r>
    </w:p>
  </w:footnote>
  <w:footnote w:id="26">
    <w:p w14:paraId="72128536" w14:textId="57F307FE" w:rsidR="00A755B5" w:rsidRPr="000048B7" w:rsidRDefault="00A755B5">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7">
    <w:p w14:paraId="62AB40DF" w14:textId="24B5456C" w:rsidR="00A755B5" w:rsidRPr="00931795" w:rsidRDefault="00A755B5">
      <w:pPr>
        <w:pStyle w:val="FootnoteText"/>
        <w:rPr>
          <w:lang w:val="en-US"/>
        </w:rPr>
      </w:pPr>
      <w:r>
        <w:rPr>
          <w:rStyle w:val="FootnoteReference"/>
        </w:rPr>
        <w:footnoteRef/>
      </w:r>
      <w:r w:rsidRPr="00931795">
        <w:rPr>
          <w:lang w:val="en-US"/>
        </w:rPr>
        <w:t xml:space="preserve"> </w:t>
      </w:r>
      <w:hyperlink r:id="rId25" w:history="1">
        <w:r w:rsidRPr="00931795">
          <w:rPr>
            <w:rStyle w:val="Hyperlink"/>
            <w:lang w:val="en-US"/>
          </w:rPr>
          <w:t>https://www.eclipse.org/basyx/</w:t>
        </w:r>
      </w:hyperlink>
      <w:r w:rsidRPr="00931795">
        <w:rPr>
          <w:lang w:val="en-US"/>
        </w:rPr>
        <w:t xml:space="preserve"> </w:t>
      </w:r>
    </w:p>
  </w:footnote>
  <w:footnote w:id="28">
    <w:p w14:paraId="2DE6C669" w14:textId="77777777" w:rsidR="00A755B5" w:rsidRPr="008C5B6D" w:rsidRDefault="00A755B5"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https://mqtt.org/</w:t>
        </w:r>
      </w:hyperlink>
      <w:r>
        <w:rPr>
          <w:lang w:val="en-US"/>
        </w:rPr>
        <w:t xml:space="preserve"> </w:t>
      </w:r>
    </w:p>
  </w:footnote>
  <w:footnote w:id="29">
    <w:p w14:paraId="0956663E" w14:textId="77777777" w:rsidR="00A755B5" w:rsidRPr="008C5B6D" w:rsidRDefault="00A755B5" w:rsidP="009B1783">
      <w:pPr>
        <w:pStyle w:val="FootnoteText"/>
        <w:rPr>
          <w:lang w:val="en-US"/>
        </w:rPr>
      </w:pPr>
      <w:r>
        <w:rPr>
          <w:rStyle w:val="FootnoteReference"/>
        </w:rPr>
        <w:footnoteRef/>
      </w:r>
      <w:r w:rsidRPr="008C5B6D">
        <w:rPr>
          <w:lang w:val="en-US"/>
        </w:rPr>
        <w:t xml:space="preserve"> </w:t>
      </w:r>
      <w:hyperlink r:id="rId27" w:history="1">
        <w:r w:rsidRPr="00D01CD3">
          <w:rPr>
            <w:rStyle w:val="Hyperlink"/>
            <w:lang w:val="en-US"/>
          </w:rPr>
          <w:t>https://www.amqp.org/</w:t>
        </w:r>
      </w:hyperlink>
      <w:r>
        <w:rPr>
          <w:lang w:val="en-US"/>
        </w:rPr>
        <w:t xml:space="preserve"> </w:t>
      </w:r>
    </w:p>
  </w:footnote>
  <w:footnote w:id="30">
    <w:p w14:paraId="311C1B6D" w14:textId="77777777" w:rsidR="00A755B5" w:rsidRPr="00153B39" w:rsidRDefault="00A755B5" w:rsidP="00A3348A">
      <w:pPr>
        <w:pStyle w:val="FootnoteText"/>
        <w:rPr>
          <w:lang w:val="en-US"/>
        </w:rPr>
      </w:pPr>
      <w:r>
        <w:rPr>
          <w:rStyle w:val="FootnoteReference"/>
        </w:rPr>
        <w:footnoteRef/>
      </w:r>
      <w:r w:rsidRPr="00153B39">
        <w:rPr>
          <w:lang w:val="en-US"/>
        </w:rPr>
        <w:t xml:space="preserve"> </w:t>
      </w:r>
      <w:hyperlink r:id="rId28"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1">
    <w:p w14:paraId="5BF31E6C" w14:textId="77777777" w:rsidR="00A755B5" w:rsidRPr="00E701BA" w:rsidRDefault="00A755B5" w:rsidP="00FF08B7">
      <w:pPr>
        <w:pStyle w:val="FootnoteText"/>
        <w:rPr>
          <w:lang w:val="en-US"/>
        </w:rPr>
      </w:pPr>
      <w:r>
        <w:rPr>
          <w:rStyle w:val="FootnoteReference"/>
        </w:rPr>
        <w:footnoteRef/>
      </w:r>
      <w:r w:rsidRPr="00E701BA">
        <w:rPr>
          <w:lang w:val="en-US"/>
        </w:rPr>
        <w:t xml:space="preserve"> </w:t>
      </w:r>
      <w:hyperlink r:id="rId29" w:history="1">
        <w:r w:rsidRPr="00D01CD3">
          <w:rPr>
            <w:rStyle w:val="Hyperlink"/>
            <w:lang w:val="en-US"/>
          </w:rPr>
          <w:t>https://www.internationaldataspaces.org/</w:t>
        </w:r>
      </w:hyperlink>
      <w:r>
        <w:rPr>
          <w:lang w:val="en-US"/>
        </w:rPr>
        <w:t xml:space="preserve"> </w:t>
      </w:r>
    </w:p>
  </w:footnote>
  <w:footnote w:id="32">
    <w:p w14:paraId="1AEDBC08" w14:textId="7D3FEBCF" w:rsidR="00A755B5" w:rsidRPr="009208B0" w:rsidRDefault="00A755B5">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3">
    <w:p w14:paraId="0070046A" w14:textId="640C7E44" w:rsidR="00A755B5" w:rsidRPr="00D56664" w:rsidRDefault="00A755B5"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4">
    <w:p w14:paraId="1246942E" w14:textId="57016229" w:rsidR="00A755B5" w:rsidRPr="000D44B8" w:rsidRDefault="00A755B5">
      <w:pPr>
        <w:pStyle w:val="FootnoteText"/>
        <w:rPr>
          <w:lang w:val="en-GB"/>
        </w:rPr>
      </w:pPr>
      <w:r>
        <w:rPr>
          <w:rStyle w:val="FootnoteReference"/>
        </w:rPr>
        <w:footnoteRef/>
      </w:r>
      <w:r w:rsidRPr="000D44B8">
        <w:rPr>
          <w:lang w:val="en-GB"/>
        </w:rPr>
        <w:t xml:space="preserve"> </w:t>
      </w:r>
      <w:hyperlink r:id="rId30" w:history="1">
        <w:r w:rsidRPr="00825603">
          <w:rPr>
            <w:rStyle w:val="Hyperlink"/>
            <w:lang w:val="en-GB"/>
          </w:rPr>
          <w:t>https://github.com/kiprotect/eps</w:t>
        </w:r>
      </w:hyperlink>
      <w:r>
        <w:rPr>
          <w:lang w:val="en-GB"/>
        </w:rPr>
        <w:t xml:space="preserve"> </w:t>
      </w:r>
    </w:p>
  </w:footnote>
  <w:footnote w:id="35">
    <w:p w14:paraId="65387D4D" w14:textId="5F85C520" w:rsidR="00A755B5" w:rsidRPr="00BC2145" w:rsidRDefault="00A755B5"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6">
    <w:p w14:paraId="6721765B" w14:textId="0A77A4C1" w:rsidR="00A755B5" w:rsidRPr="006461D2" w:rsidRDefault="00A755B5">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https://lni40.de/lni40-content/uploads/2020/11/AAS-testbed.pdf</w:t>
        </w:r>
      </w:hyperlink>
      <w:r>
        <w:rPr>
          <w:lang w:val="en-US"/>
        </w:rPr>
        <w:t xml:space="preserve"> </w:t>
      </w:r>
    </w:p>
  </w:footnote>
  <w:footnote w:id="37">
    <w:p w14:paraId="0D537847" w14:textId="1570259F" w:rsidR="00A755B5" w:rsidRPr="006461D2" w:rsidRDefault="00A755B5"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8">
    <w:p w14:paraId="32CB36E1" w14:textId="77777777" w:rsidR="00A755B5" w:rsidRPr="006461D2" w:rsidRDefault="00A755B5" w:rsidP="00F91E3C">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https://docs.oracle.com/javase/8/docs/api/java/util/ServiceLoader.html</w:t>
        </w:r>
      </w:hyperlink>
      <w:r>
        <w:rPr>
          <w:lang w:val="en-US"/>
        </w:rPr>
        <w:t xml:space="preserve"> </w:t>
      </w:r>
    </w:p>
  </w:footnote>
  <w:footnote w:id="39">
    <w:p w14:paraId="674EE56B" w14:textId="1532D8E4" w:rsidR="00A755B5" w:rsidRPr="006461D2" w:rsidRDefault="00A755B5">
      <w:pPr>
        <w:pStyle w:val="FootnoteText"/>
        <w:rPr>
          <w:lang w:val="en-US"/>
        </w:rPr>
      </w:pPr>
      <w:r>
        <w:rPr>
          <w:rStyle w:val="FootnoteReference"/>
        </w:rPr>
        <w:footnoteRef/>
      </w:r>
      <w:r w:rsidRPr="006461D2">
        <w:rPr>
          <w:lang w:val="en-US"/>
        </w:rPr>
        <w:t xml:space="preserve"> </w:t>
      </w:r>
      <w:hyperlink r:id="rId33" w:history="1">
        <w:r w:rsidRPr="009C3FDF">
          <w:rPr>
            <w:rStyle w:val="Hyperlink"/>
            <w:lang w:val="en-US"/>
          </w:rPr>
          <w:t>https://en.wikipedia.org/wiki/Adapter_pattern</w:t>
        </w:r>
      </w:hyperlink>
      <w:r>
        <w:rPr>
          <w:lang w:val="en-US"/>
        </w:rPr>
        <w:t xml:space="preserve"> </w:t>
      </w:r>
    </w:p>
  </w:footnote>
  <w:footnote w:id="40">
    <w:p w14:paraId="012C830D" w14:textId="1D5661F5" w:rsidR="00A755B5" w:rsidRPr="00C13332" w:rsidRDefault="00A755B5">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D0494D">
        <w:rPr>
          <w:lang w:val="en-US"/>
        </w:rPr>
        <w:t>3.6.3</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1">
    <w:p w14:paraId="7F6D00D7" w14:textId="03E6D77E" w:rsidR="00A755B5" w:rsidRPr="00F6358D" w:rsidRDefault="00A755B5">
      <w:pPr>
        <w:pStyle w:val="FootnoteText"/>
        <w:rPr>
          <w:lang w:val="en-GB"/>
        </w:rPr>
      </w:pPr>
      <w:r>
        <w:rPr>
          <w:rStyle w:val="FootnoteReference"/>
        </w:rPr>
        <w:footnoteRef/>
      </w:r>
      <w:r w:rsidRPr="00F6358D">
        <w:rPr>
          <w:lang w:val="en-GB"/>
        </w:rPr>
        <w:t xml:space="preserve"> </w:t>
      </w:r>
      <w:hyperlink r:id="rId34" w:history="1">
        <w:r w:rsidRPr="00A2263A">
          <w:rPr>
            <w:rStyle w:val="Hyperlink"/>
            <w:lang w:val="en-GB"/>
          </w:rPr>
          <w:t>https://github.com/profesorfalken/jSensors</w:t>
        </w:r>
      </w:hyperlink>
      <w:r>
        <w:rPr>
          <w:lang w:val="en-GB"/>
        </w:rPr>
        <w:t xml:space="preserve"> </w:t>
      </w:r>
    </w:p>
  </w:footnote>
  <w:footnote w:id="42">
    <w:p w14:paraId="05DFD927" w14:textId="48879CE4" w:rsidR="00A755B5" w:rsidRPr="00317C5D" w:rsidRDefault="00A755B5">
      <w:pPr>
        <w:pStyle w:val="FootnoteText"/>
        <w:rPr>
          <w:lang w:val="en-US"/>
        </w:rPr>
      </w:pPr>
      <w:r>
        <w:rPr>
          <w:rStyle w:val="FootnoteReference"/>
        </w:rPr>
        <w:footnoteRef/>
      </w:r>
      <w:r w:rsidRPr="00317C5D">
        <w:rPr>
          <w:lang w:val="en-US"/>
        </w:rPr>
        <w:t xml:space="preserve"> </w:t>
      </w:r>
      <w:hyperlink r:id="rId35" w:history="1">
        <w:r w:rsidRPr="00317C5D">
          <w:rPr>
            <w:rStyle w:val="Hyperlink"/>
            <w:lang w:val="en-US"/>
          </w:rPr>
          <w:t>https://github.com/oshi/oshi</w:t>
        </w:r>
      </w:hyperlink>
      <w:r w:rsidRPr="00317C5D">
        <w:rPr>
          <w:lang w:val="en-US"/>
        </w:rPr>
        <w:t xml:space="preserve"> </w:t>
      </w:r>
    </w:p>
  </w:footnote>
  <w:footnote w:id="43">
    <w:p w14:paraId="6057A259" w14:textId="4786C1D0" w:rsidR="00A755B5" w:rsidRPr="002D32EE" w:rsidRDefault="00A755B5">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4">
    <w:p w14:paraId="4589E7E8" w14:textId="09BD41A2" w:rsidR="00A755B5" w:rsidRPr="0062261D" w:rsidRDefault="00A755B5">
      <w:pPr>
        <w:pStyle w:val="FootnoteText"/>
        <w:rPr>
          <w:lang w:val="en-GB"/>
        </w:rPr>
      </w:pPr>
      <w:r w:rsidRPr="0078282C">
        <w:rPr>
          <w:rStyle w:val="FootnoteReference"/>
        </w:rPr>
        <w:footnoteRef/>
      </w:r>
      <w:r w:rsidRPr="0078282C">
        <w:rPr>
          <w:lang w:val="en-GB"/>
        </w:rPr>
        <w:t xml:space="preserve"> </w:t>
      </w:r>
      <w:hyperlink r:id="rId36" w:history="1">
        <w:r w:rsidRPr="0078282C">
          <w:rPr>
            <w:rStyle w:val="Hyperlink"/>
            <w:lang w:val="en-GB"/>
          </w:rPr>
          <w:t>https://eclass.eu/</w:t>
        </w:r>
      </w:hyperlink>
      <w:r w:rsidRPr="0078282C">
        <w:rPr>
          <w:lang w:val="en-GB"/>
        </w:rPr>
        <w:t xml:space="preserve"> IIP-Ecosphere is grateful for the support of Eclass and the ability to us the Eclass catalogue within IIP-Ecosphere in the context of a research license.</w:t>
      </w:r>
    </w:p>
  </w:footnote>
  <w:footnote w:id="45">
    <w:p w14:paraId="0624037F" w14:textId="0646BCF3" w:rsidR="00A755B5" w:rsidRPr="007F2061" w:rsidRDefault="00A755B5">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6">
    <w:p w14:paraId="2F65C456" w14:textId="1E99E4FA" w:rsidR="00A755B5" w:rsidRPr="007F2061" w:rsidRDefault="00A755B5">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7">
    <w:p w14:paraId="47A38CC3" w14:textId="0D900D99" w:rsidR="00A755B5" w:rsidRPr="00B57BEF" w:rsidRDefault="00A755B5">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in IIP-Ecosphere by a different solution or additional technical means.</w:t>
      </w:r>
    </w:p>
  </w:footnote>
  <w:footnote w:id="48">
    <w:p w14:paraId="22E8BFE1" w14:textId="2442A3EA" w:rsidR="00A755B5" w:rsidRPr="006B57FD" w:rsidRDefault="00A755B5">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IIP-Ecosphere platform typically can only operate under soft-realtime constraints. Nowadays, edge devices may bridge OT and IT, e.g., in terms of separated, but integrated hard- and soft-realtime cores, potentially controlled by different operating systems/software.</w:t>
      </w:r>
    </w:p>
  </w:footnote>
  <w:footnote w:id="49">
    <w:p w14:paraId="6C47F8DD" w14:textId="0DEB0AFF" w:rsidR="00A755B5" w:rsidRPr="00DE5787" w:rsidRDefault="00A755B5">
      <w:pPr>
        <w:pStyle w:val="FootnoteText"/>
        <w:rPr>
          <w:lang w:val="en-US"/>
        </w:rPr>
      </w:pPr>
      <w:r>
        <w:rPr>
          <w:rStyle w:val="FootnoteReference"/>
        </w:rPr>
        <w:footnoteRef/>
      </w:r>
      <w:r w:rsidRPr="00DE5787">
        <w:rPr>
          <w:lang w:val="en-US"/>
        </w:rPr>
        <w:t xml:space="preserve"> </w:t>
      </w:r>
      <w:hyperlink r:id="rId37" w:history="1">
        <w:r w:rsidRPr="007F6180">
          <w:rPr>
            <w:rStyle w:val="Hyperlink"/>
            <w:lang w:val="en-US"/>
          </w:rPr>
          <w:t>https://spring.io/projects/spring-cloud-stream</w:t>
        </w:r>
      </w:hyperlink>
      <w:r>
        <w:rPr>
          <w:lang w:val="en-US"/>
        </w:rPr>
        <w:t xml:space="preserve"> </w:t>
      </w:r>
    </w:p>
  </w:footnote>
  <w:footnote w:id="50">
    <w:p w14:paraId="35E00422" w14:textId="77777777" w:rsidR="00A755B5" w:rsidRPr="0020787C" w:rsidRDefault="00A755B5"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8" w:history="1">
        <w:r w:rsidRPr="00513568">
          <w:rPr>
            <w:rStyle w:val="Hyperlink"/>
            <w:lang w:val="en-US"/>
          </w:rPr>
          <w:t>https://www.heise.de/news/Java-Framework-Native-Spring-Anwendungen-laufen-ohne-die-JVM-5078681.html</w:t>
        </w:r>
      </w:hyperlink>
      <w:r>
        <w:rPr>
          <w:lang w:val="en-US"/>
        </w:rPr>
        <w:t xml:space="preserve"> </w:t>
      </w:r>
    </w:p>
  </w:footnote>
  <w:footnote w:id="51">
    <w:p w14:paraId="45021D6A" w14:textId="77777777" w:rsidR="00A755B5" w:rsidRPr="00252BC9" w:rsidRDefault="00A755B5" w:rsidP="007823B9">
      <w:pPr>
        <w:pStyle w:val="FootnoteText"/>
        <w:rPr>
          <w:lang w:val="en-US"/>
        </w:rPr>
      </w:pPr>
      <w:r>
        <w:rPr>
          <w:rStyle w:val="FootnoteReference"/>
        </w:rPr>
        <w:footnoteRef/>
      </w:r>
      <w:r w:rsidRPr="00252BC9">
        <w:rPr>
          <w:lang w:val="en-US"/>
        </w:rPr>
        <w:t xml:space="preserve"> </w:t>
      </w:r>
      <w:hyperlink r:id="rId39" w:history="1">
        <w:r w:rsidRPr="00252BC9">
          <w:rPr>
            <w:rStyle w:val="Hyperlink"/>
            <w:lang w:val="en-US"/>
          </w:rPr>
          <w:t>https://iot.eclipse.org/</w:t>
        </w:r>
      </w:hyperlink>
      <w:r w:rsidRPr="00252BC9">
        <w:rPr>
          <w:lang w:val="en-US"/>
        </w:rPr>
        <w:t xml:space="preserve"> </w:t>
      </w:r>
    </w:p>
  </w:footnote>
  <w:footnote w:id="52">
    <w:p w14:paraId="7D2F3DB3" w14:textId="77777777" w:rsidR="00A755B5" w:rsidRPr="002814E1" w:rsidRDefault="00A755B5"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https://projects.eclipse.org/projects/iot.paho</w:t>
        </w:r>
      </w:hyperlink>
      <w:r>
        <w:rPr>
          <w:lang w:val="en-US"/>
        </w:rPr>
        <w:t xml:space="preserve"> </w:t>
      </w:r>
    </w:p>
  </w:footnote>
  <w:footnote w:id="53">
    <w:p w14:paraId="185F0633" w14:textId="77777777" w:rsidR="00A755B5" w:rsidRPr="002814E1" w:rsidRDefault="00A755B5"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https://projects.eclipse.org/projects/iot.hono</w:t>
        </w:r>
      </w:hyperlink>
      <w:r>
        <w:rPr>
          <w:lang w:val="en-US"/>
        </w:rPr>
        <w:t xml:space="preserve"> </w:t>
      </w:r>
    </w:p>
  </w:footnote>
  <w:footnote w:id="54">
    <w:p w14:paraId="107D83E9" w14:textId="77777777" w:rsidR="00A755B5" w:rsidRPr="002814E1" w:rsidRDefault="00A755B5" w:rsidP="007823B9">
      <w:pPr>
        <w:pStyle w:val="FootnoteText"/>
        <w:rPr>
          <w:lang w:val="en-US"/>
        </w:rPr>
      </w:pPr>
      <w:r>
        <w:rPr>
          <w:rStyle w:val="FootnoteReference"/>
        </w:rPr>
        <w:footnoteRef/>
      </w:r>
      <w:r w:rsidRPr="002814E1">
        <w:rPr>
          <w:lang w:val="en-US"/>
        </w:rPr>
        <w:t xml:space="preserve"> </w:t>
      </w:r>
      <w:hyperlink r:id="rId42" w:history="1">
        <w:r w:rsidRPr="007F6180">
          <w:rPr>
            <w:rStyle w:val="Hyperlink"/>
            <w:lang w:val="en-US"/>
          </w:rPr>
          <w:t>https://projects.eclipse.org/projects/iot.milo</w:t>
        </w:r>
      </w:hyperlink>
      <w:r>
        <w:rPr>
          <w:lang w:val="en-US"/>
        </w:rPr>
        <w:t xml:space="preserve"> </w:t>
      </w:r>
    </w:p>
  </w:footnote>
  <w:footnote w:id="55">
    <w:p w14:paraId="4585BF15" w14:textId="3EDF23FF" w:rsidR="00A755B5" w:rsidRPr="00B45228" w:rsidRDefault="00A755B5">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6">
    <w:p w14:paraId="22C7D251" w14:textId="77E7149A" w:rsidR="00A755B5" w:rsidRPr="007D792A" w:rsidRDefault="00A755B5">
      <w:pPr>
        <w:pStyle w:val="FootnoteText"/>
        <w:rPr>
          <w:lang w:val="en-US"/>
        </w:rPr>
      </w:pPr>
      <w:r>
        <w:rPr>
          <w:rStyle w:val="FootnoteReference"/>
        </w:rPr>
        <w:footnoteRef/>
      </w:r>
      <w:r w:rsidRPr="007D792A">
        <w:rPr>
          <w:lang w:val="en-US"/>
        </w:rPr>
        <w:t xml:space="preserve"> </w:t>
      </w:r>
      <w:hyperlink r:id="rId43" w:history="1">
        <w:r w:rsidRPr="007F6180">
          <w:rPr>
            <w:rStyle w:val="Hyperlink"/>
            <w:lang w:val="en-US"/>
          </w:rPr>
          <w:t>https://developers.google.com/protocol-buffers</w:t>
        </w:r>
      </w:hyperlink>
      <w:r>
        <w:rPr>
          <w:lang w:val="en-US"/>
        </w:rPr>
        <w:t xml:space="preserve"> </w:t>
      </w:r>
    </w:p>
  </w:footnote>
  <w:footnote w:id="57">
    <w:p w14:paraId="6804054F" w14:textId="6AC08821" w:rsidR="00A755B5" w:rsidRPr="00A537D7" w:rsidRDefault="00A755B5">
      <w:pPr>
        <w:pStyle w:val="FootnoteText"/>
        <w:rPr>
          <w:lang w:val="en-US"/>
        </w:rPr>
      </w:pPr>
      <w:r>
        <w:rPr>
          <w:rStyle w:val="FootnoteReference"/>
        </w:rPr>
        <w:footnoteRef/>
      </w:r>
      <w:r w:rsidRPr="00A537D7">
        <w:rPr>
          <w:lang w:val="en-US"/>
        </w:rPr>
        <w:t xml:space="preserve"> </w:t>
      </w:r>
      <w:hyperlink r:id="rId44" w:history="1">
        <w:r w:rsidRPr="00F55CEA">
          <w:rPr>
            <w:rStyle w:val="Hyperlink"/>
            <w:lang w:val="en-US"/>
          </w:rPr>
          <w:t>https://netty.io/</w:t>
        </w:r>
      </w:hyperlink>
      <w:r>
        <w:rPr>
          <w:lang w:val="en-US"/>
        </w:rPr>
        <w:t xml:space="preserve"> </w:t>
      </w:r>
    </w:p>
  </w:footnote>
  <w:footnote w:id="58">
    <w:p w14:paraId="76AF068F" w14:textId="6DDB274C" w:rsidR="00A755B5" w:rsidRPr="00966C4A" w:rsidRDefault="00A755B5"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9">
    <w:p w14:paraId="4CB14E37" w14:textId="0B3BA885" w:rsidR="00A755B5" w:rsidRPr="0006519A" w:rsidRDefault="00A755B5">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D0494D" w:rsidRPr="003D662E">
        <w:rPr>
          <w:lang w:val="en-US"/>
        </w:rPr>
        <w:t xml:space="preserve">Table </w:t>
      </w:r>
      <w:r w:rsidR="00D0494D">
        <w:rPr>
          <w:noProof/>
          <w:lang w:val="en-US"/>
        </w:rPr>
        <w:t>7</w:t>
      </w:r>
      <w:r>
        <w:rPr>
          <w:lang w:val="en-US"/>
        </w:rPr>
        <w:fldChar w:fldCharType="end"/>
      </w:r>
      <w:r>
        <w:rPr>
          <w:lang w:val="en-US"/>
        </w:rPr>
        <w:t>, this leads to 13.5 GBytes up to 66 GBytes per hour.</w:t>
      </w:r>
    </w:p>
  </w:footnote>
  <w:footnote w:id="60">
    <w:p w14:paraId="6743852E" w14:textId="1E23A862" w:rsidR="00A755B5" w:rsidRPr="002F41F5" w:rsidRDefault="00A755B5">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https://projects.eclipse.org/projects/iot.californium</w:t>
        </w:r>
      </w:hyperlink>
      <w:r>
        <w:rPr>
          <w:lang w:val="en-US"/>
        </w:rPr>
        <w:t xml:space="preserve"> </w:t>
      </w:r>
    </w:p>
  </w:footnote>
  <w:footnote w:id="61">
    <w:p w14:paraId="762EE7A1" w14:textId="6531084F" w:rsidR="00A755B5" w:rsidRPr="002F41F5" w:rsidRDefault="00A755B5">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https://projects.eclipse.org/projects/iot.leshan</w:t>
        </w:r>
      </w:hyperlink>
      <w:r>
        <w:rPr>
          <w:lang w:val="en-US"/>
        </w:rPr>
        <w:t xml:space="preserve"> </w:t>
      </w:r>
    </w:p>
  </w:footnote>
  <w:footnote w:id="62">
    <w:p w14:paraId="188933F8" w14:textId="72E63F91" w:rsidR="00A755B5" w:rsidRPr="002F41F5" w:rsidRDefault="00A755B5">
      <w:pPr>
        <w:pStyle w:val="FootnoteText"/>
        <w:rPr>
          <w:lang w:val="en-US"/>
        </w:rPr>
      </w:pPr>
      <w:r>
        <w:rPr>
          <w:rStyle w:val="FootnoteReference"/>
        </w:rPr>
        <w:footnoteRef/>
      </w:r>
      <w:r w:rsidRPr="002F41F5">
        <w:rPr>
          <w:lang w:val="en-US"/>
        </w:rPr>
        <w:t xml:space="preserve"> </w:t>
      </w:r>
      <w:hyperlink r:id="rId47" w:history="1">
        <w:r w:rsidRPr="007F6180">
          <w:rPr>
            <w:rStyle w:val="Hyperlink"/>
            <w:lang w:val="en-US"/>
          </w:rPr>
          <w:t>https://projects.eclipse.org/projects/iot.tahu</w:t>
        </w:r>
      </w:hyperlink>
      <w:r>
        <w:rPr>
          <w:lang w:val="en-US"/>
        </w:rPr>
        <w:t xml:space="preserve"> </w:t>
      </w:r>
    </w:p>
  </w:footnote>
  <w:footnote w:id="63">
    <w:p w14:paraId="304204A0" w14:textId="3AE30031" w:rsidR="00A755B5" w:rsidRPr="006724F7" w:rsidRDefault="00A755B5">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https://projects.eclipse.org/projects/iot.agail</w:t>
        </w:r>
      </w:hyperlink>
      <w:r>
        <w:rPr>
          <w:lang w:val="en-US"/>
        </w:rPr>
        <w:t xml:space="preserve"> </w:t>
      </w:r>
    </w:p>
  </w:footnote>
  <w:footnote w:id="64">
    <w:p w14:paraId="68451594" w14:textId="2BC90A8E" w:rsidR="00A755B5" w:rsidRPr="006724F7" w:rsidRDefault="00A755B5">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https://www.eclipse.org/kapua/</w:t>
        </w:r>
      </w:hyperlink>
      <w:r>
        <w:rPr>
          <w:lang w:val="en-US"/>
        </w:rPr>
        <w:t xml:space="preserve"> </w:t>
      </w:r>
    </w:p>
  </w:footnote>
  <w:footnote w:id="65">
    <w:p w14:paraId="44722AA8" w14:textId="1B3D1815" w:rsidR="00A755B5" w:rsidRPr="006724F7" w:rsidRDefault="00A755B5">
      <w:pPr>
        <w:pStyle w:val="FootnoteText"/>
        <w:rPr>
          <w:lang w:val="en-US"/>
        </w:rPr>
      </w:pPr>
      <w:r>
        <w:rPr>
          <w:rStyle w:val="FootnoteReference"/>
        </w:rPr>
        <w:footnoteRef/>
      </w:r>
      <w:r w:rsidRPr="006724F7">
        <w:rPr>
          <w:lang w:val="en-US"/>
        </w:rPr>
        <w:t xml:space="preserve"> </w:t>
      </w:r>
      <w:hyperlink r:id="rId50" w:history="1">
        <w:r w:rsidRPr="005513A8">
          <w:rPr>
            <w:rStyle w:val="Hyperlink"/>
            <w:lang w:val="en-US"/>
          </w:rPr>
          <w:t>https://projects.eclipse.org/projects/iot.ponte</w:t>
        </w:r>
      </w:hyperlink>
      <w:r>
        <w:rPr>
          <w:lang w:val="en-US"/>
        </w:rPr>
        <w:t xml:space="preserve"> </w:t>
      </w:r>
    </w:p>
  </w:footnote>
  <w:footnote w:id="66">
    <w:p w14:paraId="28B1599D" w14:textId="77777777" w:rsidR="00A755B5" w:rsidRPr="00B60C22" w:rsidRDefault="00A755B5"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7">
    <w:p w14:paraId="71F02203" w14:textId="77777777" w:rsidR="00A755B5" w:rsidRPr="00017DA6" w:rsidRDefault="00A755B5" w:rsidP="009772A1">
      <w:pPr>
        <w:pStyle w:val="FootnoteText"/>
        <w:rPr>
          <w:lang w:val="en-US"/>
        </w:rPr>
      </w:pPr>
      <w:r>
        <w:rPr>
          <w:rStyle w:val="FootnoteReference"/>
        </w:rPr>
        <w:footnoteRef/>
      </w:r>
      <w:r w:rsidRPr="00017DA6">
        <w:rPr>
          <w:lang w:val="en-US"/>
        </w:rPr>
        <w:t xml:space="preserve"> </w:t>
      </w:r>
      <w:r>
        <w:rPr>
          <w:lang w:val="en-US"/>
        </w:rPr>
        <w:t>So far it seems that no elements can be removed at runtime from an AAS, potentially to not render references among them illegal.</w:t>
      </w:r>
    </w:p>
  </w:footnote>
  <w:footnote w:id="68">
    <w:p w14:paraId="2455D157" w14:textId="77777777" w:rsidR="00A755B5" w:rsidRPr="00BB3F40" w:rsidRDefault="00A755B5" w:rsidP="009772A1">
      <w:pPr>
        <w:pStyle w:val="FootnoteText"/>
        <w:rPr>
          <w:lang w:val="en-US"/>
        </w:rPr>
      </w:pPr>
      <w:r>
        <w:rPr>
          <w:rStyle w:val="FootnoteReference"/>
        </w:rPr>
        <w:footnoteRef/>
      </w:r>
      <w:r w:rsidRPr="00BB3F40">
        <w:rPr>
          <w:lang w:val="en-US"/>
        </w:rPr>
        <w:t xml:space="preserve"> </w:t>
      </w:r>
      <w:r>
        <w:rPr>
          <w:lang w:val="en-US"/>
        </w:rPr>
        <w:t>While BaSyx is the default implementation for IIP-Ecosphere, this connector provides the possibility to define the individual instance to be used, i.e., individual instances for specific connections may use other factory instances than the default one.</w:t>
      </w:r>
    </w:p>
  </w:footnote>
  <w:footnote w:id="69">
    <w:p w14:paraId="235A4E0E" w14:textId="581253CA" w:rsidR="00A755B5" w:rsidRPr="002A3DEC" w:rsidRDefault="00A755B5">
      <w:pPr>
        <w:pStyle w:val="FootnoteText"/>
        <w:rPr>
          <w:lang w:val="en-US"/>
        </w:rPr>
      </w:pPr>
      <w:r>
        <w:rPr>
          <w:rStyle w:val="FootnoteReference"/>
        </w:rPr>
        <w:footnoteRef/>
      </w:r>
      <w:r w:rsidRPr="002A3DEC">
        <w:rPr>
          <w:lang w:val="en-US"/>
        </w:rPr>
        <w:t xml:space="preserve"> In the </w:t>
      </w:r>
      <w:r>
        <w:rPr>
          <w:lang w:val="en-US"/>
        </w:rPr>
        <w:t xml:space="preserve">requirements </w:t>
      </w:r>
      <w:r w:rsidRPr="002A3DEC">
        <w:rPr>
          <w:lang w:val="en-US"/>
        </w:rPr>
        <w:t>review tables, „r</w:t>
      </w:r>
      <w:r>
        <w:rPr>
          <w:lang w:val="en-US"/>
        </w:rPr>
        <w:t>ealized” refers to implemented in terms of functionality, committed into the IIP-Ecosphere GitHub repository, tested and integrated with the platform functionality. Text in italics refers to missing functionality, i.e., entries that are partially formatted in italics typically indicate partial realization. Work in progress or incomplete/non-integrated realization may be excluded from platform releases.</w:t>
      </w:r>
    </w:p>
  </w:footnote>
  <w:footnote w:id="70">
    <w:p w14:paraId="34653BF7" w14:textId="41AB11DA" w:rsidR="00A755B5" w:rsidRPr="00BA7F56" w:rsidRDefault="00A755B5">
      <w:pPr>
        <w:pStyle w:val="FootnoteText"/>
        <w:rPr>
          <w:lang w:val="en-US"/>
        </w:rPr>
      </w:pPr>
      <w:r>
        <w:rPr>
          <w:rStyle w:val="FootnoteReference"/>
        </w:rPr>
        <w:footnoteRef/>
      </w:r>
      <w:r w:rsidRPr="00BA7F56">
        <w:rPr>
          <w:lang w:val="en-US"/>
        </w:rPr>
        <w:t xml:space="preserve"> </w:t>
      </w:r>
      <w:hyperlink r:id="rId51" w:history="1">
        <w:r w:rsidRPr="00F6456D">
          <w:rPr>
            <w:rStyle w:val="Hyperlink"/>
            <w:lang w:val="en-US"/>
          </w:rPr>
          <w:t>https://micrometer.io/</w:t>
        </w:r>
      </w:hyperlink>
      <w:r>
        <w:rPr>
          <w:lang w:val="en-US"/>
        </w:rPr>
        <w:t xml:space="preserve"> </w:t>
      </w:r>
    </w:p>
  </w:footnote>
  <w:footnote w:id="71">
    <w:p w14:paraId="4D59145A" w14:textId="21480E50" w:rsidR="00A755B5" w:rsidRPr="00CB053F" w:rsidRDefault="00A755B5">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72">
    <w:p w14:paraId="1995B9F4" w14:textId="77777777" w:rsidR="00A755B5" w:rsidRPr="001D1274" w:rsidRDefault="00A755B5" w:rsidP="008A4B2E">
      <w:pPr>
        <w:pStyle w:val="FootnoteText"/>
        <w:rPr>
          <w:lang w:val="en-US"/>
        </w:rPr>
      </w:pPr>
      <w:r>
        <w:rPr>
          <w:rStyle w:val="FootnoteReference"/>
        </w:rPr>
        <w:footnoteRef/>
      </w:r>
      <w:r w:rsidRPr="001D1274">
        <w:rPr>
          <w:lang w:val="en-US"/>
        </w:rPr>
        <w:t xml:space="preserve"> </w:t>
      </w:r>
      <w:hyperlink r:id="rId52" w:history="1">
        <w:r w:rsidRPr="00850F75">
          <w:rPr>
            <w:rStyle w:val="Hyperlink"/>
            <w:lang w:val="en-US"/>
          </w:rPr>
          <w:t>https://micrometer.io/docs/concepts</w:t>
        </w:r>
      </w:hyperlink>
      <w:r>
        <w:rPr>
          <w:lang w:val="en-US"/>
        </w:rPr>
        <w:t xml:space="preserve"> </w:t>
      </w:r>
    </w:p>
  </w:footnote>
  <w:footnote w:id="73">
    <w:p w14:paraId="15A1A8CE" w14:textId="7F6FCE1A" w:rsidR="00A755B5" w:rsidRPr="00146F44" w:rsidRDefault="00A755B5">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https://de.wikipedia.org/wiki/Representational_State_Transfer</w:t>
        </w:r>
      </w:hyperlink>
      <w:r>
        <w:rPr>
          <w:lang w:val="en-GB"/>
        </w:rPr>
        <w:t xml:space="preserve"> </w:t>
      </w:r>
    </w:p>
  </w:footnote>
  <w:footnote w:id="74">
    <w:p w14:paraId="14DEA6EA" w14:textId="1BD60B43" w:rsidR="00A755B5" w:rsidRPr="00146F44" w:rsidRDefault="00A755B5">
      <w:pPr>
        <w:pStyle w:val="FootnoteText"/>
        <w:rPr>
          <w:lang w:val="en-GB"/>
        </w:rPr>
      </w:pPr>
      <w:r>
        <w:rPr>
          <w:rStyle w:val="FootnoteReference"/>
        </w:rPr>
        <w:footnoteRef/>
      </w:r>
      <w:r w:rsidRPr="00146F44">
        <w:rPr>
          <w:lang w:val="en-GB"/>
        </w:rPr>
        <w:t xml:space="preserve"> </w:t>
      </w:r>
      <w:hyperlink r:id="rId54" w:history="1">
        <w:r w:rsidRPr="00345B3B">
          <w:rPr>
            <w:rStyle w:val="Hyperlink"/>
            <w:lang w:val="en-GB"/>
          </w:rPr>
          <w:t>https://de.wikipedia.org/wiki/WebSocket</w:t>
        </w:r>
      </w:hyperlink>
      <w:r>
        <w:rPr>
          <w:lang w:val="en-GB"/>
        </w:rPr>
        <w:t xml:space="preserve"> </w:t>
      </w:r>
    </w:p>
  </w:footnote>
  <w:footnote w:id="75">
    <w:p w14:paraId="5BBF75C9" w14:textId="02AC3CB0" w:rsidR="00A755B5" w:rsidRPr="00FA78D0" w:rsidRDefault="00A755B5">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https://de.wikipedia.org/wiki/Remote_Procedure_Call</w:t>
        </w:r>
      </w:hyperlink>
      <w:r>
        <w:rPr>
          <w:lang w:val="en-GB"/>
        </w:rPr>
        <w:t xml:space="preserve"> </w:t>
      </w:r>
    </w:p>
  </w:footnote>
  <w:footnote w:id="76">
    <w:p w14:paraId="5CD71514" w14:textId="0A84C4F6" w:rsidR="00A755B5" w:rsidRPr="00FA78D0" w:rsidRDefault="00A755B5">
      <w:pPr>
        <w:pStyle w:val="FootnoteText"/>
        <w:rPr>
          <w:lang w:val="en-GB"/>
        </w:rPr>
      </w:pPr>
      <w:r>
        <w:rPr>
          <w:rStyle w:val="FootnoteReference"/>
        </w:rPr>
        <w:footnoteRef/>
      </w:r>
      <w:r w:rsidRPr="00FA78D0">
        <w:rPr>
          <w:lang w:val="en-GB"/>
        </w:rPr>
        <w:t xml:space="preserve"> </w:t>
      </w:r>
      <w:hyperlink r:id="rId56" w:history="1">
        <w:r w:rsidRPr="00345B3B">
          <w:rPr>
            <w:rStyle w:val="Hyperlink"/>
            <w:lang w:val="en-GB"/>
          </w:rPr>
          <w:t>https://grpc.io/</w:t>
        </w:r>
      </w:hyperlink>
      <w:r>
        <w:rPr>
          <w:lang w:val="en-GB"/>
        </w:rPr>
        <w:t xml:space="preserve"> </w:t>
      </w:r>
    </w:p>
  </w:footnote>
  <w:footnote w:id="77">
    <w:p w14:paraId="7DD1C80A" w14:textId="105F45AF" w:rsidR="00A755B5" w:rsidRPr="00D62741" w:rsidRDefault="00A755B5">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8">
    <w:p w14:paraId="509AE17C" w14:textId="315D8F09" w:rsidR="00A755B5" w:rsidRPr="005736E5" w:rsidRDefault="00A755B5">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9">
    <w:p w14:paraId="2E4D1099" w14:textId="76BACF00" w:rsidR="00A755B5" w:rsidRPr="00906533" w:rsidRDefault="00A755B5">
      <w:pPr>
        <w:pStyle w:val="FootnoteText"/>
        <w:rPr>
          <w:lang w:val="en-US"/>
        </w:rPr>
      </w:pPr>
      <w:r>
        <w:rPr>
          <w:rStyle w:val="FootnoteReference"/>
        </w:rPr>
        <w:footnoteRef/>
      </w:r>
      <w:r w:rsidRPr="00906533">
        <w:rPr>
          <w:lang w:val="en-US"/>
        </w:rPr>
        <w:t xml:space="preserve"> </w:t>
      </w:r>
      <w:hyperlink r:id="rId57"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8"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80">
    <w:p w14:paraId="25883283" w14:textId="77777777" w:rsidR="00A755B5" w:rsidRPr="00A332BC" w:rsidRDefault="00A755B5" w:rsidP="00906533">
      <w:pPr>
        <w:pStyle w:val="FootnoteText"/>
        <w:rPr>
          <w:lang w:val="en-US"/>
        </w:rPr>
      </w:pPr>
      <w:r>
        <w:rPr>
          <w:rStyle w:val="FootnoteReference"/>
        </w:rPr>
        <w:footnoteRef/>
      </w:r>
      <w:r w:rsidRPr="00A332BC">
        <w:rPr>
          <w:lang w:val="en-US"/>
        </w:rPr>
        <w:t xml:space="preserve"> </w:t>
      </w:r>
      <w:hyperlink r:id="rId59" w:history="1">
        <w:r w:rsidRPr="00A856FE">
          <w:rPr>
            <w:rStyle w:val="Hyperlink"/>
            <w:lang w:val="en-US"/>
          </w:rPr>
          <w:t>https://www.lfedge.org/projects/openhorizon/</w:t>
        </w:r>
      </w:hyperlink>
      <w:r>
        <w:rPr>
          <w:lang w:val="en-US"/>
        </w:rPr>
        <w:t xml:space="preserve"> </w:t>
      </w:r>
    </w:p>
  </w:footnote>
  <w:footnote w:id="81">
    <w:p w14:paraId="750683B5" w14:textId="77777777" w:rsidR="00A755B5" w:rsidRPr="00A332BC" w:rsidRDefault="00A755B5" w:rsidP="00906533">
      <w:pPr>
        <w:pStyle w:val="FootnoteText"/>
        <w:rPr>
          <w:lang w:val="en-US"/>
        </w:rPr>
      </w:pPr>
      <w:r>
        <w:rPr>
          <w:rStyle w:val="FootnoteReference"/>
        </w:rPr>
        <w:footnoteRef/>
      </w:r>
      <w:r w:rsidRPr="00A332BC">
        <w:rPr>
          <w:lang w:val="en-US"/>
        </w:rPr>
        <w:t xml:space="preserve"> </w:t>
      </w:r>
      <w:hyperlink r:id="rId60" w:history="1">
        <w:r w:rsidRPr="006F7B67">
          <w:rPr>
            <w:rStyle w:val="Hyperlink"/>
            <w:lang w:val="en-US"/>
          </w:rPr>
          <w:t>https://www.ibm.com/docs/en/edge-computing/4.1</w:t>
        </w:r>
      </w:hyperlink>
      <w:r>
        <w:rPr>
          <w:lang w:val="en-US"/>
        </w:rPr>
        <w:t xml:space="preserve"> </w:t>
      </w:r>
    </w:p>
  </w:footnote>
  <w:footnote w:id="82">
    <w:p w14:paraId="15F7B8D5" w14:textId="77777777" w:rsidR="00A755B5" w:rsidRPr="00A332BC" w:rsidRDefault="00A755B5" w:rsidP="0090653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https://kubernetes.io/de/</w:t>
        </w:r>
      </w:hyperlink>
      <w:r>
        <w:rPr>
          <w:lang w:val="en-US"/>
        </w:rPr>
        <w:t xml:space="preserve"> </w:t>
      </w:r>
    </w:p>
  </w:footnote>
  <w:footnote w:id="83">
    <w:p w14:paraId="134B0887" w14:textId="77777777" w:rsidR="00A755B5" w:rsidRPr="00A332BC" w:rsidRDefault="00A755B5" w:rsidP="003530B3">
      <w:pPr>
        <w:pStyle w:val="FootnoteText"/>
        <w:rPr>
          <w:lang w:val="en-US"/>
        </w:rPr>
      </w:pPr>
      <w:r>
        <w:rPr>
          <w:rStyle w:val="FootnoteReference"/>
        </w:rPr>
        <w:footnoteRef/>
      </w:r>
      <w:r w:rsidRPr="00A332BC">
        <w:rPr>
          <w:lang w:val="en-US"/>
        </w:rPr>
        <w:t xml:space="preserve"> </w:t>
      </w:r>
      <w:hyperlink r:id="rId62" w:history="1">
        <w:r w:rsidRPr="00A856FE">
          <w:rPr>
            <w:rStyle w:val="Hyperlink"/>
            <w:lang w:val="en-US"/>
          </w:rPr>
          <w:t>https://www.docker.com/</w:t>
        </w:r>
      </w:hyperlink>
      <w:r>
        <w:rPr>
          <w:lang w:val="en-US"/>
        </w:rPr>
        <w:t xml:space="preserve"> </w:t>
      </w:r>
    </w:p>
  </w:footnote>
  <w:footnote w:id="84">
    <w:p w14:paraId="6C2A5A0E" w14:textId="19779F62" w:rsidR="00A755B5" w:rsidRPr="001E30B4" w:rsidRDefault="00A755B5">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3"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4" w:history="1">
        <w:r w:rsidRPr="00FD0FED">
          <w:rPr>
            <w:rStyle w:val="Hyperlink"/>
            <w:lang w:val="en-US"/>
          </w:rPr>
          <w:t>https://github.com/SSEHUB/EASyProducer</w:t>
        </w:r>
      </w:hyperlink>
      <w:r w:rsidRPr="00FD0FED">
        <w:rPr>
          <w:lang w:val="en-US"/>
        </w:rPr>
        <w:t>.</w:t>
      </w:r>
    </w:p>
  </w:footnote>
  <w:footnote w:id="85">
    <w:p w14:paraId="446957E6" w14:textId="77777777" w:rsidR="00A755B5" w:rsidRPr="00B93E93" w:rsidRDefault="00A755B5" w:rsidP="00906533">
      <w:pPr>
        <w:pStyle w:val="FootnoteText"/>
        <w:rPr>
          <w:lang w:val="en-GB"/>
        </w:rPr>
      </w:pPr>
      <w:r>
        <w:rPr>
          <w:rStyle w:val="FootnoteReference"/>
        </w:rPr>
        <w:footnoteRef/>
      </w:r>
      <w:r w:rsidRPr="00B93E93">
        <w:rPr>
          <w:lang w:val="en-GB"/>
        </w:rPr>
        <w:t xml:space="preserve"> </w:t>
      </w:r>
      <w:hyperlink r:id="rId65" w:history="1">
        <w:r w:rsidRPr="005E7262">
          <w:rPr>
            <w:rStyle w:val="Hyperlink"/>
            <w:lang w:val="en-GB"/>
          </w:rPr>
          <w:t>http://tdongsi.github.io/blog/2017/04/23/docker-out-of-docker/</w:t>
        </w:r>
      </w:hyperlink>
      <w:r>
        <w:rPr>
          <w:lang w:val="en-GB"/>
        </w:rPr>
        <w:t xml:space="preserve"> </w:t>
      </w:r>
    </w:p>
  </w:footnote>
  <w:footnote w:id="86">
    <w:p w14:paraId="23BB3035" w14:textId="01A84F7C" w:rsidR="00A755B5" w:rsidRPr="00A332BC" w:rsidRDefault="00A755B5">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D0494D">
        <w:rPr>
          <w:lang w:val="en-US"/>
        </w:rPr>
        <w:t>3.4</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7">
    <w:p w14:paraId="795F113A" w14:textId="19B88017" w:rsidR="00A755B5" w:rsidRPr="00A332BC" w:rsidRDefault="00A755B5">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D0494D">
        <w:rPr>
          <w:lang w:val="en-US"/>
        </w:rPr>
        <w:t>3.4</w:t>
      </w:r>
      <w:r>
        <w:rPr>
          <w:lang w:val="en-US"/>
        </w:rPr>
        <w:fldChar w:fldCharType="end"/>
      </w:r>
      <w:r>
        <w:rPr>
          <w:lang w:val="en-US"/>
        </w:rPr>
        <w:t xml:space="preserve">. </w:t>
      </w:r>
    </w:p>
  </w:footnote>
  <w:footnote w:id="88">
    <w:p w14:paraId="3414F161" w14:textId="1043B977" w:rsidR="00A755B5" w:rsidRPr="00A67094" w:rsidRDefault="00A755B5">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https://github.com/devicehive</w:t>
        </w:r>
      </w:hyperlink>
    </w:p>
  </w:footnote>
  <w:footnote w:id="89">
    <w:p w14:paraId="5EC32193" w14:textId="6CDE0CC3" w:rsidR="00A755B5" w:rsidRPr="00A67094" w:rsidRDefault="00A755B5">
      <w:pPr>
        <w:pStyle w:val="FootnoteText"/>
        <w:rPr>
          <w:lang w:val="en-US"/>
        </w:rPr>
      </w:pPr>
      <w:r>
        <w:rPr>
          <w:rStyle w:val="FootnoteReference"/>
        </w:rPr>
        <w:footnoteRef/>
      </w:r>
      <w:r w:rsidRPr="00A67094">
        <w:rPr>
          <w:lang w:val="en-US"/>
        </w:rPr>
        <w:t xml:space="preserve"> </w:t>
      </w:r>
      <w:hyperlink r:id="rId67" w:history="1">
        <w:r w:rsidRPr="00E07EDA">
          <w:rPr>
            <w:rStyle w:val="Hyperlink"/>
            <w:lang w:val="en-US"/>
          </w:rPr>
          <w:t>https://github.com/thingsboard/thingsboard</w:t>
        </w:r>
      </w:hyperlink>
      <w:r>
        <w:rPr>
          <w:lang w:val="en-US"/>
        </w:rPr>
        <w:t xml:space="preserve"> </w:t>
      </w:r>
    </w:p>
  </w:footnote>
  <w:footnote w:id="90">
    <w:p w14:paraId="48BEAB69" w14:textId="10E550D4" w:rsidR="00A755B5" w:rsidRPr="00E44BA9" w:rsidRDefault="00A755B5">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https://github.com/minio/minio</w:t>
        </w:r>
      </w:hyperlink>
      <w:r>
        <w:rPr>
          <w:lang w:val="en-US"/>
        </w:rPr>
        <w:t xml:space="preserve"> </w:t>
      </w:r>
    </w:p>
  </w:footnote>
  <w:footnote w:id="91">
    <w:p w14:paraId="57B11339" w14:textId="1469AB4B" w:rsidR="00A755B5" w:rsidRPr="00E44BA9" w:rsidRDefault="00A755B5">
      <w:pPr>
        <w:pStyle w:val="FootnoteText"/>
        <w:rPr>
          <w:lang w:val="en-US"/>
        </w:rPr>
      </w:pPr>
      <w:r>
        <w:rPr>
          <w:rStyle w:val="FootnoteReference"/>
        </w:rPr>
        <w:footnoteRef/>
      </w:r>
      <w:r w:rsidRPr="00E44BA9">
        <w:rPr>
          <w:lang w:val="en-US"/>
        </w:rPr>
        <w:t xml:space="preserve"> </w:t>
      </w:r>
      <w:hyperlink r:id="rId69" w:history="1">
        <w:r w:rsidRPr="00E07EDA">
          <w:rPr>
            <w:rStyle w:val="Hyperlink"/>
            <w:lang w:val="en-US"/>
          </w:rPr>
          <w:t>https://github.com/openstack/swift</w:t>
        </w:r>
      </w:hyperlink>
      <w:r>
        <w:rPr>
          <w:lang w:val="en-US"/>
        </w:rPr>
        <w:t xml:space="preserve"> </w:t>
      </w:r>
    </w:p>
  </w:footnote>
  <w:footnote w:id="92">
    <w:p w14:paraId="36E2BE19" w14:textId="3616FCDE" w:rsidR="00A755B5" w:rsidRPr="00D44FA6" w:rsidRDefault="00A755B5">
      <w:pPr>
        <w:pStyle w:val="FootnoteText"/>
        <w:rPr>
          <w:lang w:val="en-US"/>
        </w:rPr>
      </w:pPr>
      <w:r>
        <w:rPr>
          <w:rStyle w:val="FootnoteReference"/>
        </w:rPr>
        <w:footnoteRef/>
      </w:r>
      <w:r w:rsidRPr="00D44FA6">
        <w:rPr>
          <w:lang w:val="en-US"/>
        </w:rPr>
        <w:t xml:space="preserve"> </w:t>
      </w:r>
      <w:hyperlink r:id="rId70" w:history="1">
        <w:r w:rsidRPr="00E60191">
          <w:rPr>
            <w:rStyle w:val="Hyperlink"/>
            <w:lang w:val="en-US"/>
          </w:rPr>
          <w:t>https://github.com/pambrose/prometheus-proxy</w:t>
        </w:r>
      </w:hyperlink>
      <w:r>
        <w:rPr>
          <w:lang w:val="en-US"/>
        </w:rPr>
        <w:t xml:space="preserve"> </w:t>
      </w:r>
    </w:p>
  </w:footnote>
  <w:footnote w:id="93">
    <w:p w14:paraId="51CD9B38" w14:textId="77777777" w:rsidR="00A755B5" w:rsidRPr="00816592" w:rsidRDefault="00A755B5" w:rsidP="00451509">
      <w:pPr>
        <w:pStyle w:val="FootnoteText"/>
        <w:rPr>
          <w:lang w:val="en-US"/>
        </w:rPr>
      </w:pPr>
      <w:r>
        <w:rPr>
          <w:rStyle w:val="FootnoteReference"/>
        </w:rPr>
        <w:footnoteRef/>
      </w:r>
      <w:r w:rsidRPr="00816592">
        <w:rPr>
          <w:lang w:val="en-US"/>
        </w:rPr>
        <w:t xml:space="preserve"> </w:t>
      </w:r>
      <w:hyperlink r:id="rId71" w:history="1">
        <w:r w:rsidRPr="00E60191">
          <w:rPr>
            <w:rStyle w:val="Hyperlink"/>
            <w:lang w:val="en-US"/>
          </w:rPr>
          <w:t>https://github.com/matjaz99/alertmonitor</w:t>
        </w:r>
      </w:hyperlink>
      <w:r>
        <w:rPr>
          <w:lang w:val="en-US"/>
        </w:rPr>
        <w:t xml:space="preserve"> </w:t>
      </w:r>
    </w:p>
  </w:footnote>
  <w:footnote w:id="94">
    <w:p w14:paraId="14810840" w14:textId="61CEC164" w:rsidR="00A755B5" w:rsidRPr="003A64FA" w:rsidRDefault="00A755B5">
      <w:pPr>
        <w:pStyle w:val="FootnoteText"/>
        <w:rPr>
          <w:lang w:val="en-US"/>
        </w:rPr>
      </w:pPr>
      <w:r>
        <w:rPr>
          <w:rStyle w:val="FootnoteReference"/>
        </w:rPr>
        <w:footnoteRef/>
      </w:r>
      <w:r w:rsidRPr="003A64FA">
        <w:rPr>
          <w:lang w:val="en-US"/>
        </w:rPr>
        <w:t xml:space="preserve"> </w:t>
      </w:r>
      <w:hyperlink r:id="rId72" w:history="1">
        <w:r w:rsidRPr="00F83E6D">
          <w:rPr>
            <w:rStyle w:val="Hyperlink"/>
            <w:lang w:val="en-US"/>
          </w:rPr>
          <w:t>https://heykodex.com/</w:t>
        </w:r>
      </w:hyperlink>
      <w:r>
        <w:rPr>
          <w:lang w:val="en-US"/>
        </w:rPr>
        <w:t xml:space="preserve">, </w:t>
      </w:r>
      <w:hyperlink r:id="rId73" w:history="1">
        <w:r w:rsidRPr="00F83E6D">
          <w:rPr>
            <w:rStyle w:val="Hyperlink"/>
            <w:lang w:val="en-US"/>
          </w:rPr>
          <w:t>https://github.com/kiprotect/kodex</w:t>
        </w:r>
      </w:hyperlink>
    </w:p>
  </w:footnote>
  <w:footnote w:id="95">
    <w:p w14:paraId="46B5926C" w14:textId="17F71B89" w:rsidR="00A755B5" w:rsidRPr="00AC213D" w:rsidRDefault="00A755B5">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https://zxing.org/w/decode.jspx</w:t>
        </w:r>
      </w:hyperlink>
      <w:r>
        <w:rPr>
          <w:lang w:val="en-GB"/>
        </w:rPr>
        <w:t xml:space="preserve"> </w:t>
      </w:r>
    </w:p>
  </w:footnote>
  <w:footnote w:id="96">
    <w:p w14:paraId="521FAC89" w14:textId="3D0B2DCE" w:rsidR="00A755B5" w:rsidRPr="00AC213D" w:rsidRDefault="00A755B5">
      <w:pPr>
        <w:pStyle w:val="FootnoteText"/>
        <w:rPr>
          <w:lang w:val="en-GB"/>
        </w:rPr>
      </w:pPr>
      <w:r>
        <w:rPr>
          <w:rStyle w:val="FootnoteReference"/>
        </w:rPr>
        <w:footnoteRef/>
      </w:r>
      <w:r w:rsidRPr="00AC213D">
        <w:rPr>
          <w:lang w:val="en-GB"/>
        </w:rPr>
        <w:t xml:space="preserve"> </w:t>
      </w:r>
      <w:hyperlink r:id="rId75" w:history="1">
        <w:r w:rsidRPr="00C51C52">
          <w:rPr>
            <w:rStyle w:val="Hyperlink"/>
            <w:lang w:val="en-GB"/>
          </w:rPr>
          <w:t>https://pypi.org/project/pyzbar/</w:t>
        </w:r>
      </w:hyperlink>
      <w:r>
        <w:rPr>
          <w:lang w:val="en-GB"/>
        </w:rPr>
        <w:t xml:space="preserve"> </w:t>
      </w:r>
    </w:p>
  </w:footnote>
  <w:footnote w:id="97">
    <w:p w14:paraId="4BF342F1" w14:textId="0467FD7F" w:rsidR="00A755B5" w:rsidRPr="00DE5C88" w:rsidRDefault="00A755B5">
      <w:pPr>
        <w:pStyle w:val="FootnoteText"/>
        <w:rPr>
          <w:lang w:val="en-GB"/>
        </w:rPr>
      </w:pPr>
      <w:r>
        <w:rPr>
          <w:rStyle w:val="FootnoteReference"/>
        </w:rPr>
        <w:footnoteRef/>
      </w:r>
      <w:r w:rsidRPr="00DE5C88">
        <w:rPr>
          <w:lang w:val="en-GB"/>
        </w:rPr>
        <w:t xml:space="preserve"> </w:t>
      </w:r>
      <w:hyperlink r:id="rId76" w:history="1">
        <w:r w:rsidRPr="002553DC">
          <w:rPr>
            <w:rStyle w:val="Hyperlink"/>
            <w:lang w:val="en-GB"/>
          </w:rPr>
          <w:t>https://flower.dev/</w:t>
        </w:r>
      </w:hyperlink>
      <w:r>
        <w:rPr>
          <w:lang w:val="en-GB"/>
        </w:rPr>
        <w:t xml:space="preserve"> </w:t>
      </w:r>
    </w:p>
  </w:footnote>
  <w:footnote w:id="98">
    <w:p w14:paraId="0D4FC75D" w14:textId="43452EB7" w:rsidR="00A755B5" w:rsidRPr="001A4D88" w:rsidRDefault="00A755B5">
      <w:pPr>
        <w:pStyle w:val="FootnoteText"/>
        <w:rPr>
          <w:lang w:val="en-GB"/>
        </w:rPr>
      </w:pPr>
      <w:r>
        <w:rPr>
          <w:rStyle w:val="FootnoteReference"/>
        </w:rPr>
        <w:footnoteRef/>
      </w:r>
      <w:r w:rsidRPr="001A4D88">
        <w:rPr>
          <w:lang w:val="en-GB"/>
        </w:rPr>
        <w:t xml:space="preserve"> </w:t>
      </w:r>
      <w:hyperlink r:id="rId77" w:history="1">
        <w:r w:rsidRPr="009165E9">
          <w:rPr>
            <w:rStyle w:val="Hyperlink"/>
            <w:lang w:val="en-GB"/>
          </w:rPr>
          <w:t>https://mip-technology.de/</w:t>
        </w:r>
      </w:hyperlink>
      <w:r>
        <w:rPr>
          <w:lang w:val="en-GB"/>
        </w:rPr>
        <w:t xml:space="preserve"> </w:t>
      </w:r>
    </w:p>
  </w:footnote>
  <w:footnote w:id="99">
    <w:p w14:paraId="408040AB" w14:textId="7184777E" w:rsidR="00A755B5" w:rsidRPr="006E6C51" w:rsidRDefault="00A755B5">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100">
    <w:p w14:paraId="7A944261" w14:textId="0D5C9860" w:rsidR="00A755B5" w:rsidRPr="006E6C51" w:rsidRDefault="00A755B5">
      <w:pPr>
        <w:pStyle w:val="FootnoteText"/>
        <w:rPr>
          <w:lang w:val="en-US"/>
        </w:rPr>
      </w:pPr>
      <w:r>
        <w:rPr>
          <w:rStyle w:val="FootnoteReference"/>
        </w:rPr>
        <w:footnoteRef/>
      </w:r>
      <w:r w:rsidRPr="006E6C51">
        <w:rPr>
          <w:lang w:val="en-US"/>
        </w:rPr>
        <w:t xml:space="preserve"> </w:t>
      </w:r>
      <w:hyperlink r:id="rId78"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101">
    <w:p w14:paraId="48C9B1D6" w14:textId="4CDB80E5" w:rsidR="00A755B5" w:rsidRPr="00002168" w:rsidRDefault="00A755B5">
      <w:pPr>
        <w:pStyle w:val="FootnoteText"/>
        <w:rPr>
          <w:lang w:val="en-US"/>
        </w:rPr>
      </w:pPr>
      <w:r>
        <w:rPr>
          <w:rStyle w:val="FootnoteReference"/>
        </w:rPr>
        <w:footnoteRef/>
      </w:r>
      <w:r w:rsidRPr="00002168">
        <w:rPr>
          <w:lang w:val="en-GB"/>
        </w:rPr>
        <w:t xml:space="preserve"> </w:t>
      </w:r>
      <w:hyperlink r:id="rId79" w:history="1">
        <w:r w:rsidRPr="00002168">
          <w:rPr>
            <w:rStyle w:val="Hyperlink"/>
            <w:lang w:val="en-US"/>
          </w:rPr>
          <w:t>https://mokkapps.de/blog/how-to-build-an-angular-app-once-and-deploy-it-to-multiple-environments/</w:t>
        </w:r>
      </w:hyperlink>
      <w:r w:rsidRPr="00002168">
        <w:rPr>
          <w:lang w:val="en-US"/>
        </w:rPr>
        <w:t xml:space="preserve"> </w:t>
      </w:r>
    </w:p>
  </w:footnote>
  <w:footnote w:id="102">
    <w:p w14:paraId="5C9FD626" w14:textId="77777777" w:rsidR="00A755B5" w:rsidRPr="00AF0A23" w:rsidRDefault="00A755B5"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3">
    <w:p w14:paraId="7B2B243B" w14:textId="431575AA" w:rsidR="00A755B5" w:rsidRPr="00A37166" w:rsidRDefault="00A755B5">
      <w:pPr>
        <w:pStyle w:val="FootnoteText"/>
        <w:rPr>
          <w:lang w:val="en-GB"/>
        </w:rPr>
      </w:pPr>
      <w:r>
        <w:rPr>
          <w:rStyle w:val="FootnoteReference"/>
        </w:rPr>
        <w:footnoteRef/>
      </w:r>
      <w:r w:rsidRPr="00A37166">
        <w:rPr>
          <w:lang w:val="en-GB"/>
        </w:rPr>
        <w:t xml:space="preserve"> </w:t>
      </w:r>
      <w:hyperlink r:id="rId80" w:history="1">
        <w:r w:rsidRPr="00510721">
          <w:rPr>
            <w:rStyle w:val="Hyperlink"/>
            <w:lang w:val="en-GB"/>
          </w:rPr>
          <w:t>https://github.com/kiprotect/hyper</w:t>
        </w:r>
      </w:hyperlink>
    </w:p>
  </w:footnote>
  <w:footnote w:id="104">
    <w:p w14:paraId="2C08C278" w14:textId="3514CEF5" w:rsidR="00A755B5" w:rsidRPr="00AB3668" w:rsidRDefault="00A755B5">
      <w:pPr>
        <w:pStyle w:val="FootnoteText"/>
        <w:rPr>
          <w:lang w:val="en-GB"/>
        </w:rPr>
      </w:pPr>
      <w:r w:rsidRPr="008A13FA">
        <w:rPr>
          <w:rStyle w:val="FootnoteReference"/>
        </w:rPr>
        <w:footnoteRef/>
      </w:r>
      <w:r w:rsidRPr="008A13FA">
        <w:rPr>
          <w:lang w:val="en-GB"/>
        </w:rPr>
        <w:t xml:space="preserve"> So far, the software nameplate is not available as standard. As platform-provided services typically involve two vendors, the actual service creator and the organization that created the integration into the platform, a linking of AAS would be required. So far, this linking is not realized, rather than just one AAS is provided.</w:t>
      </w:r>
    </w:p>
  </w:footnote>
  <w:footnote w:id="105">
    <w:p w14:paraId="6F4DD461" w14:textId="04D825D9" w:rsidR="00A755B5" w:rsidRPr="00A65A3C" w:rsidRDefault="00A755B5">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6">
    <w:p w14:paraId="5C677045" w14:textId="4EBCB979" w:rsidR="00A755B5" w:rsidRPr="000F3218" w:rsidRDefault="00A755B5">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7">
    <w:p w14:paraId="31266992" w14:textId="0A0A9CA6" w:rsidR="00A755B5" w:rsidRPr="00F35E26" w:rsidRDefault="00A755B5">
      <w:pPr>
        <w:pStyle w:val="FootnoteText"/>
        <w:rPr>
          <w:lang w:val="en-GB"/>
        </w:rPr>
      </w:pPr>
      <w:r>
        <w:rPr>
          <w:rStyle w:val="FootnoteReference"/>
        </w:rPr>
        <w:footnoteRef/>
      </w:r>
      <w:r w:rsidRPr="00F35E26">
        <w:rPr>
          <w:lang w:val="en-GB"/>
        </w:rPr>
        <w:t xml:space="preserve"> </w:t>
      </w:r>
      <w:hyperlink r:id="rId81" w:history="1">
        <w:r w:rsidRPr="00184684">
          <w:rPr>
            <w:rStyle w:val="Hyperlink"/>
            <w:lang w:val="en-GB"/>
          </w:rPr>
          <w:t>https://reference.opcfoundation.org/TMC/v200/docs/8.1</w:t>
        </w:r>
      </w:hyperlink>
      <w:r>
        <w:rPr>
          <w:lang w:val="en-GB"/>
        </w:rPr>
        <w:t xml:space="preserve"> </w:t>
      </w:r>
    </w:p>
  </w:footnote>
  <w:footnote w:id="108">
    <w:p w14:paraId="3A5AD658" w14:textId="6771283A" w:rsidR="00A755B5" w:rsidRPr="00031E18" w:rsidRDefault="00A755B5">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09">
    <w:p w14:paraId="26DE67A2" w14:textId="671E9D69" w:rsidR="00A755B5" w:rsidRPr="003961CE" w:rsidRDefault="00A755B5">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0">
    <w:p w14:paraId="01E8FF78" w14:textId="5E967741" w:rsidR="00A755B5" w:rsidRPr="00A7653E" w:rsidRDefault="00A755B5">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1">
    <w:p w14:paraId="4ACAE021" w14:textId="3F111089" w:rsidR="00A755B5" w:rsidRPr="005E6028" w:rsidRDefault="00A755B5">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D0494D">
        <w:rPr>
          <w:lang w:val="en-GB"/>
        </w:rPr>
        <w:t>8.6</w:t>
      </w:r>
      <w:r>
        <w:rPr>
          <w:lang w:val="en-GB"/>
        </w:rPr>
        <w:fldChar w:fldCharType="end"/>
      </w:r>
      <w:r>
        <w:rPr>
          <w:lang w:val="en-GB"/>
        </w:rPr>
        <w:t>.</w:t>
      </w:r>
    </w:p>
  </w:footnote>
  <w:footnote w:id="112">
    <w:p w14:paraId="6DB90526" w14:textId="77777777" w:rsidR="00A755B5" w:rsidRPr="003E5BB1" w:rsidRDefault="00A755B5" w:rsidP="00505128">
      <w:pPr>
        <w:pStyle w:val="FootnoteText"/>
        <w:rPr>
          <w:lang w:val="en-US"/>
        </w:rPr>
      </w:pPr>
      <w:r>
        <w:rPr>
          <w:rStyle w:val="FootnoteReference"/>
        </w:rPr>
        <w:footnoteRef/>
      </w:r>
      <w:r w:rsidRPr="003E5BB1">
        <w:rPr>
          <w:lang w:val="en-US"/>
        </w:rPr>
        <w:t xml:space="preserve"> </w:t>
      </w:r>
      <w:hyperlink r:id="rId82" w:history="1">
        <w:r w:rsidRPr="00C80F0B">
          <w:rPr>
            <w:rStyle w:val="Hyperlink"/>
            <w:lang w:val="en-US"/>
          </w:rPr>
          <w:t>https://github.com/iip-ecosphere/platform/tree/main/platform/examples</w:t>
        </w:r>
      </w:hyperlink>
      <w:r>
        <w:rPr>
          <w:lang w:val="en-US"/>
        </w:rPr>
        <w:t xml:space="preserve"> </w:t>
      </w:r>
    </w:p>
  </w:footnote>
  <w:footnote w:id="113">
    <w:p w14:paraId="19BA32E6" w14:textId="77777777" w:rsidR="00A755B5" w:rsidRPr="00C11DA9" w:rsidRDefault="00A755B5" w:rsidP="00ED7DCF">
      <w:pPr>
        <w:pStyle w:val="FootnoteText"/>
        <w:rPr>
          <w:lang w:val="en-US"/>
        </w:rPr>
      </w:pPr>
      <w:r w:rsidRPr="00DA6A70">
        <w:rPr>
          <w:rStyle w:val="FootnoteReference"/>
        </w:rPr>
        <w:footnoteRef/>
      </w:r>
      <w:r w:rsidRPr="00DA6A70">
        <w:rPr>
          <w:lang w:val="en-US"/>
        </w:rPr>
        <w:t xml:space="preserve"> Woodworking is not really related to the aims of IIP-Ecosphere, but it was the first one that we identified as potential candidate in the UMATI test server and that was reasonable large but also not too large to be turned into an IVML model (automated work in this direction is planned for the next release).</w:t>
      </w:r>
    </w:p>
  </w:footnote>
  <w:footnote w:id="114">
    <w:p w14:paraId="65A7E63F" w14:textId="5F27DB91" w:rsidR="00A755B5" w:rsidRPr="004D723A" w:rsidRDefault="00A755B5">
      <w:pPr>
        <w:pStyle w:val="FootnoteText"/>
        <w:rPr>
          <w:lang w:val="en-US"/>
        </w:rPr>
      </w:pPr>
      <w:r>
        <w:rPr>
          <w:rStyle w:val="FootnoteReference"/>
        </w:rPr>
        <w:footnoteRef/>
      </w:r>
      <w:r w:rsidRPr="004D723A">
        <w:rPr>
          <w:lang w:val="en-US"/>
        </w:rPr>
        <w:t xml:space="preserve"> </w:t>
      </w:r>
      <w:hyperlink r:id="rId83" w:history="1">
        <w:r w:rsidRPr="00C80F0B">
          <w:rPr>
            <w:rStyle w:val="Hyperlink"/>
            <w:lang w:val="en-US"/>
          </w:rPr>
          <w:t>https://github.com/iip-ecosphere/platform/tree/main/platform/tools</w:t>
        </w:r>
      </w:hyperlink>
      <w:r>
        <w:rPr>
          <w:lang w:val="en-US"/>
        </w:rPr>
        <w:t xml:space="preserve"> </w:t>
      </w:r>
    </w:p>
  </w:footnote>
  <w:footnote w:id="115">
    <w:p w14:paraId="0F00EA39" w14:textId="77777777" w:rsidR="00A755B5" w:rsidRPr="00AB0BD8" w:rsidRDefault="00A755B5"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6">
    <w:p w14:paraId="4224B273" w14:textId="305DDB56" w:rsidR="00A755B5" w:rsidRPr="00EF06CB" w:rsidRDefault="00A755B5">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17">
    <w:p w14:paraId="6F09BDBE" w14:textId="5AEF9BCB" w:rsidR="00A755B5" w:rsidRPr="005F50DD" w:rsidRDefault="00A755B5">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18">
    <w:p w14:paraId="582D01A0" w14:textId="7856FD7C" w:rsidR="00A755B5" w:rsidRPr="009D5C52" w:rsidRDefault="00A755B5">
      <w:pPr>
        <w:pStyle w:val="FootnoteText"/>
        <w:rPr>
          <w:lang w:val="en-US"/>
        </w:rPr>
      </w:pPr>
      <w:r>
        <w:rPr>
          <w:rStyle w:val="FootnoteReference"/>
        </w:rPr>
        <w:footnoteRef/>
      </w:r>
      <w:r w:rsidRPr="009D5C52">
        <w:rPr>
          <w:lang w:val="en-US"/>
        </w:rPr>
        <w:t xml:space="preserve"> </w:t>
      </w:r>
      <w:hyperlink r:id="rId84" w:history="1">
        <w:r w:rsidRPr="00F55CEA">
          <w:rPr>
            <w:rStyle w:val="Hyperlink"/>
            <w:lang w:val="en-US"/>
          </w:rPr>
          <w:t>https://de.wikipedia.org/wiki/Markdown</w:t>
        </w:r>
      </w:hyperlink>
      <w:r>
        <w:rPr>
          <w:lang w:val="en-US"/>
        </w:rPr>
        <w:t xml:space="preserve"> </w:t>
      </w:r>
    </w:p>
  </w:footnote>
  <w:footnote w:id="119">
    <w:p w14:paraId="2FE252F4" w14:textId="3F6C1EAF" w:rsidR="00A755B5" w:rsidRPr="008E6CAC" w:rsidRDefault="00A755B5">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5" w:history="1">
        <w:r w:rsidRPr="00815D20">
          <w:rPr>
            <w:rStyle w:val="Hyperlink"/>
            <w:lang w:val="en-US"/>
          </w:rPr>
          <w:t>https://github.com/iip-ecosphere/platform/blob/main/platform/documentation/README.md</w:t>
        </w:r>
      </w:hyperlink>
      <w:r>
        <w:rPr>
          <w:lang w:val="en-US"/>
        </w:rPr>
        <w:t xml:space="preserve"> </w:t>
      </w:r>
    </w:p>
  </w:footnote>
  <w:footnote w:id="120">
    <w:p w14:paraId="39BD350D" w14:textId="44FF8BA9" w:rsidR="00A755B5" w:rsidRPr="001C5338" w:rsidRDefault="00A755B5">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1">
    <w:p w14:paraId="53750B6E" w14:textId="336BE234" w:rsidR="00A755B5" w:rsidRPr="00F344BA" w:rsidRDefault="00A755B5">
      <w:pPr>
        <w:pStyle w:val="FootnoteText"/>
        <w:rPr>
          <w:lang w:val="en-US"/>
        </w:rPr>
      </w:pPr>
      <w:r>
        <w:rPr>
          <w:rStyle w:val="FootnoteReference"/>
        </w:rPr>
        <w:footnoteRef/>
      </w:r>
      <w:r w:rsidRPr="00F344BA">
        <w:rPr>
          <w:lang w:val="en-US"/>
        </w:rPr>
        <w:t xml:space="preserve"> </w:t>
      </w:r>
      <w:r>
        <w:rPr>
          <w:lang w:val="en-US"/>
        </w:rPr>
        <w:t xml:space="preserve">Located in </w:t>
      </w:r>
      <w:hyperlink r:id="rId86" w:history="1">
        <w:r w:rsidRPr="00B02795">
          <w:rPr>
            <w:rStyle w:val="Hyperlink"/>
            <w:lang w:val="en-US"/>
          </w:rPr>
          <w:t>https://github.com/iip-ecosphere/platform/tree/main/platform/tools</w:t>
        </w:r>
      </w:hyperlink>
      <w:r>
        <w:rPr>
          <w:lang w:val="en-US"/>
        </w:rPr>
        <w:t xml:space="preserve"> </w:t>
      </w:r>
    </w:p>
  </w:footnote>
  <w:footnote w:id="122">
    <w:p w14:paraId="7D6EF201" w14:textId="565033F8" w:rsidR="00A755B5" w:rsidRPr="00A332BC" w:rsidRDefault="00A755B5">
      <w:pPr>
        <w:pStyle w:val="FootnoteText"/>
        <w:rPr>
          <w:lang w:val="en-US"/>
        </w:rPr>
      </w:pPr>
      <w:r>
        <w:rPr>
          <w:rStyle w:val="FootnoteReference"/>
        </w:rPr>
        <w:footnoteRef/>
      </w:r>
      <w:r w:rsidRPr="00A332BC">
        <w:rPr>
          <w:lang w:val="en-US"/>
        </w:rPr>
        <w:t xml:space="preserve"> </w:t>
      </w:r>
      <w:hyperlink r:id="rId87" w:history="1">
        <w:r w:rsidRPr="00A332BC">
          <w:rPr>
            <w:rStyle w:val="Hyperlink"/>
            <w:lang w:val="en-US"/>
          </w:rPr>
          <w:t>https://github.com/iip-ecosphere/platform/</w:t>
        </w:r>
      </w:hyperlink>
    </w:p>
  </w:footnote>
  <w:footnote w:id="123">
    <w:p w14:paraId="4AE37479" w14:textId="0C69EA5A" w:rsidR="00A755B5" w:rsidRPr="00A332BC" w:rsidRDefault="00A755B5">
      <w:pPr>
        <w:pStyle w:val="FootnoteText"/>
        <w:rPr>
          <w:lang w:val="en-US"/>
        </w:rPr>
      </w:pPr>
      <w:r>
        <w:rPr>
          <w:rStyle w:val="FootnoteReference"/>
        </w:rPr>
        <w:footnoteRef/>
      </w:r>
      <w:r w:rsidRPr="00A332BC">
        <w:rPr>
          <w:lang w:val="en-US"/>
        </w:rPr>
        <w:t xml:space="preserve"> </w:t>
      </w:r>
      <w:hyperlink r:id="rId88" w:history="1">
        <w:r w:rsidRPr="00A332BC">
          <w:rPr>
            <w:rStyle w:val="Hyperlink"/>
            <w:lang w:val="en-US"/>
          </w:rPr>
          <w:t>https://repo1.maven.org/maven2/de/iip-ecosphere/platform/</w:t>
        </w:r>
      </w:hyperlink>
      <w:r>
        <w:rPr>
          <w:lang w:val="en-US"/>
        </w:rPr>
        <w:t xml:space="preserve"> </w:t>
      </w:r>
    </w:p>
  </w:footnote>
  <w:footnote w:id="124">
    <w:p w14:paraId="5CF49746" w14:textId="5ACE8EBF" w:rsidR="00A755B5" w:rsidRPr="00A332BC" w:rsidRDefault="00A755B5">
      <w:pPr>
        <w:pStyle w:val="FootnoteText"/>
        <w:rPr>
          <w:lang w:val="en-US"/>
        </w:rPr>
      </w:pPr>
      <w:r>
        <w:rPr>
          <w:rStyle w:val="FootnoteReference"/>
        </w:rPr>
        <w:footnoteRef/>
      </w:r>
      <w:r w:rsidRPr="00A332BC">
        <w:rPr>
          <w:lang w:val="en-US"/>
        </w:rPr>
        <w:t xml:space="preserve"> </w:t>
      </w:r>
      <w:hyperlink r:id="rId89" w:history="1">
        <w:r w:rsidRPr="00A332BC">
          <w:rPr>
            <w:rStyle w:val="Hyperlink"/>
            <w:lang w:val="en-US"/>
          </w:rPr>
          <w:t>https://projects.sse.uni-hildesheim.de/qm/maven/de/iip-ecosphere/platform/</w:t>
        </w:r>
      </w:hyperlink>
      <w:r>
        <w:rPr>
          <w:lang w:val="en-US"/>
        </w:rPr>
        <w:t xml:space="preserve"> </w:t>
      </w:r>
    </w:p>
  </w:footnote>
  <w:footnote w:id="125">
    <w:p w14:paraId="3D801AB8" w14:textId="68B2B6F6" w:rsidR="00A755B5" w:rsidRPr="001D1274" w:rsidRDefault="00A755B5">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26">
    <w:p w14:paraId="69A0A4D8" w14:textId="62051A3D" w:rsidR="00A755B5" w:rsidRPr="001D1274" w:rsidRDefault="00A755B5">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IIP-Ecosphere platform is different, also as Spring is only used in alternative components.</w:t>
      </w:r>
    </w:p>
  </w:footnote>
  <w:footnote w:id="127">
    <w:p w14:paraId="0C5FB049" w14:textId="2B17C041" w:rsidR="00A755B5" w:rsidRPr="0018745A" w:rsidRDefault="00A755B5">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28">
    <w:p w14:paraId="4B611344" w14:textId="79ED1589" w:rsidR="00A755B5" w:rsidRPr="00911C2B" w:rsidRDefault="00A755B5">
      <w:pPr>
        <w:pStyle w:val="FootnoteText"/>
        <w:rPr>
          <w:lang w:val="en-GB"/>
        </w:rPr>
      </w:pPr>
      <w:r>
        <w:rPr>
          <w:rStyle w:val="FootnoteReference"/>
        </w:rPr>
        <w:footnoteRef/>
      </w:r>
      <w:r w:rsidRPr="00911C2B">
        <w:rPr>
          <w:lang w:val="en-GB"/>
        </w:rPr>
        <w:t xml:space="preserve"> </w:t>
      </w:r>
      <w:hyperlink r:id="rId90"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1" w:history="1">
        <w:r w:rsidRPr="000F4128">
          <w:rPr>
            <w:rStyle w:val="Hyperlink"/>
            <w:lang w:val="en-GB"/>
          </w:rPr>
          <w:t>https://github.com/iip-ecosphere/platform/tree/main/platform/tools/Install</w:t>
        </w:r>
      </w:hyperlink>
      <w:r>
        <w:rPr>
          <w:lang w:val="en-GB"/>
        </w:rPr>
        <w:t xml:space="preserve"> </w:t>
      </w:r>
    </w:p>
  </w:footnote>
  <w:footnote w:id="129">
    <w:p w14:paraId="3D048BD5" w14:textId="13295E14" w:rsidR="00A755B5" w:rsidRPr="000A4CE4" w:rsidRDefault="00A755B5">
      <w:pPr>
        <w:pStyle w:val="FootnoteText"/>
        <w:rPr>
          <w:lang w:val="en-GB"/>
        </w:rPr>
      </w:pPr>
      <w:r>
        <w:rPr>
          <w:rStyle w:val="FootnoteReference"/>
        </w:rPr>
        <w:footnoteRef/>
      </w:r>
      <w:r w:rsidRPr="000A4CE4">
        <w:rPr>
          <w:lang w:val="en-GB"/>
        </w:rPr>
        <w:t xml:space="preserve"> </w:t>
      </w:r>
      <w:hyperlink r:id="rId92" w:history="1">
        <w:r w:rsidRPr="00556EE8">
          <w:rPr>
            <w:rStyle w:val="Hyperlink"/>
            <w:lang w:val="en-GB"/>
          </w:rPr>
          <w:t>https://github.com/iip-ecosphere/platform/blob/main/platform/documentation/INSTALL.md</w:t>
        </w:r>
      </w:hyperlink>
      <w:r>
        <w:rPr>
          <w:lang w:val="en-GB"/>
        </w:rPr>
        <w:t xml:space="preserve"> </w:t>
      </w:r>
    </w:p>
  </w:footnote>
  <w:footnote w:id="130">
    <w:p w14:paraId="28713916" w14:textId="77777777" w:rsidR="00A755B5" w:rsidRPr="00D3458F" w:rsidRDefault="00A755B5" w:rsidP="004A024E">
      <w:pPr>
        <w:pStyle w:val="FootnoteText"/>
        <w:rPr>
          <w:lang w:val="en-GB"/>
        </w:rPr>
      </w:pPr>
      <w:r>
        <w:rPr>
          <w:rStyle w:val="FootnoteReference"/>
        </w:rPr>
        <w:footnoteRef/>
      </w:r>
      <w:r w:rsidRPr="00D3458F">
        <w:rPr>
          <w:lang w:val="en-GB"/>
        </w:rPr>
        <w:t xml:space="preserve"> </w:t>
      </w:r>
      <w:hyperlink r:id="rId93" w:history="1">
        <w:r w:rsidRPr="000B1CCB">
          <w:rPr>
            <w:rStyle w:val="Hyperlink"/>
            <w:lang w:val="en-GB"/>
          </w:rPr>
          <w:t>https://jupyter.org/</w:t>
        </w:r>
      </w:hyperlink>
      <w:r>
        <w:rPr>
          <w:lang w:val="en-GB"/>
        </w:rPr>
        <w:t xml:space="preserve"> </w:t>
      </w:r>
    </w:p>
  </w:footnote>
  <w:footnote w:id="131">
    <w:p w14:paraId="165C2ECA" w14:textId="20F038B4" w:rsidR="00E00806" w:rsidRPr="00E00806" w:rsidRDefault="00E00806" w:rsidP="00E00806">
      <w:pPr>
        <w:pStyle w:val="FootnoteText"/>
        <w:tabs>
          <w:tab w:val="left" w:pos="6946"/>
        </w:tabs>
        <w:rPr>
          <w:lang w:val="en-GB"/>
        </w:rPr>
      </w:pPr>
      <w:r>
        <w:rPr>
          <w:rStyle w:val="FootnoteReference"/>
        </w:rPr>
        <w:footnoteRef/>
      </w:r>
      <w:r w:rsidRPr="00E00806">
        <w:rPr>
          <w:lang w:val="en-GB"/>
        </w:rPr>
        <w:t xml:space="preserve"> </w:t>
      </w:r>
      <w:hyperlink r:id="rId94" w:history="1">
        <w:r w:rsidRPr="00556EE8">
          <w:rPr>
            <w:rStyle w:val="Hyperlink"/>
            <w:lang w:val="en-GB"/>
          </w:rPr>
          <w:t>https://github.com/iip-ecosphere/platform/blob/main/platform/tests/test.environment/README.md</w:t>
        </w:r>
      </w:hyperlink>
      <w:r>
        <w:rPr>
          <w:lang w:val="en-GB"/>
        </w:rPr>
        <w:t xml:space="preserve"> </w:t>
      </w:r>
    </w:p>
  </w:footnote>
  <w:footnote w:id="132">
    <w:p w14:paraId="6D26E37A" w14:textId="6D93EB7A" w:rsidR="00A755B5" w:rsidRPr="00685389" w:rsidRDefault="00A755B5">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IIP-Ecosphere configuration model, i.e., the IVML primitive types are on meta (M2) level rather than on model level (M1) that we target here.</w:t>
      </w:r>
    </w:p>
  </w:footnote>
  <w:footnote w:id="133">
    <w:p w14:paraId="698652AD" w14:textId="77777777" w:rsidR="00A755B5" w:rsidRPr="007B3BC7" w:rsidRDefault="00A755B5"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4">
    <w:p w14:paraId="611E981A" w14:textId="77777777" w:rsidR="00A755B5" w:rsidRPr="0006519A" w:rsidRDefault="00A755B5"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35">
    <w:p w14:paraId="6DBE14CE" w14:textId="77777777" w:rsidR="00A755B5" w:rsidRPr="00DE3052" w:rsidRDefault="00A755B5"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36">
    <w:p w14:paraId="30310A3D" w14:textId="77777777" w:rsidR="00A755B5" w:rsidRPr="00017DA6" w:rsidRDefault="00A755B5"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37">
    <w:p w14:paraId="6462931C" w14:textId="77777777" w:rsidR="00A755B5" w:rsidRPr="006461D2" w:rsidRDefault="00A755B5" w:rsidP="00EF60A9">
      <w:pPr>
        <w:pStyle w:val="FootnoteText"/>
        <w:rPr>
          <w:lang w:val="en-US"/>
        </w:rPr>
      </w:pPr>
      <w:r>
        <w:rPr>
          <w:rStyle w:val="FootnoteReference"/>
        </w:rPr>
        <w:footnoteRef/>
      </w:r>
      <w:r w:rsidRPr="006461D2">
        <w:rPr>
          <w:lang w:val="en-US"/>
        </w:rPr>
        <w:t xml:space="preserve"> </w:t>
      </w:r>
      <w:hyperlink r:id="rId95" w:history="1">
        <w:r w:rsidRPr="009C3FDF">
          <w:rPr>
            <w:rStyle w:val="Hyperlink"/>
            <w:lang w:val="en-US"/>
          </w:rPr>
          <w:t>https://en.wikipedia.org/wiki/Multitier_architecture</w:t>
        </w:r>
      </w:hyperlink>
      <w:r>
        <w:rPr>
          <w:lang w:val="en-US"/>
        </w:rPr>
        <w:t xml:space="preserve"> </w:t>
      </w:r>
    </w:p>
  </w:footnote>
  <w:footnote w:id="138">
    <w:p w14:paraId="34B287EB" w14:textId="77777777" w:rsidR="00A755B5" w:rsidRPr="0006519A" w:rsidRDefault="00A755B5"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39">
    <w:p w14:paraId="401507AE" w14:textId="77777777" w:rsidR="00A755B5" w:rsidRPr="006461D2" w:rsidRDefault="00A755B5" w:rsidP="00EF60A9">
      <w:pPr>
        <w:pStyle w:val="FootnoteText"/>
        <w:rPr>
          <w:lang w:val="en-US"/>
        </w:rPr>
      </w:pPr>
      <w:r>
        <w:rPr>
          <w:rStyle w:val="FootnoteReference"/>
        </w:rPr>
        <w:footnoteRef/>
      </w:r>
      <w:r w:rsidRPr="006461D2">
        <w:rPr>
          <w:lang w:val="en-US"/>
        </w:rPr>
        <w:t xml:space="preserve"> </w:t>
      </w:r>
      <w:hyperlink r:id="rId96" w:history="1">
        <w:r w:rsidRPr="009C3FDF">
          <w:rPr>
            <w:rStyle w:val="Hyperlink"/>
            <w:lang w:val="en-US"/>
          </w:rPr>
          <w:t>https://en.wikipedia.org/wiki/Builder_pattern</w:t>
        </w:r>
      </w:hyperlink>
      <w:r>
        <w:rPr>
          <w:lang w:val="en-US"/>
        </w:rPr>
        <w:t xml:space="preserve"> </w:t>
      </w:r>
    </w:p>
  </w:footnote>
  <w:footnote w:id="140">
    <w:p w14:paraId="01D478BA" w14:textId="77777777" w:rsidR="00A755B5" w:rsidRPr="00017DA6" w:rsidRDefault="00A755B5" w:rsidP="00EF60A9">
      <w:pPr>
        <w:pStyle w:val="FootnoteText"/>
        <w:rPr>
          <w:lang w:val="en-US"/>
        </w:rPr>
      </w:pPr>
      <w:r>
        <w:rPr>
          <w:rStyle w:val="FootnoteReference"/>
        </w:rPr>
        <w:footnoteRef/>
      </w:r>
      <w:r w:rsidRPr="00017DA6">
        <w:rPr>
          <w:lang w:val="en-US"/>
        </w:rPr>
        <w:t xml:space="preserve"> </w:t>
      </w:r>
      <w:hyperlink r:id="rId97" w:history="1">
        <w:r w:rsidRPr="00FD5D39">
          <w:rPr>
            <w:rStyle w:val="Hyperlink"/>
            <w:lang w:val="en-US"/>
          </w:rPr>
          <w:t>https://en.wikipedia.org/wiki/Visitor_pattern</w:t>
        </w:r>
      </w:hyperlink>
      <w:r>
        <w:rPr>
          <w:lang w:val="en-US"/>
        </w:rPr>
        <w:t xml:space="preserve"> </w:t>
      </w:r>
    </w:p>
  </w:footnote>
  <w:footnote w:id="141">
    <w:p w14:paraId="4F283B3B" w14:textId="77777777" w:rsidR="00A755B5" w:rsidRPr="006461D2" w:rsidRDefault="00A755B5" w:rsidP="00EF60A9">
      <w:pPr>
        <w:pStyle w:val="FootnoteText"/>
        <w:rPr>
          <w:lang w:val="en-US"/>
        </w:rPr>
      </w:pPr>
      <w:r>
        <w:rPr>
          <w:rStyle w:val="FootnoteReference"/>
        </w:rPr>
        <w:footnoteRef/>
      </w:r>
      <w:r w:rsidRPr="006461D2">
        <w:rPr>
          <w:lang w:val="en-US"/>
        </w:rPr>
        <w:t xml:space="preserve"> </w:t>
      </w:r>
      <w:hyperlink r:id="rId98" w:history="1">
        <w:r w:rsidRPr="009C3FDF">
          <w:rPr>
            <w:rStyle w:val="Hyperlink"/>
            <w:lang w:val="en-US"/>
          </w:rPr>
          <w:t>https://en.wikipedia.org/wiki/Factory_method_pattern</w:t>
        </w:r>
      </w:hyperlink>
      <w:r>
        <w:rPr>
          <w:lang w:val="en-US"/>
        </w:rPr>
        <w:t xml:space="preserve"> </w:t>
      </w:r>
    </w:p>
  </w:footnote>
  <w:footnote w:id="142">
    <w:p w14:paraId="55752119" w14:textId="77777777" w:rsidR="00A755B5" w:rsidRPr="003D6084" w:rsidRDefault="00A755B5" w:rsidP="00EF60A9">
      <w:pPr>
        <w:pStyle w:val="FootnoteText"/>
        <w:rPr>
          <w:lang w:val="en-US"/>
        </w:rPr>
      </w:pPr>
      <w:r>
        <w:rPr>
          <w:rStyle w:val="FootnoteReference"/>
        </w:rPr>
        <w:footnoteRef/>
      </w:r>
      <w:r w:rsidRPr="003D6084">
        <w:rPr>
          <w:lang w:val="en-US"/>
        </w:rPr>
        <w:t xml:space="preserve"> </w:t>
      </w:r>
      <w:hyperlink r:id="rId99" w:history="1">
        <w:r w:rsidRPr="00F55CEA">
          <w:rPr>
            <w:rStyle w:val="Hyperlink"/>
            <w:lang w:val="en-US"/>
          </w:rPr>
          <w:t>https://docs.oracle.com/javase/9/docs/api/java/util/ServiceLoader.html</w:t>
        </w:r>
      </w:hyperlink>
      <w:r>
        <w:rPr>
          <w:lang w:val="en-US"/>
        </w:rPr>
        <w:t xml:space="preserve"> </w:t>
      </w:r>
    </w:p>
  </w:footnote>
  <w:footnote w:id="143">
    <w:p w14:paraId="0983A4B0" w14:textId="77777777" w:rsidR="00A755B5" w:rsidRPr="00D23DF1" w:rsidRDefault="00A755B5" w:rsidP="00EF60A9">
      <w:pPr>
        <w:pStyle w:val="FootnoteText"/>
        <w:rPr>
          <w:lang w:val="en-US"/>
        </w:rPr>
      </w:pPr>
      <w:r>
        <w:rPr>
          <w:rStyle w:val="FootnoteReference"/>
        </w:rPr>
        <w:footnoteRef/>
      </w:r>
      <w:r w:rsidRPr="00D23DF1">
        <w:rPr>
          <w:lang w:val="en-US"/>
        </w:rPr>
        <w:t xml:space="preserve"> </w:t>
      </w:r>
      <w:hyperlink r:id="rId100" w:history="1">
        <w:r w:rsidRPr="00F2159C">
          <w:rPr>
            <w:rStyle w:val="Hyperlink"/>
            <w:lang w:val="en-US"/>
          </w:rPr>
          <w:t>https://rgse.uni-koblenz.de/jj/umlsec/</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9F0BA7" w:rsidRDefault="009F0BA7">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53A4AB73" w:rsidR="009F0BA7" w:rsidRPr="007E4E6C" w:rsidRDefault="009F0BA7" w:rsidP="007E4E6C">
                          <w:pPr>
                            <w:rPr>
                              <w:rFonts w:asciiTheme="majorHAnsi" w:hAnsiTheme="majorHAnsi" w:cstheme="majorHAnsi"/>
                              <w:sz w:val="24"/>
                              <w:szCs w:val="24"/>
                              <w:lang w:val="en-US"/>
                            </w:rPr>
                          </w:pPr>
                          <w:r>
                            <w:rPr>
                              <w:rFonts w:asciiTheme="majorHAnsi" w:hAnsiTheme="majorHAnsi" w:cstheme="majorHAnsi"/>
                              <w:color w:val="238FB7"/>
                              <w:sz w:val="24"/>
                              <w:szCs w:val="24"/>
                              <w:lang w:val="en-US" w:bidi="de-DE"/>
                            </w:rPr>
                            <w:t>IIP-Ecosphere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6"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53A4AB73" w:rsidR="0093727F" w:rsidRPr="007E4E6C" w:rsidRDefault="0093727F" w:rsidP="007E4E6C">
                    <w:pPr>
                      <w:rPr>
                        <w:rFonts w:asciiTheme="majorHAnsi" w:hAnsiTheme="majorHAnsi" w:cstheme="majorHAnsi"/>
                        <w:sz w:val="24"/>
                        <w:szCs w:val="24"/>
                        <w:lang w:val="en-US"/>
                      </w:rPr>
                    </w:pPr>
                    <w:r>
                      <w:rPr>
                        <w:rFonts w:asciiTheme="majorHAnsi" w:hAnsiTheme="majorHAnsi" w:cstheme="majorHAnsi"/>
                        <w:color w:val="238FB7"/>
                        <w:sz w:val="24"/>
                        <w:szCs w:val="24"/>
                        <w:lang w:val="en-US" w:bidi="de-DE"/>
                      </w:rPr>
                      <w:t>IIP-Ecosphere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5CCAC7C">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238EB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9F0BA7" w:rsidRPr="00BB6BA2" w:rsidRDefault="009F0BA7"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7"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" fillcolor="#238eb9" stroked="f" strokeweight="1pt">
              <v:textbox>
                <w:txbxContent>
                  <w:p w14:paraId="0B9BB3FB" w14:textId="53B7479F" w:rsidR="0093727F" w:rsidRPr="00BB6BA2" w:rsidRDefault="0093727F"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9F0BA7" w:rsidRDefault="009F0BA7">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4F0BF91E" w:rsidR="009F0BA7" w:rsidRPr="007E4E6C" w:rsidRDefault="009F0BA7" w:rsidP="006636DF">
                          <w:pPr>
                            <w:jc w:val="right"/>
                            <w:rPr>
                              <w:rFonts w:asciiTheme="majorHAnsi" w:hAnsiTheme="majorHAnsi" w:cstheme="majorHAnsi"/>
                              <w:sz w:val="24"/>
                              <w:szCs w:val="24"/>
                              <w:lang w:val="en-US"/>
                            </w:rPr>
                          </w:pPr>
                          <w:r>
                            <w:rPr>
                              <w:rFonts w:asciiTheme="majorHAnsi" w:hAnsiTheme="majorHAnsi" w:cstheme="majorHAnsi"/>
                              <w:color w:val="238FB7"/>
                              <w:sz w:val="24"/>
                              <w:szCs w:val="24"/>
                              <w:lang w:val="en-US" w:bidi="de-DE"/>
                            </w:rPr>
                            <w:t>IIP-Ecosphere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8"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4F0BF91E" w:rsidR="0093727F" w:rsidRPr="007E4E6C" w:rsidRDefault="0093727F" w:rsidP="006636DF">
                    <w:pPr>
                      <w:jc w:val="right"/>
                      <w:rPr>
                        <w:rFonts w:asciiTheme="majorHAnsi" w:hAnsiTheme="majorHAnsi" w:cstheme="majorHAnsi"/>
                        <w:sz w:val="24"/>
                        <w:szCs w:val="24"/>
                        <w:lang w:val="en-US"/>
                      </w:rPr>
                    </w:pPr>
                    <w:r>
                      <w:rPr>
                        <w:rFonts w:asciiTheme="majorHAnsi" w:hAnsiTheme="majorHAnsi" w:cstheme="majorHAnsi"/>
                        <w:color w:val="238FB7"/>
                        <w:sz w:val="24"/>
                        <w:szCs w:val="24"/>
                        <w:lang w:val="en-US" w:bidi="de-DE"/>
                      </w:rPr>
                      <w:t>IIP-Ecosphere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20BDC070">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238EB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9F0BA7" w:rsidRPr="009B57B8" w:rsidRDefault="009F0BA7"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9"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" fillcolor="#238eb9" stroked="f" strokeweight="1pt">
              <v:textbox>
                <w:txbxContent>
                  <w:p w14:paraId="34907929" w14:textId="59A61C58" w:rsidR="0093727F" w:rsidRPr="009B57B8" w:rsidRDefault="0093727F"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9"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0"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1"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0"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6"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8"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0"/>
  </w:num>
  <w:num w:numId="2">
    <w:abstractNumId w:val="47"/>
  </w:num>
  <w:num w:numId="3">
    <w:abstractNumId w:val="6"/>
  </w:num>
  <w:num w:numId="4">
    <w:abstractNumId w:val="4"/>
  </w:num>
  <w:num w:numId="5">
    <w:abstractNumId w:val="44"/>
  </w:num>
  <w:num w:numId="6">
    <w:abstractNumId w:val="8"/>
  </w:num>
  <w:num w:numId="7">
    <w:abstractNumId w:val="24"/>
  </w:num>
  <w:num w:numId="8">
    <w:abstractNumId w:val="11"/>
  </w:num>
  <w:num w:numId="9">
    <w:abstractNumId w:val="3"/>
  </w:num>
  <w:num w:numId="10">
    <w:abstractNumId w:val="38"/>
  </w:num>
  <w:num w:numId="11">
    <w:abstractNumId w:val="56"/>
  </w:num>
  <w:num w:numId="12">
    <w:abstractNumId w:val="54"/>
  </w:num>
  <w:num w:numId="13">
    <w:abstractNumId w:val="39"/>
  </w:num>
  <w:num w:numId="14">
    <w:abstractNumId w:val="23"/>
  </w:num>
  <w:num w:numId="15">
    <w:abstractNumId w:val="43"/>
  </w:num>
  <w:num w:numId="16">
    <w:abstractNumId w:val="28"/>
  </w:num>
  <w:num w:numId="17">
    <w:abstractNumId w:val="53"/>
  </w:num>
  <w:num w:numId="18">
    <w:abstractNumId w:val="64"/>
  </w:num>
  <w:num w:numId="19">
    <w:abstractNumId w:val="29"/>
  </w:num>
  <w:num w:numId="20">
    <w:abstractNumId w:val="61"/>
  </w:num>
  <w:num w:numId="21">
    <w:abstractNumId w:val="59"/>
  </w:num>
  <w:num w:numId="22">
    <w:abstractNumId w:val="16"/>
  </w:num>
  <w:num w:numId="23">
    <w:abstractNumId w:val="10"/>
  </w:num>
  <w:num w:numId="24">
    <w:abstractNumId w:val="14"/>
  </w:num>
  <w:num w:numId="25">
    <w:abstractNumId w:val="34"/>
  </w:num>
  <w:num w:numId="26">
    <w:abstractNumId w:val="36"/>
  </w:num>
  <w:num w:numId="27">
    <w:abstractNumId w:val="45"/>
  </w:num>
  <w:num w:numId="28">
    <w:abstractNumId w:val="62"/>
  </w:num>
  <w:num w:numId="29">
    <w:abstractNumId w:val="67"/>
  </w:num>
  <w:num w:numId="30">
    <w:abstractNumId w:val="19"/>
  </w:num>
  <w:num w:numId="31">
    <w:abstractNumId w:val="35"/>
  </w:num>
  <w:num w:numId="32">
    <w:abstractNumId w:val="57"/>
  </w:num>
  <w:num w:numId="33">
    <w:abstractNumId w:val="52"/>
  </w:num>
  <w:num w:numId="34">
    <w:abstractNumId w:val="33"/>
  </w:num>
  <w:num w:numId="35">
    <w:abstractNumId w:val="51"/>
  </w:num>
  <w:num w:numId="36">
    <w:abstractNumId w:val="9"/>
  </w:num>
  <w:num w:numId="37">
    <w:abstractNumId w:val="25"/>
  </w:num>
  <w:num w:numId="38">
    <w:abstractNumId w:val="66"/>
  </w:num>
  <w:num w:numId="39">
    <w:abstractNumId w:val="26"/>
  </w:num>
  <w:num w:numId="40">
    <w:abstractNumId w:val="55"/>
  </w:num>
  <w:num w:numId="41">
    <w:abstractNumId w:val="2"/>
  </w:num>
  <w:num w:numId="42">
    <w:abstractNumId w:val="31"/>
  </w:num>
  <w:num w:numId="43">
    <w:abstractNumId w:val="7"/>
  </w:num>
  <w:num w:numId="44">
    <w:abstractNumId w:val="22"/>
  </w:num>
  <w:num w:numId="45">
    <w:abstractNumId w:val="15"/>
  </w:num>
  <w:num w:numId="46">
    <w:abstractNumId w:val="0"/>
  </w:num>
  <w:num w:numId="47">
    <w:abstractNumId w:val="58"/>
  </w:num>
  <w:num w:numId="48">
    <w:abstractNumId w:val="48"/>
  </w:num>
  <w:num w:numId="49">
    <w:abstractNumId w:val="12"/>
  </w:num>
  <w:num w:numId="50">
    <w:abstractNumId w:val="41"/>
  </w:num>
  <w:num w:numId="51">
    <w:abstractNumId w:val="5"/>
  </w:num>
  <w:num w:numId="52">
    <w:abstractNumId w:val="68"/>
  </w:num>
  <w:num w:numId="53">
    <w:abstractNumId w:val="18"/>
  </w:num>
  <w:num w:numId="54">
    <w:abstractNumId w:val="37"/>
  </w:num>
  <w:num w:numId="55">
    <w:abstractNumId w:val="46"/>
  </w:num>
  <w:num w:numId="56">
    <w:abstractNumId w:val="32"/>
  </w:num>
  <w:num w:numId="5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5"/>
  </w:num>
  <w:num w:numId="61">
    <w:abstractNumId w:val="42"/>
  </w:num>
  <w:num w:numId="62">
    <w:abstractNumId w:val="27"/>
  </w:num>
  <w:num w:numId="63">
    <w:abstractNumId w:val="49"/>
  </w:num>
  <w:num w:numId="64">
    <w:abstractNumId w:val="60"/>
  </w:num>
  <w:num w:numId="65">
    <w:abstractNumId w:val="30"/>
  </w:num>
  <w:num w:numId="66">
    <w:abstractNumId w:val="21"/>
  </w:num>
  <w:num w:numId="67">
    <w:abstractNumId w:val="1"/>
  </w:num>
  <w:num w:numId="68">
    <w:abstractNumId w:val="63"/>
  </w:num>
  <w:num w:numId="69">
    <w:abstractNumId w:val="20"/>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mirshayan Ahmadian">
    <w15:presenceInfo w15:providerId="AD" w15:userId="S::ahmadian@live.uni-koblenz.de::3265233b-3e80-4504-aa9c-fb739d6c5ae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F27"/>
    <w:rsid w:val="00011F8F"/>
    <w:rsid w:val="00012224"/>
    <w:rsid w:val="000122F4"/>
    <w:rsid w:val="000124A9"/>
    <w:rsid w:val="00012DD2"/>
    <w:rsid w:val="000130DB"/>
    <w:rsid w:val="000131AA"/>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F88"/>
    <w:rsid w:val="000C1076"/>
    <w:rsid w:val="000C119C"/>
    <w:rsid w:val="000C127F"/>
    <w:rsid w:val="000C133D"/>
    <w:rsid w:val="000C14C4"/>
    <w:rsid w:val="000C16C0"/>
    <w:rsid w:val="000C1BCF"/>
    <w:rsid w:val="000C218E"/>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91D"/>
    <w:rsid w:val="00122ADE"/>
    <w:rsid w:val="00122D55"/>
    <w:rsid w:val="00122F7D"/>
    <w:rsid w:val="00123523"/>
    <w:rsid w:val="001237BC"/>
    <w:rsid w:val="00124093"/>
    <w:rsid w:val="0012412A"/>
    <w:rsid w:val="001244B3"/>
    <w:rsid w:val="00124832"/>
    <w:rsid w:val="00124C72"/>
    <w:rsid w:val="00124D96"/>
    <w:rsid w:val="00124E1E"/>
    <w:rsid w:val="00124F74"/>
    <w:rsid w:val="00125348"/>
    <w:rsid w:val="001253A8"/>
    <w:rsid w:val="001254EE"/>
    <w:rsid w:val="00125536"/>
    <w:rsid w:val="00125713"/>
    <w:rsid w:val="00125E67"/>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C0C"/>
    <w:rsid w:val="00191309"/>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10A"/>
    <w:rsid w:val="001974CC"/>
    <w:rsid w:val="001978E1"/>
    <w:rsid w:val="00197959"/>
    <w:rsid w:val="001A075A"/>
    <w:rsid w:val="001A0AF0"/>
    <w:rsid w:val="001A0BD7"/>
    <w:rsid w:val="001A0ED0"/>
    <w:rsid w:val="001A1008"/>
    <w:rsid w:val="001A129B"/>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154"/>
    <w:rsid w:val="001B618C"/>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304A"/>
    <w:rsid w:val="001E30B4"/>
    <w:rsid w:val="001E314C"/>
    <w:rsid w:val="001E3216"/>
    <w:rsid w:val="001E330C"/>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5D"/>
    <w:rsid w:val="00216A2A"/>
    <w:rsid w:val="00216BAD"/>
    <w:rsid w:val="00216BDA"/>
    <w:rsid w:val="00216FBA"/>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4AD"/>
    <w:rsid w:val="002F44C5"/>
    <w:rsid w:val="002F4748"/>
    <w:rsid w:val="002F4FF5"/>
    <w:rsid w:val="002F57AB"/>
    <w:rsid w:val="002F57B1"/>
    <w:rsid w:val="002F5A25"/>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441"/>
    <w:rsid w:val="003154EC"/>
    <w:rsid w:val="0031584E"/>
    <w:rsid w:val="00315F6F"/>
    <w:rsid w:val="00316553"/>
    <w:rsid w:val="0031674C"/>
    <w:rsid w:val="00316899"/>
    <w:rsid w:val="003168C7"/>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1C9"/>
    <w:rsid w:val="0033261C"/>
    <w:rsid w:val="00332689"/>
    <w:rsid w:val="003326C3"/>
    <w:rsid w:val="003327BA"/>
    <w:rsid w:val="00332839"/>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BE"/>
    <w:rsid w:val="003377CA"/>
    <w:rsid w:val="003379DA"/>
    <w:rsid w:val="00337A49"/>
    <w:rsid w:val="00337D39"/>
    <w:rsid w:val="00337D81"/>
    <w:rsid w:val="0034006C"/>
    <w:rsid w:val="00340072"/>
    <w:rsid w:val="003401AD"/>
    <w:rsid w:val="0034086B"/>
    <w:rsid w:val="003409F6"/>
    <w:rsid w:val="00340D80"/>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4205"/>
    <w:rsid w:val="003844F3"/>
    <w:rsid w:val="003845A8"/>
    <w:rsid w:val="003846DB"/>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68F"/>
    <w:rsid w:val="003A4AA5"/>
    <w:rsid w:val="003A4B17"/>
    <w:rsid w:val="003A4C40"/>
    <w:rsid w:val="003A539F"/>
    <w:rsid w:val="003A55AC"/>
    <w:rsid w:val="003A5A7C"/>
    <w:rsid w:val="003A5C9C"/>
    <w:rsid w:val="003A605D"/>
    <w:rsid w:val="003A61AC"/>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C3E"/>
    <w:rsid w:val="00451F27"/>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1F8"/>
    <w:rsid w:val="004A24AA"/>
    <w:rsid w:val="004A296B"/>
    <w:rsid w:val="004A2BC9"/>
    <w:rsid w:val="004A2CFF"/>
    <w:rsid w:val="004A302B"/>
    <w:rsid w:val="004A3208"/>
    <w:rsid w:val="004A3397"/>
    <w:rsid w:val="004A38A8"/>
    <w:rsid w:val="004A3B81"/>
    <w:rsid w:val="004A45D2"/>
    <w:rsid w:val="004A4940"/>
    <w:rsid w:val="004A4B19"/>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4274"/>
    <w:rsid w:val="00544283"/>
    <w:rsid w:val="0054466F"/>
    <w:rsid w:val="00544876"/>
    <w:rsid w:val="00544C3F"/>
    <w:rsid w:val="005451D4"/>
    <w:rsid w:val="00545308"/>
    <w:rsid w:val="00545B00"/>
    <w:rsid w:val="00545BB4"/>
    <w:rsid w:val="00546024"/>
    <w:rsid w:val="00546963"/>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578"/>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68"/>
    <w:rsid w:val="005C5FF2"/>
    <w:rsid w:val="005C601E"/>
    <w:rsid w:val="005C6122"/>
    <w:rsid w:val="005C62E9"/>
    <w:rsid w:val="005C6641"/>
    <w:rsid w:val="005C66FF"/>
    <w:rsid w:val="005C6844"/>
    <w:rsid w:val="005C723F"/>
    <w:rsid w:val="005C77B3"/>
    <w:rsid w:val="005C7860"/>
    <w:rsid w:val="005C794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3E6"/>
    <w:rsid w:val="005F2878"/>
    <w:rsid w:val="005F2B3C"/>
    <w:rsid w:val="005F2B51"/>
    <w:rsid w:val="005F2C70"/>
    <w:rsid w:val="005F2F4C"/>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3FF"/>
    <w:rsid w:val="006734F3"/>
    <w:rsid w:val="0067372E"/>
    <w:rsid w:val="00673850"/>
    <w:rsid w:val="00673AE8"/>
    <w:rsid w:val="00673C31"/>
    <w:rsid w:val="00673C3F"/>
    <w:rsid w:val="00673C71"/>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4D"/>
    <w:rsid w:val="0069006E"/>
    <w:rsid w:val="0069012E"/>
    <w:rsid w:val="006907D3"/>
    <w:rsid w:val="00690CC1"/>
    <w:rsid w:val="006912C8"/>
    <w:rsid w:val="006912D8"/>
    <w:rsid w:val="0069146D"/>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C48"/>
    <w:rsid w:val="006C320D"/>
    <w:rsid w:val="006C33DA"/>
    <w:rsid w:val="006C3440"/>
    <w:rsid w:val="006C37F6"/>
    <w:rsid w:val="006C4146"/>
    <w:rsid w:val="006C41C8"/>
    <w:rsid w:val="006C4337"/>
    <w:rsid w:val="006C4716"/>
    <w:rsid w:val="006C47AB"/>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938"/>
    <w:rsid w:val="00713A3A"/>
    <w:rsid w:val="00713B7C"/>
    <w:rsid w:val="00713BBB"/>
    <w:rsid w:val="00713BC8"/>
    <w:rsid w:val="00713C7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14E"/>
    <w:rsid w:val="007D6578"/>
    <w:rsid w:val="007D69C9"/>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72AE"/>
    <w:rsid w:val="007F73CC"/>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3485"/>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C6"/>
    <w:rsid w:val="0088750B"/>
    <w:rsid w:val="008875B4"/>
    <w:rsid w:val="008877CB"/>
    <w:rsid w:val="00887C8E"/>
    <w:rsid w:val="00887EB5"/>
    <w:rsid w:val="00887F30"/>
    <w:rsid w:val="008902D8"/>
    <w:rsid w:val="0089043B"/>
    <w:rsid w:val="008905A1"/>
    <w:rsid w:val="008907B6"/>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D27"/>
    <w:rsid w:val="00897D73"/>
    <w:rsid w:val="00897E5A"/>
    <w:rsid w:val="008A0150"/>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B91"/>
    <w:rsid w:val="008D7CD8"/>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473"/>
    <w:rsid w:val="009244FD"/>
    <w:rsid w:val="00924967"/>
    <w:rsid w:val="00924BC6"/>
    <w:rsid w:val="00924E6B"/>
    <w:rsid w:val="00925166"/>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AB"/>
    <w:rsid w:val="00932B87"/>
    <w:rsid w:val="00932C34"/>
    <w:rsid w:val="00932FFF"/>
    <w:rsid w:val="009332FA"/>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231C"/>
    <w:rsid w:val="009B2990"/>
    <w:rsid w:val="009B2AA7"/>
    <w:rsid w:val="009B2C5E"/>
    <w:rsid w:val="009B2DE8"/>
    <w:rsid w:val="009B2F57"/>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EC5"/>
    <w:rsid w:val="009D05C0"/>
    <w:rsid w:val="009D0B6A"/>
    <w:rsid w:val="009D0C66"/>
    <w:rsid w:val="009D10C8"/>
    <w:rsid w:val="009D14E8"/>
    <w:rsid w:val="009D1582"/>
    <w:rsid w:val="009D189B"/>
    <w:rsid w:val="009D1AEF"/>
    <w:rsid w:val="009D1C08"/>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435"/>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466"/>
    <w:rsid w:val="00A47527"/>
    <w:rsid w:val="00A47BC9"/>
    <w:rsid w:val="00A47C71"/>
    <w:rsid w:val="00A47D46"/>
    <w:rsid w:val="00A47F51"/>
    <w:rsid w:val="00A500A1"/>
    <w:rsid w:val="00A504CB"/>
    <w:rsid w:val="00A5053C"/>
    <w:rsid w:val="00A5074B"/>
    <w:rsid w:val="00A509B3"/>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521"/>
    <w:rsid w:val="00A87557"/>
    <w:rsid w:val="00A877C8"/>
    <w:rsid w:val="00A877F2"/>
    <w:rsid w:val="00A878B7"/>
    <w:rsid w:val="00A87BBB"/>
    <w:rsid w:val="00A90157"/>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5CE"/>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F43"/>
    <w:rsid w:val="00AD306D"/>
    <w:rsid w:val="00AD3802"/>
    <w:rsid w:val="00AD38B8"/>
    <w:rsid w:val="00AD3D70"/>
    <w:rsid w:val="00AD3D8C"/>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424"/>
    <w:rsid w:val="00C834BD"/>
    <w:rsid w:val="00C834E0"/>
    <w:rsid w:val="00C83764"/>
    <w:rsid w:val="00C8398D"/>
    <w:rsid w:val="00C83DF6"/>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115"/>
    <w:rsid w:val="00C86322"/>
    <w:rsid w:val="00C865FE"/>
    <w:rsid w:val="00C86706"/>
    <w:rsid w:val="00C86A35"/>
    <w:rsid w:val="00C86C8E"/>
    <w:rsid w:val="00C86DF3"/>
    <w:rsid w:val="00C86FD3"/>
    <w:rsid w:val="00C87247"/>
    <w:rsid w:val="00C8729A"/>
    <w:rsid w:val="00C873E1"/>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804"/>
    <w:rsid w:val="00CF0AE8"/>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3E5"/>
    <w:rsid w:val="00CF3981"/>
    <w:rsid w:val="00CF3AF9"/>
    <w:rsid w:val="00CF3BAC"/>
    <w:rsid w:val="00CF3C35"/>
    <w:rsid w:val="00CF3D02"/>
    <w:rsid w:val="00CF3D16"/>
    <w:rsid w:val="00CF3F55"/>
    <w:rsid w:val="00CF4242"/>
    <w:rsid w:val="00CF42F5"/>
    <w:rsid w:val="00CF44D3"/>
    <w:rsid w:val="00CF4776"/>
    <w:rsid w:val="00CF503C"/>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A8"/>
    <w:rsid w:val="00D91B9C"/>
    <w:rsid w:val="00D91FBF"/>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E6A"/>
    <w:rsid w:val="00DA42AA"/>
    <w:rsid w:val="00DA42F9"/>
    <w:rsid w:val="00DA438C"/>
    <w:rsid w:val="00DA473E"/>
    <w:rsid w:val="00DA47F7"/>
    <w:rsid w:val="00DA4A39"/>
    <w:rsid w:val="00DA4AF4"/>
    <w:rsid w:val="00DA4F35"/>
    <w:rsid w:val="00DA4F54"/>
    <w:rsid w:val="00DA5091"/>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D1"/>
    <w:rsid w:val="00DC0C85"/>
    <w:rsid w:val="00DC0D2F"/>
    <w:rsid w:val="00DC1207"/>
    <w:rsid w:val="00DC1867"/>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EBA"/>
    <w:rsid w:val="00E05110"/>
    <w:rsid w:val="00E05195"/>
    <w:rsid w:val="00E05263"/>
    <w:rsid w:val="00E05343"/>
    <w:rsid w:val="00E05378"/>
    <w:rsid w:val="00E0541A"/>
    <w:rsid w:val="00E0554F"/>
    <w:rsid w:val="00E0594B"/>
    <w:rsid w:val="00E05B93"/>
    <w:rsid w:val="00E05E20"/>
    <w:rsid w:val="00E05E6D"/>
    <w:rsid w:val="00E062A5"/>
    <w:rsid w:val="00E062ED"/>
    <w:rsid w:val="00E0637B"/>
    <w:rsid w:val="00E064CD"/>
    <w:rsid w:val="00E06583"/>
    <w:rsid w:val="00E06723"/>
    <w:rsid w:val="00E06772"/>
    <w:rsid w:val="00E06B1A"/>
    <w:rsid w:val="00E06C6E"/>
    <w:rsid w:val="00E07121"/>
    <w:rsid w:val="00E07187"/>
    <w:rsid w:val="00E0721F"/>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966"/>
    <w:rsid w:val="00ED1E11"/>
    <w:rsid w:val="00ED1FD0"/>
    <w:rsid w:val="00ED21C0"/>
    <w:rsid w:val="00ED2568"/>
    <w:rsid w:val="00ED2A7F"/>
    <w:rsid w:val="00ED2CAE"/>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312"/>
    <w:rsid w:val="00EE6983"/>
    <w:rsid w:val="00EE6B9D"/>
    <w:rsid w:val="00EE6DB6"/>
    <w:rsid w:val="00EE6DEA"/>
    <w:rsid w:val="00EE6E2E"/>
    <w:rsid w:val="00EE739F"/>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9A8"/>
    <w:rsid w:val="00EF69D8"/>
    <w:rsid w:val="00EF6D8A"/>
    <w:rsid w:val="00EF6F23"/>
    <w:rsid w:val="00EF7098"/>
    <w:rsid w:val="00EF7208"/>
    <w:rsid w:val="00EF7247"/>
    <w:rsid w:val="00EF733F"/>
    <w:rsid w:val="00EF75AE"/>
    <w:rsid w:val="00EF75B6"/>
    <w:rsid w:val="00EF76BA"/>
    <w:rsid w:val="00EF7B32"/>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EA3"/>
    <w:rsid w:val="00F5431B"/>
    <w:rsid w:val="00F54CDC"/>
    <w:rsid w:val="00F54D15"/>
    <w:rsid w:val="00F54E97"/>
    <w:rsid w:val="00F54EAA"/>
    <w:rsid w:val="00F55624"/>
    <w:rsid w:val="00F55B09"/>
    <w:rsid w:val="00F55F9E"/>
    <w:rsid w:val="00F56312"/>
    <w:rsid w:val="00F568B8"/>
    <w:rsid w:val="00F56D41"/>
    <w:rsid w:val="00F56EC7"/>
    <w:rsid w:val="00F56EE9"/>
    <w:rsid w:val="00F56F11"/>
    <w:rsid w:val="00F56F7B"/>
    <w:rsid w:val="00F5748C"/>
    <w:rsid w:val="00F574D4"/>
    <w:rsid w:val="00F576E3"/>
    <w:rsid w:val="00F578A5"/>
    <w:rsid w:val="00F57C1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932"/>
    <w:rsid w:val="00FD19C2"/>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E45421"/>
    <w:pPr>
      <w:keepNext/>
      <w:keepLines/>
      <w:numPr>
        <w:numId w:val="1"/>
      </w:numPr>
      <w:pBdr>
        <w:bottom w:val="single" w:sz="4" w:space="1" w:color="238FB7"/>
      </w:pBdr>
      <w:spacing w:before="240" w:after="0"/>
      <w:outlineLvl w:val="0"/>
    </w:pPr>
    <w:rPr>
      <w:rFonts w:asciiTheme="majorHAnsi" w:eastAsiaTheme="majorEastAsia" w:hAnsiTheme="majorHAnsi" w:cstheme="majorBidi"/>
      <w:color w:val="238FB7"/>
      <w:sz w:val="32"/>
      <w:szCs w:val="32"/>
    </w:rPr>
  </w:style>
  <w:style w:type="paragraph" w:styleId="Heading2">
    <w:name w:val="heading 2"/>
    <w:basedOn w:val="Normal"/>
    <w:next w:val="Normal"/>
    <w:link w:val="Heading2Char"/>
    <w:uiPriority w:val="9"/>
    <w:unhideWhenUsed/>
    <w:qFormat/>
    <w:rsid w:val="001E3A1A"/>
    <w:pPr>
      <w:keepNext/>
      <w:keepLines/>
      <w:numPr>
        <w:ilvl w:val="1"/>
        <w:numId w:val="1"/>
      </w:numPr>
      <w:spacing w:before="160" w:after="0"/>
      <w:outlineLvl w:val="1"/>
    </w:pPr>
    <w:rPr>
      <w:rFonts w:asciiTheme="majorHAnsi" w:eastAsiaTheme="majorEastAsia" w:hAnsiTheme="majorHAnsi" w:cstheme="majorBidi"/>
      <w:color w:val="238FB7"/>
      <w:sz w:val="28"/>
      <w:szCs w:val="28"/>
    </w:rPr>
  </w:style>
  <w:style w:type="paragraph" w:styleId="Heading3">
    <w:name w:val="heading 3"/>
    <w:basedOn w:val="Normal"/>
    <w:next w:val="Normal"/>
    <w:link w:val="Heading3Char"/>
    <w:uiPriority w:val="9"/>
    <w:unhideWhenUsed/>
    <w:qFormat/>
    <w:rsid w:val="00F574D4"/>
    <w:pPr>
      <w:keepNext/>
      <w:keepLines/>
      <w:numPr>
        <w:ilvl w:val="2"/>
        <w:numId w:val="1"/>
      </w:numPr>
      <w:spacing w:before="40" w:after="0"/>
      <w:outlineLvl w:val="2"/>
    </w:pPr>
    <w:rPr>
      <w:rFonts w:asciiTheme="majorHAnsi" w:eastAsiaTheme="majorEastAsia" w:hAnsiTheme="majorHAnsi" w:cstheme="majorBidi"/>
      <w:color w:val="238FB7"/>
      <w:sz w:val="24"/>
      <w:szCs w:val="24"/>
    </w:rPr>
  </w:style>
  <w:style w:type="paragraph" w:styleId="Heading4">
    <w:name w:val="heading 4"/>
    <w:basedOn w:val="Normal"/>
    <w:next w:val="Normal"/>
    <w:link w:val="Heading4Char"/>
    <w:uiPriority w:val="9"/>
    <w:unhideWhenUsed/>
    <w:qFormat/>
    <w:rsid w:val="00F574D4"/>
    <w:pPr>
      <w:keepNext/>
      <w:keepLines/>
      <w:numPr>
        <w:ilvl w:val="3"/>
        <w:numId w:val="1"/>
      </w:numPr>
      <w:spacing w:before="40" w:after="0"/>
      <w:outlineLvl w:val="3"/>
    </w:pPr>
    <w:rPr>
      <w:rFonts w:asciiTheme="majorHAnsi" w:eastAsiaTheme="majorEastAsia" w:hAnsiTheme="majorHAnsi" w:cstheme="majorBidi"/>
      <w:i/>
      <w:iCs/>
      <w:color w:val="238FB7"/>
    </w:rPr>
  </w:style>
  <w:style w:type="paragraph" w:styleId="Heading5">
    <w:name w:val="heading 5"/>
    <w:basedOn w:val="Normal"/>
    <w:next w:val="Normal"/>
    <w:link w:val="Heading5Char"/>
    <w:uiPriority w:val="9"/>
    <w:semiHidden/>
    <w:unhideWhenUsed/>
    <w:qFormat/>
    <w:rsid w:val="00F574D4"/>
    <w:pPr>
      <w:keepNext/>
      <w:keepLines/>
      <w:numPr>
        <w:ilvl w:val="4"/>
        <w:numId w:val="1"/>
      </w:numPr>
      <w:spacing w:before="40" w:after="0"/>
      <w:outlineLvl w:val="4"/>
    </w:pPr>
    <w:rPr>
      <w:rFonts w:asciiTheme="majorHAnsi" w:eastAsiaTheme="majorEastAsia" w:hAnsiTheme="majorHAnsi" w:cstheme="majorBidi"/>
      <w:color w:val="238FB7"/>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E45421"/>
    <w:rPr>
      <w:rFonts w:asciiTheme="majorHAnsi" w:eastAsiaTheme="majorEastAsia" w:hAnsiTheme="majorHAnsi" w:cstheme="majorBidi"/>
      <w:color w:val="238FB7"/>
      <w:sz w:val="32"/>
      <w:szCs w:val="32"/>
    </w:rPr>
  </w:style>
  <w:style w:type="character" w:customStyle="1" w:styleId="Heading2Char">
    <w:name w:val="Heading 2 Char"/>
    <w:basedOn w:val="DefaultParagraphFont"/>
    <w:link w:val="Heading2"/>
    <w:uiPriority w:val="9"/>
    <w:rsid w:val="001E3A1A"/>
    <w:rPr>
      <w:rFonts w:asciiTheme="majorHAnsi" w:eastAsiaTheme="majorEastAsia" w:hAnsiTheme="majorHAnsi" w:cstheme="majorBidi"/>
      <w:color w:val="238FB7"/>
      <w:sz w:val="28"/>
      <w:szCs w:val="28"/>
    </w:rPr>
  </w:style>
  <w:style w:type="character" w:customStyle="1" w:styleId="Heading3Char">
    <w:name w:val="Heading 3 Char"/>
    <w:basedOn w:val="DefaultParagraphFont"/>
    <w:link w:val="Heading3"/>
    <w:uiPriority w:val="9"/>
    <w:rsid w:val="00F574D4"/>
    <w:rPr>
      <w:rFonts w:asciiTheme="majorHAnsi" w:eastAsiaTheme="majorEastAsia" w:hAnsiTheme="majorHAnsi" w:cstheme="majorBidi"/>
      <w:color w:val="238FB7"/>
      <w:sz w:val="24"/>
      <w:szCs w:val="24"/>
    </w:rPr>
  </w:style>
  <w:style w:type="character" w:customStyle="1" w:styleId="Heading4Char">
    <w:name w:val="Heading 4 Char"/>
    <w:basedOn w:val="DefaultParagraphFont"/>
    <w:link w:val="Heading4"/>
    <w:uiPriority w:val="9"/>
    <w:rsid w:val="00F574D4"/>
    <w:rPr>
      <w:rFonts w:asciiTheme="majorHAnsi" w:eastAsiaTheme="majorEastAsia" w:hAnsiTheme="majorHAnsi" w:cstheme="majorBidi"/>
      <w:i/>
      <w:iCs/>
      <w:color w:val="238FB7"/>
    </w:rPr>
  </w:style>
  <w:style w:type="character" w:customStyle="1" w:styleId="Heading5Char">
    <w:name w:val="Heading 5 Char"/>
    <w:basedOn w:val="DefaultParagraphFont"/>
    <w:link w:val="Heading5"/>
    <w:uiPriority w:val="9"/>
    <w:semiHidden/>
    <w:rsid w:val="00F574D4"/>
    <w:rPr>
      <w:rFonts w:asciiTheme="majorHAnsi" w:eastAsiaTheme="majorEastAsia" w:hAnsiTheme="majorHAnsi" w:cstheme="majorBidi"/>
      <w:color w:val="238FB7"/>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D834F1"/>
    <w:pPr>
      <w:spacing w:after="200" w:line="240" w:lineRule="auto"/>
    </w:pPr>
    <w:rPr>
      <w:i/>
      <w:iCs/>
      <w:color w:val="1F497D" w:themeColor="text2"/>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emf"/><Relationship Id="rId84" Type="http://schemas.openxmlformats.org/officeDocument/2006/relationships/image" Target="media/image76.png"/><Relationship Id="rId138" Type="http://schemas.openxmlformats.org/officeDocument/2006/relationships/image" Target="media/image117.jpeg"/><Relationship Id="rId107" Type="http://schemas.openxmlformats.org/officeDocument/2006/relationships/hyperlink" Target="https://www.iiconsortium.org/pdf/IIRA-v1.9.pdf" TargetMode="External"/><Relationship Id="rId11" Type="http://schemas.openxmlformats.org/officeDocument/2006/relationships/image" Target="media/image3.png"/><Relationship Id="rId32" Type="http://schemas.openxmlformats.org/officeDocument/2006/relationships/image" Target="media/image24.emf"/><Relationship Id="rId53" Type="http://schemas.openxmlformats.org/officeDocument/2006/relationships/image" Target="media/image45.emf"/><Relationship Id="rId74" Type="http://schemas.openxmlformats.org/officeDocument/2006/relationships/image" Target="media/image66.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emf"/><Relationship Id="rId22" Type="http://schemas.openxmlformats.org/officeDocument/2006/relationships/image" Target="media/image14.emf"/><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emf"/><Relationship Id="rId69" Type="http://schemas.openxmlformats.org/officeDocument/2006/relationships/image" Target="media/image6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4.png"/><Relationship Id="rId139" Type="http://schemas.openxmlformats.org/officeDocument/2006/relationships/header" Target="head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emf"/><Relationship Id="rId33" Type="http://schemas.openxmlformats.org/officeDocument/2006/relationships/image" Target="media/image25.emf"/><Relationship Id="rId38" Type="http://schemas.openxmlformats.org/officeDocument/2006/relationships/image" Target="media/image30.png"/><Relationship Id="rId59" Type="http://schemas.openxmlformats.org/officeDocument/2006/relationships/image" Target="media/image51.emf"/><Relationship Id="rId103"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108" Type="http://schemas.openxmlformats.org/officeDocument/2006/relationships/hyperlink" Target="https://www.plattform-i40.de/PI40/Redaktion/EN/Downloads/Publikation/LNI4.0-Testbed-Edge-Configuration_UsageViewEN.pdf?__blob=publicationFile&amp;v=5" TargetMode="External"/><Relationship Id="rId124" Type="http://schemas.openxmlformats.org/officeDocument/2006/relationships/image" Target="media/image106.png"/><Relationship Id="rId129" Type="http://schemas.microsoft.com/office/2007/relationships/hdphoto" Target="media/hdphoto1.wdp"/><Relationship Id="rId54" Type="http://schemas.openxmlformats.org/officeDocument/2006/relationships/image" Target="media/image46.emf"/><Relationship Id="rId70" Type="http://schemas.openxmlformats.org/officeDocument/2006/relationships/image" Target="media/image62.emf"/><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header" Target="header2.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emf"/><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6.png"/><Relationship Id="rId60" Type="http://schemas.openxmlformats.org/officeDocument/2006/relationships/image" Target="media/image52.emf"/><Relationship Id="rId65" Type="http://schemas.openxmlformats.org/officeDocument/2006/relationships/image" Target="media/image57.wmf"/><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1.png"/><Relationship Id="rId135" Type="http://schemas.openxmlformats.org/officeDocument/2006/relationships/image" Target="media/image115.svg"/><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png"/><Relationship Id="rId109" Type="http://schemas.openxmlformats.org/officeDocument/2006/relationships/hyperlink" Target="https://www.omg.org/spec/UML/About-UML/" TargetMode="External"/><Relationship Id="rId34" Type="http://schemas.openxmlformats.org/officeDocument/2006/relationships/image" Target="media/image26.png"/><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projects.sse.uni-hildesheim.de/easy/docs-git/docRelease/ivml_spec.pdf" TargetMode="External"/><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emf"/><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wmf"/><Relationship Id="rId87" Type="http://schemas.openxmlformats.org/officeDocument/2006/relationships/image" Target="media/image79.png"/><Relationship Id="rId110" Type="http://schemas.openxmlformats.org/officeDocument/2006/relationships/hyperlink" Target="https://www.plattform-i40.de/PI40/Redaktion/DE/Downloads/Publikation/verwaltungsschale-im-detail-pr%C3%A4sentation.html" TargetMode="External"/><Relationship Id="rId115" Type="http://schemas.openxmlformats.org/officeDocument/2006/relationships/image" Target="media/image97.png"/><Relationship Id="rId131" Type="http://schemas.microsoft.com/office/2007/relationships/hdphoto" Target="media/hdphoto2.wdp"/><Relationship Id="rId136" Type="http://schemas.openxmlformats.org/officeDocument/2006/relationships/image" Target="media/image116.png"/><Relationship Id="rId61" Type="http://schemas.openxmlformats.org/officeDocument/2006/relationships/image" Target="media/image53.emf"/><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emf"/><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hyperlink" Target="http://projects.sse.uni-hildesheim.de/easy/docs-git/docRelease/vil_spec.pdf" TargetMode="External"/><Relationship Id="rId126" Type="http://schemas.openxmlformats.org/officeDocument/2006/relationships/image" Target="media/image108.png"/><Relationship Id="rId8" Type="http://schemas.openxmlformats.org/officeDocument/2006/relationships/image" Target="media/image1.tiff"/><Relationship Id="rId51" Type="http://schemas.openxmlformats.org/officeDocument/2006/relationships/image" Target="media/image43.png"/><Relationship Id="rId72" Type="http://schemas.openxmlformats.org/officeDocument/2006/relationships/image" Target="media/image64.emf"/><Relationship Id="rId93" Type="http://schemas.openxmlformats.org/officeDocument/2006/relationships/image" Target="media/image85.png"/><Relationship Id="rId98" Type="http://schemas.openxmlformats.org/officeDocument/2006/relationships/image" Target="media/image90.emf"/><Relationship Id="rId121" Type="http://schemas.openxmlformats.org/officeDocument/2006/relationships/image" Target="media/image103.png"/><Relationship Id="rId142"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eg"/><Relationship Id="rId116" Type="http://schemas.openxmlformats.org/officeDocument/2006/relationships/image" Target="media/image98.png"/><Relationship Id="rId137" Type="http://schemas.microsoft.com/office/2007/relationships/hdphoto" Target="media/hdphoto3.wdp"/><Relationship Id="rId20" Type="http://schemas.openxmlformats.org/officeDocument/2006/relationships/image" Target="media/image12.emf"/><Relationship Id="rId41" Type="http://schemas.openxmlformats.org/officeDocument/2006/relationships/image" Target="media/image33.png"/><Relationship Id="rId62" Type="http://schemas.openxmlformats.org/officeDocument/2006/relationships/image" Target="media/image54.emf"/><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www.plattform-i40.de/PI40/Redaktion/EN/Downloads/Publikation/rami40-an-introduction.html" TargetMode="External"/><Relationship Id="rId132" Type="http://schemas.openxmlformats.org/officeDocument/2006/relationships/image" Target="media/image112.jpeg"/><Relationship Id="rId15" Type="http://schemas.openxmlformats.org/officeDocument/2006/relationships/image" Target="media/image7.emf"/><Relationship Id="rId36" Type="http://schemas.openxmlformats.org/officeDocument/2006/relationships/image" Target="media/image28.png"/><Relationship Id="rId57" Type="http://schemas.openxmlformats.org/officeDocument/2006/relationships/image" Target="media/image49.emf"/><Relationship Id="rId106" Type="http://schemas.openxmlformats.org/officeDocument/2006/relationships/hyperlink" Target="https://internationaldataspaces.org/ids-ram-3-0/" TargetMode="External"/><Relationship Id="rId127" Type="http://schemas.openxmlformats.org/officeDocument/2006/relationships/image" Target="media/image109.png"/><Relationship Id="rId10" Type="http://schemas.openxmlformats.org/officeDocument/2006/relationships/hyperlink" Target="https://www.iip-ecosphere.eu/" TargetMode="External"/><Relationship Id="rId31" Type="http://schemas.openxmlformats.org/officeDocument/2006/relationships/image" Target="media/image23.png"/><Relationship Id="rId52" Type="http://schemas.openxmlformats.org/officeDocument/2006/relationships/image" Target="media/image44.emf"/><Relationship Id="rId73" Type="http://schemas.openxmlformats.org/officeDocument/2006/relationships/image" Target="media/image65.emf"/><Relationship Id="rId78" Type="http://schemas.openxmlformats.org/officeDocument/2006/relationships/image" Target="media/image70.png"/><Relationship Id="rId94" Type="http://schemas.openxmlformats.org/officeDocument/2006/relationships/image" Target="media/image86.emf"/><Relationship Id="rId99" Type="http://schemas.openxmlformats.org/officeDocument/2006/relationships/image" Target="media/image91.wmf"/><Relationship Id="rId101" Type="http://schemas.openxmlformats.org/officeDocument/2006/relationships/image" Target="media/image93.emf"/><Relationship Id="rId122" Type="http://schemas.openxmlformats.org/officeDocument/2006/relationships/image" Target="media/image104.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jpeg"/><Relationship Id="rId89" Type="http://schemas.openxmlformats.org/officeDocument/2006/relationships/image" Target="media/image81.png"/><Relationship Id="rId112" Type="http://schemas.openxmlformats.org/officeDocument/2006/relationships/hyperlink" Target="https://www.plattform-i40.de/IP/Redaktion/DE/Downloads/Publikation/Submodel_Templates-Asset_Administration_Shell-digital_nameplate.html" TargetMode="External"/><Relationship Id="rId133" Type="http://schemas.openxmlformats.org/officeDocument/2006/relationships/image" Target="media/image113.jpeg"/><Relationship Id="rId16" Type="http://schemas.openxmlformats.org/officeDocument/2006/relationships/image" Target="media/image8.emf"/><Relationship Id="rId37" Type="http://schemas.openxmlformats.org/officeDocument/2006/relationships/image" Target="media/image29.png"/><Relationship Id="rId58" Type="http://schemas.openxmlformats.org/officeDocument/2006/relationships/image" Target="media/image50.emf"/><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05.png"/><Relationship Id="rId144" Type="http://schemas.microsoft.com/office/2011/relationships/people" Target="people.xml"/></Relationships>
</file>

<file path=word/_rels/footnotes.xml.rels><?xml version="1.0" encoding="UTF-8" standalone="yes"?>
<Relationships xmlns="http://schemas.openxmlformats.org/package/2006/relationships"><Relationship Id="rId26" Type="http://schemas.openxmlformats.org/officeDocument/2006/relationships/hyperlink" Target="https://mqtt.org/" TargetMode="External"/><Relationship Id="rId21" Type="http://schemas.openxmlformats.org/officeDocument/2006/relationships/hyperlink" Target="https://github.com/iip-ecosphere/platform/" TargetMode="External"/><Relationship Id="rId42" Type="http://schemas.openxmlformats.org/officeDocument/2006/relationships/hyperlink" Target="https://projects.eclipse.org/projects/iot.milo" TargetMode="External"/><Relationship Id="rId47" Type="http://schemas.openxmlformats.org/officeDocument/2006/relationships/hyperlink" Target="https://projects.eclipse.org/projects/iot.tahu" TargetMode="External"/><Relationship Id="rId63" Type="http://schemas.openxmlformats.org/officeDocument/2006/relationships/hyperlink" Target="https://github.com/digitalspider/jlxd" TargetMode="External"/><Relationship Id="rId68" Type="http://schemas.openxmlformats.org/officeDocument/2006/relationships/hyperlink" Target="https://github.com/minio/minio" TargetMode="External"/><Relationship Id="rId84" Type="http://schemas.openxmlformats.org/officeDocument/2006/relationships/hyperlink" Target="https://de.wikipedia.org/wiki/Markdown" TargetMode="External"/><Relationship Id="rId89" Type="http://schemas.openxmlformats.org/officeDocument/2006/relationships/hyperlink" Target="https://projects.sse.uni-hildesheim.de/qm/maven/de/iip-ecosphere/platform/" TargetMode="External"/><Relationship Id="rId16" Type="http://schemas.openxmlformats.org/officeDocument/2006/relationships/hyperlink" Target="https://maven.apache.org/" TargetMode="External"/><Relationship Id="rId11" Type="http://schemas.openxmlformats.org/officeDocument/2006/relationships/hyperlink" Target="https://www.fab-os.org/" TargetMode="External"/><Relationship Id="rId32" Type="http://schemas.openxmlformats.org/officeDocument/2006/relationships/hyperlink" Target="https://docs.oracle.com/javase/8/docs/api/java/util/ServiceLoader.html" TargetMode="External"/><Relationship Id="rId37" Type="http://schemas.openxmlformats.org/officeDocument/2006/relationships/hyperlink" Target="https://spring.io/projects/spring-cloud-stream" TargetMode="External"/><Relationship Id="rId53" Type="http://schemas.openxmlformats.org/officeDocument/2006/relationships/hyperlink" Target="https://de.wikipedia.org/wiki/Representational_State_Transfer" TargetMode="External"/><Relationship Id="rId58" Type="http://schemas.openxmlformats.org/officeDocument/2006/relationships/hyperlink" Target="https://sse.uni-hildesheim.de/aktuelles/detailansicht/weltweiter-marktfuehrer-unterstuetzt-universitaet-hildesheim-im-bereich-industrie-40/" TargetMode="External"/><Relationship Id="rId74" Type="http://schemas.openxmlformats.org/officeDocument/2006/relationships/hyperlink" Target="https://zxing.org/w/decode.jspx" TargetMode="External"/><Relationship Id="rId79" Type="http://schemas.openxmlformats.org/officeDocument/2006/relationships/hyperlink" Target="https://mokkapps.de/blog/how-to-build-an-angular-app-once-and-deploy-it-to-multiple-environments/"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github.com/iip-ecosphere/platform/blob/main/platform/documentation/INSTALL.md" TargetMode="External"/><Relationship Id="rId95" Type="http://schemas.openxmlformats.org/officeDocument/2006/relationships/hyperlink" Target="https://en.wikipedia.org/wiki/Multitier_architecture" TargetMode="External"/><Relationship Id="rId22" Type="http://schemas.openxmlformats.org/officeDocument/2006/relationships/hyperlink" Target="https://projects.sse.uni-hildesheim.de/qm/maven/" TargetMode="External"/><Relationship Id="rId27" Type="http://schemas.openxmlformats.org/officeDocument/2006/relationships/hyperlink" Target="https://www.amqp.org/" TargetMode="External"/><Relationship Id="rId43" Type="http://schemas.openxmlformats.org/officeDocument/2006/relationships/hyperlink" Target="https://developers.google.com/protocol-buffers" TargetMode="External"/><Relationship Id="rId48" Type="http://schemas.openxmlformats.org/officeDocument/2006/relationships/hyperlink" Target="https://projects.eclipse.org/projects/iot.agail" TargetMode="External"/><Relationship Id="rId64" Type="http://schemas.openxmlformats.org/officeDocument/2006/relationships/hyperlink" Target="https://github.com/SSEHUB/EASyProducer" TargetMode="External"/><Relationship Id="rId69" Type="http://schemas.openxmlformats.org/officeDocument/2006/relationships/hyperlink" Target="https://github.com/openstack/swift" TargetMode="External"/><Relationship Id="rId80" Type="http://schemas.openxmlformats.org/officeDocument/2006/relationships/hyperlink" Target="https://github.com/kiprotect/hyper" TargetMode="External"/><Relationship Id="rId85" Type="http://schemas.openxmlformats.org/officeDocument/2006/relationships/hyperlink" Target="https://github.com/iip-ecosphere/platform/blob/main/platform/documentation/README.md" TargetMode="External"/><Relationship Id="rId3" Type="http://schemas.openxmlformats.org/officeDocument/2006/relationships/hyperlink" Target="https://github.com/iip-ecosphere/platform/blob/main/platform/documentation/RELEASES.md" TargetMode="External"/><Relationship Id="rId12" Type="http://schemas.openxmlformats.org/officeDocument/2006/relationships/hyperlink" Target="https://www.servicemeister.org/" TargetMode="External"/><Relationship Id="rId17" Type="http://schemas.openxmlformats.org/officeDocument/2006/relationships/hyperlink" Target="https://git-scm.com/" TargetMode="External"/><Relationship Id="rId25" Type="http://schemas.openxmlformats.org/officeDocument/2006/relationships/hyperlink" Target="https://www.eclipse.org/basyx/" TargetMode="External"/><Relationship Id="rId33" Type="http://schemas.openxmlformats.org/officeDocument/2006/relationships/hyperlink" Target="https://en.wikipedia.org/wiki/Adapter_pattern" TargetMode="External"/><Relationship Id="rId38" Type="http://schemas.openxmlformats.org/officeDocument/2006/relationships/hyperlink" Target="https://www.heise.de/news/Java-Framework-Native-Spring-Anwendungen-laufen-ohne-die-JVM-5078681.html" TargetMode="External"/><Relationship Id="rId46" Type="http://schemas.openxmlformats.org/officeDocument/2006/relationships/hyperlink" Target="https://projects.eclipse.org/projects/iot.leshan" TargetMode="External"/><Relationship Id="rId59" Type="http://schemas.openxmlformats.org/officeDocument/2006/relationships/hyperlink" Target="https://www.lfedge.org/projects/openhorizon/" TargetMode="External"/><Relationship Id="rId67" Type="http://schemas.openxmlformats.org/officeDocument/2006/relationships/hyperlink" Target="https://github.com/thingsboard/thingsboard" TargetMode="External"/><Relationship Id="rId20" Type="http://schemas.openxmlformats.org/officeDocument/2006/relationships/hyperlink" Target="https://www.json.org/json-en.html" TargetMode="External"/><Relationship Id="rId41" Type="http://schemas.openxmlformats.org/officeDocument/2006/relationships/hyperlink" Target="https://projects.eclipse.org/projects/iot.hono" TargetMode="External"/><Relationship Id="rId54" Type="http://schemas.openxmlformats.org/officeDocument/2006/relationships/hyperlink" Target="https://de.wikipedia.org/wiki/WebSocket" TargetMode="External"/><Relationship Id="rId62" Type="http://schemas.openxmlformats.org/officeDocument/2006/relationships/hyperlink" Target="https://www.docker.com/" TargetMode="External"/><Relationship Id="rId70" Type="http://schemas.openxmlformats.org/officeDocument/2006/relationships/hyperlink" Target="https://github.com/pambrose/prometheus-proxy" TargetMode="External"/><Relationship Id="rId75" Type="http://schemas.openxmlformats.org/officeDocument/2006/relationships/hyperlink" Target="https://pypi.org/project/pyzbar/" TargetMode="External"/><Relationship Id="rId83" Type="http://schemas.openxmlformats.org/officeDocument/2006/relationships/hyperlink" Target="https://github.com/iip-ecosphere/platform/tree/main/platform/tools" TargetMode="External"/><Relationship Id="rId88" Type="http://schemas.openxmlformats.org/officeDocument/2006/relationships/hyperlink" Target="https://repo1.maven.org/maven2/de/iip-ecosphere/platform/" TargetMode="External"/><Relationship Id="rId91" Type="http://schemas.openxmlformats.org/officeDocument/2006/relationships/hyperlink" Target="https://github.com/iip-ecosphere/platform/tree/main/platform/tools/Install" TargetMode="External"/><Relationship Id="rId96" Type="http://schemas.openxmlformats.org/officeDocument/2006/relationships/hyperlink" Target="https://en.wikipedia.org/wiki/Builder_pattern"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rgse.uni-koblenz.de/carisma/" TargetMode="External"/><Relationship Id="rId23" Type="http://schemas.openxmlformats.org/officeDocument/2006/relationships/hyperlink" Target="https://repo1.maven.org/maven2/de/iip-ecosphere/platform/" TargetMode="External"/><Relationship Id="rId28" Type="http://schemas.openxmlformats.org/officeDocument/2006/relationships/hyperlink" Target="https://opcfoundation.org/news/press-releases/opc-foundation-announces-opc-ua-pubsub-release-important-extension-opc-ua-communication-platform/" TargetMode="External"/><Relationship Id="rId36" Type="http://schemas.openxmlformats.org/officeDocument/2006/relationships/hyperlink" Target="https://eclass.eu/" TargetMode="External"/><Relationship Id="rId49" Type="http://schemas.openxmlformats.org/officeDocument/2006/relationships/hyperlink" Target="https://www.eclipse.org/kapua/" TargetMode="External"/><Relationship Id="rId57" Type="http://schemas.openxmlformats.org/officeDocument/2006/relationships/hyperlink" Target="https://www.phoenixcontact.com/online/portal/de?uri=pxc-oc-itemdetail:pid=1069208&amp;library=dede&amp;tab=1" TargetMode="External"/><Relationship Id="rId10" Type="http://schemas.openxmlformats.org/officeDocument/2006/relationships/hyperlink" Target="https://www.basys40.de/" TargetMode="External"/><Relationship Id="rId31" Type="http://schemas.openxmlformats.org/officeDocument/2006/relationships/hyperlink" Target="https://lni40.de/lni40-content/uploads/2020/11/AAS-testbed.pdf" TargetMode="External"/><Relationship Id="rId44" Type="http://schemas.openxmlformats.org/officeDocument/2006/relationships/hyperlink" Target="https://netty.io/" TargetMode="External"/><Relationship Id="rId52" Type="http://schemas.openxmlformats.org/officeDocument/2006/relationships/hyperlink" Target="https://micrometer.io/docs/concepts" TargetMode="External"/><Relationship Id="rId60" Type="http://schemas.openxmlformats.org/officeDocument/2006/relationships/hyperlink" Target="https://www.ibm.com/docs/en/edge-computing/4.1" TargetMode="External"/><Relationship Id="rId65" Type="http://schemas.openxmlformats.org/officeDocument/2006/relationships/hyperlink" Target="http://tdongsi.github.io/blog/2017/04/23/docker-out-of-docker/" TargetMode="External"/><Relationship Id="rId73" Type="http://schemas.openxmlformats.org/officeDocument/2006/relationships/hyperlink" Target="https://github.com/kiprotect/kodex" TargetMode="External"/><Relationship Id="rId78" Type="http://schemas.openxmlformats.org/officeDocument/2006/relationships/hyperlink" Target="https://www.plattform-i40.de/IP/Redaktion/DE/Newsletter/2019/Ausgabe21/2019-21-Praxisbeispiel2.html" TargetMode="External"/><Relationship Id="rId81" Type="http://schemas.openxmlformats.org/officeDocument/2006/relationships/hyperlink" Target="https://reference.opcfoundation.org/TMC/v200/docs/8.1" TargetMode="External"/><Relationship Id="rId86" Type="http://schemas.openxmlformats.org/officeDocument/2006/relationships/hyperlink" Target="https://github.com/iip-ecosphere/platform/tree/main/platform/tools" TargetMode="External"/><Relationship Id="rId94" Type="http://schemas.openxmlformats.org/officeDocument/2006/relationships/hyperlink" Target="https://github.com/iip-ecosphere/platform/blob/main/platform/tests/test.environment/README.md" TargetMode="External"/><Relationship Id="rId99" Type="http://schemas.openxmlformats.org/officeDocument/2006/relationships/hyperlink" Target="https://docs.oracle.com/javase/9/docs/api/java/util/ServiceLoader.html"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checkstyle.sourceforge.io/" TargetMode="External"/><Relationship Id="rId39" Type="http://schemas.openxmlformats.org/officeDocument/2006/relationships/hyperlink" Target="https://iot.eclipse.org/" TargetMode="External"/><Relationship Id="rId34" Type="http://schemas.openxmlformats.org/officeDocument/2006/relationships/hyperlink" Target="https://github.com/profesorfalken/jSensors" TargetMode="External"/><Relationship Id="rId50" Type="http://schemas.openxmlformats.org/officeDocument/2006/relationships/hyperlink" Target="https://projects.eclipse.org/projects/iot.ponte" TargetMode="External"/><Relationship Id="rId55" Type="http://schemas.openxmlformats.org/officeDocument/2006/relationships/hyperlink" Target="https://de.wikipedia.org/wiki/Remote_Procedure_Call" TargetMode="External"/><Relationship Id="rId76" Type="http://schemas.openxmlformats.org/officeDocument/2006/relationships/hyperlink" Target="https://flower.dev/" TargetMode="External"/><Relationship Id="rId97" Type="http://schemas.openxmlformats.org/officeDocument/2006/relationships/hyperlink" Target="https://en.wikipedia.org/wiki/Visitor_pattern"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github.com/matjaz99/alertmonitor" TargetMode="External"/><Relationship Id="rId92" Type="http://schemas.openxmlformats.org/officeDocument/2006/relationships/hyperlink" Target="https://github.com/iip-ecosphere/platform/blob/main/platform/documentation/INSTALL.md" TargetMode="External"/><Relationship Id="rId2" Type="http://schemas.openxmlformats.org/officeDocument/2006/relationships/hyperlink" Target="https://data-infrastructure.eu" TargetMode="External"/><Relationship Id="rId29" Type="http://schemas.openxmlformats.org/officeDocument/2006/relationships/hyperlink" Target="https://www.internationaldataspaces.org/" TargetMode="External"/><Relationship Id="rId24" Type="http://schemas.openxmlformats.org/officeDocument/2006/relationships/hyperlink" Target="https://search.maven.org/artifact/de.iip-ecosphere.platform/transport" TargetMode="External"/><Relationship Id="rId40" Type="http://schemas.openxmlformats.org/officeDocument/2006/relationships/hyperlink" Target="https://projects.eclipse.org/projects/iot.paho" TargetMode="External"/><Relationship Id="rId45" Type="http://schemas.openxmlformats.org/officeDocument/2006/relationships/hyperlink" Target="https://projects.eclipse.org/projects/iot.californium" TargetMode="External"/><Relationship Id="rId66" Type="http://schemas.openxmlformats.org/officeDocument/2006/relationships/hyperlink" Target="https://github.com/devicehive" TargetMode="External"/><Relationship Id="rId87" Type="http://schemas.openxmlformats.org/officeDocument/2006/relationships/hyperlink" Target="https://github.com/iip-ecosphere/platform/" TargetMode="External"/><Relationship Id="rId61" Type="http://schemas.openxmlformats.org/officeDocument/2006/relationships/hyperlink" Target="https://kubernetes.io/de/" TargetMode="External"/><Relationship Id="rId82" Type="http://schemas.openxmlformats.org/officeDocument/2006/relationships/hyperlink" Target="https://github.com/iip-ecosphere/platform/tree/main/platform/examples" TargetMode="External"/><Relationship Id="rId19" Type="http://schemas.openxmlformats.org/officeDocument/2006/relationships/hyperlink" Target="https://en.wikipedia.org/wiki/YAML" TargetMode="External"/><Relationship Id="rId14" Type="http://schemas.openxmlformats.org/officeDocument/2006/relationships/hyperlink" Target="https://www.eclipse.org/papyrus/" TargetMode="External"/><Relationship Id="rId30" Type="http://schemas.openxmlformats.org/officeDocument/2006/relationships/hyperlink" Target="https://github.com/kiprotect/eps" TargetMode="External"/><Relationship Id="rId35" Type="http://schemas.openxmlformats.org/officeDocument/2006/relationships/hyperlink" Target="https://github.com/oshi/oshi" TargetMode="External"/><Relationship Id="rId56" Type="http://schemas.openxmlformats.org/officeDocument/2006/relationships/hyperlink" Target="https://grpc.io/" TargetMode="External"/><Relationship Id="rId77" Type="http://schemas.openxmlformats.org/officeDocument/2006/relationships/hyperlink" Target="https://mip-technology.de/" TargetMode="External"/><Relationship Id="rId100" Type="http://schemas.openxmlformats.org/officeDocument/2006/relationships/hyperlink" Target="https://rgse.uni-koblenz.de/jj/umlsec/" TargetMode="External"/><Relationship Id="rId8" Type="http://schemas.openxmlformats.org/officeDocument/2006/relationships/hyperlink" Target="http://oktoflow.de" TargetMode="External"/><Relationship Id="rId51" Type="http://schemas.openxmlformats.org/officeDocument/2006/relationships/hyperlink" Target="https://micrometer.io/" TargetMode="External"/><Relationship Id="rId72" Type="http://schemas.openxmlformats.org/officeDocument/2006/relationships/hyperlink" Target="https://heykodex.com/" TargetMode="External"/><Relationship Id="rId93" Type="http://schemas.openxmlformats.org/officeDocument/2006/relationships/hyperlink" Target="https://jupyter.org/" TargetMode="External"/><Relationship Id="rId98" Type="http://schemas.openxmlformats.org/officeDocument/2006/relationships/hyperlink" Target="https://en.wikipedia.org/wiki/Factory_method_pattern"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81CDEF-B53F-467D-8493-395F132235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229</Pages>
  <Words>99210</Words>
  <Characters>565501</Characters>
  <Application>Microsoft Office Word</Application>
  <DocSecurity>0</DocSecurity>
  <Lines>4712</Lines>
  <Paragraphs>1326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663385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505</cp:revision>
  <cp:lastPrinted>2023-10-11T06:10:00Z</cp:lastPrinted>
  <dcterms:created xsi:type="dcterms:W3CDTF">2023-03-06T10:45:00Z</dcterms:created>
  <dcterms:modified xsi:type="dcterms:W3CDTF">2023-10-11T06:12:00Z</dcterms:modified>
</cp:coreProperties>
</file>